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Look w:val="0000" w:firstRow="0" w:lastRow="0" w:firstColumn="0" w:lastColumn="0" w:noHBand="0" w:noVBand="0"/>
      </w:tblPr>
      <w:tblGrid>
        <w:gridCol w:w="5058"/>
        <w:gridCol w:w="4513"/>
      </w:tblGrid>
      <w:tr w:rsidR="007411EA" w:rsidTr="00675FC3">
        <w:trPr>
          <w:trHeight w:val="2172"/>
          <w:hidden w:val="0"/>
        </w:trPr>
        <w:tc>
          <w:tcPr>
            <w:tcW w:w="5058" w:type="dxa"/>
          </w:tcPr>
          <w:p w:rsidR="007411EA" w:rsidRPr="00D8338A" w:rsidRDefault="00A42340">
            <w:pPr>
              <w:pStyle w:val="CEBodyExplanation"/>
              <w:rPr>
                <w:lang w:val="ru-RU"/>
              </w:rPr>
            </w:pPr>
            <w:bookmarkStart w:id="0" w:name="_GoBack"/>
            <w:bookmarkEnd w:id="0"/>
            <w:r>
              <w:rPr>
                <w:vanish w:val="0"/>
                <w:lang w:val="ru-RU"/>
              </w:rPr>
              <w:t xml:space="preserve"> </w:t>
            </w:r>
          </w:p>
        </w:tc>
        <w:tc>
          <w:tcPr>
            <w:tcW w:w="4513" w:type="dxa"/>
          </w:tcPr>
          <w:p w:rsidR="007411EA" w:rsidRDefault="004F703E" w:rsidP="00675FC3">
            <w:pPr>
              <w:keepNext/>
              <w:ind w:left="-1079"/>
              <w:jc w:val="right"/>
            </w:pPr>
            <w:bookmarkStart w:id="1" w:name="_MON_1004518568"/>
            <w:bookmarkStart w:id="2" w:name="_MON_1094031676"/>
            <w:bookmarkStart w:id="3" w:name="_MON_1097972924"/>
            <w:bookmarkStart w:id="4" w:name="_MON_1101580001"/>
            <w:bookmarkEnd w:id="1"/>
            <w:bookmarkEnd w:id="2"/>
            <w:bookmarkEnd w:id="3"/>
            <w:bookmarkEnd w:id="4"/>
            <w:r>
              <w:rPr>
                <w:noProof/>
                <w:lang w:val="en-US"/>
              </w:rPr>
              <w:drawing>
                <wp:inline distT="0" distB="0" distL="0" distR="0" wp14:anchorId="0D4D63A4" wp14:editId="6CF43C7A">
                  <wp:extent cx="2286000" cy="402590"/>
                  <wp:effectExtent l="0" t="0" r="0" b="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402590"/>
                          </a:xfrm>
                          <a:prstGeom prst="rect">
                            <a:avLst/>
                          </a:prstGeom>
                          <a:noFill/>
                          <a:ln>
                            <a:noFill/>
                          </a:ln>
                        </pic:spPr>
                      </pic:pic>
                    </a:graphicData>
                  </a:graphic>
                </wp:inline>
              </w:drawing>
            </w:r>
          </w:p>
          <w:p w:rsidR="007411EA" w:rsidRDefault="007411EA"/>
        </w:tc>
      </w:tr>
      <w:tr w:rsidR="007411EA" w:rsidTr="00EC4E53">
        <w:trPr>
          <w:cantSplit/>
          <w:trHeight w:val="864"/>
        </w:trPr>
        <w:tc>
          <w:tcPr>
            <w:tcW w:w="9571" w:type="dxa"/>
            <w:gridSpan w:val="2"/>
          </w:tcPr>
          <w:p w:rsidR="007411EA" w:rsidRDefault="007411EA" w:rsidP="005D5B71">
            <w:pPr>
              <w:pStyle w:val="CETextBody"/>
            </w:pPr>
          </w:p>
        </w:tc>
      </w:tr>
      <w:tr w:rsidR="007411EA">
        <w:trPr>
          <w:cantSplit/>
          <w:trHeight w:val="4862"/>
        </w:trPr>
        <w:tc>
          <w:tcPr>
            <w:tcW w:w="9571" w:type="dxa"/>
            <w:gridSpan w:val="2"/>
          </w:tcPr>
          <w:p w:rsidR="007411EA" w:rsidRPr="00F976BA" w:rsidRDefault="00C61B5A">
            <w:pPr>
              <w:pStyle w:val="CECoverDocType"/>
              <w:rPr>
                <w:sz w:val="22"/>
              </w:rPr>
            </w:pPr>
            <w:ins w:id="5" w:author="Kazuhiro Takagi" w:date="2017-04-20T16:10:00Z">
              <w:del w:id="6" w:author="Huy Duc. Nguyen" w:date="2017-08-29T12:46:00Z">
                <w:r w:rsidDel="00433051">
                  <w:rPr>
                    <w:sz w:val="22"/>
                    <w:lang w:eastAsia="ja-JP"/>
                  </w:rPr>
                  <w:delText>April</w:delText>
                </w:r>
              </w:del>
            </w:ins>
            <w:ins w:id="7" w:author="Huy Duc. Nguyen" w:date="2017-08-29T12:46:00Z">
              <w:r w:rsidR="00433051">
                <w:rPr>
                  <w:sz w:val="22"/>
                  <w:lang w:eastAsia="ja-JP"/>
                </w:rPr>
                <w:t>August</w:t>
              </w:r>
            </w:ins>
            <w:del w:id="8" w:author="Kazuhiro Takagi" w:date="2017-03-13T18:40:00Z">
              <w:r w:rsidR="004F703E" w:rsidDel="00134707">
                <w:rPr>
                  <w:rFonts w:hint="eastAsia"/>
                  <w:sz w:val="22"/>
                  <w:lang w:eastAsia="ja-JP"/>
                </w:rPr>
                <w:delText>February</w:delText>
              </w:r>
            </w:del>
            <w:r w:rsidR="004F703E">
              <w:rPr>
                <w:sz w:val="22"/>
              </w:rPr>
              <w:t xml:space="preserve"> </w:t>
            </w:r>
            <w:del w:id="9" w:author="Kazuhiro Takagi" w:date="2017-03-13T18:40:00Z">
              <w:r w:rsidR="0011714B" w:rsidDel="00134707">
                <w:rPr>
                  <w:sz w:val="22"/>
                  <w:lang w:eastAsia="ja-JP"/>
                </w:rPr>
                <w:delText>28</w:delText>
              </w:r>
            </w:del>
            <w:ins w:id="10" w:author="Kazuhiro Takagi" w:date="2017-04-20T16:10:00Z">
              <w:r>
                <w:rPr>
                  <w:sz w:val="22"/>
                  <w:lang w:eastAsia="ja-JP"/>
                </w:rPr>
                <w:t>20</w:t>
              </w:r>
            </w:ins>
            <w:r w:rsidR="008C0A80">
              <w:rPr>
                <w:sz w:val="22"/>
              </w:rPr>
              <w:t>, 201</w:t>
            </w:r>
            <w:r w:rsidR="00210D97">
              <w:rPr>
                <w:rFonts w:hint="eastAsia"/>
                <w:sz w:val="22"/>
                <w:lang w:eastAsia="ja-JP"/>
              </w:rPr>
              <w:t>7</w:t>
            </w:r>
            <w:r w:rsidR="00890E90" w:rsidRPr="00F976BA">
              <w:rPr>
                <w:sz w:val="22"/>
              </w:rPr>
              <w:t xml:space="preserve">. </w:t>
            </w:r>
            <w:r w:rsidR="004361E1">
              <w:rPr>
                <w:sz w:val="22"/>
                <w:lang w:val="en-US"/>
              </w:rPr>
              <w:t>Renesas Electronics Corporation</w:t>
            </w:r>
            <w:r w:rsidR="00686867" w:rsidRPr="00F976BA">
              <w:rPr>
                <w:sz w:val="22"/>
              </w:rPr>
              <w:t>.</w:t>
            </w:r>
          </w:p>
          <w:p w:rsidR="007C23D1" w:rsidRPr="00CD7AD2" w:rsidRDefault="007C23D1">
            <w:pPr>
              <w:pStyle w:val="CEBodyExplanation"/>
              <w:rPr>
                <w:sz w:val="16"/>
              </w:rPr>
            </w:pPr>
            <w:r w:rsidRPr="00CD7AD2">
              <w:rPr>
                <w:sz w:val="16"/>
              </w:rPr>
              <w:t>Specify document type and unique identifier here. (Type and identifier selection rules are described on the Wiki.)</w:t>
            </w:r>
          </w:p>
          <w:p w:rsidR="004022F6" w:rsidRPr="009204D9" w:rsidRDefault="007C23D1" w:rsidP="004022F6">
            <w:pPr>
              <w:pStyle w:val="CECoverDocTitle"/>
              <w:rPr>
                <w:sz w:val="28"/>
                <w:lang w:val="en-US"/>
              </w:rPr>
            </w:pPr>
            <w:r>
              <w:rPr>
                <w:rFonts w:hint="eastAsia"/>
                <w:sz w:val="28"/>
                <w:lang w:val="en-US" w:eastAsia="ja-JP"/>
              </w:rPr>
              <w:t>INTEGRITY</w:t>
            </w:r>
            <w:r w:rsidR="0023660B">
              <w:rPr>
                <w:sz w:val="28"/>
                <w:lang w:val="en-US" w:eastAsia="ja-JP"/>
              </w:rPr>
              <w:t xml:space="preserve">® </w:t>
            </w:r>
            <w:del w:id="11" w:author="Huy Duc. Nguyen" w:date="2017-08-29T12:45:00Z">
              <w:r w:rsidR="0023660B" w:rsidDel="00433051">
                <w:rPr>
                  <w:rFonts w:hint="eastAsia"/>
                  <w:sz w:val="28"/>
                  <w:lang w:val="en-US" w:eastAsia="ja-JP"/>
                </w:rPr>
                <w:delText>V</w:delText>
              </w:r>
              <w:r w:rsidR="00E30574" w:rsidDel="00433051">
                <w:rPr>
                  <w:rFonts w:hint="eastAsia"/>
                  <w:sz w:val="28"/>
                  <w:lang w:val="en-US" w:eastAsia="ja-JP"/>
                </w:rPr>
                <w:delText xml:space="preserve">irtualization </w:delText>
              </w:r>
            </w:del>
            <w:ins w:id="12" w:author="Huy Duc. Nguyen" w:date="2017-08-29T12:45:00Z">
              <w:r w:rsidR="00433051">
                <w:rPr>
                  <w:sz w:val="28"/>
                  <w:lang w:val="en-US" w:eastAsia="ja-JP"/>
                </w:rPr>
                <w:t>RISP</w:t>
              </w:r>
              <w:r w:rsidR="00433051">
                <w:rPr>
                  <w:rFonts w:hint="eastAsia"/>
                  <w:sz w:val="28"/>
                  <w:lang w:val="en-US" w:eastAsia="ja-JP"/>
                </w:rPr>
                <w:t xml:space="preserve"> </w:t>
              </w:r>
            </w:ins>
            <w:r w:rsidR="00E30574">
              <w:rPr>
                <w:rFonts w:hint="eastAsia"/>
                <w:sz w:val="28"/>
                <w:lang w:val="en-US" w:eastAsia="ja-JP"/>
              </w:rPr>
              <w:t>E</w:t>
            </w:r>
            <w:r w:rsidR="00E30574">
              <w:rPr>
                <w:sz w:val="28"/>
                <w:lang w:val="en-US" w:eastAsia="ja-JP"/>
              </w:rPr>
              <w:t>nvironment</w:t>
            </w:r>
            <w:r w:rsidR="00E30574">
              <w:rPr>
                <w:sz w:val="28"/>
                <w:lang w:val="en-US"/>
              </w:rPr>
              <w:t xml:space="preserve"> </w:t>
            </w:r>
            <w:r w:rsidR="00E30574">
              <w:rPr>
                <w:rFonts w:hint="eastAsia"/>
                <w:sz w:val="28"/>
                <w:lang w:val="en-US" w:eastAsia="ja-JP"/>
              </w:rPr>
              <w:t>P</w:t>
            </w:r>
            <w:r w:rsidR="00F8317A">
              <w:rPr>
                <w:sz w:val="28"/>
                <w:lang w:val="en-US"/>
              </w:rPr>
              <w:t>erformance Evaluation Report</w:t>
            </w:r>
            <w:del w:id="13" w:author="Huy Duc. Nguyen" w:date="2017-08-29T12:45:00Z">
              <w:r w:rsidR="001B69BC" w:rsidDel="00433051">
                <w:rPr>
                  <w:rFonts w:hint="eastAsia"/>
                  <w:sz w:val="28"/>
                  <w:lang w:val="en-US" w:eastAsia="ja-JP"/>
                </w:rPr>
                <w:delText xml:space="preserve">　</w:delText>
              </w:r>
              <w:r w:rsidR="001B69BC" w:rsidDel="00433051">
                <w:rPr>
                  <w:rFonts w:hint="eastAsia"/>
                  <w:sz w:val="28"/>
                  <w:lang w:val="en-US" w:eastAsia="ja-JP"/>
                </w:rPr>
                <w:delText>rev</w:delText>
              </w:r>
              <w:r w:rsidR="0011714B" w:rsidDel="00433051">
                <w:rPr>
                  <w:rFonts w:hint="eastAsia"/>
                  <w:sz w:val="28"/>
                  <w:lang w:val="en-US" w:eastAsia="ja-JP"/>
                </w:rPr>
                <w:delText>1.</w:delText>
              </w:r>
            </w:del>
            <w:ins w:id="14" w:author="Kazuhiro Takagi" w:date="2017-03-13T18:41:00Z">
              <w:del w:id="15" w:author="Huy Duc. Nguyen" w:date="2017-08-29T12:45:00Z">
                <w:r w:rsidR="00C61B5A" w:rsidDel="00433051">
                  <w:rPr>
                    <w:sz w:val="28"/>
                    <w:lang w:val="en-US" w:eastAsia="ja-JP"/>
                  </w:rPr>
                  <w:delText>3</w:delText>
                </w:r>
              </w:del>
            </w:ins>
            <w:del w:id="16" w:author="Kazuhiro Takagi" w:date="2017-03-13T18:41:00Z">
              <w:r w:rsidR="0011714B" w:rsidDel="00134707">
                <w:rPr>
                  <w:rFonts w:hint="eastAsia"/>
                  <w:sz w:val="28"/>
                  <w:lang w:val="en-US" w:eastAsia="ja-JP"/>
                </w:rPr>
                <w:delText>0</w:delText>
              </w:r>
            </w:del>
          </w:p>
          <w:p w:rsidR="004022F6" w:rsidRPr="00CD7AD2" w:rsidRDefault="004022F6">
            <w:pPr>
              <w:pStyle w:val="CECoverDocTitle"/>
              <w:rPr>
                <w:sz w:val="28"/>
              </w:rPr>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75D2E" w:rsidRDefault="00775D2E">
            <w:pPr>
              <w:pStyle w:val="CECoverDocTitle"/>
            </w:pPr>
          </w:p>
          <w:p w:rsidR="007411EA" w:rsidRDefault="007411EA" w:rsidP="00A96796">
            <w:pPr>
              <w:pStyle w:val="CEBodyExplanation"/>
            </w:pPr>
          </w:p>
        </w:tc>
      </w:tr>
    </w:tbl>
    <w:p w:rsidR="005A5808" w:rsidRDefault="003E764D" w:rsidP="00FC75B3">
      <w:pPr>
        <w:pStyle w:val="CEHeading-0"/>
        <w:sectPr w:rsidR="005A5808" w:rsidSect="00E96E87">
          <w:headerReference w:type="default" r:id="rId9"/>
          <w:footerReference w:type="default" r:id="rId10"/>
          <w:footerReference w:type="first" r:id="rId11"/>
          <w:pgSz w:w="11906" w:h="16838"/>
          <w:pgMar w:top="1134" w:right="850" w:bottom="1134" w:left="1701" w:header="708" w:footer="580" w:gutter="0"/>
          <w:pgNumType w:start="2"/>
          <w:cols w:space="708"/>
          <w:titlePg/>
          <w:docGrid w:linePitch="360"/>
        </w:sectPr>
      </w:pPr>
      <w:r w:rsidRPr="003E764D">
        <w:rPr>
          <w:rFonts w:hint="eastAsia"/>
          <w:noProof/>
          <w:lang w:val="en-US"/>
        </w:rPr>
        <mc:AlternateContent>
          <mc:Choice Requires="wpg">
            <w:drawing>
              <wp:anchor distT="0" distB="0" distL="114300" distR="114300" simplePos="0" relativeHeight="251647488" behindDoc="0" locked="0" layoutInCell="1" allowOverlap="1" wp14:anchorId="636C9DA2" wp14:editId="58E84437">
                <wp:simplePos x="0" y="0"/>
                <wp:positionH relativeFrom="column">
                  <wp:posOffset>-1076325</wp:posOffset>
                </wp:positionH>
                <wp:positionV relativeFrom="paragraph">
                  <wp:posOffset>-8397240</wp:posOffset>
                </wp:positionV>
                <wp:extent cx="792480" cy="4787265"/>
                <wp:effectExtent l="0" t="0" r="26670" b="13335"/>
                <wp:wrapNone/>
                <wp:docPr id="1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480" cy="4787265"/>
                          <a:chOff x="-4" y="6"/>
                          <a:chExt cx="1135" cy="7539"/>
                        </a:xfrm>
                      </wpg:grpSpPr>
                      <wps:wsp>
                        <wps:cNvPr id="22" name="Rectangle 38"/>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38" name="Rectangle 39"/>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85B931" id="Group 52" o:spid="_x0000_s1026" style="position:absolute;margin-left:-84.75pt;margin-top:-661.2pt;width:62.4pt;height:376.95pt;z-index:251647488"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">
                <v:rect id="Rectangle 38" o:spid="_x0000_s1027" style="position:absolute;left:-4;top:6;width:1135;height:5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PAUMQA&#10;AADbAAAADwAAAGRycy9kb3ducmV2LnhtbESPQWvCQBSE7wX/w/IK3symqUqbukoQCu1JTVtyfc2+&#10;JsHs25BdTfz3riD0OMzMN8xqM5pWnKl3jWUFT1EMgri0uuFKwffX++wFhPPIGlvLpOBCDjbrycMK&#10;U20HPtA595UIEHYpKqi971IpXVmTQRfZjjh4f7Y36IPsK6l7HALctDKJ46U02HBYqLGjbU3lMT8Z&#10;BcfnxZxdpzNbZPuf189BFr+LnVLTxzF7A+Fp9P/he/tDK0gS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DwFDEAAAA2wAAAA8AAAAAAAAAAAAAAAAAmAIAAGRycy9k&#10;b3ducmV2LnhtbFBLBQYAAAAABAAEAPUAAACJAwAAAAA=&#10;" fillcolor="#2a289d" strokecolor="#2a289d" strokeweight="0"/>
                <v:rect id="Rectangle 39" o:spid="_x0000_s1028" style="position:absolute;left:-4;top:5673;width:1135;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4ycIA&#10;AADbAAAADwAAAGRycy9kb3ducmV2LnhtbERPy2rCQBTdF/yH4Qpuik60IBIdxQdSwVYwKm6vmWsS&#10;zNwJmamm/XpnUXB5OO/JrDGluFPtCssK+r0IBHFqdcGZguNh3R2BcB5ZY2mZFPySg9m09TbBWNsH&#10;7+me+EyEEHYxKsi9r2IpXZqTQdezFXHgrrY26AOsM6lrfIRwU8pBFA2lwYJDQ44VLXNKb8mPUfC9&#10;fd8mn8Ob+/Or0el8+aLdgndKddrNfAzCU+Nf4n/3Riv4CGPDl/A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5vjJwgAAANsAAAAPAAAAAAAAAAAAAAAAAJgCAABkcnMvZG93&#10;bnJldi54bWxQSwUGAAAAAAQABAD1AAAAhwMAAAAA&#10;" fillcolor="gray" strokecolor="gray" strokeweight="0"/>
              </v:group>
            </w:pict>
          </mc:Fallback>
        </mc:AlternateContent>
      </w:r>
      <w:r w:rsidRPr="003E764D">
        <w:rPr>
          <w:rFonts w:hint="eastAsia"/>
          <w:noProof/>
          <w:lang w:val="en-US"/>
        </w:rPr>
        <mc:AlternateContent>
          <mc:Choice Requires="wps">
            <w:drawing>
              <wp:anchor distT="0" distB="0" distL="114300" distR="114300" simplePos="0" relativeHeight="251648512" behindDoc="0" locked="0" layoutInCell="1" allowOverlap="1" wp14:anchorId="618DCF31" wp14:editId="18526325">
                <wp:simplePos x="0" y="0"/>
                <wp:positionH relativeFrom="column">
                  <wp:posOffset>-2160270</wp:posOffset>
                </wp:positionH>
                <wp:positionV relativeFrom="paragraph">
                  <wp:posOffset>-7099300</wp:posOffset>
                </wp:positionV>
                <wp:extent cx="2900680" cy="571500"/>
                <wp:effectExtent l="1107440" t="0" r="1102360" b="0"/>
                <wp:wrapNone/>
                <wp:docPr id="4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0068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E90" w:rsidRPr="008A334C" w:rsidRDefault="005B1E90"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DCF31" id="Rectangle 56" o:spid="_x0000_s1026" style="position:absolute;margin-left:-170.1pt;margin-top:-559pt;width:228.4pt;height: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" filled="f" stroked="f">
                <v:textbox style="layout-flow:vertical" inset="5.85pt,.7pt,5.85pt,.7pt">
                  <w:txbxContent>
                    <w:p w:rsidR="005B1E90" w:rsidRPr="008A334C" w:rsidRDefault="005B1E90" w:rsidP="003E764D">
                      <w:pPr>
                        <w:jc w:val="both"/>
                        <w:rPr>
                          <w:rFonts w:ascii="Helvetica" w:hAnsi="Helvetica" w:cs="Arial"/>
                          <w:color w:val="FFFFFF"/>
                          <w:kern w:val="52"/>
                          <w:sz w:val="52"/>
                          <w:szCs w:val="52"/>
                        </w:rPr>
                      </w:pPr>
                      <w:r w:rsidRPr="008A334C">
                        <w:rPr>
                          <w:rFonts w:ascii="Helvetica" w:hAnsi="Helvetica" w:cs="Arial"/>
                          <w:color w:val="FFFFFF"/>
                          <w:kern w:val="52"/>
                          <w:sz w:val="52"/>
                          <w:szCs w:val="52"/>
                        </w:rPr>
                        <w:t>User’s Manual</w:t>
                      </w:r>
                    </w:p>
                  </w:txbxContent>
                </v:textbox>
              </v:rect>
            </w:pict>
          </mc:Fallback>
        </mc:AlternateContent>
      </w:r>
    </w:p>
    <w:sdt>
      <w:sdtPr>
        <w:rPr>
          <w:rFonts w:ascii="Times New Roman" w:eastAsiaTheme="minorEastAsia" w:hAnsi="Times New Roman" w:cs="Times New Roman"/>
          <w:color w:val="auto"/>
          <w:sz w:val="24"/>
          <w:szCs w:val="24"/>
          <w:lang w:val="ja-JP" w:eastAsia="ja-JP"/>
        </w:rPr>
        <w:id w:val="1675296596"/>
        <w:docPartObj>
          <w:docPartGallery w:val="Table of Contents"/>
          <w:docPartUnique/>
        </w:docPartObj>
      </w:sdtPr>
      <w:sdtEndPr>
        <w:rPr>
          <w:b/>
          <w:bCs/>
          <w:lang w:eastAsia="en-US"/>
        </w:rPr>
      </w:sdtEndPr>
      <w:sdtContent>
        <w:p w:rsidR="005C1548" w:rsidRDefault="005C1548" w:rsidP="00393C1B">
          <w:pPr>
            <w:pStyle w:val="TOCHeading"/>
            <w:numPr>
              <w:ilvl w:val="0"/>
              <w:numId w:val="0"/>
            </w:numPr>
          </w:pPr>
        </w:p>
        <w:p w:rsidR="00A81686" w:rsidRDefault="005C1548">
          <w:pPr>
            <w:pStyle w:val="TOC1"/>
            <w:tabs>
              <w:tab w:val="right" w:leader="dot" w:pos="9742"/>
            </w:tabs>
            <w:rPr>
              <w:ins w:id="19" w:author="Huy Duc. Nguyen" w:date="2017-08-29T13:10:00Z"/>
              <w:rFonts w:asciiTheme="minorHAnsi" w:hAnsiTheme="minorHAnsi" w:cstheme="minorBidi"/>
              <w:noProof/>
              <w:sz w:val="22"/>
              <w:szCs w:val="22"/>
              <w:lang w:val="en-US"/>
            </w:rPr>
          </w:pPr>
          <w:r>
            <w:fldChar w:fldCharType="begin"/>
          </w:r>
          <w:r>
            <w:instrText xml:space="preserve"> TOC \o "1-3" \h \z \u </w:instrText>
          </w:r>
          <w:r>
            <w:fldChar w:fldCharType="separate"/>
          </w:r>
          <w:ins w:id="20" w:author="Huy Duc. Nguyen" w:date="2017-08-29T13:10:00Z">
            <w:r w:rsidR="00A81686" w:rsidRPr="004B7043">
              <w:rPr>
                <w:rStyle w:val="Hyperlink"/>
                <w:noProof/>
              </w:rPr>
              <w:fldChar w:fldCharType="begin"/>
            </w:r>
            <w:r w:rsidR="00A81686" w:rsidRPr="004B7043">
              <w:rPr>
                <w:rStyle w:val="Hyperlink"/>
                <w:noProof/>
              </w:rPr>
              <w:instrText xml:space="preserve"> </w:instrText>
            </w:r>
            <w:r w:rsidR="00A81686">
              <w:rPr>
                <w:noProof/>
              </w:rPr>
              <w:instrText>HYPERLINK \l "_Toc491775562"</w:instrText>
            </w:r>
            <w:r w:rsidR="00A81686" w:rsidRPr="004B7043">
              <w:rPr>
                <w:rStyle w:val="Hyperlink"/>
                <w:noProof/>
              </w:rPr>
              <w:instrText xml:space="preserve"> </w:instrText>
            </w:r>
            <w:r w:rsidR="00A81686" w:rsidRPr="004B7043">
              <w:rPr>
                <w:rStyle w:val="Hyperlink"/>
                <w:noProof/>
              </w:rPr>
              <w:fldChar w:fldCharType="separate"/>
            </w:r>
            <w:r w:rsidR="00A81686" w:rsidRPr="004B7043">
              <w:rPr>
                <w:rStyle w:val="Hyperlink"/>
                <w:noProof/>
              </w:rPr>
              <w:t>1.</w:t>
            </w:r>
            <w:r w:rsidR="00A81686" w:rsidRPr="004B7043">
              <w:rPr>
                <w:rStyle w:val="Hyperlink"/>
                <w:noProof/>
                <w:lang w:val="en-US" w:eastAsia="ja-JP"/>
              </w:rPr>
              <w:t xml:space="preserve"> </w:t>
            </w:r>
            <w:r w:rsidR="00A81686" w:rsidRPr="004B7043">
              <w:rPr>
                <w:rStyle w:val="Hyperlink"/>
                <w:noProof/>
              </w:rPr>
              <w:t>Revision History</w:t>
            </w:r>
            <w:r w:rsidR="00A81686">
              <w:rPr>
                <w:noProof/>
                <w:webHidden/>
              </w:rPr>
              <w:tab/>
            </w:r>
            <w:r w:rsidR="00A81686">
              <w:rPr>
                <w:noProof/>
                <w:webHidden/>
              </w:rPr>
              <w:fldChar w:fldCharType="begin"/>
            </w:r>
            <w:r w:rsidR="00A81686">
              <w:rPr>
                <w:noProof/>
                <w:webHidden/>
              </w:rPr>
              <w:instrText xml:space="preserve"> PAGEREF _Toc491775562 \h </w:instrText>
            </w:r>
          </w:ins>
          <w:r w:rsidR="00A81686">
            <w:rPr>
              <w:noProof/>
              <w:webHidden/>
            </w:rPr>
          </w:r>
          <w:r w:rsidR="00A81686">
            <w:rPr>
              <w:noProof/>
              <w:webHidden/>
            </w:rPr>
            <w:fldChar w:fldCharType="separate"/>
          </w:r>
          <w:ins w:id="21" w:author="Huy Duc. Nguyen" w:date="2017-08-29T13:10:00Z">
            <w:r w:rsidR="00A81686">
              <w:rPr>
                <w:noProof/>
                <w:webHidden/>
              </w:rPr>
              <w:t>4</w:t>
            </w:r>
            <w:r w:rsidR="00A81686">
              <w:rPr>
                <w:noProof/>
                <w:webHidden/>
              </w:rPr>
              <w:fldChar w:fldCharType="end"/>
            </w:r>
            <w:r w:rsidR="00A81686" w:rsidRPr="004B7043">
              <w:rPr>
                <w:rStyle w:val="Hyperlink"/>
                <w:noProof/>
              </w:rPr>
              <w:fldChar w:fldCharType="end"/>
            </w:r>
          </w:ins>
        </w:p>
        <w:p w:rsidR="00A81686" w:rsidRDefault="00A81686">
          <w:pPr>
            <w:pStyle w:val="TOC1"/>
            <w:tabs>
              <w:tab w:val="right" w:leader="dot" w:pos="9742"/>
            </w:tabs>
            <w:rPr>
              <w:ins w:id="22" w:author="Huy Duc. Nguyen" w:date="2017-08-29T13:10:00Z"/>
              <w:rFonts w:asciiTheme="minorHAnsi" w:hAnsiTheme="minorHAnsi" w:cstheme="minorBidi"/>
              <w:noProof/>
              <w:sz w:val="22"/>
              <w:szCs w:val="22"/>
              <w:lang w:val="en-US"/>
            </w:rPr>
          </w:pPr>
          <w:ins w:id="2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"_Toc491775563"</w:instrText>
            </w:r>
            <w:r w:rsidRPr="004B7043">
              <w:rPr>
                <w:rStyle w:val="Hyperlink"/>
                <w:noProof/>
              </w:rPr>
              <w:instrText xml:space="preserve"> </w:instrText>
            </w:r>
            <w:r w:rsidRPr="004B7043">
              <w:rPr>
                <w:rStyle w:val="Hyperlink"/>
                <w:noProof/>
              </w:rPr>
              <w:fldChar w:fldCharType="separate"/>
            </w:r>
            <w:r w:rsidRPr="004B7043">
              <w:rPr>
                <w:rStyle w:val="Hyperlink"/>
                <w:noProof/>
              </w:rPr>
              <w:t>2. Project Requirements</w:t>
            </w:r>
            <w:r>
              <w:rPr>
                <w:noProof/>
                <w:webHidden/>
              </w:rPr>
              <w:tab/>
            </w:r>
            <w:r>
              <w:rPr>
                <w:noProof/>
                <w:webHidden/>
              </w:rPr>
              <w:fldChar w:fldCharType="begin"/>
            </w:r>
            <w:r>
              <w:rPr>
                <w:noProof/>
                <w:webHidden/>
              </w:rPr>
              <w:instrText xml:space="preserve"> PAGEREF _Toc491775563 \h </w:instrText>
            </w:r>
          </w:ins>
          <w:r>
            <w:rPr>
              <w:noProof/>
              <w:webHidden/>
            </w:rPr>
          </w:r>
          <w:r>
            <w:rPr>
              <w:noProof/>
              <w:webHidden/>
            </w:rPr>
            <w:fldChar w:fldCharType="separate"/>
          </w:r>
          <w:ins w:id="24" w:author="Huy Duc. Nguyen" w:date="2017-08-29T13:10:00Z">
            <w:r>
              <w:rPr>
                <w:noProof/>
                <w:webHidden/>
              </w:rPr>
              <w:t>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25" w:author="Huy Duc. Nguyen" w:date="2017-08-29T13:10:00Z"/>
              <w:rFonts w:asciiTheme="minorHAnsi" w:hAnsiTheme="minorHAnsi" w:cstheme="minorBidi"/>
              <w:noProof/>
              <w:sz w:val="22"/>
              <w:szCs w:val="22"/>
              <w:lang w:val="en-US"/>
            </w:rPr>
          </w:pPr>
          <w:ins w:id="2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2.1.</w:t>
            </w:r>
            <w:r w:rsidRPr="004B7043">
              <w:rPr>
                <w:rStyle w:val="Hyperlink"/>
                <w:noProof/>
              </w:rPr>
              <w:t xml:space="preserve"> Software configuration</w:t>
            </w:r>
            <w:r>
              <w:rPr>
                <w:noProof/>
                <w:webHidden/>
              </w:rPr>
              <w:tab/>
            </w:r>
            <w:r>
              <w:rPr>
                <w:noProof/>
                <w:webHidden/>
              </w:rPr>
              <w:fldChar w:fldCharType="begin"/>
            </w:r>
            <w:r>
              <w:rPr>
                <w:noProof/>
                <w:webHidden/>
              </w:rPr>
              <w:instrText xml:space="preserve"> PAGEREF _Toc491775565 \h </w:instrText>
            </w:r>
          </w:ins>
          <w:r>
            <w:rPr>
              <w:noProof/>
              <w:webHidden/>
            </w:rPr>
          </w:r>
          <w:r>
            <w:rPr>
              <w:noProof/>
              <w:webHidden/>
            </w:rPr>
            <w:fldChar w:fldCharType="separate"/>
          </w:r>
          <w:ins w:id="27" w:author="Huy Duc. Nguyen" w:date="2017-08-29T13:10:00Z">
            <w:r>
              <w:rPr>
                <w:noProof/>
                <w:webHidden/>
              </w:rPr>
              <w:t>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28" w:author="Huy Duc. Nguyen" w:date="2017-08-29T13:10:00Z"/>
              <w:rFonts w:asciiTheme="minorHAnsi" w:hAnsiTheme="minorHAnsi" w:cstheme="minorBidi"/>
              <w:noProof/>
              <w:sz w:val="22"/>
              <w:szCs w:val="22"/>
              <w:lang w:val="en-US"/>
            </w:rPr>
          </w:pPr>
          <w:ins w:id="2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2.2.</w:t>
            </w:r>
            <w:r w:rsidRPr="004B7043">
              <w:rPr>
                <w:rStyle w:val="Hyperlink"/>
                <w:noProof/>
              </w:rPr>
              <w:t xml:space="preserve"> Metrics and parameters for evaluation</w:t>
            </w:r>
            <w:r>
              <w:rPr>
                <w:noProof/>
                <w:webHidden/>
              </w:rPr>
              <w:tab/>
            </w:r>
            <w:r>
              <w:rPr>
                <w:noProof/>
                <w:webHidden/>
              </w:rPr>
              <w:fldChar w:fldCharType="begin"/>
            </w:r>
            <w:r>
              <w:rPr>
                <w:noProof/>
                <w:webHidden/>
              </w:rPr>
              <w:instrText xml:space="preserve"> PAGEREF _Toc491775566 \h </w:instrText>
            </w:r>
          </w:ins>
          <w:r>
            <w:rPr>
              <w:noProof/>
              <w:webHidden/>
            </w:rPr>
          </w:r>
          <w:r>
            <w:rPr>
              <w:noProof/>
              <w:webHidden/>
            </w:rPr>
            <w:fldChar w:fldCharType="separate"/>
          </w:r>
          <w:ins w:id="30" w:author="Huy Duc. Nguyen" w:date="2017-08-29T13:10:00Z">
            <w:r>
              <w:rPr>
                <w:noProof/>
                <w:webHidden/>
              </w:rPr>
              <w:t>6</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31" w:author="Huy Duc. Nguyen" w:date="2017-08-29T13:10:00Z"/>
              <w:rFonts w:asciiTheme="minorHAnsi" w:hAnsiTheme="minorHAnsi" w:cstheme="minorBidi"/>
              <w:noProof/>
              <w:sz w:val="22"/>
              <w:szCs w:val="22"/>
              <w:lang w:val="en-US"/>
            </w:rPr>
          </w:pPr>
          <w:ins w:id="3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"_Toc491775567"</w:instrText>
            </w:r>
            <w:r w:rsidRPr="004B7043">
              <w:rPr>
                <w:rStyle w:val="Hyperlink"/>
                <w:noProof/>
              </w:rPr>
              <w:instrText xml:space="preserve"> </w:instrText>
            </w:r>
            <w:r w:rsidRPr="004B7043">
              <w:rPr>
                <w:rStyle w:val="Hyperlink"/>
                <w:noProof/>
              </w:rPr>
              <w:fldChar w:fldCharType="separate"/>
            </w:r>
            <w:r w:rsidRPr="004B7043">
              <w:rPr>
                <w:rStyle w:val="Hyperlink"/>
                <w:noProof/>
                <w:lang w:eastAsia="ja-JP"/>
              </w:rPr>
              <w:t>3.</w:t>
            </w:r>
            <w:r w:rsidRPr="004B7043">
              <w:rPr>
                <w:rStyle w:val="Hyperlink"/>
                <w:noProof/>
              </w:rPr>
              <w:t xml:space="preserve"> Virtualization PoC Implementation. Setup and Hardware Configuration</w:t>
            </w:r>
            <w:r>
              <w:rPr>
                <w:noProof/>
                <w:webHidden/>
              </w:rPr>
              <w:tab/>
            </w:r>
            <w:r>
              <w:rPr>
                <w:noProof/>
                <w:webHidden/>
              </w:rPr>
              <w:fldChar w:fldCharType="begin"/>
            </w:r>
            <w:r>
              <w:rPr>
                <w:noProof/>
                <w:webHidden/>
              </w:rPr>
              <w:instrText xml:space="preserve"> PAGEREF _Toc491775567 \h </w:instrText>
            </w:r>
          </w:ins>
          <w:r>
            <w:rPr>
              <w:noProof/>
              <w:webHidden/>
            </w:rPr>
          </w:r>
          <w:r>
            <w:rPr>
              <w:noProof/>
              <w:webHidden/>
            </w:rPr>
            <w:fldChar w:fldCharType="separate"/>
          </w:r>
          <w:ins w:id="33"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34" w:author="Huy Duc. Nguyen" w:date="2017-08-29T13:10:00Z"/>
              <w:rFonts w:asciiTheme="minorHAnsi" w:hAnsiTheme="minorHAnsi" w:cstheme="minorBidi"/>
              <w:noProof/>
              <w:sz w:val="22"/>
              <w:szCs w:val="22"/>
              <w:lang w:val="en-US"/>
            </w:rPr>
          </w:pPr>
          <w:ins w:id="3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3.1.</w:t>
            </w:r>
            <w:r w:rsidRPr="004B7043">
              <w:rPr>
                <w:rStyle w:val="Hyperlink"/>
                <w:noProof/>
              </w:rPr>
              <w:t xml:space="preserve"> Introduction</w:t>
            </w:r>
            <w:r>
              <w:rPr>
                <w:noProof/>
                <w:webHidden/>
              </w:rPr>
              <w:tab/>
            </w:r>
            <w:r>
              <w:rPr>
                <w:noProof/>
                <w:webHidden/>
              </w:rPr>
              <w:fldChar w:fldCharType="begin"/>
            </w:r>
            <w:r>
              <w:rPr>
                <w:noProof/>
                <w:webHidden/>
              </w:rPr>
              <w:instrText xml:space="preserve"> PAGEREF _Toc491775568 \h </w:instrText>
            </w:r>
          </w:ins>
          <w:r>
            <w:rPr>
              <w:noProof/>
              <w:webHidden/>
            </w:rPr>
          </w:r>
          <w:r>
            <w:rPr>
              <w:noProof/>
              <w:webHidden/>
            </w:rPr>
            <w:fldChar w:fldCharType="separate"/>
          </w:r>
          <w:ins w:id="36"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37" w:author="Huy Duc. Nguyen" w:date="2017-08-29T13:10:00Z"/>
              <w:rFonts w:asciiTheme="minorHAnsi" w:hAnsiTheme="minorHAnsi" w:cstheme="minorBidi"/>
              <w:noProof/>
              <w:sz w:val="22"/>
              <w:szCs w:val="22"/>
              <w:lang w:val="en-US"/>
            </w:rPr>
          </w:pPr>
          <w:ins w:id="3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"_Toc491775569"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3.2.</w:t>
            </w:r>
            <w:r w:rsidRPr="004B7043">
              <w:rPr>
                <w:rStyle w:val="Hyperlink"/>
                <w:noProof/>
              </w:rPr>
              <w:t xml:space="preserve"> Virtualization PoC Setup</w:t>
            </w:r>
            <w:r>
              <w:rPr>
                <w:noProof/>
                <w:webHidden/>
              </w:rPr>
              <w:tab/>
            </w:r>
            <w:r>
              <w:rPr>
                <w:noProof/>
                <w:webHidden/>
              </w:rPr>
              <w:fldChar w:fldCharType="begin"/>
            </w:r>
            <w:r>
              <w:rPr>
                <w:noProof/>
                <w:webHidden/>
              </w:rPr>
              <w:instrText xml:space="preserve"> PAGEREF _Toc491775569 \h </w:instrText>
            </w:r>
          </w:ins>
          <w:r>
            <w:rPr>
              <w:noProof/>
              <w:webHidden/>
            </w:rPr>
          </w:r>
          <w:r>
            <w:rPr>
              <w:noProof/>
              <w:webHidden/>
            </w:rPr>
            <w:fldChar w:fldCharType="separate"/>
          </w:r>
          <w:ins w:id="39" w:author="Huy Duc. Nguyen" w:date="2017-08-29T13:10:00Z">
            <w:r>
              <w:rPr>
                <w:noProof/>
                <w:webHidden/>
              </w:rPr>
              <w:t>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40" w:author="Huy Duc. Nguyen" w:date="2017-08-29T13:10:00Z"/>
              <w:rFonts w:asciiTheme="minorHAnsi" w:hAnsiTheme="minorHAnsi" w:cstheme="minorBidi"/>
              <w:noProof/>
              <w:sz w:val="22"/>
              <w:szCs w:val="22"/>
              <w:lang w:val="en-US"/>
            </w:rPr>
          </w:pPr>
          <w:ins w:id="4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3.3.</w:t>
            </w:r>
            <w:r w:rsidRPr="004B7043">
              <w:rPr>
                <w:rStyle w:val="Hyperlink"/>
                <w:noProof/>
              </w:rPr>
              <w:t xml:space="preserve"> Hardware Components List</w:t>
            </w:r>
            <w:r>
              <w:rPr>
                <w:noProof/>
                <w:webHidden/>
              </w:rPr>
              <w:tab/>
            </w:r>
            <w:r>
              <w:rPr>
                <w:noProof/>
                <w:webHidden/>
              </w:rPr>
              <w:fldChar w:fldCharType="begin"/>
            </w:r>
            <w:r>
              <w:rPr>
                <w:noProof/>
                <w:webHidden/>
              </w:rPr>
              <w:instrText xml:space="preserve"> PAGEREF _Toc491775570 \h </w:instrText>
            </w:r>
          </w:ins>
          <w:r>
            <w:rPr>
              <w:noProof/>
              <w:webHidden/>
            </w:rPr>
          </w:r>
          <w:r>
            <w:rPr>
              <w:noProof/>
              <w:webHidden/>
            </w:rPr>
            <w:fldChar w:fldCharType="separate"/>
          </w:r>
          <w:ins w:id="42" w:author="Huy Duc. Nguyen" w:date="2017-08-29T13:10:00Z">
            <w:r>
              <w:rPr>
                <w:noProof/>
                <w:webHidden/>
              </w:rPr>
              <w:t>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43" w:author="Huy Duc. Nguyen" w:date="2017-08-29T13:10:00Z"/>
              <w:rFonts w:asciiTheme="minorHAnsi" w:hAnsiTheme="minorHAnsi" w:cstheme="minorBidi"/>
              <w:noProof/>
              <w:sz w:val="22"/>
              <w:szCs w:val="22"/>
              <w:lang w:val="en-US"/>
            </w:rPr>
          </w:pPr>
          <w:ins w:id="4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3.4.</w:t>
            </w:r>
            <w:r w:rsidRPr="004B7043">
              <w:rPr>
                <w:rStyle w:val="Hyperlink"/>
                <w:noProof/>
              </w:rPr>
              <w:t xml:space="preserve"> The Salvator-X board features</w:t>
            </w:r>
            <w:r>
              <w:rPr>
                <w:noProof/>
                <w:webHidden/>
              </w:rPr>
              <w:tab/>
            </w:r>
            <w:r>
              <w:rPr>
                <w:noProof/>
                <w:webHidden/>
              </w:rPr>
              <w:fldChar w:fldCharType="begin"/>
            </w:r>
            <w:r>
              <w:rPr>
                <w:noProof/>
                <w:webHidden/>
              </w:rPr>
              <w:instrText xml:space="preserve"> PAGEREF _Toc491775571 \h </w:instrText>
            </w:r>
          </w:ins>
          <w:r>
            <w:rPr>
              <w:noProof/>
              <w:webHidden/>
            </w:rPr>
          </w:r>
          <w:r>
            <w:rPr>
              <w:noProof/>
              <w:webHidden/>
            </w:rPr>
            <w:fldChar w:fldCharType="separate"/>
          </w:r>
          <w:ins w:id="45" w:author="Huy Duc. Nguyen" w:date="2017-08-29T13:10:00Z">
            <w:r>
              <w:rPr>
                <w:noProof/>
                <w:webHidden/>
              </w:rPr>
              <w:t>10</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46" w:author="Huy Duc. Nguyen" w:date="2017-08-29T13:10:00Z"/>
              <w:rFonts w:asciiTheme="minorHAnsi" w:hAnsiTheme="minorHAnsi" w:cstheme="minorBidi"/>
              <w:noProof/>
              <w:sz w:val="22"/>
              <w:szCs w:val="22"/>
              <w:lang w:val="en-US"/>
            </w:rPr>
          </w:pPr>
          <w:ins w:id="4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"_Toc491775572"</w:instrText>
            </w:r>
            <w:r w:rsidRPr="004B7043">
              <w:rPr>
                <w:rStyle w:val="Hyperlink"/>
                <w:noProof/>
              </w:rPr>
              <w:instrText xml:space="preserve"> </w:instrText>
            </w:r>
            <w:r w:rsidRPr="004B7043">
              <w:rPr>
                <w:rStyle w:val="Hyperlink"/>
                <w:noProof/>
              </w:rPr>
              <w:fldChar w:fldCharType="separate"/>
            </w:r>
            <w:r w:rsidRPr="004B7043">
              <w:rPr>
                <w:rStyle w:val="Hyperlink"/>
                <w:noProof/>
              </w:rPr>
              <w:t>4.</w:t>
            </w:r>
            <w:r w:rsidRPr="004B7043">
              <w:rPr>
                <w:rStyle w:val="Hyperlink"/>
                <w:noProof/>
                <w:lang w:eastAsia="ja-JP"/>
              </w:rPr>
              <w:t xml:space="preserve"> Virtualization</w:t>
            </w:r>
            <w:r w:rsidRPr="004B7043">
              <w:rPr>
                <w:rStyle w:val="Hyperlink"/>
                <w:noProof/>
              </w:rPr>
              <w:t xml:space="preserve"> PoC Implementation. Software</w:t>
            </w:r>
            <w:r>
              <w:rPr>
                <w:noProof/>
                <w:webHidden/>
              </w:rPr>
              <w:tab/>
            </w:r>
            <w:r>
              <w:rPr>
                <w:noProof/>
                <w:webHidden/>
              </w:rPr>
              <w:fldChar w:fldCharType="begin"/>
            </w:r>
            <w:r>
              <w:rPr>
                <w:noProof/>
                <w:webHidden/>
              </w:rPr>
              <w:instrText xml:space="preserve"> PAGEREF _Toc491775572 \h </w:instrText>
            </w:r>
          </w:ins>
          <w:r>
            <w:rPr>
              <w:noProof/>
              <w:webHidden/>
            </w:rPr>
          </w:r>
          <w:r>
            <w:rPr>
              <w:noProof/>
              <w:webHidden/>
            </w:rPr>
            <w:fldChar w:fldCharType="separate"/>
          </w:r>
          <w:ins w:id="48" w:author="Huy Duc. Nguyen" w:date="2017-08-29T13:10:00Z">
            <w:r>
              <w:rPr>
                <w:noProof/>
                <w:webHidden/>
              </w:rPr>
              <w:t>11</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49" w:author="Huy Duc. Nguyen" w:date="2017-08-29T13:10:00Z"/>
              <w:rFonts w:asciiTheme="minorHAnsi" w:hAnsiTheme="minorHAnsi" w:cstheme="minorBidi"/>
              <w:noProof/>
              <w:sz w:val="22"/>
              <w:szCs w:val="22"/>
              <w:lang w:val="en-US"/>
            </w:rPr>
          </w:pPr>
          <w:ins w:id="5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w:t>
            </w:r>
            <w:r w:rsidRPr="004B7043">
              <w:rPr>
                <w:rStyle w:val="Hyperlink"/>
                <w:noProof/>
              </w:rPr>
              <w:t xml:space="preserve"> Center Information</w:t>
            </w:r>
            <w:r>
              <w:rPr>
                <w:noProof/>
                <w:webHidden/>
              </w:rPr>
              <w:tab/>
            </w:r>
            <w:r>
              <w:rPr>
                <w:noProof/>
                <w:webHidden/>
              </w:rPr>
              <w:fldChar w:fldCharType="begin"/>
            </w:r>
            <w:r>
              <w:rPr>
                <w:noProof/>
                <w:webHidden/>
              </w:rPr>
              <w:instrText xml:space="preserve"> PAGEREF _Toc491775573 \h </w:instrText>
            </w:r>
          </w:ins>
          <w:r>
            <w:rPr>
              <w:noProof/>
              <w:webHidden/>
            </w:rPr>
          </w:r>
          <w:r>
            <w:rPr>
              <w:noProof/>
              <w:webHidden/>
            </w:rPr>
            <w:fldChar w:fldCharType="separate"/>
          </w:r>
          <w:ins w:id="51" w:author="Huy Duc. Nguyen" w:date="2017-08-29T13:10:00Z">
            <w:r>
              <w:rPr>
                <w:noProof/>
                <w:webHidden/>
              </w:rPr>
              <w:t>13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2" w:author="Huy Duc. Nguyen" w:date="2017-08-29T13:10:00Z"/>
              <w:rFonts w:asciiTheme="minorHAnsi" w:hAnsiTheme="minorHAnsi" w:cstheme="minorBidi"/>
              <w:noProof/>
              <w:sz w:val="22"/>
              <w:szCs w:val="22"/>
              <w:lang w:val="en-US"/>
            </w:rPr>
          </w:pPr>
          <w:ins w:id="5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4.1.1.</w:t>
            </w:r>
            <w:r w:rsidRPr="004B7043">
              <w:rPr>
                <w:rStyle w:val="Hyperlink"/>
                <w:noProof/>
              </w:rPr>
              <w:t xml:space="preserve"> 3D navigation</w:t>
            </w:r>
            <w:r>
              <w:rPr>
                <w:noProof/>
                <w:webHidden/>
              </w:rPr>
              <w:tab/>
            </w:r>
            <w:r>
              <w:rPr>
                <w:noProof/>
                <w:webHidden/>
              </w:rPr>
              <w:fldChar w:fldCharType="begin"/>
            </w:r>
            <w:r>
              <w:rPr>
                <w:noProof/>
                <w:webHidden/>
              </w:rPr>
              <w:instrText xml:space="preserve"> PAGEREF _Toc491775574 \h </w:instrText>
            </w:r>
          </w:ins>
          <w:r>
            <w:rPr>
              <w:noProof/>
              <w:webHidden/>
            </w:rPr>
          </w:r>
          <w:r>
            <w:rPr>
              <w:noProof/>
              <w:webHidden/>
            </w:rPr>
            <w:fldChar w:fldCharType="separate"/>
          </w:r>
          <w:ins w:id="54" w:author="Huy Duc. Nguyen" w:date="2017-08-29T13:10:00Z">
            <w:r>
              <w:rPr>
                <w:noProof/>
                <w:webHidden/>
              </w:rPr>
              <w:t>13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5" w:author="Huy Duc. Nguyen" w:date="2017-08-29T13:10:00Z"/>
              <w:rFonts w:asciiTheme="minorHAnsi" w:hAnsiTheme="minorHAnsi" w:cstheme="minorBidi"/>
              <w:noProof/>
              <w:sz w:val="22"/>
              <w:szCs w:val="22"/>
              <w:lang w:val="en-US"/>
            </w:rPr>
          </w:pPr>
          <w:ins w:id="5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4.1.2.</w:t>
            </w:r>
            <w:r w:rsidRPr="004B7043">
              <w:rPr>
                <w:rStyle w:val="Hyperlink"/>
                <w:noProof/>
              </w:rPr>
              <w:t xml:space="preserve"> HMI</w:t>
            </w:r>
            <w:r>
              <w:rPr>
                <w:noProof/>
                <w:webHidden/>
              </w:rPr>
              <w:tab/>
            </w:r>
            <w:r>
              <w:rPr>
                <w:noProof/>
                <w:webHidden/>
              </w:rPr>
              <w:fldChar w:fldCharType="begin"/>
            </w:r>
            <w:r>
              <w:rPr>
                <w:noProof/>
                <w:webHidden/>
              </w:rPr>
              <w:instrText xml:space="preserve"> PAGEREF _Toc491775575 \h </w:instrText>
            </w:r>
          </w:ins>
          <w:r>
            <w:rPr>
              <w:noProof/>
              <w:webHidden/>
            </w:rPr>
          </w:r>
          <w:r>
            <w:rPr>
              <w:noProof/>
              <w:webHidden/>
            </w:rPr>
            <w:fldChar w:fldCharType="separate"/>
          </w:r>
          <w:ins w:id="57" w:author="Huy Duc. Nguyen" w:date="2017-08-29T13:10:00Z">
            <w:r>
              <w:rPr>
                <w:noProof/>
                <w:webHidden/>
              </w:rPr>
              <w:t>14</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58" w:author="Huy Duc. Nguyen" w:date="2017-08-29T13:10:00Z"/>
              <w:rFonts w:asciiTheme="minorHAnsi" w:hAnsiTheme="minorHAnsi" w:cstheme="minorBidi"/>
              <w:noProof/>
              <w:sz w:val="22"/>
              <w:szCs w:val="22"/>
              <w:lang w:val="en-US"/>
            </w:rPr>
          </w:pPr>
          <w:ins w:id="5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4.1.3.</w:t>
            </w:r>
            <w:r w:rsidRPr="004B7043">
              <w:rPr>
                <w:rStyle w:val="Hyperlink"/>
                <w:noProof/>
              </w:rPr>
              <w:t xml:space="preserve"> Back monitor</w:t>
            </w:r>
            <w:r>
              <w:rPr>
                <w:noProof/>
                <w:webHidden/>
              </w:rPr>
              <w:tab/>
            </w:r>
            <w:r>
              <w:rPr>
                <w:noProof/>
                <w:webHidden/>
              </w:rPr>
              <w:fldChar w:fldCharType="begin"/>
            </w:r>
            <w:r>
              <w:rPr>
                <w:noProof/>
                <w:webHidden/>
              </w:rPr>
              <w:instrText xml:space="preserve"> PAGEREF _Toc491775576 \h </w:instrText>
            </w:r>
          </w:ins>
          <w:r>
            <w:rPr>
              <w:noProof/>
              <w:webHidden/>
            </w:rPr>
          </w:r>
          <w:r>
            <w:rPr>
              <w:noProof/>
              <w:webHidden/>
            </w:rPr>
            <w:fldChar w:fldCharType="separate"/>
          </w:r>
          <w:ins w:id="60" w:author="Huy Duc. Nguyen" w:date="2017-08-29T13:10:00Z">
            <w:r>
              <w:rPr>
                <w:noProof/>
                <w:webHidden/>
              </w:rPr>
              <w:t>15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61" w:author="Huy Duc. Nguyen" w:date="2017-08-29T13:10:00Z"/>
              <w:rFonts w:asciiTheme="minorHAnsi" w:hAnsiTheme="minorHAnsi" w:cstheme="minorBidi"/>
              <w:noProof/>
              <w:sz w:val="22"/>
              <w:szCs w:val="22"/>
              <w:lang w:val="en-US"/>
            </w:rPr>
          </w:pPr>
          <w:ins w:id="6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4.1.4.</w:t>
            </w:r>
            <w:r w:rsidRPr="004B7043">
              <w:rPr>
                <w:rStyle w:val="Hyperlink"/>
                <w:noProof/>
              </w:rPr>
              <w:t xml:space="preserve"> Video/Audio playback with media player</w:t>
            </w:r>
            <w:r>
              <w:rPr>
                <w:noProof/>
                <w:webHidden/>
              </w:rPr>
              <w:tab/>
            </w:r>
            <w:r>
              <w:rPr>
                <w:noProof/>
                <w:webHidden/>
              </w:rPr>
              <w:fldChar w:fldCharType="begin"/>
            </w:r>
            <w:r>
              <w:rPr>
                <w:noProof/>
                <w:webHidden/>
              </w:rPr>
              <w:instrText xml:space="preserve"> PAGEREF _Toc491775577 \h </w:instrText>
            </w:r>
          </w:ins>
          <w:r>
            <w:rPr>
              <w:noProof/>
              <w:webHidden/>
            </w:rPr>
          </w:r>
          <w:r>
            <w:rPr>
              <w:noProof/>
              <w:webHidden/>
            </w:rPr>
            <w:fldChar w:fldCharType="separate"/>
          </w:r>
          <w:ins w:id="63" w:author="Huy Duc. Nguyen" w:date="2017-08-29T13:10:00Z">
            <w:r>
              <w:rPr>
                <w:noProof/>
                <w:webHidden/>
              </w:rPr>
              <w:t>16</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64" w:author="Huy Duc. Nguyen" w:date="2017-08-29T13:10:00Z"/>
              <w:rFonts w:asciiTheme="minorHAnsi" w:hAnsiTheme="minorHAnsi" w:cstheme="minorBidi"/>
              <w:noProof/>
              <w:sz w:val="22"/>
              <w:szCs w:val="22"/>
              <w:lang w:val="en-US"/>
            </w:rPr>
          </w:pPr>
          <w:ins w:id="6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4.2.</w:t>
            </w:r>
            <w:r w:rsidRPr="004B7043">
              <w:rPr>
                <w:rStyle w:val="Hyperlink"/>
                <w:noProof/>
              </w:rPr>
              <w:t xml:space="preserve"> Instrument Cluster</w:t>
            </w:r>
            <w:r>
              <w:rPr>
                <w:noProof/>
                <w:webHidden/>
              </w:rPr>
              <w:tab/>
            </w:r>
            <w:r>
              <w:rPr>
                <w:noProof/>
                <w:webHidden/>
              </w:rPr>
              <w:fldChar w:fldCharType="begin"/>
            </w:r>
            <w:r>
              <w:rPr>
                <w:noProof/>
                <w:webHidden/>
              </w:rPr>
              <w:instrText xml:space="preserve"> PAGEREF _Toc491775578 \h </w:instrText>
            </w:r>
          </w:ins>
          <w:r>
            <w:rPr>
              <w:noProof/>
              <w:webHidden/>
            </w:rPr>
          </w:r>
          <w:r>
            <w:rPr>
              <w:noProof/>
              <w:webHidden/>
            </w:rPr>
            <w:fldChar w:fldCharType="separate"/>
          </w:r>
          <w:ins w:id="66" w:author="Huy Duc. Nguyen" w:date="2017-08-29T13:10:00Z">
            <w:r>
              <w:rPr>
                <w:noProof/>
                <w:webHidden/>
              </w:rPr>
              <w:t>17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67" w:author="Huy Duc. Nguyen" w:date="2017-08-29T13:10:00Z"/>
              <w:rFonts w:asciiTheme="minorHAnsi" w:hAnsiTheme="minorHAnsi" w:cstheme="minorBidi"/>
              <w:noProof/>
              <w:sz w:val="22"/>
              <w:szCs w:val="22"/>
              <w:lang w:val="en-US"/>
            </w:rPr>
          </w:pPr>
          <w:ins w:id="6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"_Toc491775579"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4.2.1.</w:t>
            </w:r>
            <w:r w:rsidRPr="004B7043">
              <w:rPr>
                <w:rStyle w:val="Hyperlink"/>
                <w:noProof/>
              </w:rPr>
              <w:t xml:space="preserve"> Meter Cluster</w:t>
            </w:r>
            <w:r>
              <w:rPr>
                <w:noProof/>
                <w:webHidden/>
              </w:rPr>
              <w:tab/>
            </w:r>
            <w:r>
              <w:rPr>
                <w:noProof/>
                <w:webHidden/>
              </w:rPr>
              <w:fldChar w:fldCharType="begin"/>
            </w:r>
            <w:r>
              <w:rPr>
                <w:noProof/>
                <w:webHidden/>
              </w:rPr>
              <w:instrText xml:space="preserve"> PAGEREF _Toc491775579 \h </w:instrText>
            </w:r>
          </w:ins>
          <w:r>
            <w:rPr>
              <w:noProof/>
              <w:webHidden/>
            </w:rPr>
          </w:r>
          <w:r>
            <w:rPr>
              <w:noProof/>
              <w:webHidden/>
            </w:rPr>
            <w:fldChar w:fldCharType="separate"/>
          </w:r>
          <w:ins w:id="69" w:author="Huy Duc. Nguyen" w:date="2017-08-29T13:10:00Z">
            <w:r>
              <w:rPr>
                <w:noProof/>
                <w:webHidden/>
              </w:rPr>
              <w:t>17</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70" w:author="Huy Duc. Nguyen" w:date="2017-08-29T13:10:00Z"/>
              <w:rFonts w:asciiTheme="minorHAnsi" w:hAnsiTheme="minorHAnsi" w:cstheme="minorBidi"/>
              <w:noProof/>
              <w:sz w:val="22"/>
              <w:szCs w:val="22"/>
              <w:lang w:val="en-US"/>
            </w:rPr>
          </w:pPr>
          <w:ins w:id="7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w:t>
            </w:r>
            <w:r w:rsidRPr="004B7043">
              <w:rPr>
                <w:rStyle w:val="Hyperlink"/>
                <w:noProof/>
              </w:rPr>
              <w:t xml:space="preserve"> Head-up display</w:t>
            </w:r>
            <w:r>
              <w:rPr>
                <w:noProof/>
                <w:webHidden/>
              </w:rPr>
              <w:tab/>
            </w:r>
            <w:r>
              <w:rPr>
                <w:noProof/>
                <w:webHidden/>
              </w:rPr>
              <w:fldChar w:fldCharType="begin"/>
            </w:r>
            <w:r>
              <w:rPr>
                <w:noProof/>
                <w:webHidden/>
              </w:rPr>
              <w:instrText xml:space="preserve"> PAGEREF _Toc491775580 \h </w:instrText>
            </w:r>
          </w:ins>
          <w:r>
            <w:rPr>
              <w:noProof/>
              <w:webHidden/>
            </w:rPr>
          </w:r>
          <w:r>
            <w:rPr>
              <w:noProof/>
              <w:webHidden/>
            </w:rPr>
            <w:fldChar w:fldCharType="separate"/>
          </w:r>
          <w:ins w:id="72" w:author="Huy Duc. Nguyen" w:date="2017-08-29T13:10:00Z">
            <w:r>
              <w:rPr>
                <w:noProof/>
                <w:webHidden/>
              </w:rPr>
              <w:t>18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73" w:author="Huy Duc. Nguyen" w:date="2017-08-29T13:10:00Z"/>
              <w:rFonts w:asciiTheme="minorHAnsi" w:hAnsiTheme="minorHAnsi" w:cstheme="minorBidi"/>
              <w:noProof/>
              <w:sz w:val="22"/>
              <w:szCs w:val="22"/>
              <w:lang w:val="en-US"/>
            </w:rPr>
          </w:pPr>
          <w:ins w:id="7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4.3.1.</w:t>
            </w:r>
            <w:r w:rsidRPr="004B7043">
              <w:rPr>
                <w:rStyle w:val="Hyperlink"/>
                <w:noProof/>
              </w:rPr>
              <w:t xml:space="preserve"> Telltale</w:t>
            </w:r>
            <w:r>
              <w:rPr>
                <w:noProof/>
                <w:webHidden/>
              </w:rPr>
              <w:tab/>
            </w:r>
            <w:r>
              <w:rPr>
                <w:noProof/>
                <w:webHidden/>
              </w:rPr>
              <w:fldChar w:fldCharType="begin"/>
            </w:r>
            <w:r>
              <w:rPr>
                <w:noProof/>
                <w:webHidden/>
              </w:rPr>
              <w:instrText xml:space="preserve"> PAGEREF _Toc491775581 \h </w:instrText>
            </w:r>
          </w:ins>
          <w:r>
            <w:rPr>
              <w:noProof/>
              <w:webHidden/>
            </w:rPr>
          </w:r>
          <w:r>
            <w:rPr>
              <w:noProof/>
              <w:webHidden/>
            </w:rPr>
            <w:fldChar w:fldCharType="separate"/>
          </w:r>
          <w:ins w:id="75" w:author="Huy Duc. Nguyen" w:date="2017-08-29T13:10:00Z">
            <w:r>
              <w:rPr>
                <w:noProof/>
                <w:webHidden/>
              </w:rPr>
              <w:t>18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76" w:author="Huy Duc. Nguyen" w:date="2017-08-29T13:10:00Z"/>
              <w:rFonts w:asciiTheme="minorHAnsi" w:hAnsiTheme="minorHAnsi" w:cstheme="minorBidi"/>
              <w:noProof/>
              <w:sz w:val="22"/>
              <w:szCs w:val="22"/>
              <w:lang w:val="en-US"/>
            </w:rPr>
          </w:pPr>
          <w:ins w:id="7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4.3.2.</w:t>
            </w:r>
            <w:r w:rsidRPr="004B7043">
              <w:rPr>
                <w:rStyle w:val="Hyperlink"/>
                <w:noProof/>
              </w:rPr>
              <w:t xml:space="preserve"> Back monitor</w:t>
            </w:r>
            <w:r>
              <w:rPr>
                <w:noProof/>
                <w:webHidden/>
              </w:rPr>
              <w:tab/>
            </w:r>
            <w:r>
              <w:rPr>
                <w:noProof/>
                <w:webHidden/>
              </w:rPr>
              <w:fldChar w:fldCharType="begin"/>
            </w:r>
            <w:r>
              <w:rPr>
                <w:noProof/>
                <w:webHidden/>
              </w:rPr>
              <w:instrText xml:space="preserve"> PAGEREF _Toc491775582 \h </w:instrText>
            </w:r>
          </w:ins>
          <w:r>
            <w:rPr>
              <w:noProof/>
              <w:webHidden/>
            </w:rPr>
          </w:r>
          <w:r>
            <w:rPr>
              <w:noProof/>
              <w:webHidden/>
            </w:rPr>
            <w:fldChar w:fldCharType="separate"/>
          </w:r>
          <w:ins w:id="78" w:author="Huy Duc. Nguyen" w:date="2017-08-29T13:10:00Z">
            <w:r>
              <w:rPr>
                <w:noProof/>
                <w:webHidden/>
              </w:rPr>
              <w:t>19</w:t>
            </w:r>
            <w:r>
              <w:rPr>
                <w:noProof/>
                <w:webHidden/>
              </w:rPr>
              <w:fldChar w:fldCharType="end"/>
            </w:r>
            <w:r w:rsidRPr="004B7043">
              <w:rPr>
                <w:rStyle w:val="Hyperlink"/>
                <w:noProof/>
              </w:rPr>
              <w:fldChar w:fldCharType="end"/>
            </w:r>
          </w:ins>
        </w:p>
        <w:p w:rsidR="00A81686" w:rsidRDefault="00A81686">
          <w:pPr>
            <w:pStyle w:val="TOC1"/>
            <w:tabs>
              <w:tab w:val="right" w:leader="dot" w:pos="9742"/>
            </w:tabs>
            <w:rPr>
              <w:ins w:id="79" w:author="Huy Duc. Nguyen" w:date="2017-08-29T13:10:00Z"/>
              <w:rFonts w:asciiTheme="minorHAnsi" w:hAnsiTheme="minorHAnsi" w:cstheme="minorBidi"/>
              <w:noProof/>
              <w:sz w:val="22"/>
              <w:szCs w:val="22"/>
              <w:lang w:val="en-US"/>
            </w:rPr>
          </w:pPr>
          <w:ins w:id="8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"_Toc491775583"</w:instrText>
            </w:r>
            <w:r w:rsidRPr="004B7043">
              <w:rPr>
                <w:rStyle w:val="Hyperlink"/>
                <w:noProof/>
              </w:rPr>
              <w:instrText xml:space="preserve"> </w:instrText>
            </w:r>
            <w:r w:rsidRPr="004B7043">
              <w:rPr>
                <w:rStyle w:val="Hyperlink"/>
                <w:noProof/>
              </w:rPr>
              <w:fldChar w:fldCharType="separate"/>
            </w:r>
            <w:r w:rsidRPr="004B7043">
              <w:rPr>
                <w:rStyle w:val="Hyperlink"/>
                <w:noProof/>
                <w:lang w:eastAsia="ja-JP"/>
              </w:rPr>
              <w:t>5. Measurement</w:t>
            </w:r>
            <w:r>
              <w:rPr>
                <w:noProof/>
                <w:webHidden/>
              </w:rPr>
              <w:tab/>
            </w:r>
            <w:r>
              <w:rPr>
                <w:noProof/>
                <w:webHidden/>
              </w:rPr>
              <w:fldChar w:fldCharType="begin"/>
            </w:r>
            <w:r>
              <w:rPr>
                <w:noProof/>
                <w:webHidden/>
              </w:rPr>
              <w:instrText xml:space="preserve"> PAGEREF _Toc491775583 \h </w:instrText>
            </w:r>
          </w:ins>
          <w:r>
            <w:rPr>
              <w:noProof/>
              <w:webHidden/>
            </w:rPr>
          </w:r>
          <w:r>
            <w:rPr>
              <w:noProof/>
              <w:webHidden/>
            </w:rPr>
            <w:fldChar w:fldCharType="separate"/>
          </w:r>
          <w:ins w:id="81" w:author="Huy Duc. Nguyen" w:date="2017-08-29T13:10:00Z">
            <w:r>
              <w:rPr>
                <w:noProof/>
                <w:webHidden/>
              </w:rPr>
              <w:t>20</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82" w:author="Huy Duc. Nguyen" w:date="2017-08-29T13:10:00Z"/>
              <w:rFonts w:asciiTheme="minorHAnsi" w:hAnsiTheme="minorHAnsi" w:cstheme="minorBidi"/>
              <w:noProof/>
              <w:sz w:val="22"/>
              <w:szCs w:val="22"/>
              <w:lang w:val="en-US"/>
            </w:rPr>
          </w:pPr>
          <w:ins w:id="8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w:t>
            </w:r>
            <w:r w:rsidRPr="004B7043">
              <w:rPr>
                <w:rStyle w:val="Hyperlink"/>
                <w:noProof/>
              </w:rPr>
              <w:t xml:space="preserve"> CPU Load</w:t>
            </w:r>
            <w:r>
              <w:rPr>
                <w:noProof/>
                <w:webHidden/>
              </w:rPr>
              <w:tab/>
            </w:r>
            <w:r>
              <w:rPr>
                <w:noProof/>
                <w:webHidden/>
              </w:rPr>
              <w:fldChar w:fldCharType="begin"/>
            </w:r>
            <w:r>
              <w:rPr>
                <w:noProof/>
                <w:webHidden/>
              </w:rPr>
              <w:instrText xml:space="preserve"> PAGEREF _Toc491775584 \h </w:instrText>
            </w:r>
          </w:ins>
          <w:r>
            <w:rPr>
              <w:noProof/>
              <w:webHidden/>
            </w:rPr>
          </w:r>
          <w:r>
            <w:rPr>
              <w:noProof/>
              <w:webHidden/>
            </w:rPr>
            <w:fldChar w:fldCharType="separate"/>
          </w:r>
          <w:ins w:id="84" w:author="Huy Duc. Nguyen" w:date="2017-08-29T13:10:00Z">
            <w:r>
              <w:rPr>
                <w:noProof/>
                <w:webHidden/>
              </w:rPr>
              <w:t>23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85" w:author="Huy Duc. Nguyen" w:date="2017-08-29T13:10:00Z"/>
              <w:rFonts w:asciiTheme="minorHAnsi" w:hAnsiTheme="minorHAnsi" w:cstheme="minorBidi"/>
              <w:noProof/>
              <w:sz w:val="22"/>
              <w:szCs w:val="22"/>
              <w:lang w:val="en-US"/>
            </w:rPr>
          </w:pPr>
          <w:ins w:id="8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5.1.1.</w:t>
            </w:r>
            <w:r w:rsidRPr="004B7043">
              <w:rPr>
                <w:rStyle w:val="Hyperlink"/>
                <w:noProof/>
              </w:rPr>
              <w:t xml:space="preserve"> Total CPU usage on Linux</w:t>
            </w:r>
            <w:r>
              <w:rPr>
                <w:noProof/>
                <w:webHidden/>
              </w:rPr>
              <w:tab/>
            </w:r>
            <w:r>
              <w:rPr>
                <w:noProof/>
                <w:webHidden/>
              </w:rPr>
              <w:fldChar w:fldCharType="begin"/>
            </w:r>
            <w:r>
              <w:rPr>
                <w:noProof/>
                <w:webHidden/>
              </w:rPr>
              <w:instrText xml:space="preserve"> PAGEREF _Toc491775585 \h </w:instrText>
            </w:r>
          </w:ins>
          <w:r>
            <w:rPr>
              <w:noProof/>
              <w:webHidden/>
            </w:rPr>
          </w:r>
          <w:r>
            <w:rPr>
              <w:noProof/>
              <w:webHidden/>
            </w:rPr>
            <w:fldChar w:fldCharType="separate"/>
          </w:r>
          <w:ins w:id="87" w:author="Huy Duc. Nguyen" w:date="2017-08-29T13:10:00Z">
            <w:r>
              <w:rPr>
                <w:noProof/>
                <w:webHidden/>
              </w:rPr>
              <w:t>23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88" w:author="Huy Duc. Nguyen" w:date="2017-08-29T13:10:00Z"/>
              <w:rFonts w:asciiTheme="minorHAnsi" w:hAnsiTheme="minorHAnsi" w:cstheme="minorBidi"/>
              <w:noProof/>
              <w:sz w:val="22"/>
              <w:szCs w:val="22"/>
              <w:lang w:val="en-US"/>
            </w:rPr>
          </w:pPr>
          <w:ins w:id="8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5.1.2.</w:t>
            </w:r>
            <w:r w:rsidRPr="004B7043">
              <w:rPr>
                <w:rStyle w:val="Hyperlink"/>
                <w:noProof/>
              </w:rPr>
              <w:t xml:space="preserve"> Total CPU usage of Hypervisor(Multivisor)</w:t>
            </w:r>
            <w:r>
              <w:rPr>
                <w:noProof/>
                <w:webHidden/>
              </w:rPr>
              <w:tab/>
            </w:r>
            <w:r>
              <w:rPr>
                <w:noProof/>
                <w:webHidden/>
              </w:rPr>
              <w:fldChar w:fldCharType="begin"/>
            </w:r>
            <w:r>
              <w:rPr>
                <w:noProof/>
                <w:webHidden/>
              </w:rPr>
              <w:instrText xml:space="preserve"> PAGEREF _Toc491775586 \h </w:instrText>
            </w:r>
          </w:ins>
          <w:r>
            <w:rPr>
              <w:noProof/>
              <w:webHidden/>
            </w:rPr>
          </w:r>
          <w:r>
            <w:rPr>
              <w:noProof/>
              <w:webHidden/>
            </w:rPr>
            <w:fldChar w:fldCharType="separate"/>
          </w:r>
          <w:ins w:id="90" w:author="Huy Duc. Nguyen" w:date="2017-08-29T13:10:00Z">
            <w:r>
              <w:rPr>
                <w:noProof/>
                <w:webHidden/>
              </w:rPr>
              <w:t>26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1" w:author="Huy Duc. Nguyen" w:date="2017-08-29T13:10:00Z"/>
              <w:rFonts w:asciiTheme="minorHAnsi" w:hAnsiTheme="minorHAnsi" w:cstheme="minorBidi"/>
              <w:noProof/>
              <w:sz w:val="22"/>
              <w:szCs w:val="22"/>
              <w:lang w:val="en-US"/>
            </w:rPr>
          </w:pPr>
          <w:ins w:id="9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5.1.3.</w:t>
            </w:r>
            <w:r w:rsidRPr="004B7043">
              <w:rPr>
                <w:rStyle w:val="Hyperlink"/>
                <w:noProof/>
                <w:lang w:val="en-US"/>
              </w:rPr>
              <w:t xml:space="preserve"> Total CPU usage on INTEGRITY</w:t>
            </w:r>
            <w:r>
              <w:rPr>
                <w:noProof/>
                <w:webHidden/>
              </w:rPr>
              <w:tab/>
            </w:r>
            <w:r>
              <w:rPr>
                <w:noProof/>
                <w:webHidden/>
              </w:rPr>
              <w:fldChar w:fldCharType="begin"/>
            </w:r>
            <w:r>
              <w:rPr>
                <w:noProof/>
                <w:webHidden/>
              </w:rPr>
              <w:instrText xml:space="preserve"> PAGEREF _Toc491775587 \h </w:instrText>
            </w:r>
          </w:ins>
          <w:r>
            <w:rPr>
              <w:noProof/>
              <w:webHidden/>
            </w:rPr>
          </w:r>
          <w:r>
            <w:rPr>
              <w:noProof/>
              <w:webHidden/>
            </w:rPr>
            <w:fldChar w:fldCharType="separate"/>
          </w:r>
          <w:ins w:id="93" w:author="Huy Duc. Nguyen" w:date="2017-08-29T13:10:00Z">
            <w:r>
              <w:rPr>
                <w:noProof/>
                <w:webHidden/>
              </w:rPr>
              <w:t>29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4" w:author="Huy Duc. Nguyen" w:date="2017-08-29T13:10:00Z"/>
              <w:rFonts w:asciiTheme="minorHAnsi" w:hAnsiTheme="minorHAnsi" w:cstheme="minorBidi"/>
              <w:noProof/>
              <w:sz w:val="22"/>
              <w:szCs w:val="22"/>
              <w:lang w:val="en-US"/>
            </w:rPr>
          </w:pPr>
          <w:ins w:id="9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5.1.4.</w:t>
            </w:r>
            <w:r w:rsidRPr="004B7043">
              <w:rPr>
                <w:rStyle w:val="Hyperlink"/>
                <w:noProof/>
              </w:rPr>
              <w:t xml:space="preserve"> The overhead (CPU usage) compared virtualized Linux with native Linux</w:t>
            </w:r>
            <w:r>
              <w:rPr>
                <w:noProof/>
                <w:webHidden/>
              </w:rPr>
              <w:tab/>
            </w:r>
            <w:r>
              <w:rPr>
                <w:noProof/>
                <w:webHidden/>
              </w:rPr>
              <w:fldChar w:fldCharType="begin"/>
            </w:r>
            <w:r>
              <w:rPr>
                <w:noProof/>
                <w:webHidden/>
              </w:rPr>
              <w:instrText xml:space="preserve"> PAGEREF _Toc491775588 \h </w:instrText>
            </w:r>
          </w:ins>
          <w:r>
            <w:rPr>
              <w:noProof/>
              <w:webHidden/>
            </w:rPr>
          </w:r>
          <w:r>
            <w:rPr>
              <w:noProof/>
              <w:webHidden/>
            </w:rPr>
            <w:fldChar w:fldCharType="separate"/>
          </w:r>
          <w:ins w:id="96" w:author="Huy Duc. Nguyen" w:date="2017-08-29T13:10:00Z">
            <w:r>
              <w:rPr>
                <w:noProof/>
                <w:webHidden/>
              </w:rPr>
              <w:t>32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97" w:author="Huy Duc. Nguyen" w:date="2017-08-29T13:10:00Z"/>
              <w:rFonts w:asciiTheme="minorHAnsi" w:hAnsiTheme="minorHAnsi" w:cstheme="minorBidi"/>
              <w:noProof/>
              <w:sz w:val="22"/>
              <w:szCs w:val="22"/>
              <w:lang w:val="en-US"/>
            </w:rPr>
          </w:pPr>
          <w:ins w:id="9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"_Toc491775589"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5.1.5.</w:t>
            </w:r>
            <w:r w:rsidRPr="004B7043">
              <w:rPr>
                <w:rStyle w:val="Hyperlink"/>
                <w:noProof/>
              </w:rPr>
              <w:t xml:space="preserve"> Overhead API Forwarding performance (for Hypervisor)</w:t>
            </w:r>
            <w:r>
              <w:rPr>
                <w:noProof/>
                <w:webHidden/>
              </w:rPr>
              <w:tab/>
            </w:r>
            <w:r>
              <w:rPr>
                <w:noProof/>
                <w:webHidden/>
              </w:rPr>
              <w:fldChar w:fldCharType="begin"/>
            </w:r>
            <w:r>
              <w:rPr>
                <w:noProof/>
                <w:webHidden/>
              </w:rPr>
              <w:instrText xml:space="preserve"> PAGEREF _Toc491775589 \h </w:instrText>
            </w:r>
          </w:ins>
          <w:r>
            <w:rPr>
              <w:noProof/>
              <w:webHidden/>
            </w:rPr>
          </w:r>
          <w:r>
            <w:rPr>
              <w:noProof/>
              <w:webHidden/>
            </w:rPr>
            <w:fldChar w:fldCharType="separate"/>
          </w:r>
          <w:ins w:id="99" w:author="Huy Duc. Nguyen" w:date="2017-08-29T13:10:00Z">
            <w:r>
              <w:rPr>
                <w:noProof/>
                <w:webHidden/>
              </w:rPr>
              <w:t>36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00" w:author="Huy Duc. Nguyen" w:date="2017-08-29T13:10:00Z"/>
              <w:rFonts w:asciiTheme="minorHAnsi" w:hAnsiTheme="minorHAnsi" w:cstheme="minorBidi"/>
              <w:noProof/>
              <w:sz w:val="22"/>
              <w:szCs w:val="22"/>
              <w:lang w:val="en-US"/>
            </w:rPr>
          </w:pPr>
          <w:ins w:id="10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5.1.6.</w:t>
            </w:r>
            <w:r w:rsidRPr="004B7043">
              <w:rPr>
                <w:rStyle w:val="Hyperlink"/>
                <w:noProof/>
              </w:rPr>
              <w:t xml:space="preserve"> Math operation (for Hypervisor)</w:t>
            </w:r>
            <w:r>
              <w:rPr>
                <w:noProof/>
                <w:webHidden/>
              </w:rPr>
              <w:tab/>
            </w:r>
            <w:r>
              <w:rPr>
                <w:noProof/>
                <w:webHidden/>
              </w:rPr>
              <w:fldChar w:fldCharType="begin"/>
            </w:r>
            <w:r>
              <w:rPr>
                <w:noProof/>
                <w:webHidden/>
              </w:rPr>
              <w:instrText xml:space="preserve"> PAGEREF _Toc491775590 \h </w:instrText>
            </w:r>
          </w:ins>
          <w:r>
            <w:rPr>
              <w:noProof/>
              <w:webHidden/>
            </w:rPr>
          </w:r>
          <w:r>
            <w:rPr>
              <w:noProof/>
              <w:webHidden/>
            </w:rPr>
            <w:fldChar w:fldCharType="separate"/>
          </w:r>
          <w:ins w:id="102" w:author="Huy Duc. Nguyen" w:date="2017-08-29T13:10:00Z">
            <w:r>
              <w:rPr>
                <w:noProof/>
                <w:webHidden/>
              </w:rPr>
              <w:t>39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03" w:author="Huy Duc. Nguyen" w:date="2017-08-29T13:10:00Z"/>
              <w:rFonts w:asciiTheme="minorHAnsi" w:hAnsiTheme="minorHAnsi" w:cstheme="minorBidi"/>
              <w:noProof/>
              <w:sz w:val="22"/>
              <w:szCs w:val="22"/>
              <w:lang w:val="en-US"/>
            </w:rPr>
          </w:pPr>
          <w:ins w:id="10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"_Toc491775591"</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5.2.</w:t>
            </w:r>
            <w:r w:rsidRPr="004B7043">
              <w:rPr>
                <w:rStyle w:val="Hyperlink"/>
                <w:noProof/>
                <w:lang w:val="en-US"/>
              </w:rPr>
              <w:t xml:space="preserve"> Bus Load/Bandwidth</w:t>
            </w:r>
            <w:r>
              <w:rPr>
                <w:noProof/>
                <w:webHidden/>
              </w:rPr>
              <w:tab/>
            </w:r>
            <w:r>
              <w:rPr>
                <w:noProof/>
                <w:webHidden/>
              </w:rPr>
              <w:fldChar w:fldCharType="begin"/>
            </w:r>
            <w:r>
              <w:rPr>
                <w:noProof/>
                <w:webHidden/>
              </w:rPr>
              <w:instrText xml:space="preserve"> PAGEREF _Toc491775591 \h </w:instrText>
            </w:r>
          </w:ins>
          <w:r>
            <w:rPr>
              <w:noProof/>
              <w:webHidden/>
            </w:rPr>
          </w:r>
          <w:r>
            <w:rPr>
              <w:noProof/>
              <w:webHidden/>
            </w:rPr>
            <w:fldChar w:fldCharType="separate"/>
          </w:r>
          <w:ins w:id="105" w:author="Huy Duc. Nguyen" w:date="2017-08-29T13:10:00Z">
            <w:r>
              <w:rPr>
                <w:noProof/>
                <w:webHidden/>
              </w:rPr>
              <w:t>41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06" w:author="Huy Duc. Nguyen" w:date="2017-08-29T13:10:00Z"/>
              <w:rFonts w:asciiTheme="minorHAnsi" w:hAnsiTheme="minorHAnsi" w:cstheme="minorBidi"/>
              <w:noProof/>
              <w:sz w:val="22"/>
              <w:szCs w:val="22"/>
              <w:lang w:val="en-US"/>
            </w:rPr>
          </w:pPr>
          <w:ins w:id="10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5.2.1.</w:t>
            </w:r>
            <w:r w:rsidRPr="004B7043">
              <w:rPr>
                <w:rStyle w:val="Hyperlink"/>
                <w:noProof/>
              </w:rPr>
              <w:t xml:space="preserve"> Total bus bandwidth on virtualization environment</w:t>
            </w:r>
            <w:r>
              <w:rPr>
                <w:noProof/>
                <w:webHidden/>
              </w:rPr>
              <w:tab/>
            </w:r>
            <w:r>
              <w:rPr>
                <w:noProof/>
                <w:webHidden/>
              </w:rPr>
              <w:fldChar w:fldCharType="begin"/>
            </w:r>
            <w:r>
              <w:rPr>
                <w:noProof/>
                <w:webHidden/>
              </w:rPr>
              <w:instrText xml:space="preserve"> PAGEREF _Toc491775592 \h </w:instrText>
            </w:r>
          </w:ins>
          <w:r>
            <w:rPr>
              <w:noProof/>
              <w:webHidden/>
            </w:rPr>
          </w:r>
          <w:r>
            <w:rPr>
              <w:noProof/>
              <w:webHidden/>
            </w:rPr>
            <w:fldChar w:fldCharType="separate"/>
          </w:r>
          <w:ins w:id="108" w:author="Huy Duc. Nguyen" w:date="2017-08-29T13:10:00Z">
            <w:r>
              <w:rPr>
                <w:noProof/>
                <w:webHidden/>
              </w:rPr>
              <w:t>41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09" w:author="Huy Duc. Nguyen" w:date="2017-08-29T13:10:00Z"/>
              <w:rFonts w:asciiTheme="minorHAnsi" w:hAnsiTheme="minorHAnsi" w:cstheme="minorBidi"/>
              <w:noProof/>
              <w:sz w:val="22"/>
              <w:szCs w:val="22"/>
              <w:lang w:val="en-US"/>
            </w:rPr>
          </w:pPr>
          <w:ins w:id="11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5.2.2.</w:t>
            </w:r>
            <w:r w:rsidRPr="004B7043">
              <w:rPr>
                <w:rStyle w:val="Hyperlink"/>
                <w:noProof/>
              </w:rPr>
              <w:t xml:space="preserve"> Total bus bandwidth on native Linux environment</w:t>
            </w:r>
            <w:r>
              <w:rPr>
                <w:noProof/>
                <w:webHidden/>
              </w:rPr>
              <w:tab/>
            </w:r>
            <w:r>
              <w:rPr>
                <w:noProof/>
                <w:webHidden/>
              </w:rPr>
              <w:fldChar w:fldCharType="begin"/>
            </w:r>
            <w:r>
              <w:rPr>
                <w:noProof/>
                <w:webHidden/>
              </w:rPr>
              <w:instrText xml:space="preserve"> PAGEREF _Toc491775593 \h </w:instrText>
            </w:r>
          </w:ins>
          <w:r>
            <w:rPr>
              <w:noProof/>
              <w:webHidden/>
            </w:rPr>
          </w:r>
          <w:r>
            <w:rPr>
              <w:noProof/>
              <w:webHidden/>
            </w:rPr>
            <w:fldChar w:fldCharType="separate"/>
          </w:r>
          <w:ins w:id="111" w:author="Huy Duc. Nguyen" w:date="2017-08-29T13:10:00Z">
            <w:r>
              <w:rPr>
                <w:noProof/>
                <w:webHidden/>
              </w:rPr>
              <w:t>43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12" w:author="Huy Duc. Nguyen" w:date="2017-08-29T13:10:00Z"/>
              <w:rFonts w:asciiTheme="minorHAnsi" w:hAnsiTheme="minorHAnsi" w:cstheme="minorBidi"/>
              <w:noProof/>
              <w:sz w:val="22"/>
              <w:szCs w:val="22"/>
              <w:lang w:val="en-US"/>
            </w:rPr>
          </w:pPr>
          <w:ins w:id="11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5.2.3.</w:t>
            </w:r>
            <w:r w:rsidRPr="004B7043">
              <w:rPr>
                <w:rStyle w:val="Hyperlink"/>
                <w:noProof/>
              </w:rPr>
              <w:t xml:space="preserve"> Total bus bandwidth on native INTEGRITY environment</w:t>
            </w:r>
            <w:r>
              <w:rPr>
                <w:noProof/>
                <w:webHidden/>
              </w:rPr>
              <w:tab/>
            </w:r>
            <w:r>
              <w:rPr>
                <w:noProof/>
                <w:webHidden/>
              </w:rPr>
              <w:fldChar w:fldCharType="begin"/>
            </w:r>
            <w:r>
              <w:rPr>
                <w:noProof/>
                <w:webHidden/>
              </w:rPr>
              <w:instrText xml:space="preserve"> PAGEREF _Toc491775594 \h </w:instrText>
            </w:r>
          </w:ins>
          <w:r>
            <w:rPr>
              <w:noProof/>
              <w:webHidden/>
            </w:rPr>
          </w:r>
          <w:r>
            <w:rPr>
              <w:noProof/>
              <w:webHidden/>
            </w:rPr>
            <w:fldChar w:fldCharType="separate"/>
          </w:r>
          <w:ins w:id="114" w:author="Huy Duc. Nguyen" w:date="2017-08-29T13:10:00Z">
            <w:r>
              <w:rPr>
                <w:noProof/>
                <w:webHidden/>
              </w:rPr>
              <w:t>45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15" w:author="Huy Duc. Nguyen" w:date="2017-08-29T13:10:00Z"/>
              <w:rFonts w:asciiTheme="minorHAnsi" w:hAnsiTheme="minorHAnsi" w:cstheme="minorBidi"/>
              <w:noProof/>
              <w:sz w:val="22"/>
              <w:szCs w:val="22"/>
              <w:lang w:val="en-US"/>
            </w:rPr>
          </w:pPr>
          <w:ins w:id="11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"_Toc491775595"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5.2.4.</w:t>
            </w:r>
            <w:r w:rsidRPr="004B7043">
              <w:rPr>
                <w:rStyle w:val="Hyperlink"/>
                <w:noProof/>
              </w:rPr>
              <w:t xml:space="preserve"> The overhead (DDR memory bandwidth) compared virtualized Linux with native Linux</w:t>
            </w:r>
            <w:r>
              <w:rPr>
                <w:noProof/>
                <w:webHidden/>
              </w:rPr>
              <w:tab/>
            </w:r>
            <w:r>
              <w:rPr>
                <w:noProof/>
                <w:webHidden/>
              </w:rPr>
              <w:fldChar w:fldCharType="begin"/>
            </w:r>
            <w:r>
              <w:rPr>
                <w:noProof/>
                <w:webHidden/>
              </w:rPr>
              <w:instrText xml:space="preserve"> PAGEREF _Toc491775595 \h </w:instrText>
            </w:r>
          </w:ins>
          <w:r>
            <w:rPr>
              <w:noProof/>
              <w:webHidden/>
            </w:rPr>
          </w:r>
          <w:r>
            <w:rPr>
              <w:noProof/>
              <w:webHidden/>
            </w:rPr>
            <w:fldChar w:fldCharType="separate"/>
          </w:r>
          <w:ins w:id="117" w:author="Huy Duc. Nguyen" w:date="2017-08-29T13:10:00Z">
            <w:r>
              <w:rPr>
                <w:noProof/>
                <w:webHidden/>
              </w:rPr>
              <w:t>46</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18" w:author="Huy Duc. Nguyen" w:date="2017-08-29T13:10:00Z"/>
              <w:rFonts w:asciiTheme="minorHAnsi" w:hAnsiTheme="minorHAnsi" w:cstheme="minorBidi"/>
              <w:noProof/>
              <w:sz w:val="22"/>
              <w:szCs w:val="22"/>
              <w:lang w:val="en-US"/>
            </w:rPr>
          </w:pPr>
          <w:ins w:id="11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"_Toc491775638"</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5.3.</w:t>
            </w:r>
            <w:r w:rsidRPr="004B7043">
              <w:rPr>
                <w:rStyle w:val="Hyperlink"/>
                <w:noProof/>
                <w:lang w:val="en-US"/>
              </w:rPr>
              <w:t xml:space="preserve"> Boot Time</w:t>
            </w:r>
            <w:r>
              <w:rPr>
                <w:noProof/>
                <w:webHidden/>
              </w:rPr>
              <w:tab/>
            </w:r>
            <w:r>
              <w:rPr>
                <w:noProof/>
                <w:webHidden/>
              </w:rPr>
              <w:fldChar w:fldCharType="begin"/>
            </w:r>
            <w:r>
              <w:rPr>
                <w:noProof/>
                <w:webHidden/>
              </w:rPr>
              <w:instrText xml:space="preserve"> PAGEREF _Toc491775638 \h </w:instrText>
            </w:r>
          </w:ins>
          <w:r>
            <w:rPr>
              <w:noProof/>
              <w:webHidden/>
            </w:rPr>
          </w:r>
          <w:r>
            <w:rPr>
              <w:noProof/>
              <w:webHidden/>
            </w:rPr>
            <w:fldChar w:fldCharType="separate"/>
          </w:r>
          <w:ins w:id="120" w:author="Huy Duc. Nguyen" w:date="2017-08-29T13:10:00Z">
            <w:r>
              <w:rPr>
                <w:noProof/>
                <w:webHidden/>
              </w:rPr>
              <w:t>48</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1" w:author="Huy Duc. Nguyen" w:date="2017-08-29T13:10:00Z"/>
              <w:rFonts w:asciiTheme="minorHAnsi" w:hAnsiTheme="minorHAnsi" w:cstheme="minorBidi"/>
              <w:noProof/>
              <w:sz w:val="22"/>
              <w:szCs w:val="22"/>
              <w:lang w:val="en-US"/>
            </w:rPr>
          </w:pPr>
          <w:ins w:id="12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"_Toc491775639"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5.3.1.</w:t>
            </w:r>
            <w:r w:rsidRPr="004B7043">
              <w:rPr>
                <w:rStyle w:val="Hyperlink"/>
                <w:noProof/>
              </w:rPr>
              <w:t xml:space="preserve"> From power on to booting of INTEGRITY OS</w:t>
            </w:r>
            <w:r>
              <w:rPr>
                <w:noProof/>
                <w:webHidden/>
              </w:rPr>
              <w:tab/>
            </w:r>
            <w:r>
              <w:rPr>
                <w:noProof/>
                <w:webHidden/>
              </w:rPr>
              <w:fldChar w:fldCharType="begin"/>
            </w:r>
            <w:r>
              <w:rPr>
                <w:noProof/>
                <w:webHidden/>
              </w:rPr>
              <w:instrText xml:space="preserve"> PAGEREF _Toc491775639 \h </w:instrText>
            </w:r>
          </w:ins>
          <w:r>
            <w:rPr>
              <w:noProof/>
              <w:webHidden/>
            </w:rPr>
          </w:r>
          <w:r>
            <w:rPr>
              <w:noProof/>
              <w:webHidden/>
            </w:rPr>
            <w:fldChar w:fldCharType="separate"/>
          </w:r>
          <w:ins w:id="123" w:author="Huy Duc. Nguyen" w:date="2017-08-29T13:10:00Z">
            <w:r>
              <w:rPr>
                <w:noProof/>
                <w:webHidden/>
              </w:rPr>
              <w:t>49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4" w:author="Huy Duc. Nguyen" w:date="2017-08-29T13:10:00Z"/>
              <w:rFonts w:asciiTheme="minorHAnsi" w:hAnsiTheme="minorHAnsi" w:cstheme="minorBidi"/>
              <w:noProof/>
              <w:sz w:val="22"/>
              <w:szCs w:val="22"/>
              <w:lang w:val="en-US"/>
            </w:rPr>
          </w:pPr>
          <w:ins w:id="12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5.3.2.</w:t>
            </w:r>
            <w:r w:rsidRPr="004B7043">
              <w:rPr>
                <w:rStyle w:val="Hyperlink"/>
                <w:noProof/>
              </w:rPr>
              <w:t xml:space="preserve"> From power on to starting up of Meter cluster application on INTEGRITY</w:t>
            </w:r>
            <w:r>
              <w:rPr>
                <w:noProof/>
                <w:webHidden/>
              </w:rPr>
              <w:tab/>
            </w:r>
            <w:r>
              <w:rPr>
                <w:noProof/>
                <w:webHidden/>
              </w:rPr>
              <w:fldChar w:fldCharType="begin"/>
            </w:r>
            <w:r>
              <w:rPr>
                <w:noProof/>
                <w:webHidden/>
              </w:rPr>
              <w:instrText xml:space="preserve"> PAGEREF _Toc491775640 \h </w:instrText>
            </w:r>
          </w:ins>
          <w:r>
            <w:rPr>
              <w:noProof/>
              <w:webHidden/>
            </w:rPr>
          </w:r>
          <w:r>
            <w:rPr>
              <w:noProof/>
              <w:webHidden/>
            </w:rPr>
            <w:fldChar w:fldCharType="separate"/>
          </w:r>
          <w:ins w:id="126" w:author="Huy Duc. Nguyen" w:date="2017-08-29T13:10:00Z">
            <w:r>
              <w:rPr>
                <w:noProof/>
                <w:webHidden/>
              </w:rPr>
              <w:t>51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27" w:author="Huy Duc. Nguyen" w:date="2017-08-29T13:10:00Z"/>
              <w:rFonts w:asciiTheme="minorHAnsi" w:hAnsiTheme="minorHAnsi" w:cstheme="minorBidi"/>
              <w:noProof/>
              <w:sz w:val="22"/>
              <w:szCs w:val="22"/>
              <w:lang w:val="en-US"/>
            </w:rPr>
          </w:pPr>
          <w:ins w:id="12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5.3.3.</w:t>
            </w:r>
            <w:r w:rsidRPr="004B7043">
              <w:rPr>
                <w:rStyle w:val="Hyperlink"/>
                <w:noProof/>
              </w:rPr>
              <w:t xml:space="preserve"> From power on to booting of Linux OS</w:t>
            </w:r>
            <w:r>
              <w:rPr>
                <w:noProof/>
                <w:webHidden/>
              </w:rPr>
              <w:tab/>
            </w:r>
            <w:r>
              <w:rPr>
                <w:noProof/>
                <w:webHidden/>
              </w:rPr>
              <w:fldChar w:fldCharType="begin"/>
            </w:r>
            <w:r>
              <w:rPr>
                <w:noProof/>
                <w:webHidden/>
              </w:rPr>
              <w:instrText xml:space="preserve"> PAGEREF _Toc491775641 \h </w:instrText>
            </w:r>
          </w:ins>
          <w:r>
            <w:rPr>
              <w:noProof/>
              <w:webHidden/>
            </w:rPr>
          </w:r>
          <w:r>
            <w:rPr>
              <w:noProof/>
              <w:webHidden/>
            </w:rPr>
            <w:fldChar w:fldCharType="separate"/>
          </w:r>
          <w:ins w:id="129" w:author="Huy Duc. Nguyen" w:date="2017-08-29T13:10:00Z">
            <w:r>
              <w:rPr>
                <w:noProof/>
                <w:webHidden/>
              </w:rPr>
              <w:t>53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30" w:author="Huy Duc. Nguyen" w:date="2017-08-29T13:10:00Z"/>
              <w:rFonts w:asciiTheme="minorHAnsi" w:hAnsiTheme="minorHAnsi" w:cstheme="minorBidi"/>
              <w:noProof/>
              <w:sz w:val="22"/>
              <w:szCs w:val="22"/>
              <w:lang w:val="en-US"/>
            </w:rPr>
          </w:pPr>
          <w:ins w:id="13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5.3.4.</w:t>
            </w:r>
            <w:r w:rsidRPr="004B7043">
              <w:rPr>
                <w:rStyle w:val="Hyperlink"/>
                <w:noProof/>
              </w:rPr>
              <w:t xml:space="preserve"> From power on to starting up of Video app and MAP/HMI of graphics on Linux OS</w:t>
            </w:r>
            <w:r>
              <w:rPr>
                <w:noProof/>
                <w:webHidden/>
              </w:rPr>
              <w:tab/>
            </w:r>
            <w:r>
              <w:rPr>
                <w:noProof/>
                <w:webHidden/>
              </w:rPr>
              <w:fldChar w:fldCharType="begin"/>
            </w:r>
            <w:r>
              <w:rPr>
                <w:noProof/>
                <w:webHidden/>
              </w:rPr>
              <w:instrText xml:space="preserve"> PAGEREF _Toc491775642 \h </w:instrText>
            </w:r>
          </w:ins>
          <w:r>
            <w:rPr>
              <w:noProof/>
              <w:webHidden/>
            </w:rPr>
          </w:r>
          <w:r>
            <w:rPr>
              <w:noProof/>
              <w:webHidden/>
            </w:rPr>
            <w:fldChar w:fldCharType="separate"/>
          </w:r>
          <w:ins w:id="132" w:author="Huy Duc. Nguyen" w:date="2017-08-29T13:10:00Z">
            <w:r>
              <w:rPr>
                <w:noProof/>
                <w:webHidden/>
              </w:rPr>
              <w:t>55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33" w:author="Huy Duc. Nguyen" w:date="2017-08-29T13:10:00Z"/>
              <w:rFonts w:asciiTheme="minorHAnsi" w:hAnsiTheme="minorHAnsi" w:cstheme="minorBidi"/>
              <w:noProof/>
              <w:sz w:val="22"/>
              <w:szCs w:val="22"/>
              <w:lang w:val="en-US"/>
            </w:rPr>
          </w:pPr>
          <w:ins w:id="13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5.4.</w:t>
            </w:r>
            <w:r w:rsidRPr="004B7043">
              <w:rPr>
                <w:rStyle w:val="Hyperlink"/>
                <w:noProof/>
                <w:lang w:val="en-US"/>
              </w:rPr>
              <w:t xml:space="preserve"> Interrupt Time</w:t>
            </w:r>
            <w:r>
              <w:rPr>
                <w:noProof/>
                <w:webHidden/>
              </w:rPr>
              <w:tab/>
            </w:r>
            <w:r>
              <w:rPr>
                <w:noProof/>
                <w:webHidden/>
              </w:rPr>
              <w:fldChar w:fldCharType="begin"/>
            </w:r>
            <w:r>
              <w:rPr>
                <w:noProof/>
                <w:webHidden/>
              </w:rPr>
              <w:instrText xml:space="preserve"> PAGEREF _Toc491775643 \h </w:instrText>
            </w:r>
          </w:ins>
          <w:r>
            <w:rPr>
              <w:noProof/>
              <w:webHidden/>
            </w:rPr>
          </w:r>
          <w:r>
            <w:rPr>
              <w:noProof/>
              <w:webHidden/>
            </w:rPr>
            <w:fldChar w:fldCharType="separate"/>
          </w:r>
          <w:ins w:id="135" w:author="Huy Duc. Nguyen" w:date="2017-08-29T13:10:00Z">
            <w:r>
              <w:rPr>
                <w:noProof/>
                <w:webHidden/>
              </w:rPr>
              <w:t>57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36" w:author="Huy Duc. Nguyen" w:date="2017-08-29T13:10:00Z"/>
              <w:rFonts w:asciiTheme="minorHAnsi" w:hAnsiTheme="minorHAnsi" w:cstheme="minorBidi"/>
              <w:noProof/>
              <w:sz w:val="22"/>
              <w:szCs w:val="22"/>
              <w:lang w:val="en-US"/>
            </w:rPr>
          </w:pPr>
          <w:ins w:id="13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5.4.1.</w:t>
            </w:r>
            <w:r w:rsidRPr="004B7043">
              <w:rPr>
                <w:rStyle w:val="Hyperlink"/>
                <w:noProof/>
              </w:rPr>
              <w:t xml:space="preserve"> Delay time for interrupt</w:t>
            </w:r>
            <w:r>
              <w:rPr>
                <w:noProof/>
                <w:webHidden/>
              </w:rPr>
              <w:tab/>
            </w:r>
            <w:r>
              <w:rPr>
                <w:noProof/>
                <w:webHidden/>
              </w:rPr>
              <w:fldChar w:fldCharType="begin"/>
            </w:r>
            <w:r>
              <w:rPr>
                <w:noProof/>
                <w:webHidden/>
              </w:rPr>
              <w:instrText xml:space="preserve"> PAGEREF _Toc491775644 \h </w:instrText>
            </w:r>
          </w:ins>
          <w:r>
            <w:rPr>
              <w:noProof/>
              <w:webHidden/>
            </w:rPr>
          </w:r>
          <w:r>
            <w:rPr>
              <w:noProof/>
              <w:webHidden/>
            </w:rPr>
            <w:fldChar w:fldCharType="separate"/>
          </w:r>
          <w:ins w:id="138" w:author="Huy Duc. Nguyen" w:date="2017-08-29T13:10:00Z">
            <w:r>
              <w:rPr>
                <w:noProof/>
                <w:webHidden/>
              </w:rPr>
              <w:t>57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39" w:author="Huy Duc. Nguyen" w:date="2017-08-29T13:10:00Z"/>
              <w:rFonts w:asciiTheme="minorHAnsi" w:hAnsiTheme="minorHAnsi" w:cstheme="minorBidi"/>
              <w:noProof/>
              <w:sz w:val="22"/>
              <w:szCs w:val="22"/>
              <w:lang w:val="en-US"/>
            </w:rPr>
          </w:pPr>
          <w:ins w:id="14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5.4.2.</w:t>
            </w:r>
            <w:r w:rsidRPr="004B7043">
              <w:rPr>
                <w:rStyle w:val="Hyperlink"/>
                <w:noProof/>
              </w:rPr>
              <w:t xml:space="preserve"> Delay time variation</w:t>
            </w:r>
            <w:r>
              <w:rPr>
                <w:noProof/>
                <w:webHidden/>
              </w:rPr>
              <w:tab/>
            </w:r>
            <w:r>
              <w:rPr>
                <w:noProof/>
                <w:webHidden/>
              </w:rPr>
              <w:fldChar w:fldCharType="begin"/>
            </w:r>
            <w:r>
              <w:rPr>
                <w:noProof/>
                <w:webHidden/>
              </w:rPr>
              <w:instrText xml:space="preserve"> PAGEREF _Toc491775645 \h </w:instrText>
            </w:r>
          </w:ins>
          <w:r>
            <w:rPr>
              <w:noProof/>
              <w:webHidden/>
            </w:rPr>
          </w:r>
          <w:r>
            <w:rPr>
              <w:noProof/>
              <w:webHidden/>
            </w:rPr>
            <w:fldChar w:fldCharType="separate"/>
          </w:r>
          <w:ins w:id="141" w:author="Huy Duc. Nguyen" w:date="2017-08-29T13:10:00Z">
            <w:r>
              <w:rPr>
                <w:noProof/>
                <w:webHidden/>
              </w:rPr>
              <w:t>59</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42" w:author="Huy Duc. Nguyen" w:date="2017-08-29T13:10:00Z"/>
              <w:rFonts w:asciiTheme="minorHAnsi" w:hAnsiTheme="minorHAnsi" w:cstheme="minorBidi"/>
              <w:noProof/>
              <w:sz w:val="22"/>
              <w:szCs w:val="22"/>
              <w:lang w:val="en-US"/>
            </w:rPr>
          </w:pPr>
          <w:ins w:id="14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"_Toc491775646"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5.4.3.</w:t>
            </w:r>
            <w:r w:rsidRPr="004B7043">
              <w:rPr>
                <w:rStyle w:val="Hyperlink"/>
                <w:noProof/>
              </w:rPr>
              <w:t xml:space="preserve"> Lock Synchronization latency</w:t>
            </w:r>
            <w:r>
              <w:rPr>
                <w:noProof/>
                <w:webHidden/>
              </w:rPr>
              <w:tab/>
            </w:r>
            <w:r>
              <w:rPr>
                <w:noProof/>
                <w:webHidden/>
              </w:rPr>
              <w:fldChar w:fldCharType="begin"/>
            </w:r>
            <w:r>
              <w:rPr>
                <w:noProof/>
                <w:webHidden/>
              </w:rPr>
              <w:instrText xml:space="preserve"> PAGEREF _Toc491775646 \h </w:instrText>
            </w:r>
          </w:ins>
          <w:r>
            <w:rPr>
              <w:noProof/>
              <w:webHidden/>
            </w:rPr>
          </w:r>
          <w:r>
            <w:rPr>
              <w:noProof/>
              <w:webHidden/>
            </w:rPr>
            <w:fldChar w:fldCharType="separate"/>
          </w:r>
          <w:ins w:id="144" w:author="Huy Duc. Nguyen" w:date="2017-08-29T13:10:00Z">
            <w:r>
              <w:rPr>
                <w:noProof/>
                <w:webHidden/>
              </w:rPr>
              <w:t>59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45" w:author="Huy Duc. Nguyen" w:date="2017-08-29T13:10:00Z"/>
              <w:rFonts w:asciiTheme="minorHAnsi" w:hAnsiTheme="minorHAnsi" w:cstheme="minorBidi"/>
              <w:noProof/>
              <w:sz w:val="22"/>
              <w:szCs w:val="22"/>
              <w:lang w:val="en-US"/>
            </w:rPr>
          </w:pPr>
          <w:ins w:id="14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5.5.</w:t>
            </w:r>
            <w:r w:rsidRPr="004B7043">
              <w:rPr>
                <w:rStyle w:val="Hyperlink"/>
                <w:noProof/>
                <w:lang w:val="en-US"/>
              </w:rPr>
              <w:t xml:space="preserve"> RAM I/O Performance</w:t>
            </w:r>
            <w:r>
              <w:rPr>
                <w:noProof/>
                <w:webHidden/>
              </w:rPr>
              <w:tab/>
            </w:r>
            <w:r>
              <w:rPr>
                <w:noProof/>
                <w:webHidden/>
              </w:rPr>
              <w:fldChar w:fldCharType="begin"/>
            </w:r>
            <w:r>
              <w:rPr>
                <w:noProof/>
                <w:webHidden/>
              </w:rPr>
              <w:instrText xml:space="preserve"> PAGEREF _Toc491776443 \h </w:instrText>
            </w:r>
          </w:ins>
          <w:r>
            <w:rPr>
              <w:noProof/>
              <w:webHidden/>
            </w:rPr>
          </w:r>
          <w:r>
            <w:rPr>
              <w:noProof/>
              <w:webHidden/>
            </w:rPr>
            <w:fldChar w:fldCharType="separate"/>
          </w:r>
          <w:ins w:id="147" w:author="Huy Duc. Nguyen" w:date="2017-08-29T13:10:00Z">
            <w:r>
              <w:rPr>
                <w:noProof/>
                <w:webHidden/>
              </w:rPr>
              <w:t>60</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48" w:author="Huy Duc. Nguyen" w:date="2017-08-29T13:10:00Z"/>
              <w:rFonts w:asciiTheme="minorHAnsi" w:hAnsiTheme="minorHAnsi" w:cstheme="minorBidi"/>
              <w:noProof/>
              <w:sz w:val="22"/>
              <w:szCs w:val="22"/>
              <w:lang w:val="en-US"/>
            </w:rPr>
          </w:pPr>
          <w:ins w:id="14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5.5.1.</w:t>
            </w:r>
            <w:r w:rsidRPr="004B7043">
              <w:rPr>
                <w:rStyle w:val="Hyperlink"/>
                <w:noProof/>
              </w:rPr>
              <w:t xml:space="preserve"> RAM I/O Performance</w:t>
            </w:r>
            <w:r>
              <w:rPr>
                <w:noProof/>
                <w:webHidden/>
              </w:rPr>
              <w:tab/>
            </w:r>
            <w:r>
              <w:rPr>
                <w:noProof/>
                <w:webHidden/>
              </w:rPr>
              <w:fldChar w:fldCharType="begin"/>
            </w:r>
            <w:r>
              <w:rPr>
                <w:noProof/>
                <w:webHidden/>
              </w:rPr>
              <w:instrText xml:space="preserve"> PAGEREF _Toc491776444 \h </w:instrText>
            </w:r>
          </w:ins>
          <w:r>
            <w:rPr>
              <w:noProof/>
              <w:webHidden/>
            </w:rPr>
          </w:r>
          <w:r>
            <w:rPr>
              <w:noProof/>
              <w:webHidden/>
            </w:rPr>
            <w:fldChar w:fldCharType="separate"/>
          </w:r>
          <w:ins w:id="150" w:author="Huy Duc. Nguyen" w:date="2017-08-29T13:10:00Z">
            <w:r>
              <w:rPr>
                <w:noProof/>
                <w:webHidden/>
              </w:rPr>
              <w:t>60</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51" w:author="Huy Duc. Nguyen" w:date="2017-08-29T13:10:00Z"/>
              <w:rFonts w:asciiTheme="minorHAnsi" w:hAnsiTheme="minorHAnsi" w:cstheme="minorBidi"/>
              <w:noProof/>
              <w:sz w:val="22"/>
              <w:szCs w:val="22"/>
              <w:lang w:val="en-US"/>
            </w:rPr>
          </w:pPr>
          <w:ins w:id="15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"_Toc491776445"</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5.6.</w:t>
            </w:r>
            <w:r w:rsidRPr="004B7043">
              <w:rPr>
                <w:rStyle w:val="Hyperlink"/>
                <w:noProof/>
                <w:lang w:val="en-US"/>
              </w:rPr>
              <w:t xml:space="preserve"> Memory Performance</w:t>
            </w:r>
            <w:r>
              <w:rPr>
                <w:noProof/>
                <w:webHidden/>
              </w:rPr>
              <w:tab/>
            </w:r>
            <w:r>
              <w:rPr>
                <w:noProof/>
                <w:webHidden/>
              </w:rPr>
              <w:fldChar w:fldCharType="begin"/>
            </w:r>
            <w:r>
              <w:rPr>
                <w:noProof/>
                <w:webHidden/>
              </w:rPr>
              <w:instrText xml:space="preserve"> PAGEREF _Toc491776445 \h </w:instrText>
            </w:r>
          </w:ins>
          <w:r>
            <w:rPr>
              <w:noProof/>
              <w:webHidden/>
            </w:rPr>
          </w:r>
          <w:r>
            <w:rPr>
              <w:noProof/>
              <w:webHidden/>
            </w:rPr>
            <w:fldChar w:fldCharType="separate"/>
          </w:r>
          <w:ins w:id="153" w:author="Huy Duc. Nguyen" w:date="2017-08-29T13:10:00Z">
            <w:r>
              <w:rPr>
                <w:noProof/>
                <w:webHidden/>
              </w:rPr>
              <w:t>63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54" w:author="Huy Duc. Nguyen" w:date="2017-08-29T13:10:00Z"/>
              <w:rFonts w:asciiTheme="minorHAnsi" w:hAnsiTheme="minorHAnsi" w:cstheme="minorBidi"/>
              <w:noProof/>
              <w:sz w:val="22"/>
              <w:szCs w:val="22"/>
              <w:lang w:val="en-US"/>
            </w:rPr>
          </w:pPr>
          <w:ins w:id="15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5.6.1.</w:t>
            </w:r>
            <w:r w:rsidRPr="004B7043">
              <w:rPr>
                <w:rStyle w:val="Hyperlink"/>
                <w:noProof/>
              </w:rPr>
              <w:t xml:space="preserve"> Sequential reading performance</w:t>
            </w:r>
            <w:r>
              <w:rPr>
                <w:noProof/>
                <w:webHidden/>
              </w:rPr>
              <w:tab/>
            </w:r>
            <w:r>
              <w:rPr>
                <w:noProof/>
                <w:webHidden/>
              </w:rPr>
              <w:fldChar w:fldCharType="begin"/>
            </w:r>
            <w:r>
              <w:rPr>
                <w:noProof/>
                <w:webHidden/>
              </w:rPr>
              <w:instrText xml:space="preserve"> PAGEREF _Toc491776446 \h </w:instrText>
            </w:r>
          </w:ins>
          <w:r>
            <w:rPr>
              <w:noProof/>
              <w:webHidden/>
            </w:rPr>
          </w:r>
          <w:r>
            <w:rPr>
              <w:noProof/>
              <w:webHidden/>
            </w:rPr>
            <w:fldChar w:fldCharType="separate"/>
          </w:r>
          <w:ins w:id="156" w:author="Huy Duc. Nguyen" w:date="2017-08-29T13:10:00Z">
            <w:r>
              <w:rPr>
                <w:noProof/>
                <w:webHidden/>
              </w:rPr>
              <w:t>63</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57" w:author="Huy Duc. Nguyen" w:date="2017-08-29T13:10:00Z"/>
              <w:rFonts w:asciiTheme="minorHAnsi" w:hAnsiTheme="minorHAnsi" w:cstheme="minorBidi"/>
              <w:noProof/>
              <w:sz w:val="22"/>
              <w:szCs w:val="22"/>
              <w:lang w:val="en-US"/>
            </w:rPr>
          </w:pPr>
          <w:ins w:id="15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"_Toc491776447"</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5.6.2.</w:t>
            </w:r>
            <w:r w:rsidRPr="004B7043">
              <w:rPr>
                <w:rStyle w:val="Hyperlink"/>
                <w:noProof/>
              </w:rPr>
              <w:t xml:space="preserve"> Sequential writing performance</w:t>
            </w:r>
            <w:r>
              <w:rPr>
                <w:noProof/>
                <w:webHidden/>
              </w:rPr>
              <w:tab/>
            </w:r>
            <w:r>
              <w:rPr>
                <w:noProof/>
                <w:webHidden/>
              </w:rPr>
              <w:fldChar w:fldCharType="begin"/>
            </w:r>
            <w:r>
              <w:rPr>
                <w:noProof/>
                <w:webHidden/>
              </w:rPr>
              <w:instrText xml:space="preserve"> PAGEREF _Toc491776447 \h </w:instrText>
            </w:r>
          </w:ins>
          <w:r>
            <w:rPr>
              <w:noProof/>
              <w:webHidden/>
            </w:rPr>
          </w:r>
          <w:r>
            <w:rPr>
              <w:noProof/>
              <w:webHidden/>
            </w:rPr>
            <w:fldChar w:fldCharType="separate"/>
          </w:r>
          <w:ins w:id="159" w:author="Huy Duc. Nguyen" w:date="2017-08-29T13:10:00Z">
            <w:r>
              <w:rPr>
                <w:noProof/>
                <w:webHidden/>
              </w:rPr>
              <w:t>70</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0" w:author="Huy Duc. Nguyen" w:date="2017-08-29T13:10:00Z"/>
              <w:rFonts w:asciiTheme="minorHAnsi" w:hAnsiTheme="minorHAnsi" w:cstheme="minorBidi"/>
              <w:noProof/>
              <w:sz w:val="22"/>
              <w:szCs w:val="22"/>
              <w:lang w:val="en-US"/>
            </w:rPr>
          </w:pPr>
          <w:ins w:id="16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"_Toc491776448"</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5.6.3.</w:t>
            </w:r>
            <w:r w:rsidRPr="004B7043">
              <w:rPr>
                <w:rStyle w:val="Hyperlink"/>
                <w:noProof/>
              </w:rPr>
              <w:t xml:space="preserve"> Random reading performance</w:t>
            </w:r>
            <w:r>
              <w:rPr>
                <w:noProof/>
                <w:webHidden/>
              </w:rPr>
              <w:tab/>
            </w:r>
            <w:r>
              <w:rPr>
                <w:noProof/>
                <w:webHidden/>
              </w:rPr>
              <w:fldChar w:fldCharType="begin"/>
            </w:r>
            <w:r>
              <w:rPr>
                <w:noProof/>
                <w:webHidden/>
              </w:rPr>
              <w:instrText xml:space="preserve"> PAGEREF _Toc491776448 \h </w:instrText>
            </w:r>
          </w:ins>
          <w:r>
            <w:rPr>
              <w:noProof/>
              <w:webHidden/>
            </w:rPr>
          </w:r>
          <w:r>
            <w:rPr>
              <w:noProof/>
              <w:webHidden/>
            </w:rPr>
            <w:fldChar w:fldCharType="separate"/>
          </w:r>
          <w:ins w:id="162" w:author="Huy Duc. Nguyen" w:date="2017-08-29T13:10:00Z">
            <w:r>
              <w:rPr>
                <w:noProof/>
                <w:webHidden/>
              </w:rPr>
              <w:t>72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3" w:author="Huy Duc. Nguyen" w:date="2017-08-29T13:10:00Z"/>
              <w:rFonts w:asciiTheme="minorHAnsi" w:hAnsiTheme="minorHAnsi" w:cstheme="minorBidi"/>
              <w:noProof/>
              <w:sz w:val="22"/>
              <w:szCs w:val="22"/>
              <w:lang w:val="en-US"/>
            </w:rPr>
          </w:pPr>
          <w:ins w:id="164" w:author="Huy Duc. Nguyen" w:date="2017-08-29T13:10:00Z">
            <w:r w:rsidRPr="004B7043">
              <w:rPr>
                <w:rStyle w:val="Hyperlink"/>
                <w:noProof/>
              </w:rPr>
              <w:lastRenderedPageBreak/>
              <w:fldChar w:fldCharType="begin"/>
            </w:r>
            <w:r w:rsidRPr="004B7043">
              <w:rPr>
                <w:rStyle w:val="Hyperlink"/>
                <w:noProof/>
              </w:rPr>
              <w:instrText xml:space="preserve"> </w:instrText>
            </w:r>
            <w:r>
              <w:rPr>
                <w:noProof/>
              </w:rPr>
              <w:instrText>HYPERLINK \l "_Toc491776449"</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5.6.4.</w:t>
            </w:r>
            <w:r w:rsidRPr="004B7043">
              <w:rPr>
                <w:rStyle w:val="Hyperlink"/>
                <w:noProof/>
              </w:rPr>
              <w:t xml:space="preserve"> Random writing performance</w:t>
            </w:r>
            <w:r>
              <w:rPr>
                <w:noProof/>
                <w:webHidden/>
              </w:rPr>
              <w:tab/>
            </w:r>
            <w:r>
              <w:rPr>
                <w:noProof/>
                <w:webHidden/>
              </w:rPr>
              <w:fldChar w:fldCharType="begin"/>
            </w:r>
            <w:r>
              <w:rPr>
                <w:noProof/>
                <w:webHidden/>
              </w:rPr>
              <w:instrText xml:space="preserve"> PAGEREF _Toc491776449 \h </w:instrText>
            </w:r>
          </w:ins>
          <w:r>
            <w:rPr>
              <w:noProof/>
              <w:webHidden/>
            </w:rPr>
          </w:r>
          <w:r>
            <w:rPr>
              <w:noProof/>
              <w:webHidden/>
            </w:rPr>
            <w:fldChar w:fldCharType="separate"/>
          </w:r>
          <w:ins w:id="165" w:author="Huy Duc. Nguyen" w:date="2017-08-29T13:10:00Z">
            <w:r>
              <w:rPr>
                <w:noProof/>
                <w:webHidden/>
              </w:rPr>
              <w:t>77</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6" w:author="Huy Duc. Nguyen" w:date="2017-08-29T13:10:00Z"/>
              <w:rFonts w:asciiTheme="minorHAnsi" w:hAnsiTheme="minorHAnsi" w:cstheme="minorBidi"/>
              <w:noProof/>
              <w:sz w:val="22"/>
              <w:szCs w:val="22"/>
              <w:lang w:val="en-US"/>
            </w:rPr>
          </w:pPr>
          <w:ins w:id="16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5.6.5.</w:t>
            </w:r>
            <w:r w:rsidRPr="004B7043">
              <w:rPr>
                <w:rStyle w:val="Hyperlink"/>
                <w:noProof/>
              </w:rPr>
              <w:t xml:space="preserve"> Memory Allocate/Deallocate performance</w:t>
            </w:r>
            <w:r>
              <w:rPr>
                <w:noProof/>
                <w:webHidden/>
              </w:rPr>
              <w:tab/>
            </w:r>
            <w:r>
              <w:rPr>
                <w:noProof/>
                <w:webHidden/>
              </w:rPr>
              <w:fldChar w:fldCharType="begin"/>
            </w:r>
            <w:r>
              <w:rPr>
                <w:noProof/>
                <w:webHidden/>
              </w:rPr>
              <w:instrText xml:space="preserve"> PAGEREF _Toc491776450 \h </w:instrText>
            </w:r>
          </w:ins>
          <w:r>
            <w:rPr>
              <w:noProof/>
              <w:webHidden/>
            </w:rPr>
          </w:r>
          <w:r>
            <w:rPr>
              <w:noProof/>
              <w:webHidden/>
            </w:rPr>
            <w:fldChar w:fldCharType="separate"/>
          </w:r>
          <w:ins w:id="168" w:author="Huy Duc. Nguyen" w:date="2017-08-29T13:10:00Z">
            <w:r>
              <w:rPr>
                <w:noProof/>
                <w:webHidden/>
              </w:rPr>
              <w:t>81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69" w:author="Huy Duc. Nguyen" w:date="2017-08-29T13:10:00Z"/>
              <w:rFonts w:asciiTheme="minorHAnsi" w:hAnsiTheme="minorHAnsi" w:cstheme="minorBidi"/>
              <w:noProof/>
              <w:sz w:val="22"/>
              <w:szCs w:val="22"/>
              <w:lang w:val="en-US"/>
            </w:rPr>
          </w:pPr>
          <w:ins w:id="17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"_Toc491776451"</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5.6.6.</w:t>
            </w:r>
            <w:r w:rsidRPr="004B7043">
              <w:rPr>
                <w:rStyle w:val="Hyperlink"/>
                <w:noProof/>
              </w:rPr>
              <w:t xml:space="preserve"> Read Cached/Uncached memory performance</w:t>
            </w:r>
            <w:r>
              <w:rPr>
                <w:noProof/>
                <w:webHidden/>
              </w:rPr>
              <w:tab/>
            </w:r>
            <w:r>
              <w:rPr>
                <w:noProof/>
                <w:webHidden/>
              </w:rPr>
              <w:fldChar w:fldCharType="begin"/>
            </w:r>
            <w:r>
              <w:rPr>
                <w:noProof/>
                <w:webHidden/>
              </w:rPr>
              <w:instrText xml:space="preserve"> PAGEREF _Toc491776451 \h </w:instrText>
            </w:r>
          </w:ins>
          <w:r>
            <w:rPr>
              <w:noProof/>
              <w:webHidden/>
            </w:rPr>
          </w:r>
          <w:r>
            <w:rPr>
              <w:noProof/>
              <w:webHidden/>
            </w:rPr>
            <w:fldChar w:fldCharType="separate"/>
          </w:r>
          <w:ins w:id="171" w:author="Huy Duc. Nguyen" w:date="2017-08-29T13:10:00Z">
            <w:r>
              <w:rPr>
                <w:noProof/>
                <w:webHidden/>
              </w:rPr>
              <w:t>85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72" w:author="Huy Duc. Nguyen" w:date="2017-08-29T13:10:00Z"/>
              <w:rFonts w:asciiTheme="minorHAnsi" w:hAnsiTheme="minorHAnsi" w:cstheme="minorBidi"/>
              <w:noProof/>
              <w:sz w:val="22"/>
              <w:szCs w:val="22"/>
              <w:lang w:val="en-US"/>
            </w:rPr>
          </w:pPr>
          <w:ins w:id="173"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"_Toc491776452"</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5.6.7.</w:t>
            </w:r>
            <w:r w:rsidRPr="004B7043">
              <w:rPr>
                <w:rStyle w:val="Hyperlink"/>
                <w:noProof/>
              </w:rPr>
              <w:t xml:space="preserve"> TLB(Translation look aside buffer) miss performance</w:t>
            </w:r>
            <w:r>
              <w:rPr>
                <w:noProof/>
                <w:webHidden/>
              </w:rPr>
              <w:tab/>
            </w:r>
            <w:r>
              <w:rPr>
                <w:noProof/>
                <w:webHidden/>
              </w:rPr>
              <w:fldChar w:fldCharType="begin"/>
            </w:r>
            <w:r>
              <w:rPr>
                <w:noProof/>
                <w:webHidden/>
              </w:rPr>
              <w:instrText xml:space="preserve"> PAGEREF _Toc491776452 \h </w:instrText>
            </w:r>
          </w:ins>
          <w:r>
            <w:rPr>
              <w:noProof/>
              <w:webHidden/>
            </w:rPr>
          </w:r>
          <w:r>
            <w:rPr>
              <w:noProof/>
              <w:webHidden/>
            </w:rPr>
            <w:fldChar w:fldCharType="separate"/>
          </w:r>
          <w:ins w:id="174" w:author="Huy Duc. Nguyen" w:date="2017-08-29T13:10:00Z">
            <w:r>
              <w:rPr>
                <w:noProof/>
                <w:webHidden/>
              </w:rPr>
              <w:t>86</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75" w:author="Huy Duc. Nguyen" w:date="2017-08-29T13:10:00Z"/>
              <w:rFonts w:asciiTheme="minorHAnsi" w:hAnsiTheme="minorHAnsi" w:cstheme="minorBidi"/>
              <w:noProof/>
              <w:sz w:val="22"/>
              <w:szCs w:val="22"/>
              <w:lang w:val="en-US"/>
            </w:rPr>
          </w:pPr>
          <w:ins w:id="176"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"_Toc491776453"</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5.6.8.</w:t>
            </w:r>
            <w:r w:rsidRPr="004B7043">
              <w:rPr>
                <w:rStyle w:val="Hyperlink"/>
                <w:noProof/>
              </w:rPr>
              <w:t xml:space="preserve"> VA - IPA -PA conversion performance</w:t>
            </w:r>
            <w:r>
              <w:rPr>
                <w:noProof/>
                <w:webHidden/>
              </w:rPr>
              <w:tab/>
            </w:r>
            <w:r>
              <w:rPr>
                <w:noProof/>
                <w:webHidden/>
              </w:rPr>
              <w:fldChar w:fldCharType="begin"/>
            </w:r>
            <w:r>
              <w:rPr>
                <w:noProof/>
                <w:webHidden/>
              </w:rPr>
              <w:instrText xml:space="preserve"> PAGEREF _Toc491776453 \h </w:instrText>
            </w:r>
          </w:ins>
          <w:r>
            <w:rPr>
              <w:noProof/>
              <w:webHidden/>
            </w:rPr>
          </w:r>
          <w:r>
            <w:rPr>
              <w:noProof/>
              <w:webHidden/>
            </w:rPr>
            <w:fldChar w:fldCharType="separate"/>
          </w:r>
          <w:ins w:id="177" w:author="Huy Duc. Nguyen" w:date="2017-08-29T13:10:00Z">
            <w:r>
              <w:rPr>
                <w:noProof/>
                <w:webHidden/>
              </w:rPr>
              <w:t>89</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78" w:author="Huy Duc. Nguyen" w:date="2017-08-29T13:10:00Z"/>
              <w:rFonts w:asciiTheme="minorHAnsi" w:hAnsiTheme="minorHAnsi" w:cstheme="minorBidi"/>
              <w:noProof/>
              <w:sz w:val="22"/>
              <w:szCs w:val="22"/>
              <w:lang w:val="en-US"/>
            </w:rPr>
          </w:pPr>
          <w:ins w:id="179"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"_Toc491776489"</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5.7.</w:t>
            </w:r>
            <w:r w:rsidRPr="004B7043">
              <w:rPr>
                <w:rStyle w:val="Hyperlink"/>
                <w:noProof/>
                <w:lang w:val="en-US"/>
              </w:rPr>
              <w:t xml:space="preserve"> RTOS performance</w:t>
            </w:r>
            <w:r>
              <w:rPr>
                <w:noProof/>
                <w:webHidden/>
              </w:rPr>
              <w:tab/>
            </w:r>
            <w:r>
              <w:rPr>
                <w:noProof/>
                <w:webHidden/>
              </w:rPr>
              <w:fldChar w:fldCharType="begin"/>
            </w:r>
            <w:r>
              <w:rPr>
                <w:noProof/>
                <w:webHidden/>
              </w:rPr>
              <w:instrText xml:space="preserve"> PAGEREF _Toc491776489 \h </w:instrText>
            </w:r>
          </w:ins>
          <w:r>
            <w:rPr>
              <w:noProof/>
              <w:webHidden/>
            </w:rPr>
          </w:r>
          <w:r>
            <w:rPr>
              <w:noProof/>
              <w:webHidden/>
            </w:rPr>
            <w:fldChar w:fldCharType="separate"/>
          </w:r>
          <w:ins w:id="180" w:author="Huy Duc. Nguyen" w:date="2017-08-29T13:10:00Z">
            <w:r>
              <w:rPr>
                <w:noProof/>
                <w:webHidden/>
              </w:rPr>
              <w:t>91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81" w:author="Huy Duc. Nguyen" w:date="2017-08-29T13:10:00Z"/>
              <w:rFonts w:asciiTheme="minorHAnsi" w:hAnsiTheme="minorHAnsi" w:cstheme="minorBidi"/>
              <w:noProof/>
              <w:sz w:val="22"/>
              <w:szCs w:val="22"/>
              <w:lang w:val="en-US"/>
            </w:rPr>
          </w:pPr>
          <w:ins w:id="182"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"_Toc491776490"</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5.7.1.</w:t>
            </w:r>
            <w:r w:rsidRPr="004B7043">
              <w:rPr>
                <w:rStyle w:val="Hyperlink"/>
                <w:noProof/>
              </w:rPr>
              <w:t xml:space="preserve"> INTEGRITY OS Performance</w:t>
            </w:r>
            <w:r>
              <w:rPr>
                <w:noProof/>
                <w:webHidden/>
              </w:rPr>
              <w:tab/>
            </w:r>
            <w:r>
              <w:rPr>
                <w:noProof/>
                <w:webHidden/>
              </w:rPr>
              <w:fldChar w:fldCharType="begin"/>
            </w:r>
            <w:r>
              <w:rPr>
                <w:noProof/>
                <w:webHidden/>
              </w:rPr>
              <w:instrText xml:space="preserve"> PAGEREF _Toc491776490 \h </w:instrText>
            </w:r>
          </w:ins>
          <w:r>
            <w:rPr>
              <w:noProof/>
              <w:webHidden/>
            </w:rPr>
          </w:r>
          <w:r>
            <w:rPr>
              <w:noProof/>
              <w:webHidden/>
            </w:rPr>
            <w:fldChar w:fldCharType="separate"/>
          </w:r>
          <w:ins w:id="183" w:author="Huy Duc. Nguyen" w:date="2017-08-29T13:10:00Z">
            <w:r>
              <w:rPr>
                <w:noProof/>
                <w:webHidden/>
              </w:rPr>
              <w:t>91</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84" w:author="Huy Duc. Nguyen" w:date="2017-08-29T13:10:00Z"/>
              <w:rFonts w:asciiTheme="minorHAnsi" w:hAnsiTheme="minorHAnsi" w:cstheme="minorBidi"/>
              <w:noProof/>
              <w:sz w:val="22"/>
              <w:szCs w:val="22"/>
              <w:lang w:val="en-US"/>
            </w:rPr>
          </w:pPr>
          <w:ins w:id="185"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"_Toc491776743"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5.8.</w:t>
            </w:r>
            <w:r w:rsidRPr="004B7043">
              <w:rPr>
                <w:rStyle w:val="Hyperlink"/>
                <w:noProof/>
                <w:lang w:val="en-US"/>
              </w:rPr>
              <w:t xml:space="preserve"> Memory usage</w:t>
            </w:r>
            <w:r>
              <w:rPr>
                <w:noProof/>
                <w:webHidden/>
              </w:rPr>
              <w:tab/>
            </w:r>
            <w:r>
              <w:rPr>
                <w:noProof/>
                <w:webHidden/>
              </w:rPr>
              <w:fldChar w:fldCharType="begin"/>
            </w:r>
            <w:r>
              <w:rPr>
                <w:noProof/>
                <w:webHidden/>
              </w:rPr>
              <w:instrText xml:space="preserve"> PAGEREF _Toc491776743 \h </w:instrText>
            </w:r>
          </w:ins>
          <w:r>
            <w:rPr>
              <w:noProof/>
              <w:webHidden/>
            </w:rPr>
          </w:r>
          <w:r>
            <w:rPr>
              <w:noProof/>
              <w:webHidden/>
            </w:rPr>
            <w:fldChar w:fldCharType="separate"/>
          </w:r>
          <w:ins w:id="186" w:author="Huy Duc. Nguyen" w:date="2017-08-29T13:10:00Z">
            <w:r>
              <w:rPr>
                <w:noProof/>
                <w:webHidden/>
              </w:rPr>
              <w:t>95</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87" w:author="Huy Duc. Nguyen" w:date="2017-08-29T13:10:00Z"/>
              <w:rFonts w:asciiTheme="minorHAnsi" w:hAnsiTheme="minorHAnsi" w:cstheme="minorBidi"/>
              <w:noProof/>
              <w:sz w:val="22"/>
              <w:szCs w:val="22"/>
              <w:lang w:val="en-US"/>
            </w:rPr>
          </w:pPr>
          <w:ins w:id="188"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"_Toc491776744"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5.8.1.</w:t>
            </w:r>
            <w:r w:rsidRPr="004B7043">
              <w:rPr>
                <w:rStyle w:val="Hyperlink"/>
                <w:noProof/>
              </w:rPr>
              <w:t xml:space="preserve"> Check the memory usage of Multivisor</w:t>
            </w:r>
            <w:r>
              <w:rPr>
                <w:noProof/>
                <w:webHidden/>
              </w:rPr>
              <w:tab/>
            </w:r>
            <w:r>
              <w:rPr>
                <w:noProof/>
                <w:webHidden/>
              </w:rPr>
              <w:fldChar w:fldCharType="begin"/>
            </w:r>
            <w:r>
              <w:rPr>
                <w:noProof/>
                <w:webHidden/>
              </w:rPr>
              <w:instrText xml:space="preserve"> PAGEREF _Toc491776744 \h </w:instrText>
            </w:r>
          </w:ins>
          <w:r>
            <w:rPr>
              <w:noProof/>
              <w:webHidden/>
            </w:rPr>
          </w:r>
          <w:r>
            <w:rPr>
              <w:noProof/>
              <w:webHidden/>
            </w:rPr>
            <w:fldChar w:fldCharType="separate"/>
          </w:r>
          <w:ins w:id="189" w:author="Huy Duc. Nguyen" w:date="2017-08-29T13:10:00Z">
            <w:r>
              <w:rPr>
                <w:noProof/>
                <w:webHidden/>
              </w:rPr>
              <w:t>95</w:t>
            </w:r>
            <w:r>
              <w:rPr>
                <w:noProof/>
                <w:webHidden/>
              </w:rPr>
              <w:fldChar w:fldCharType="end"/>
            </w:r>
            <w:r w:rsidRPr="004B7043">
              <w:rPr>
                <w:rStyle w:val="Hyperlink"/>
                <w:noProof/>
              </w:rPr>
              <w:fldChar w:fldCharType="end"/>
            </w:r>
          </w:ins>
        </w:p>
        <w:p w:rsidR="00A81686" w:rsidRDefault="00A81686">
          <w:pPr>
            <w:pStyle w:val="TOC2"/>
            <w:tabs>
              <w:tab w:val="right" w:leader="dot" w:pos="9742"/>
            </w:tabs>
            <w:rPr>
              <w:ins w:id="190" w:author="Huy Duc. Nguyen" w:date="2017-08-29T13:10:00Z"/>
              <w:rFonts w:asciiTheme="minorHAnsi" w:hAnsiTheme="minorHAnsi" w:cstheme="minorBidi"/>
              <w:noProof/>
              <w:sz w:val="22"/>
              <w:szCs w:val="22"/>
              <w:lang w:val="en-US"/>
            </w:rPr>
          </w:pPr>
          <w:ins w:id="191"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"_Toc491776803"</w:instrText>
            </w:r>
            <w:r w:rsidRPr="004B7043">
              <w:rPr>
                <w:rStyle w:val="Hyperlink"/>
                <w:noProof/>
              </w:rPr>
              <w:instrText xml:space="preserve"> </w:instrText>
            </w:r>
            <w:r w:rsidRPr="004B7043">
              <w:rPr>
                <w:rStyle w:val="Hyperlink"/>
                <w:noProof/>
              </w:rPr>
              <w:fldChar w:fldCharType="separate"/>
            </w:r>
            <w:r w:rsidRPr="004B7043">
              <w:rPr>
                <w:rStyle w:val="Hyperlink"/>
                <w:noProof/>
                <w:lang w:val="en-US"/>
                <w14:scene3d>
                  <w14:camera w14:prst="orthographicFront"/>
                  <w14:lightRig w14:rig="threePt" w14:dir="t">
                    <w14:rot w14:lat="0" w14:lon="0" w14:rev="0"/>
                  </w14:lightRig>
                </w14:scene3d>
              </w:rPr>
              <w:t>5.9.</w:t>
            </w:r>
            <w:r w:rsidRPr="004B7043">
              <w:rPr>
                <w:rStyle w:val="Hyperlink"/>
                <w:noProof/>
                <w:lang w:val="en-US"/>
              </w:rPr>
              <w:t xml:space="preserve"> Memory Utilization of Each Module</w:t>
            </w:r>
            <w:r>
              <w:rPr>
                <w:noProof/>
                <w:webHidden/>
              </w:rPr>
              <w:tab/>
            </w:r>
            <w:r>
              <w:rPr>
                <w:noProof/>
                <w:webHidden/>
              </w:rPr>
              <w:fldChar w:fldCharType="begin"/>
            </w:r>
            <w:r>
              <w:rPr>
                <w:noProof/>
                <w:webHidden/>
              </w:rPr>
              <w:instrText xml:space="preserve"> PAGEREF _Toc491776803 \h </w:instrText>
            </w:r>
          </w:ins>
          <w:r>
            <w:rPr>
              <w:noProof/>
              <w:webHidden/>
            </w:rPr>
          </w:r>
          <w:r>
            <w:rPr>
              <w:noProof/>
              <w:webHidden/>
            </w:rPr>
            <w:fldChar w:fldCharType="separate"/>
          </w:r>
          <w:ins w:id="192" w:author="Huy Duc. Nguyen" w:date="2017-08-29T13:10:00Z">
            <w:r>
              <w:rPr>
                <w:noProof/>
                <w:webHidden/>
              </w:rPr>
              <w:t>101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3" w:author="Huy Duc. Nguyen" w:date="2017-08-29T13:10:00Z"/>
              <w:rFonts w:asciiTheme="minorHAnsi" w:hAnsiTheme="minorHAnsi" w:cstheme="minorBidi"/>
              <w:noProof/>
              <w:sz w:val="22"/>
              <w:szCs w:val="22"/>
              <w:lang w:val="en-US"/>
            </w:rPr>
          </w:pPr>
          <w:ins w:id="194"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"_Toc491776804"</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5.9.1.</w:t>
            </w:r>
            <w:r w:rsidRPr="004B7043">
              <w:rPr>
                <w:rStyle w:val="Hyperlink"/>
                <w:noProof/>
              </w:rPr>
              <w:t xml:space="preserve"> Memory utilization in IVI (Center Information)</w:t>
            </w:r>
            <w:r>
              <w:rPr>
                <w:noProof/>
                <w:webHidden/>
              </w:rPr>
              <w:tab/>
            </w:r>
            <w:r>
              <w:rPr>
                <w:noProof/>
                <w:webHidden/>
              </w:rPr>
              <w:fldChar w:fldCharType="begin"/>
            </w:r>
            <w:r>
              <w:rPr>
                <w:noProof/>
                <w:webHidden/>
              </w:rPr>
              <w:instrText xml:space="preserve"> PAGEREF _Toc491776804 \h </w:instrText>
            </w:r>
          </w:ins>
          <w:r>
            <w:rPr>
              <w:noProof/>
              <w:webHidden/>
            </w:rPr>
          </w:r>
          <w:r>
            <w:rPr>
              <w:noProof/>
              <w:webHidden/>
            </w:rPr>
            <w:fldChar w:fldCharType="separate"/>
          </w:r>
          <w:ins w:id="195" w:author="Huy Duc. Nguyen" w:date="2017-08-29T13:10:00Z">
            <w:r>
              <w:rPr>
                <w:noProof/>
                <w:webHidden/>
              </w:rPr>
              <w:t>101</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6" w:author="Huy Duc. Nguyen" w:date="2017-08-29T13:10:00Z"/>
              <w:rFonts w:asciiTheme="minorHAnsi" w:hAnsiTheme="minorHAnsi" w:cstheme="minorBidi"/>
              <w:noProof/>
              <w:sz w:val="22"/>
              <w:szCs w:val="22"/>
              <w:lang w:val="en-US"/>
            </w:rPr>
          </w:pPr>
          <w:ins w:id="197"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"_Toc491776805"</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5.9.2.</w:t>
            </w:r>
            <w:r w:rsidRPr="004B7043">
              <w:rPr>
                <w:rStyle w:val="Hyperlink"/>
                <w:noProof/>
              </w:rPr>
              <w:t xml:space="preserve"> Memory utilization in meter (Instrument Cluster)</w:t>
            </w:r>
            <w:r>
              <w:rPr>
                <w:noProof/>
                <w:webHidden/>
              </w:rPr>
              <w:tab/>
            </w:r>
            <w:r>
              <w:rPr>
                <w:noProof/>
                <w:webHidden/>
              </w:rPr>
              <w:fldChar w:fldCharType="begin"/>
            </w:r>
            <w:r>
              <w:rPr>
                <w:noProof/>
                <w:webHidden/>
              </w:rPr>
              <w:instrText xml:space="preserve"> PAGEREF _Toc491776805 \h </w:instrText>
            </w:r>
          </w:ins>
          <w:r>
            <w:rPr>
              <w:noProof/>
              <w:webHidden/>
            </w:rPr>
          </w:r>
          <w:r>
            <w:rPr>
              <w:noProof/>
              <w:webHidden/>
            </w:rPr>
            <w:fldChar w:fldCharType="separate"/>
          </w:r>
          <w:ins w:id="198" w:author="Huy Duc. Nguyen" w:date="2017-08-29T13:10:00Z">
            <w:r>
              <w:rPr>
                <w:noProof/>
                <w:webHidden/>
              </w:rPr>
              <w:t>102</w:t>
            </w:r>
            <w:r>
              <w:rPr>
                <w:noProof/>
                <w:webHidden/>
              </w:rPr>
              <w:fldChar w:fldCharType="end"/>
            </w:r>
            <w:r w:rsidRPr="004B7043">
              <w:rPr>
                <w:rStyle w:val="Hyperlink"/>
                <w:noProof/>
              </w:rPr>
              <w:fldChar w:fldCharType="end"/>
            </w:r>
          </w:ins>
        </w:p>
        <w:p w:rsidR="00A81686" w:rsidRDefault="00A81686">
          <w:pPr>
            <w:pStyle w:val="TOC3"/>
            <w:tabs>
              <w:tab w:val="right" w:leader="dot" w:pos="9742"/>
            </w:tabs>
            <w:rPr>
              <w:ins w:id="199" w:author="Huy Duc. Nguyen" w:date="2017-08-29T13:10:00Z"/>
              <w:rFonts w:asciiTheme="minorHAnsi" w:hAnsiTheme="minorHAnsi" w:cstheme="minorBidi"/>
              <w:noProof/>
              <w:sz w:val="22"/>
              <w:szCs w:val="22"/>
              <w:lang w:val="en-US"/>
            </w:rPr>
          </w:pPr>
          <w:ins w:id="200" w:author="Huy Duc. Nguyen" w:date="2017-08-29T13:10:00Z">
            <w:r w:rsidRPr="004B7043">
              <w:rPr>
                <w:rStyle w:val="Hyperlink"/>
                <w:noProof/>
              </w:rPr>
              <w:fldChar w:fldCharType="begin"/>
            </w:r>
            <w:r w:rsidRPr="004B7043">
              <w:rPr>
                <w:rStyle w:val="Hyperlink"/>
                <w:noProof/>
              </w:rPr>
              <w:instrText xml:space="preserve"> </w:instrText>
            </w:r>
            <w:r>
              <w:rPr>
                <w:noProof/>
              </w:rPr>
              <w:instrText>HYPERLINK \l "_Toc491776806"</w:instrText>
            </w:r>
            <w:r w:rsidRPr="004B7043">
              <w:rPr>
                <w:rStyle w:val="Hyperlink"/>
                <w:noProof/>
              </w:rPr>
              <w:instrText xml:space="preserve"> </w:instrText>
            </w:r>
            <w:r w:rsidRPr="004B7043">
              <w:rPr>
                <w:rStyle w:val="Hyperlink"/>
                <w:noProof/>
              </w:rPr>
              <w:fldChar w:fldCharType="separate"/>
            </w:r>
            <w:r w:rsidRPr="004B7043">
              <w:rPr>
                <w:rStyle w:val="Hyperlink"/>
                <w:noProof/>
                <w14:scene3d>
                  <w14:camera w14:prst="orthographicFront"/>
                  <w14:lightRig w14:rig="threePt" w14:dir="t">
                    <w14:rot w14:lat="0" w14:lon="0" w14:rev="0"/>
                  </w14:lightRig>
                </w14:scene3d>
              </w:rPr>
              <w:t>5.9.3.</w:t>
            </w:r>
            <w:r w:rsidRPr="004B7043">
              <w:rPr>
                <w:rStyle w:val="Hyperlink"/>
                <w:noProof/>
              </w:rPr>
              <w:t xml:space="preserve"> Memory utilization in HUD (Head-up display)</w:t>
            </w:r>
            <w:r>
              <w:rPr>
                <w:noProof/>
                <w:webHidden/>
              </w:rPr>
              <w:tab/>
            </w:r>
            <w:r>
              <w:rPr>
                <w:noProof/>
                <w:webHidden/>
              </w:rPr>
              <w:fldChar w:fldCharType="begin"/>
            </w:r>
            <w:r>
              <w:rPr>
                <w:noProof/>
                <w:webHidden/>
              </w:rPr>
              <w:instrText xml:space="preserve"> PAGEREF _Toc491776806 \h </w:instrText>
            </w:r>
          </w:ins>
          <w:r>
            <w:rPr>
              <w:noProof/>
              <w:webHidden/>
            </w:rPr>
          </w:r>
          <w:r>
            <w:rPr>
              <w:noProof/>
              <w:webHidden/>
            </w:rPr>
            <w:fldChar w:fldCharType="separate"/>
          </w:r>
          <w:ins w:id="201" w:author="Huy Duc. Nguyen" w:date="2017-08-29T13:10:00Z">
            <w:r>
              <w:rPr>
                <w:noProof/>
                <w:webHidden/>
              </w:rPr>
              <w:t>106</w:t>
            </w:r>
            <w:r>
              <w:rPr>
                <w:noProof/>
                <w:webHidden/>
              </w:rPr>
              <w:fldChar w:fldCharType="end"/>
            </w:r>
            <w:r w:rsidRPr="004B7043">
              <w:rPr>
                <w:rStyle w:val="Hyperlink"/>
                <w:noProof/>
              </w:rPr>
              <w:fldChar w:fldCharType="end"/>
            </w:r>
          </w:ins>
        </w:p>
        <w:p w:rsidR="00D25496" w:rsidDel="00A81686" w:rsidRDefault="00D25496">
          <w:pPr>
            <w:pStyle w:val="TOC1"/>
            <w:tabs>
              <w:tab w:val="right" w:leader="dot" w:pos="9742"/>
            </w:tabs>
            <w:rPr>
              <w:ins w:id="202" w:author="Kazuhiro Takagi" w:date="2017-03-16T21:26:00Z"/>
              <w:del w:id="203" w:author="Huy Duc. Nguyen" w:date="2017-08-29T13:10:00Z"/>
              <w:rFonts w:asciiTheme="minorHAnsi" w:hAnsiTheme="minorHAnsi" w:cstheme="minorBidi"/>
              <w:noProof/>
              <w:kern w:val="2"/>
              <w:sz w:val="21"/>
              <w:szCs w:val="22"/>
              <w:lang w:val="en-US" w:eastAsia="ja-JP"/>
            </w:rPr>
          </w:pPr>
          <w:ins w:id="204" w:author="Kazuhiro Takagi" w:date="2017-03-16T21:26:00Z">
            <w:del w:id="205" w:author="Huy Duc. Nguyen" w:date="2017-08-29T13:10:00Z">
              <w:r w:rsidRPr="00A81686" w:rsidDel="00A81686">
                <w:rPr>
                  <w:rStyle w:val="Hyperlink"/>
                  <w:noProof/>
                </w:rPr>
                <w:delText>1. Revision History</w:delText>
              </w:r>
              <w:r w:rsidDel="00A81686">
                <w:rPr>
                  <w:noProof/>
                  <w:webHidden/>
                </w:rPr>
                <w:tab/>
              </w:r>
            </w:del>
          </w:ins>
          <w:ins w:id="206" w:author="Kazuhiro Takagi" w:date="2017-04-20T16:10:00Z">
            <w:del w:id="207" w:author="Huy Duc. Nguyen" w:date="2017-08-28T16:38:00Z">
              <w:r w:rsidR="00C61B5A" w:rsidDel="003B19D6">
                <w:rPr>
                  <w:noProof/>
                  <w:webHidden/>
                </w:rPr>
                <w:delText>5</w:delText>
              </w:r>
            </w:del>
          </w:ins>
        </w:p>
        <w:p w:rsidR="00D25496" w:rsidDel="00A81686" w:rsidRDefault="00D25496">
          <w:pPr>
            <w:pStyle w:val="TOC1"/>
            <w:tabs>
              <w:tab w:val="right" w:leader="dot" w:pos="9742"/>
            </w:tabs>
            <w:rPr>
              <w:ins w:id="208" w:author="Kazuhiro Takagi" w:date="2017-03-16T21:26:00Z"/>
              <w:del w:id="209" w:author="Huy Duc. Nguyen" w:date="2017-08-29T13:10:00Z"/>
              <w:rFonts w:asciiTheme="minorHAnsi" w:hAnsiTheme="minorHAnsi" w:cstheme="minorBidi"/>
              <w:noProof/>
              <w:kern w:val="2"/>
              <w:sz w:val="21"/>
              <w:szCs w:val="22"/>
              <w:lang w:val="en-US" w:eastAsia="ja-JP"/>
            </w:rPr>
          </w:pPr>
          <w:ins w:id="210" w:author="Kazuhiro Takagi" w:date="2017-03-16T21:26:00Z">
            <w:del w:id="211" w:author="Huy Duc. Nguyen" w:date="2017-08-29T13:10:00Z">
              <w:r w:rsidRPr="00A81686" w:rsidDel="00A81686">
                <w:rPr>
                  <w:rStyle w:val="Hyperlink"/>
                  <w:noProof/>
                </w:rPr>
                <w:delText>2. Project Requirements</w:delText>
              </w:r>
              <w:r w:rsidDel="00A81686">
                <w:rPr>
                  <w:noProof/>
                  <w:webHidden/>
                </w:rPr>
                <w:tab/>
              </w:r>
            </w:del>
          </w:ins>
          <w:ins w:id="212" w:author="Kazuhiro Takagi" w:date="2017-04-20T16:10:00Z">
            <w:del w:id="213" w:author="Huy Duc. Nguyen" w:date="2017-08-28T16:38:00Z">
              <w:r w:rsidR="00C61B5A" w:rsidDel="003B19D6">
                <w:rPr>
                  <w:noProof/>
                  <w:webHidden/>
                </w:rPr>
                <w:delText>6</w:delText>
              </w:r>
            </w:del>
          </w:ins>
        </w:p>
        <w:p w:rsidR="00D25496" w:rsidDel="00A81686" w:rsidRDefault="00D25496">
          <w:pPr>
            <w:pStyle w:val="TOC2"/>
            <w:tabs>
              <w:tab w:val="right" w:leader="dot" w:pos="9742"/>
            </w:tabs>
            <w:rPr>
              <w:ins w:id="214" w:author="Kazuhiro Takagi" w:date="2017-03-16T21:26:00Z"/>
              <w:del w:id="215" w:author="Huy Duc. Nguyen" w:date="2017-08-29T13:10:00Z"/>
              <w:rFonts w:asciiTheme="minorHAnsi" w:hAnsiTheme="minorHAnsi" w:cstheme="minorBidi"/>
              <w:noProof/>
              <w:kern w:val="2"/>
              <w:sz w:val="21"/>
              <w:szCs w:val="22"/>
              <w:lang w:val="en-US" w:eastAsia="ja-JP"/>
            </w:rPr>
          </w:pPr>
          <w:ins w:id="216" w:author="Kazuhiro Takagi" w:date="2017-03-16T21:26:00Z">
            <w:del w:id="217" w:author="Huy Duc. Nguyen" w:date="2017-08-29T13:10:00Z">
              <w:r w:rsidRPr="00A81686" w:rsidDel="00A81686">
                <w:rPr>
                  <w:rStyle w:val="Hyperlink"/>
                  <w:noProof/>
                  <w14:scene3d>
                    <w14:camera w14:prst="orthographicFront"/>
                    <w14:lightRig w14:rig="threePt" w14:dir="t">
                      <w14:rot w14:lat="0" w14:lon="0" w14:rev="0"/>
                    </w14:lightRig>
                  </w14:scene3d>
                </w:rPr>
                <w:delText>2.1.</w:delText>
              </w:r>
              <w:r w:rsidRPr="00A81686" w:rsidDel="00A81686">
                <w:rPr>
                  <w:rStyle w:val="Hyperlink"/>
                  <w:noProof/>
                </w:rPr>
                <w:delText xml:space="preserve"> System requirements</w:delText>
              </w:r>
              <w:r w:rsidDel="00A81686">
                <w:rPr>
                  <w:noProof/>
                  <w:webHidden/>
                </w:rPr>
                <w:tab/>
              </w:r>
            </w:del>
          </w:ins>
          <w:ins w:id="218" w:author="Kazuhiro Takagi" w:date="2017-04-20T16:10:00Z">
            <w:del w:id="219" w:author="Huy Duc. Nguyen" w:date="2017-08-28T16:38:00Z">
              <w:r w:rsidR="00C61B5A" w:rsidDel="003B19D6">
                <w:rPr>
                  <w:noProof/>
                  <w:webHidden/>
                </w:rPr>
                <w:delText>6</w:delText>
              </w:r>
            </w:del>
          </w:ins>
        </w:p>
        <w:p w:rsidR="00D25496" w:rsidDel="00A81686" w:rsidRDefault="00D25496">
          <w:pPr>
            <w:pStyle w:val="TOC3"/>
            <w:tabs>
              <w:tab w:val="right" w:leader="dot" w:pos="9742"/>
            </w:tabs>
            <w:rPr>
              <w:ins w:id="220" w:author="Kazuhiro Takagi" w:date="2017-03-16T21:26:00Z"/>
              <w:del w:id="221" w:author="Huy Duc. Nguyen" w:date="2017-08-29T13:10:00Z"/>
              <w:rFonts w:asciiTheme="minorHAnsi" w:hAnsiTheme="minorHAnsi" w:cstheme="minorBidi"/>
              <w:noProof/>
              <w:kern w:val="2"/>
              <w:sz w:val="21"/>
              <w:szCs w:val="22"/>
              <w:lang w:val="en-US" w:eastAsia="ja-JP"/>
            </w:rPr>
          </w:pPr>
          <w:ins w:id="222" w:author="Kazuhiro Takagi" w:date="2017-03-16T21:26:00Z">
            <w:del w:id="223" w:author="Huy Duc. Nguyen" w:date="2017-08-29T13:10:00Z">
              <w:r w:rsidRPr="00A81686" w:rsidDel="00A81686">
                <w:rPr>
                  <w:rStyle w:val="Hyperlink"/>
                  <w:noProof/>
                  <w14:scene3d>
                    <w14:camera w14:prst="orthographicFront"/>
                    <w14:lightRig w14:rig="threePt" w14:dir="t">
                      <w14:rot w14:lat="0" w14:lon="0" w14:rev="0"/>
                    </w14:lightRig>
                  </w14:scene3d>
                </w:rPr>
                <w:delText>2.1.1.</w:delText>
              </w:r>
              <w:r w:rsidRPr="00A81686" w:rsidDel="00A81686">
                <w:rPr>
                  <w:rStyle w:val="Hyperlink"/>
                  <w:noProof/>
                </w:rPr>
                <w:delText xml:space="preserve"> OEM Display / NAVI / HUD Architecture</w:delText>
              </w:r>
              <w:r w:rsidDel="00A81686">
                <w:rPr>
                  <w:noProof/>
                  <w:webHidden/>
                </w:rPr>
                <w:tab/>
              </w:r>
            </w:del>
          </w:ins>
          <w:ins w:id="224" w:author="Kazuhiro Takagi" w:date="2017-04-20T16:10:00Z">
            <w:del w:id="225" w:author="Huy Duc. Nguyen" w:date="2017-08-28T16:38:00Z">
              <w:r w:rsidR="00C61B5A" w:rsidDel="003B19D6">
                <w:rPr>
                  <w:noProof/>
                  <w:webHidden/>
                </w:rPr>
                <w:delText>6</w:delText>
              </w:r>
            </w:del>
          </w:ins>
        </w:p>
        <w:p w:rsidR="00D25496" w:rsidDel="00A81686" w:rsidRDefault="00D25496">
          <w:pPr>
            <w:pStyle w:val="TOC2"/>
            <w:tabs>
              <w:tab w:val="right" w:leader="dot" w:pos="9742"/>
            </w:tabs>
            <w:rPr>
              <w:ins w:id="226" w:author="Kazuhiro Takagi" w:date="2017-03-16T21:26:00Z"/>
              <w:del w:id="227" w:author="Huy Duc. Nguyen" w:date="2017-08-29T13:10:00Z"/>
              <w:rFonts w:asciiTheme="minorHAnsi" w:hAnsiTheme="minorHAnsi" w:cstheme="minorBidi"/>
              <w:noProof/>
              <w:kern w:val="2"/>
              <w:sz w:val="21"/>
              <w:szCs w:val="22"/>
              <w:lang w:val="en-US" w:eastAsia="ja-JP"/>
            </w:rPr>
          </w:pPr>
          <w:ins w:id="228" w:author="Kazuhiro Takagi" w:date="2017-03-16T21:26:00Z">
            <w:del w:id="229" w:author="Huy Duc. Nguyen" w:date="2017-08-29T13:10:00Z">
              <w:r w:rsidRPr="00A81686" w:rsidDel="00A81686">
                <w:rPr>
                  <w:rStyle w:val="Hyperlink"/>
                  <w:noProof/>
                  <w14:scene3d>
                    <w14:camera w14:prst="orthographicFront"/>
                    <w14:lightRig w14:rig="threePt" w14:dir="t">
                      <w14:rot w14:lat="0" w14:lon="0" w14:rev="0"/>
                    </w14:lightRig>
                  </w14:scene3d>
                </w:rPr>
                <w:delText>2.2.</w:delText>
              </w:r>
              <w:r w:rsidRPr="00A81686" w:rsidDel="00A81686">
                <w:rPr>
                  <w:rStyle w:val="Hyperlink"/>
                  <w:noProof/>
                </w:rPr>
                <w:delText xml:space="preserve"> Metrics and parameters for evaluation</w:delText>
              </w:r>
              <w:r w:rsidDel="00A81686">
                <w:rPr>
                  <w:noProof/>
                  <w:webHidden/>
                </w:rPr>
                <w:tab/>
              </w:r>
            </w:del>
          </w:ins>
          <w:ins w:id="230" w:author="Kazuhiro Takagi" w:date="2017-04-20T16:10:00Z">
            <w:del w:id="231" w:author="Huy Duc. Nguyen" w:date="2017-08-28T16:38:00Z">
              <w:r w:rsidR="00C61B5A" w:rsidDel="003B19D6">
                <w:rPr>
                  <w:noProof/>
                  <w:webHidden/>
                </w:rPr>
                <w:delText>7</w:delText>
              </w:r>
            </w:del>
          </w:ins>
        </w:p>
        <w:p w:rsidR="00D25496" w:rsidDel="00A81686" w:rsidRDefault="00D25496">
          <w:pPr>
            <w:pStyle w:val="TOC1"/>
            <w:tabs>
              <w:tab w:val="right" w:leader="dot" w:pos="9742"/>
            </w:tabs>
            <w:rPr>
              <w:ins w:id="232" w:author="Kazuhiro Takagi" w:date="2017-03-16T21:26:00Z"/>
              <w:del w:id="233" w:author="Huy Duc. Nguyen" w:date="2017-08-29T13:10:00Z"/>
              <w:rFonts w:asciiTheme="minorHAnsi" w:hAnsiTheme="minorHAnsi" w:cstheme="minorBidi"/>
              <w:noProof/>
              <w:kern w:val="2"/>
              <w:sz w:val="21"/>
              <w:szCs w:val="22"/>
              <w:lang w:val="en-US" w:eastAsia="ja-JP"/>
            </w:rPr>
          </w:pPr>
          <w:ins w:id="234" w:author="Kazuhiro Takagi" w:date="2017-03-16T21:26:00Z">
            <w:del w:id="235" w:author="Huy Duc. Nguyen" w:date="2017-08-29T13:10:00Z">
              <w:r w:rsidRPr="00A81686" w:rsidDel="00A81686">
                <w:rPr>
                  <w:rStyle w:val="Hyperlink"/>
                  <w:noProof/>
                  <w:lang w:eastAsia="ja-JP"/>
                </w:rPr>
                <w:delText>3.</w:delText>
              </w:r>
              <w:r w:rsidRPr="00A81686" w:rsidDel="00A81686">
                <w:rPr>
                  <w:rStyle w:val="Hyperlink"/>
                  <w:noProof/>
                </w:rPr>
                <w:delText xml:space="preserve"> Virtualization PoC Implementation. Setup and Hardware Configuration</w:delText>
              </w:r>
              <w:r w:rsidDel="00A81686">
                <w:rPr>
                  <w:noProof/>
                  <w:webHidden/>
                </w:rPr>
                <w:tab/>
              </w:r>
            </w:del>
          </w:ins>
          <w:ins w:id="236" w:author="Kazuhiro Takagi" w:date="2017-04-20T16:10:00Z">
            <w:del w:id="237"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38" w:author="Kazuhiro Takagi" w:date="2017-03-16T21:26:00Z"/>
              <w:del w:id="239" w:author="Huy Duc. Nguyen" w:date="2017-08-29T13:10:00Z"/>
              <w:rFonts w:asciiTheme="minorHAnsi" w:hAnsiTheme="minorHAnsi" w:cstheme="minorBidi"/>
              <w:noProof/>
              <w:kern w:val="2"/>
              <w:sz w:val="21"/>
              <w:szCs w:val="22"/>
              <w:lang w:val="en-US" w:eastAsia="ja-JP"/>
            </w:rPr>
          </w:pPr>
          <w:ins w:id="240" w:author="Kazuhiro Takagi" w:date="2017-03-16T21:26:00Z">
            <w:del w:id="241" w:author="Huy Duc. Nguyen" w:date="2017-08-29T13:10:00Z">
              <w:r w:rsidRPr="00A81686" w:rsidDel="00A81686">
                <w:rPr>
                  <w:rStyle w:val="Hyperlink"/>
                  <w:noProof/>
                  <w14:scene3d>
                    <w14:camera w14:prst="orthographicFront"/>
                    <w14:lightRig w14:rig="threePt" w14:dir="t">
                      <w14:rot w14:lat="0" w14:lon="0" w14:rev="0"/>
                    </w14:lightRig>
                  </w14:scene3d>
                </w:rPr>
                <w:delText>3.1.</w:delText>
              </w:r>
              <w:r w:rsidRPr="00A81686" w:rsidDel="00A81686">
                <w:rPr>
                  <w:rStyle w:val="Hyperlink"/>
                  <w:noProof/>
                </w:rPr>
                <w:delText xml:space="preserve"> Introduction</w:delText>
              </w:r>
              <w:r w:rsidDel="00A81686">
                <w:rPr>
                  <w:noProof/>
                  <w:webHidden/>
                </w:rPr>
                <w:tab/>
              </w:r>
            </w:del>
          </w:ins>
          <w:ins w:id="242" w:author="Kazuhiro Takagi" w:date="2017-04-20T16:10:00Z">
            <w:del w:id="243"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44" w:author="Kazuhiro Takagi" w:date="2017-03-16T21:26:00Z"/>
              <w:del w:id="245" w:author="Huy Duc. Nguyen" w:date="2017-08-29T13:10:00Z"/>
              <w:rFonts w:asciiTheme="minorHAnsi" w:hAnsiTheme="minorHAnsi" w:cstheme="minorBidi"/>
              <w:noProof/>
              <w:kern w:val="2"/>
              <w:sz w:val="21"/>
              <w:szCs w:val="22"/>
              <w:lang w:val="en-US" w:eastAsia="ja-JP"/>
            </w:rPr>
          </w:pPr>
          <w:ins w:id="246" w:author="Kazuhiro Takagi" w:date="2017-03-16T21:26:00Z">
            <w:del w:id="247" w:author="Huy Duc. Nguyen" w:date="2017-08-29T13:10:00Z">
              <w:r w:rsidRPr="00A81686" w:rsidDel="00A81686">
                <w:rPr>
                  <w:rStyle w:val="Hyperlink"/>
                  <w:noProof/>
                  <w14:scene3d>
                    <w14:camera w14:prst="orthographicFront"/>
                    <w14:lightRig w14:rig="threePt" w14:dir="t">
                      <w14:rot w14:lat="0" w14:lon="0" w14:rev="0"/>
                    </w14:lightRig>
                  </w14:scene3d>
                </w:rPr>
                <w:delText>3.2.</w:delText>
              </w:r>
              <w:r w:rsidRPr="00A81686" w:rsidDel="00A81686">
                <w:rPr>
                  <w:rStyle w:val="Hyperlink"/>
                  <w:noProof/>
                </w:rPr>
                <w:delText xml:space="preserve"> Virtualization PoC Setup</w:delText>
              </w:r>
              <w:r w:rsidDel="00A81686">
                <w:rPr>
                  <w:noProof/>
                  <w:webHidden/>
                </w:rPr>
                <w:tab/>
              </w:r>
            </w:del>
          </w:ins>
          <w:ins w:id="248" w:author="Kazuhiro Takagi" w:date="2017-04-20T16:10:00Z">
            <w:del w:id="249" w:author="Huy Duc. Nguyen" w:date="2017-08-28T16:38:00Z">
              <w:r w:rsidR="00C61B5A" w:rsidDel="003B19D6">
                <w:rPr>
                  <w:noProof/>
                  <w:webHidden/>
                </w:rPr>
                <w:delText>8</w:delText>
              </w:r>
            </w:del>
          </w:ins>
        </w:p>
        <w:p w:rsidR="00D25496" w:rsidDel="00A81686" w:rsidRDefault="00D25496">
          <w:pPr>
            <w:pStyle w:val="TOC2"/>
            <w:tabs>
              <w:tab w:val="right" w:leader="dot" w:pos="9742"/>
            </w:tabs>
            <w:rPr>
              <w:ins w:id="250" w:author="Kazuhiro Takagi" w:date="2017-03-16T21:26:00Z"/>
              <w:del w:id="251" w:author="Huy Duc. Nguyen" w:date="2017-08-29T13:10:00Z"/>
              <w:rFonts w:asciiTheme="minorHAnsi" w:hAnsiTheme="minorHAnsi" w:cstheme="minorBidi"/>
              <w:noProof/>
              <w:kern w:val="2"/>
              <w:sz w:val="21"/>
              <w:szCs w:val="22"/>
              <w:lang w:val="en-US" w:eastAsia="ja-JP"/>
            </w:rPr>
          </w:pPr>
          <w:ins w:id="252" w:author="Kazuhiro Takagi" w:date="2017-03-16T21:26:00Z">
            <w:del w:id="253" w:author="Huy Duc. Nguyen" w:date="2017-08-29T13:10:00Z">
              <w:r w:rsidRPr="00A81686" w:rsidDel="00A81686">
                <w:rPr>
                  <w:rStyle w:val="Hyperlink"/>
                  <w:noProof/>
                  <w14:scene3d>
                    <w14:camera w14:prst="orthographicFront"/>
                    <w14:lightRig w14:rig="threePt" w14:dir="t">
                      <w14:rot w14:lat="0" w14:lon="0" w14:rev="0"/>
                    </w14:lightRig>
                  </w14:scene3d>
                </w:rPr>
                <w:delText>3.3.</w:delText>
              </w:r>
              <w:r w:rsidRPr="00A81686" w:rsidDel="00A81686">
                <w:rPr>
                  <w:rStyle w:val="Hyperlink"/>
                  <w:noProof/>
                </w:rPr>
                <w:delText xml:space="preserve"> Hardware Components List</w:delText>
              </w:r>
              <w:r w:rsidDel="00A81686">
                <w:rPr>
                  <w:noProof/>
                  <w:webHidden/>
                </w:rPr>
                <w:tab/>
              </w:r>
            </w:del>
          </w:ins>
          <w:ins w:id="254" w:author="Kazuhiro Takagi" w:date="2017-04-20T16:10:00Z">
            <w:del w:id="255" w:author="Huy Duc. Nguyen" w:date="2017-08-28T16:38:00Z">
              <w:r w:rsidR="00C61B5A" w:rsidDel="003B19D6">
                <w:rPr>
                  <w:noProof/>
                  <w:webHidden/>
                </w:rPr>
                <w:delText>10</w:delText>
              </w:r>
            </w:del>
          </w:ins>
        </w:p>
        <w:p w:rsidR="00D25496" w:rsidDel="00A81686" w:rsidRDefault="00D25496">
          <w:pPr>
            <w:pStyle w:val="TOC2"/>
            <w:tabs>
              <w:tab w:val="right" w:leader="dot" w:pos="9742"/>
            </w:tabs>
            <w:rPr>
              <w:ins w:id="256" w:author="Kazuhiro Takagi" w:date="2017-03-16T21:26:00Z"/>
              <w:del w:id="257" w:author="Huy Duc. Nguyen" w:date="2017-08-29T13:10:00Z"/>
              <w:rFonts w:asciiTheme="minorHAnsi" w:hAnsiTheme="minorHAnsi" w:cstheme="minorBidi"/>
              <w:noProof/>
              <w:kern w:val="2"/>
              <w:sz w:val="21"/>
              <w:szCs w:val="22"/>
              <w:lang w:val="en-US" w:eastAsia="ja-JP"/>
            </w:rPr>
          </w:pPr>
          <w:ins w:id="258" w:author="Kazuhiro Takagi" w:date="2017-03-16T21:26:00Z">
            <w:del w:id="259" w:author="Huy Duc. Nguyen" w:date="2017-08-29T13:10:00Z">
              <w:r w:rsidRPr="00A81686" w:rsidDel="00A81686">
                <w:rPr>
                  <w:rStyle w:val="Hyperlink"/>
                  <w:noProof/>
                  <w14:scene3d>
                    <w14:camera w14:prst="orthographicFront"/>
                    <w14:lightRig w14:rig="threePt" w14:dir="t">
                      <w14:rot w14:lat="0" w14:lon="0" w14:rev="0"/>
                    </w14:lightRig>
                  </w14:scene3d>
                </w:rPr>
                <w:delText>3.4.</w:delText>
              </w:r>
              <w:r w:rsidRPr="00A81686" w:rsidDel="00A81686">
                <w:rPr>
                  <w:rStyle w:val="Hyperlink"/>
                  <w:noProof/>
                </w:rPr>
                <w:delText xml:space="preserve"> The Salvator-X board features</w:delText>
              </w:r>
              <w:r w:rsidDel="00A81686">
                <w:rPr>
                  <w:noProof/>
                  <w:webHidden/>
                </w:rPr>
                <w:tab/>
              </w:r>
            </w:del>
          </w:ins>
          <w:ins w:id="260" w:author="Kazuhiro Takagi" w:date="2017-04-20T16:10:00Z">
            <w:del w:id="261" w:author="Huy Duc. Nguyen" w:date="2017-08-28T16:38:00Z">
              <w:r w:rsidR="00C61B5A" w:rsidDel="003B19D6">
                <w:rPr>
                  <w:noProof/>
                  <w:webHidden/>
                </w:rPr>
                <w:delText>11</w:delText>
              </w:r>
            </w:del>
          </w:ins>
        </w:p>
        <w:p w:rsidR="00D25496" w:rsidDel="00A81686" w:rsidRDefault="00D25496">
          <w:pPr>
            <w:pStyle w:val="TOC1"/>
            <w:tabs>
              <w:tab w:val="right" w:leader="dot" w:pos="9742"/>
            </w:tabs>
            <w:rPr>
              <w:ins w:id="262" w:author="Kazuhiro Takagi" w:date="2017-03-16T21:26:00Z"/>
              <w:del w:id="263" w:author="Huy Duc. Nguyen" w:date="2017-08-29T13:10:00Z"/>
              <w:rFonts w:asciiTheme="minorHAnsi" w:hAnsiTheme="minorHAnsi" w:cstheme="minorBidi"/>
              <w:noProof/>
              <w:kern w:val="2"/>
              <w:sz w:val="21"/>
              <w:szCs w:val="22"/>
              <w:lang w:val="en-US" w:eastAsia="ja-JP"/>
            </w:rPr>
          </w:pPr>
          <w:ins w:id="264" w:author="Kazuhiro Takagi" w:date="2017-03-16T21:26:00Z">
            <w:del w:id="265" w:author="Huy Duc. Nguyen" w:date="2017-08-29T13:10:00Z">
              <w:r w:rsidRPr="00A81686" w:rsidDel="00A81686">
                <w:rPr>
                  <w:rStyle w:val="Hyperlink"/>
                  <w:noProof/>
                </w:rPr>
                <w:delText>4.</w:delText>
              </w:r>
              <w:r w:rsidRPr="00A81686" w:rsidDel="00A81686">
                <w:rPr>
                  <w:rStyle w:val="Hyperlink"/>
                  <w:noProof/>
                  <w:lang w:eastAsia="ja-JP"/>
                </w:rPr>
                <w:delText xml:space="preserve"> Virtualization</w:delText>
              </w:r>
              <w:r w:rsidRPr="00A81686" w:rsidDel="00A81686">
                <w:rPr>
                  <w:rStyle w:val="Hyperlink"/>
                  <w:noProof/>
                </w:rPr>
                <w:delText xml:space="preserve"> PoC Implementation. Software</w:delText>
              </w:r>
              <w:r w:rsidDel="00A81686">
                <w:rPr>
                  <w:noProof/>
                  <w:webHidden/>
                </w:rPr>
                <w:tab/>
              </w:r>
            </w:del>
          </w:ins>
          <w:ins w:id="266" w:author="Kazuhiro Takagi" w:date="2017-04-20T16:10:00Z">
            <w:del w:id="267" w:author="Huy Duc. Nguyen" w:date="2017-08-28T16:38:00Z">
              <w:r w:rsidR="00C61B5A" w:rsidDel="003B19D6">
                <w:rPr>
                  <w:noProof/>
                  <w:webHidden/>
                </w:rPr>
                <w:delText>12</w:delText>
              </w:r>
            </w:del>
          </w:ins>
        </w:p>
        <w:p w:rsidR="00D25496" w:rsidDel="00A81686" w:rsidRDefault="00D25496">
          <w:pPr>
            <w:pStyle w:val="TOC2"/>
            <w:tabs>
              <w:tab w:val="right" w:leader="dot" w:pos="9742"/>
            </w:tabs>
            <w:rPr>
              <w:ins w:id="268" w:author="Kazuhiro Takagi" w:date="2017-03-16T21:26:00Z"/>
              <w:del w:id="269" w:author="Huy Duc. Nguyen" w:date="2017-08-29T13:10:00Z"/>
              <w:rFonts w:asciiTheme="minorHAnsi" w:hAnsiTheme="minorHAnsi" w:cstheme="minorBidi"/>
              <w:noProof/>
              <w:kern w:val="2"/>
              <w:sz w:val="21"/>
              <w:szCs w:val="22"/>
              <w:lang w:val="en-US" w:eastAsia="ja-JP"/>
            </w:rPr>
          </w:pPr>
          <w:ins w:id="270" w:author="Kazuhiro Takagi" w:date="2017-03-16T21:26:00Z">
            <w:del w:id="271" w:author="Huy Duc. Nguyen" w:date="2017-08-29T13:10:00Z">
              <w:r w:rsidRPr="00A81686" w:rsidDel="00A81686">
                <w:rPr>
                  <w:rStyle w:val="Hyperlink"/>
                  <w:noProof/>
                  <w14:scene3d>
                    <w14:camera w14:prst="orthographicFront"/>
                    <w14:lightRig w14:rig="threePt" w14:dir="t">
                      <w14:rot w14:lat="0" w14:lon="0" w14:rev="0"/>
                    </w14:lightRig>
                  </w14:scene3d>
                </w:rPr>
                <w:delText>4.1.</w:delText>
              </w:r>
              <w:r w:rsidRPr="00A81686" w:rsidDel="00A81686">
                <w:rPr>
                  <w:rStyle w:val="Hyperlink"/>
                  <w:noProof/>
                </w:rPr>
                <w:delText xml:space="preserve"> Center Information</w:delText>
              </w:r>
              <w:r w:rsidDel="00A81686">
                <w:rPr>
                  <w:noProof/>
                  <w:webHidden/>
                </w:rPr>
                <w:tab/>
              </w:r>
            </w:del>
          </w:ins>
          <w:ins w:id="272" w:author="Kazuhiro Takagi" w:date="2017-04-20T16:10:00Z">
            <w:del w:id="273" w:author="Huy Duc. Nguyen" w:date="2017-08-28T16:38:00Z">
              <w:r w:rsidR="00C61B5A" w:rsidDel="003B19D6">
                <w:rPr>
                  <w:noProof/>
                  <w:webHidden/>
                </w:rPr>
                <w:delText>14</w:delText>
              </w:r>
            </w:del>
          </w:ins>
        </w:p>
        <w:p w:rsidR="00D25496" w:rsidDel="00A81686" w:rsidRDefault="00D25496">
          <w:pPr>
            <w:pStyle w:val="TOC3"/>
            <w:tabs>
              <w:tab w:val="right" w:leader="dot" w:pos="9742"/>
            </w:tabs>
            <w:rPr>
              <w:ins w:id="274" w:author="Kazuhiro Takagi" w:date="2017-03-16T21:26:00Z"/>
              <w:del w:id="275" w:author="Huy Duc. Nguyen" w:date="2017-08-29T13:10:00Z"/>
              <w:rFonts w:asciiTheme="minorHAnsi" w:hAnsiTheme="minorHAnsi" w:cstheme="minorBidi"/>
              <w:noProof/>
              <w:kern w:val="2"/>
              <w:sz w:val="21"/>
              <w:szCs w:val="22"/>
              <w:lang w:val="en-US" w:eastAsia="ja-JP"/>
            </w:rPr>
          </w:pPr>
          <w:ins w:id="276" w:author="Kazuhiro Takagi" w:date="2017-03-16T21:26:00Z">
            <w:del w:id="277" w:author="Huy Duc. Nguyen" w:date="2017-08-29T13:10:00Z">
              <w:r w:rsidRPr="00A81686" w:rsidDel="00A81686">
                <w:rPr>
                  <w:rStyle w:val="Hyperlink"/>
                  <w:noProof/>
                  <w14:scene3d>
                    <w14:camera w14:prst="orthographicFront"/>
                    <w14:lightRig w14:rig="threePt" w14:dir="t">
                      <w14:rot w14:lat="0" w14:lon="0" w14:rev="0"/>
                    </w14:lightRig>
                  </w14:scene3d>
                </w:rPr>
                <w:delText>4.1.1.</w:delText>
              </w:r>
              <w:r w:rsidRPr="00A81686" w:rsidDel="00A81686">
                <w:rPr>
                  <w:rStyle w:val="Hyperlink"/>
                  <w:noProof/>
                </w:rPr>
                <w:delText xml:space="preserve"> 3D navigation</w:delText>
              </w:r>
              <w:r w:rsidDel="00A81686">
                <w:rPr>
                  <w:noProof/>
                  <w:webHidden/>
                </w:rPr>
                <w:tab/>
              </w:r>
            </w:del>
          </w:ins>
          <w:ins w:id="278" w:author="Kazuhiro Takagi" w:date="2017-04-20T16:10:00Z">
            <w:del w:id="279" w:author="Huy Duc. Nguyen" w:date="2017-08-28T16:38:00Z">
              <w:r w:rsidR="00C61B5A" w:rsidDel="003B19D6">
                <w:rPr>
                  <w:noProof/>
                  <w:webHidden/>
                </w:rPr>
                <w:delText>14</w:delText>
              </w:r>
            </w:del>
          </w:ins>
        </w:p>
        <w:p w:rsidR="00D25496" w:rsidDel="00A81686" w:rsidRDefault="00D25496">
          <w:pPr>
            <w:pStyle w:val="TOC3"/>
            <w:tabs>
              <w:tab w:val="right" w:leader="dot" w:pos="9742"/>
            </w:tabs>
            <w:rPr>
              <w:ins w:id="280" w:author="Kazuhiro Takagi" w:date="2017-03-16T21:26:00Z"/>
              <w:del w:id="281" w:author="Huy Duc. Nguyen" w:date="2017-08-29T13:10:00Z"/>
              <w:rFonts w:asciiTheme="minorHAnsi" w:hAnsiTheme="minorHAnsi" w:cstheme="minorBidi"/>
              <w:noProof/>
              <w:kern w:val="2"/>
              <w:sz w:val="21"/>
              <w:szCs w:val="22"/>
              <w:lang w:val="en-US" w:eastAsia="ja-JP"/>
            </w:rPr>
          </w:pPr>
          <w:ins w:id="282" w:author="Kazuhiro Takagi" w:date="2017-03-16T21:26:00Z">
            <w:del w:id="283" w:author="Huy Duc. Nguyen" w:date="2017-08-29T13:10:00Z">
              <w:r w:rsidRPr="00A81686" w:rsidDel="00A81686">
                <w:rPr>
                  <w:rStyle w:val="Hyperlink"/>
                  <w:noProof/>
                  <w14:scene3d>
                    <w14:camera w14:prst="orthographicFront"/>
                    <w14:lightRig w14:rig="threePt" w14:dir="t">
                      <w14:rot w14:lat="0" w14:lon="0" w14:rev="0"/>
                    </w14:lightRig>
                  </w14:scene3d>
                </w:rPr>
                <w:delText>4.1.2.</w:delText>
              </w:r>
              <w:r w:rsidRPr="00A81686" w:rsidDel="00A81686">
                <w:rPr>
                  <w:rStyle w:val="Hyperlink"/>
                  <w:noProof/>
                </w:rPr>
                <w:delText xml:space="preserve"> HMI</w:delText>
              </w:r>
              <w:r w:rsidDel="00A81686">
                <w:rPr>
                  <w:noProof/>
                  <w:webHidden/>
                </w:rPr>
                <w:tab/>
              </w:r>
            </w:del>
          </w:ins>
          <w:ins w:id="284" w:author="Kazuhiro Takagi" w:date="2017-04-20T16:10:00Z">
            <w:del w:id="285" w:author="Huy Duc. Nguyen" w:date="2017-08-28T16:38:00Z">
              <w:r w:rsidR="00C61B5A" w:rsidDel="003B19D6">
                <w:rPr>
                  <w:noProof/>
                  <w:webHidden/>
                </w:rPr>
                <w:delText>15</w:delText>
              </w:r>
            </w:del>
          </w:ins>
        </w:p>
        <w:p w:rsidR="00D25496" w:rsidDel="00A81686" w:rsidRDefault="00D25496">
          <w:pPr>
            <w:pStyle w:val="TOC3"/>
            <w:tabs>
              <w:tab w:val="right" w:leader="dot" w:pos="9742"/>
            </w:tabs>
            <w:rPr>
              <w:ins w:id="286" w:author="Kazuhiro Takagi" w:date="2017-03-16T21:26:00Z"/>
              <w:del w:id="287" w:author="Huy Duc. Nguyen" w:date="2017-08-29T13:10:00Z"/>
              <w:rFonts w:asciiTheme="minorHAnsi" w:hAnsiTheme="minorHAnsi" w:cstheme="minorBidi"/>
              <w:noProof/>
              <w:kern w:val="2"/>
              <w:sz w:val="21"/>
              <w:szCs w:val="22"/>
              <w:lang w:val="en-US" w:eastAsia="ja-JP"/>
            </w:rPr>
          </w:pPr>
          <w:ins w:id="288" w:author="Kazuhiro Takagi" w:date="2017-03-16T21:26:00Z">
            <w:del w:id="289" w:author="Huy Duc. Nguyen" w:date="2017-08-29T13:10:00Z">
              <w:r w:rsidRPr="00A81686" w:rsidDel="00A81686">
                <w:rPr>
                  <w:rStyle w:val="Hyperlink"/>
                  <w:noProof/>
                  <w14:scene3d>
                    <w14:camera w14:prst="orthographicFront"/>
                    <w14:lightRig w14:rig="threePt" w14:dir="t">
                      <w14:rot w14:lat="0" w14:lon="0" w14:rev="0"/>
                    </w14:lightRig>
                  </w14:scene3d>
                </w:rPr>
                <w:delText>4.1.3.</w:delText>
              </w:r>
              <w:r w:rsidRPr="00A81686" w:rsidDel="00A81686">
                <w:rPr>
                  <w:rStyle w:val="Hyperlink"/>
                  <w:noProof/>
                </w:rPr>
                <w:delText xml:space="preserve"> Back monitor</w:delText>
              </w:r>
              <w:r w:rsidDel="00A81686">
                <w:rPr>
                  <w:noProof/>
                  <w:webHidden/>
                </w:rPr>
                <w:tab/>
              </w:r>
            </w:del>
          </w:ins>
          <w:ins w:id="290" w:author="Kazuhiro Takagi" w:date="2017-04-20T16:10:00Z">
            <w:del w:id="291" w:author="Huy Duc. Nguyen" w:date="2017-08-28T16:38:00Z">
              <w:r w:rsidR="00C61B5A" w:rsidDel="003B19D6">
                <w:rPr>
                  <w:noProof/>
                  <w:webHidden/>
                </w:rPr>
                <w:delText>16</w:delText>
              </w:r>
            </w:del>
          </w:ins>
        </w:p>
        <w:p w:rsidR="00D25496" w:rsidDel="00A81686" w:rsidRDefault="00D25496">
          <w:pPr>
            <w:pStyle w:val="TOC3"/>
            <w:tabs>
              <w:tab w:val="right" w:leader="dot" w:pos="9742"/>
            </w:tabs>
            <w:rPr>
              <w:ins w:id="292" w:author="Kazuhiro Takagi" w:date="2017-03-16T21:26:00Z"/>
              <w:del w:id="293" w:author="Huy Duc. Nguyen" w:date="2017-08-29T13:10:00Z"/>
              <w:rFonts w:asciiTheme="minorHAnsi" w:hAnsiTheme="minorHAnsi" w:cstheme="minorBidi"/>
              <w:noProof/>
              <w:kern w:val="2"/>
              <w:sz w:val="21"/>
              <w:szCs w:val="22"/>
              <w:lang w:val="en-US" w:eastAsia="ja-JP"/>
            </w:rPr>
          </w:pPr>
          <w:ins w:id="294" w:author="Kazuhiro Takagi" w:date="2017-03-16T21:26:00Z">
            <w:del w:id="295" w:author="Huy Duc. Nguyen" w:date="2017-08-29T13:10:00Z">
              <w:r w:rsidRPr="00A81686" w:rsidDel="00A81686">
                <w:rPr>
                  <w:rStyle w:val="Hyperlink"/>
                  <w:noProof/>
                  <w14:scene3d>
                    <w14:camera w14:prst="orthographicFront"/>
                    <w14:lightRig w14:rig="threePt" w14:dir="t">
                      <w14:rot w14:lat="0" w14:lon="0" w14:rev="0"/>
                    </w14:lightRig>
                  </w14:scene3d>
                </w:rPr>
                <w:delText>4.1.4.</w:delText>
              </w:r>
              <w:r w:rsidRPr="00A81686" w:rsidDel="00A81686">
                <w:rPr>
                  <w:rStyle w:val="Hyperlink"/>
                  <w:noProof/>
                </w:rPr>
                <w:delText xml:space="preserve"> Video/Audio playback with media player</w:delText>
              </w:r>
              <w:r w:rsidDel="00A81686">
                <w:rPr>
                  <w:noProof/>
                  <w:webHidden/>
                </w:rPr>
                <w:tab/>
              </w:r>
            </w:del>
          </w:ins>
          <w:ins w:id="296" w:author="Kazuhiro Takagi" w:date="2017-04-20T16:10:00Z">
            <w:del w:id="297" w:author="Huy Duc. Nguyen" w:date="2017-08-28T16:38:00Z">
              <w:r w:rsidR="00C61B5A" w:rsidDel="003B19D6">
                <w:rPr>
                  <w:noProof/>
                  <w:webHidden/>
                </w:rPr>
                <w:delText>17</w:delText>
              </w:r>
            </w:del>
          </w:ins>
        </w:p>
        <w:p w:rsidR="00D25496" w:rsidDel="00A81686" w:rsidRDefault="00D25496">
          <w:pPr>
            <w:pStyle w:val="TOC2"/>
            <w:tabs>
              <w:tab w:val="right" w:leader="dot" w:pos="9742"/>
            </w:tabs>
            <w:rPr>
              <w:ins w:id="298" w:author="Kazuhiro Takagi" w:date="2017-03-16T21:26:00Z"/>
              <w:del w:id="299" w:author="Huy Duc. Nguyen" w:date="2017-08-29T13:10:00Z"/>
              <w:rFonts w:asciiTheme="minorHAnsi" w:hAnsiTheme="minorHAnsi" w:cstheme="minorBidi"/>
              <w:noProof/>
              <w:kern w:val="2"/>
              <w:sz w:val="21"/>
              <w:szCs w:val="22"/>
              <w:lang w:val="en-US" w:eastAsia="ja-JP"/>
            </w:rPr>
          </w:pPr>
          <w:ins w:id="300" w:author="Kazuhiro Takagi" w:date="2017-03-16T21:26:00Z">
            <w:del w:id="301" w:author="Huy Duc. Nguyen" w:date="2017-08-29T13:10:00Z">
              <w:r w:rsidRPr="00A81686" w:rsidDel="00A81686">
                <w:rPr>
                  <w:rStyle w:val="Hyperlink"/>
                  <w:noProof/>
                  <w14:scene3d>
                    <w14:camera w14:prst="orthographicFront"/>
                    <w14:lightRig w14:rig="threePt" w14:dir="t">
                      <w14:rot w14:lat="0" w14:lon="0" w14:rev="0"/>
                    </w14:lightRig>
                  </w14:scene3d>
                </w:rPr>
                <w:delText>4.2.</w:delText>
              </w:r>
              <w:r w:rsidRPr="00A81686" w:rsidDel="00A81686">
                <w:rPr>
                  <w:rStyle w:val="Hyperlink"/>
                  <w:noProof/>
                </w:rPr>
                <w:delText xml:space="preserve"> Instrument Cluster</w:delText>
              </w:r>
              <w:r w:rsidDel="00A81686">
                <w:rPr>
                  <w:noProof/>
                  <w:webHidden/>
                </w:rPr>
                <w:tab/>
              </w:r>
            </w:del>
          </w:ins>
          <w:ins w:id="302" w:author="Kazuhiro Takagi" w:date="2017-04-20T16:10:00Z">
            <w:del w:id="303" w:author="Huy Duc. Nguyen" w:date="2017-08-28T16:38:00Z">
              <w:r w:rsidR="00C61B5A" w:rsidDel="003B19D6">
                <w:rPr>
                  <w:noProof/>
                  <w:webHidden/>
                </w:rPr>
                <w:delText>18</w:delText>
              </w:r>
            </w:del>
          </w:ins>
        </w:p>
        <w:p w:rsidR="00D25496" w:rsidDel="00A81686" w:rsidRDefault="00D25496">
          <w:pPr>
            <w:pStyle w:val="TOC3"/>
            <w:tabs>
              <w:tab w:val="right" w:leader="dot" w:pos="9742"/>
            </w:tabs>
            <w:rPr>
              <w:ins w:id="304" w:author="Kazuhiro Takagi" w:date="2017-03-16T21:26:00Z"/>
              <w:del w:id="305" w:author="Huy Duc. Nguyen" w:date="2017-08-29T13:10:00Z"/>
              <w:rFonts w:asciiTheme="minorHAnsi" w:hAnsiTheme="minorHAnsi" w:cstheme="minorBidi"/>
              <w:noProof/>
              <w:kern w:val="2"/>
              <w:sz w:val="21"/>
              <w:szCs w:val="22"/>
              <w:lang w:val="en-US" w:eastAsia="ja-JP"/>
            </w:rPr>
          </w:pPr>
          <w:ins w:id="306" w:author="Kazuhiro Takagi" w:date="2017-03-16T21:26:00Z">
            <w:del w:id="307" w:author="Huy Duc. Nguyen" w:date="2017-08-29T13:10:00Z">
              <w:r w:rsidRPr="00A81686" w:rsidDel="00A81686">
                <w:rPr>
                  <w:rStyle w:val="Hyperlink"/>
                  <w:noProof/>
                  <w14:scene3d>
                    <w14:camera w14:prst="orthographicFront"/>
                    <w14:lightRig w14:rig="threePt" w14:dir="t">
                      <w14:rot w14:lat="0" w14:lon="0" w14:rev="0"/>
                    </w14:lightRig>
                  </w14:scene3d>
                </w:rPr>
                <w:delText>4.2.1.</w:delText>
              </w:r>
              <w:r w:rsidRPr="00A81686" w:rsidDel="00A81686">
                <w:rPr>
                  <w:rStyle w:val="Hyperlink"/>
                  <w:noProof/>
                </w:rPr>
                <w:delText xml:space="preserve"> Meter Cluster</w:delText>
              </w:r>
              <w:r w:rsidDel="00A81686">
                <w:rPr>
                  <w:noProof/>
                  <w:webHidden/>
                </w:rPr>
                <w:tab/>
              </w:r>
            </w:del>
          </w:ins>
          <w:ins w:id="308" w:author="Kazuhiro Takagi" w:date="2017-04-20T16:10:00Z">
            <w:del w:id="309" w:author="Huy Duc. Nguyen" w:date="2017-08-28T16:38:00Z">
              <w:r w:rsidR="00C61B5A" w:rsidDel="003B19D6">
                <w:rPr>
                  <w:noProof/>
                  <w:webHidden/>
                </w:rPr>
                <w:delText>18</w:delText>
              </w:r>
            </w:del>
          </w:ins>
        </w:p>
        <w:p w:rsidR="00D25496" w:rsidDel="00A81686" w:rsidRDefault="00D25496">
          <w:pPr>
            <w:pStyle w:val="TOC2"/>
            <w:tabs>
              <w:tab w:val="right" w:leader="dot" w:pos="9742"/>
            </w:tabs>
            <w:rPr>
              <w:ins w:id="310" w:author="Kazuhiro Takagi" w:date="2017-03-16T21:26:00Z"/>
              <w:del w:id="311" w:author="Huy Duc. Nguyen" w:date="2017-08-29T13:10:00Z"/>
              <w:rFonts w:asciiTheme="minorHAnsi" w:hAnsiTheme="minorHAnsi" w:cstheme="minorBidi"/>
              <w:noProof/>
              <w:kern w:val="2"/>
              <w:sz w:val="21"/>
              <w:szCs w:val="22"/>
              <w:lang w:val="en-US" w:eastAsia="ja-JP"/>
            </w:rPr>
          </w:pPr>
          <w:ins w:id="312" w:author="Kazuhiro Takagi" w:date="2017-03-16T21:26:00Z">
            <w:del w:id="313" w:author="Huy Duc. Nguyen" w:date="2017-08-29T13:10:00Z">
              <w:r w:rsidRPr="00A81686" w:rsidDel="00A81686">
                <w:rPr>
                  <w:rStyle w:val="Hyperlink"/>
                  <w:noProof/>
                  <w14:scene3d>
                    <w14:camera w14:prst="orthographicFront"/>
                    <w14:lightRig w14:rig="threePt" w14:dir="t">
                      <w14:rot w14:lat="0" w14:lon="0" w14:rev="0"/>
                    </w14:lightRig>
                  </w14:scene3d>
                </w:rPr>
                <w:delText>4.3.</w:delText>
              </w:r>
              <w:r w:rsidRPr="00A81686" w:rsidDel="00A81686">
                <w:rPr>
                  <w:rStyle w:val="Hyperlink"/>
                  <w:noProof/>
                </w:rPr>
                <w:delText xml:space="preserve"> Head-up display</w:delText>
              </w:r>
              <w:r w:rsidDel="00A81686">
                <w:rPr>
                  <w:noProof/>
                  <w:webHidden/>
                </w:rPr>
                <w:tab/>
              </w:r>
            </w:del>
          </w:ins>
          <w:ins w:id="314" w:author="Kazuhiro Takagi" w:date="2017-04-20T16:10:00Z">
            <w:del w:id="315" w:author="Huy Duc. Nguyen" w:date="2017-08-28T16:38:00Z">
              <w:r w:rsidR="00C61B5A" w:rsidDel="003B19D6">
                <w:rPr>
                  <w:noProof/>
                  <w:webHidden/>
                </w:rPr>
                <w:delText>19</w:delText>
              </w:r>
            </w:del>
          </w:ins>
        </w:p>
        <w:p w:rsidR="00D25496" w:rsidDel="00A81686" w:rsidRDefault="00D25496">
          <w:pPr>
            <w:pStyle w:val="TOC3"/>
            <w:tabs>
              <w:tab w:val="right" w:leader="dot" w:pos="9742"/>
            </w:tabs>
            <w:rPr>
              <w:ins w:id="316" w:author="Kazuhiro Takagi" w:date="2017-03-16T21:26:00Z"/>
              <w:del w:id="317" w:author="Huy Duc. Nguyen" w:date="2017-08-29T13:10:00Z"/>
              <w:rFonts w:asciiTheme="minorHAnsi" w:hAnsiTheme="minorHAnsi" w:cstheme="minorBidi"/>
              <w:noProof/>
              <w:kern w:val="2"/>
              <w:sz w:val="21"/>
              <w:szCs w:val="22"/>
              <w:lang w:val="en-US" w:eastAsia="ja-JP"/>
            </w:rPr>
          </w:pPr>
          <w:ins w:id="318" w:author="Kazuhiro Takagi" w:date="2017-03-16T21:26:00Z">
            <w:del w:id="319" w:author="Huy Duc. Nguyen" w:date="2017-08-29T13:10:00Z">
              <w:r w:rsidRPr="00A81686" w:rsidDel="00A81686">
                <w:rPr>
                  <w:rStyle w:val="Hyperlink"/>
                  <w:noProof/>
                  <w14:scene3d>
                    <w14:camera w14:prst="orthographicFront"/>
                    <w14:lightRig w14:rig="threePt" w14:dir="t">
                      <w14:rot w14:lat="0" w14:lon="0" w14:rev="0"/>
                    </w14:lightRig>
                  </w14:scene3d>
                </w:rPr>
                <w:delText>4.3.1.</w:delText>
              </w:r>
              <w:r w:rsidRPr="00A81686" w:rsidDel="00A81686">
                <w:rPr>
                  <w:rStyle w:val="Hyperlink"/>
                  <w:noProof/>
                </w:rPr>
                <w:delText xml:space="preserve"> Telltale</w:delText>
              </w:r>
              <w:r w:rsidDel="00A81686">
                <w:rPr>
                  <w:noProof/>
                  <w:webHidden/>
                </w:rPr>
                <w:tab/>
              </w:r>
            </w:del>
          </w:ins>
          <w:ins w:id="320" w:author="Kazuhiro Takagi" w:date="2017-04-20T16:10:00Z">
            <w:del w:id="321" w:author="Huy Duc. Nguyen" w:date="2017-08-28T16:38:00Z">
              <w:r w:rsidR="00C61B5A" w:rsidDel="003B19D6">
                <w:rPr>
                  <w:noProof/>
                  <w:webHidden/>
                </w:rPr>
                <w:delText>19</w:delText>
              </w:r>
            </w:del>
          </w:ins>
        </w:p>
        <w:p w:rsidR="00D25496" w:rsidDel="00A81686" w:rsidRDefault="00D25496">
          <w:pPr>
            <w:pStyle w:val="TOC3"/>
            <w:tabs>
              <w:tab w:val="right" w:leader="dot" w:pos="9742"/>
            </w:tabs>
            <w:rPr>
              <w:ins w:id="322" w:author="Kazuhiro Takagi" w:date="2017-03-16T21:26:00Z"/>
              <w:del w:id="323" w:author="Huy Duc. Nguyen" w:date="2017-08-29T13:10:00Z"/>
              <w:rFonts w:asciiTheme="minorHAnsi" w:hAnsiTheme="minorHAnsi" w:cstheme="minorBidi"/>
              <w:noProof/>
              <w:kern w:val="2"/>
              <w:sz w:val="21"/>
              <w:szCs w:val="22"/>
              <w:lang w:val="en-US" w:eastAsia="ja-JP"/>
            </w:rPr>
          </w:pPr>
          <w:ins w:id="324" w:author="Kazuhiro Takagi" w:date="2017-03-16T21:26:00Z">
            <w:del w:id="325" w:author="Huy Duc. Nguyen" w:date="2017-08-29T13:10:00Z">
              <w:r w:rsidRPr="00A81686" w:rsidDel="00A81686">
                <w:rPr>
                  <w:rStyle w:val="Hyperlink"/>
                  <w:noProof/>
                  <w14:scene3d>
                    <w14:camera w14:prst="orthographicFront"/>
                    <w14:lightRig w14:rig="threePt" w14:dir="t">
                      <w14:rot w14:lat="0" w14:lon="0" w14:rev="0"/>
                    </w14:lightRig>
                  </w14:scene3d>
                </w:rPr>
                <w:delText>4.3.2.</w:delText>
              </w:r>
              <w:r w:rsidRPr="00A81686" w:rsidDel="00A81686">
                <w:rPr>
                  <w:rStyle w:val="Hyperlink"/>
                  <w:noProof/>
                </w:rPr>
                <w:delText xml:space="preserve"> Back monitor</w:delText>
              </w:r>
              <w:r w:rsidDel="00A81686">
                <w:rPr>
                  <w:noProof/>
                  <w:webHidden/>
                </w:rPr>
                <w:tab/>
              </w:r>
            </w:del>
          </w:ins>
          <w:ins w:id="326" w:author="Kazuhiro Takagi" w:date="2017-04-20T16:10:00Z">
            <w:del w:id="327" w:author="Huy Duc. Nguyen" w:date="2017-08-28T16:38:00Z">
              <w:r w:rsidR="00C61B5A" w:rsidDel="003B19D6">
                <w:rPr>
                  <w:noProof/>
                  <w:webHidden/>
                </w:rPr>
                <w:delText>20</w:delText>
              </w:r>
            </w:del>
          </w:ins>
        </w:p>
        <w:p w:rsidR="00D25496" w:rsidDel="00A81686" w:rsidRDefault="00D25496">
          <w:pPr>
            <w:pStyle w:val="TOC1"/>
            <w:tabs>
              <w:tab w:val="right" w:leader="dot" w:pos="9742"/>
            </w:tabs>
            <w:rPr>
              <w:ins w:id="328" w:author="Kazuhiro Takagi" w:date="2017-03-16T21:26:00Z"/>
              <w:del w:id="329" w:author="Huy Duc. Nguyen" w:date="2017-08-29T13:10:00Z"/>
              <w:rFonts w:asciiTheme="minorHAnsi" w:hAnsiTheme="minorHAnsi" w:cstheme="minorBidi"/>
              <w:noProof/>
              <w:kern w:val="2"/>
              <w:sz w:val="21"/>
              <w:szCs w:val="22"/>
              <w:lang w:val="en-US" w:eastAsia="ja-JP"/>
            </w:rPr>
          </w:pPr>
          <w:ins w:id="330" w:author="Kazuhiro Takagi" w:date="2017-03-16T21:26:00Z">
            <w:del w:id="331" w:author="Huy Duc. Nguyen" w:date="2017-08-29T13:10:00Z">
              <w:r w:rsidRPr="00A81686" w:rsidDel="00A81686">
                <w:rPr>
                  <w:rStyle w:val="Hyperlink"/>
                  <w:noProof/>
                  <w:lang w:eastAsia="ja-JP"/>
                </w:rPr>
                <w:delText>5. Measurement</w:delText>
              </w:r>
              <w:r w:rsidDel="00A81686">
                <w:rPr>
                  <w:noProof/>
                  <w:webHidden/>
                </w:rPr>
                <w:tab/>
              </w:r>
            </w:del>
          </w:ins>
          <w:ins w:id="332" w:author="Kazuhiro Takagi" w:date="2017-04-20T16:10:00Z">
            <w:del w:id="333" w:author="Huy Duc. Nguyen" w:date="2017-08-28T16:38:00Z">
              <w:r w:rsidR="00C61B5A" w:rsidDel="003B19D6">
                <w:rPr>
                  <w:noProof/>
                  <w:webHidden/>
                </w:rPr>
                <w:delText>21</w:delText>
              </w:r>
            </w:del>
          </w:ins>
        </w:p>
        <w:p w:rsidR="00D25496" w:rsidDel="00A81686" w:rsidRDefault="00D25496">
          <w:pPr>
            <w:pStyle w:val="TOC2"/>
            <w:tabs>
              <w:tab w:val="right" w:leader="dot" w:pos="9742"/>
            </w:tabs>
            <w:rPr>
              <w:ins w:id="334" w:author="Kazuhiro Takagi" w:date="2017-03-16T21:26:00Z"/>
              <w:del w:id="335" w:author="Huy Duc. Nguyen" w:date="2017-08-29T13:10:00Z"/>
              <w:rFonts w:asciiTheme="minorHAnsi" w:hAnsiTheme="minorHAnsi" w:cstheme="minorBidi"/>
              <w:noProof/>
              <w:kern w:val="2"/>
              <w:sz w:val="21"/>
              <w:szCs w:val="22"/>
              <w:lang w:val="en-US" w:eastAsia="ja-JP"/>
            </w:rPr>
          </w:pPr>
          <w:ins w:id="336" w:author="Kazuhiro Takagi" w:date="2017-03-16T21:26:00Z">
            <w:del w:id="337" w:author="Huy Duc. Nguyen" w:date="2017-08-29T13:10:00Z">
              <w:r w:rsidRPr="00A81686" w:rsidDel="00A81686">
                <w:rPr>
                  <w:rStyle w:val="Hyperlink"/>
                  <w:noProof/>
                  <w14:scene3d>
                    <w14:camera w14:prst="orthographicFront"/>
                    <w14:lightRig w14:rig="threePt" w14:dir="t">
                      <w14:rot w14:lat="0" w14:lon="0" w14:rev="0"/>
                    </w14:lightRig>
                  </w14:scene3d>
                </w:rPr>
                <w:delText>5.1.</w:delText>
              </w:r>
              <w:r w:rsidRPr="00A81686" w:rsidDel="00A81686">
                <w:rPr>
                  <w:rStyle w:val="Hyperlink"/>
                  <w:noProof/>
                </w:rPr>
                <w:delText xml:space="preserve"> CPU Load</w:delText>
              </w:r>
              <w:r w:rsidDel="00A81686">
                <w:rPr>
                  <w:noProof/>
                  <w:webHidden/>
                </w:rPr>
                <w:tab/>
              </w:r>
            </w:del>
          </w:ins>
          <w:ins w:id="338" w:author="Kazuhiro Takagi" w:date="2017-04-20T16:10:00Z">
            <w:del w:id="339" w:author="Huy Duc. Nguyen" w:date="2017-08-28T16:38:00Z">
              <w:r w:rsidR="00C61B5A" w:rsidDel="003B19D6">
                <w:rPr>
                  <w:noProof/>
                  <w:webHidden/>
                </w:rPr>
                <w:delText>24</w:delText>
              </w:r>
            </w:del>
          </w:ins>
        </w:p>
        <w:p w:rsidR="00D25496" w:rsidDel="00A81686" w:rsidRDefault="00D25496">
          <w:pPr>
            <w:pStyle w:val="TOC3"/>
            <w:tabs>
              <w:tab w:val="right" w:leader="dot" w:pos="9742"/>
            </w:tabs>
            <w:rPr>
              <w:ins w:id="340" w:author="Kazuhiro Takagi" w:date="2017-03-16T21:26:00Z"/>
              <w:del w:id="341" w:author="Huy Duc. Nguyen" w:date="2017-08-29T13:10:00Z"/>
              <w:rFonts w:asciiTheme="minorHAnsi" w:hAnsiTheme="minorHAnsi" w:cstheme="minorBidi"/>
              <w:noProof/>
              <w:kern w:val="2"/>
              <w:sz w:val="21"/>
              <w:szCs w:val="22"/>
              <w:lang w:val="en-US" w:eastAsia="ja-JP"/>
            </w:rPr>
          </w:pPr>
          <w:ins w:id="342" w:author="Kazuhiro Takagi" w:date="2017-03-16T21:26:00Z">
            <w:del w:id="343" w:author="Huy Duc. Nguyen" w:date="2017-08-29T13:10:00Z">
              <w:r w:rsidRPr="00A81686" w:rsidDel="00A81686">
                <w:rPr>
                  <w:rStyle w:val="Hyperlink"/>
                  <w:noProof/>
                  <w14:scene3d>
                    <w14:camera w14:prst="orthographicFront"/>
                    <w14:lightRig w14:rig="threePt" w14:dir="t">
                      <w14:rot w14:lat="0" w14:lon="0" w14:rev="0"/>
                    </w14:lightRig>
                  </w14:scene3d>
                </w:rPr>
                <w:delText>5.1.1.</w:delText>
              </w:r>
              <w:r w:rsidRPr="00A81686" w:rsidDel="00A81686">
                <w:rPr>
                  <w:rStyle w:val="Hyperlink"/>
                  <w:noProof/>
                </w:rPr>
                <w:delText xml:space="preserve"> Total CPU usage on Linux</w:delText>
              </w:r>
              <w:r w:rsidDel="00A81686">
                <w:rPr>
                  <w:noProof/>
                  <w:webHidden/>
                </w:rPr>
                <w:tab/>
              </w:r>
            </w:del>
          </w:ins>
          <w:ins w:id="344" w:author="Kazuhiro Takagi" w:date="2017-04-20T16:10:00Z">
            <w:del w:id="345" w:author="Huy Duc. Nguyen" w:date="2017-08-28T16:38:00Z">
              <w:r w:rsidR="00C61B5A" w:rsidDel="003B19D6">
                <w:rPr>
                  <w:noProof/>
                  <w:webHidden/>
                </w:rPr>
                <w:delText>24</w:delText>
              </w:r>
            </w:del>
          </w:ins>
        </w:p>
        <w:p w:rsidR="00D25496" w:rsidDel="00A81686" w:rsidRDefault="00D25496">
          <w:pPr>
            <w:pStyle w:val="TOC3"/>
            <w:tabs>
              <w:tab w:val="right" w:leader="dot" w:pos="9742"/>
            </w:tabs>
            <w:rPr>
              <w:ins w:id="346" w:author="Kazuhiro Takagi" w:date="2017-03-16T21:26:00Z"/>
              <w:del w:id="347" w:author="Huy Duc. Nguyen" w:date="2017-08-29T13:10:00Z"/>
              <w:rFonts w:asciiTheme="minorHAnsi" w:hAnsiTheme="minorHAnsi" w:cstheme="minorBidi"/>
              <w:noProof/>
              <w:kern w:val="2"/>
              <w:sz w:val="21"/>
              <w:szCs w:val="22"/>
              <w:lang w:val="en-US" w:eastAsia="ja-JP"/>
            </w:rPr>
          </w:pPr>
          <w:ins w:id="348" w:author="Kazuhiro Takagi" w:date="2017-03-16T21:26:00Z">
            <w:del w:id="349" w:author="Huy Duc. Nguyen" w:date="2017-08-29T13:10:00Z">
              <w:r w:rsidRPr="00A81686" w:rsidDel="00A81686">
                <w:rPr>
                  <w:rStyle w:val="Hyperlink"/>
                  <w:noProof/>
                  <w14:scene3d>
                    <w14:camera w14:prst="orthographicFront"/>
                    <w14:lightRig w14:rig="threePt" w14:dir="t">
                      <w14:rot w14:lat="0" w14:lon="0" w14:rev="0"/>
                    </w14:lightRig>
                  </w14:scene3d>
                </w:rPr>
                <w:delText>5.1.2.</w:delText>
              </w:r>
              <w:r w:rsidRPr="00A81686" w:rsidDel="00A81686">
                <w:rPr>
                  <w:rStyle w:val="Hyperlink"/>
                  <w:noProof/>
                </w:rPr>
                <w:delText xml:space="preserve"> Total CPU usage of Hypervisor(Multivisor)</w:delText>
              </w:r>
              <w:r w:rsidDel="00A81686">
                <w:rPr>
                  <w:noProof/>
                  <w:webHidden/>
                </w:rPr>
                <w:tab/>
              </w:r>
            </w:del>
          </w:ins>
          <w:ins w:id="350" w:author="Kazuhiro Takagi" w:date="2017-04-20T16:10:00Z">
            <w:del w:id="351" w:author="Huy Duc. Nguyen" w:date="2017-08-28T16:38:00Z">
              <w:r w:rsidR="00C61B5A" w:rsidDel="003B19D6">
                <w:rPr>
                  <w:noProof/>
                  <w:webHidden/>
                </w:rPr>
                <w:delText>27</w:delText>
              </w:r>
            </w:del>
          </w:ins>
        </w:p>
        <w:p w:rsidR="00D25496" w:rsidDel="00A81686" w:rsidRDefault="00D25496">
          <w:pPr>
            <w:pStyle w:val="TOC3"/>
            <w:tabs>
              <w:tab w:val="right" w:leader="dot" w:pos="9742"/>
            </w:tabs>
            <w:rPr>
              <w:ins w:id="352" w:author="Kazuhiro Takagi" w:date="2017-03-16T21:26:00Z"/>
              <w:del w:id="353" w:author="Huy Duc. Nguyen" w:date="2017-08-29T13:10:00Z"/>
              <w:rFonts w:asciiTheme="minorHAnsi" w:hAnsiTheme="minorHAnsi" w:cstheme="minorBidi"/>
              <w:noProof/>
              <w:kern w:val="2"/>
              <w:sz w:val="21"/>
              <w:szCs w:val="22"/>
              <w:lang w:val="en-US" w:eastAsia="ja-JP"/>
            </w:rPr>
          </w:pPr>
          <w:ins w:id="354" w:author="Kazuhiro Takagi" w:date="2017-03-16T21:26:00Z">
            <w:del w:id="355" w:author="Huy Duc. Nguyen" w:date="2017-08-29T13:10:00Z">
              <w:r w:rsidRPr="00A81686" w:rsidDel="00A81686">
                <w:rPr>
                  <w:rStyle w:val="Hyperlink"/>
                  <w:noProof/>
                  <w14:scene3d>
                    <w14:camera w14:prst="orthographicFront"/>
                    <w14:lightRig w14:rig="threePt" w14:dir="t">
                      <w14:rot w14:lat="0" w14:lon="0" w14:rev="0"/>
                    </w14:lightRig>
                  </w14:scene3d>
                </w:rPr>
                <w:delText>5.1.3.</w:delText>
              </w:r>
              <w:r w:rsidRPr="00A81686" w:rsidDel="00A81686">
                <w:rPr>
                  <w:rStyle w:val="Hyperlink"/>
                  <w:noProof/>
                  <w:lang w:val="en-US"/>
                </w:rPr>
                <w:delText xml:space="preserve"> Total CPU usage on INTEGRITY</w:delText>
              </w:r>
              <w:r w:rsidDel="00A81686">
                <w:rPr>
                  <w:noProof/>
                  <w:webHidden/>
                </w:rPr>
                <w:tab/>
              </w:r>
            </w:del>
          </w:ins>
          <w:ins w:id="356" w:author="Kazuhiro Takagi" w:date="2017-04-20T16:10:00Z">
            <w:del w:id="357" w:author="Huy Duc. Nguyen" w:date="2017-08-28T16:38:00Z">
              <w:r w:rsidR="00C61B5A" w:rsidDel="003B19D6">
                <w:rPr>
                  <w:noProof/>
                  <w:webHidden/>
                </w:rPr>
                <w:delText>30</w:delText>
              </w:r>
            </w:del>
          </w:ins>
        </w:p>
        <w:p w:rsidR="00D25496" w:rsidDel="00A81686" w:rsidRDefault="00D25496">
          <w:pPr>
            <w:pStyle w:val="TOC3"/>
            <w:tabs>
              <w:tab w:val="right" w:leader="dot" w:pos="9742"/>
            </w:tabs>
            <w:rPr>
              <w:ins w:id="358" w:author="Kazuhiro Takagi" w:date="2017-03-16T21:26:00Z"/>
              <w:del w:id="359" w:author="Huy Duc. Nguyen" w:date="2017-08-29T13:10:00Z"/>
              <w:rFonts w:asciiTheme="minorHAnsi" w:hAnsiTheme="minorHAnsi" w:cstheme="minorBidi"/>
              <w:noProof/>
              <w:kern w:val="2"/>
              <w:sz w:val="21"/>
              <w:szCs w:val="22"/>
              <w:lang w:val="en-US" w:eastAsia="ja-JP"/>
            </w:rPr>
          </w:pPr>
          <w:ins w:id="360" w:author="Kazuhiro Takagi" w:date="2017-03-16T21:26:00Z">
            <w:del w:id="361" w:author="Huy Duc. Nguyen" w:date="2017-08-29T13:10:00Z">
              <w:r w:rsidRPr="00A81686" w:rsidDel="00A81686">
                <w:rPr>
                  <w:rStyle w:val="Hyperlink"/>
                  <w:noProof/>
                  <w14:scene3d>
                    <w14:camera w14:prst="orthographicFront"/>
                    <w14:lightRig w14:rig="threePt" w14:dir="t">
                      <w14:rot w14:lat="0" w14:lon="0" w14:rev="0"/>
                    </w14:lightRig>
                  </w14:scene3d>
                </w:rPr>
                <w:delText>5.1.4.</w:delText>
              </w:r>
              <w:r w:rsidRPr="00A81686" w:rsidDel="00A81686">
                <w:rPr>
                  <w:rStyle w:val="Hyperlink"/>
                  <w:noProof/>
                </w:rPr>
                <w:delText xml:space="preserve"> The overhead (CPU usage) compared virtualized Linux with native Linux</w:delText>
              </w:r>
              <w:r w:rsidDel="00A81686">
                <w:rPr>
                  <w:noProof/>
                  <w:webHidden/>
                </w:rPr>
                <w:tab/>
              </w:r>
            </w:del>
          </w:ins>
          <w:ins w:id="362" w:author="Kazuhiro Takagi" w:date="2017-04-20T16:10:00Z">
            <w:del w:id="363" w:author="Huy Duc. Nguyen" w:date="2017-08-28T16:38:00Z">
              <w:r w:rsidR="00C61B5A" w:rsidDel="003B19D6">
                <w:rPr>
                  <w:noProof/>
                  <w:webHidden/>
                </w:rPr>
                <w:delText>33</w:delText>
              </w:r>
            </w:del>
          </w:ins>
        </w:p>
        <w:p w:rsidR="00D25496" w:rsidDel="00A81686" w:rsidRDefault="00D25496">
          <w:pPr>
            <w:pStyle w:val="TOC3"/>
            <w:tabs>
              <w:tab w:val="right" w:leader="dot" w:pos="9742"/>
            </w:tabs>
            <w:rPr>
              <w:ins w:id="364" w:author="Kazuhiro Takagi" w:date="2017-03-16T21:26:00Z"/>
              <w:del w:id="365" w:author="Huy Duc. Nguyen" w:date="2017-08-29T13:10:00Z"/>
              <w:rFonts w:asciiTheme="minorHAnsi" w:hAnsiTheme="minorHAnsi" w:cstheme="minorBidi"/>
              <w:noProof/>
              <w:kern w:val="2"/>
              <w:sz w:val="21"/>
              <w:szCs w:val="22"/>
              <w:lang w:val="en-US" w:eastAsia="ja-JP"/>
            </w:rPr>
          </w:pPr>
          <w:ins w:id="366" w:author="Kazuhiro Takagi" w:date="2017-03-16T21:26:00Z">
            <w:del w:id="367" w:author="Huy Duc. Nguyen" w:date="2017-08-29T13:10:00Z">
              <w:r w:rsidRPr="00A81686" w:rsidDel="00A81686">
                <w:rPr>
                  <w:rStyle w:val="Hyperlink"/>
                  <w:noProof/>
                  <w14:scene3d>
                    <w14:camera w14:prst="orthographicFront"/>
                    <w14:lightRig w14:rig="threePt" w14:dir="t">
                      <w14:rot w14:lat="0" w14:lon="0" w14:rev="0"/>
                    </w14:lightRig>
                  </w14:scene3d>
                </w:rPr>
                <w:delText>5.1.5.</w:delText>
              </w:r>
              <w:r w:rsidRPr="00A81686" w:rsidDel="00A81686">
                <w:rPr>
                  <w:rStyle w:val="Hyperlink"/>
                  <w:noProof/>
                </w:rPr>
                <w:delText xml:space="preserve"> Overhead API Forwarding performance (for Hypervisor)</w:delText>
              </w:r>
              <w:r w:rsidDel="00A81686">
                <w:rPr>
                  <w:noProof/>
                  <w:webHidden/>
                </w:rPr>
                <w:tab/>
              </w:r>
            </w:del>
          </w:ins>
          <w:ins w:id="368" w:author="Kazuhiro Takagi" w:date="2017-04-20T16:10:00Z">
            <w:del w:id="369" w:author="Huy Duc. Nguyen" w:date="2017-08-28T16:38:00Z">
              <w:r w:rsidR="00C61B5A" w:rsidDel="003B19D6">
                <w:rPr>
                  <w:noProof/>
                  <w:webHidden/>
                </w:rPr>
                <w:delText>37</w:delText>
              </w:r>
            </w:del>
          </w:ins>
        </w:p>
        <w:p w:rsidR="00D25496" w:rsidDel="00A81686" w:rsidRDefault="00D25496">
          <w:pPr>
            <w:pStyle w:val="TOC3"/>
            <w:tabs>
              <w:tab w:val="right" w:leader="dot" w:pos="9742"/>
            </w:tabs>
            <w:rPr>
              <w:ins w:id="370" w:author="Kazuhiro Takagi" w:date="2017-03-16T21:26:00Z"/>
              <w:del w:id="371" w:author="Huy Duc. Nguyen" w:date="2017-08-29T13:10:00Z"/>
              <w:rFonts w:asciiTheme="minorHAnsi" w:hAnsiTheme="minorHAnsi" w:cstheme="minorBidi"/>
              <w:noProof/>
              <w:kern w:val="2"/>
              <w:sz w:val="21"/>
              <w:szCs w:val="22"/>
              <w:lang w:val="en-US" w:eastAsia="ja-JP"/>
            </w:rPr>
          </w:pPr>
          <w:ins w:id="372" w:author="Kazuhiro Takagi" w:date="2017-03-16T21:26:00Z">
            <w:del w:id="373" w:author="Huy Duc. Nguyen" w:date="2017-08-29T13:10:00Z">
              <w:r w:rsidRPr="00A81686" w:rsidDel="00A81686">
                <w:rPr>
                  <w:rStyle w:val="Hyperlink"/>
                  <w:noProof/>
                  <w14:scene3d>
                    <w14:camera w14:prst="orthographicFront"/>
                    <w14:lightRig w14:rig="threePt" w14:dir="t">
                      <w14:rot w14:lat="0" w14:lon="0" w14:rev="0"/>
                    </w14:lightRig>
                  </w14:scene3d>
                </w:rPr>
                <w:delText>5.1.6.</w:delText>
              </w:r>
              <w:r w:rsidRPr="00A81686" w:rsidDel="00A81686">
                <w:rPr>
                  <w:rStyle w:val="Hyperlink"/>
                  <w:noProof/>
                </w:rPr>
                <w:delText xml:space="preserve"> Math operation (for Hypervisor)</w:delText>
              </w:r>
              <w:r w:rsidDel="00A81686">
                <w:rPr>
                  <w:noProof/>
                  <w:webHidden/>
                </w:rPr>
                <w:tab/>
              </w:r>
            </w:del>
          </w:ins>
          <w:ins w:id="374" w:author="Kazuhiro Takagi" w:date="2017-04-20T16:10:00Z">
            <w:del w:id="375" w:author="Huy Duc. Nguyen" w:date="2017-08-28T16:38:00Z">
              <w:r w:rsidR="00C61B5A" w:rsidDel="003B19D6">
                <w:rPr>
                  <w:noProof/>
                  <w:webHidden/>
                </w:rPr>
                <w:delText>40</w:delText>
              </w:r>
            </w:del>
          </w:ins>
        </w:p>
        <w:p w:rsidR="00D25496" w:rsidDel="00A81686" w:rsidRDefault="00D25496">
          <w:pPr>
            <w:pStyle w:val="TOC2"/>
            <w:tabs>
              <w:tab w:val="right" w:leader="dot" w:pos="9742"/>
            </w:tabs>
            <w:rPr>
              <w:ins w:id="376" w:author="Kazuhiro Takagi" w:date="2017-03-16T21:26:00Z"/>
              <w:del w:id="377" w:author="Huy Duc. Nguyen" w:date="2017-08-29T13:10:00Z"/>
              <w:rFonts w:asciiTheme="minorHAnsi" w:hAnsiTheme="minorHAnsi" w:cstheme="minorBidi"/>
              <w:noProof/>
              <w:kern w:val="2"/>
              <w:sz w:val="21"/>
              <w:szCs w:val="22"/>
              <w:lang w:val="en-US" w:eastAsia="ja-JP"/>
            </w:rPr>
          </w:pPr>
          <w:ins w:id="378" w:author="Kazuhiro Takagi" w:date="2017-03-16T21:26:00Z">
            <w:del w:id="379"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w:delText>
              </w:r>
              <w:r w:rsidRPr="00A81686" w:rsidDel="00A81686">
                <w:rPr>
                  <w:rStyle w:val="Hyperlink"/>
                  <w:noProof/>
                  <w:lang w:val="en-US"/>
                </w:rPr>
                <w:delText xml:space="preserve"> Bus Load/Bandwidth</w:delText>
              </w:r>
              <w:r w:rsidDel="00A81686">
                <w:rPr>
                  <w:noProof/>
                  <w:webHidden/>
                </w:rPr>
                <w:tab/>
              </w:r>
            </w:del>
          </w:ins>
          <w:ins w:id="380" w:author="Kazuhiro Takagi" w:date="2017-04-20T16:10:00Z">
            <w:del w:id="381" w:author="Huy Duc. Nguyen" w:date="2017-08-28T16:38:00Z">
              <w:r w:rsidR="00C61B5A" w:rsidDel="003B19D6">
                <w:rPr>
                  <w:noProof/>
                  <w:webHidden/>
                </w:rPr>
                <w:delText>42</w:delText>
              </w:r>
            </w:del>
          </w:ins>
        </w:p>
        <w:p w:rsidR="00D25496" w:rsidDel="00A81686" w:rsidRDefault="00D25496">
          <w:pPr>
            <w:pStyle w:val="TOC3"/>
            <w:tabs>
              <w:tab w:val="right" w:leader="dot" w:pos="9742"/>
            </w:tabs>
            <w:rPr>
              <w:ins w:id="382" w:author="Kazuhiro Takagi" w:date="2017-03-16T21:26:00Z"/>
              <w:del w:id="383" w:author="Huy Duc. Nguyen" w:date="2017-08-29T13:10:00Z"/>
              <w:rFonts w:asciiTheme="minorHAnsi" w:hAnsiTheme="minorHAnsi" w:cstheme="minorBidi"/>
              <w:noProof/>
              <w:kern w:val="2"/>
              <w:sz w:val="21"/>
              <w:szCs w:val="22"/>
              <w:lang w:val="en-US" w:eastAsia="ja-JP"/>
            </w:rPr>
          </w:pPr>
          <w:ins w:id="384" w:author="Kazuhiro Takagi" w:date="2017-03-16T21:26:00Z">
            <w:del w:id="385" w:author="Huy Duc. Nguyen" w:date="2017-08-29T13:10:00Z">
              <w:r w:rsidRPr="00A81686" w:rsidDel="00A81686">
                <w:rPr>
                  <w:rStyle w:val="Hyperlink"/>
                  <w:noProof/>
                  <w14:scene3d>
                    <w14:camera w14:prst="orthographicFront"/>
                    <w14:lightRig w14:rig="threePt" w14:dir="t">
                      <w14:rot w14:lat="0" w14:lon="0" w14:rev="0"/>
                    </w14:lightRig>
                  </w14:scene3d>
                </w:rPr>
                <w:delText>5.2.1.</w:delText>
              </w:r>
              <w:r w:rsidRPr="00A81686" w:rsidDel="00A81686">
                <w:rPr>
                  <w:rStyle w:val="Hyperlink"/>
                  <w:noProof/>
                </w:rPr>
                <w:delText xml:space="preserve"> Total bus bandwidth on virtualization environment</w:delText>
              </w:r>
              <w:r w:rsidDel="00A81686">
                <w:rPr>
                  <w:noProof/>
                  <w:webHidden/>
                </w:rPr>
                <w:tab/>
              </w:r>
            </w:del>
          </w:ins>
          <w:ins w:id="386" w:author="Kazuhiro Takagi" w:date="2017-04-20T16:10:00Z">
            <w:del w:id="387" w:author="Huy Duc. Nguyen" w:date="2017-08-28T16:38:00Z">
              <w:r w:rsidR="00C61B5A" w:rsidDel="003B19D6">
                <w:rPr>
                  <w:noProof/>
                  <w:webHidden/>
                </w:rPr>
                <w:delText>42</w:delText>
              </w:r>
            </w:del>
          </w:ins>
        </w:p>
        <w:p w:rsidR="00D25496" w:rsidDel="00A81686" w:rsidRDefault="00D25496">
          <w:pPr>
            <w:pStyle w:val="TOC3"/>
            <w:tabs>
              <w:tab w:val="right" w:leader="dot" w:pos="9742"/>
            </w:tabs>
            <w:rPr>
              <w:ins w:id="388" w:author="Kazuhiro Takagi" w:date="2017-03-16T21:26:00Z"/>
              <w:del w:id="389" w:author="Huy Duc. Nguyen" w:date="2017-08-29T13:10:00Z"/>
              <w:rFonts w:asciiTheme="minorHAnsi" w:hAnsiTheme="minorHAnsi" w:cstheme="minorBidi"/>
              <w:noProof/>
              <w:kern w:val="2"/>
              <w:sz w:val="21"/>
              <w:szCs w:val="22"/>
              <w:lang w:val="en-US" w:eastAsia="ja-JP"/>
            </w:rPr>
          </w:pPr>
          <w:ins w:id="390" w:author="Kazuhiro Takagi" w:date="2017-03-16T21:26:00Z">
            <w:del w:id="391" w:author="Huy Duc. Nguyen" w:date="2017-08-29T13:10:00Z">
              <w:r w:rsidRPr="00A81686" w:rsidDel="00A81686">
                <w:rPr>
                  <w:rStyle w:val="Hyperlink"/>
                  <w:noProof/>
                  <w14:scene3d>
                    <w14:camera w14:prst="orthographicFront"/>
                    <w14:lightRig w14:rig="threePt" w14:dir="t">
                      <w14:rot w14:lat="0" w14:lon="0" w14:rev="0"/>
                    </w14:lightRig>
                  </w14:scene3d>
                </w:rPr>
                <w:delText>5.2.2.</w:delText>
              </w:r>
              <w:r w:rsidRPr="00A81686" w:rsidDel="00A81686">
                <w:rPr>
                  <w:rStyle w:val="Hyperlink"/>
                  <w:noProof/>
                </w:rPr>
                <w:delText xml:space="preserve"> Total bus bandwidth on native Linux environment</w:delText>
              </w:r>
              <w:r w:rsidDel="00A81686">
                <w:rPr>
                  <w:noProof/>
                  <w:webHidden/>
                </w:rPr>
                <w:tab/>
              </w:r>
            </w:del>
          </w:ins>
          <w:ins w:id="392" w:author="Kazuhiro Takagi" w:date="2017-04-20T16:10:00Z">
            <w:del w:id="393" w:author="Huy Duc. Nguyen" w:date="2017-08-28T16:38:00Z">
              <w:r w:rsidR="00C61B5A" w:rsidDel="003B19D6">
                <w:rPr>
                  <w:noProof/>
                  <w:webHidden/>
                </w:rPr>
                <w:delText>44</w:delText>
              </w:r>
            </w:del>
          </w:ins>
        </w:p>
        <w:p w:rsidR="00D25496" w:rsidDel="00A81686" w:rsidRDefault="00D25496">
          <w:pPr>
            <w:pStyle w:val="TOC3"/>
            <w:tabs>
              <w:tab w:val="right" w:leader="dot" w:pos="9742"/>
            </w:tabs>
            <w:rPr>
              <w:ins w:id="394" w:author="Kazuhiro Takagi" w:date="2017-03-16T21:26:00Z"/>
              <w:del w:id="395" w:author="Huy Duc. Nguyen" w:date="2017-08-29T13:10:00Z"/>
              <w:rFonts w:asciiTheme="minorHAnsi" w:hAnsiTheme="minorHAnsi" w:cstheme="minorBidi"/>
              <w:noProof/>
              <w:kern w:val="2"/>
              <w:sz w:val="21"/>
              <w:szCs w:val="22"/>
              <w:lang w:val="en-US" w:eastAsia="ja-JP"/>
            </w:rPr>
          </w:pPr>
          <w:ins w:id="396" w:author="Kazuhiro Takagi" w:date="2017-03-16T21:26:00Z">
            <w:del w:id="397" w:author="Huy Duc. Nguyen" w:date="2017-08-29T13:10:00Z">
              <w:r w:rsidRPr="00A81686" w:rsidDel="00A81686">
                <w:rPr>
                  <w:rStyle w:val="Hyperlink"/>
                  <w:noProof/>
                  <w14:scene3d>
                    <w14:camera w14:prst="orthographicFront"/>
                    <w14:lightRig w14:rig="threePt" w14:dir="t">
                      <w14:rot w14:lat="0" w14:lon="0" w14:rev="0"/>
                    </w14:lightRig>
                  </w14:scene3d>
                </w:rPr>
                <w:delText>5.2.3.</w:delText>
              </w:r>
              <w:r w:rsidRPr="00A81686" w:rsidDel="00A81686">
                <w:rPr>
                  <w:rStyle w:val="Hyperlink"/>
                  <w:noProof/>
                </w:rPr>
                <w:delText xml:space="preserve"> Total bus bandwidth on native INTEGRITY environment</w:delText>
              </w:r>
              <w:r w:rsidDel="00A81686">
                <w:rPr>
                  <w:noProof/>
                  <w:webHidden/>
                </w:rPr>
                <w:tab/>
              </w:r>
            </w:del>
          </w:ins>
          <w:ins w:id="398" w:author="Kazuhiro Takagi" w:date="2017-04-20T16:10:00Z">
            <w:del w:id="399" w:author="Huy Duc. Nguyen" w:date="2017-08-28T16:38:00Z">
              <w:r w:rsidR="00C61B5A" w:rsidDel="003B19D6">
                <w:rPr>
                  <w:noProof/>
                  <w:webHidden/>
                </w:rPr>
                <w:delText>46</w:delText>
              </w:r>
            </w:del>
          </w:ins>
        </w:p>
        <w:p w:rsidR="00D25496" w:rsidDel="00A81686" w:rsidRDefault="00D25496">
          <w:pPr>
            <w:pStyle w:val="TOC3"/>
            <w:tabs>
              <w:tab w:val="right" w:leader="dot" w:pos="9742"/>
            </w:tabs>
            <w:rPr>
              <w:ins w:id="400" w:author="Kazuhiro Takagi" w:date="2017-03-16T21:26:00Z"/>
              <w:del w:id="401" w:author="Huy Duc. Nguyen" w:date="2017-08-29T13:10:00Z"/>
              <w:rFonts w:asciiTheme="minorHAnsi" w:hAnsiTheme="minorHAnsi" w:cstheme="minorBidi"/>
              <w:noProof/>
              <w:kern w:val="2"/>
              <w:sz w:val="21"/>
              <w:szCs w:val="22"/>
              <w:lang w:val="en-US" w:eastAsia="ja-JP"/>
            </w:rPr>
          </w:pPr>
          <w:ins w:id="402" w:author="Kazuhiro Takagi" w:date="2017-03-16T21:26:00Z">
            <w:del w:id="403" w:author="Huy Duc. Nguyen" w:date="2017-08-29T13:10:00Z">
              <w:r w:rsidRPr="00A81686" w:rsidDel="00A81686">
                <w:rPr>
                  <w:rStyle w:val="Hyperlink"/>
                  <w:noProof/>
                  <w14:scene3d>
                    <w14:camera w14:prst="orthographicFront"/>
                    <w14:lightRig w14:rig="threePt" w14:dir="t">
                      <w14:rot w14:lat="0" w14:lon="0" w14:rev="0"/>
                    </w14:lightRig>
                  </w14:scene3d>
                </w:rPr>
                <w:delText>5.2.4.</w:delText>
              </w:r>
              <w:r w:rsidRPr="00A81686" w:rsidDel="00A81686">
                <w:rPr>
                  <w:rStyle w:val="Hyperlink"/>
                  <w:noProof/>
                </w:rPr>
                <w:delText xml:space="preserve"> The overhead (DDR memory bandwidth) compared virtualized Linux with native Linux</w:delText>
              </w:r>
              <w:r w:rsidDel="00A81686">
                <w:rPr>
                  <w:noProof/>
                  <w:webHidden/>
                </w:rPr>
                <w:tab/>
              </w:r>
            </w:del>
          </w:ins>
          <w:ins w:id="404" w:author="Kazuhiro Takagi" w:date="2017-04-20T16:10:00Z">
            <w:del w:id="405" w:author="Huy Duc. Nguyen" w:date="2017-08-28T16:38:00Z">
              <w:r w:rsidR="00C61B5A" w:rsidDel="003B19D6">
                <w:rPr>
                  <w:noProof/>
                  <w:webHidden/>
                </w:rPr>
                <w:delText>47</w:delText>
              </w:r>
            </w:del>
          </w:ins>
        </w:p>
        <w:p w:rsidR="00D25496" w:rsidDel="00A81686" w:rsidRDefault="00D25496">
          <w:pPr>
            <w:pStyle w:val="TOC2"/>
            <w:tabs>
              <w:tab w:val="right" w:leader="dot" w:pos="9742"/>
            </w:tabs>
            <w:rPr>
              <w:ins w:id="406" w:author="Kazuhiro Takagi" w:date="2017-03-16T21:26:00Z"/>
              <w:del w:id="407" w:author="Huy Duc. Nguyen" w:date="2017-08-29T13:10:00Z"/>
              <w:rFonts w:asciiTheme="minorHAnsi" w:hAnsiTheme="minorHAnsi" w:cstheme="minorBidi"/>
              <w:noProof/>
              <w:kern w:val="2"/>
              <w:sz w:val="21"/>
              <w:szCs w:val="22"/>
              <w:lang w:val="en-US" w:eastAsia="ja-JP"/>
            </w:rPr>
          </w:pPr>
          <w:ins w:id="408" w:author="Kazuhiro Takagi" w:date="2017-03-16T21:26:00Z">
            <w:del w:id="409" w:author="Huy Duc. Nguyen" w:date="2017-08-29T13:10:00Z">
              <w:r w:rsidRPr="00A81686" w:rsidDel="00A81686">
                <w:rPr>
                  <w:rStyle w:val="Hyperlink"/>
                  <w:noProof/>
                  <w14:scene3d>
                    <w14:camera w14:prst="orthographicFront"/>
                    <w14:lightRig w14:rig="threePt" w14:dir="t">
                      <w14:rot w14:lat="0" w14:lon="0" w14:rev="0"/>
                    </w14:lightRig>
                  </w14:scene3d>
                </w:rPr>
                <w:delText>5.3.</w:delText>
              </w:r>
              <w:r w:rsidRPr="00A81686" w:rsidDel="00A81686">
                <w:rPr>
                  <w:rStyle w:val="Hyperlink"/>
                  <w:noProof/>
                </w:rPr>
                <w:delText xml:space="preserve"> Bus Latency</w:delText>
              </w:r>
              <w:r w:rsidDel="00A81686">
                <w:rPr>
                  <w:noProof/>
                  <w:webHidden/>
                </w:rPr>
                <w:tab/>
              </w:r>
            </w:del>
          </w:ins>
          <w:ins w:id="410" w:author="Kazuhiro Takagi" w:date="2017-04-20T16:10:00Z">
            <w:del w:id="411"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12" w:author="Kazuhiro Takagi" w:date="2017-03-16T21:26:00Z"/>
              <w:del w:id="413" w:author="Huy Duc. Nguyen" w:date="2017-08-29T13:10:00Z"/>
              <w:rFonts w:asciiTheme="minorHAnsi" w:hAnsiTheme="minorHAnsi" w:cstheme="minorBidi"/>
              <w:noProof/>
              <w:kern w:val="2"/>
              <w:sz w:val="21"/>
              <w:szCs w:val="22"/>
              <w:lang w:val="en-US" w:eastAsia="ja-JP"/>
            </w:rPr>
          </w:pPr>
          <w:ins w:id="414" w:author="Kazuhiro Takagi" w:date="2017-03-16T21:26:00Z">
            <w:del w:id="415" w:author="Huy Duc. Nguyen" w:date="2017-08-29T13:10:00Z">
              <w:r w:rsidRPr="00A81686" w:rsidDel="00A81686">
                <w:rPr>
                  <w:rStyle w:val="Hyperlink"/>
                  <w:noProof/>
                  <w14:scene3d>
                    <w14:camera w14:prst="orthographicFront"/>
                    <w14:lightRig w14:rig="threePt" w14:dir="t">
                      <w14:rot w14:lat="0" w14:lon="0" w14:rev="0"/>
                    </w14:lightRig>
                  </w14:scene3d>
                </w:rPr>
                <w:delText>5.3.1.</w:delText>
              </w:r>
              <w:r w:rsidRPr="00A81686" w:rsidDel="00A81686">
                <w:rPr>
                  <w:rStyle w:val="Hyperlink"/>
                  <w:noProof/>
                </w:rPr>
                <w:delText xml:space="preserve"> Bus Latency on virtualization environment</w:delText>
              </w:r>
              <w:r w:rsidDel="00A81686">
                <w:rPr>
                  <w:noProof/>
                  <w:webHidden/>
                </w:rPr>
                <w:tab/>
              </w:r>
            </w:del>
          </w:ins>
          <w:ins w:id="416" w:author="Kazuhiro Takagi" w:date="2017-04-20T16:10:00Z">
            <w:del w:id="417"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18" w:author="Kazuhiro Takagi" w:date="2017-03-16T21:26:00Z"/>
              <w:del w:id="419" w:author="Huy Duc. Nguyen" w:date="2017-08-29T13:10:00Z"/>
              <w:rFonts w:asciiTheme="minorHAnsi" w:hAnsiTheme="minorHAnsi" w:cstheme="minorBidi"/>
              <w:noProof/>
              <w:kern w:val="2"/>
              <w:sz w:val="21"/>
              <w:szCs w:val="22"/>
              <w:lang w:val="en-US" w:eastAsia="ja-JP"/>
            </w:rPr>
          </w:pPr>
          <w:ins w:id="420" w:author="Kazuhiro Takagi" w:date="2017-03-16T21:26:00Z">
            <w:del w:id="421" w:author="Huy Duc. Nguyen" w:date="2017-08-29T13:10:00Z">
              <w:r w:rsidRPr="00A81686" w:rsidDel="00A81686">
                <w:rPr>
                  <w:rStyle w:val="Hyperlink"/>
                  <w:noProof/>
                  <w14:scene3d>
                    <w14:camera w14:prst="orthographicFront"/>
                    <w14:lightRig w14:rig="threePt" w14:dir="t">
                      <w14:rot w14:lat="0" w14:lon="0" w14:rev="0"/>
                    </w14:lightRig>
                  </w14:scene3d>
                </w:rPr>
                <w:delText>5.3.2.</w:delText>
              </w:r>
              <w:r w:rsidRPr="00A81686" w:rsidDel="00A81686">
                <w:rPr>
                  <w:rStyle w:val="Hyperlink"/>
                  <w:noProof/>
                  <w:lang w:val="en-US"/>
                </w:rPr>
                <w:delText xml:space="preserve"> Bus Latency on native LINUX environment</w:delText>
              </w:r>
              <w:r w:rsidDel="00A81686">
                <w:rPr>
                  <w:noProof/>
                  <w:webHidden/>
                </w:rPr>
                <w:tab/>
              </w:r>
            </w:del>
          </w:ins>
          <w:ins w:id="422" w:author="Kazuhiro Takagi" w:date="2017-04-20T16:10:00Z">
            <w:del w:id="423"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24" w:author="Kazuhiro Takagi" w:date="2017-03-16T21:26:00Z"/>
              <w:del w:id="425" w:author="Huy Duc. Nguyen" w:date="2017-08-29T13:10:00Z"/>
              <w:rFonts w:asciiTheme="minorHAnsi" w:hAnsiTheme="minorHAnsi" w:cstheme="minorBidi"/>
              <w:noProof/>
              <w:kern w:val="2"/>
              <w:sz w:val="21"/>
              <w:szCs w:val="22"/>
              <w:lang w:val="en-US" w:eastAsia="ja-JP"/>
            </w:rPr>
          </w:pPr>
          <w:ins w:id="426" w:author="Kazuhiro Takagi" w:date="2017-03-16T21:26:00Z">
            <w:del w:id="427" w:author="Huy Duc. Nguyen" w:date="2017-08-29T13:10:00Z">
              <w:r w:rsidRPr="00A81686" w:rsidDel="00A81686">
                <w:rPr>
                  <w:rStyle w:val="Hyperlink"/>
                  <w:noProof/>
                  <w14:scene3d>
                    <w14:camera w14:prst="orthographicFront"/>
                    <w14:lightRig w14:rig="threePt" w14:dir="t">
                      <w14:rot w14:lat="0" w14:lon="0" w14:rev="0"/>
                    </w14:lightRig>
                  </w14:scene3d>
                </w:rPr>
                <w:delText>5.3.3.</w:delText>
              </w:r>
              <w:r w:rsidRPr="00A81686" w:rsidDel="00A81686">
                <w:rPr>
                  <w:rStyle w:val="Hyperlink"/>
                  <w:noProof/>
                </w:rPr>
                <w:delText xml:space="preserve"> Bus Occupancy on virtualization environment</w:delText>
              </w:r>
              <w:r w:rsidDel="00A81686">
                <w:rPr>
                  <w:noProof/>
                  <w:webHidden/>
                </w:rPr>
                <w:tab/>
              </w:r>
            </w:del>
          </w:ins>
          <w:ins w:id="428" w:author="Kazuhiro Takagi" w:date="2017-04-20T16:10:00Z">
            <w:del w:id="429"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30" w:author="Kazuhiro Takagi" w:date="2017-03-16T21:26:00Z"/>
              <w:del w:id="431" w:author="Huy Duc. Nguyen" w:date="2017-08-29T13:10:00Z"/>
              <w:rFonts w:asciiTheme="minorHAnsi" w:hAnsiTheme="minorHAnsi" w:cstheme="minorBidi"/>
              <w:noProof/>
              <w:kern w:val="2"/>
              <w:sz w:val="21"/>
              <w:szCs w:val="22"/>
              <w:lang w:val="en-US" w:eastAsia="ja-JP"/>
            </w:rPr>
          </w:pPr>
          <w:ins w:id="432" w:author="Kazuhiro Takagi" w:date="2017-03-16T21:26:00Z">
            <w:del w:id="433" w:author="Huy Duc. Nguyen" w:date="2017-08-29T13:10:00Z">
              <w:r w:rsidRPr="00A81686" w:rsidDel="00A81686">
                <w:rPr>
                  <w:rStyle w:val="Hyperlink"/>
                  <w:noProof/>
                  <w14:scene3d>
                    <w14:camera w14:prst="orthographicFront"/>
                    <w14:lightRig w14:rig="threePt" w14:dir="t">
                      <w14:rot w14:lat="0" w14:lon="0" w14:rev="0"/>
                    </w14:lightRig>
                  </w14:scene3d>
                </w:rPr>
                <w:delText>5.3.4.</w:delText>
              </w:r>
              <w:r w:rsidRPr="00A81686" w:rsidDel="00A81686">
                <w:rPr>
                  <w:rStyle w:val="Hyperlink"/>
                  <w:noProof/>
                </w:rPr>
                <w:delText xml:space="preserve"> Insufficient Bus utilization for native Linux environment</w:delText>
              </w:r>
              <w:r w:rsidDel="00A81686">
                <w:rPr>
                  <w:noProof/>
                  <w:webHidden/>
                </w:rPr>
                <w:tab/>
              </w:r>
            </w:del>
          </w:ins>
          <w:ins w:id="434" w:author="Kazuhiro Takagi" w:date="2017-04-20T16:10:00Z">
            <w:del w:id="435" w:author="Huy Duc. Nguyen" w:date="2017-08-28T16:38:00Z">
              <w:r w:rsidR="00C61B5A" w:rsidDel="003B19D6">
                <w:rPr>
                  <w:noProof/>
                  <w:webHidden/>
                </w:rPr>
                <w:delText>49</w:delText>
              </w:r>
            </w:del>
          </w:ins>
        </w:p>
        <w:p w:rsidR="00D25496" w:rsidDel="00A81686" w:rsidRDefault="00D25496">
          <w:pPr>
            <w:pStyle w:val="TOC3"/>
            <w:tabs>
              <w:tab w:val="right" w:leader="dot" w:pos="9742"/>
            </w:tabs>
            <w:rPr>
              <w:ins w:id="436" w:author="Kazuhiro Takagi" w:date="2017-03-16T21:26:00Z"/>
              <w:del w:id="437" w:author="Huy Duc. Nguyen" w:date="2017-08-29T13:10:00Z"/>
              <w:rFonts w:asciiTheme="minorHAnsi" w:hAnsiTheme="minorHAnsi" w:cstheme="minorBidi"/>
              <w:noProof/>
              <w:kern w:val="2"/>
              <w:sz w:val="21"/>
              <w:szCs w:val="22"/>
              <w:lang w:val="en-US" w:eastAsia="ja-JP"/>
            </w:rPr>
          </w:pPr>
          <w:ins w:id="438" w:author="Kazuhiro Takagi" w:date="2017-03-16T21:26:00Z">
            <w:del w:id="439" w:author="Huy Duc. Nguyen" w:date="2017-08-29T13:10:00Z">
              <w:r w:rsidRPr="00A81686" w:rsidDel="00A81686">
                <w:rPr>
                  <w:rStyle w:val="Hyperlink"/>
                  <w:noProof/>
                  <w14:scene3d>
                    <w14:camera w14:prst="orthographicFront"/>
                    <w14:lightRig w14:rig="threePt" w14:dir="t">
                      <w14:rot w14:lat="0" w14:lon="0" w14:rev="0"/>
                    </w14:lightRig>
                  </w14:scene3d>
                </w:rPr>
                <w:delText>5.3.5.</w:delText>
              </w:r>
              <w:r w:rsidRPr="00A81686" w:rsidDel="00A81686">
                <w:rPr>
                  <w:rStyle w:val="Hyperlink"/>
                  <w:noProof/>
                </w:rPr>
                <w:delText xml:space="preserve"> Bus Data Occupancy</w:delText>
              </w:r>
              <w:r w:rsidDel="00A81686">
                <w:rPr>
                  <w:noProof/>
                  <w:webHidden/>
                </w:rPr>
                <w:tab/>
              </w:r>
            </w:del>
          </w:ins>
          <w:ins w:id="440" w:author="Kazuhiro Takagi" w:date="2017-04-20T16:10:00Z">
            <w:del w:id="441" w:author="Huy Duc. Nguyen" w:date="2017-08-28T16:38:00Z">
              <w:r w:rsidR="00C61B5A" w:rsidDel="003B19D6">
                <w:rPr>
                  <w:noProof/>
                  <w:webHidden/>
                </w:rPr>
                <w:delText>50</w:delText>
              </w:r>
            </w:del>
          </w:ins>
        </w:p>
        <w:p w:rsidR="00D25496" w:rsidDel="00A81686" w:rsidRDefault="00D25496">
          <w:pPr>
            <w:pStyle w:val="TOC3"/>
            <w:tabs>
              <w:tab w:val="right" w:leader="dot" w:pos="9742"/>
            </w:tabs>
            <w:rPr>
              <w:ins w:id="442" w:author="Kazuhiro Takagi" w:date="2017-03-16T21:26:00Z"/>
              <w:del w:id="443" w:author="Huy Duc. Nguyen" w:date="2017-08-29T13:10:00Z"/>
              <w:rFonts w:asciiTheme="minorHAnsi" w:hAnsiTheme="minorHAnsi" w:cstheme="minorBidi"/>
              <w:noProof/>
              <w:kern w:val="2"/>
              <w:sz w:val="21"/>
              <w:szCs w:val="22"/>
              <w:lang w:val="en-US" w:eastAsia="ja-JP"/>
            </w:rPr>
          </w:pPr>
          <w:ins w:id="444" w:author="Kazuhiro Takagi" w:date="2017-03-16T21:26:00Z">
            <w:del w:id="445" w:author="Huy Duc. Nguyen" w:date="2017-08-29T13:10:00Z">
              <w:r w:rsidRPr="00A81686" w:rsidDel="00A81686">
                <w:rPr>
                  <w:rStyle w:val="Hyperlink"/>
                  <w:noProof/>
                  <w14:scene3d>
                    <w14:camera w14:prst="orthographicFront"/>
                    <w14:lightRig w14:rig="threePt" w14:dir="t">
                      <w14:rot w14:lat="0" w14:lon="0" w14:rev="0"/>
                    </w14:lightRig>
                  </w14:scene3d>
                </w:rPr>
                <w:delText>5.3.6.</w:delText>
              </w:r>
              <w:r w:rsidRPr="00A81686" w:rsidDel="00A81686">
                <w:rPr>
                  <w:rStyle w:val="Hyperlink"/>
                  <w:noProof/>
                </w:rPr>
                <w:delText xml:space="preserve"> Ethernet bus utilization</w:delText>
              </w:r>
              <w:r w:rsidDel="00A81686">
                <w:rPr>
                  <w:noProof/>
                  <w:webHidden/>
                </w:rPr>
                <w:tab/>
              </w:r>
            </w:del>
          </w:ins>
          <w:ins w:id="446" w:author="Kazuhiro Takagi" w:date="2017-04-20T16:10:00Z">
            <w:del w:id="447" w:author="Huy Duc. Nguyen" w:date="2017-08-28T16:38:00Z">
              <w:r w:rsidR="00C61B5A" w:rsidDel="003B19D6">
                <w:rPr>
                  <w:noProof/>
                  <w:webHidden/>
                </w:rPr>
                <w:delText>50</w:delText>
              </w:r>
            </w:del>
          </w:ins>
        </w:p>
        <w:p w:rsidR="00D25496" w:rsidDel="00A81686" w:rsidRDefault="00D25496">
          <w:pPr>
            <w:pStyle w:val="TOC2"/>
            <w:tabs>
              <w:tab w:val="right" w:leader="dot" w:pos="9742"/>
            </w:tabs>
            <w:rPr>
              <w:ins w:id="448" w:author="Kazuhiro Takagi" w:date="2017-03-16T21:26:00Z"/>
              <w:del w:id="449" w:author="Huy Duc. Nguyen" w:date="2017-08-29T13:10:00Z"/>
              <w:rFonts w:asciiTheme="minorHAnsi" w:hAnsiTheme="minorHAnsi" w:cstheme="minorBidi"/>
              <w:noProof/>
              <w:kern w:val="2"/>
              <w:sz w:val="21"/>
              <w:szCs w:val="22"/>
              <w:lang w:val="en-US" w:eastAsia="ja-JP"/>
            </w:rPr>
          </w:pPr>
          <w:ins w:id="450" w:author="Kazuhiro Takagi" w:date="2017-03-16T21:26:00Z">
            <w:del w:id="451"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5.4.</w:delText>
              </w:r>
              <w:r w:rsidRPr="00A81686" w:rsidDel="00A81686">
                <w:rPr>
                  <w:rStyle w:val="Hyperlink"/>
                  <w:noProof/>
                  <w:lang w:val="en-US"/>
                </w:rPr>
                <w:delText xml:space="preserve"> Boot Time</w:delText>
              </w:r>
              <w:r w:rsidDel="00A81686">
                <w:rPr>
                  <w:noProof/>
                  <w:webHidden/>
                </w:rPr>
                <w:tab/>
              </w:r>
            </w:del>
          </w:ins>
          <w:ins w:id="452" w:author="Kazuhiro Takagi" w:date="2017-04-20T16:10:00Z">
            <w:del w:id="453" w:author="Huy Duc. Nguyen" w:date="2017-08-28T16:38:00Z">
              <w:r w:rsidR="00C61B5A" w:rsidDel="003B19D6">
                <w:rPr>
                  <w:noProof/>
                  <w:webHidden/>
                </w:rPr>
                <w:delText>51</w:delText>
              </w:r>
            </w:del>
          </w:ins>
        </w:p>
        <w:p w:rsidR="00D25496" w:rsidDel="00A81686" w:rsidRDefault="00D25496">
          <w:pPr>
            <w:pStyle w:val="TOC3"/>
            <w:tabs>
              <w:tab w:val="right" w:leader="dot" w:pos="9742"/>
            </w:tabs>
            <w:rPr>
              <w:ins w:id="454" w:author="Kazuhiro Takagi" w:date="2017-03-16T21:26:00Z"/>
              <w:del w:id="455" w:author="Huy Duc. Nguyen" w:date="2017-08-29T13:10:00Z"/>
              <w:rFonts w:asciiTheme="minorHAnsi" w:hAnsiTheme="minorHAnsi" w:cstheme="minorBidi"/>
              <w:noProof/>
              <w:kern w:val="2"/>
              <w:sz w:val="21"/>
              <w:szCs w:val="22"/>
              <w:lang w:val="en-US" w:eastAsia="ja-JP"/>
            </w:rPr>
          </w:pPr>
          <w:ins w:id="456" w:author="Kazuhiro Takagi" w:date="2017-03-16T21:26:00Z">
            <w:del w:id="457" w:author="Huy Duc. Nguyen" w:date="2017-08-29T13:10:00Z">
              <w:r w:rsidRPr="00A81686" w:rsidDel="00A81686">
                <w:rPr>
                  <w:rStyle w:val="Hyperlink"/>
                  <w:noProof/>
                  <w14:scene3d>
                    <w14:camera w14:prst="orthographicFront"/>
                    <w14:lightRig w14:rig="threePt" w14:dir="t">
                      <w14:rot w14:lat="0" w14:lon="0" w14:rev="0"/>
                    </w14:lightRig>
                  </w14:scene3d>
                </w:rPr>
                <w:delText>5.4.1.</w:delText>
              </w:r>
              <w:r w:rsidRPr="00A81686" w:rsidDel="00A81686">
                <w:rPr>
                  <w:rStyle w:val="Hyperlink"/>
                  <w:noProof/>
                </w:rPr>
                <w:delText xml:space="preserve"> From power on to booting of INTEGRITY OS</w:delText>
              </w:r>
              <w:r w:rsidDel="00A81686">
                <w:rPr>
                  <w:noProof/>
                  <w:webHidden/>
                </w:rPr>
                <w:tab/>
              </w:r>
            </w:del>
          </w:ins>
          <w:ins w:id="458" w:author="Kazuhiro Takagi" w:date="2017-04-20T16:10:00Z">
            <w:del w:id="459" w:author="Huy Duc. Nguyen" w:date="2017-08-28T16:38:00Z">
              <w:r w:rsidR="00C61B5A" w:rsidDel="003B19D6">
                <w:rPr>
                  <w:noProof/>
                  <w:webHidden/>
                </w:rPr>
                <w:delText>52</w:delText>
              </w:r>
            </w:del>
          </w:ins>
        </w:p>
        <w:p w:rsidR="00D25496" w:rsidDel="00A81686" w:rsidRDefault="00D25496">
          <w:pPr>
            <w:pStyle w:val="TOC3"/>
            <w:tabs>
              <w:tab w:val="right" w:leader="dot" w:pos="9742"/>
            </w:tabs>
            <w:rPr>
              <w:ins w:id="460" w:author="Kazuhiro Takagi" w:date="2017-03-16T21:26:00Z"/>
              <w:del w:id="461" w:author="Huy Duc. Nguyen" w:date="2017-08-29T13:10:00Z"/>
              <w:rFonts w:asciiTheme="minorHAnsi" w:hAnsiTheme="minorHAnsi" w:cstheme="minorBidi"/>
              <w:noProof/>
              <w:kern w:val="2"/>
              <w:sz w:val="21"/>
              <w:szCs w:val="22"/>
              <w:lang w:val="en-US" w:eastAsia="ja-JP"/>
            </w:rPr>
          </w:pPr>
          <w:ins w:id="462" w:author="Kazuhiro Takagi" w:date="2017-03-16T21:26:00Z">
            <w:del w:id="463" w:author="Huy Duc. Nguyen" w:date="2017-08-29T13:10:00Z">
              <w:r w:rsidRPr="00A81686" w:rsidDel="00A81686">
                <w:rPr>
                  <w:rStyle w:val="Hyperlink"/>
                  <w:noProof/>
                  <w14:scene3d>
                    <w14:camera w14:prst="orthographicFront"/>
                    <w14:lightRig w14:rig="threePt" w14:dir="t">
                      <w14:rot w14:lat="0" w14:lon="0" w14:rev="0"/>
                    </w14:lightRig>
                  </w14:scene3d>
                </w:rPr>
                <w:delText>5.4.2.</w:delText>
              </w:r>
              <w:r w:rsidRPr="00A81686" w:rsidDel="00A81686">
                <w:rPr>
                  <w:rStyle w:val="Hyperlink"/>
                  <w:noProof/>
                </w:rPr>
                <w:delText xml:space="preserve"> From power on to starting up of Meter cluster application on INTEGRITY</w:delText>
              </w:r>
              <w:r w:rsidDel="00A81686">
                <w:rPr>
                  <w:noProof/>
                  <w:webHidden/>
                </w:rPr>
                <w:tab/>
              </w:r>
            </w:del>
          </w:ins>
          <w:ins w:id="464" w:author="Kazuhiro Takagi" w:date="2017-04-20T16:10:00Z">
            <w:del w:id="465" w:author="Huy Duc. Nguyen" w:date="2017-08-28T16:38:00Z">
              <w:r w:rsidR="00C61B5A" w:rsidDel="003B19D6">
                <w:rPr>
                  <w:noProof/>
                  <w:webHidden/>
                </w:rPr>
                <w:delText>54</w:delText>
              </w:r>
            </w:del>
          </w:ins>
        </w:p>
        <w:p w:rsidR="00D25496" w:rsidDel="00A81686" w:rsidRDefault="00D25496">
          <w:pPr>
            <w:pStyle w:val="TOC3"/>
            <w:tabs>
              <w:tab w:val="right" w:leader="dot" w:pos="9742"/>
            </w:tabs>
            <w:rPr>
              <w:ins w:id="466" w:author="Kazuhiro Takagi" w:date="2017-03-16T21:26:00Z"/>
              <w:del w:id="467" w:author="Huy Duc. Nguyen" w:date="2017-08-29T13:10:00Z"/>
              <w:rFonts w:asciiTheme="minorHAnsi" w:hAnsiTheme="minorHAnsi" w:cstheme="minorBidi"/>
              <w:noProof/>
              <w:kern w:val="2"/>
              <w:sz w:val="21"/>
              <w:szCs w:val="22"/>
              <w:lang w:val="en-US" w:eastAsia="ja-JP"/>
            </w:rPr>
          </w:pPr>
          <w:ins w:id="468" w:author="Kazuhiro Takagi" w:date="2017-03-16T21:26:00Z">
            <w:del w:id="469" w:author="Huy Duc. Nguyen" w:date="2017-08-29T13:10:00Z">
              <w:r w:rsidRPr="00A81686" w:rsidDel="00A81686">
                <w:rPr>
                  <w:rStyle w:val="Hyperlink"/>
                  <w:noProof/>
                  <w14:scene3d>
                    <w14:camera w14:prst="orthographicFront"/>
                    <w14:lightRig w14:rig="threePt" w14:dir="t">
                      <w14:rot w14:lat="0" w14:lon="0" w14:rev="0"/>
                    </w14:lightRig>
                  </w14:scene3d>
                </w:rPr>
                <w:delText>5.4.3.</w:delText>
              </w:r>
              <w:r w:rsidRPr="00A81686" w:rsidDel="00A81686">
                <w:rPr>
                  <w:rStyle w:val="Hyperlink"/>
                  <w:noProof/>
                </w:rPr>
                <w:delText xml:space="preserve"> From power on to booting of Linux OS</w:delText>
              </w:r>
              <w:r w:rsidDel="00A81686">
                <w:rPr>
                  <w:noProof/>
                  <w:webHidden/>
                </w:rPr>
                <w:tab/>
              </w:r>
            </w:del>
          </w:ins>
          <w:ins w:id="470" w:author="Kazuhiro Takagi" w:date="2017-04-20T16:10:00Z">
            <w:del w:id="471" w:author="Huy Duc. Nguyen" w:date="2017-08-28T16:38:00Z">
              <w:r w:rsidR="00C61B5A" w:rsidDel="003B19D6">
                <w:rPr>
                  <w:noProof/>
                  <w:webHidden/>
                </w:rPr>
                <w:delText>56</w:delText>
              </w:r>
            </w:del>
          </w:ins>
        </w:p>
        <w:p w:rsidR="00D25496" w:rsidDel="00A81686" w:rsidRDefault="00D25496">
          <w:pPr>
            <w:pStyle w:val="TOC3"/>
            <w:tabs>
              <w:tab w:val="right" w:leader="dot" w:pos="9742"/>
            </w:tabs>
            <w:rPr>
              <w:ins w:id="472" w:author="Kazuhiro Takagi" w:date="2017-03-16T21:26:00Z"/>
              <w:del w:id="473" w:author="Huy Duc. Nguyen" w:date="2017-08-29T13:10:00Z"/>
              <w:rFonts w:asciiTheme="minorHAnsi" w:hAnsiTheme="minorHAnsi" w:cstheme="minorBidi"/>
              <w:noProof/>
              <w:kern w:val="2"/>
              <w:sz w:val="21"/>
              <w:szCs w:val="22"/>
              <w:lang w:val="en-US" w:eastAsia="ja-JP"/>
            </w:rPr>
          </w:pPr>
          <w:ins w:id="474" w:author="Kazuhiro Takagi" w:date="2017-03-16T21:26:00Z">
            <w:del w:id="475" w:author="Huy Duc. Nguyen" w:date="2017-08-29T13:10:00Z">
              <w:r w:rsidRPr="00A81686" w:rsidDel="00A81686">
                <w:rPr>
                  <w:rStyle w:val="Hyperlink"/>
                  <w:noProof/>
                  <w14:scene3d>
                    <w14:camera w14:prst="orthographicFront"/>
                    <w14:lightRig w14:rig="threePt" w14:dir="t">
                      <w14:rot w14:lat="0" w14:lon="0" w14:rev="0"/>
                    </w14:lightRig>
                  </w14:scene3d>
                </w:rPr>
                <w:delText>5.4.4.</w:delText>
              </w:r>
              <w:r w:rsidRPr="00A81686" w:rsidDel="00A81686">
                <w:rPr>
                  <w:rStyle w:val="Hyperlink"/>
                  <w:noProof/>
                </w:rPr>
                <w:delText xml:space="preserve"> From power on to starting up of Video app and MAP/HMI of graphics on Linux OS</w:delText>
              </w:r>
              <w:r w:rsidDel="00A81686">
                <w:rPr>
                  <w:noProof/>
                  <w:webHidden/>
                </w:rPr>
                <w:tab/>
              </w:r>
            </w:del>
          </w:ins>
          <w:ins w:id="476" w:author="Kazuhiro Takagi" w:date="2017-04-20T16:10:00Z">
            <w:del w:id="477" w:author="Huy Duc. Nguyen" w:date="2017-08-28T16:38:00Z">
              <w:r w:rsidR="00C61B5A" w:rsidDel="003B19D6">
                <w:rPr>
                  <w:noProof/>
                  <w:webHidden/>
                </w:rPr>
                <w:delText>58</w:delText>
              </w:r>
            </w:del>
          </w:ins>
        </w:p>
        <w:p w:rsidR="00D25496" w:rsidDel="00A81686" w:rsidRDefault="00D25496">
          <w:pPr>
            <w:pStyle w:val="TOC2"/>
            <w:tabs>
              <w:tab w:val="right" w:leader="dot" w:pos="9742"/>
            </w:tabs>
            <w:rPr>
              <w:ins w:id="478" w:author="Kazuhiro Takagi" w:date="2017-03-16T21:26:00Z"/>
              <w:del w:id="479" w:author="Huy Duc. Nguyen" w:date="2017-08-29T13:10:00Z"/>
              <w:rFonts w:asciiTheme="minorHAnsi" w:hAnsiTheme="minorHAnsi" w:cstheme="minorBidi"/>
              <w:noProof/>
              <w:kern w:val="2"/>
              <w:sz w:val="21"/>
              <w:szCs w:val="22"/>
              <w:lang w:val="en-US" w:eastAsia="ja-JP"/>
            </w:rPr>
          </w:pPr>
          <w:ins w:id="480" w:author="Kazuhiro Takagi" w:date="2017-03-16T21:26:00Z">
            <w:del w:id="481"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5.5.</w:delText>
              </w:r>
              <w:r w:rsidRPr="00A81686" w:rsidDel="00A81686">
                <w:rPr>
                  <w:rStyle w:val="Hyperlink"/>
                  <w:noProof/>
                  <w:lang w:val="en-US"/>
                </w:rPr>
                <w:delText xml:space="preserve"> Interrupt Time</w:delText>
              </w:r>
              <w:r w:rsidDel="00A81686">
                <w:rPr>
                  <w:noProof/>
                  <w:webHidden/>
                </w:rPr>
                <w:tab/>
              </w:r>
            </w:del>
          </w:ins>
          <w:ins w:id="482" w:author="Kazuhiro Takagi" w:date="2017-04-20T16:10:00Z">
            <w:del w:id="483" w:author="Huy Duc. Nguyen" w:date="2017-08-28T16:38:00Z">
              <w:r w:rsidR="00C61B5A" w:rsidDel="003B19D6">
                <w:rPr>
                  <w:noProof/>
                  <w:webHidden/>
                </w:rPr>
                <w:delText>60</w:delText>
              </w:r>
            </w:del>
          </w:ins>
        </w:p>
        <w:p w:rsidR="00D25496" w:rsidDel="00A81686" w:rsidRDefault="00D25496">
          <w:pPr>
            <w:pStyle w:val="TOC3"/>
            <w:tabs>
              <w:tab w:val="right" w:leader="dot" w:pos="9742"/>
            </w:tabs>
            <w:rPr>
              <w:ins w:id="484" w:author="Kazuhiro Takagi" w:date="2017-03-16T21:26:00Z"/>
              <w:del w:id="485" w:author="Huy Duc. Nguyen" w:date="2017-08-29T13:10:00Z"/>
              <w:rFonts w:asciiTheme="minorHAnsi" w:hAnsiTheme="minorHAnsi" w:cstheme="minorBidi"/>
              <w:noProof/>
              <w:kern w:val="2"/>
              <w:sz w:val="21"/>
              <w:szCs w:val="22"/>
              <w:lang w:val="en-US" w:eastAsia="ja-JP"/>
            </w:rPr>
          </w:pPr>
          <w:ins w:id="486" w:author="Kazuhiro Takagi" w:date="2017-03-16T21:26:00Z">
            <w:del w:id="487" w:author="Huy Duc. Nguyen" w:date="2017-08-29T13:10:00Z">
              <w:r w:rsidRPr="00A81686" w:rsidDel="00A81686">
                <w:rPr>
                  <w:rStyle w:val="Hyperlink"/>
                  <w:noProof/>
                  <w14:scene3d>
                    <w14:camera w14:prst="orthographicFront"/>
                    <w14:lightRig w14:rig="threePt" w14:dir="t">
                      <w14:rot w14:lat="0" w14:lon="0" w14:rev="0"/>
                    </w14:lightRig>
                  </w14:scene3d>
                </w:rPr>
                <w:delText>5.5.1.</w:delText>
              </w:r>
              <w:r w:rsidRPr="00A81686" w:rsidDel="00A81686">
                <w:rPr>
                  <w:rStyle w:val="Hyperlink"/>
                  <w:noProof/>
                </w:rPr>
                <w:delText xml:space="preserve"> Delay time for interrupt</w:delText>
              </w:r>
              <w:r w:rsidDel="00A81686">
                <w:rPr>
                  <w:noProof/>
                  <w:webHidden/>
                </w:rPr>
                <w:tab/>
              </w:r>
            </w:del>
          </w:ins>
          <w:ins w:id="488" w:author="Kazuhiro Takagi" w:date="2017-04-20T16:10:00Z">
            <w:del w:id="489" w:author="Huy Duc. Nguyen" w:date="2017-08-28T16:38:00Z">
              <w:r w:rsidR="00C61B5A" w:rsidDel="003B19D6">
                <w:rPr>
                  <w:noProof/>
                  <w:webHidden/>
                </w:rPr>
                <w:delText>60</w:delText>
              </w:r>
            </w:del>
          </w:ins>
        </w:p>
        <w:p w:rsidR="00D25496" w:rsidDel="00A81686" w:rsidRDefault="00D25496">
          <w:pPr>
            <w:pStyle w:val="TOC3"/>
            <w:tabs>
              <w:tab w:val="right" w:leader="dot" w:pos="9742"/>
            </w:tabs>
            <w:rPr>
              <w:ins w:id="490" w:author="Kazuhiro Takagi" w:date="2017-03-16T21:26:00Z"/>
              <w:del w:id="491" w:author="Huy Duc. Nguyen" w:date="2017-08-29T13:10:00Z"/>
              <w:rFonts w:asciiTheme="minorHAnsi" w:hAnsiTheme="minorHAnsi" w:cstheme="minorBidi"/>
              <w:noProof/>
              <w:kern w:val="2"/>
              <w:sz w:val="21"/>
              <w:szCs w:val="22"/>
              <w:lang w:val="en-US" w:eastAsia="ja-JP"/>
            </w:rPr>
          </w:pPr>
          <w:ins w:id="492" w:author="Kazuhiro Takagi" w:date="2017-03-16T21:26:00Z">
            <w:del w:id="493" w:author="Huy Duc. Nguyen" w:date="2017-08-29T13:10:00Z">
              <w:r w:rsidRPr="00A81686" w:rsidDel="00A81686">
                <w:rPr>
                  <w:rStyle w:val="Hyperlink"/>
                  <w:noProof/>
                  <w14:scene3d>
                    <w14:camera w14:prst="orthographicFront"/>
                    <w14:lightRig w14:rig="threePt" w14:dir="t">
                      <w14:rot w14:lat="0" w14:lon="0" w14:rev="0"/>
                    </w14:lightRig>
                  </w14:scene3d>
                </w:rPr>
                <w:delText>5.5.2.</w:delText>
              </w:r>
              <w:r w:rsidRPr="00A81686" w:rsidDel="00A81686">
                <w:rPr>
                  <w:rStyle w:val="Hyperlink"/>
                  <w:noProof/>
                </w:rPr>
                <w:delText xml:space="preserve"> Delay time variation</w:delText>
              </w:r>
              <w:r w:rsidDel="00A81686">
                <w:rPr>
                  <w:noProof/>
                  <w:webHidden/>
                </w:rPr>
                <w:tab/>
              </w:r>
            </w:del>
          </w:ins>
          <w:ins w:id="494" w:author="Kazuhiro Takagi" w:date="2017-04-20T16:10:00Z">
            <w:del w:id="495" w:author="Huy Duc. Nguyen" w:date="2017-08-28T16:38:00Z">
              <w:r w:rsidR="00C61B5A" w:rsidDel="003B19D6">
                <w:rPr>
                  <w:noProof/>
                  <w:webHidden/>
                </w:rPr>
                <w:delText>62</w:delText>
              </w:r>
            </w:del>
          </w:ins>
        </w:p>
        <w:p w:rsidR="00D25496" w:rsidDel="00A81686" w:rsidRDefault="00D25496">
          <w:pPr>
            <w:pStyle w:val="TOC3"/>
            <w:tabs>
              <w:tab w:val="right" w:leader="dot" w:pos="9742"/>
            </w:tabs>
            <w:rPr>
              <w:ins w:id="496" w:author="Kazuhiro Takagi" w:date="2017-03-16T21:26:00Z"/>
              <w:del w:id="497" w:author="Huy Duc. Nguyen" w:date="2017-08-29T13:10:00Z"/>
              <w:rFonts w:asciiTheme="minorHAnsi" w:hAnsiTheme="minorHAnsi" w:cstheme="minorBidi"/>
              <w:noProof/>
              <w:kern w:val="2"/>
              <w:sz w:val="21"/>
              <w:szCs w:val="22"/>
              <w:lang w:val="en-US" w:eastAsia="ja-JP"/>
            </w:rPr>
          </w:pPr>
          <w:ins w:id="498" w:author="Kazuhiro Takagi" w:date="2017-03-16T21:26:00Z">
            <w:del w:id="499" w:author="Huy Duc. Nguyen" w:date="2017-08-29T13:10:00Z">
              <w:r w:rsidRPr="00A81686" w:rsidDel="00A81686">
                <w:rPr>
                  <w:rStyle w:val="Hyperlink"/>
                  <w:noProof/>
                  <w14:scene3d>
                    <w14:camera w14:prst="orthographicFront"/>
                    <w14:lightRig w14:rig="threePt" w14:dir="t">
                      <w14:rot w14:lat="0" w14:lon="0" w14:rev="0"/>
                    </w14:lightRig>
                  </w14:scene3d>
                </w:rPr>
                <w:delText>5.5.3.</w:delText>
              </w:r>
              <w:r w:rsidRPr="00A81686" w:rsidDel="00A81686">
                <w:rPr>
                  <w:rStyle w:val="Hyperlink"/>
                  <w:noProof/>
                </w:rPr>
                <w:delText xml:space="preserve"> Lock Synchronization latency</w:delText>
              </w:r>
              <w:r w:rsidDel="00A81686">
                <w:rPr>
                  <w:noProof/>
                  <w:webHidden/>
                </w:rPr>
                <w:tab/>
              </w:r>
            </w:del>
          </w:ins>
          <w:ins w:id="500" w:author="Kazuhiro Takagi" w:date="2017-04-20T16:10:00Z">
            <w:del w:id="501" w:author="Huy Duc. Nguyen" w:date="2017-08-28T16:38:00Z">
              <w:r w:rsidR="00C61B5A" w:rsidDel="003B19D6">
                <w:rPr>
                  <w:noProof/>
                  <w:webHidden/>
                </w:rPr>
                <w:delText>62</w:delText>
              </w:r>
            </w:del>
          </w:ins>
        </w:p>
        <w:p w:rsidR="00D25496" w:rsidDel="00A81686" w:rsidRDefault="00D25496">
          <w:pPr>
            <w:pStyle w:val="TOC2"/>
            <w:tabs>
              <w:tab w:val="right" w:leader="dot" w:pos="9742"/>
            </w:tabs>
            <w:rPr>
              <w:ins w:id="502" w:author="Kazuhiro Takagi" w:date="2017-03-16T21:26:00Z"/>
              <w:del w:id="503" w:author="Huy Duc. Nguyen" w:date="2017-08-29T13:10:00Z"/>
              <w:rFonts w:asciiTheme="minorHAnsi" w:hAnsiTheme="minorHAnsi" w:cstheme="minorBidi"/>
              <w:noProof/>
              <w:kern w:val="2"/>
              <w:sz w:val="21"/>
              <w:szCs w:val="22"/>
              <w:lang w:val="en-US" w:eastAsia="ja-JP"/>
            </w:rPr>
          </w:pPr>
          <w:ins w:id="504" w:author="Kazuhiro Takagi" w:date="2017-03-16T21:26:00Z">
            <w:del w:id="505"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5.6.</w:delText>
              </w:r>
              <w:r w:rsidRPr="00A81686" w:rsidDel="00A81686">
                <w:rPr>
                  <w:rStyle w:val="Hyperlink"/>
                  <w:noProof/>
                  <w:lang w:val="en-US"/>
                </w:rPr>
                <w:delText xml:space="preserve"> Drawing Performance</w:delText>
              </w:r>
              <w:r w:rsidDel="00A81686">
                <w:rPr>
                  <w:noProof/>
                  <w:webHidden/>
                </w:rPr>
                <w:tab/>
              </w:r>
            </w:del>
          </w:ins>
          <w:ins w:id="506" w:author="Kazuhiro Takagi" w:date="2017-04-20T16:10:00Z">
            <w:del w:id="507" w:author="Huy Duc. Nguyen" w:date="2017-08-28T16:38:00Z">
              <w:r w:rsidR="00C61B5A" w:rsidDel="003B19D6">
                <w:rPr>
                  <w:noProof/>
                  <w:webHidden/>
                </w:rPr>
                <w:delText>63</w:delText>
              </w:r>
            </w:del>
          </w:ins>
        </w:p>
        <w:p w:rsidR="00D25496" w:rsidDel="00A81686" w:rsidRDefault="00D25496">
          <w:pPr>
            <w:pStyle w:val="TOC3"/>
            <w:tabs>
              <w:tab w:val="right" w:leader="dot" w:pos="9742"/>
            </w:tabs>
            <w:rPr>
              <w:ins w:id="508" w:author="Kazuhiro Takagi" w:date="2017-03-16T21:26:00Z"/>
              <w:del w:id="509" w:author="Huy Duc. Nguyen" w:date="2017-08-29T13:10:00Z"/>
              <w:rFonts w:asciiTheme="minorHAnsi" w:hAnsiTheme="minorHAnsi" w:cstheme="minorBidi"/>
              <w:noProof/>
              <w:kern w:val="2"/>
              <w:sz w:val="21"/>
              <w:szCs w:val="22"/>
              <w:lang w:val="en-US" w:eastAsia="ja-JP"/>
            </w:rPr>
          </w:pPr>
          <w:ins w:id="510" w:author="Kazuhiro Takagi" w:date="2017-03-16T21:26:00Z">
            <w:del w:id="511" w:author="Huy Duc. Nguyen" w:date="2017-08-29T13:10:00Z">
              <w:r w:rsidRPr="00A81686" w:rsidDel="00A81686">
                <w:rPr>
                  <w:rStyle w:val="Hyperlink"/>
                  <w:noProof/>
                  <w14:scene3d>
                    <w14:camera w14:prst="orthographicFront"/>
                    <w14:lightRig w14:rig="threePt" w14:dir="t">
                      <w14:rot w14:lat="0" w14:lon="0" w14:rev="0"/>
                    </w14:lightRig>
                  </w14:scene3d>
                </w:rPr>
                <w:delText>5.6.1.</w:delText>
              </w:r>
              <w:r w:rsidRPr="00A81686" w:rsidDel="00A81686">
                <w:rPr>
                  <w:rStyle w:val="Hyperlink"/>
                  <w:noProof/>
                </w:rPr>
                <w:delText xml:space="preserve"> FPS on Linux graphics</w:delText>
              </w:r>
              <w:r w:rsidDel="00A81686">
                <w:rPr>
                  <w:noProof/>
                  <w:webHidden/>
                </w:rPr>
                <w:tab/>
              </w:r>
            </w:del>
          </w:ins>
          <w:ins w:id="512" w:author="Kazuhiro Takagi" w:date="2017-04-20T16:10:00Z">
            <w:del w:id="513" w:author="Huy Duc. Nguyen" w:date="2017-08-28T16:38:00Z">
              <w:r w:rsidR="00C61B5A" w:rsidDel="003B19D6">
                <w:rPr>
                  <w:noProof/>
                  <w:webHidden/>
                </w:rPr>
                <w:delText>63</w:delText>
              </w:r>
            </w:del>
          </w:ins>
        </w:p>
        <w:p w:rsidR="00D25496" w:rsidDel="00A81686" w:rsidRDefault="00D25496">
          <w:pPr>
            <w:pStyle w:val="TOC3"/>
            <w:tabs>
              <w:tab w:val="right" w:leader="dot" w:pos="9742"/>
            </w:tabs>
            <w:rPr>
              <w:ins w:id="514" w:author="Kazuhiro Takagi" w:date="2017-03-16T21:26:00Z"/>
              <w:del w:id="515" w:author="Huy Duc. Nguyen" w:date="2017-08-29T13:10:00Z"/>
              <w:rFonts w:asciiTheme="minorHAnsi" w:hAnsiTheme="minorHAnsi" w:cstheme="minorBidi"/>
              <w:noProof/>
              <w:kern w:val="2"/>
              <w:sz w:val="21"/>
              <w:szCs w:val="22"/>
              <w:lang w:val="en-US" w:eastAsia="ja-JP"/>
            </w:rPr>
          </w:pPr>
          <w:ins w:id="516" w:author="Kazuhiro Takagi" w:date="2017-03-16T21:26:00Z">
            <w:del w:id="517" w:author="Huy Duc. Nguyen" w:date="2017-08-29T13:10:00Z">
              <w:r w:rsidRPr="00A81686" w:rsidDel="00A81686">
                <w:rPr>
                  <w:rStyle w:val="Hyperlink"/>
                  <w:noProof/>
                  <w14:scene3d>
                    <w14:camera w14:prst="orthographicFront"/>
                    <w14:lightRig w14:rig="threePt" w14:dir="t">
                      <w14:rot w14:lat="0" w14:lon="0" w14:rev="0"/>
                    </w14:lightRig>
                  </w14:scene3d>
                </w:rPr>
                <w:delText>5.6.2.</w:delText>
              </w:r>
              <w:r w:rsidRPr="00A81686" w:rsidDel="00A81686">
                <w:rPr>
                  <w:rStyle w:val="Hyperlink"/>
                  <w:noProof/>
                </w:rPr>
                <w:delText xml:space="preserve"> FPS on INTEGRITY graphics</w:delText>
              </w:r>
              <w:r w:rsidDel="00A81686">
                <w:rPr>
                  <w:noProof/>
                  <w:webHidden/>
                </w:rPr>
                <w:tab/>
              </w:r>
            </w:del>
          </w:ins>
          <w:ins w:id="518" w:author="Kazuhiro Takagi" w:date="2017-04-20T16:10:00Z">
            <w:del w:id="519" w:author="Huy Duc. Nguyen" w:date="2017-08-28T16:38:00Z">
              <w:r w:rsidR="00C61B5A" w:rsidDel="003B19D6">
                <w:rPr>
                  <w:noProof/>
                  <w:webHidden/>
                </w:rPr>
                <w:delText>66</w:delText>
              </w:r>
            </w:del>
          </w:ins>
        </w:p>
        <w:p w:rsidR="00D25496" w:rsidDel="00A81686" w:rsidRDefault="00D25496">
          <w:pPr>
            <w:pStyle w:val="TOC3"/>
            <w:tabs>
              <w:tab w:val="right" w:leader="dot" w:pos="9742"/>
            </w:tabs>
            <w:rPr>
              <w:ins w:id="520" w:author="Kazuhiro Takagi" w:date="2017-03-16T21:26:00Z"/>
              <w:del w:id="521" w:author="Huy Duc. Nguyen" w:date="2017-08-29T13:10:00Z"/>
              <w:rFonts w:asciiTheme="minorHAnsi" w:hAnsiTheme="minorHAnsi" w:cstheme="minorBidi"/>
              <w:noProof/>
              <w:kern w:val="2"/>
              <w:sz w:val="21"/>
              <w:szCs w:val="22"/>
              <w:lang w:val="en-US" w:eastAsia="ja-JP"/>
            </w:rPr>
          </w:pPr>
          <w:ins w:id="522" w:author="Kazuhiro Takagi" w:date="2017-03-16T21:26:00Z">
            <w:del w:id="523" w:author="Huy Duc. Nguyen" w:date="2017-08-29T13:10:00Z">
              <w:r w:rsidRPr="00A81686" w:rsidDel="00A81686">
                <w:rPr>
                  <w:rStyle w:val="Hyperlink"/>
                  <w:noProof/>
                  <w14:scene3d>
                    <w14:camera w14:prst="orthographicFront"/>
                    <w14:lightRig w14:rig="threePt" w14:dir="t">
                      <w14:rot w14:lat="0" w14:lon="0" w14:rev="0"/>
                    </w14:lightRig>
                  </w14:scene3d>
                </w:rPr>
                <w:delText>5.6.3.</w:delText>
              </w:r>
              <w:r w:rsidRPr="00A81686" w:rsidDel="00A81686">
                <w:rPr>
                  <w:rStyle w:val="Hyperlink"/>
                  <w:noProof/>
                </w:rPr>
                <w:delText xml:space="preserve"> The overhead (FPS) compared virtualized Linux with native Linux</w:delText>
              </w:r>
              <w:r w:rsidDel="00A81686">
                <w:rPr>
                  <w:noProof/>
                  <w:webHidden/>
                </w:rPr>
                <w:tab/>
              </w:r>
            </w:del>
          </w:ins>
          <w:ins w:id="524" w:author="Kazuhiro Takagi" w:date="2017-04-20T16:10:00Z">
            <w:del w:id="525" w:author="Huy Duc. Nguyen" w:date="2017-08-28T16:38:00Z">
              <w:r w:rsidR="00C61B5A" w:rsidDel="003B19D6">
                <w:rPr>
                  <w:noProof/>
                  <w:webHidden/>
                </w:rPr>
                <w:delText>69</w:delText>
              </w:r>
            </w:del>
          </w:ins>
        </w:p>
        <w:p w:rsidR="00D25496" w:rsidDel="00A81686" w:rsidRDefault="00D25496">
          <w:pPr>
            <w:pStyle w:val="TOC2"/>
            <w:tabs>
              <w:tab w:val="right" w:leader="dot" w:pos="9742"/>
            </w:tabs>
            <w:rPr>
              <w:ins w:id="526" w:author="Kazuhiro Takagi" w:date="2017-03-16T21:26:00Z"/>
              <w:del w:id="527" w:author="Huy Duc. Nguyen" w:date="2017-08-29T13:10:00Z"/>
              <w:rFonts w:asciiTheme="minorHAnsi" w:hAnsiTheme="minorHAnsi" w:cstheme="minorBidi"/>
              <w:noProof/>
              <w:kern w:val="2"/>
              <w:sz w:val="21"/>
              <w:szCs w:val="22"/>
              <w:lang w:val="en-US" w:eastAsia="ja-JP"/>
            </w:rPr>
          </w:pPr>
          <w:ins w:id="528" w:author="Kazuhiro Takagi" w:date="2017-03-16T21:26:00Z">
            <w:del w:id="529"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5.7.</w:delText>
              </w:r>
              <w:r w:rsidRPr="00A81686" w:rsidDel="00A81686">
                <w:rPr>
                  <w:rStyle w:val="Hyperlink"/>
                  <w:noProof/>
                  <w:lang w:val="en-US"/>
                </w:rPr>
                <w:delText xml:space="preserve"> Video &amp; Audio Performance</w:delText>
              </w:r>
              <w:r w:rsidDel="00A81686">
                <w:rPr>
                  <w:noProof/>
                  <w:webHidden/>
                </w:rPr>
                <w:tab/>
              </w:r>
            </w:del>
          </w:ins>
          <w:ins w:id="530" w:author="Kazuhiro Takagi" w:date="2017-04-20T16:10:00Z">
            <w:del w:id="531" w:author="Huy Duc. Nguyen" w:date="2017-08-28T16:38:00Z">
              <w:r w:rsidR="00C61B5A" w:rsidDel="003B19D6">
                <w:rPr>
                  <w:noProof/>
                  <w:webHidden/>
                </w:rPr>
                <w:delText>71</w:delText>
              </w:r>
            </w:del>
          </w:ins>
        </w:p>
        <w:p w:rsidR="00D25496" w:rsidDel="00A81686" w:rsidRDefault="00D25496">
          <w:pPr>
            <w:pStyle w:val="TOC3"/>
            <w:tabs>
              <w:tab w:val="right" w:leader="dot" w:pos="9742"/>
            </w:tabs>
            <w:rPr>
              <w:ins w:id="532" w:author="Kazuhiro Takagi" w:date="2017-03-16T21:26:00Z"/>
              <w:del w:id="533" w:author="Huy Duc. Nguyen" w:date="2017-08-29T13:10:00Z"/>
              <w:rFonts w:asciiTheme="minorHAnsi" w:hAnsiTheme="minorHAnsi" w:cstheme="minorBidi"/>
              <w:noProof/>
              <w:kern w:val="2"/>
              <w:sz w:val="21"/>
              <w:szCs w:val="22"/>
              <w:lang w:val="en-US" w:eastAsia="ja-JP"/>
            </w:rPr>
          </w:pPr>
          <w:ins w:id="534" w:author="Kazuhiro Takagi" w:date="2017-03-16T21:26:00Z">
            <w:del w:id="535" w:author="Huy Duc. Nguyen" w:date="2017-08-29T13:10:00Z">
              <w:r w:rsidRPr="00A81686" w:rsidDel="00A81686">
                <w:rPr>
                  <w:rStyle w:val="Hyperlink"/>
                  <w:noProof/>
                  <w14:scene3d>
                    <w14:camera w14:prst="orthographicFront"/>
                    <w14:lightRig w14:rig="threePt" w14:dir="t">
                      <w14:rot w14:lat="0" w14:lon="0" w14:rev="0"/>
                    </w14:lightRig>
                  </w14:scene3d>
                </w:rPr>
                <w:delText>5.7.1.</w:delText>
              </w:r>
              <w:r w:rsidRPr="00A81686" w:rsidDel="00A81686">
                <w:rPr>
                  <w:rStyle w:val="Hyperlink"/>
                  <w:noProof/>
                </w:rPr>
                <w:delText xml:space="preserve"> FPS on Linux Video decode</w:delText>
              </w:r>
              <w:r w:rsidDel="00A81686">
                <w:rPr>
                  <w:noProof/>
                  <w:webHidden/>
                </w:rPr>
                <w:tab/>
              </w:r>
            </w:del>
          </w:ins>
          <w:ins w:id="536" w:author="Kazuhiro Takagi" w:date="2017-04-20T16:10:00Z">
            <w:del w:id="537" w:author="Huy Duc. Nguyen" w:date="2017-08-28T16:38:00Z">
              <w:r w:rsidR="00C61B5A" w:rsidDel="003B19D6">
                <w:rPr>
                  <w:noProof/>
                  <w:webHidden/>
                </w:rPr>
                <w:delText>71</w:delText>
              </w:r>
            </w:del>
          </w:ins>
        </w:p>
        <w:p w:rsidR="00D25496" w:rsidDel="00A81686" w:rsidRDefault="00D25496">
          <w:pPr>
            <w:pStyle w:val="TOC3"/>
            <w:tabs>
              <w:tab w:val="right" w:leader="dot" w:pos="9742"/>
            </w:tabs>
            <w:rPr>
              <w:ins w:id="538" w:author="Kazuhiro Takagi" w:date="2017-03-16T21:26:00Z"/>
              <w:del w:id="539" w:author="Huy Duc. Nguyen" w:date="2017-08-29T13:10:00Z"/>
              <w:rFonts w:asciiTheme="minorHAnsi" w:hAnsiTheme="minorHAnsi" w:cstheme="minorBidi"/>
              <w:noProof/>
              <w:kern w:val="2"/>
              <w:sz w:val="21"/>
              <w:szCs w:val="22"/>
              <w:lang w:val="en-US" w:eastAsia="ja-JP"/>
            </w:rPr>
          </w:pPr>
          <w:ins w:id="540" w:author="Kazuhiro Takagi" w:date="2017-03-16T21:26:00Z">
            <w:del w:id="541" w:author="Huy Duc. Nguyen" w:date="2017-08-29T13:10:00Z">
              <w:r w:rsidRPr="00A81686" w:rsidDel="00A81686">
                <w:rPr>
                  <w:rStyle w:val="Hyperlink"/>
                  <w:noProof/>
                  <w14:scene3d>
                    <w14:camera w14:prst="orthographicFront"/>
                    <w14:lightRig w14:rig="threePt" w14:dir="t">
                      <w14:rot w14:lat="0" w14:lon="0" w14:rev="0"/>
                    </w14:lightRig>
                  </w14:scene3d>
                </w:rPr>
                <w:delText>5.7.2.</w:delText>
              </w:r>
              <w:r w:rsidRPr="00A81686" w:rsidDel="00A81686">
                <w:rPr>
                  <w:rStyle w:val="Hyperlink"/>
                  <w:noProof/>
                </w:rPr>
                <w:delText xml:space="preserve"> The overhead (FPS) compared virtualized Linux with native Linux</w:delText>
              </w:r>
              <w:r w:rsidDel="00A81686">
                <w:rPr>
                  <w:noProof/>
                  <w:webHidden/>
                </w:rPr>
                <w:tab/>
              </w:r>
            </w:del>
          </w:ins>
          <w:ins w:id="542" w:author="Kazuhiro Takagi" w:date="2017-04-20T16:10:00Z">
            <w:del w:id="543" w:author="Huy Duc. Nguyen" w:date="2017-08-28T16:38:00Z">
              <w:r w:rsidR="00C61B5A" w:rsidDel="003B19D6">
                <w:rPr>
                  <w:noProof/>
                  <w:webHidden/>
                </w:rPr>
                <w:delText>74</w:delText>
              </w:r>
            </w:del>
          </w:ins>
        </w:p>
        <w:p w:rsidR="00D25496" w:rsidDel="00A81686" w:rsidRDefault="00D25496">
          <w:pPr>
            <w:pStyle w:val="TOC3"/>
            <w:tabs>
              <w:tab w:val="right" w:leader="dot" w:pos="9742"/>
            </w:tabs>
            <w:rPr>
              <w:ins w:id="544" w:author="Kazuhiro Takagi" w:date="2017-03-16T21:26:00Z"/>
              <w:del w:id="545" w:author="Huy Duc. Nguyen" w:date="2017-08-29T13:10:00Z"/>
              <w:rFonts w:asciiTheme="minorHAnsi" w:hAnsiTheme="minorHAnsi" w:cstheme="minorBidi"/>
              <w:noProof/>
              <w:kern w:val="2"/>
              <w:sz w:val="21"/>
              <w:szCs w:val="22"/>
              <w:lang w:val="en-US" w:eastAsia="ja-JP"/>
            </w:rPr>
          </w:pPr>
          <w:ins w:id="546" w:author="Kazuhiro Takagi" w:date="2017-03-16T21:26:00Z">
            <w:del w:id="547" w:author="Huy Duc. Nguyen" w:date="2017-08-29T13:10:00Z">
              <w:r w:rsidRPr="00A81686" w:rsidDel="00A81686">
                <w:rPr>
                  <w:rStyle w:val="Hyperlink"/>
                  <w:noProof/>
                  <w14:scene3d>
                    <w14:camera w14:prst="orthographicFront"/>
                    <w14:lightRig w14:rig="threePt" w14:dir="t">
                      <w14:rot w14:lat="0" w14:lon="0" w14:rev="0"/>
                    </w14:lightRig>
                  </w14:scene3d>
                </w:rPr>
                <w:delText>5.7.3.</w:delText>
              </w:r>
              <w:r w:rsidRPr="00A81686" w:rsidDel="00A81686">
                <w:rPr>
                  <w:rStyle w:val="Hyperlink"/>
                  <w:noProof/>
                </w:rPr>
                <w:delText xml:space="preserve"> Audio playback performance</w:delText>
              </w:r>
              <w:r w:rsidDel="00A81686">
                <w:rPr>
                  <w:noProof/>
                  <w:webHidden/>
                </w:rPr>
                <w:tab/>
              </w:r>
            </w:del>
          </w:ins>
          <w:ins w:id="548" w:author="Kazuhiro Takagi" w:date="2017-04-20T16:10:00Z">
            <w:del w:id="549" w:author="Huy Duc. Nguyen" w:date="2017-08-28T16:38:00Z">
              <w:r w:rsidR="00C61B5A" w:rsidDel="003B19D6">
                <w:rPr>
                  <w:noProof/>
                  <w:webHidden/>
                </w:rPr>
                <w:delText>75</w:delText>
              </w:r>
            </w:del>
          </w:ins>
        </w:p>
        <w:p w:rsidR="00D25496" w:rsidDel="00A81686" w:rsidRDefault="00D25496">
          <w:pPr>
            <w:pStyle w:val="TOC3"/>
            <w:tabs>
              <w:tab w:val="right" w:leader="dot" w:pos="9742"/>
            </w:tabs>
            <w:rPr>
              <w:ins w:id="550" w:author="Kazuhiro Takagi" w:date="2017-03-16T21:26:00Z"/>
              <w:del w:id="551" w:author="Huy Duc. Nguyen" w:date="2017-08-29T13:10:00Z"/>
              <w:rFonts w:asciiTheme="minorHAnsi" w:hAnsiTheme="minorHAnsi" w:cstheme="minorBidi"/>
              <w:noProof/>
              <w:kern w:val="2"/>
              <w:sz w:val="21"/>
              <w:szCs w:val="22"/>
              <w:lang w:val="en-US" w:eastAsia="ja-JP"/>
            </w:rPr>
          </w:pPr>
          <w:ins w:id="552" w:author="Kazuhiro Takagi" w:date="2017-03-16T21:26:00Z">
            <w:del w:id="553" w:author="Huy Duc. Nguyen" w:date="2017-08-29T13:10:00Z">
              <w:r w:rsidRPr="00A81686" w:rsidDel="00A81686">
                <w:rPr>
                  <w:rStyle w:val="Hyperlink"/>
                  <w:noProof/>
                  <w14:scene3d>
                    <w14:camera w14:prst="orthographicFront"/>
                    <w14:lightRig w14:rig="threePt" w14:dir="t">
                      <w14:rot w14:lat="0" w14:lon="0" w14:rev="0"/>
                    </w14:lightRig>
                  </w14:scene3d>
                </w:rPr>
                <w:delText>5.7.4.</w:delText>
              </w:r>
              <w:r w:rsidRPr="00A81686" w:rsidDel="00A81686">
                <w:rPr>
                  <w:rStyle w:val="Hyperlink"/>
                  <w:noProof/>
                </w:rPr>
                <w:delText xml:space="preserve"> H.264 decoder/encoder latency</w:delText>
              </w:r>
              <w:r w:rsidDel="00A81686">
                <w:rPr>
                  <w:noProof/>
                  <w:webHidden/>
                </w:rPr>
                <w:tab/>
              </w:r>
            </w:del>
          </w:ins>
          <w:ins w:id="554" w:author="Kazuhiro Takagi" w:date="2017-04-20T16:10:00Z">
            <w:del w:id="555" w:author="Huy Duc. Nguyen" w:date="2017-08-28T16:38:00Z">
              <w:r w:rsidR="00C61B5A" w:rsidDel="003B19D6">
                <w:rPr>
                  <w:noProof/>
                  <w:webHidden/>
                </w:rPr>
                <w:delText>76</w:delText>
              </w:r>
            </w:del>
          </w:ins>
        </w:p>
        <w:p w:rsidR="00D25496" w:rsidDel="00A81686" w:rsidRDefault="00D25496">
          <w:pPr>
            <w:pStyle w:val="TOC2"/>
            <w:tabs>
              <w:tab w:val="right" w:leader="dot" w:pos="9742"/>
            </w:tabs>
            <w:rPr>
              <w:ins w:id="556" w:author="Kazuhiro Takagi" w:date="2017-03-16T21:26:00Z"/>
              <w:del w:id="557" w:author="Huy Duc. Nguyen" w:date="2017-08-29T13:10:00Z"/>
              <w:rFonts w:asciiTheme="minorHAnsi" w:hAnsiTheme="minorHAnsi" w:cstheme="minorBidi"/>
              <w:noProof/>
              <w:kern w:val="2"/>
              <w:sz w:val="21"/>
              <w:szCs w:val="22"/>
              <w:lang w:val="en-US" w:eastAsia="ja-JP"/>
            </w:rPr>
          </w:pPr>
          <w:ins w:id="558" w:author="Kazuhiro Takagi" w:date="2017-03-16T21:26:00Z">
            <w:del w:id="559"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5.8.</w:delText>
              </w:r>
              <w:r w:rsidRPr="00A81686" w:rsidDel="00A81686">
                <w:rPr>
                  <w:rStyle w:val="Hyperlink"/>
                  <w:noProof/>
                  <w:lang w:val="en-US"/>
                </w:rPr>
                <w:delText xml:space="preserve"> Camera Performance</w:delText>
              </w:r>
              <w:r w:rsidDel="00A81686">
                <w:rPr>
                  <w:noProof/>
                  <w:webHidden/>
                </w:rPr>
                <w:tab/>
              </w:r>
            </w:del>
          </w:ins>
          <w:ins w:id="560" w:author="Kazuhiro Takagi" w:date="2017-04-20T16:10:00Z">
            <w:del w:id="561" w:author="Huy Duc. Nguyen" w:date="2017-08-28T16:38:00Z">
              <w:r w:rsidR="00C61B5A" w:rsidDel="003B19D6">
                <w:rPr>
                  <w:noProof/>
                  <w:webHidden/>
                </w:rPr>
                <w:delText>78</w:delText>
              </w:r>
            </w:del>
          </w:ins>
        </w:p>
        <w:p w:rsidR="00D25496" w:rsidDel="00A81686" w:rsidRDefault="00D25496">
          <w:pPr>
            <w:pStyle w:val="TOC3"/>
            <w:tabs>
              <w:tab w:val="right" w:leader="dot" w:pos="9742"/>
            </w:tabs>
            <w:rPr>
              <w:ins w:id="562" w:author="Kazuhiro Takagi" w:date="2017-03-16T21:26:00Z"/>
              <w:del w:id="563" w:author="Huy Duc. Nguyen" w:date="2017-08-29T13:10:00Z"/>
              <w:rFonts w:asciiTheme="minorHAnsi" w:hAnsiTheme="minorHAnsi" w:cstheme="minorBidi"/>
              <w:noProof/>
              <w:kern w:val="2"/>
              <w:sz w:val="21"/>
              <w:szCs w:val="22"/>
              <w:lang w:val="en-US" w:eastAsia="ja-JP"/>
            </w:rPr>
          </w:pPr>
          <w:ins w:id="564" w:author="Kazuhiro Takagi" w:date="2017-03-16T21:26:00Z">
            <w:del w:id="565" w:author="Huy Duc. Nguyen" w:date="2017-08-29T13:10:00Z">
              <w:r w:rsidRPr="00A81686" w:rsidDel="00A81686">
                <w:rPr>
                  <w:rStyle w:val="Hyperlink"/>
                  <w:noProof/>
                  <w14:scene3d>
                    <w14:camera w14:prst="orthographicFront"/>
                    <w14:lightRig w14:rig="threePt" w14:dir="t">
                      <w14:rot w14:lat="0" w14:lon="0" w14:rev="0"/>
                    </w14:lightRig>
                  </w14:scene3d>
                </w:rPr>
                <w:delText>5.8.1.</w:delText>
              </w:r>
              <w:r w:rsidRPr="00A81686" w:rsidDel="00A81686">
                <w:rPr>
                  <w:rStyle w:val="Hyperlink"/>
                  <w:noProof/>
                </w:rPr>
                <w:delText xml:space="preserve"> FPS on Linux of camera</w:delText>
              </w:r>
              <w:r w:rsidDel="00A81686">
                <w:rPr>
                  <w:noProof/>
                  <w:webHidden/>
                </w:rPr>
                <w:tab/>
              </w:r>
            </w:del>
          </w:ins>
          <w:ins w:id="566" w:author="Kazuhiro Takagi" w:date="2017-04-20T16:10:00Z">
            <w:del w:id="567" w:author="Huy Duc. Nguyen" w:date="2017-08-28T16:38:00Z">
              <w:r w:rsidR="00C61B5A" w:rsidDel="003B19D6">
                <w:rPr>
                  <w:noProof/>
                  <w:webHidden/>
                </w:rPr>
                <w:delText>78</w:delText>
              </w:r>
            </w:del>
          </w:ins>
        </w:p>
        <w:p w:rsidR="00D25496" w:rsidDel="00A81686" w:rsidRDefault="00D25496">
          <w:pPr>
            <w:pStyle w:val="TOC3"/>
            <w:tabs>
              <w:tab w:val="right" w:leader="dot" w:pos="9742"/>
            </w:tabs>
            <w:rPr>
              <w:ins w:id="568" w:author="Kazuhiro Takagi" w:date="2017-03-16T21:26:00Z"/>
              <w:del w:id="569" w:author="Huy Duc. Nguyen" w:date="2017-08-29T13:10:00Z"/>
              <w:rFonts w:asciiTheme="minorHAnsi" w:hAnsiTheme="minorHAnsi" w:cstheme="minorBidi"/>
              <w:noProof/>
              <w:kern w:val="2"/>
              <w:sz w:val="21"/>
              <w:szCs w:val="22"/>
              <w:lang w:val="en-US" w:eastAsia="ja-JP"/>
            </w:rPr>
          </w:pPr>
          <w:ins w:id="570" w:author="Kazuhiro Takagi" w:date="2017-03-16T21:26:00Z">
            <w:del w:id="571" w:author="Huy Duc. Nguyen" w:date="2017-08-29T13:10:00Z">
              <w:r w:rsidRPr="00A81686" w:rsidDel="00A81686">
                <w:rPr>
                  <w:rStyle w:val="Hyperlink"/>
                  <w:noProof/>
                  <w14:scene3d>
                    <w14:camera w14:prst="orthographicFront"/>
                    <w14:lightRig w14:rig="threePt" w14:dir="t">
                      <w14:rot w14:lat="0" w14:lon="0" w14:rev="0"/>
                    </w14:lightRig>
                  </w14:scene3d>
                </w:rPr>
                <w:delText>5.8.2.</w:delText>
              </w:r>
              <w:r w:rsidRPr="00A81686" w:rsidDel="00A81686">
                <w:rPr>
                  <w:rStyle w:val="Hyperlink"/>
                  <w:noProof/>
                </w:rPr>
                <w:delText xml:space="preserve"> FPS on INTEGRITY of camera</w:delText>
              </w:r>
              <w:r w:rsidDel="00A81686">
                <w:rPr>
                  <w:noProof/>
                  <w:webHidden/>
                </w:rPr>
                <w:tab/>
              </w:r>
            </w:del>
          </w:ins>
          <w:ins w:id="572" w:author="Kazuhiro Takagi" w:date="2017-04-20T16:10:00Z">
            <w:del w:id="573" w:author="Huy Duc. Nguyen" w:date="2017-08-28T16:38:00Z">
              <w:r w:rsidR="00C61B5A" w:rsidDel="003B19D6">
                <w:rPr>
                  <w:noProof/>
                  <w:webHidden/>
                </w:rPr>
                <w:delText>80</w:delText>
              </w:r>
            </w:del>
          </w:ins>
        </w:p>
        <w:p w:rsidR="00D25496" w:rsidDel="00A81686" w:rsidRDefault="00D25496">
          <w:pPr>
            <w:pStyle w:val="TOC3"/>
            <w:tabs>
              <w:tab w:val="right" w:leader="dot" w:pos="9742"/>
            </w:tabs>
            <w:rPr>
              <w:ins w:id="574" w:author="Kazuhiro Takagi" w:date="2017-03-16T21:26:00Z"/>
              <w:del w:id="575" w:author="Huy Duc. Nguyen" w:date="2017-08-29T13:10:00Z"/>
              <w:rFonts w:asciiTheme="minorHAnsi" w:hAnsiTheme="minorHAnsi" w:cstheme="minorBidi"/>
              <w:noProof/>
              <w:kern w:val="2"/>
              <w:sz w:val="21"/>
              <w:szCs w:val="22"/>
              <w:lang w:val="en-US" w:eastAsia="ja-JP"/>
            </w:rPr>
          </w:pPr>
          <w:ins w:id="576" w:author="Kazuhiro Takagi" w:date="2017-03-16T21:26:00Z">
            <w:del w:id="577" w:author="Huy Duc. Nguyen" w:date="2017-08-29T13:10:00Z">
              <w:r w:rsidRPr="00A81686" w:rsidDel="00A81686">
                <w:rPr>
                  <w:rStyle w:val="Hyperlink"/>
                  <w:noProof/>
                  <w14:scene3d>
                    <w14:camera w14:prst="orthographicFront"/>
                    <w14:lightRig w14:rig="threePt" w14:dir="t">
                      <w14:rot w14:lat="0" w14:lon="0" w14:rev="0"/>
                    </w14:lightRig>
                  </w14:scene3d>
                </w:rPr>
                <w:delText>5.8.3.</w:delText>
              </w:r>
              <w:r w:rsidRPr="00A81686" w:rsidDel="00A81686">
                <w:rPr>
                  <w:rStyle w:val="Hyperlink"/>
                  <w:noProof/>
                </w:rPr>
                <w:delText xml:space="preserve"> The overhead (FPS) compared virtualized Linux with native Linux</w:delText>
              </w:r>
              <w:r w:rsidDel="00A81686">
                <w:rPr>
                  <w:noProof/>
                  <w:webHidden/>
                </w:rPr>
                <w:tab/>
              </w:r>
            </w:del>
          </w:ins>
          <w:ins w:id="578" w:author="Kazuhiro Takagi" w:date="2017-04-20T16:10:00Z">
            <w:del w:id="579" w:author="Huy Duc. Nguyen" w:date="2017-08-28T16:38:00Z">
              <w:r w:rsidR="00C61B5A" w:rsidDel="003B19D6">
                <w:rPr>
                  <w:noProof/>
                  <w:webHidden/>
                </w:rPr>
                <w:delText>81</w:delText>
              </w:r>
            </w:del>
          </w:ins>
        </w:p>
        <w:p w:rsidR="00D25496" w:rsidDel="00A81686" w:rsidRDefault="00D25496">
          <w:pPr>
            <w:pStyle w:val="TOC2"/>
            <w:tabs>
              <w:tab w:val="right" w:leader="dot" w:pos="9742"/>
            </w:tabs>
            <w:rPr>
              <w:ins w:id="580" w:author="Kazuhiro Takagi" w:date="2017-03-16T21:26:00Z"/>
              <w:del w:id="581" w:author="Huy Duc. Nguyen" w:date="2017-08-29T13:10:00Z"/>
              <w:rFonts w:asciiTheme="minorHAnsi" w:hAnsiTheme="minorHAnsi" w:cstheme="minorBidi"/>
              <w:noProof/>
              <w:kern w:val="2"/>
              <w:sz w:val="21"/>
              <w:szCs w:val="22"/>
              <w:lang w:val="en-US" w:eastAsia="ja-JP"/>
            </w:rPr>
          </w:pPr>
          <w:ins w:id="582" w:author="Kazuhiro Takagi" w:date="2017-03-16T21:26:00Z">
            <w:del w:id="583"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5.9.</w:delText>
              </w:r>
              <w:r w:rsidRPr="00A81686" w:rsidDel="00A81686">
                <w:rPr>
                  <w:rStyle w:val="Hyperlink"/>
                  <w:noProof/>
                  <w:lang w:val="en-US"/>
                </w:rPr>
                <w:delText xml:space="preserve"> Display Performance</w:delText>
              </w:r>
              <w:r w:rsidDel="00A81686">
                <w:rPr>
                  <w:noProof/>
                  <w:webHidden/>
                </w:rPr>
                <w:tab/>
              </w:r>
            </w:del>
          </w:ins>
          <w:ins w:id="584" w:author="Kazuhiro Takagi" w:date="2017-04-20T16:10:00Z">
            <w:del w:id="585"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86" w:author="Kazuhiro Takagi" w:date="2017-03-16T21:26:00Z"/>
              <w:del w:id="587" w:author="Huy Duc. Nguyen" w:date="2017-08-29T13:10:00Z"/>
              <w:rFonts w:asciiTheme="minorHAnsi" w:hAnsiTheme="minorHAnsi" w:cstheme="minorBidi"/>
              <w:noProof/>
              <w:kern w:val="2"/>
              <w:sz w:val="21"/>
              <w:szCs w:val="22"/>
              <w:lang w:val="en-US" w:eastAsia="ja-JP"/>
            </w:rPr>
          </w:pPr>
          <w:ins w:id="588" w:author="Kazuhiro Takagi" w:date="2017-03-16T21:26:00Z">
            <w:del w:id="589" w:author="Huy Duc. Nguyen" w:date="2017-08-29T13:10:00Z">
              <w:r w:rsidRPr="00A81686" w:rsidDel="00A81686">
                <w:rPr>
                  <w:rStyle w:val="Hyperlink"/>
                  <w:noProof/>
                  <w14:scene3d>
                    <w14:camera w14:prst="orthographicFront"/>
                    <w14:lightRig w14:rig="threePt" w14:dir="t">
                      <w14:rot w14:lat="0" w14:lon="0" w14:rev="0"/>
                    </w14:lightRig>
                  </w14:scene3d>
                </w:rPr>
                <w:delText>5.9.1.</w:delText>
              </w:r>
              <w:r w:rsidRPr="00A81686" w:rsidDel="00A81686">
                <w:rPr>
                  <w:rStyle w:val="Hyperlink"/>
                  <w:noProof/>
                </w:rPr>
                <w:delText xml:space="preserve"> OpenGL Performance</w:delText>
              </w:r>
              <w:r w:rsidDel="00A81686">
                <w:rPr>
                  <w:noProof/>
                  <w:webHidden/>
                </w:rPr>
                <w:tab/>
              </w:r>
            </w:del>
          </w:ins>
          <w:ins w:id="590" w:author="Kazuhiro Takagi" w:date="2017-04-20T16:10:00Z">
            <w:del w:id="591"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92" w:author="Kazuhiro Takagi" w:date="2017-03-16T21:26:00Z"/>
              <w:del w:id="593" w:author="Huy Duc. Nguyen" w:date="2017-08-29T13:10:00Z"/>
              <w:rFonts w:asciiTheme="minorHAnsi" w:hAnsiTheme="minorHAnsi" w:cstheme="minorBidi"/>
              <w:noProof/>
              <w:kern w:val="2"/>
              <w:sz w:val="21"/>
              <w:szCs w:val="22"/>
              <w:lang w:val="en-US" w:eastAsia="ja-JP"/>
            </w:rPr>
          </w:pPr>
          <w:ins w:id="594" w:author="Kazuhiro Takagi" w:date="2017-03-16T21:26:00Z">
            <w:del w:id="595" w:author="Huy Duc. Nguyen" w:date="2017-08-29T13:10:00Z">
              <w:r w:rsidRPr="00A81686" w:rsidDel="00A81686">
                <w:rPr>
                  <w:rStyle w:val="Hyperlink"/>
                  <w:noProof/>
                  <w14:scene3d>
                    <w14:camera w14:prst="orthographicFront"/>
                    <w14:lightRig w14:rig="threePt" w14:dir="t">
                      <w14:rot w14:lat="0" w14:lon="0" w14:rev="0"/>
                    </w14:lightRig>
                  </w14:scene3d>
                </w:rPr>
                <w:delText>5.9.2.</w:delText>
              </w:r>
              <w:r w:rsidRPr="00A81686" w:rsidDel="00A81686">
                <w:rPr>
                  <w:rStyle w:val="Hyperlink"/>
                  <w:noProof/>
                </w:rPr>
                <w:delText xml:space="preserve"> Total performance of display system</w:delText>
              </w:r>
              <w:r w:rsidDel="00A81686">
                <w:rPr>
                  <w:noProof/>
                  <w:webHidden/>
                </w:rPr>
                <w:tab/>
              </w:r>
            </w:del>
          </w:ins>
          <w:ins w:id="596" w:author="Kazuhiro Takagi" w:date="2017-04-20T16:10:00Z">
            <w:del w:id="597" w:author="Huy Duc. Nguyen" w:date="2017-08-28T16:38:00Z">
              <w:r w:rsidR="00C61B5A" w:rsidDel="003B19D6">
                <w:rPr>
                  <w:noProof/>
                  <w:webHidden/>
                </w:rPr>
                <w:delText>83</w:delText>
              </w:r>
            </w:del>
          </w:ins>
        </w:p>
        <w:p w:rsidR="00D25496" w:rsidDel="00A81686" w:rsidRDefault="00D25496">
          <w:pPr>
            <w:pStyle w:val="TOC3"/>
            <w:tabs>
              <w:tab w:val="right" w:leader="dot" w:pos="9742"/>
            </w:tabs>
            <w:rPr>
              <w:ins w:id="598" w:author="Kazuhiro Takagi" w:date="2017-03-16T21:26:00Z"/>
              <w:del w:id="599" w:author="Huy Duc. Nguyen" w:date="2017-08-29T13:10:00Z"/>
              <w:rFonts w:asciiTheme="minorHAnsi" w:hAnsiTheme="minorHAnsi" w:cstheme="minorBidi"/>
              <w:noProof/>
              <w:kern w:val="2"/>
              <w:sz w:val="21"/>
              <w:szCs w:val="22"/>
              <w:lang w:val="en-US" w:eastAsia="ja-JP"/>
            </w:rPr>
          </w:pPr>
          <w:ins w:id="600" w:author="Kazuhiro Takagi" w:date="2017-03-16T21:26:00Z">
            <w:del w:id="601" w:author="Huy Duc. Nguyen" w:date="2017-08-29T13:10:00Z">
              <w:r w:rsidRPr="00A81686" w:rsidDel="00A81686">
                <w:rPr>
                  <w:rStyle w:val="Hyperlink"/>
                  <w:noProof/>
                  <w14:scene3d>
                    <w14:camera w14:prst="orthographicFront"/>
                    <w14:lightRig w14:rig="threePt" w14:dir="t">
                      <w14:rot w14:lat="0" w14:lon="0" w14:rev="0"/>
                    </w14:lightRig>
                  </w14:scene3d>
                </w:rPr>
                <w:delText>5.9.3.</w:delText>
              </w:r>
              <w:r w:rsidRPr="00A81686" w:rsidDel="00A81686">
                <w:rPr>
                  <w:rStyle w:val="Hyperlink"/>
                  <w:noProof/>
                </w:rPr>
                <w:delText xml:space="preserve"> The overhead (processing time) of display virtualization</w:delText>
              </w:r>
              <w:r w:rsidDel="00A81686">
                <w:rPr>
                  <w:noProof/>
                  <w:webHidden/>
                </w:rPr>
                <w:tab/>
              </w:r>
            </w:del>
          </w:ins>
          <w:ins w:id="602" w:author="Kazuhiro Takagi" w:date="2017-04-20T16:10:00Z">
            <w:del w:id="603" w:author="Huy Duc. Nguyen" w:date="2017-08-28T16:38:00Z">
              <w:r w:rsidR="00C61B5A" w:rsidDel="003B19D6">
                <w:rPr>
                  <w:noProof/>
                  <w:webHidden/>
                </w:rPr>
                <w:delText>84</w:delText>
              </w:r>
            </w:del>
          </w:ins>
        </w:p>
        <w:p w:rsidR="00D25496" w:rsidDel="00A81686" w:rsidRDefault="00D25496">
          <w:pPr>
            <w:pStyle w:val="TOC3"/>
            <w:tabs>
              <w:tab w:val="right" w:leader="dot" w:pos="9742"/>
            </w:tabs>
            <w:rPr>
              <w:ins w:id="604" w:author="Kazuhiro Takagi" w:date="2017-03-16T21:26:00Z"/>
              <w:del w:id="605" w:author="Huy Duc. Nguyen" w:date="2017-08-29T13:10:00Z"/>
              <w:rFonts w:asciiTheme="minorHAnsi" w:hAnsiTheme="minorHAnsi" w:cstheme="minorBidi"/>
              <w:noProof/>
              <w:kern w:val="2"/>
              <w:sz w:val="21"/>
              <w:szCs w:val="22"/>
              <w:lang w:val="en-US" w:eastAsia="ja-JP"/>
            </w:rPr>
          </w:pPr>
          <w:ins w:id="606" w:author="Kazuhiro Takagi" w:date="2017-03-16T21:26:00Z">
            <w:del w:id="607" w:author="Huy Duc. Nguyen" w:date="2017-08-29T13:10:00Z">
              <w:r w:rsidRPr="00A81686" w:rsidDel="00A81686">
                <w:rPr>
                  <w:rStyle w:val="Hyperlink"/>
                  <w:noProof/>
                  <w14:scene3d>
                    <w14:camera w14:prst="orthographicFront"/>
                    <w14:lightRig w14:rig="threePt" w14:dir="t">
                      <w14:rot w14:lat="0" w14:lon="0" w14:rev="0"/>
                    </w14:lightRig>
                  </w14:scene3d>
                </w:rPr>
                <w:delText>5.9.4.</w:delText>
              </w:r>
              <w:r w:rsidRPr="00A81686" w:rsidDel="00A81686">
                <w:rPr>
                  <w:rStyle w:val="Hyperlink"/>
                  <w:noProof/>
                </w:rPr>
                <w:delText xml:space="preserve"> Image composition performance</w:delText>
              </w:r>
              <w:r w:rsidDel="00A81686">
                <w:rPr>
                  <w:noProof/>
                  <w:webHidden/>
                </w:rPr>
                <w:tab/>
              </w:r>
            </w:del>
          </w:ins>
          <w:ins w:id="608" w:author="Kazuhiro Takagi" w:date="2017-04-20T16:10:00Z">
            <w:del w:id="609" w:author="Huy Duc. Nguyen" w:date="2017-08-28T16:38:00Z">
              <w:r w:rsidR="00C61B5A" w:rsidDel="003B19D6">
                <w:rPr>
                  <w:noProof/>
                  <w:webHidden/>
                </w:rPr>
                <w:delText>86</w:delText>
              </w:r>
            </w:del>
          </w:ins>
        </w:p>
        <w:p w:rsidR="00D25496" w:rsidDel="00A81686" w:rsidRDefault="00D25496">
          <w:pPr>
            <w:pStyle w:val="TOC2"/>
            <w:tabs>
              <w:tab w:val="right" w:leader="dot" w:pos="9742"/>
            </w:tabs>
            <w:rPr>
              <w:ins w:id="610" w:author="Kazuhiro Takagi" w:date="2017-03-16T21:26:00Z"/>
              <w:del w:id="611" w:author="Huy Duc. Nguyen" w:date="2017-08-29T13:10:00Z"/>
              <w:rFonts w:asciiTheme="minorHAnsi" w:hAnsiTheme="minorHAnsi" w:cstheme="minorBidi"/>
              <w:noProof/>
              <w:kern w:val="2"/>
              <w:sz w:val="21"/>
              <w:szCs w:val="22"/>
              <w:lang w:val="en-US" w:eastAsia="ja-JP"/>
            </w:rPr>
          </w:pPr>
          <w:ins w:id="612" w:author="Kazuhiro Takagi" w:date="2017-03-16T21:26:00Z">
            <w:del w:id="613"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5.10.</w:delText>
              </w:r>
              <w:r w:rsidRPr="00A81686" w:rsidDel="00A81686">
                <w:rPr>
                  <w:rStyle w:val="Hyperlink"/>
                  <w:noProof/>
                  <w:lang w:val="en-US"/>
                </w:rPr>
                <w:delText xml:space="preserve"> RAM I/O Performance</w:delText>
              </w:r>
              <w:r w:rsidDel="00A81686">
                <w:rPr>
                  <w:noProof/>
                  <w:webHidden/>
                </w:rPr>
                <w:tab/>
              </w:r>
            </w:del>
          </w:ins>
          <w:ins w:id="614" w:author="Kazuhiro Takagi" w:date="2017-04-20T16:10:00Z">
            <w:del w:id="615" w:author="Huy Duc. Nguyen" w:date="2017-08-28T16:38:00Z">
              <w:r w:rsidR="00C61B5A" w:rsidDel="003B19D6">
                <w:rPr>
                  <w:noProof/>
                  <w:webHidden/>
                </w:rPr>
                <w:delText>88</w:delText>
              </w:r>
            </w:del>
          </w:ins>
        </w:p>
        <w:p w:rsidR="00D25496" w:rsidDel="00A81686" w:rsidRDefault="00D25496">
          <w:pPr>
            <w:pStyle w:val="TOC3"/>
            <w:tabs>
              <w:tab w:val="right" w:leader="dot" w:pos="9742"/>
            </w:tabs>
            <w:rPr>
              <w:ins w:id="616" w:author="Kazuhiro Takagi" w:date="2017-03-16T21:26:00Z"/>
              <w:del w:id="617" w:author="Huy Duc. Nguyen" w:date="2017-08-29T13:10:00Z"/>
              <w:rFonts w:asciiTheme="minorHAnsi" w:hAnsiTheme="minorHAnsi" w:cstheme="minorBidi"/>
              <w:noProof/>
              <w:kern w:val="2"/>
              <w:sz w:val="21"/>
              <w:szCs w:val="22"/>
              <w:lang w:val="en-US" w:eastAsia="ja-JP"/>
            </w:rPr>
          </w:pPr>
          <w:ins w:id="618" w:author="Kazuhiro Takagi" w:date="2017-03-16T21:26:00Z">
            <w:del w:id="619" w:author="Huy Duc. Nguyen" w:date="2017-08-29T13:10:00Z">
              <w:r w:rsidRPr="00A81686" w:rsidDel="00A81686">
                <w:rPr>
                  <w:rStyle w:val="Hyperlink"/>
                  <w:noProof/>
                  <w14:scene3d>
                    <w14:camera w14:prst="orthographicFront"/>
                    <w14:lightRig w14:rig="threePt" w14:dir="t">
                      <w14:rot w14:lat="0" w14:lon="0" w14:rev="0"/>
                    </w14:lightRig>
                  </w14:scene3d>
                </w:rPr>
                <w:delText>5.10.1.</w:delText>
              </w:r>
              <w:r w:rsidRPr="00A81686" w:rsidDel="00A81686">
                <w:rPr>
                  <w:rStyle w:val="Hyperlink"/>
                  <w:noProof/>
                </w:rPr>
                <w:delText xml:space="preserve"> RAM I/O Performance</w:delText>
              </w:r>
              <w:r w:rsidDel="00A81686">
                <w:rPr>
                  <w:noProof/>
                  <w:webHidden/>
                </w:rPr>
                <w:tab/>
              </w:r>
            </w:del>
          </w:ins>
          <w:ins w:id="620" w:author="Kazuhiro Takagi" w:date="2017-04-20T16:10:00Z">
            <w:del w:id="621" w:author="Huy Duc. Nguyen" w:date="2017-08-28T16:38:00Z">
              <w:r w:rsidR="00C61B5A" w:rsidDel="003B19D6">
                <w:rPr>
                  <w:noProof/>
                  <w:webHidden/>
                </w:rPr>
                <w:delText>88</w:delText>
              </w:r>
            </w:del>
          </w:ins>
        </w:p>
        <w:p w:rsidR="00D25496" w:rsidDel="00A81686" w:rsidRDefault="00D25496">
          <w:pPr>
            <w:pStyle w:val="TOC2"/>
            <w:tabs>
              <w:tab w:val="right" w:leader="dot" w:pos="9742"/>
            </w:tabs>
            <w:rPr>
              <w:ins w:id="622" w:author="Kazuhiro Takagi" w:date="2017-03-16T21:26:00Z"/>
              <w:del w:id="623" w:author="Huy Duc. Nguyen" w:date="2017-08-29T13:10:00Z"/>
              <w:rFonts w:asciiTheme="minorHAnsi" w:hAnsiTheme="minorHAnsi" w:cstheme="minorBidi"/>
              <w:noProof/>
              <w:kern w:val="2"/>
              <w:sz w:val="21"/>
              <w:szCs w:val="22"/>
              <w:lang w:val="en-US" w:eastAsia="ja-JP"/>
            </w:rPr>
          </w:pPr>
          <w:ins w:id="624" w:author="Kazuhiro Takagi" w:date="2017-03-16T21:26:00Z">
            <w:del w:id="625"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5.11.</w:delText>
              </w:r>
              <w:r w:rsidRPr="00A81686" w:rsidDel="00A81686">
                <w:rPr>
                  <w:rStyle w:val="Hyperlink"/>
                  <w:noProof/>
                  <w:lang w:val="en-US"/>
                </w:rPr>
                <w:delText xml:space="preserve"> Memory Performance</w:delText>
              </w:r>
              <w:r w:rsidDel="00A81686">
                <w:rPr>
                  <w:noProof/>
                  <w:webHidden/>
                </w:rPr>
                <w:tab/>
              </w:r>
            </w:del>
          </w:ins>
          <w:ins w:id="626" w:author="Kazuhiro Takagi" w:date="2017-04-20T16:10:00Z">
            <w:del w:id="627" w:author="Huy Duc. Nguyen" w:date="2017-08-28T16:38:00Z">
              <w:r w:rsidR="00C61B5A" w:rsidDel="003B19D6">
                <w:rPr>
                  <w:noProof/>
                  <w:webHidden/>
                </w:rPr>
                <w:delText>91</w:delText>
              </w:r>
            </w:del>
          </w:ins>
        </w:p>
        <w:p w:rsidR="00D25496" w:rsidDel="00A81686" w:rsidRDefault="00D25496">
          <w:pPr>
            <w:pStyle w:val="TOC3"/>
            <w:tabs>
              <w:tab w:val="right" w:leader="dot" w:pos="9742"/>
            </w:tabs>
            <w:rPr>
              <w:ins w:id="628" w:author="Kazuhiro Takagi" w:date="2017-03-16T21:26:00Z"/>
              <w:del w:id="629" w:author="Huy Duc. Nguyen" w:date="2017-08-29T13:10:00Z"/>
              <w:rFonts w:asciiTheme="minorHAnsi" w:hAnsiTheme="minorHAnsi" w:cstheme="minorBidi"/>
              <w:noProof/>
              <w:kern w:val="2"/>
              <w:sz w:val="21"/>
              <w:szCs w:val="22"/>
              <w:lang w:val="en-US" w:eastAsia="ja-JP"/>
            </w:rPr>
          </w:pPr>
          <w:ins w:id="630" w:author="Kazuhiro Takagi" w:date="2017-03-16T21:26:00Z">
            <w:del w:id="631" w:author="Huy Duc. Nguyen" w:date="2017-08-29T13:10:00Z">
              <w:r w:rsidRPr="00A81686" w:rsidDel="00A81686">
                <w:rPr>
                  <w:rStyle w:val="Hyperlink"/>
                  <w:noProof/>
                  <w14:scene3d>
                    <w14:camera w14:prst="orthographicFront"/>
                    <w14:lightRig w14:rig="threePt" w14:dir="t">
                      <w14:rot w14:lat="0" w14:lon="0" w14:rev="0"/>
                    </w14:lightRig>
                  </w14:scene3d>
                </w:rPr>
                <w:delText>5.11.1.</w:delText>
              </w:r>
              <w:r w:rsidRPr="00A81686" w:rsidDel="00A81686">
                <w:rPr>
                  <w:rStyle w:val="Hyperlink"/>
                  <w:noProof/>
                </w:rPr>
                <w:delText xml:space="preserve"> Sequential reading performance</w:delText>
              </w:r>
              <w:r w:rsidDel="00A81686">
                <w:rPr>
                  <w:noProof/>
                  <w:webHidden/>
                </w:rPr>
                <w:tab/>
              </w:r>
            </w:del>
          </w:ins>
          <w:ins w:id="632" w:author="Kazuhiro Takagi" w:date="2017-04-20T16:10:00Z">
            <w:del w:id="633" w:author="Huy Duc. Nguyen" w:date="2017-08-28T16:38:00Z">
              <w:r w:rsidR="00C61B5A" w:rsidDel="003B19D6">
                <w:rPr>
                  <w:noProof/>
                  <w:webHidden/>
                </w:rPr>
                <w:delText>91</w:delText>
              </w:r>
            </w:del>
          </w:ins>
        </w:p>
        <w:p w:rsidR="00D25496" w:rsidDel="00A81686" w:rsidRDefault="00D25496">
          <w:pPr>
            <w:pStyle w:val="TOC3"/>
            <w:tabs>
              <w:tab w:val="right" w:leader="dot" w:pos="9742"/>
            </w:tabs>
            <w:rPr>
              <w:ins w:id="634" w:author="Kazuhiro Takagi" w:date="2017-03-16T21:26:00Z"/>
              <w:del w:id="635" w:author="Huy Duc. Nguyen" w:date="2017-08-29T13:10:00Z"/>
              <w:rFonts w:asciiTheme="minorHAnsi" w:hAnsiTheme="minorHAnsi" w:cstheme="minorBidi"/>
              <w:noProof/>
              <w:kern w:val="2"/>
              <w:sz w:val="21"/>
              <w:szCs w:val="22"/>
              <w:lang w:val="en-US" w:eastAsia="ja-JP"/>
            </w:rPr>
          </w:pPr>
          <w:ins w:id="636" w:author="Kazuhiro Takagi" w:date="2017-03-16T21:26:00Z">
            <w:del w:id="637" w:author="Huy Duc. Nguyen" w:date="2017-08-29T13:10:00Z">
              <w:r w:rsidRPr="00A81686" w:rsidDel="00A81686">
                <w:rPr>
                  <w:rStyle w:val="Hyperlink"/>
                  <w:noProof/>
                  <w14:scene3d>
                    <w14:camera w14:prst="orthographicFront"/>
                    <w14:lightRig w14:rig="threePt" w14:dir="t">
                      <w14:rot w14:lat="0" w14:lon="0" w14:rev="0"/>
                    </w14:lightRig>
                  </w14:scene3d>
                </w:rPr>
                <w:delText>5.11.2.</w:delText>
              </w:r>
              <w:r w:rsidRPr="00A81686" w:rsidDel="00A81686">
                <w:rPr>
                  <w:rStyle w:val="Hyperlink"/>
                  <w:noProof/>
                </w:rPr>
                <w:delText xml:space="preserve"> Sequential writing performance</w:delText>
              </w:r>
              <w:r w:rsidDel="00A81686">
                <w:rPr>
                  <w:noProof/>
                  <w:webHidden/>
                </w:rPr>
                <w:tab/>
              </w:r>
            </w:del>
          </w:ins>
          <w:ins w:id="638" w:author="Kazuhiro Takagi" w:date="2017-04-20T16:10:00Z">
            <w:del w:id="639" w:author="Huy Duc. Nguyen" w:date="2017-08-28T16:38:00Z">
              <w:r w:rsidR="00C61B5A" w:rsidDel="003B19D6">
                <w:rPr>
                  <w:noProof/>
                  <w:webHidden/>
                </w:rPr>
                <w:delText>98</w:delText>
              </w:r>
            </w:del>
          </w:ins>
        </w:p>
        <w:p w:rsidR="00D25496" w:rsidDel="00A81686" w:rsidRDefault="00D25496">
          <w:pPr>
            <w:pStyle w:val="TOC3"/>
            <w:tabs>
              <w:tab w:val="right" w:leader="dot" w:pos="9742"/>
            </w:tabs>
            <w:rPr>
              <w:ins w:id="640" w:author="Kazuhiro Takagi" w:date="2017-03-16T21:26:00Z"/>
              <w:del w:id="641" w:author="Huy Duc. Nguyen" w:date="2017-08-29T13:10:00Z"/>
              <w:rFonts w:asciiTheme="minorHAnsi" w:hAnsiTheme="minorHAnsi" w:cstheme="minorBidi"/>
              <w:noProof/>
              <w:kern w:val="2"/>
              <w:sz w:val="21"/>
              <w:szCs w:val="22"/>
              <w:lang w:val="en-US" w:eastAsia="ja-JP"/>
            </w:rPr>
          </w:pPr>
          <w:ins w:id="642" w:author="Kazuhiro Takagi" w:date="2017-03-16T21:26:00Z">
            <w:del w:id="643" w:author="Huy Duc. Nguyen" w:date="2017-08-29T13:10:00Z">
              <w:r w:rsidRPr="00A81686" w:rsidDel="00A81686">
                <w:rPr>
                  <w:rStyle w:val="Hyperlink"/>
                  <w:noProof/>
                  <w14:scene3d>
                    <w14:camera w14:prst="orthographicFront"/>
                    <w14:lightRig w14:rig="threePt" w14:dir="t">
                      <w14:rot w14:lat="0" w14:lon="0" w14:rev="0"/>
                    </w14:lightRig>
                  </w14:scene3d>
                </w:rPr>
                <w:delText>5.11.3.</w:delText>
              </w:r>
              <w:r w:rsidRPr="00A81686" w:rsidDel="00A81686">
                <w:rPr>
                  <w:rStyle w:val="Hyperlink"/>
                  <w:noProof/>
                </w:rPr>
                <w:delText xml:space="preserve"> Random reading performance</w:delText>
              </w:r>
              <w:r w:rsidDel="00A81686">
                <w:rPr>
                  <w:noProof/>
                  <w:webHidden/>
                </w:rPr>
                <w:tab/>
              </w:r>
            </w:del>
          </w:ins>
          <w:ins w:id="644" w:author="Kazuhiro Takagi" w:date="2017-04-20T16:10:00Z">
            <w:del w:id="645" w:author="Huy Duc. Nguyen" w:date="2017-08-28T16:38:00Z">
              <w:r w:rsidR="00C61B5A" w:rsidDel="003B19D6">
                <w:rPr>
                  <w:noProof/>
                  <w:webHidden/>
                </w:rPr>
                <w:delText>100</w:delText>
              </w:r>
            </w:del>
          </w:ins>
        </w:p>
        <w:p w:rsidR="00D25496" w:rsidDel="00A81686" w:rsidRDefault="00D25496">
          <w:pPr>
            <w:pStyle w:val="TOC3"/>
            <w:tabs>
              <w:tab w:val="right" w:leader="dot" w:pos="9742"/>
            </w:tabs>
            <w:rPr>
              <w:ins w:id="646" w:author="Kazuhiro Takagi" w:date="2017-03-16T21:26:00Z"/>
              <w:del w:id="647" w:author="Huy Duc. Nguyen" w:date="2017-08-29T13:10:00Z"/>
              <w:rFonts w:asciiTheme="minorHAnsi" w:hAnsiTheme="minorHAnsi" w:cstheme="minorBidi"/>
              <w:noProof/>
              <w:kern w:val="2"/>
              <w:sz w:val="21"/>
              <w:szCs w:val="22"/>
              <w:lang w:val="en-US" w:eastAsia="ja-JP"/>
            </w:rPr>
          </w:pPr>
          <w:ins w:id="648" w:author="Kazuhiro Takagi" w:date="2017-03-16T21:26:00Z">
            <w:del w:id="649" w:author="Huy Duc. Nguyen" w:date="2017-08-29T13:10:00Z">
              <w:r w:rsidRPr="00A81686" w:rsidDel="00A81686">
                <w:rPr>
                  <w:rStyle w:val="Hyperlink"/>
                  <w:noProof/>
                  <w14:scene3d>
                    <w14:camera w14:prst="orthographicFront"/>
                    <w14:lightRig w14:rig="threePt" w14:dir="t">
                      <w14:rot w14:lat="0" w14:lon="0" w14:rev="0"/>
                    </w14:lightRig>
                  </w14:scene3d>
                </w:rPr>
                <w:delText>5.11.4.</w:delText>
              </w:r>
              <w:r w:rsidRPr="00A81686" w:rsidDel="00A81686">
                <w:rPr>
                  <w:rStyle w:val="Hyperlink"/>
                  <w:noProof/>
                </w:rPr>
                <w:delText xml:space="preserve"> Random writing performance</w:delText>
              </w:r>
              <w:r w:rsidDel="00A81686">
                <w:rPr>
                  <w:noProof/>
                  <w:webHidden/>
                </w:rPr>
                <w:tab/>
              </w:r>
            </w:del>
          </w:ins>
          <w:ins w:id="650" w:author="Kazuhiro Takagi" w:date="2017-04-20T16:10:00Z">
            <w:del w:id="651" w:author="Huy Duc. Nguyen" w:date="2017-08-28T16:38:00Z">
              <w:r w:rsidR="00C61B5A" w:rsidDel="003B19D6">
                <w:rPr>
                  <w:noProof/>
                  <w:webHidden/>
                </w:rPr>
                <w:delText>105</w:delText>
              </w:r>
            </w:del>
          </w:ins>
        </w:p>
        <w:p w:rsidR="00D25496" w:rsidDel="00A81686" w:rsidRDefault="00D25496">
          <w:pPr>
            <w:pStyle w:val="TOC3"/>
            <w:tabs>
              <w:tab w:val="right" w:leader="dot" w:pos="9742"/>
            </w:tabs>
            <w:rPr>
              <w:ins w:id="652" w:author="Kazuhiro Takagi" w:date="2017-03-16T21:26:00Z"/>
              <w:del w:id="653" w:author="Huy Duc. Nguyen" w:date="2017-08-29T13:10:00Z"/>
              <w:rFonts w:asciiTheme="minorHAnsi" w:hAnsiTheme="minorHAnsi" w:cstheme="minorBidi"/>
              <w:noProof/>
              <w:kern w:val="2"/>
              <w:sz w:val="21"/>
              <w:szCs w:val="22"/>
              <w:lang w:val="en-US" w:eastAsia="ja-JP"/>
            </w:rPr>
          </w:pPr>
          <w:ins w:id="654" w:author="Kazuhiro Takagi" w:date="2017-03-16T21:26:00Z">
            <w:del w:id="655" w:author="Huy Duc. Nguyen" w:date="2017-08-29T13:10:00Z">
              <w:r w:rsidRPr="00A81686" w:rsidDel="00A81686">
                <w:rPr>
                  <w:rStyle w:val="Hyperlink"/>
                  <w:noProof/>
                  <w14:scene3d>
                    <w14:camera w14:prst="orthographicFront"/>
                    <w14:lightRig w14:rig="threePt" w14:dir="t">
                      <w14:rot w14:lat="0" w14:lon="0" w14:rev="0"/>
                    </w14:lightRig>
                  </w14:scene3d>
                </w:rPr>
                <w:delText>5.11.5.</w:delText>
              </w:r>
              <w:r w:rsidRPr="00A81686" w:rsidDel="00A81686">
                <w:rPr>
                  <w:rStyle w:val="Hyperlink"/>
                  <w:noProof/>
                </w:rPr>
                <w:delText xml:space="preserve"> Memory Allocate/Deallocate performance</w:delText>
              </w:r>
              <w:r w:rsidDel="00A81686">
                <w:rPr>
                  <w:noProof/>
                  <w:webHidden/>
                </w:rPr>
                <w:tab/>
              </w:r>
            </w:del>
          </w:ins>
          <w:ins w:id="656" w:author="Kazuhiro Takagi" w:date="2017-04-20T16:10:00Z">
            <w:del w:id="657" w:author="Huy Duc. Nguyen" w:date="2017-08-28T16:38:00Z">
              <w:r w:rsidR="00C61B5A" w:rsidDel="003B19D6">
                <w:rPr>
                  <w:noProof/>
                  <w:webHidden/>
                </w:rPr>
                <w:delText>109</w:delText>
              </w:r>
            </w:del>
          </w:ins>
        </w:p>
        <w:p w:rsidR="00D25496" w:rsidDel="00A81686" w:rsidRDefault="00D25496">
          <w:pPr>
            <w:pStyle w:val="TOC3"/>
            <w:tabs>
              <w:tab w:val="right" w:leader="dot" w:pos="9742"/>
            </w:tabs>
            <w:rPr>
              <w:ins w:id="658" w:author="Kazuhiro Takagi" w:date="2017-03-16T21:26:00Z"/>
              <w:del w:id="659" w:author="Huy Duc. Nguyen" w:date="2017-08-29T13:10:00Z"/>
              <w:rFonts w:asciiTheme="minorHAnsi" w:hAnsiTheme="minorHAnsi" w:cstheme="minorBidi"/>
              <w:noProof/>
              <w:kern w:val="2"/>
              <w:sz w:val="21"/>
              <w:szCs w:val="22"/>
              <w:lang w:val="en-US" w:eastAsia="ja-JP"/>
            </w:rPr>
          </w:pPr>
          <w:ins w:id="660" w:author="Kazuhiro Takagi" w:date="2017-03-16T21:26:00Z">
            <w:del w:id="661" w:author="Huy Duc. Nguyen" w:date="2017-08-29T13:10:00Z">
              <w:r w:rsidRPr="00A81686" w:rsidDel="00A81686">
                <w:rPr>
                  <w:rStyle w:val="Hyperlink"/>
                  <w:noProof/>
                  <w14:scene3d>
                    <w14:camera w14:prst="orthographicFront"/>
                    <w14:lightRig w14:rig="threePt" w14:dir="t">
                      <w14:rot w14:lat="0" w14:lon="0" w14:rev="0"/>
                    </w14:lightRig>
                  </w14:scene3d>
                </w:rPr>
                <w:delText>5.11.6.</w:delText>
              </w:r>
              <w:r w:rsidRPr="00A81686" w:rsidDel="00A81686">
                <w:rPr>
                  <w:rStyle w:val="Hyperlink"/>
                  <w:noProof/>
                </w:rPr>
                <w:delText xml:space="preserve"> Read Cached/Uncached memory performance</w:delText>
              </w:r>
              <w:r w:rsidDel="00A81686">
                <w:rPr>
                  <w:noProof/>
                  <w:webHidden/>
                </w:rPr>
                <w:tab/>
              </w:r>
            </w:del>
          </w:ins>
          <w:ins w:id="662" w:author="Kazuhiro Takagi" w:date="2017-04-20T16:10:00Z">
            <w:del w:id="663" w:author="Huy Duc. Nguyen" w:date="2017-08-28T16:38:00Z">
              <w:r w:rsidR="00C61B5A" w:rsidDel="003B19D6">
                <w:rPr>
                  <w:noProof/>
                  <w:webHidden/>
                </w:rPr>
                <w:delText>113</w:delText>
              </w:r>
            </w:del>
          </w:ins>
        </w:p>
        <w:p w:rsidR="00D25496" w:rsidDel="00A81686" w:rsidRDefault="00D25496">
          <w:pPr>
            <w:pStyle w:val="TOC3"/>
            <w:tabs>
              <w:tab w:val="right" w:leader="dot" w:pos="9742"/>
            </w:tabs>
            <w:rPr>
              <w:ins w:id="664" w:author="Kazuhiro Takagi" w:date="2017-03-16T21:26:00Z"/>
              <w:del w:id="665" w:author="Huy Duc. Nguyen" w:date="2017-08-29T13:10:00Z"/>
              <w:rFonts w:asciiTheme="minorHAnsi" w:hAnsiTheme="minorHAnsi" w:cstheme="minorBidi"/>
              <w:noProof/>
              <w:kern w:val="2"/>
              <w:sz w:val="21"/>
              <w:szCs w:val="22"/>
              <w:lang w:val="en-US" w:eastAsia="ja-JP"/>
            </w:rPr>
          </w:pPr>
          <w:ins w:id="666" w:author="Kazuhiro Takagi" w:date="2017-03-16T21:26:00Z">
            <w:del w:id="667" w:author="Huy Duc. Nguyen" w:date="2017-08-29T13:10:00Z">
              <w:r w:rsidRPr="00A81686" w:rsidDel="00A81686">
                <w:rPr>
                  <w:rStyle w:val="Hyperlink"/>
                  <w:noProof/>
                  <w14:scene3d>
                    <w14:camera w14:prst="orthographicFront"/>
                    <w14:lightRig w14:rig="threePt" w14:dir="t">
                      <w14:rot w14:lat="0" w14:lon="0" w14:rev="0"/>
                    </w14:lightRig>
                  </w14:scene3d>
                </w:rPr>
                <w:delText>5.11.7.</w:delText>
              </w:r>
              <w:r w:rsidRPr="00A81686" w:rsidDel="00A81686">
                <w:rPr>
                  <w:rStyle w:val="Hyperlink"/>
                  <w:noProof/>
                </w:rPr>
                <w:delText xml:space="preserve"> TLB(Translation look aside buffer) miss performance</w:delText>
              </w:r>
              <w:r w:rsidDel="00A81686">
                <w:rPr>
                  <w:noProof/>
                  <w:webHidden/>
                </w:rPr>
                <w:tab/>
              </w:r>
            </w:del>
          </w:ins>
          <w:ins w:id="668" w:author="Kazuhiro Takagi" w:date="2017-04-20T16:10:00Z">
            <w:del w:id="669" w:author="Huy Duc. Nguyen" w:date="2017-08-28T16:38:00Z">
              <w:r w:rsidR="00C61B5A" w:rsidDel="003B19D6">
                <w:rPr>
                  <w:noProof/>
                  <w:webHidden/>
                </w:rPr>
                <w:delText>114</w:delText>
              </w:r>
            </w:del>
          </w:ins>
        </w:p>
        <w:p w:rsidR="00D25496" w:rsidDel="00A81686" w:rsidRDefault="00D25496">
          <w:pPr>
            <w:pStyle w:val="TOC3"/>
            <w:tabs>
              <w:tab w:val="right" w:leader="dot" w:pos="9742"/>
            </w:tabs>
            <w:rPr>
              <w:ins w:id="670" w:author="Kazuhiro Takagi" w:date="2017-03-16T21:26:00Z"/>
              <w:del w:id="671" w:author="Huy Duc. Nguyen" w:date="2017-08-29T13:10:00Z"/>
              <w:rFonts w:asciiTheme="minorHAnsi" w:hAnsiTheme="minorHAnsi" w:cstheme="minorBidi"/>
              <w:noProof/>
              <w:kern w:val="2"/>
              <w:sz w:val="21"/>
              <w:szCs w:val="22"/>
              <w:lang w:val="en-US" w:eastAsia="ja-JP"/>
            </w:rPr>
          </w:pPr>
          <w:ins w:id="672" w:author="Kazuhiro Takagi" w:date="2017-03-16T21:26:00Z">
            <w:del w:id="673" w:author="Huy Duc. Nguyen" w:date="2017-08-29T13:10:00Z">
              <w:r w:rsidRPr="00A81686" w:rsidDel="00A81686">
                <w:rPr>
                  <w:rStyle w:val="Hyperlink"/>
                  <w:noProof/>
                  <w14:scene3d>
                    <w14:camera w14:prst="orthographicFront"/>
                    <w14:lightRig w14:rig="threePt" w14:dir="t">
                      <w14:rot w14:lat="0" w14:lon="0" w14:rev="0"/>
                    </w14:lightRig>
                  </w14:scene3d>
                </w:rPr>
                <w:delText>5.11.8.</w:delText>
              </w:r>
              <w:r w:rsidRPr="00A81686" w:rsidDel="00A81686">
                <w:rPr>
                  <w:rStyle w:val="Hyperlink"/>
                  <w:noProof/>
                </w:rPr>
                <w:delText xml:space="preserve"> VA - IPA -PA conversion performance</w:delText>
              </w:r>
              <w:r w:rsidDel="00A81686">
                <w:rPr>
                  <w:noProof/>
                  <w:webHidden/>
                </w:rPr>
                <w:tab/>
              </w:r>
            </w:del>
          </w:ins>
          <w:ins w:id="674" w:author="Kazuhiro Takagi" w:date="2017-04-20T16:10:00Z">
            <w:del w:id="675" w:author="Huy Duc. Nguyen" w:date="2017-08-28T16:38:00Z">
              <w:r w:rsidR="00C61B5A" w:rsidDel="003B19D6">
                <w:rPr>
                  <w:noProof/>
                  <w:webHidden/>
                </w:rPr>
                <w:delText>117</w:delText>
              </w:r>
            </w:del>
          </w:ins>
        </w:p>
        <w:p w:rsidR="00D25496" w:rsidDel="00A81686" w:rsidRDefault="00D25496">
          <w:pPr>
            <w:pStyle w:val="TOC2"/>
            <w:tabs>
              <w:tab w:val="right" w:leader="dot" w:pos="9742"/>
            </w:tabs>
            <w:rPr>
              <w:ins w:id="676" w:author="Kazuhiro Takagi" w:date="2017-03-16T21:26:00Z"/>
              <w:del w:id="677" w:author="Huy Duc. Nguyen" w:date="2017-08-29T13:10:00Z"/>
              <w:rFonts w:asciiTheme="minorHAnsi" w:hAnsiTheme="minorHAnsi" w:cstheme="minorBidi"/>
              <w:noProof/>
              <w:kern w:val="2"/>
              <w:sz w:val="21"/>
              <w:szCs w:val="22"/>
              <w:lang w:val="en-US" w:eastAsia="ja-JP"/>
            </w:rPr>
          </w:pPr>
          <w:ins w:id="678" w:author="Kazuhiro Takagi" w:date="2017-03-16T21:26:00Z">
            <w:del w:id="679"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5.12.</w:delText>
              </w:r>
              <w:r w:rsidRPr="00A81686" w:rsidDel="00A81686">
                <w:rPr>
                  <w:rStyle w:val="Hyperlink"/>
                  <w:noProof/>
                  <w:lang w:val="en-US"/>
                </w:rPr>
                <w:delText xml:space="preserve"> Network Performance(Linux)</w:delText>
              </w:r>
              <w:r w:rsidDel="00A81686">
                <w:rPr>
                  <w:noProof/>
                  <w:webHidden/>
                </w:rPr>
                <w:tab/>
              </w:r>
            </w:del>
          </w:ins>
          <w:ins w:id="680" w:author="Kazuhiro Takagi" w:date="2017-04-20T16:10:00Z">
            <w:del w:id="681"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82" w:author="Kazuhiro Takagi" w:date="2017-03-16T21:26:00Z"/>
              <w:del w:id="683" w:author="Huy Duc. Nguyen" w:date="2017-08-29T13:10:00Z"/>
              <w:rFonts w:asciiTheme="minorHAnsi" w:hAnsiTheme="minorHAnsi" w:cstheme="minorBidi"/>
              <w:noProof/>
              <w:kern w:val="2"/>
              <w:sz w:val="21"/>
              <w:szCs w:val="22"/>
              <w:lang w:val="en-US" w:eastAsia="ja-JP"/>
            </w:rPr>
          </w:pPr>
          <w:ins w:id="684" w:author="Kazuhiro Takagi" w:date="2017-03-16T21:26:00Z">
            <w:del w:id="685" w:author="Huy Duc. Nguyen" w:date="2017-08-29T13:10:00Z">
              <w:r w:rsidRPr="00A81686" w:rsidDel="00A81686">
                <w:rPr>
                  <w:rStyle w:val="Hyperlink"/>
                  <w:noProof/>
                  <w14:scene3d>
                    <w14:camera w14:prst="orthographicFront"/>
                    <w14:lightRig w14:rig="threePt" w14:dir="t">
                      <w14:rot w14:lat="0" w14:lon="0" w14:rev="0"/>
                    </w14:lightRig>
                  </w14:scene3d>
                </w:rPr>
                <w:delText>5.12.1.</w:delText>
              </w:r>
              <w:r w:rsidRPr="00A81686" w:rsidDel="00A81686">
                <w:rPr>
                  <w:rStyle w:val="Hyperlink"/>
                  <w:noProof/>
                </w:rPr>
                <w:delText xml:space="preserve"> Send / Receive data to cloud</w:delText>
              </w:r>
              <w:r w:rsidDel="00A81686">
                <w:rPr>
                  <w:noProof/>
                  <w:webHidden/>
                </w:rPr>
                <w:tab/>
              </w:r>
            </w:del>
          </w:ins>
          <w:ins w:id="686" w:author="Kazuhiro Takagi" w:date="2017-04-20T16:10:00Z">
            <w:del w:id="687"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88" w:author="Kazuhiro Takagi" w:date="2017-03-16T21:26:00Z"/>
              <w:del w:id="689" w:author="Huy Duc. Nguyen" w:date="2017-08-29T13:10:00Z"/>
              <w:rFonts w:asciiTheme="minorHAnsi" w:hAnsiTheme="minorHAnsi" w:cstheme="minorBidi"/>
              <w:noProof/>
              <w:kern w:val="2"/>
              <w:sz w:val="21"/>
              <w:szCs w:val="22"/>
              <w:lang w:val="en-US" w:eastAsia="ja-JP"/>
            </w:rPr>
          </w:pPr>
          <w:ins w:id="690" w:author="Kazuhiro Takagi" w:date="2017-03-16T21:26:00Z">
            <w:del w:id="691" w:author="Huy Duc. Nguyen" w:date="2017-08-29T13:10:00Z">
              <w:r w:rsidRPr="00A81686" w:rsidDel="00A81686">
                <w:rPr>
                  <w:rStyle w:val="Hyperlink"/>
                  <w:noProof/>
                  <w14:scene3d>
                    <w14:camera w14:prst="orthographicFront"/>
                    <w14:lightRig w14:rig="threePt" w14:dir="t">
                      <w14:rot w14:lat="0" w14:lon="0" w14:rev="0"/>
                    </w14:lightRig>
                  </w14:scene3d>
                </w:rPr>
                <w:delText>5.12.2.</w:delText>
              </w:r>
              <w:r w:rsidRPr="00A81686" w:rsidDel="00A81686">
                <w:rPr>
                  <w:rStyle w:val="Hyperlink"/>
                  <w:noProof/>
                </w:rPr>
                <w:delText xml:space="preserve"> Packet Loss</w:delText>
              </w:r>
              <w:r w:rsidDel="00A81686">
                <w:rPr>
                  <w:noProof/>
                  <w:webHidden/>
                </w:rPr>
                <w:tab/>
              </w:r>
            </w:del>
          </w:ins>
          <w:ins w:id="692" w:author="Kazuhiro Takagi" w:date="2017-04-20T16:10:00Z">
            <w:del w:id="693"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694" w:author="Kazuhiro Takagi" w:date="2017-03-16T21:26:00Z"/>
              <w:del w:id="695" w:author="Huy Duc. Nguyen" w:date="2017-08-29T13:10:00Z"/>
              <w:rFonts w:asciiTheme="minorHAnsi" w:hAnsiTheme="minorHAnsi" w:cstheme="minorBidi"/>
              <w:noProof/>
              <w:kern w:val="2"/>
              <w:sz w:val="21"/>
              <w:szCs w:val="22"/>
              <w:lang w:val="en-US" w:eastAsia="ja-JP"/>
            </w:rPr>
          </w:pPr>
          <w:ins w:id="696" w:author="Kazuhiro Takagi" w:date="2017-03-16T21:26:00Z">
            <w:del w:id="697" w:author="Huy Duc. Nguyen" w:date="2017-08-29T13:10:00Z">
              <w:r w:rsidRPr="00A81686" w:rsidDel="00A81686">
                <w:rPr>
                  <w:rStyle w:val="Hyperlink"/>
                  <w:noProof/>
                  <w14:scene3d>
                    <w14:camera w14:prst="orthographicFront"/>
                    <w14:lightRig w14:rig="threePt" w14:dir="t">
                      <w14:rot w14:lat="0" w14:lon="0" w14:rev="0"/>
                    </w14:lightRig>
                  </w14:scene3d>
                </w:rPr>
                <w:delText>5.12.3.</w:delText>
              </w:r>
              <w:r w:rsidRPr="00A81686" w:rsidDel="00A81686">
                <w:rPr>
                  <w:rStyle w:val="Hyperlink"/>
                  <w:noProof/>
                </w:rPr>
                <w:delText xml:space="preserve"> End-to-end Input events delivery latency</w:delText>
              </w:r>
              <w:r w:rsidDel="00A81686">
                <w:rPr>
                  <w:noProof/>
                  <w:webHidden/>
                </w:rPr>
                <w:tab/>
              </w:r>
            </w:del>
          </w:ins>
          <w:ins w:id="698" w:author="Kazuhiro Takagi" w:date="2017-04-20T16:10:00Z">
            <w:del w:id="699"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00" w:author="Kazuhiro Takagi" w:date="2017-03-16T21:26:00Z"/>
              <w:del w:id="701" w:author="Huy Duc. Nguyen" w:date="2017-08-29T13:10:00Z"/>
              <w:rFonts w:asciiTheme="minorHAnsi" w:hAnsiTheme="minorHAnsi" w:cstheme="minorBidi"/>
              <w:noProof/>
              <w:kern w:val="2"/>
              <w:sz w:val="21"/>
              <w:szCs w:val="22"/>
              <w:lang w:val="en-US" w:eastAsia="ja-JP"/>
            </w:rPr>
          </w:pPr>
          <w:ins w:id="702" w:author="Kazuhiro Takagi" w:date="2017-03-16T21:26:00Z">
            <w:del w:id="703" w:author="Huy Duc. Nguyen" w:date="2017-08-29T13:10:00Z">
              <w:r w:rsidRPr="00A81686" w:rsidDel="00A81686">
                <w:rPr>
                  <w:rStyle w:val="Hyperlink"/>
                  <w:noProof/>
                  <w14:scene3d>
                    <w14:camera w14:prst="orthographicFront"/>
                    <w14:lightRig w14:rig="threePt" w14:dir="t">
                      <w14:rot w14:lat="0" w14:lon="0" w14:rev="0"/>
                    </w14:lightRig>
                  </w14:scene3d>
                </w:rPr>
                <w:delText>5.12.4.</w:delText>
              </w:r>
              <w:r w:rsidRPr="00A81686" w:rsidDel="00A81686">
                <w:rPr>
                  <w:rStyle w:val="Hyperlink"/>
                  <w:noProof/>
                </w:rPr>
                <w:delText xml:space="preserve"> Delay variation(Jitter)</w:delText>
              </w:r>
              <w:r w:rsidDel="00A81686">
                <w:rPr>
                  <w:noProof/>
                  <w:webHidden/>
                </w:rPr>
                <w:tab/>
              </w:r>
            </w:del>
          </w:ins>
          <w:ins w:id="704" w:author="Kazuhiro Takagi" w:date="2017-04-20T16:10:00Z">
            <w:del w:id="705"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06" w:author="Kazuhiro Takagi" w:date="2017-03-16T21:26:00Z"/>
              <w:del w:id="707" w:author="Huy Duc. Nguyen" w:date="2017-08-29T13:10:00Z"/>
              <w:rFonts w:asciiTheme="minorHAnsi" w:hAnsiTheme="minorHAnsi" w:cstheme="minorBidi"/>
              <w:noProof/>
              <w:kern w:val="2"/>
              <w:sz w:val="21"/>
              <w:szCs w:val="22"/>
              <w:lang w:val="en-US" w:eastAsia="ja-JP"/>
            </w:rPr>
          </w:pPr>
          <w:ins w:id="708" w:author="Kazuhiro Takagi" w:date="2017-03-16T21:26:00Z">
            <w:del w:id="709" w:author="Huy Duc. Nguyen" w:date="2017-08-29T13:10:00Z">
              <w:r w:rsidRPr="00A81686" w:rsidDel="00A81686">
                <w:rPr>
                  <w:rStyle w:val="Hyperlink"/>
                  <w:noProof/>
                  <w14:scene3d>
                    <w14:camera w14:prst="orthographicFront"/>
                    <w14:lightRig w14:rig="threePt" w14:dir="t">
                      <w14:rot w14:lat="0" w14:lon="0" w14:rev="0"/>
                    </w14:lightRig>
                  </w14:scene3d>
                </w:rPr>
                <w:delText>5.12.5.</w:delText>
              </w:r>
              <w:r w:rsidRPr="00A81686" w:rsidDel="00A81686">
                <w:rPr>
                  <w:rStyle w:val="Hyperlink"/>
                  <w:noProof/>
                </w:rPr>
                <w:delText xml:space="preserve"> Send / Receive data to cloud</w:delText>
              </w:r>
              <w:r w:rsidDel="00A81686">
                <w:rPr>
                  <w:noProof/>
                  <w:webHidden/>
                </w:rPr>
                <w:tab/>
              </w:r>
            </w:del>
          </w:ins>
          <w:ins w:id="710" w:author="Kazuhiro Takagi" w:date="2017-04-20T16:10:00Z">
            <w:del w:id="711"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12" w:author="Kazuhiro Takagi" w:date="2017-03-16T21:26:00Z"/>
              <w:del w:id="713" w:author="Huy Duc. Nguyen" w:date="2017-08-29T13:10:00Z"/>
              <w:rFonts w:asciiTheme="minorHAnsi" w:hAnsiTheme="minorHAnsi" w:cstheme="minorBidi"/>
              <w:noProof/>
              <w:kern w:val="2"/>
              <w:sz w:val="21"/>
              <w:szCs w:val="22"/>
              <w:lang w:val="en-US" w:eastAsia="ja-JP"/>
            </w:rPr>
          </w:pPr>
          <w:ins w:id="714" w:author="Kazuhiro Takagi" w:date="2017-03-16T21:26:00Z">
            <w:del w:id="715" w:author="Huy Duc. Nguyen" w:date="2017-08-29T13:10:00Z">
              <w:r w:rsidRPr="00A81686" w:rsidDel="00A81686">
                <w:rPr>
                  <w:rStyle w:val="Hyperlink"/>
                  <w:noProof/>
                  <w14:scene3d>
                    <w14:camera w14:prst="orthographicFront"/>
                    <w14:lightRig w14:rig="threePt" w14:dir="t">
                      <w14:rot w14:lat="0" w14:lon="0" w14:rev="0"/>
                    </w14:lightRig>
                  </w14:scene3d>
                </w:rPr>
                <w:delText>5.12.6.</w:delText>
              </w:r>
              <w:r w:rsidRPr="00A81686" w:rsidDel="00A81686">
                <w:rPr>
                  <w:rStyle w:val="Hyperlink"/>
                  <w:noProof/>
                </w:rPr>
                <w:delText xml:space="preserve"> Throughput(Bandwidth)</w:delText>
              </w:r>
              <w:r w:rsidDel="00A81686">
                <w:rPr>
                  <w:noProof/>
                  <w:webHidden/>
                </w:rPr>
                <w:tab/>
              </w:r>
            </w:del>
          </w:ins>
          <w:ins w:id="716" w:author="Kazuhiro Takagi" w:date="2017-04-20T16:10:00Z">
            <w:del w:id="717" w:author="Huy Duc. Nguyen" w:date="2017-08-28T16:38:00Z">
              <w:r w:rsidR="00C61B5A" w:rsidDel="003B19D6">
                <w:rPr>
                  <w:noProof/>
                  <w:webHidden/>
                </w:rPr>
                <w:delText>119</w:delText>
              </w:r>
            </w:del>
          </w:ins>
        </w:p>
        <w:p w:rsidR="00D25496" w:rsidDel="00A81686" w:rsidRDefault="00D25496">
          <w:pPr>
            <w:pStyle w:val="TOC3"/>
            <w:tabs>
              <w:tab w:val="right" w:leader="dot" w:pos="9742"/>
            </w:tabs>
            <w:rPr>
              <w:ins w:id="718" w:author="Kazuhiro Takagi" w:date="2017-03-16T21:26:00Z"/>
              <w:del w:id="719" w:author="Huy Duc. Nguyen" w:date="2017-08-29T13:10:00Z"/>
              <w:rFonts w:asciiTheme="minorHAnsi" w:hAnsiTheme="minorHAnsi" w:cstheme="minorBidi"/>
              <w:noProof/>
              <w:kern w:val="2"/>
              <w:sz w:val="21"/>
              <w:szCs w:val="22"/>
              <w:lang w:val="en-US" w:eastAsia="ja-JP"/>
            </w:rPr>
          </w:pPr>
          <w:ins w:id="720" w:author="Kazuhiro Takagi" w:date="2017-03-16T21:26:00Z">
            <w:del w:id="721" w:author="Huy Duc. Nguyen" w:date="2017-08-29T13:10:00Z">
              <w:r w:rsidRPr="00A81686" w:rsidDel="00A81686">
                <w:rPr>
                  <w:rStyle w:val="Hyperlink"/>
                  <w:noProof/>
                  <w14:scene3d>
                    <w14:camera w14:prst="orthographicFront"/>
                    <w14:lightRig w14:rig="threePt" w14:dir="t">
                      <w14:rot w14:lat="0" w14:lon="0" w14:rev="0"/>
                    </w14:lightRig>
                  </w14:scene3d>
                </w:rPr>
                <w:delText>5.12.7.</w:delText>
              </w:r>
              <w:r w:rsidRPr="00A81686" w:rsidDel="00A81686">
                <w:rPr>
                  <w:rStyle w:val="Hyperlink"/>
                  <w:noProof/>
                </w:rPr>
                <w:delText xml:space="preserve"> Ethernet Bit error rate (BER)</w:delText>
              </w:r>
              <w:r w:rsidDel="00A81686">
                <w:rPr>
                  <w:noProof/>
                  <w:webHidden/>
                </w:rPr>
                <w:tab/>
              </w:r>
            </w:del>
          </w:ins>
          <w:ins w:id="722" w:author="Kazuhiro Takagi" w:date="2017-04-20T16:10:00Z">
            <w:del w:id="723" w:author="Huy Duc. Nguyen" w:date="2017-08-28T16:38:00Z">
              <w:r w:rsidR="00C61B5A" w:rsidDel="003B19D6">
                <w:rPr>
                  <w:noProof/>
                  <w:webHidden/>
                </w:rPr>
                <w:delText>119</w:delText>
              </w:r>
            </w:del>
          </w:ins>
        </w:p>
        <w:p w:rsidR="00D25496" w:rsidDel="00A81686" w:rsidRDefault="00D25496">
          <w:pPr>
            <w:pStyle w:val="TOC2"/>
            <w:tabs>
              <w:tab w:val="right" w:leader="dot" w:pos="9742"/>
            </w:tabs>
            <w:rPr>
              <w:ins w:id="724" w:author="Kazuhiro Takagi" w:date="2017-03-16T21:26:00Z"/>
              <w:del w:id="725" w:author="Huy Duc. Nguyen" w:date="2017-08-29T13:10:00Z"/>
              <w:rFonts w:asciiTheme="minorHAnsi" w:hAnsiTheme="minorHAnsi" w:cstheme="minorBidi"/>
              <w:noProof/>
              <w:kern w:val="2"/>
              <w:sz w:val="21"/>
              <w:szCs w:val="22"/>
              <w:lang w:val="en-US" w:eastAsia="ja-JP"/>
            </w:rPr>
          </w:pPr>
          <w:ins w:id="726" w:author="Kazuhiro Takagi" w:date="2017-03-16T21:26:00Z">
            <w:del w:id="727"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5.13.</w:delText>
              </w:r>
              <w:r w:rsidRPr="00A81686" w:rsidDel="00A81686">
                <w:rPr>
                  <w:rStyle w:val="Hyperlink"/>
                  <w:noProof/>
                  <w:lang w:val="en-US"/>
                </w:rPr>
                <w:delText xml:space="preserve"> Power Consumption Performance</w:delText>
              </w:r>
              <w:r w:rsidDel="00A81686">
                <w:rPr>
                  <w:noProof/>
                  <w:webHidden/>
                </w:rPr>
                <w:tab/>
              </w:r>
            </w:del>
          </w:ins>
          <w:ins w:id="728" w:author="Kazuhiro Takagi" w:date="2017-04-20T16:10:00Z">
            <w:del w:id="729"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30" w:author="Kazuhiro Takagi" w:date="2017-03-16T21:26:00Z"/>
              <w:del w:id="731" w:author="Huy Duc. Nguyen" w:date="2017-08-29T13:10:00Z"/>
              <w:rFonts w:asciiTheme="minorHAnsi" w:hAnsiTheme="minorHAnsi" w:cstheme="minorBidi"/>
              <w:noProof/>
              <w:kern w:val="2"/>
              <w:sz w:val="21"/>
              <w:szCs w:val="22"/>
              <w:lang w:val="en-US" w:eastAsia="ja-JP"/>
            </w:rPr>
          </w:pPr>
          <w:ins w:id="732" w:author="Kazuhiro Takagi" w:date="2017-03-16T21:26:00Z">
            <w:del w:id="733" w:author="Huy Duc. Nguyen" w:date="2017-08-29T13:10:00Z">
              <w:r w:rsidRPr="00A81686" w:rsidDel="00A81686">
                <w:rPr>
                  <w:rStyle w:val="Hyperlink"/>
                  <w:noProof/>
                  <w14:scene3d>
                    <w14:camera w14:prst="orthographicFront"/>
                    <w14:lightRig w14:rig="threePt" w14:dir="t">
                      <w14:rot w14:lat="0" w14:lon="0" w14:rev="0"/>
                    </w14:lightRig>
                  </w14:scene3d>
                </w:rPr>
                <w:delText>5.13.1.</w:delText>
              </w:r>
              <w:r w:rsidRPr="00A81686" w:rsidDel="00A81686">
                <w:rPr>
                  <w:rStyle w:val="Hyperlink"/>
                  <w:noProof/>
                </w:rPr>
                <w:delText xml:space="preserve"> standby current</w:delText>
              </w:r>
              <w:r w:rsidDel="00A81686">
                <w:rPr>
                  <w:noProof/>
                  <w:webHidden/>
                </w:rPr>
                <w:tab/>
              </w:r>
            </w:del>
          </w:ins>
          <w:ins w:id="734" w:author="Kazuhiro Takagi" w:date="2017-04-20T16:10:00Z">
            <w:del w:id="735"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36" w:author="Kazuhiro Takagi" w:date="2017-03-16T21:26:00Z"/>
              <w:del w:id="737" w:author="Huy Duc. Nguyen" w:date="2017-08-29T13:10:00Z"/>
              <w:rFonts w:asciiTheme="minorHAnsi" w:hAnsiTheme="minorHAnsi" w:cstheme="minorBidi"/>
              <w:noProof/>
              <w:kern w:val="2"/>
              <w:sz w:val="21"/>
              <w:szCs w:val="22"/>
              <w:lang w:val="en-US" w:eastAsia="ja-JP"/>
            </w:rPr>
          </w:pPr>
          <w:ins w:id="738" w:author="Kazuhiro Takagi" w:date="2017-03-16T21:26:00Z">
            <w:del w:id="739" w:author="Huy Duc. Nguyen" w:date="2017-08-29T13:10:00Z">
              <w:r w:rsidRPr="00A81686" w:rsidDel="00A81686">
                <w:rPr>
                  <w:rStyle w:val="Hyperlink"/>
                  <w:noProof/>
                  <w14:scene3d>
                    <w14:camera w14:prst="orthographicFront"/>
                    <w14:lightRig w14:rig="threePt" w14:dir="t">
                      <w14:rot w14:lat="0" w14:lon="0" w14:rev="0"/>
                    </w14:lightRig>
                  </w14:scene3d>
                </w:rPr>
                <w:delText>5.13.2.</w:delText>
              </w:r>
              <w:r w:rsidRPr="00A81686" w:rsidDel="00A81686">
                <w:rPr>
                  <w:rStyle w:val="Hyperlink"/>
                  <w:noProof/>
                </w:rPr>
                <w:delText xml:space="preserve"> Power consumption when sleep mode</w:delText>
              </w:r>
              <w:r w:rsidDel="00A81686">
                <w:rPr>
                  <w:noProof/>
                  <w:webHidden/>
                </w:rPr>
                <w:tab/>
              </w:r>
            </w:del>
          </w:ins>
          <w:ins w:id="740" w:author="Kazuhiro Takagi" w:date="2017-04-20T16:10:00Z">
            <w:del w:id="741" w:author="Huy Duc. Nguyen" w:date="2017-08-28T16:38:00Z">
              <w:r w:rsidR="00C61B5A" w:rsidDel="003B19D6">
                <w:rPr>
                  <w:noProof/>
                  <w:webHidden/>
                </w:rPr>
                <w:delText>120</w:delText>
              </w:r>
            </w:del>
          </w:ins>
        </w:p>
        <w:p w:rsidR="00D25496" w:rsidDel="00A81686" w:rsidRDefault="00D25496">
          <w:pPr>
            <w:pStyle w:val="TOC3"/>
            <w:tabs>
              <w:tab w:val="right" w:leader="dot" w:pos="9742"/>
            </w:tabs>
            <w:rPr>
              <w:ins w:id="742" w:author="Kazuhiro Takagi" w:date="2017-03-16T21:26:00Z"/>
              <w:del w:id="743" w:author="Huy Duc. Nguyen" w:date="2017-08-29T13:10:00Z"/>
              <w:rFonts w:asciiTheme="minorHAnsi" w:hAnsiTheme="minorHAnsi" w:cstheme="minorBidi"/>
              <w:noProof/>
              <w:kern w:val="2"/>
              <w:sz w:val="21"/>
              <w:szCs w:val="22"/>
              <w:lang w:val="en-US" w:eastAsia="ja-JP"/>
            </w:rPr>
          </w:pPr>
          <w:ins w:id="744" w:author="Kazuhiro Takagi" w:date="2017-03-16T21:26:00Z">
            <w:del w:id="745" w:author="Huy Duc. Nguyen" w:date="2017-08-29T13:10:00Z">
              <w:r w:rsidRPr="00A81686" w:rsidDel="00A81686">
                <w:rPr>
                  <w:rStyle w:val="Hyperlink"/>
                  <w:noProof/>
                  <w14:scene3d>
                    <w14:camera w14:prst="orthographicFront"/>
                    <w14:lightRig w14:rig="threePt" w14:dir="t">
                      <w14:rot w14:lat="0" w14:lon="0" w14:rev="0"/>
                    </w14:lightRig>
                  </w14:scene3d>
                </w:rPr>
                <w:delText>5.13.3.</w:delText>
              </w:r>
              <w:r w:rsidRPr="00A81686" w:rsidDel="00A81686">
                <w:rPr>
                  <w:rStyle w:val="Hyperlink"/>
                  <w:noProof/>
                </w:rPr>
                <w:delText xml:space="preserve"> Average power usage performance</w:delText>
              </w:r>
              <w:r w:rsidDel="00A81686">
                <w:rPr>
                  <w:noProof/>
                  <w:webHidden/>
                </w:rPr>
                <w:tab/>
              </w:r>
            </w:del>
          </w:ins>
          <w:ins w:id="746" w:author="Kazuhiro Takagi" w:date="2017-04-20T16:10:00Z">
            <w:del w:id="747" w:author="Huy Duc. Nguyen" w:date="2017-08-28T16:38:00Z">
              <w:r w:rsidR="00C61B5A" w:rsidDel="003B19D6">
                <w:rPr>
                  <w:noProof/>
                  <w:webHidden/>
                </w:rPr>
                <w:delText>120</w:delText>
              </w:r>
            </w:del>
          </w:ins>
        </w:p>
        <w:p w:rsidR="00D25496" w:rsidDel="00A81686" w:rsidRDefault="00D25496">
          <w:pPr>
            <w:pStyle w:val="TOC2"/>
            <w:tabs>
              <w:tab w:val="right" w:leader="dot" w:pos="9742"/>
            </w:tabs>
            <w:rPr>
              <w:ins w:id="748" w:author="Kazuhiro Takagi" w:date="2017-03-16T21:26:00Z"/>
              <w:del w:id="749" w:author="Huy Duc. Nguyen" w:date="2017-08-29T13:10:00Z"/>
              <w:rFonts w:asciiTheme="minorHAnsi" w:hAnsiTheme="minorHAnsi" w:cstheme="minorBidi"/>
              <w:noProof/>
              <w:kern w:val="2"/>
              <w:sz w:val="21"/>
              <w:szCs w:val="22"/>
              <w:lang w:val="en-US" w:eastAsia="ja-JP"/>
            </w:rPr>
          </w:pPr>
          <w:ins w:id="750" w:author="Kazuhiro Takagi" w:date="2017-03-16T21:26:00Z">
            <w:del w:id="751"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5.14.</w:delText>
              </w:r>
              <w:r w:rsidRPr="00A81686" w:rsidDel="00A81686">
                <w:rPr>
                  <w:rStyle w:val="Hyperlink"/>
                  <w:noProof/>
                  <w:lang w:val="en-US"/>
                </w:rPr>
                <w:delText xml:space="preserve"> RTOS performance</w:delText>
              </w:r>
              <w:r w:rsidDel="00A81686">
                <w:rPr>
                  <w:noProof/>
                  <w:webHidden/>
                </w:rPr>
                <w:tab/>
              </w:r>
            </w:del>
          </w:ins>
          <w:ins w:id="752" w:author="Kazuhiro Takagi" w:date="2017-04-20T16:10:00Z">
            <w:del w:id="753" w:author="Huy Duc. Nguyen" w:date="2017-08-28T16:38:00Z">
              <w:r w:rsidR="00C61B5A" w:rsidDel="003B19D6">
                <w:rPr>
                  <w:noProof/>
                  <w:webHidden/>
                </w:rPr>
                <w:delText>121</w:delText>
              </w:r>
            </w:del>
          </w:ins>
        </w:p>
        <w:p w:rsidR="00D25496" w:rsidDel="00A81686" w:rsidRDefault="00D25496">
          <w:pPr>
            <w:pStyle w:val="TOC3"/>
            <w:tabs>
              <w:tab w:val="right" w:leader="dot" w:pos="9742"/>
            </w:tabs>
            <w:rPr>
              <w:ins w:id="754" w:author="Kazuhiro Takagi" w:date="2017-03-16T21:26:00Z"/>
              <w:del w:id="755" w:author="Huy Duc. Nguyen" w:date="2017-08-29T13:10:00Z"/>
              <w:rFonts w:asciiTheme="minorHAnsi" w:hAnsiTheme="minorHAnsi" w:cstheme="minorBidi"/>
              <w:noProof/>
              <w:kern w:val="2"/>
              <w:sz w:val="21"/>
              <w:szCs w:val="22"/>
              <w:lang w:val="en-US" w:eastAsia="ja-JP"/>
            </w:rPr>
          </w:pPr>
          <w:ins w:id="756" w:author="Kazuhiro Takagi" w:date="2017-03-16T21:26:00Z">
            <w:del w:id="757" w:author="Huy Duc. Nguyen" w:date="2017-08-29T13:10:00Z">
              <w:r w:rsidRPr="00A81686" w:rsidDel="00A81686">
                <w:rPr>
                  <w:rStyle w:val="Hyperlink"/>
                  <w:noProof/>
                  <w14:scene3d>
                    <w14:camera w14:prst="orthographicFront"/>
                    <w14:lightRig w14:rig="threePt" w14:dir="t">
                      <w14:rot w14:lat="0" w14:lon="0" w14:rev="0"/>
                    </w14:lightRig>
                  </w14:scene3d>
                </w:rPr>
                <w:delText>5.14.1.</w:delText>
              </w:r>
              <w:r w:rsidRPr="00A81686" w:rsidDel="00A81686">
                <w:rPr>
                  <w:rStyle w:val="Hyperlink"/>
                  <w:noProof/>
                </w:rPr>
                <w:delText xml:space="preserve"> INTEGRITY OS Performance</w:delText>
              </w:r>
              <w:r w:rsidDel="00A81686">
                <w:rPr>
                  <w:noProof/>
                  <w:webHidden/>
                </w:rPr>
                <w:tab/>
              </w:r>
            </w:del>
          </w:ins>
          <w:ins w:id="758" w:author="Kazuhiro Takagi" w:date="2017-04-20T16:10:00Z">
            <w:del w:id="759" w:author="Huy Duc. Nguyen" w:date="2017-08-28T16:38:00Z">
              <w:r w:rsidR="00C61B5A" w:rsidDel="003B19D6">
                <w:rPr>
                  <w:noProof/>
                  <w:webHidden/>
                </w:rPr>
                <w:delText>121</w:delText>
              </w:r>
            </w:del>
          </w:ins>
        </w:p>
        <w:p w:rsidR="00D25496" w:rsidDel="00A81686" w:rsidRDefault="00D25496">
          <w:pPr>
            <w:pStyle w:val="TOC2"/>
            <w:tabs>
              <w:tab w:val="right" w:leader="dot" w:pos="9742"/>
            </w:tabs>
            <w:rPr>
              <w:ins w:id="760" w:author="Kazuhiro Takagi" w:date="2017-03-16T21:26:00Z"/>
              <w:del w:id="761" w:author="Huy Duc. Nguyen" w:date="2017-08-29T13:10:00Z"/>
              <w:rFonts w:asciiTheme="minorHAnsi" w:hAnsiTheme="minorHAnsi" w:cstheme="minorBidi"/>
              <w:noProof/>
              <w:kern w:val="2"/>
              <w:sz w:val="21"/>
              <w:szCs w:val="22"/>
              <w:lang w:val="en-US" w:eastAsia="ja-JP"/>
            </w:rPr>
          </w:pPr>
          <w:ins w:id="762" w:author="Kazuhiro Takagi" w:date="2017-03-16T21:26:00Z">
            <w:del w:id="763"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5.15.</w:delText>
              </w:r>
              <w:r w:rsidRPr="00A81686" w:rsidDel="00A81686">
                <w:rPr>
                  <w:rStyle w:val="Hyperlink"/>
                  <w:noProof/>
                  <w:lang w:val="en-US"/>
                </w:rPr>
                <w:delText xml:space="preserve"> Application Switching performance</w:delText>
              </w:r>
              <w:r w:rsidDel="00A81686">
                <w:rPr>
                  <w:noProof/>
                  <w:webHidden/>
                </w:rPr>
                <w:tab/>
              </w:r>
            </w:del>
          </w:ins>
          <w:ins w:id="764" w:author="Kazuhiro Takagi" w:date="2017-04-20T16:10:00Z">
            <w:del w:id="765" w:author="Huy Duc. Nguyen" w:date="2017-08-28T16:38:00Z">
              <w:r w:rsidR="00C61B5A" w:rsidDel="003B19D6">
                <w:rPr>
                  <w:noProof/>
                  <w:webHidden/>
                </w:rPr>
                <w:delText>125</w:delText>
              </w:r>
            </w:del>
          </w:ins>
        </w:p>
        <w:p w:rsidR="00D25496" w:rsidDel="00A81686" w:rsidRDefault="00D25496">
          <w:pPr>
            <w:pStyle w:val="TOC3"/>
            <w:tabs>
              <w:tab w:val="right" w:leader="dot" w:pos="9742"/>
            </w:tabs>
            <w:rPr>
              <w:ins w:id="766" w:author="Kazuhiro Takagi" w:date="2017-03-16T21:26:00Z"/>
              <w:del w:id="767" w:author="Huy Duc. Nguyen" w:date="2017-08-29T13:10:00Z"/>
              <w:rFonts w:asciiTheme="minorHAnsi" w:hAnsiTheme="minorHAnsi" w:cstheme="minorBidi"/>
              <w:noProof/>
              <w:kern w:val="2"/>
              <w:sz w:val="21"/>
              <w:szCs w:val="22"/>
              <w:lang w:val="en-US" w:eastAsia="ja-JP"/>
            </w:rPr>
          </w:pPr>
          <w:ins w:id="768" w:author="Kazuhiro Takagi" w:date="2017-03-16T21:26:00Z">
            <w:del w:id="769" w:author="Huy Duc. Nguyen" w:date="2017-08-29T13:10:00Z">
              <w:r w:rsidRPr="00A81686" w:rsidDel="00A81686">
                <w:rPr>
                  <w:rStyle w:val="Hyperlink"/>
                  <w:noProof/>
                  <w14:scene3d>
                    <w14:camera w14:prst="orthographicFront"/>
                    <w14:lightRig w14:rig="threePt" w14:dir="t">
                      <w14:rot w14:lat="0" w14:lon="0" w14:rev="0"/>
                    </w14:lightRig>
                  </w14:scene3d>
                </w:rPr>
                <w:delText>5.15.1.</w:delText>
              </w:r>
              <w:r w:rsidRPr="00A81686" w:rsidDel="00A81686">
                <w:rPr>
                  <w:rStyle w:val="Hyperlink"/>
                  <w:noProof/>
                </w:rPr>
                <w:delText xml:space="preserve"> Application Switching performance</w:delText>
              </w:r>
              <w:r w:rsidDel="00A81686">
                <w:rPr>
                  <w:noProof/>
                  <w:webHidden/>
                </w:rPr>
                <w:tab/>
              </w:r>
            </w:del>
          </w:ins>
          <w:ins w:id="770" w:author="Kazuhiro Takagi" w:date="2017-04-20T16:10:00Z">
            <w:del w:id="771" w:author="Huy Duc. Nguyen" w:date="2017-08-28T16:38:00Z">
              <w:r w:rsidR="00C61B5A" w:rsidDel="003B19D6">
                <w:rPr>
                  <w:noProof/>
                  <w:webHidden/>
                </w:rPr>
                <w:delText>125</w:delText>
              </w:r>
            </w:del>
          </w:ins>
        </w:p>
        <w:p w:rsidR="00D25496" w:rsidDel="00A81686" w:rsidRDefault="00D25496">
          <w:pPr>
            <w:pStyle w:val="TOC2"/>
            <w:tabs>
              <w:tab w:val="right" w:leader="dot" w:pos="9742"/>
            </w:tabs>
            <w:rPr>
              <w:ins w:id="772" w:author="Kazuhiro Takagi" w:date="2017-03-16T21:26:00Z"/>
              <w:del w:id="773" w:author="Huy Duc. Nguyen" w:date="2017-08-29T13:10:00Z"/>
              <w:rFonts w:asciiTheme="minorHAnsi" w:hAnsiTheme="minorHAnsi" w:cstheme="minorBidi"/>
              <w:noProof/>
              <w:kern w:val="2"/>
              <w:sz w:val="21"/>
              <w:szCs w:val="22"/>
              <w:lang w:val="en-US" w:eastAsia="ja-JP"/>
            </w:rPr>
          </w:pPr>
          <w:ins w:id="774" w:author="Kazuhiro Takagi" w:date="2017-03-16T21:26:00Z">
            <w:del w:id="775"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5.16.</w:delText>
              </w:r>
              <w:r w:rsidRPr="00A81686" w:rsidDel="00A81686">
                <w:rPr>
                  <w:rStyle w:val="Hyperlink"/>
                  <w:noProof/>
                  <w:lang w:val="en-US"/>
                </w:rPr>
                <w:delText xml:space="preserve"> Malicious App</w:delText>
              </w:r>
              <w:r w:rsidDel="00A81686">
                <w:rPr>
                  <w:noProof/>
                  <w:webHidden/>
                </w:rPr>
                <w:tab/>
              </w:r>
            </w:del>
          </w:ins>
          <w:ins w:id="776" w:author="Kazuhiro Takagi" w:date="2017-04-20T16:10:00Z">
            <w:del w:id="777" w:author="Huy Duc. Nguyen" w:date="2017-08-28T16:38:00Z">
              <w:r w:rsidR="00C61B5A" w:rsidDel="003B19D6">
                <w:rPr>
                  <w:noProof/>
                  <w:webHidden/>
                </w:rPr>
                <w:delText>126</w:delText>
              </w:r>
            </w:del>
          </w:ins>
        </w:p>
        <w:p w:rsidR="00D25496" w:rsidDel="00A81686" w:rsidRDefault="00D25496">
          <w:pPr>
            <w:pStyle w:val="TOC3"/>
            <w:tabs>
              <w:tab w:val="right" w:leader="dot" w:pos="9742"/>
            </w:tabs>
            <w:rPr>
              <w:ins w:id="778" w:author="Kazuhiro Takagi" w:date="2017-03-16T21:26:00Z"/>
              <w:del w:id="779" w:author="Huy Duc. Nguyen" w:date="2017-08-29T13:10:00Z"/>
              <w:rFonts w:asciiTheme="minorHAnsi" w:hAnsiTheme="minorHAnsi" w:cstheme="minorBidi"/>
              <w:noProof/>
              <w:kern w:val="2"/>
              <w:sz w:val="21"/>
              <w:szCs w:val="22"/>
              <w:lang w:val="en-US" w:eastAsia="ja-JP"/>
            </w:rPr>
          </w:pPr>
          <w:ins w:id="780" w:author="Kazuhiro Takagi" w:date="2017-03-16T21:26:00Z">
            <w:del w:id="781" w:author="Huy Duc. Nguyen" w:date="2017-08-29T13:10:00Z">
              <w:r w:rsidRPr="00A81686" w:rsidDel="00A81686">
                <w:rPr>
                  <w:rStyle w:val="Hyperlink"/>
                  <w:noProof/>
                  <w14:scene3d>
                    <w14:camera w14:prst="orthographicFront"/>
                    <w14:lightRig w14:rig="threePt" w14:dir="t">
                      <w14:rot w14:lat="0" w14:lon="0" w14:rev="0"/>
                    </w14:lightRig>
                  </w14:scene3d>
                </w:rPr>
                <w:delText>5.16.1.</w:delText>
              </w:r>
              <w:r w:rsidRPr="00A81686" w:rsidDel="00A81686">
                <w:rPr>
                  <w:rStyle w:val="Hyperlink"/>
                  <w:noProof/>
                </w:rPr>
                <w:delText xml:space="preserve"> INTEGRITY meter cluster application keeps 60fps even if Linux malicious app runs</w:delText>
              </w:r>
              <w:r w:rsidDel="00A81686">
                <w:rPr>
                  <w:noProof/>
                  <w:webHidden/>
                </w:rPr>
                <w:tab/>
              </w:r>
            </w:del>
          </w:ins>
          <w:ins w:id="782" w:author="Kazuhiro Takagi" w:date="2017-04-20T16:10:00Z">
            <w:del w:id="783" w:author="Huy Duc. Nguyen" w:date="2017-08-28T16:38:00Z">
              <w:r w:rsidR="00C61B5A" w:rsidDel="003B19D6">
                <w:rPr>
                  <w:noProof/>
                  <w:webHidden/>
                </w:rPr>
                <w:delText>126</w:delText>
              </w:r>
            </w:del>
          </w:ins>
        </w:p>
        <w:p w:rsidR="00D25496" w:rsidDel="00A81686" w:rsidRDefault="00D25496">
          <w:pPr>
            <w:pStyle w:val="TOC3"/>
            <w:tabs>
              <w:tab w:val="right" w:leader="dot" w:pos="9742"/>
            </w:tabs>
            <w:rPr>
              <w:ins w:id="784" w:author="Kazuhiro Takagi" w:date="2017-03-16T21:26:00Z"/>
              <w:del w:id="785" w:author="Huy Duc. Nguyen" w:date="2017-08-29T13:10:00Z"/>
              <w:rFonts w:asciiTheme="minorHAnsi" w:hAnsiTheme="minorHAnsi" w:cstheme="minorBidi"/>
              <w:noProof/>
              <w:kern w:val="2"/>
              <w:sz w:val="21"/>
              <w:szCs w:val="22"/>
              <w:lang w:val="en-US" w:eastAsia="ja-JP"/>
            </w:rPr>
          </w:pPr>
          <w:ins w:id="786" w:author="Kazuhiro Takagi" w:date="2017-03-16T21:26:00Z">
            <w:del w:id="787" w:author="Huy Duc. Nguyen" w:date="2017-08-29T13:10:00Z">
              <w:r w:rsidRPr="00A81686" w:rsidDel="00A81686">
                <w:rPr>
                  <w:rStyle w:val="Hyperlink"/>
                  <w:noProof/>
                  <w14:scene3d>
                    <w14:camera w14:prst="orthographicFront"/>
                    <w14:lightRig w14:rig="threePt" w14:dir="t">
                      <w14:rot w14:lat="0" w14:lon="0" w14:rev="0"/>
                    </w14:lightRig>
                  </w14:scene3d>
                </w:rPr>
                <w:delText>5.16.2.</w:delText>
              </w:r>
              <w:r w:rsidRPr="00A81686" w:rsidDel="00A81686">
                <w:rPr>
                  <w:rStyle w:val="Hyperlink"/>
                  <w:noProof/>
                </w:rPr>
                <w:delText xml:space="preserve"> INTEGRITY meter cluster application keeps 60fps even if memory leak or memory corruption is occurred on Linux side</w:delText>
              </w:r>
              <w:r w:rsidDel="00A81686">
                <w:rPr>
                  <w:noProof/>
                  <w:webHidden/>
                </w:rPr>
                <w:tab/>
              </w:r>
            </w:del>
          </w:ins>
          <w:ins w:id="788" w:author="Kazuhiro Takagi" w:date="2017-04-20T16:10:00Z">
            <w:del w:id="789" w:author="Huy Duc. Nguyen" w:date="2017-08-28T16:38:00Z">
              <w:r w:rsidR="00C61B5A" w:rsidDel="003B19D6">
                <w:rPr>
                  <w:noProof/>
                  <w:webHidden/>
                </w:rPr>
                <w:delText>129</w:delText>
              </w:r>
            </w:del>
          </w:ins>
        </w:p>
        <w:p w:rsidR="00D25496" w:rsidDel="00A81686" w:rsidRDefault="00D25496">
          <w:pPr>
            <w:pStyle w:val="TOC2"/>
            <w:tabs>
              <w:tab w:val="right" w:leader="dot" w:pos="9742"/>
            </w:tabs>
            <w:rPr>
              <w:ins w:id="790" w:author="Kazuhiro Takagi" w:date="2017-03-16T21:26:00Z"/>
              <w:del w:id="791" w:author="Huy Duc. Nguyen" w:date="2017-08-29T13:10:00Z"/>
              <w:rFonts w:asciiTheme="minorHAnsi" w:hAnsiTheme="minorHAnsi" w:cstheme="minorBidi"/>
              <w:noProof/>
              <w:kern w:val="2"/>
              <w:sz w:val="21"/>
              <w:szCs w:val="22"/>
              <w:lang w:val="en-US" w:eastAsia="ja-JP"/>
            </w:rPr>
          </w:pPr>
          <w:ins w:id="792" w:author="Kazuhiro Takagi" w:date="2017-03-16T21:26:00Z">
            <w:del w:id="793"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5.17.</w:delText>
              </w:r>
              <w:r w:rsidRPr="00A81686" w:rsidDel="00A81686">
                <w:rPr>
                  <w:rStyle w:val="Hyperlink"/>
                  <w:noProof/>
                  <w:lang w:val="en-US"/>
                </w:rPr>
                <w:delText xml:space="preserve"> Robustness</w:delText>
              </w:r>
              <w:r w:rsidDel="00A81686">
                <w:rPr>
                  <w:noProof/>
                  <w:webHidden/>
                </w:rPr>
                <w:tab/>
              </w:r>
            </w:del>
          </w:ins>
          <w:ins w:id="794" w:author="Kazuhiro Takagi" w:date="2017-04-20T16:10:00Z">
            <w:del w:id="795" w:author="Huy Duc. Nguyen" w:date="2017-08-28T16:38:00Z">
              <w:r w:rsidR="00C61B5A" w:rsidDel="003B19D6">
                <w:rPr>
                  <w:noProof/>
                  <w:webHidden/>
                </w:rPr>
                <w:delText>132</w:delText>
              </w:r>
            </w:del>
          </w:ins>
        </w:p>
        <w:p w:rsidR="00D25496" w:rsidDel="00A81686" w:rsidRDefault="00D25496">
          <w:pPr>
            <w:pStyle w:val="TOC3"/>
            <w:tabs>
              <w:tab w:val="right" w:leader="dot" w:pos="9742"/>
            </w:tabs>
            <w:rPr>
              <w:ins w:id="796" w:author="Kazuhiro Takagi" w:date="2017-03-16T21:26:00Z"/>
              <w:del w:id="797" w:author="Huy Duc. Nguyen" w:date="2017-08-29T13:10:00Z"/>
              <w:rFonts w:asciiTheme="minorHAnsi" w:hAnsiTheme="minorHAnsi" w:cstheme="minorBidi"/>
              <w:noProof/>
              <w:kern w:val="2"/>
              <w:sz w:val="21"/>
              <w:szCs w:val="22"/>
              <w:lang w:val="en-US" w:eastAsia="ja-JP"/>
            </w:rPr>
          </w:pPr>
          <w:ins w:id="798" w:author="Kazuhiro Takagi" w:date="2017-03-16T21:26:00Z">
            <w:del w:id="799" w:author="Huy Duc. Nguyen" w:date="2017-08-29T13:10:00Z">
              <w:r w:rsidRPr="00A81686" w:rsidDel="00A81686">
                <w:rPr>
                  <w:rStyle w:val="Hyperlink"/>
                  <w:noProof/>
                  <w14:scene3d>
                    <w14:camera w14:prst="orthographicFront"/>
                    <w14:lightRig w14:rig="threePt" w14:dir="t">
                      <w14:rot w14:lat="0" w14:lon="0" w14:rev="0"/>
                    </w14:lightRig>
                  </w14:scene3d>
                </w:rPr>
                <w:delText>5.17.1.</w:delText>
              </w:r>
              <w:r w:rsidRPr="00A81686" w:rsidDel="00A81686">
                <w:rPr>
                  <w:rStyle w:val="Hyperlink"/>
                  <w:noProof/>
                </w:rPr>
                <w:delText xml:space="preserve"> Unexpected memory access blocking system by using IPMMU,LifeCycle</w:delText>
              </w:r>
              <w:r w:rsidDel="00A81686">
                <w:rPr>
                  <w:noProof/>
                  <w:webHidden/>
                </w:rPr>
                <w:tab/>
              </w:r>
            </w:del>
          </w:ins>
          <w:ins w:id="800" w:author="Kazuhiro Takagi" w:date="2017-04-20T16:10:00Z">
            <w:del w:id="801" w:author="Huy Duc. Nguyen" w:date="2017-08-28T16:38:00Z">
              <w:r w:rsidR="00C61B5A" w:rsidDel="003B19D6">
                <w:rPr>
                  <w:noProof/>
                  <w:webHidden/>
                </w:rPr>
                <w:delText>132</w:delText>
              </w:r>
            </w:del>
          </w:ins>
        </w:p>
        <w:p w:rsidR="00D25496" w:rsidDel="00A81686" w:rsidRDefault="00D25496">
          <w:pPr>
            <w:pStyle w:val="TOC2"/>
            <w:tabs>
              <w:tab w:val="right" w:leader="dot" w:pos="9742"/>
            </w:tabs>
            <w:rPr>
              <w:ins w:id="802" w:author="Kazuhiro Takagi" w:date="2017-03-16T21:26:00Z"/>
              <w:del w:id="803" w:author="Huy Duc. Nguyen" w:date="2017-08-29T13:10:00Z"/>
              <w:rFonts w:asciiTheme="minorHAnsi" w:hAnsiTheme="minorHAnsi" w:cstheme="minorBidi"/>
              <w:noProof/>
              <w:kern w:val="2"/>
              <w:sz w:val="21"/>
              <w:szCs w:val="22"/>
              <w:lang w:val="en-US" w:eastAsia="ja-JP"/>
            </w:rPr>
          </w:pPr>
          <w:ins w:id="804" w:author="Kazuhiro Takagi" w:date="2017-03-16T21:26:00Z">
            <w:del w:id="805"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5.18.</w:delText>
              </w:r>
              <w:r w:rsidRPr="00A81686" w:rsidDel="00A81686">
                <w:rPr>
                  <w:rStyle w:val="Hyperlink"/>
                  <w:noProof/>
                  <w:lang w:val="en-US"/>
                </w:rPr>
                <w:delText xml:space="preserve"> Rebooting of Linux</w:delText>
              </w:r>
              <w:r w:rsidDel="00A81686">
                <w:rPr>
                  <w:noProof/>
                  <w:webHidden/>
                </w:rPr>
                <w:tab/>
              </w:r>
            </w:del>
          </w:ins>
          <w:ins w:id="806" w:author="Kazuhiro Takagi" w:date="2017-04-20T16:10:00Z">
            <w:del w:id="807" w:author="Huy Duc. Nguyen" w:date="2017-08-28T16:38:00Z">
              <w:r w:rsidR="00C61B5A" w:rsidDel="003B19D6">
                <w:rPr>
                  <w:noProof/>
                  <w:webHidden/>
                </w:rPr>
                <w:delText>134</w:delText>
              </w:r>
            </w:del>
          </w:ins>
        </w:p>
        <w:p w:rsidR="00D25496" w:rsidDel="00A81686" w:rsidRDefault="00D25496">
          <w:pPr>
            <w:pStyle w:val="TOC3"/>
            <w:tabs>
              <w:tab w:val="right" w:leader="dot" w:pos="9742"/>
            </w:tabs>
            <w:rPr>
              <w:ins w:id="808" w:author="Kazuhiro Takagi" w:date="2017-03-16T21:26:00Z"/>
              <w:del w:id="809" w:author="Huy Duc. Nguyen" w:date="2017-08-29T13:10:00Z"/>
              <w:rFonts w:asciiTheme="minorHAnsi" w:hAnsiTheme="minorHAnsi" w:cstheme="minorBidi"/>
              <w:noProof/>
              <w:kern w:val="2"/>
              <w:sz w:val="21"/>
              <w:szCs w:val="22"/>
              <w:lang w:val="en-US" w:eastAsia="ja-JP"/>
            </w:rPr>
          </w:pPr>
          <w:ins w:id="810" w:author="Kazuhiro Takagi" w:date="2017-03-16T21:26:00Z">
            <w:del w:id="811" w:author="Huy Duc. Nguyen" w:date="2017-08-29T13:10:00Z">
              <w:r w:rsidRPr="00A81686" w:rsidDel="00A81686">
                <w:rPr>
                  <w:rStyle w:val="Hyperlink"/>
                  <w:noProof/>
                  <w14:scene3d>
                    <w14:camera w14:prst="orthographicFront"/>
                    <w14:lightRig w14:rig="threePt" w14:dir="t">
                      <w14:rot w14:lat="0" w14:lon="0" w14:rev="0"/>
                    </w14:lightRig>
                  </w14:scene3d>
                </w:rPr>
                <w:delText>5.18.1.</w:delText>
              </w:r>
              <w:r w:rsidRPr="00A81686" w:rsidDel="00A81686">
                <w:rPr>
                  <w:rStyle w:val="Hyperlink"/>
                  <w:noProof/>
                </w:rPr>
                <w:delText xml:space="preserve"> INTEGRITY meter cluster application keeps 60fps even if Linux rebooting is executed</w:delText>
              </w:r>
              <w:r w:rsidDel="00A81686">
                <w:rPr>
                  <w:noProof/>
                  <w:webHidden/>
                </w:rPr>
                <w:tab/>
              </w:r>
            </w:del>
          </w:ins>
          <w:ins w:id="812" w:author="Kazuhiro Takagi" w:date="2017-04-20T16:10:00Z">
            <w:del w:id="813" w:author="Huy Duc. Nguyen" w:date="2017-08-28T16:38:00Z">
              <w:r w:rsidR="00C61B5A" w:rsidDel="003B19D6">
                <w:rPr>
                  <w:noProof/>
                  <w:webHidden/>
                </w:rPr>
                <w:delText>134</w:delText>
              </w:r>
            </w:del>
          </w:ins>
        </w:p>
        <w:p w:rsidR="00D25496" w:rsidDel="00A81686" w:rsidRDefault="00D25496">
          <w:pPr>
            <w:pStyle w:val="TOC2"/>
            <w:tabs>
              <w:tab w:val="right" w:leader="dot" w:pos="9742"/>
            </w:tabs>
            <w:rPr>
              <w:ins w:id="814" w:author="Kazuhiro Takagi" w:date="2017-03-16T21:26:00Z"/>
              <w:del w:id="815" w:author="Huy Duc. Nguyen" w:date="2017-08-29T13:10:00Z"/>
              <w:rFonts w:asciiTheme="minorHAnsi" w:hAnsiTheme="minorHAnsi" w:cstheme="minorBidi"/>
              <w:noProof/>
              <w:kern w:val="2"/>
              <w:sz w:val="21"/>
              <w:szCs w:val="22"/>
              <w:lang w:val="en-US" w:eastAsia="ja-JP"/>
            </w:rPr>
          </w:pPr>
          <w:ins w:id="816" w:author="Kazuhiro Takagi" w:date="2017-03-16T21:26:00Z">
            <w:del w:id="817"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5.19.</w:delText>
              </w:r>
              <w:r w:rsidRPr="00A81686" w:rsidDel="00A81686">
                <w:rPr>
                  <w:rStyle w:val="Hyperlink"/>
                  <w:noProof/>
                  <w:lang w:val="en-US"/>
                </w:rPr>
                <w:delText xml:space="preserve"> Memory usage</w:delText>
              </w:r>
              <w:r w:rsidDel="00A81686">
                <w:rPr>
                  <w:noProof/>
                  <w:webHidden/>
                </w:rPr>
                <w:tab/>
              </w:r>
            </w:del>
          </w:ins>
          <w:ins w:id="818" w:author="Kazuhiro Takagi" w:date="2017-04-20T16:10:00Z">
            <w:del w:id="819" w:author="Huy Duc. Nguyen" w:date="2017-08-28T16:38:00Z">
              <w:r w:rsidR="00C61B5A" w:rsidDel="003B19D6">
                <w:rPr>
                  <w:noProof/>
                  <w:webHidden/>
                </w:rPr>
                <w:delText>136</w:delText>
              </w:r>
            </w:del>
          </w:ins>
        </w:p>
        <w:p w:rsidR="00D25496" w:rsidDel="00A81686" w:rsidRDefault="00D25496">
          <w:pPr>
            <w:pStyle w:val="TOC3"/>
            <w:tabs>
              <w:tab w:val="right" w:leader="dot" w:pos="9742"/>
            </w:tabs>
            <w:rPr>
              <w:ins w:id="820" w:author="Kazuhiro Takagi" w:date="2017-03-16T21:26:00Z"/>
              <w:del w:id="821" w:author="Huy Duc. Nguyen" w:date="2017-08-29T13:10:00Z"/>
              <w:rFonts w:asciiTheme="minorHAnsi" w:hAnsiTheme="minorHAnsi" w:cstheme="minorBidi"/>
              <w:noProof/>
              <w:kern w:val="2"/>
              <w:sz w:val="21"/>
              <w:szCs w:val="22"/>
              <w:lang w:val="en-US" w:eastAsia="ja-JP"/>
            </w:rPr>
          </w:pPr>
          <w:ins w:id="822" w:author="Kazuhiro Takagi" w:date="2017-03-16T21:26:00Z">
            <w:del w:id="823" w:author="Huy Duc. Nguyen" w:date="2017-08-29T13:10:00Z">
              <w:r w:rsidRPr="00A81686" w:rsidDel="00A81686">
                <w:rPr>
                  <w:rStyle w:val="Hyperlink"/>
                  <w:noProof/>
                  <w14:scene3d>
                    <w14:camera w14:prst="orthographicFront"/>
                    <w14:lightRig w14:rig="threePt" w14:dir="t">
                      <w14:rot w14:lat="0" w14:lon="0" w14:rev="0"/>
                    </w14:lightRig>
                  </w14:scene3d>
                </w:rPr>
                <w:delText>5.19.1.</w:delText>
              </w:r>
              <w:r w:rsidRPr="00A81686" w:rsidDel="00A81686">
                <w:rPr>
                  <w:rStyle w:val="Hyperlink"/>
                  <w:noProof/>
                </w:rPr>
                <w:delText xml:space="preserve"> Check the memory usage of Multivisor</w:delText>
              </w:r>
              <w:r w:rsidDel="00A81686">
                <w:rPr>
                  <w:noProof/>
                  <w:webHidden/>
                </w:rPr>
                <w:tab/>
              </w:r>
            </w:del>
          </w:ins>
          <w:ins w:id="824" w:author="Kazuhiro Takagi" w:date="2017-04-20T16:10:00Z">
            <w:del w:id="825" w:author="Huy Duc. Nguyen" w:date="2017-08-28T16:38:00Z">
              <w:r w:rsidR="00C61B5A" w:rsidDel="003B19D6">
                <w:rPr>
                  <w:noProof/>
                  <w:webHidden/>
                </w:rPr>
                <w:delText>136</w:delText>
              </w:r>
            </w:del>
          </w:ins>
        </w:p>
        <w:p w:rsidR="00D25496" w:rsidDel="00A81686" w:rsidRDefault="00D25496">
          <w:pPr>
            <w:pStyle w:val="TOC2"/>
            <w:tabs>
              <w:tab w:val="right" w:leader="dot" w:pos="9742"/>
            </w:tabs>
            <w:rPr>
              <w:ins w:id="826" w:author="Kazuhiro Takagi" w:date="2017-03-16T21:26:00Z"/>
              <w:del w:id="827" w:author="Huy Duc. Nguyen" w:date="2017-08-29T13:10:00Z"/>
              <w:rFonts w:asciiTheme="minorHAnsi" w:hAnsiTheme="minorHAnsi" w:cstheme="minorBidi"/>
              <w:noProof/>
              <w:kern w:val="2"/>
              <w:sz w:val="21"/>
              <w:szCs w:val="22"/>
              <w:lang w:val="en-US" w:eastAsia="ja-JP"/>
            </w:rPr>
          </w:pPr>
          <w:ins w:id="828" w:author="Kazuhiro Takagi" w:date="2017-03-16T21:26:00Z">
            <w:del w:id="829"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5.20.</w:delText>
              </w:r>
              <w:r w:rsidRPr="00A81686" w:rsidDel="00A81686">
                <w:rPr>
                  <w:rStyle w:val="Hyperlink"/>
                  <w:noProof/>
                  <w:lang w:val="en-US"/>
                </w:rPr>
                <w:delText xml:space="preserve"> Stress Tolerance</w:delText>
              </w:r>
              <w:r w:rsidDel="00A81686">
                <w:rPr>
                  <w:noProof/>
                  <w:webHidden/>
                </w:rPr>
                <w:tab/>
              </w:r>
            </w:del>
          </w:ins>
          <w:ins w:id="830" w:author="Kazuhiro Takagi" w:date="2017-04-20T16:10:00Z">
            <w:del w:id="831" w:author="Huy Duc. Nguyen" w:date="2017-08-28T16:38:00Z">
              <w:r w:rsidR="00C61B5A" w:rsidDel="003B19D6">
                <w:rPr>
                  <w:noProof/>
                  <w:webHidden/>
                </w:rPr>
                <w:delText>141</w:delText>
              </w:r>
            </w:del>
          </w:ins>
        </w:p>
        <w:p w:rsidR="00D25496" w:rsidDel="00A81686" w:rsidRDefault="00D25496">
          <w:pPr>
            <w:pStyle w:val="TOC3"/>
            <w:tabs>
              <w:tab w:val="right" w:leader="dot" w:pos="9742"/>
            </w:tabs>
            <w:rPr>
              <w:ins w:id="832" w:author="Kazuhiro Takagi" w:date="2017-03-16T21:26:00Z"/>
              <w:del w:id="833" w:author="Huy Duc. Nguyen" w:date="2017-08-29T13:10:00Z"/>
              <w:rFonts w:asciiTheme="minorHAnsi" w:hAnsiTheme="minorHAnsi" w:cstheme="minorBidi"/>
              <w:noProof/>
              <w:kern w:val="2"/>
              <w:sz w:val="21"/>
              <w:szCs w:val="22"/>
              <w:lang w:val="en-US" w:eastAsia="ja-JP"/>
            </w:rPr>
          </w:pPr>
          <w:ins w:id="834" w:author="Kazuhiro Takagi" w:date="2017-03-16T21:26:00Z">
            <w:del w:id="835" w:author="Huy Duc. Nguyen" w:date="2017-08-29T13:10:00Z">
              <w:r w:rsidRPr="00A81686" w:rsidDel="00A81686">
                <w:rPr>
                  <w:rStyle w:val="Hyperlink"/>
                  <w:noProof/>
                  <w14:scene3d>
                    <w14:camera w14:prst="orthographicFront"/>
                    <w14:lightRig w14:rig="threePt" w14:dir="t">
                      <w14:rot w14:lat="0" w14:lon="0" w14:rev="0"/>
                    </w14:lightRig>
                  </w14:scene3d>
                </w:rPr>
                <w:delText>5.20.1.</w:delText>
              </w:r>
              <w:r w:rsidRPr="00A81686" w:rsidDel="00A81686">
                <w:rPr>
                  <w:rStyle w:val="Hyperlink"/>
                  <w:noProof/>
                </w:rPr>
                <w:delText xml:space="preserve"> Perform a continuous test for 48 hours with stress of various tools and video/audio playback</w:delText>
              </w:r>
              <w:r w:rsidDel="00A81686">
                <w:rPr>
                  <w:noProof/>
                  <w:webHidden/>
                </w:rPr>
                <w:tab/>
              </w:r>
            </w:del>
          </w:ins>
          <w:ins w:id="836" w:author="Kazuhiro Takagi" w:date="2017-04-20T16:10:00Z">
            <w:del w:id="837" w:author="Huy Duc. Nguyen" w:date="2017-08-28T16:38:00Z">
              <w:r w:rsidR="00C61B5A" w:rsidDel="003B19D6">
                <w:rPr>
                  <w:noProof/>
                  <w:webHidden/>
                </w:rPr>
                <w:delText>141</w:delText>
              </w:r>
            </w:del>
          </w:ins>
        </w:p>
        <w:p w:rsidR="00D25496" w:rsidDel="00A81686" w:rsidRDefault="00D25496">
          <w:pPr>
            <w:pStyle w:val="TOC2"/>
            <w:tabs>
              <w:tab w:val="right" w:leader="dot" w:pos="9742"/>
            </w:tabs>
            <w:rPr>
              <w:ins w:id="838" w:author="Kazuhiro Takagi" w:date="2017-03-16T21:26:00Z"/>
              <w:del w:id="839" w:author="Huy Duc. Nguyen" w:date="2017-08-29T13:10:00Z"/>
              <w:rFonts w:asciiTheme="minorHAnsi" w:hAnsiTheme="minorHAnsi" w:cstheme="minorBidi"/>
              <w:noProof/>
              <w:kern w:val="2"/>
              <w:sz w:val="21"/>
              <w:szCs w:val="22"/>
              <w:lang w:val="en-US" w:eastAsia="ja-JP"/>
            </w:rPr>
          </w:pPr>
          <w:ins w:id="840" w:author="Kazuhiro Takagi" w:date="2017-03-16T21:26:00Z">
            <w:del w:id="841"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5.21.</w:delText>
              </w:r>
              <w:r w:rsidRPr="00A81686" w:rsidDel="00A81686">
                <w:rPr>
                  <w:rStyle w:val="Hyperlink"/>
                  <w:noProof/>
                  <w:lang w:val="en-US"/>
                </w:rPr>
                <w:delText xml:space="preserve"> Security</w:delText>
              </w:r>
              <w:r w:rsidDel="00A81686">
                <w:rPr>
                  <w:noProof/>
                  <w:webHidden/>
                </w:rPr>
                <w:tab/>
              </w:r>
            </w:del>
          </w:ins>
          <w:ins w:id="842" w:author="Kazuhiro Takagi" w:date="2017-04-20T16:10:00Z">
            <w:del w:id="843" w:author="Huy Duc. Nguyen" w:date="2017-08-28T16:38:00Z">
              <w:r w:rsidR="00C61B5A" w:rsidDel="003B19D6">
                <w:rPr>
                  <w:noProof/>
                  <w:webHidden/>
                </w:rPr>
                <w:delText>142</w:delText>
              </w:r>
            </w:del>
          </w:ins>
        </w:p>
        <w:p w:rsidR="00D25496" w:rsidDel="00A81686" w:rsidRDefault="00D25496">
          <w:pPr>
            <w:pStyle w:val="TOC3"/>
            <w:tabs>
              <w:tab w:val="right" w:leader="dot" w:pos="9742"/>
            </w:tabs>
            <w:rPr>
              <w:ins w:id="844" w:author="Kazuhiro Takagi" w:date="2017-03-16T21:26:00Z"/>
              <w:del w:id="845" w:author="Huy Duc. Nguyen" w:date="2017-08-29T13:10:00Z"/>
              <w:rFonts w:asciiTheme="minorHAnsi" w:hAnsiTheme="minorHAnsi" w:cstheme="minorBidi"/>
              <w:noProof/>
              <w:kern w:val="2"/>
              <w:sz w:val="21"/>
              <w:szCs w:val="22"/>
              <w:lang w:val="en-US" w:eastAsia="ja-JP"/>
            </w:rPr>
          </w:pPr>
          <w:ins w:id="846" w:author="Kazuhiro Takagi" w:date="2017-03-16T21:26:00Z">
            <w:del w:id="847" w:author="Huy Duc. Nguyen" w:date="2017-08-29T13:10:00Z">
              <w:r w:rsidRPr="00A81686" w:rsidDel="00A81686">
                <w:rPr>
                  <w:rStyle w:val="Hyperlink"/>
                  <w:noProof/>
                  <w14:scene3d>
                    <w14:camera w14:prst="orthographicFront"/>
                    <w14:lightRig w14:rig="threePt" w14:dir="t">
                      <w14:rot w14:lat="0" w14:lon="0" w14:rev="0"/>
                    </w14:lightRig>
                  </w14:scene3d>
                </w:rPr>
                <w:delText>5.21.1.</w:delText>
              </w:r>
              <w:r w:rsidRPr="00A81686" w:rsidDel="00A81686">
                <w:rPr>
                  <w:rStyle w:val="Hyperlink"/>
                  <w:noProof/>
                </w:rPr>
                <w:delText xml:space="preserve"> Domain, Application Isolation</w:delText>
              </w:r>
              <w:r w:rsidDel="00A81686">
                <w:rPr>
                  <w:noProof/>
                  <w:webHidden/>
                </w:rPr>
                <w:tab/>
              </w:r>
            </w:del>
          </w:ins>
          <w:ins w:id="848" w:author="Kazuhiro Takagi" w:date="2017-04-20T16:10:00Z">
            <w:del w:id="849" w:author="Huy Duc. Nguyen" w:date="2017-08-28T16:38:00Z">
              <w:r w:rsidR="00C61B5A" w:rsidDel="003B19D6">
                <w:rPr>
                  <w:noProof/>
                  <w:webHidden/>
                </w:rPr>
                <w:delText>142</w:delText>
              </w:r>
            </w:del>
          </w:ins>
        </w:p>
        <w:p w:rsidR="00D25496" w:rsidDel="00A81686" w:rsidRDefault="00D25496">
          <w:pPr>
            <w:pStyle w:val="TOC3"/>
            <w:tabs>
              <w:tab w:val="right" w:leader="dot" w:pos="9742"/>
            </w:tabs>
            <w:rPr>
              <w:ins w:id="850" w:author="Kazuhiro Takagi" w:date="2017-03-16T21:26:00Z"/>
              <w:del w:id="851" w:author="Huy Duc. Nguyen" w:date="2017-08-29T13:10:00Z"/>
              <w:rFonts w:asciiTheme="minorHAnsi" w:hAnsiTheme="minorHAnsi" w:cstheme="minorBidi"/>
              <w:noProof/>
              <w:kern w:val="2"/>
              <w:sz w:val="21"/>
              <w:szCs w:val="22"/>
              <w:lang w:val="en-US" w:eastAsia="ja-JP"/>
            </w:rPr>
          </w:pPr>
          <w:ins w:id="852" w:author="Kazuhiro Takagi" w:date="2017-03-16T21:26:00Z">
            <w:del w:id="853" w:author="Huy Duc. Nguyen" w:date="2017-08-29T13:10:00Z">
              <w:r w:rsidRPr="00A81686" w:rsidDel="00A81686">
                <w:rPr>
                  <w:rStyle w:val="Hyperlink"/>
                  <w:noProof/>
                  <w14:scene3d>
                    <w14:camera w14:prst="orthographicFront"/>
                    <w14:lightRig w14:rig="threePt" w14:dir="t">
                      <w14:rot w14:lat="0" w14:lon="0" w14:rev="0"/>
                    </w14:lightRig>
                  </w14:scene3d>
                </w:rPr>
                <w:delText>5.21.2.</w:delText>
              </w:r>
              <w:r w:rsidRPr="00A81686" w:rsidDel="00A81686">
                <w:rPr>
                  <w:rStyle w:val="Hyperlink"/>
                  <w:noProof/>
                </w:rPr>
                <w:delText xml:space="preserve"> Illegal access of Resources / Memory</w:delText>
              </w:r>
              <w:r w:rsidDel="00A81686">
                <w:rPr>
                  <w:noProof/>
                  <w:webHidden/>
                </w:rPr>
                <w:tab/>
              </w:r>
            </w:del>
          </w:ins>
          <w:ins w:id="854" w:author="Kazuhiro Takagi" w:date="2017-04-20T16:10:00Z">
            <w:del w:id="855"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56" w:author="Kazuhiro Takagi" w:date="2017-03-16T21:26:00Z"/>
              <w:del w:id="857" w:author="Huy Duc. Nguyen" w:date="2017-08-29T13:10:00Z"/>
              <w:rFonts w:asciiTheme="minorHAnsi" w:hAnsiTheme="minorHAnsi" w:cstheme="minorBidi"/>
              <w:noProof/>
              <w:kern w:val="2"/>
              <w:sz w:val="21"/>
              <w:szCs w:val="22"/>
              <w:lang w:val="en-US" w:eastAsia="ja-JP"/>
            </w:rPr>
          </w:pPr>
          <w:ins w:id="858" w:author="Kazuhiro Takagi" w:date="2017-03-16T21:26:00Z">
            <w:del w:id="859" w:author="Huy Duc. Nguyen" w:date="2017-08-29T13:10:00Z">
              <w:r w:rsidRPr="00A81686" w:rsidDel="00A81686">
                <w:rPr>
                  <w:rStyle w:val="Hyperlink"/>
                  <w:noProof/>
                  <w14:scene3d>
                    <w14:camera w14:prst="orthographicFront"/>
                    <w14:lightRig w14:rig="threePt" w14:dir="t">
                      <w14:rot w14:lat="0" w14:lon="0" w14:rev="0"/>
                    </w14:lightRig>
                  </w14:scene3d>
                </w:rPr>
                <w:delText>5.21.3.</w:delText>
              </w:r>
              <w:r w:rsidRPr="00A81686" w:rsidDel="00A81686">
                <w:rPr>
                  <w:rStyle w:val="Hyperlink"/>
                  <w:noProof/>
                </w:rPr>
                <w:delText xml:space="preserve"> Encryption/Decryption Performance</w:delText>
              </w:r>
              <w:r w:rsidDel="00A81686">
                <w:rPr>
                  <w:noProof/>
                  <w:webHidden/>
                </w:rPr>
                <w:tab/>
              </w:r>
            </w:del>
          </w:ins>
          <w:ins w:id="860" w:author="Kazuhiro Takagi" w:date="2017-04-20T16:10:00Z">
            <w:del w:id="861"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62" w:author="Kazuhiro Takagi" w:date="2017-03-16T21:26:00Z"/>
              <w:del w:id="863" w:author="Huy Duc. Nguyen" w:date="2017-08-29T13:10:00Z"/>
              <w:rFonts w:asciiTheme="minorHAnsi" w:hAnsiTheme="minorHAnsi" w:cstheme="minorBidi"/>
              <w:noProof/>
              <w:kern w:val="2"/>
              <w:sz w:val="21"/>
              <w:szCs w:val="22"/>
              <w:lang w:val="en-US" w:eastAsia="ja-JP"/>
            </w:rPr>
          </w:pPr>
          <w:ins w:id="864" w:author="Kazuhiro Takagi" w:date="2017-03-16T21:26:00Z">
            <w:del w:id="865" w:author="Huy Duc. Nguyen" w:date="2017-08-29T13:10:00Z">
              <w:r w:rsidRPr="00A81686" w:rsidDel="00A81686">
                <w:rPr>
                  <w:rStyle w:val="Hyperlink"/>
                  <w:noProof/>
                  <w14:scene3d>
                    <w14:camera w14:prst="orthographicFront"/>
                    <w14:lightRig w14:rig="threePt" w14:dir="t">
                      <w14:rot w14:lat="0" w14:lon="0" w14:rev="0"/>
                    </w14:lightRig>
                  </w14:scene3d>
                </w:rPr>
                <w:delText>5.21.4.</w:delText>
              </w:r>
              <w:r w:rsidRPr="00A81686" w:rsidDel="00A81686">
                <w:rPr>
                  <w:rStyle w:val="Hyperlink"/>
                  <w:noProof/>
                </w:rPr>
                <w:delText xml:space="preserve"> Secure boot process for each domain</w:delText>
              </w:r>
              <w:r w:rsidDel="00A81686">
                <w:rPr>
                  <w:noProof/>
                  <w:webHidden/>
                </w:rPr>
                <w:tab/>
              </w:r>
            </w:del>
          </w:ins>
          <w:ins w:id="866" w:author="Kazuhiro Takagi" w:date="2017-04-20T16:10:00Z">
            <w:del w:id="867" w:author="Huy Duc. Nguyen" w:date="2017-08-28T16:38:00Z">
              <w:r w:rsidR="00C61B5A" w:rsidDel="003B19D6">
                <w:rPr>
                  <w:noProof/>
                  <w:webHidden/>
                </w:rPr>
                <w:delText>143</w:delText>
              </w:r>
            </w:del>
          </w:ins>
        </w:p>
        <w:p w:rsidR="00D25496" w:rsidDel="00A81686" w:rsidRDefault="00D25496">
          <w:pPr>
            <w:pStyle w:val="TOC2"/>
            <w:tabs>
              <w:tab w:val="right" w:leader="dot" w:pos="9742"/>
            </w:tabs>
            <w:rPr>
              <w:ins w:id="868" w:author="Kazuhiro Takagi" w:date="2017-03-16T21:26:00Z"/>
              <w:del w:id="869" w:author="Huy Duc. Nguyen" w:date="2017-08-29T13:10:00Z"/>
              <w:rFonts w:asciiTheme="minorHAnsi" w:hAnsiTheme="minorHAnsi" w:cstheme="minorBidi"/>
              <w:noProof/>
              <w:kern w:val="2"/>
              <w:sz w:val="21"/>
              <w:szCs w:val="22"/>
              <w:lang w:val="en-US" w:eastAsia="ja-JP"/>
            </w:rPr>
          </w:pPr>
          <w:ins w:id="870" w:author="Kazuhiro Takagi" w:date="2017-03-16T21:26:00Z">
            <w:del w:id="871"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5.22.</w:delText>
              </w:r>
              <w:r w:rsidRPr="00A81686" w:rsidDel="00A81686">
                <w:rPr>
                  <w:rStyle w:val="Hyperlink"/>
                  <w:noProof/>
                  <w:lang w:val="en-US"/>
                </w:rPr>
                <w:delText xml:space="preserve"> End-to-End Latency</w:delText>
              </w:r>
              <w:r w:rsidDel="00A81686">
                <w:rPr>
                  <w:noProof/>
                  <w:webHidden/>
                </w:rPr>
                <w:tab/>
              </w:r>
            </w:del>
          </w:ins>
          <w:ins w:id="872" w:author="Kazuhiro Takagi" w:date="2017-04-20T16:10:00Z">
            <w:del w:id="873" w:author="Huy Duc. Nguyen" w:date="2017-08-28T16:38:00Z">
              <w:r w:rsidR="00C61B5A" w:rsidDel="003B19D6">
                <w:rPr>
                  <w:noProof/>
                  <w:webHidden/>
                </w:rPr>
                <w:delText>143</w:delText>
              </w:r>
            </w:del>
          </w:ins>
        </w:p>
        <w:p w:rsidR="00D25496" w:rsidDel="00A81686" w:rsidRDefault="00D25496">
          <w:pPr>
            <w:pStyle w:val="TOC3"/>
            <w:tabs>
              <w:tab w:val="right" w:leader="dot" w:pos="9742"/>
            </w:tabs>
            <w:rPr>
              <w:ins w:id="874" w:author="Kazuhiro Takagi" w:date="2017-03-16T21:26:00Z"/>
              <w:del w:id="875" w:author="Huy Duc. Nguyen" w:date="2017-08-29T13:10:00Z"/>
              <w:rFonts w:asciiTheme="minorHAnsi" w:hAnsiTheme="minorHAnsi" w:cstheme="minorBidi"/>
              <w:noProof/>
              <w:kern w:val="2"/>
              <w:sz w:val="21"/>
              <w:szCs w:val="22"/>
              <w:lang w:val="en-US" w:eastAsia="ja-JP"/>
            </w:rPr>
          </w:pPr>
          <w:ins w:id="876" w:author="Kazuhiro Takagi" w:date="2017-03-16T21:26:00Z">
            <w:del w:id="877" w:author="Huy Duc. Nguyen" w:date="2017-08-29T13:10:00Z">
              <w:r w:rsidRPr="00A81686" w:rsidDel="00A81686">
                <w:rPr>
                  <w:rStyle w:val="Hyperlink"/>
                  <w:noProof/>
                  <w14:scene3d>
                    <w14:camera w14:prst="orthographicFront"/>
                    <w14:lightRig w14:rig="threePt" w14:dir="t">
                      <w14:rot w14:lat="0" w14:lon="0" w14:rev="0"/>
                    </w14:lightRig>
                  </w14:scene3d>
                </w:rPr>
                <w:delText>5.22.1.</w:delText>
              </w:r>
              <w:r w:rsidRPr="00A81686" w:rsidDel="00A81686">
                <w:rPr>
                  <w:rStyle w:val="Hyperlink"/>
                  <w:noProof/>
                </w:rPr>
                <w:delText xml:space="preserve"> End-to-End UI Latency between RTOS and Linux (Image, binary, text)</w:delText>
              </w:r>
              <w:r w:rsidDel="00A81686">
                <w:rPr>
                  <w:noProof/>
                  <w:webHidden/>
                </w:rPr>
                <w:tab/>
              </w:r>
            </w:del>
          </w:ins>
          <w:ins w:id="878" w:author="Kazuhiro Takagi" w:date="2017-04-20T16:10:00Z">
            <w:del w:id="879" w:author="Huy Duc. Nguyen" w:date="2017-08-28T16:38:00Z">
              <w:r w:rsidR="00C61B5A" w:rsidDel="003B19D6">
                <w:rPr>
                  <w:noProof/>
                  <w:webHidden/>
                </w:rPr>
                <w:delText>143</w:delText>
              </w:r>
            </w:del>
          </w:ins>
        </w:p>
        <w:p w:rsidR="00D25496" w:rsidDel="00A81686" w:rsidRDefault="00D25496">
          <w:pPr>
            <w:pStyle w:val="TOC2"/>
            <w:tabs>
              <w:tab w:val="right" w:leader="dot" w:pos="9742"/>
            </w:tabs>
            <w:rPr>
              <w:ins w:id="880" w:author="Kazuhiro Takagi" w:date="2017-03-16T21:26:00Z"/>
              <w:del w:id="881" w:author="Huy Duc. Nguyen" w:date="2017-08-29T13:10:00Z"/>
              <w:rFonts w:asciiTheme="minorHAnsi" w:hAnsiTheme="minorHAnsi" w:cstheme="minorBidi"/>
              <w:noProof/>
              <w:kern w:val="2"/>
              <w:sz w:val="21"/>
              <w:szCs w:val="22"/>
              <w:lang w:val="en-US" w:eastAsia="ja-JP"/>
            </w:rPr>
          </w:pPr>
          <w:ins w:id="882" w:author="Kazuhiro Takagi" w:date="2017-03-16T21:26:00Z">
            <w:del w:id="883"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5.23.</w:delText>
              </w:r>
              <w:r w:rsidRPr="00A81686" w:rsidDel="00A81686">
                <w:rPr>
                  <w:rStyle w:val="Hyperlink"/>
                  <w:noProof/>
                  <w:lang w:val="en-US"/>
                </w:rPr>
                <w:delText xml:space="preserve"> Memory Utilization of Each Module</w:delText>
              </w:r>
              <w:r w:rsidDel="00A81686">
                <w:rPr>
                  <w:noProof/>
                  <w:webHidden/>
                </w:rPr>
                <w:tab/>
              </w:r>
            </w:del>
          </w:ins>
          <w:ins w:id="884" w:author="Kazuhiro Takagi" w:date="2017-04-20T16:10:00Z">
            <w:del w:id="885" w:author="Huy Duc. Nguyen" w:date="2017-08-28T16:38:00Z">
              <w:r w:rsidR="00C61B5A" w:rsidDel="003B19D6">
                <w:rPr>
                  <w:noProof/>
                  <w:webHidden/>
                </w:rPr>
                <w:delText>144</w:delText>
              </w:r>
            </w:del>
          </w:ins>
        </w:p>
        <w:p w:rsidR="00D25496" w:rsidDel="00A81686" w:rsidRDefault="00D25496">
          <w:pPr>
            <w:pStyle w:val="TOC3"/>
            <w:tabs>
              <w:tab w:val="right" w:leader="dot" w:pos="9742"/>
            </w:tabs>
            <w:rPr>
              <w:ins w:id="886" w:author="Kazuhiro Takagi" w:date="2017-03-16T21:26:00Z"/>
              <w:del w:id="887" w:author="Huy Duc. Nguyen" w:date="2017-08-29T13:10:00Z"/>
              <w:rFonts w:asciiTheme="minorHAnsi" w:hAnsiTheme="minorHAnsi" w:cstheme="minorBidi"/>
              <w:noProof/>
              <w:kern w:val="2"/>
              <w:sz w:val="21"/>
              <w:szCs w:val="22"/>
              <w:lang w:val="en-US" w:eastAsia="ja-JP"/>
            </w:rPr>
          </w:pPr>
          <w:ins w:id="888" w:author="Kazuhiro Takagi" w:date="2017-03-16T21:26:00Z">
            <w:del w:id="889" w:author="Huy Duc. Nguyen" w:date="2017-08-29T13:10:00Z">
              <w:r w:rsidRPr="00A81686" w:rsidDel="00A81686">
                <w:rPr>
                  <w:rStyle w:val="Hyperlink"/>
                  <w:noProof/>
                  <w14:scene3d>
                    <w14:camera w14:prst="orthographicFront"/>
                    <w14:lightRig w14:rig="threePt" w14:dir="t">
                      <w14:rot w14:lat="0" w14:lon="0" w14:rev="0"/>
                    </w14:lightRig>
                  </w14:scene3d>
                </w:rPr>
                <w:delText>5.23.1.</w:delText>
              </w:r>
              <w:r w:rsidRPr="00A81686" w:rsidDel="00A81686">
                <w:rPr>
                  <w:rStyle w:val="Hyperlink"/>
                  <w:noProof/>
                </w:rPr>
                <w:delText xml:space="preserve"> Memory utilization in IVI (Center Information)</w:delText>
              </w:r>
              <w:r w:rsidDel="00A81686">
                <w:rPr>
                  <w:noProof/>
                  <w:webHidden/>
                </w:rPr>
                <w:tab/>
              </w:r>
            </w:del>
          </w:ins>
          <w:ins w:id="890" w:author="Kazuhiro Takagi" w:date="2017-04-20T16:10:00Z">
            <w:del w:id="891" w:author="Huy Duc. Nguyen" w:date="2017-08-28T16:38:00Z">
              <w:r w:rsidR="00C61B5A" w:rsidDel="003B19D6">
                <w:rPr>
                  <w:noProof/>
                  <w:webHidden/>
                </w:rPr>
                <w:delText>144</w:delText>
              </w:r>
            </w:del>
          </w:ins>
        </w:p>
        <w:p w:rsidR="00D25496" w:rsidDel="00A81686" w:rsidRDefault="00D25496">
          <w:pPr>
            <w:pStyle w:val="TOC3"/>
            <w:tabs>
              <w:tab w:val="right" w:leader="dot" w:pos="9742"/>
            </w:tabs>
            <w:rPr>
              <w:ins w:id="892" w:author="Kazuhiro Takagi" w:date="2017-03-16T21:26:00Z"/>
              <w:del w:id="893" w:author="Huy Duc. Nguyen" w:date="2017-08-29T13:10:00Z"/>
              <w:rFonts w:asciiTheme="minorHAnsi" w:hAnsiTheme="minorHAnsi" w:cstheme="minorBidi"/>
              <w:noProof/>
              <w:kern w:val="2"/>
              <w:sz w:val="21"/>
              <w:szCs w:val="22"/>
              <w:lang w:val="en-US" w:eastAsia="ja-JP"/>
            </w:rPr>
          </w:pPr>
          <w:ins w:id="894" w:author="Kazuhiro Takagi" w:date="2017-03-16T21:26:00Z">
            <w:del w:id="895" w:author="Huy Duc. Nguyen" w:date="2017-08-29T13:10:00Z">
              <w:r w:rsidRPr="00A81686" w:rsidDel="00A81686">
                <w:rPr>
                  <w:rStyle w:val="Hyperlink"/>
                  <w:noProof/>
                  <w14:scene3d>
                    <w14:camera w14:prst="orthographicFront"/>
                    <w14:lightRig w14:rig="threePt" w14:dir="t">
                      <w14:rot w14:lat="0" w14:lon="0" w14:rev="0"/>
                    </w14:lightRig>
                  </w14:scene3d>
                </w:rPr>
                <w:delText>5.23.2.</w:delText>
              </w:r>
              <w:r w:rsidRPr="00A81686" w:rsidDel="00A81686">
                <w:rPr>
                  <w:rStyle w:val="Hyperlink"/>
                  <w:noProof/>
                </w:rPr>
                <w:delText xml:space="preserve"> Memory utilization in meter (Instrument Cluster)</w:delText>
              </w:r>
              <w:r w:rsidDel="00A81686">
                <w:rPr>
                  <w:noProof/>
                  <w:webHidden/>
                </w:rPr>
                <w:tab/>
              </w:r>
            </w:del>
          </w:ins>
          <w:ins w:id="896" w:author="Kazuhiro Takagi" w:date="2017-04-20T16:10:00Z">
            <w:del w:id="897" w:author="Huy Duc. Nguyen" w:date="2017-08-28T16:38:00Z">
              <w:r w:rsidR="00C61B5A" w:rsidDel="003B19D6">
                <w:rPr>
                  <w:noProof/>
                  <w:webHidden/>
                </w:rPr>
                <w:delText>145</w:delText>
              </w:r>
            </w:del>
          </w:ins>
        </w:p>
        <w:p w:rsidR="00D25496" w:rsidDel="00A81686" w:rsidRDefault="00D25496">
          <w:pPr>
            <w:pStyle w:val="TOC3"/>
            <w:tabs>
              <w:tab w:val="right" w:leader="dot" w:pos="9742"/>
            </w:tabs>
            <w:rPr>
              <w:ins w:id="898" w:author="Kazuhiro Takagi" w:date="2017-03-16T21:26:00Z"/>
              <w:del w:id="899" w:author="Huy Duc. Nguyen" w:date="2017-08-29T13:10:00Z"/>
              <w:rFonts w:asciiTheme="minorHAnsi" w:hAnsiTheme="minorHAnsi" w:cstheme="minorBidi"/>
              <w:noProof/>
              <w:kern w:val="2"/>
              <w:sz w:val="21"/>
              <w:szCs w:val="22"/>
              <w:lang w:val="en-US" w:eastAsia="ja-JP"/>
            </w:rPr>
          </w:pPr>
          <w:ins w:id="900" w:author="Kazuhiro Takagi" w:date="2017-03-16T21:26:00Z">
            <w:del w:id="901" w:author="Huy Duc. Nguyen" w:date="2017-08-29T13:10:00Z">
              <w:r w:rsidRPr="00A81686" w:rsidDel="00A81686">
                <w:rPr>
                  <w:rStyle w:val="Hyperlink"/>
                  <w:noProof/>
                  <w14:scene3d>
                    <w14:camera w14:prst="orthographicFront"/>
                    <w14:lightRig w14:rig="threePt" w14:dir="t">
                      <w14:rot w14:lat="0" w14:lon="0" w14:rev="0"/>
                    </w14:lightRig>
                  </w14:scene3d>
                </w:rPr>
                <w:delText>5.23.3.</w:delText>
              </w:r>
              <w:r w:rsidRPr="00A81686" w:rsidDel="00A81686">
                <w:rPr>
                  <w:rStyle w:val="Hyperlink"/>
                  <w:noProof/>
                </w:rPr>
                <w:delText xml:space="preserve"> Memory utilization in HUD (Head-up display)</w:delText>
              </w:r>
              <w:r w:rsidDel="00A81686">
                <w:rPr>
                  <w:noProof/>
                  <w:webHidden/>
                </w:rPr>
                <w:tab/>
              </w:r>
            </w:del>
          </w:ins>
          <w:ins w:id="902" w:author="Kazuhiro Takagi" w:date="2017-04-20T16:10:00Z">
            <w:del w:id="903" w:author="Huy Duc. Nguyen" w:date="2017-08-28T16:38:00Z">
              <w:r w:rsidR="00C61B5A" w:rsidDel="003B19D6">
                <w:rPr>
                  <w:noProof/>
                  <w:webHidden/>
                </w:rPr>
                <w:delText>149</w:delText>
              </w:r>
            </w:del>
          </w:ins>
        </w:p>
        <w:p w:rsidR="00D25496" w:rsidDel="00A81686" w:rsidRDefault="00D25496">
          <w:pPr>
            <w:pStyle w:val="TOC2"/>
            <w:tabs>
              <w:tab w:val="right" w:leader="dot" w:pos="9742"/>
            </w:tabs>
            <w:rPr>
              <w:ins w:id="904" w:author="Kazuhiro Takagi" w:date="2017-03-16T21:26:00Z"/>
              <w:del w:id="905" w:author="Huy Duc. Nguyen" w:date="2017-08-29T13:10:00Z"/>
              <w:rFonts w:asciiTheme="minorHAnsi" w:hAnsiTheme="minorHAnsi" w:cstheme="minorBidi"/>
              <w:noProof/>
              <w:kern w:val="2"/>
              <w:sz w:val="21"/>
              <w:szCs w:val="22"/>
              <w:lang w:val="en-US" w:eastAsia="ja-JP"/>
            </w:rPr>
          </w:pPr>
          <w:ins w:id="906" w:author="Kazuhiro Takagi" w:date="2017-03-16T21:26:00Z">
            <w:del w:id="907" w:author="Huy Duc. Nguyen" w:date="2017-08-29T13:10:00Z">
              <w:r w:rsidRPr="00A81686" w:rsidDel="00A81686">
                <w:rPr>
                  <w:rStyle w:val="Hyperlink"/>
                  <w:noProof/>
                  <w:lang w:val="en-US"/>
                  <w14:scene3d>
                    <w14:camera w14:prst="orthographicFront"/>
                    <w14:lightRig w14:rig="threePt" w14:dir="t">
                      <w14:rot w14:lat="0" w14:lon="0" w14:rev="0"/>
                    </w14:lightRig>
                  </w14:scene3d>
                </w:rPr>
                <w:delText>5.24.</w:delText>
              </w:r>
              <w:r w:rsidRPr="00A81686" w:rsidDel="00A81686">
                <w:rPr>
                  <w:rStyle w:val="Hyperlink"/>
                  <w:noProof/>
                  <w:lang w:val="en-US"/>
                </w:rPr>
                <w:delText xml:space="preserve"> Network Performance(RTOS, Multivisor)</w:delText>
              </w:r>
              <w:r w:rsidDel="00A81686">
                <w:rPr>
                  <w:noProof/>
                  <w:webHidden/>
                </w:rPr>
                <w:tab/>
              </w:r>
            </w:del>
          </w:ins>
          <w:ins w:id="908" w:author="Kazuhiro Takagi" w:date="2017-04-20T16:10:00Z">
            <w:del w:id="909"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10" w:author="Kazuhiro Takagi" w:date="2017-03-16T21:26:00Z"/>
              <w:del w:id="911" w:author="Huy Duc. Nguyen" w:date="2017-08-29T13:10:00Z"/>
              <w:rFonts w:asciiTheme="minorHAnsi" w:hAnsiTheme="minorHAnsi" w:cstheme="minorBidi"/>
              <w:noProof/>
              <w:kern w:val="2"/>
              <w:sz w:val="21"/>
              <w:szCs w:val="22"/>
              <w:lang w:val="en-US" w:eastAsia="ja-JP"/>
            </w:rPr>
          </w:pPr>
          <w:ins w:id="912" w:author="Kazuhiro Takagi" w:date="2017-03-16T21:26:00Z">
            <w:del w:id="913" w:author="Huy Duc. Nguyen" w:date="2017-08-29T13:10:00Z">
              <w:r w:rsidRPr="00A81686" w:rsidDel="00A81686">
                <w:rPr>
                  <w:rStyle w:val="Hyperlink"/>
                  <w:noProof/>
                  <w14:scene3d>
                    <w14:camera w14:prst="orthographicFront"/>
                    <w14:lightRig w14:rig="threePt" w14:dir="t">
                      <w14:rot w14:lat="0" w14:lon="0" w14:rev="0"/>
                    </w14:lightRig>
                  </w14:scene3d>
                </w:rPr>
                <w:delText>5.24.1.</w:delText>
              </w:r>
              <w:r w:rsidRPr="00A81686" w:rsidDel="00A81686">
                <w:rPr>
                  <w:rStyle w:val="Hyperlink"/>
                  <w:noProof/>
                </w:rPr>
                <w:delText xml:space="preserve"> Send / Receive data to cloud</w:delText>
              </w:r>
              <w:r w:rsidDel="00A81686">
                <w:rPr>
                  <w:noProof/>
                  <w:webHidden/>
                </w:rPr>
                <w:tab/>
              </w:r>
            </w:del>
          </w:ins>
          <w:ins w:id="914" w:author="Kazuhiro Takagi" w:date="2017-04-20T16:10:00Z">
            <w:del w:id="915"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16" w:author="Kazuhiro Takagi" w:date="2017-03-16T21:26:00Z"/>
              <w:del w:id="917" w:author="Huy Duc. Nguyen" w:date="2017-08-29T13:10:00Z"/>
              <w:rFonts w:asciiTheme="minorHAnsi" w:hAnsiTheme="minorHAnsi" w:cstheme="minorBidi"/>
              <w:noProof/>
              <w:kern w:val="2"/>
              <w:sz w:val="21"/>
              <w:szCs w:val="22"/>
              <w:lang w:val="en-US" w:eastAsia="ja-JP"/>
            </w:rPr>
          </w:pPr>
          <w:ins w:id="918" w:author="Kazuhiro Takagi" w:date="2017-03-16T21:26:00Z">
            <w:del w:id="919" w:author="Huy Duc. Nguyen" w:date="2017-08-29T13:10:00Z">
              <w:r w:rsidRPr="00A81686" w:rsidDel="00A81686">
                <w:rPr>
                  <w:rStyle w:val="Hyperlink"/>
                  <w:noProof/>
                  <w14:scene3d>
                    <w14:camera w14:prst="orthographicFront"/>
                    <w14:lightRig w14:rig="threePt" w14:dir="t">
                      <w14:rot w14:lat="0" w14:lon="0" w14:rev="0"/>
                    </w14:lightRig>
                  </w14:scene3d>
                </w:rPr>
                <w:delText>5.24.2.</w:delText>
              </w:r>
              <w:r w:rsidRPr="00A81686" w:rsidDel="00A81686">
                <w:rPr>
                  <w:rStyle w:val="Hyperlink"/>
                  <w:noProof/>
                </w:rPr>
                <w:delText xml:space="preserve"> Packet Loss</w:delText>
              </w:r>
              <w:r w:rsidDel="00A81686">
                <w:rPr>
                  <w:noProof/>
                  <w:webHidden/>
                </w:rPr>
                <w:tab/>
              </w:r>
            </w:del>
          </w:ins>
          <w:ins w:id="920" w:author="Kazuhiro Takagi" w:date="2017-04-20T16:10:00Z">
            <w:del w:id="921"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22" w:author="Kazuhiro Takagi" w:date="2017-03-16T21:26:00Z"/>
              <w:del w:id="923" w:author="Huy Duc. Nguyen" w:date="2017-08-29T13:10:00Z"/>
              <w:rFonts w:asciiTheme="minorHAnsi" w:hAnsiTheme="minorHAnsi" w:cstheme="minorBidi"/>
              <w:noProof/>
              <w:kern w:val="2"/>
              <w:sz w:val="21"/>
              <w:szCs w:val="22"/>
              <w:lang w:val="en-US" w:eastAsia="ja-JP"/>
            </w:rPr>
          </w:pPr>
          <w:ins w:id="924" w:author="Kazuhiro Takagi" w:date="2017-03-16T21:26:00Z">
            <w:del w:id="925" w:author="Huy Duc. Nguyen" w:date="2017-08-29T13:10:00Z">
              <w:r w:rsidRPr="00A81686" w:rsidDel="00A81686">
                <w:rPr>
                  <w:rStyle w:val="Hyperlink"/>
                  <w:noProof/>
                  <w14:scene3d>
                    <w14:camera w14:prst="orthographicFront"/>
                    <w14:lightRig w14:rig="threePt" w14:dir="t">
                      <w14:rot w14:lat="0" w14:lon="0" w14:rev="0"/>
                    </w14:lightRig>
                  </w14:scene3d>
                </w:rPr>
                <w:delText>5.24.3.</w:delText>
              </w:r>
              <w:r w:rsidRPr="00A81686" w:rsidDel="00A81686">
                <w:rPr>
                  <w:rStyle w:val="Hyperlink"/>
                  <w:noProof/>
                </w:rPr>
                <w:delText xml:space="preserve"> End-to-end Input events delivery latency</w:delText>
              </w:r>
              <w:r w:rsidDel="00A81686">
                <w:rPr>
                  <w:noProof/>
                  <w:webHidden/>
                </w:rPr>
                <w:tab/>
              </w:r>
            </w:del>
          </w:ins>
          <w:ins w:id="926" w:author="Kazuhiro Takagi" w:date="2017-04-20T16:10:00Z">
            <w:del w:id="927"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28" w:author="Kazuhiro Takagi" w:date="2017-03-16T21:26:00Z"/>
              <w:del w:id="929" w:author="Huy Duc. Nguyen" w:date="2017-08-29T13:10:00Z"/>
              <w:rFonts w:asciiTheme="minorHAnsi" w:hAnsiTheme="minorHAnsi" w:cstheme="minorBidi"/>
              <w:noProof/>
              <w:kern w:val="2"/>
              <w:sz w:val="21"/>
              <w:szCs w:val="22"/>
              <w:lang w:val="en-US" w:eastAsia="ja-JP"/>
            </w:rPr>
          </w:pPr>
          <w:ins w:id="930" w:author="Kazuhiro Takagi" w:date="2017-03-16T21:26:00Z">
            <w:del w:id="931" w:author="Huy Duc. Nguyen" w:date="2017-08-29T13:10:00Z">
              <w:r w:rsidRPr="00A81686" w:rsidDel="00A81686">
                <w:rPr>
                  <w:rStyle w:val="Hyperlink"/>
                  <w:noProof/>
                  <w14:scene3d>
                    <w14:camera w14:prst="orthographicFront"/>
                    <w14:lightRig w14:rig="threePt" w14:dir="t">
                      <w14:rot w14:lat="0" w14:lon="0" w14:rev="0"/>
                    </w14:lightRig>
                  </w14:scene3d>
                </w:rPr>
                <w:delText>5.24.4.</w:delText>
              </w:r>
              <w:r w:rsidRPr="00A81686" w:rsidDel="00A81686">
                <w:rPr>
                  <w:rStyle w:val="Hyperlink"/>
                  <w:noProof/>
                </w:rPr>
                <w:delText xml:space="preserve"> Delay variation(Jitter)</w:delText>
              </w:r>
              <w:r w:rsidDel="00A81686">
                <w:rPr>
                  <w:noProof/>
                  <w:webHidden/>
                </w:rPr>
                <w:tab/>
              </w:r>
            </w:del>
          </w:ins>
          <w:ins w:id="932" w:author="Kazuhiro Takagi" w:date="2017-04-20T16:10:00Z">
            <w:del w:id="933"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34" w:author="Kazuhiro Takagi" w:date="2017-03-16T21:26:00Z"/>
              <w:del w:id="935" w:author="Huy Duc. Nguyen" w:date="2017-08-29T13:10:00Z"/>
              <w:rFonts w:asciiTheme="minorHAnsi" w:hAnsiTheme="minorHAnsi" w:cstheme="minorBidi"/>
              <w:noProof/>
              <w:kern w:val="2"/>
              <w:sz w:val="21"/>
              <w:szCs w:val="22"/>
              <w:lang w:val="en-US" w:eastAsia="ja-JP"/>
            </w:rPr>
          </w:pPr>
          <w:ins w:id="936" w:author="Kazuhiro Takagi" w:date="2017-03-16T21:26:00Z">
            <w:del w:id="937" w:author="Huy Duc. Nguyen" w:date="2017-08-29T13:10:00Z">
              <w:r w:rsidRPr="00A81686" w:rsidDel="00A81686">
                <w:rPr>
                  <w:rStyle w:val="Hyperlink"/>
                  <w:noProof/>
                  <w14:scene3d>
                    <w14:camera w14:prst="orthographicFront"/>
                    <w14:lightRig w14:rig="threePt" w14:dir="t">
                      <w14:rot w14:lat="0" w14:lon="0" w14:rev="0"/>
                    </w14:lightRig>
                  </w14:scene3d>
                </w:rPr>
                <w:delText>5.24.5.</w:delText>
              </w:r>
              <w:r w:rsidRPr="00A81686" w:rsidDel="00A81686">
                <w:rPr>
                  <w:rStyle w:val="Hyperlink"/>
                  <w:noProof/>
                </w:rPr>
                <w:delText xml:space="preserve"> Throughput(Bandwidth)</w:delText>
              </w:r>
              <w:r w:rsidDel="00A81686">
                <w:rPr>
                  <w:noProof/>
                  <w:webHidden/>
                </w:rPr>
                <w:tab/>
              </w:r>
            </w:del>
          </w:ins>
          <w:ins w:id="938" w:author="Kazuhiro Takagi" w:date="2017-04-20T16:10:00Z">
            <w:del w:id="939"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40" w:author="Kazuhiro Takagi" w:date="2017-03-16T21:26:00Z"/>
              <w:del w:id="941" w:author="Huy Duc. Nguyen" w:date="2017-08-29T13:10:00Z"/>
              <w:rFonts w:asciiTheme="minorHAnsi" w:hAnsiTheme="minorHAnsi" w:cstheme="minorBidi"/>
              <w:noProof/>
              <w:kern w:val="2"/>
              <w:sz w:val="21"/>
              <w:szCs w:val="22"/>
              <w:lang w:val="en-US" w:eastAsia="ja-JP"/>
            </w:rPr>
          </w:pPr>
          <w:ins w:id="942" w:author="Kazuhiro Takagi" w:date="2017-03-16T21:26:00Z">
            <w:del w:id="943" w:author="Huy Duc. Nguyen" w:date="2017-08-29T13:10:00Z">
              <w:r w:rsidRPr="00A81686" w:rsidDel="00A81686">
                <w:rPr>
                  <w:rStyle w:val="Hyperlink"/>
                  <w:noProof/>
                  <w14:scene3d>
                    <w14:camera w14:prst="orthographicFront"/>
                    <w14:lightRig w14:rig="threePt" w14:dir="t">
                      <w14:rot w14:lat="0" w14:lon="0" w14:rev="0"/>
                    </w14:lightRig>
                  </w14:scene3d>
                </w:rPr>
                <w:delText>5.24.6.</w:delText>
              </w:r>
              <w:r w:rsidRPr="00A81686" w:rsidDel="00A81686">
                <w:rPr>
                  <w:rStyle w:val="Hyperlink"/>
                  <w:noProof/>
                </w:rPr>
                <w:delText xml:space="preserve"> Data Queuing</w:delText>
              </w:r>
              <w:r w:rsidDel="00A81686">
                <w:rPr>
                  <w:noProof/>
                  <w:webHidden/>
                </w:rPr>
                <w:tab/>
              </w:r>
            </w:del>
          </w:ins>
          <w:ins w:id="944" w:author="Kazuhiro Takagi" w:date="2017-04-20T16:10:00Z">
            <w:del w:id="945" w:author="Huy Duc. Nguyen" w:date="2017-08-28T16:38:00Z">
              <w:r w:rsidR="00C61B5A" w:rsidDel="003B19D6">
                <w:rPr>
                  <w:noProof/>
                  <w:webHidden/>
                </w:rPr>
                <w:delText>153</w:delText>
              </w:r>
            </w:del>
          </w:ins>
        </w:p>
        <w:p w:rsidR="00D25496" w:rsidDel="00A81686" w:rsidRDefault="00D25496">
          <w:pPr>
            <w:pStyle w:val="TOC3"/>
            <w:tabs>
              <w:tab w:val="right" w:leader="dot" w:pos="9742"/>
            </w:tabs>
            <w:rPr>
              <w:ins w:id="946" w:author="Kazuhiro Takagi" w:date="2017-03-16T21:26:00Z"/>
              <w:del w:id="947" w:author="Huy Duc. Nguyen" w:date="2017-08-29T13:10:00Z"/>
              <w:rFonts w:asciiTheme="minorHAnsi" w:hAnsiTheme="minorHAnsi" w:cstheme="minorBidi"/>
              <w:noProof/>
              <w:kern w:val="2"/>
              <w:sz w:val="21"/>
              <w:szCs w:val="22"/>
              <w:lang w:val="en-US" w:eastAsia="ja-JP"/>
            </w:rPr>
          </w:pPr>
          <w:ins w:id="948" w:author="Kazuhiro Takagi" w:date="2017-03-16T21:26:00Z">
            <w:del w:id="949" w:author="Huy Duc. Nguyen" w:date="2017-08-29T13:10:00Z">
              <w:r w:rsidRPr="00A81686" w:rsidDel="00A81686">
                <w:rPr>
                  <w:rStyle w:val="Hyperlink"/>
                  <w:noProof/>
                  <w14:scene3d>
                    <w14:camera w14:prst="orthographicFront"/>
                    <w14:lightRig w14:rig="threePt" w14:dir="t">
                      <w14:rot w14:lat="0" w14:lon="0" w14:rev="0"/>
                    </w14:lightRig>
                  </w14:scene3d>
                </w:rPr>
                <w:delText>5.24.7.</w:delText>
              </w:r>
              <w:r w:rsidRPr="00A81686" w:rsidDel="00A81686">
                <w:rPr>
                  <w:rStyle w:val="Hyperlink"/>
                  <w:noProof/>
                </w:rPr>
                <w:delText xml:space="preserve"> Ethernet Bit error rate (BER)</w:delText>
              </w:r>
              <w:r w:rsidDel="00A81686">
                <w:rPr>
                  <w:noProof/>
                  <w:webHidden/>
                </w:rPr>
                <w:tab/>
              </w:r>
            </w:del>
          </w:ins>
          <w:ins w:id="950" w:author="Kazuhiro Takagi" w:date="2017-04-20T16:10:00Z">
            <w:del w:id="951" w:author="Huy Duc. Nguyen" w:date="2017-08-28T16:38:00Z">
              <w:r w:rsidR="00C61B5A" w:rsidDel="003B19D6">
                <w:rPr>
                  <w:noProof/>
                  <w:webHidden/>
                </w:rPr>
                <w:delText>153</w:delText>
              </w:r>
            </w:del>
          </w:ins>
        </w:p>
        <w:p w:rsidR="00442CC0" w:rsidDel="00A81686" w:rsidRDefault="00442CC0">
          <w:pPr>
            <w:pStyle w:val="TOC1"/>
            <w:tabs>
              <w:tab w:val="right" w:leader="dot" w:pos="9742"/>
            </w:tabs>
            <w:rPr>
              <w:ins w:id="952" w:author=" " w:date="2017-03-09T11:18:00Z"/>
              <w:del w:id="953" w:author="Huy Duc. Nguyen" w:date="2017-08-29T13:10:00Z"/>
              <w:rFonts w:asciiTheme="minorHAnsi" w:hAnsiTheme="minorHAnsi" w:cstheme="minorBidi"/>
              <w:noProof/>
              <w:kern w:val="2"/>
              <w:sz w:val="21"/>
              <w:szCs w:val="22"/>
              <w:lang w:val="en-US" w:eastAsia="ja-JP"/>
            </w:rPr>
          </w:pPr>
          <w:ins w:id="954" w:author=" " w:date="2017-03-09T11:18:00Z">
            <w:del w:id="955" w:author="Huy Duc. Nguyen" w:date="2017-08-29T13:10:00Z">
              <w:r w:rsidRPr="001A6934" w:rsidDel="00A81686">
                <w:rPr>
                  <w:rStyle w:val="Hyperlink"/>
                  <w:noProof/>
                </w:rPr>
                <w:delText>1. Revision History</w:delText>
              </w:r>
              <w:r w:rsidDel="00A81686">
                <w:rPr>
                  <w:noProof/>
                  <w:webHidden/>
                </w:rPr>
                <w:tab/>
              </w:r>
            </w:del>
          </w:ins>
        </w:p>
        <w:p w:rsidR="00442CC0" w:rsidDel="00A81686" w:rsidRDefault="00442CC0">
          <w:pPr>
            <w:pStyle w:val="TOC1"/>
            <w:tabs>
              <w:tab w:val="right" w:leader="dot" w:pos="9742"/>
            </w:tabs>
            <w:rPr>
              <w:ins w:id="956" w:author=" " w:date="2017-03-09T11:18:00Z"/>
              <w:del w:id="957" w:author="Huy Duc. Nguyen" w:date="2017-08-29T13:10:00Z"/>
              <w:rFonts w:asciiTheme="minorHAnsi" w:hAnsiTheme="minorHAnsi" w:cstheme="minorBidi"/>
              <w:noProof/>
              <w:kern w:val="2"/>
              <w:sz w:val="21"/>
              <w:szCs w:val="22"/>
              <w:lang w:val="en-US" w:eastAsia="ja-JP"/>
            </w:rPr>
          </w:pPr>
          <w:ins w:id="958" w:author=" " w:date="2017-03-09T11:18:00Z">
            <w:del w:id="959" w:author="Huy Duc. Nguyen" w:date="2017-08-29T13:10:00Z">
              <w:r w:rsidRPr="001A6934" w:rsidDel="00A81686">
                <w:rPr>
                  <w:rStyle w:val="Hyperlink"/>
                  <w:noProof/>
                </w:rPr>
                <w:delText>2. Project Requirements</w:delText>
              </w:r>
              <w:r w:rsidDel="00A81686">
                <w:rPr>
                  <w:noProof/>
                  <w:webHidden/>
                </w:rPr>
                <w:tab/>
              </w:r>
            </w:del>
          </w:ins>
        </w:p>
        <w:p w:rsidR="00442CC0" w:rsidDel="00A81686" w:rsidRDefault="00442CC0">
          <w:pPr>
            <w:pStyle w:val="TOC2"/>
            <w:tabs>
              <w:tab w:val="right" w:leader="dot" w:pos="9742"/>
            </w:tabs>
            <w:rPr>
              <w:ins w:id="960" w:author=" " w:date="2017-03-09T11:18:00Z"/>
              <w:del w:id="961" w:author="Huy Duc. Nguyen" w:date="2017-08-29T13:10:00Z"/>
              <w:rFonts w:asciiTheme="minorHAnsi" w:hAnsiTheme="minorHAnsi" w:cstheme="minorBidi"/>
              <w:noProof/>
              <w:kern w:val="2"/>
              <w:sz w:val="21"/>
              <w:szCs w:val="22"/>
              <w:lang w:val="en-US" w:eastAsia="ja-JP"/>
            </w:rPr>
          </w:pPr>
          <w:ins w:id="962" w:author=" " w:date="2017-03-09T11:18:00Z">
            <w:del w:id="963" w:author="Huy Duc. Nguyen" w:date="2017-08-29T13:10:00Z">
              <w:r w:rsidRPr="001A6934" w:rsidDel="00A81686">
                <w:rPr>
                  <w:rStyle w:val="Hyperlink"/>
                  <w:noProof/>
                  <w14:scene3d>
                    <w14:camera w14:prst="orthographicFront"/>
                    <w14:lightRig w14:rig="threePt" w14:dir="t">
                      <w14:rot w14:lat="0" w14:lon="0" w14:rev="0"/>
                    </w14:lightRig>
                  </w14:scene3d>
                </w:rPr>
                <w:delText>2.1.</w:delText>
              </w:r>
              <w:r w:rsidRPr="001A6934" w:rsidDel="00A81686">
                <w:rPr>
                  <w:rStyle w:val="Hyperlink"/>
                  <w:noProof/>
                </w:rPr>
                <w:delText xml:space="preserve"> System requirements</w:delText>
              </w:r>
              <w:r w:rsidDel="00A81686">
                <w:rPr>
                  <w:noProof/>
                  <w:webHidden/>
                </w:rPr>
                <w:tab/>
              </w:r>
            </w:del>
          </w:ins>
        </w:p>
        <w:p w:rsidR="00442CC0" w:rsidDel="00A81686" w:rsidRDefault="00442CC0">
          <w:pPr>
            <w:pStyle w:val="TOC3"/>
            <w:tabs>
              <w:tab w:val="right" w:leader="dot" w:pos="9742"/>
            </w:tabs>
            <w:rPr>
              <w:ins w:id="964" w:author=" " w:date="2017-03-09T11:18:00Z"/>
              <w:del w:id="965" w:author="Huy Duc. Nguyen" w:date="2017-08-29T13:10:00Z"/>
              <w:rFonts w:asciiTheme="minorHAnsi" w:hAnsiTheme="minorHAnsi" w:cstheme="minorBidi"/>
              <w:noProof/>
              <w:kern w:val="2"/>
              <w:sz w:val="21"/>
              <w:szCs w:val="22"/>
              <w:lang w:val="en-US" w:eastAsia="ja-JP"/>
            </w:rPr>
          </w:pPr>
          <w:ins w:id="966" w:author=" " w:date="2017-03-09T11:18:00Z">
            <w:del w:id="967" w:author="Huy Duc. Nguyen" w:date="2017-08-29T13:10:00Z">
              <w:r w:rsidRPr="001A6934" w:rsidDel="00A81686">
                <w:rPr>
                  <w:rStyle w:val="Hyperlink"/>
                  <w:noProof/>
                  <w14:scene3d>
                    <w14:camera w14:prst="orthographicFront"/>
                    <w14:lightRig w14:rig="threePt" w14:dir="t">
                      <w14:rot w14:lat="0" w14:lon="0" w14:rev="0"/>
                    </w14:lightRig>
                  </w14:scene3d>
                </w:rPr>
                <w:delText>2.1.1.</w:delText>
              </w:r>
              <w:r w:rsidRPr="001A6934" w:rsidDel="00A81686">
                <w:rPr>
                  <w:rStyle w:val="Hyperlink"/>
                  <w:noProof/>
                </w:rPr>
                <w:delText xml:space="preserve"> OEM Display / NAVI / HUD Architecture</w:delText>
              </w:r>
              <w:r w:rsidDel="00A81686">
                <w:rPr>
                  <w:noProof/>
                  <w:webHidden/>
                </w:rPr>
                <w:tab/>
              </w:r>
            </w:del>
          </w:ins>
        </w:p>
        <w:p w:rsidR="00442CC0" w:rsidDel="00A81686" w:rsidRDefault="00442CC0">
          <w:pPr>
            <w:pStyle w:val="TOC2"/>
            <w:tabs>
              <w:tab w:val="right" w:leader="dot" w:pos="9742"/>
            </w:tabs>
            <w:rPr>
              <w:ins w:id="968" w:author=" " w:date="2017-03-09T11:18:00Z"/>
              <w:del w:id="969" w:author="Huy Duc. Nguyen" w:date="2017-08-29T13:10:00Z"/>
              <w:rFonts w:asciiTheme="minorHAnsi" w:hAnsiTheme="minorHAnsi" w:cstheme="minorBidi"/>
              <w:noProof/>
              <w:kern w:val="2"/>
              <w:sz w:val="21"/>
              <w:szCs w:val="22"/>
              <w:lang w:val="en-US" w:eastAsia="ja-JP"/>
            </w:rPr>
          </w:pPr>
          <w:ins w:id="970" w:author=" " w:date="2017-03-09T11:18:00Z">
            <w:del w:id="971" w:author="Huy Duc. Nguyen" w:date="2017-08-29T13:10:00Z">
              <w:r w:rsidRPr="001A6934" w:rsidDel="00A81686">
                <w:rPr>
                  <w:rStyle w:val="Hyperlink"/>
                  <w:noProof/>
                  <w14:scene3d>
                    <w14:camera w14:prst="orthographicFront"/>
                    <w14:lightRig w14:rig="threePt" w14:dir="t">
                      <w14:rot w14:lat="0" w14:lon="0" w14:rev="0"/>
                    </w14:lightRig>
                  </w14:scene3d>
                </w:rPr>
                <w:delText>2.2.</w:delText>
              </w:r>
              <w:r w:rsidRPr="001A6934" w:rsidDel="00A81686">
                <w:rPr>
                  <w:rStyle w:val="Hyperlink"/>
                  <w:noProof/>
                </w:rPr>
                <w:delText xml:space="preserve"> Metrics and parameters for evaluation</w:delText>
              </w:r>
              <w:r w:rsidDel="00A81686">
                <w:rPr>
                  <w:noProof/>
                  <w:webHidden/>
                </w:rPr>
                <w:tab/>
              </w:r>
            </w:del>
          </w:ins>
        </w:p>
        <w:p w:rsidR="00442CC0" w:rsidDel="00A81686" w:rsidRDefault="00442CC0">
          <w:pPr>
            <w:pStyle w:val="TOC1"/>
            <w:tabs>
              <w:tab w:val="right" w:leader="dot" w:pos="9742"/>
            </w:tabs>
            <w:rPr>
              <w:ins w:id="972" w:author=" " w:date="2017-03-09T11:18:00Z"/>
              <w:del w:id="973" w:author="Huy Duc. Nguyen" w:date="2017-08-29T13:10:00Z"/>
              <w:rFonts w:asciiTheme="minorHAnsi" w:hAnsiTheme="minorHAnsi" w:cstheme="minorBidi"/>
              <w:noProof/>
              <w:kern w:val="2"/>
              <w:sz w:val="21"/>
              <w:szCs w:val="22"/>
              <w:lang w:val="en-US" w:eastAsia="ja-JP"/>
            </w:rPr>
          </w:pPr>
          <w:ins w:id="974" w:author=" " w:date="2017-03-09T11:18:00Z">
            <w:del w:id="975" w:author="Huy Duc. Nguyen" w:date="2017-08-29T13:10:00Z">
              <w:r w:rsidRPr="001A6934" w:rsidDel="00A81686">
                <w:rPr>
                  <w:rStyle w:val="Hyperlink"/>
                  <w:noProof/>
                  <w:lang w:eastAsia="ja-JP"/>
                </w:rPr>
                <w:delText>3.</w:delText>
              </w:r>
              <w:r w:rsidRPr="001A6934" w:rsidDel="00A81686">
                <w:rPr>
                  <w:rStyle w:val="Hyperlink"/>
                  <w:noProof/>
                </w:rPr>
                <w:delText xml:space="preserve"> Virtualization PoC Implementation. Setup and Hardware Configuration</w:delText>
              </w:r>
              <w:r w:rsidDel="00A81686">
                <w:rPr>
                  <w:noProof/>
                  <w:webHidden/>
                </w:rPr>
                <w:tab/>
              </w:r>
            </w:del>
          </w:ins>
        </w:p>
        <w:p w:rsidR="00442CC0" w:rsidDel="00A81686" w:rsidRDefault="00442CC0">
          <w:pPr>
            <w:pStyle w:val="TOC2"/>
            <w:tabs>
              <w:tab w:val="right" w:leader="dot" w:pos="9742"/>
            </w:tabs>
            <w:rPr>
              <w:ins w:id="976" w:author=" " w:date="2017-03-09T11:18:00Z"/>
              <w:del w:id="977" w:author="Huy Duc. Nguyen" w:date="2017-08-29T13:10:00Z"/>
              <w:rFonts w:asciiTheme="minorHAnsi" w:hAnsiTheme="minorHAnsi" w:cstheme="minorBidi"/>
              <w:noProof/>
              <w:kern w:val="2"/>
              <w:sz w:val="21"/>
              <w:szCs w:val="22"/>
              <w:lang w:val="en-US" w:eastAsia="ja-JP"/>
            </w:rPr>
          </w:pPr>
          <w:ins w:id="978" w:author=" " w:date="2017-03-09T11:18:00Z">
            <w:del w:id="979" w:author="Huy Duc. Nguyen" w:date="2017-08-29T13:10:00Z">
              <w:r w:rsidRPr="001A6934" w:rsidDel="00A81686">
                <w:rPr>
                  <w:rStyle w:val="Hyperlink"/>
                  <w:noProof/>
                  <w14:scene3d>
                    <w14:camera w14:prst="orthographicFront"/>
                    <w14:lightRig w14:rig="threePt" w14:dir="t">
                      <w14:rot w14:lat="0" w14:lon="0" w14:rev="0"/>
                    </w14:lightRig>
                  </w14:scene3d>
                </w:rPr>
                <w:delText>3.1.</w:delText>
              </w:r>
              <w:r w:rsidRPr="001A6934" w:rsidDel="00A81686">
                <w:rPr>
                  <w:rStyle w:val="Hyperlink"/>
                  <w:noProof/>
                </w:rPr>
                <w:delText xml:space="preserve"> Introduction</w:delText>
              </w:r>
              <w:r w:rsidDel="00A81686">
                <w:rPr>
                  <w:noProof/>
                  <w:webHidden/>
                </w:rPr>
                <w:tab/>
              </w:r>
            </w:del>
          </w:ins>
        </w:p>
        <w:p w:rsidR="00442CC0" w:rsidDel="00A81686" w:rsidRDefault="00442CC0">
          <w:pPr>
            <w:pStyle w:val="TOC2"/>
            <w:tabs>
              <w:tab w:val="right" w:leader="dot" w:pos="9742"/>
            </w:tabs>
            <w:rPr>
              <w:ins w:id="980" w:author=" " w:date="2017-03-09T11:18:00Z"/>
              <w:del w:id="981" w:author="Huy Duc. Nguyen" w:date="2017-08-29T13:10:00Z"/>
              <w:rFonts w:asciiTheme="minorHAnsi" w:hAnsiTheme="minorHAnsi" w:cstheme="minorBidi"/>
              <w:noProof/>
              <w:kern w:val="2"/>
              <w:sz w:val="21"/>
              <w:szCs w:val="22"/>
              <w:lang w:val="en-US" w:eastAsia="ja-JP"/>
            </w:rPr>
          </w:pPr>
          <w:ins w:id="982" w:author=" " w:date="2017-03-09T11:18:00Z">
            <w:del w:id="983" w:author="Huy Duc. Nguyen" w:date="2017-08-29T13:10:00Z">
              <w:r w:rsidRPr="001A6934" w:rsidDel="00A81686">
                <w:rPr>
                  <w:rStyle w:val="Hyperlink"/>
                  <w:noProof/>
                  <w14:scene3d>
                    <w14:camera w14:prst="orthographicFront"/>
                    <w14:lightRig w14:rig="threePt" w14:dir="t">
                      <w14:rot w14:lat="0" w14:lon="0" w14:rev="0"/>
                    </w14:lightRig>
                  </w14:scene3d>
                </w:rPr>
                <w:delText>3.2.</w:delText>
              </w:r>
              <w:r w:rsidRPr="001A6934" w:rsidDel="00A81686">
                <w:rPr>
                  <w:rStyle w:val="Hyperlink"/>
                  <w:noProof/>
                </w:rPr>
                <w:delText xml:space="preserve"> Virtualization PoC Setup</w:delText>
              </w:r>
              <w:r w:rsidDel="00A81686">
                <w:rPr>
                  <w:noProof/>
                  <w:webHidden/>
                </w:rPr>
                <w:tab/>
              </w:r>
            </w:del>
          </w:ins>
        </w:p>
        <w:p w:rsidR="00442CC0" w:rsidDel="00A81686" w:rsidRDefault="00442CC0">
          <w:pPr>
            <w:pStyle w:val="TOC2"/>
            <w:tabs>
              <w:tab w:val="right" w:leader="dot" w:pos="9742"/>
            </w:tabs>
            <w:rPr>
              <w:ins w:id="984" w:author=" " w:date="2017-03-09T11:18:00Z"/>
              <w:del w:id="985" w:author="Huy Duc. Nguyen" w:date="2017-08-29T13:10:00Z"/>
              <w:rFonts w:asciiTheme="minorHAnsi" w:hAnsiTheme="minorHAnsi" w:cstheme="minorBidi"/>
              <w:noProof/>
              <w:kern w:val="2"/>
              <w:sz w:val="21"/>
              <w:szCs w:val="22"/>
              <w:lang w:val="en-US" w:eastAsia="ja-JP"/>
            </w:rPr>
          </w:pPr>
          <w:ins w:id="986" w:author=" " w:date="2017-03-09T11:18:00Z">
            <w:del w:id="987" w:author="Huy Duc. Nguyen" w:date="2017-08-29T13:10:00Z">
              <w:r w:rsidRPr="001A6934" w:rsidDel="00A81686">
                <w:rPr>
                  <w:rStyle w:val="Hyperlink"/>
                  <w:noProof/>
                  <w14:scene3d>
                    <w14:camera w14:prst="orthographicFront"/>
                    <w14:lightRig w14:rig="threePt" w14:dir="t">
                      <w14:rot w14:lat="0" w14:lon="0" w14:rev="0"/>
                    </w14:lightRig>
                  </w14:scene3d>
                </w:rPr>
                <w:delText>3.3.</w:delText>
              </w:r>
              <w:r w:rsidRPr="001A6934" w:rsidDel="00A81686">
                <w:rPr>
                  <w:rStyle w:val="Hyperlink"/>
                  <w:noProof/>
                </w:rPr>
                <w:delText xml:space="preserve"> Hardware Components List</w:delText>
              </w:r>
              <w:r w:rsidDel="00A81686">
                <w:rPr>
                  <w:noProof/>
                  <w:webHidden/>
                </w:rPr>
                <w:tab/>
              </w:r>
            </w:del>
          </w:ins>
        </w:p>
        <w:p w:rsidR="00442CC0" w:rsidDel="00A81686" w:rsidRDefault="00442CC0">
          <w:pPr>
            <w:pStyle w:val="TOC2"/>
            <w:tabs>
              <w:tab w:val="right" w:leader="dot" w:pos="9742"/>
            </w:tabs>
            <w:rPr>
              <w:ins w:id="988" w:author=" " w:date="2017-03-09T11:18:00Z"/>
              <w:del w:id="989" w:author="Huy Duc. Nguyen" w:date="2017-08-29T13:10:00Z"/>
              <w:rFonts w:asciiTheme="minorHAnsi" w:hAnsiTheme="minorHAnsi" w:cstheme="minorBidi"/>
              <w:noProof/>
              <w:kern w:val="2"/>
              <w:sz w:val="21"/>
              <w:szCs w:val="22"/>
              <w:lang w:val="en-US" w:eastAsia="ja-JP"/>
            </w:rPr>
          </w:pPr>
          <w:ins w:id="990" w:author=" " w:date="2017-03-09T11:18:00Z">
            <w:del w:id="991" w:author="Huy Duc. Nguyen" w:date="2017-08-29T13:10:00Z">
              <w:r w:rsidRPr="001A6934" w:rsidDel="00A81686">
                <w:rPr>
                  <w:rStyle w:val="Hyperlink"/>
                  <w:noProof/>
                  <w14:scene3d>
                    <w14:camera w14:prst="orthographicFront"/>
                    <w14:lightRig w14:rig="threePt" w14:dir="t">
                      <w14:rot w14:lat="0" w14:lon="0" w14:rev="0"/>
                    </w14:lightRig>
                  </w14:scene3d>
                </w:rPr>
                <w:delText>3.4.</w:delText>
              </w:r>
              <w:r w:rsidRPr="001A6934" w:rsidDel="00A81686">
                <w:rPr>
                  <w:rStyle w:val="Hyperlink"/>
                  <w:noProof/>
                </w:rPr>
                <w:delText xml:space="preserve"> The Salvator-X board features</w:delText>
              </w:r>
              <w:r w:rsidDel="00A81686">
                <w:rPr>
                  <w:noProof/>
                  <w:webHidden/>
                </w:rPr>
                <w:tab/>
              </w:r>
            </w:del>
          </w:ins>
        </w:p>
        <w:p w:rsidR="00442CC0" w:rsidDel="00A81686" w:rsidRDefault="00442CC0">
          <w:pPr>
            <w:pStyle w:val="TOC1"/>
            <w:tabs>
              <w:tab w:val="right" w:leader="dot" w:pos="9742"/>
            </w:tabs>
            <w:rPr>
              <w:ins w:id="992" w:author=" " w:date="2017-03-09T11:18:00Z"/>
              <w:del w:id="993" w:author="Huy Duc. Nguyen" w:date="2017-08-29T13:10:00Z"/>
              <w:rFonts w:asciiTheme="minorHAnsi" w:hAnsiTheme="minorHAnsi" w:cstheme="minorBidi"/>
              <w:noProof/>
              <w:kern w:val="2"/>
              <w:sz w:val="21"/>
              <w:szCs w:val="22"/>
              <w:lang w:val="en-US" w:eastAsia="ja-JP"/>
            </w:rPr>
          </w:pPr>
          <w:ins w:id="994" w:author=" " w:date="2017-03-09T11:18:00Z">
            <w:del w:id="995" w:author="Huy Duc. Nguyen" w:date="2017-08-29T13:10:00Z">
              <w:r w:rsidRPr="001A6934" w:rsidDel="00A81686">
                <w:rPr>
                  <w:rStyle w:val="Hyperlink"/>
                  <w:noProof/>
                </w:rPr>
                <w:delText>4.</w:delText>
              </w:r>
              <w:r w:rsidRPr="001A6934" w:rsidDel="00A81686">
                <w:rPr>
                  <w:rStyle w:val="Hyperlink"/>
                  <w:noProof/>
                  <w:lang w:eastAsia="ja-JP"/>
                </w:rPr>
                <w:delText xml:space="preserve"> Virtualization</w:delText>
              </w:r>
              <w:r w:rsidRPr="001A6934" w:rsidDel="00A81686">
                <w:rPr>
                  <w:rStyle w:val="Hyperlink"/>
                  <w:noProof/>
                </w:rPr>
                <w:delText xml:space="preserve"> PoC Implementation. Software</w:delText>
              </w:r>
              <w:r w:rsidDel="00A81686">
                <w:rPr>
                  <w:noProof/>
                  <w:webHidden/>
                </w:rPr>
                <w:tab/>
              </w:r>
            </w:del>
          </w:ins>
        </w:p>
        <w:p w:rsidR="00442CC0" w:rsidDel="00A81686" w:rsidRDefault="00442CC0">
          <w:pPr>
            <w:pStyle w:val="TOC2"/>
            <w:tabs>
              <w:tab w:val="right" w:leader="dot" w:pos="9742"/>
            </w:tabs>
            <w:rPr>
              <w:ins w:id="996" w:author=" " w:date="2017-03-09T11:18:00Z"/>
              <w:del w:id="997" w:author="Huy Duc. Nguyen" w:date="2017-08-29T13:10:00Z"/>
              <w:rFonts w:asciiTheme="minorHAnsi" w:hAnsiTheme="minorHAnsi" w:cstheme="minorBidi"/>
              <w:noProof/>
              <w:kern w:val="2"/>
              <w:sz w:val="21"/>
              <w:szCs w:val="22"/>
              <w:lang w:val="en-US" w:eastAsia="ja-JP"/>
            </w:rPr>
          </w:pPr>
          <w:ins w:id="998" w:author=" " w:date="2017-03-09T11:18:00Z">
            <w:del w:id="999" w:author="Huy Duc. Nguyen" w:date="2017-08-29T13:10:00Z">
              <w:r w:rsidRPr="001A6934" w:rsidDel="00A81686">
                <w:rPr>
                  <w:rStyle w:val="Hyperlink"/>
                  <w:noProof/>
                  <w14:scene3d>
                    <w14:camera w14:prst="orthographicFront"/>
                    <w14:lightRig w14:rig="threePt" w14:dir="t">
                      <w14:rot w14:lat="0" w14:lon="0" w14:rev="0"/>
                    </w14:lightRig>
                  </w14:scene3d>
                </w:rPr>
                <w:delText>4.1.</w:delText>
              </w:r>
              <w:r w:rsidRPr="001A6934" w:rsidDel="00A81686">
                <w:rPr>
                  <w:rStyle w:val="Hyperlink"/>
                  <w:noProof/>
                </w:rPr>
                <w:delText xml:space="preserve"> Center Information</w:delText>
              </w:r>
              <w:r w:rsidDel="00A81686">
                <w:rPr>
                  <w:noProof/>
                  <w:webHidden/>
                </w:rPr>
                <w:tab/>
              </w:r>
            </w:del>
          </w:ins>
        </w:p>
        <w:p w:rsidR="00442CC0" w:rsidDel="00A81686" w:rsidRDefault="00442CC0">
          <w:pPr>
            <w:pStyle w:val="TOC3"/>
            <w:tabs>
              <w:tab w:val="right" w:leader="dot" w:pos="9742"/>
            </w:tabs>
            <w:rPr>
              <w:ins w:id="1000" w:author=" " w:date="2017-03-09T11:18:00Z"/>
              <w:del w:id="1001" w:author="Huy Duc. Nguyen" w:date="2017-08-29T13:10:00Z"/>
              <w:rFonts w:asciiTheme="minorHAnsi" w:hAnsiTheme="minorHAnsi" w:cstheme="minorBidi"/>
              <w:noProof/>
              <w:kern w:val="2"/>
              <w:sz w:val="21"/>
              <w:szCs w:val="22"/>
              <w:lang w:val="en-US" w:eastAsia="ja-JP"/>
            </w:rPr>
          </w:pPr>
          <w:ins w:id="1002" w:author=" " w:date="2017-03-09T11:18:00Z">
            <w:del w:id="1003" w:author="Huy Duc. Nguyen" w:date="2017-08-29T13:10:00Z">
              <w:r w:rsidRPr="001A6934" w:rsidDel="00A81686">
                <w:rPr>
                  <w:rStyle w:val="Hyperlink"/>
                  <w:noProof/>
                  <w14:scene3d>
                    <w14:camera w14:prst="orthographicFront"/>
                    <w14:lightRig w14:rig="threePt" w14:dir="t">
                      <w14:rot w14:lat="0" w14:lon="0" w14:rev="0"/>
                    </w14:lightRig>
                  </w14:scene3d>
                </w:rPr>
                <w:delText>4.1.1.</w:delText>
              </w:r>
              <w:r w:rsidRPr="001A6934" w:rsidDel="00A81686">
                <w:rPr>
                  <w:rStyle w:val="Hyperlink"/>
                  <w:noProof/>
                </w:rPr>
                <w:delText xml:space="preserve"> 3D navigation</w:delText>
              </w:r>
              <w:r w:rsidDel="00A81686">
                <w:rPr>
                  <w:noProof/>
                  <w:webHidden/>
                </w:rPr>
                <w:tab/>
              </w:r>
            </w:del>
          </w:ins>
        </w:p>
        <w:p w:rsidR="00442CC0" w:rsidDel="00A81686" w:rsidRDefault="00442CC0">
          <w:pPr>
            <w:pStyle w:val="TOC3"/>
            <w:tabs>
              <w:tab w:val="right" w:leader="dot" w:pos="9742"/>
            </w:tabs>
            <w:rPr>
              <w:ins w:id="1004" w:author=" " w:date="2017-03-09T11:18:00Z"/>
              <w:del w:id="1005" w:author="Huy Duc. Nguyen" w:date="2017-08-29T13:10:00Z"/>
              <w:rFonts w:asciiTheme="minorHAnsi" w:hAnsiTheme="minorHAnsi" w:cstheme="minorBidi"/>
              <w:noProof/>
              <w:kern w:val="2"/>
              <w:sz w:val="21"/>
              <w:szCs w:val="22"/>
              <w:lang w:val="en-US" w:eastAsia="ja-JP"/>
            </w:rPr>
          </w:pPr>
          <w:ins w:id="1006" w:author=" " w:date="2017-03-09T11:18:00Z">
            <w:del w:id="1007" w:author="Huy Duc. Nguyen" w:date="2017-08-29T13:10:00Z">
              <w:r w:rsidRPr="001A6934" w:rsidDel="00A81686">
                <w:rPr>
                  <w:rStyle w:val="Hyperlink"/>
                  <w:noProof/>
                  <w14:scene3d>
                    <w14:camera w14:prst="orthographicFront"/>
                    <w14:lightRig w14:rig="threePt" w14:dir="t">
                      <w14:rot w14:lat="0" w14:lon="0" w14:rev="0"/>
                    </w14:lightRig>
                  </w14:scene3d>
                </w:rPr>
                <w:delText>4.1.2.</w:delText>
              </w:r>
              <w:r w:rsidRPr="001A6934" w:rsidDel="00A81686">
                <w:rPr>
                  <w:rStyle w:val="Hyperlink"/>
                  <w:noProof/>
                </w:rPr>
                <w:delText xml:space="preserve"> HMI</w:delText>
              </w:r>
              <w:r w:rsidDel="00A81686">
                <w:rPr>
                  <w:noProof/>
                  <w:webHidden/>
                </w:rPr>
                <w:tab/>
              </w:r>
            </w:del>
          </w:ins>
        </w:p>
        <w:p w:rsidR="00442CC0" w:rsidDel="00A81686" w:rsidRDefault="00442CC0">
          <w:pPr>
            <w:pStyle w:val="TOC3"/>
            <w:tabs>
              <w:tab w:val="right" w:leader="dot" w:pos="9742"/>
            </w:tabs>
            <w:rPr>
              <w:ins w:id="1008" w:author=" " w:date="2017-03-09T11:18:00Z"/>
              <w:del w:id="1009" w:author="Huy Duc. Nguyen" w:date="2017-08-29T13:10:00Z"/>
              <w:rFonts w:asciiTheme="minorHAnsi" w:hAnsiTheme="minorHAnsi" w:cstheme="minorBidi"/>
              <w:noProof/>
              <w:kern w:val="2"/>
              <w:sz w:val="21"/>
              <w:szCs w:val="22"/>
              <w:lang w:val="en-US" w:eastAsia="ja-JP"/>
            </w:rPr>
          </w:pPr>
          <w:ins w:id="1010" w:author=" " w:date="2017-03-09T11:18:00Z">
            <w:del w:id="1011" w:author="Huy Duc. Nguyen" w:date="2017-08-29T13:10:00Z">
              <w:r w:rsidRPr="001A6934" w:rsidDel="00A81686">
                <w:rPr>
                  <w:rStyle w:val="Hyperlink"/>
                  <w:noProof/>
                  <w14:scene3d>
                    <w14:camera w14:prst="orthographicFront"/>
                    <w14:lightRig w14:rig="threePt" w14:dir="t">
                      <w14:rot w14:lat="0" w14:lon="0" w14:rev="0"/>
                    </w14:lightRig>
                  </w14:scene3d>
                </w:rPr>
                <w:delText>4.1.3.</w:delText>
              </w:r>
              <w:r w:rsidRPr="001A6934" w:rsidDel="00A81686">
                <w:rPr>
                  <w:rStyle w:val="Hyperlink"/>
                  <w:noProof/>
                </w:rPr>
                <w:delText xml:space="preserve"> Back monitor</w:delText>
              </w:r>
              <w:r w:rsidDel="00A81686">
                <w:rPr>
                  <w:noProof/>
                  <w:webHidden/>
                </w:rPr>
                <w:tab/>
              </w:r>
            </w:del>
          </w:ins>
        </w:p>
        <w:p w:rsidR="00442CC0" w:rsidDel="00A81686" w:rsidRDefault="00442CC0">
          <w:pPr>
            <w:pStyle w:val="TOC3"/>
            <w:tabs>
              <w:tab w:val="right" w:leader="dot" w:pos="9742"/>
            </w:tabs>
            <w:rPr>
              <w:ins w:id="1012" w:author=" " w:date="2017-03-09T11:18:00Z"/>
              <w:del w:id="1013" w:author="Huy Duc. Nguyen" w:date="2017-08-29T13:10:00Z"/>
              <w:rFonts w:asciiTheme="minorHAnsi" w:hAnsiTheme="minorHAnsi" w:cstheme="minorBidi"/>
              <w:noProof/>
              <w:kern w:val="2"/>
              <w:sz w:val="21"/>
              <w:szCs w:val="22"/>
              <w:lang w:val="en-US" w:eastAsia="ja-JP"/>
            </w:rPr>
          </w:pPr>
          <w:ins w:id="1014" w:author=" " w:date="2017-03-09T11:18:00Z">
            <w:del w:id="1015" w:author="Huy Duc. Nguyen" w:date="2017-08-29T13:10:00Z">
              <w:r w:rsidRPr="001A6934" w:rsidDel="00A81686">
                <w:rPr>
                  <w:rStyle w:val="Hyperlink"/>
                  <w:noProof/>
                  <w14:scene3d>
                    <w14:camera w14:prst="orthographicFront"/>
                    <w14:lightRig w14:rig="threePt" w14:dir="t">
                      <w14:rot w14:lat="0" w14:lon="0" w14:rev="0"/>
                    </w14:lightRig>
                  </w14:scene3d>
                </w:rPr>
                <w:delText>4.1.4.</w:delText>
              </w:r>
              <w:r w:rsidRPr="001A6934" w:rsidDel="00A81686">
                <w:rPr>
                  <w:rStyle w:val="Hyperlink"/>
                  <w:noProof/>
                </w:rPr>
                <w:delText xml:space="preserve"> Video/Audio playback with media player</w:delText>
              </w:r>
              <w:r w:rsidDel="00A81686">
                <w:rPr>
                  <w:noProof/>
                  <w:webHidden/>
                </w:rPr>
                <w:tab/>
              </w:r>
            </w:del>
          </w:ins>
        </w:p>
        <w:p w:rsidR="00442CC0" w:rsidDel="00A81686" w:rsidRDefault="00442CC0">
          <w:pPr>
            <w:pStyle w:val="TOC2"/>
            <w:tabs>
              <w:tab w:val="right" w:leader="dot" w:pos="9742"/>
            </w:tabs>
            <w:rPr>
              <w:ins w:id="1016" w:author=" " w:date="2017-03-09T11:18:00Z"/>
              <w:del w:id="1017" w:author="Huy Duc. Nguyen" w:date="2017-08-29T13:10:00Z"/>
              <w:rFonts w:asciiTheme="minorHAnsi" w:hAnsiTheme="minorHAnsi" w:cstheme="minorBidi"/>
              <w:noProof/>
              <w:kern w:val="2"/>
              <w:sz w:val="21"/>
              <w:szCs w:val="22"/>
              <w:lang w:val="en-US" w:eastAsia="ja-JP"/>
            </w:rPr>
          </w:pPr>
          <w:ins w:id="1018" w:author=" " w:date="2017-03-09T11:18:00Z">
            <w:del w:id="1019" w:author="Huy Duc. Nguyen" w:date="2017-08-29T13:10:00Z">
              <w:r w:rsidRPr="001A6934" w:rsidDel="00A81686">
                <w:rPr>
                  <w:rStyle w:val="Hyperlink"/>
                  <w:noProof/>
                  <w14:scene3d>
                    <w14:camera w14:prst="orthographicFront"/>
                    <w14:lightRig w14:rig="threePt" w14:dir="t">
                      <w14:rot w14:lat="0" w14:lon="0" w14:rev="0"/>
                    </w14:lightRig>
                  </w14:scene3d>
                </w:rPr>
                <w:delText>4.2.</w:delText>
              </w:r>
              <w:r w:rsidRPr="001A6934" w:rsidDel="00A81686">
                <w:rPr>
                  <w:rStyle w:val="Hyperlink"/>
                  <w:noProof/>
                </w:rPr>
                <w:delText xml:space="preserve"> Instrument Cluster</w:delText>
              </w:r>
              <w:r w:rsidDel="00A81686">
                <w:rPr>
                  <w:noProof/>
                  <w:webHidden/>
                </w:rPr>
                <w:tab/>
              </w:r>
            </w:del>
          </w:ins>
        </w:p>
        <w:p w:rsidR="00442CC0" w:rsidDel="00A81686" w:rsidRDefault="00442CC0">
          <w:pPr>
            <w:pStyle w:val="TOC3"/>
            <w:tabs>
              <w:tab w:val="right" w:leader="dot" w:pos="9742"/>
            </w:tabs>
            <w:rPr>
              <w:ins w:id="1020" w:author=" " w:date="2017-03-09T11:18:00Z"/>
              <w:del w:id="1021" w:author="Huy Duc. Nguyen" w:date="2017-08-29T13:10:00Z"/>
              <w:rFonts w:asciiTheme="minorHAnsi" w:hAnsiTheme="minorHAnsi" w:cstheme="minorBidi"/>
              <w:noProof/>
              <w:kern w:val="2"/>
              <w:sz w:val="21"/>
              <w:szCs w:val="22"/>
              <w:lang w:val="en-US" w:eastAsia="ja-JP"/>
            </w:rPr>
          </w:pPr>
          <w:ins w:id="1022" w:author=" " w:date="2017-03-09T11:18:00Z">
            <w:del w:id="1023" w:author="Huy Duc. Nguyen" w:date="2017-08-29T13:10:00Z">
              <w:r w:rsidRPr="001A6934" w:rsidDel="00A81686">
                <w:rPr>
                  <w:rStyle w:val="Hyperlink"/>
                  <w:noProof/>
                  <w14:scene3d>
                    <w14:camera w14:prst="orthographicFront"/>
                    <w14:lightRig w14:rig="threePt" w14:dir="t">
                      <w14:rot w14:lat="0" w14:lon="0" w14:rev="0"/>
                    </w14:lightRig>
                  </w14:scene3d>
                </w:rPr>
                <w:delText>4.2.1.</w:delText>
              </w:r>
              <w:r w:rsidRPr="001A6934" w:rsidDel="00A81686">
                <w:rPr>
                  <w:rStyle w:val="Hyperlink"/>
                  <w:noProof/>
                </w:rPr>
                <w:delText xml:space="preserve"> Meter Cluster</w:delText>
              </w:r>
              <w:r w:rsidDel="00A81686">
                <w:rPr>
                  <w:noProof/>
                  <w:webHidden/>
                </w:rPr>
                <w:tab/>
              </w:r>
            </w:del>
          </w:ins>
        </w:p>
        <w:p w:rsidR="00442CC0" w:rsidDel="00A81686" w:rsidRDefault="00442CC0">
          <w:pPr>
            <w:pStyle w:val="TOC2"/>
            <w:tabs>
              <w:tab w:val="right" w:leader="dot" w:pos="9742"/>
            </w:tabs>
            <w:rPr>
              <w:ins w:id="1024" w:author=" " w:date="2017-03-09T11:18:00Z"/>
              <w:del w:id="1025" w:author="Huy Duc. Nguyen" w:date="2017-08-29T13:10:00Z"/>
              <w:rFonts w:asciiTheme="minorHAnsi" w:hAnsiTheme="minorHAnsi" w:cstheme="minorBidi"/>
              <w:noProof/>
              <w:kern w:val="2"/>
              <w:sz w:val="21"/>
              <w:szCs w:val="22"/>
              <w:lang w:val="en-US" w:eastAsia="ja-JP"/>
            </w:rPr>
          </w:pPr>
          <w:ins w:id="1026" w:author=" " w:date="2017-03-09T11:18:00Z">
            <w:del w:id="1027" w:author="Huy Duc. Nguyen" w:date="2017-08-29T13:10:00Z">
              <w:r w:rsidRPr="001A6934" w:rsidDel="00A81686">
                <w:rPr>
                  <w:rStyle w:val="Hyperlink"/>
                  <w:noProof/>
                  <w14:scene3d>
                    <w14:camera w14:prst="orthographicFront"/>
                    <w14:lightRig w14:rig="threePt" w14:dir="t">
                      <w14:rot w14:lat="0" w14:lon="0" w14:rev="0"/>
                    </w14:lightRig>
                  </w14:scene3d>
                </w:rPr>
                <w:delText>4.3.</w:delText>
              </w:r>
              <w:r w:rsidRPr="001A6934" w:rsidDel="00A81686">
                <w:rPr>
                  <w:rStyle w:val="Hyperlink"/>
                  <w:noProof/>
                </w:rPr>
                <w:delText xml:space="preserve"> Head-up display</w:delText>
              </w:r>
              <w:r w:rsidDel="00A81686">
                <w:rPr>
                  <w:noProof/>
                  <w:webHidden/>
                </w:rPr>
                <w:tab/>
              </w:r>
            </w:del>
          </w:ins>
        </w:p>
        <w:p w:rsidR="00442CC0" w:rsidDel="00A81686" w:rsidRDefault="00442CC0">
          <w:pPr>
            <w:pStyle w:val="TOC3"/>
            <w:tabs>
              <w:tab w:val="right" w:leader="dot" w:pos="9742"/>
            </w:tabs>
            <w:rPr>
              <w:ins w:id="1028" w:author=" " w:date="2017-03-09T11:18:00Z"/>
              <w:del w:id="1029" w:author="Huy Duc. Nguyen" w:date="2017-08-29T13:10:00Z"/>
              <w:rFonts w:asciiTheme="minorHAnsi" w:hAnsiTheme="minorHAnsi" w:cstheme="minorBidi"/>
              <w:noProof/>
              <w:kern w:val="2"/>
              <w:sz w:val="21"/>
              <w:szCs w:val="22"/>
              <w:lang w:val="en-US" w:eastAsia="ja-JP"/>
            </w:rPr>
          </w:pPr>
          <w:ins w:id="1030" w:author=" " w:date="2017-03-09T11:18:00Z">
            <w:del w:id="1031" w:author="Huy Duc. Nguyen" w:date="2017-08-29T13:10:00Z">
              <w:r w:rsidRPr="001A6934" w:rsidDel="00A81686">
                <w:rPr>
                  <w:rStyle w:val="Hyperlink"/>
                  <w:noProof/>
                  <w14:scene3d>
                    <w14:camera w14:prst="orthographicFront"/>
                    <w14:lightRig w14:rig="threePt" w14:dir="t">
                      <w14:rot w14:lat="0" w14:lon="0" w14:rev="0"/>
                    </w14:lightRig>
                  </w14:scene3d>
                </w:rPr>
                <w:delText>4.3.1.</w:delText>
              </w:r>
              <w:r w:rsidRPr="001A6934" w:rsidDel="00A81686">
                <w:rPr>
                  <w:rStyle w:val="Hyperlink"/>
                  <w:noProof/>
                </w:rPr>
                <w:delText xml:space="preserve"> Telltale</w:delText>
              </w:r>
              <w:r w:rsidDel="00A81686">
                <w:rPr>
                  <w:noProof/>
                  <w:webHidden/>
                </w:rPr>
                <w:tab/>
              </w:r>
            </w:del>
          </w:ins>
        </w:p>
        <w:p w:rsidR="00442CC0" w:rsidDel="00A81686" w:rsidRDefault="00442CC0">
          <w:pPr>
            <w:pStyle w:val="TOC3"/>
            <w:tabs>
              <w:tab w:val="right" w:leader="dot" w:pos="9742"/>
            </w:tabs>
            <w:rPr>
              <w:ins w:id="1032" w:author=" " w:date="2017-03-09T11:18:00Z"/>
              <w:del w:id="1033" w:author="Huy Duc. Nguyen" w:date="2017-08-29T13:10:00Z"/>
              <w:rFonts w:asciiTheme="minorHAnsi" w:hAnsiTheme="minorHAnsi" w:cstheme="minorBidi"/>
              <w:noProof/>
              <w:kern w:val="2"/>
              <w:sz w:val="21"/>
              <w:szCs w:val="22"/>
              <w:lang w:val="en-US" w:eastAsia="ja-JP"/>
            </w:rPr>
          </w:pPr>
          <w:ins w:id="1034" w:author=" " w:date="2017-03-09T11:18:00Z">
            <w:del w:id="1035" w:author="Huy Duc. Nguyen" w:date="2017-08-29T13:10:00Z">
              <w:r w:rsidRPr="001A6934" w:rsidDel="00A81686">
                <w:rPr>
                  <w:rStyle w:val="Hyperlink"/>
                  <w:noProof/>
                  <w14:scene3d>
                    <w14:camera w14:prst="orthographicFront"/>
                    <w14:lightRig w14:rig="threePt" w14:dir="t">
                      <w14:rot w14:lat="0" w14:lon="0" w14:rev="0"/>
                    </w14:lightRig>
                  </w14:scene3d>
                </w:rPr>
                <w:delText>4.3.2.</w:delText>
              </w:r>
              <w:r w:rsidRPr="001A6934" w:rsidDel="00A81686">
                <w:rPr>
                  <w:rStyle w:val="Hyperlink"/>
                  <w:noProof/>
                </w:rPr>
                <w:delText xml:space="preserve"> Back monitor</w:delText>
              </w:r>
              <w:r w:rsidDel="00A81686">
                <w:rPr>
                  <w:noProof/>
                  <w:webHidden/>
                </w:rPr>
                <w:tab/>
              </w:r>
            </w:del>
          </w:ins>
        </w:p>
        <w:p w:rsidR="00442CC0" w:rsidDel="00A81686" w:rsidRDefault="00442CC0">
          <w:pPr>
            <w:pStyle w:val="TOC1"/>
            <w:tabs>
              <w:tab w:val="right" w:leader="dot" w:pos="9742"/>
            </w:tabs>
            <w:rPr>
              <w:ins w:id="1036" w:author=" " w:date="2017-03-09T11:18:00Z"/>
              <w:del w:id="1037" w:author="Huy Duc. Nguyen" w:date="2017-08-29T13:10:00Z"/>
              <w:rFonts w:asciiTheme="minorHAnsi" w:hAnsiTheme="minorHAnsi" w:cstheme="minorBidi"/>
              <w:noProof/>
              <w:kern w:val="2"/>
              <w:sz w:val="21"/>
              <w:szCs w:val="22"/>
              <w:lang w:val="en-US" w:eastAsia="ja-JP"/>
            </w:rPr>
          </w:pPr>
          <w:ins w:id="1038" w:author=" " w:date="2017-03-09T11:18:00Z">
            <w:del w:id="1039" w:author="Huy Duc. Nguyen" w:date="2017-08-29T13:10:00Z">
              <w:r w:rsidRPr="001A6934" w:rsidDel="00A81686">
                <w:rPr>
                  <w:rStyle w:val="Hyperlink"/>
                  <w:noProof/>
                  <w:lang w:eastAsia="ja-JP"/>
                </w:rPr>
                <w:delText>5. Measurement</w:delText>
              </w:r>
              <w:r w:rsidDel="00A81686">
                <w:rPr>
                  <w:noProof/>
                  <w:webHidden/>
                </w:rPr>
                <w:tab/>
              </w:r>
            </w:del>
          </w:ins>
        </w:p>
        <w:p w:rsidR="00442CC0" w:rsidDel="00A81686" w:rsidRDefault="00442CC0">
          <w:pPr>
            <w:pStyle w:val="TOC2"/>
            <w:tabs>
              <w:tab w:val="right" w:leader="dot" w:pos="9742"/>
            </w:tabs>
            <w:rPr>
              <w:ins w:id="1040" w:author=" " w:date="2017-03-09T11:18:00Z"/>
              <w:del w:id="1041" w:author="Huy Duc. Nguyen" w:date="2017-08-29T13:10:00Z"/>
              <w:rFonts w:asciiTheme="minorHAnsi" w:hAnsiTheme="minorHAnsi" w:cstheme="minorBidi"/>
              <w:noProof/>
              <w:kern w:val="2"/>
              <w:sz w:val="21"/>
              <w:szCs w:val="22"/>
              <w:lang w:val="en-US" w:eastAsia="ja-JP"/>
            </w:rPr>
          </w:pPr>
          <w:ins w:id="1042" w:author=" " w:date="2017-03-09T11:18:00Z">
            <w:del w:id="1043" w:author="Huy Duc. Nguyen" w:date="2017-08-29T13:10:00Z">
              <w:r w:rsidRPr="001A6934" w:rsidDel="00A81686">
                <w:rPr>
                  <w:rStyle w:val="Hyperlink"/>
                  <w:noProof/>
                  <w14:scene3d>
                    <w14:camera w14:prst="orthographicFront"/>
                    <w14:lightRig w14:rig="threePt" w14:dir="t">
                      <w14:rot w14:lat="0" w14:lon="0" w14:rev="0"/>
                    </w14:lightRig>
                  </w14:scene3d>
                </w:rPr>
                <w:delText>5.1.</w:delText>
              </w:r>
              <w:r w:rsidRPr="001A6934" w:rsidDel="00A81686">
                <w:rPr>
                  <w:rStyle w:val="Hyperlink"/>
                  <w:noProof/>
                </w:rPr>
                <w:delText xml:space="preserve"> CPU Load</w:delText>
              </w:r>
              <w:r w:rsidDel="00A81686">
                <w:rPr>
                  <w:noProof/>
                  <w:webHidden/>
                </w:rPr>
                <w:tab/>
              </w:r>
            </w:del>
          </w:ins>
        </w:p>
        <w:p w:rsidR="00442CC0" w:rsidDel="00A81686" w:rsidRDefault="00442CC0">
          <w:pPr>
            <w:pStyle w:val="TOC3"/>
            <w:tabs>
              <w:tab w:val="right" w:leader="dot" w:pos="9742"/>
            </w:tabs>
            <w:rPr>
              <w:ins w:id="1044" w:author=" " w:date="2017-03-09T11:18:00Z"/>
              <w:del w:id="1045" w:author="Huy Duc. Nguyen" w:date="2017-08-29T13:10:00Z"/>
              <w:rFonts w:asciiTheme="minorHAnsi" w:hAnsiTheme="minorHAnsi" w:cstheme="minorBidi"/>
              <w:noProof/>
              <w:kern w:val="2"/>
              <w:sz w:val="21"/>
              <w:szCs w:val="22"/>
              <w:lang w:val="en-US" w:eastAsia="ja-JP"/>
            </w:rPr>
          </w:pPr>
          <w:ins w:id="1046" w:author=" " w:date="2017-03-09T11:18:00Z">
            <w:del w:id="1047" w:author="Huy Duc. Nguyen" w:date="2017-08-29T13:10:00Z">
              <w:r w:rsidRPr="001A6934" w:rsidDel="00A81686">
                <w:rPr>
                  <w:rStyle w:val="Hyperlink"/>
                  <w:noProof/>
                  <w14:scene3d>
                    <w14:camera w14:prst="orthographicFront"/>
                    <w14:lightRig w14:rig="threePt" w14:dir="t">
                      <w14:rot w14:lat="0" w14:lon="0" w14:rev="0"/>
                    </w14:lightRig>
                  </w14:scene3d>
                </w:rPr>
                <w:delText>5.1.1.</w:delText>
              </w:r>
              <w:r w:rsidRPr="001A6934" w:rsidDel="00A81686">
                <w:rPr>
                  <w:rStyle w:val="Hyperlink"/>
                  <w:noProof/>
                </w:rPr>
                <w:delText xml:space="preserve"> Total CPU usage on Linux</w:delText>
              </w:r>
              <w:r w:rsidDel="00A81686">
                <w:rPr>
                  <w:noProof/>
                  <w:webHidden/>
                </w:rPr>
                <w:tab/>
              </w:r>
            </w:del>
          </w:ins>
        </w:p>
        <w:p w:rsidR="00442CC0" w:rsidDel="00A81686" w:rsidRDefault="00442CC0">
          <w:pPr>
            <w:pStyle w:val="TOC3"/>
            <w:tabs>
              <w:tab w:val="right" w:leader="dot" w:pos="9742"/>
            </w:tabs>
            <w:rPr>
              <w:ins w:id="1048" w:author=" " w:date="2017-03-09T11:18:00Z"/>
              <w:del w:id="1049" w:author="Huy Duc. Nguyen" w:date="2017-08-29T13:10:00Z"/>
              <w:rFonts w:asciiTheme="minorHAnsi" w:hAnsiTheme="minorHAnsi" w:cstheme="minorBidi"/>
              <w:noProof/>
              <w:kern w:val="2"/>
              <w:sz w:val="21"/>
              <w:szCs w:val="22"/>
              <w:lang w:val="en-US" w:eastAsia="ja-JP"/>
            </w:rPr>
          </w:pPr>
          <w:ins w:id="1050" w:author=" " w:date="2017-03-09T11:18:00Z">
            <w:del w:id="1051" w:author="Huy Duc. Nguyen" w:date="2017-08-29T13:10:00Z">
              <w:r w:rsidRPr="001A6934" w:rsidDel="00A81686">
                <w:rPr>
                  <w:rStyle w:val="Hyperlink"/>
                  <w:noProof/>
                  <w14:scene3d>
                    <w14:camera w14:prst="orthographicFront"/>
                    <w14:lightRig w14:rig="threePt" w14:dir="t">
                      <w14:rot w14:lat="0" w14:lon="0" w14:rev="0"/>
                    </w14:lightRig>
                  </w14:scene3d>
                </w:rPr>
                <w:delText>5.1.2.</w:delText>
              </w:r>
              <w:r w:rsidRPr="001A6934" w:rsidDel="00A81686">
                <w:rPr>
                  <w:rStyle w:val="Hyperlink"/>
                  <w:noProof/>
                </w:rPr>
                <w:delText xml:space="preserve"> Total CPU usage of Hypervisor(Multivisor)</w:delText>
              </w:r>
              <w:r w:rsidDel="00A81686">
                <w:rPr>
                  <w:noProof/>
                  <w:webHidden/>
                </w:rPr>
                <w:tab/>
              </w:r>
            </w:del>
          </w:ins>
        </w:p>
        <w:p w:rsidR="00442CC0" w:rsidDel="00A81686" w:rsidRDefault="00442CC0">
          <w:pPr>
            <w:pStyle w:val="TOC3"/>
            <w:tabs>
              <w:tab w:val="right" w:leader="dot" w:pos="9742"/>
            </w:tabs>
            <w:rPr>
              <w:ins w:id="1052" w:author=" " w:date="2017-03-09T11:18:00Z"/>
              <w:del w:id="1053" w:author="Huy Duc. Nguyen" w:date="2017-08-29T13:10:00Z"/>
              <w:rFonts w:asciiTheme="minorHAnsi" w:hAnsiTheme="minorHAnsi" w:cstheme="minorBidi"/>
              <w:noProof/>
              <w:kern w:val="2"/>
              <w:sz w:val="21"/>
              <w:szCs w:val="22"/>
              <w:lang w:val="en-US" w:eastAsia="ja-JP"/>
            </w:rPr>
          </w:pPr>
          <w:ins w:id="1054" w:author=" " w:date="2017-03-09T11:18:00Z">
            <w:del w:id="1055" w:author="Huy Duc. Nguyen" w:date="2017-08-29T13:10:00Z">
              <w:r w:rsidRPr="001A6934" w:rsidDel="00A81686">
                <w:rPr>
                  <w:rStyle w:val="Hyperlink"/>
                  <w:noProof/>
                  <w14:scene3d>
                    <w14:camera w14:prst="orthographicFront"/>
                    <w14:lightRig w14:rig="threePt" w14:dir="t">
                      <w14:rot w14:lat="0" w14:lon="0" w14:rev="0"/>
                    </w14:lightRig>
                  </w14:scene3d>
                </w:rPr>
                <w:delText>5.1.3.</w:delText>
              </w:r>
              <w:r w:rsidRPr="001A6934" w:rsidDel="00A81686">
                <w:rPr>
                  <w:rStyle w:val="Hyperlink"/>
                  <w:noProof/>
                  <w:lang w:val="en-US"/>
                </w:rPr>
                <w:delText xml:space="preserve"> Total CPU usage on INTEGRITY</w:delText>
              </w:r>
              <w:r w:rsidDel="00A81686">
                <w:rPr>
                  <w:noProof/>
                  <w:webHidden/>
                </w:rPr>
                <w:tab/>
              </w:r>
            </w:del>
          </w:ins>
        </w:p>
        <w:p w:rsidR="00442CC0" w:rsidDel="00A81686" w:rsidRDefault="00442CC0">
          <w:pPr>
            <w:pStyle w:val="TOC3"/>
            <w:tabs>
              <w:tab w:val="right" w:leader="dot" w:pos="9742"/>
            </w:tabs>
            <w:rPr>
              <w:ins w:id="1056" w:author=" " w:date="2017-03-09T11:18:00Z"/>
              <w:del w:id="1057" w:author="Huy Duc. Nguyen" w:date="2017-08-29T13:10:00Z"/>
              <w:rFonts w:asciiTheme="minorHAnsi" w:hAnsiTheme="minorHAnsi" w:cstheme="minorBidi"/>
              <w:noProof/>
              <w:kern w:val="2"/>
              <w:sz w:val="21"/>
              <w:szCs w:val="22"/>
              <w:lang w:val="en-US" w:eastAsia="ja-JP"/>
            </w:rPr>
          </w:pPr>
          <w:ins w:id="1058" w:author=" " w:date="2017-03-09T11:18:00Z">
            <w:del w:id="1059" w:author="Huy Duc. Nguyen" w:date="2017-08-29T13:10:00Z">
              <w:r w:rsidRPr="001A6934" w:rsidDel="00A81686">
                <w:rPr>
                  <w:rStyle w:val="Hyperlink"/>
                  <w:noProof/>
                  <w14:scene3d>
                    <w14:camera w14:prst="orthographicFront"/>
                    <w14:lightRig w14:rig="threePt" w14:dir="t">
                      <w14:rot w14:lat="0" w14:lon="0" w14:rev="0"/>
                    </w14:lightRig>
                  </w14:scene3d>
                </w:rPr>
                <w:delText>5.1.4.</w:delText>
              </w:r>
              <w:r w:rsidRPr="001A6934" w:rsidDel="00A81686">
                <w:rPr>
                  <w:rStyle w:val="Hyperlink"/>
                  <w:noProof/>
                </w:rPr>
                <w:delText xml:space="preserve"> The overhead (CPU usage) compared virtualized Linux with native Linux</w:delText>
              </w:r>
              <w:r w:rsidDel="00A81686">
                <w:rPr>
                  <w:noProof/>
                  <w:webHidden/>
                </w:rPr>
                <w:tab/>
              </w:r>
            </w:del>
          </w:ins>
        </w:p>
        <w:p w:rsidR="00442CC0" w:rsidDel="00A81686" w:rsidRDefault="00442CC0">
          <w:pPr>
            <w:pStyle w:val="TOC3"/>
            <w:tabs>
              <w:tab w:val="right" w:leader="dot" w:pos="9742"/>
            </w:tabs>
            <w:rPr>
              <w:ins w:id="1060" w:author=" " w:date="2017-03-09T11:18:00Z"/>
              <w:del w:id="1061" w:author="Huy Duc. Nguyen" w:date="2017-08-29T13:10:00Z"/>
              <w:rFonts w:asciiTheme="minorHAnsi" w:hAnsiTheme="minorHAnsi" w:cstheme="minorBidi"/>
              <w:noProof/>
              <w:kern w:val="2"/>
              <w:sz w:val="21"/>
              <w:szCs w:val="22"/>
              <w:lang w:val="en-US" w:eastAsia="ja-JP"/>
            </w:rPr>
          </w:pPr>
          <w:ins w:id="1062" w:author=" " w:date="2017-03-09T11:18:00Z">
            <w:del w:id="1063" w:author="Huy Duc. Nguyen" w:date="2017-08-29T13:10:00Z">
              <w:r w:rsidRPr="001A6934" w:rsidDel="00A81686">
                <w:rPr>
                  <w:rStyle w:val="Hyperlink"/>
                  <w:noProof/>
                  <w14:scene3d>
                    <w14:camera w14:prst="orthographicFront"/>
                    <w14:lightRig w14:rig="threePt" w14:dir="t">
                      <w14:rot w14:lat="0" w14:lon="0" w14:rev="0"/>
                    </w14:lightRig>
                  </w14:scene3d>
                </w:rPr>
                <w:delText>5.1.5.</w:delText>
              </w:r>
              <w:r w:rsidRPr="001A6934" w:rsidDel="00A81686">
                <w:rPr>
                  <w:rStyle w:val="Hyperlink"/>
                  <w:noProof/>
                </w:rPr>
                <w:delText xml:space="preserve"> Overhead API Forwarding performance (for Hypervisor)</w:delText>
              </w:r>
              <w:r w:rsidDel="00A81686">
                <w:rPr>
                  <w:noProof/>
                  <w:webHidden/>
                </w:rPr>
                <w:tab/>
              </w:r>
            </w:del>
          </w:ins>
        </w:p>
        <w:p w:rsidR="00442CC0" w:rsidDel="00A81686" w:rsidRDefault="00442CC0">
          <w:pPr>
            <w:pStyle w:val="TOC3"/>
            <w:tabs>
              <w:tab w:val="right" w:leader="dot" w:pos="9742"/>
            </w:tabs>
            <w:rPr>
              <w:ins w:id="1064" w:author=" " w:date="2017-03-09T11:18:00Z"/>
              <w:del w:id="1065" w:author="Huy Duc. Nguyen" w:date="2017-08-29T13:10:00Z"/>
              <w:rFonts w:asciiTheme="minorHAnsi" w:hAnsiTheme="minorHAnsi" w:cstheme="minorBidi"/>
              <w:noProof/>
              <w:kern w:val="2"/>
              <w:sz w:val="21"/>
              <w:szCs w:val="22"/>
              <w:lang w:val="en-US" w:eastAsia="ja-JP"/>
            </w:rPr>
          </w:pPr>
          <w:ins w:id="1066" w:author=" " w:date="2017-03-09T11:18:00Z">
            <w:del w:id="1067" w:author="Huy Duc. Nguyen" w:date="2017-08-29T13:10:00Z">
              <w:r w:rsidRPr="001A6934" w:rsidDel="00A81686">
                <w:rPr>
                  <w:rStyle w:val="Hyperlink"/>
                  <w:noProof/>
                  <w14:scene3d>
                    <w14:camera w14:prst="orthographicFront"/>
                    <w14:lightRig w14:rig="threePt" w14:dir="t">
                      <w14:rot w14:lat="0" w14:lon="0" w14:rev="0"/>
                    </w14:lightRig>
                  </w14:scene3d>
                </w:rPr>
                <w:delText>5.1.6.</w:delText>
              </w:r>
              <w:r w:rsidRPr="001A6934" w:rsidDel="00A81686">
                <w:rPr>
                  <w:rStyle w:val="Hyperlink"/>
                  <w:noProof/>
                </w:rPr>
                <w:delText xml:space="preserve"> Math operation (for Hypervisor)</w:delText>
              </w:r>
              <w:r w:rsidDel="00A81686">
                <w:rPr>
                  <w:noProof/>
                  <w:webHidden/>
                </w:rPr>
                <w:tab/>
              </w:r>
            </w:del>
          </w:ins>
        </w:p>
        <w:p w:rsidR="00442CC0" w:rsidDel="00A81686" w:rsidRDefault="00442CC0">
          <w:pPr>
            <w:pStyle w:val="TOC2"/>
            <w:tabs>
              <w:tab w:val="right" w:leader="dot" w:pos="9742"/>
            </w:tabs>
            <w:rPr>
              <w:ins w:id="1068" w:author=" " w:date="2017-03-09T11:18:00Z"/>
              <w:del w:id="1069" w:author="Huy Duc. Nguyen" w:date="2017-08-29T13:10:00Z"/>
              <w:rFonts w:asciiTheme="minorHAnsi" w:hAnsiTheme="minorHAnsi" w:cstheme="minorBidi"/>
              <w:noProof/>
              <w:kern w:val="2"/>
              <w:sz w:val="21"/>
              <w:szCs w:val="22"/>
              <w:lang w:val="en-US" w:eastAsia="ja-JP"/>
            </w:rPr>
          </w:pPr>
          <w:ins w:id="1070" w:author=" " w:date="2017-03-09T11:18:00Z">
            <w:del w:id="1071"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w:delText>
              </w:r>
              <w:r w:rsidRPr="001A6934" w:rsidDel="00A81686">
                <w:rPr>
                  <w:rStyle w:val="Hyperlink"/>
                  <w:noProof/>
                  <w:lang w:val="en-US"/>
                </w:rPr>
                <w:delText xml:space="preserve"> Bus Load/Bandwidth</w:delText>
              </w:r>
              <w:r w:rsidDel="00A81686">
                <w:rPr>
                  <w:noProof/>
                  <w:webHidden/>
                </w:rPr>
                <w:tab/>
              </w:r>
            </w:del>
          </w:ins>
        </w:p>
        <w:p w:rsidR="00442CC0" w:rsidDel="00A81686" w:rsidRDefault="00442CC0">
          <w:pPr>
            <w:pStyle w:val="TOC3"/>
            <w:tabs>
              <w:tab w:val="right" w:leader="dot" w:pos="9742"/>
            </w:tabs>
            <w:rPr>
              <w:ins w:id="1072" w:author=" " w:date="2017-03-09T11:18:00Z"/>
              <w:del w:id="1073" w:author="Huy Duc. Nguyen" w:date="2017-08-29T13:10:00Z"/>
              <w:rFonts w:asciiTheme="minorHAnsi" w:hAnsiTheme="minorHAnsi" w:cstheme="minorBidi"/>
              <w:noProof/>
              <w:kern w:val="2"/>
              <w:sz w:val="21"/>
              <w:szCs w:val="22"/>
              <w:lang w:val="en-US" w:eastAsia="ja-JP"/>
            </w:rPr>
          </w:pPr>
          <w:ins w:id="1074" w:author=" " w:date="2017-03-09T11:18:00Z">
            <w:del w:id="1075" w:author="Huy Duc. Nguyen" w:date="2017-08-29T13:10:00Z">
              <w:r w:rsidRPr="001A6934" w:rsidDel="00A81686">
                <w:rPr>
                  <w:rStyle w:val="Hyperlink"/>
                  <w:noProof/>
                  <w14:scene3d>
                    <w14:camera w14:prst="orthographicFront"/>
                    <w14:lightRig w14:rig="threePt" w14:dir="t">
                      <w14:rot w14:lat="0" w14:lon="0" w14:rev="0"/>
                    </w14:lightRig>
                  </w14:scene3d>
                </w:rPr>
                <w:delText>5.2.1.</w:delText>
              </w:r>
              <w:r w:rsidRPr="001A6934" w:rsidDel="00A81686">
                <w:rPr>
                  <w:rStyle w:val="Hyperlink"/>
                  <w:noProof/>
                </w:rPr>
                <w:delText xml:space="preserve"> Total bus bandwidth on virtualization environment</w:delText>
              </w:r>
              <w:r w:rsidDel="00A81686">
                <w:rPr>
                  <w:noProof/>
                  <w:webHidden/>
                </w:rPr>
                <w:tab/>
              </w:r>
            </w:del>
          </w:ins>
        </w:p>
        <w:p w:rsidR="00442CC0" w:rsidDel="00A81686" w:rsidRDefault="00442CC0">
          <w:pPr>
            <w:pStyle w:val="TOC3"/>
            <w:tabs>
              <w:tab w:val="right" w:leader="dot" w:pos="9742"/>
            </w:tabs>
            <w:rPr>
              <w:ins w:id="1076" w:author=" " w:date="2017-03-09T11:18:00Z"/>
              <w:del w:id="1077" w:author="Huy Duc. Nguyen" w:date="2017-08-29T13:10:00Z"/>
              <w:rFonts w:asciiTheme="minorHAnsi" w:hAnsiTheme="minorHAnsi" w:cstheme="minorBidi"/>
              <w:noProof/>
              <w:kern w:val="2"/>
              <w:sz w:val="21"/>
              <w:szCs w:val="22"/>
              <w:lang w:val="en-US" w:eastAsia="ja-JP"/>
            </w:rPr>
          </w:pPr>
          <w:ins w:id="1078" w:author=" " w:date="2017-03-09T11:18:00Z">
            <w:del w:id="1079" w:author="Huy Duc. Nguyen" w:date="2017-08-29T13:10:00Z">
              <w:r w:rsidRPr="001A6934" w:rsidDel="00A81686">
                <w:rPr>
                  <w:rStyle w:val="Hyperlink"/>
                  <w:noProof/>
                  <w14:scene3d>
                    <w14:camera w14:prst="orthographicFront"/>
                    <w14:lightRig w14:rig="threePt" w14:dir="t">
                      <w14:rot w14:lat="0" w14:lon="0" w14:rev="0"/>
                    </w14:lightRig>
                  </w14:scene3d>
                </w:rPr>
                <w:delText>5.2.2.</w:delText>
              </w:r>
              <w:r w:rsidRPr="001A6934" w:rsidDel="00A81686">
                <w:rPr>
                  <w:rStyle w:val="Hyperlink"/>
                  <w:noProof/>
                </w:rPr>
                <w:delText xml:space="preserve"> Total bus bandwidth on native Linux environment</w:delText>
              </w:r>
              <w:r w:rsidDel="00A81686">
                <w:rPr>
                  <w:noProof/>
                  <w:webHidden/>
                </w:rPr>
                <w:tab/>
              </w:r>
            </w:del>
          </w:ins>
        </w:p>
        <w:p w:rsidR="00442CC0" w:rsidDel="00A81686" w:rsidRDefault="00442CC0">
          <w:pPr>
            <w:pStyle w:val="TOC3"/>
            <w:tabs>
              <w:tab w:val="right" w:leader="dot" w:pos="9742"/>
            </w:tabs>
            <w:rPr>
              <w:ins w:id="1080" w:author=" " w:date="2017-03-09T11:18:00Z"/>
              <w:del w:id="1081" w:author="Huy Duc. Nguyen" w:date="2017-08-29T13:10:00Z"/>
              <w:rFonts w:asciiTheme="minorHAnsi" w:hAnsiTheme="minorHAnsi" w:cstheme="minorBidi"/>
              <w:noProof/>
              <w:kern w:val="2"/>
              <w:sz w:val="21"/>
              <w:szCs w:val="22"/>
              <w:lang w:val="en-US" w:eastAsia="ja-JP"/>
            </w:rPr>
          </w:pPr>
          <w:ins w:id="1082" w:author=" " w:date="2017-03-09T11:18:00Z">
            <w:del w:id="1083" w:author="Huy Duc. Nguyen" w:date="2017-08-29T13:10:00Z">
              <w:r w:rsidRPr="001A6934" w:rsidDel="00A81686">
                <w:rPr>
                  <w:rStyle w:val="Hyperlink"/>
                  <w:noProof/>
                  <w14:scene3d>
                    <w14:camera w14:prst="orthographicFront"/>
                    <w14:lightRig w14:rig="threePt" w14:dir="t">
                      <w14:rot w14:lat="0" w14:lon="0" w14:rev="0"/>
                    </w14:lightRig>
                  </w14:scene3d>
                </w:rPr>
                <w:delText>5.2.3.</w:delText>
              </w:r>
              <w:r w:rsidRPr="001A6934" w:rsidDel="00A81686">
                <w:rPr>
                  <w:rStyle w:val="Hyperlink"/>
                  <w:noProof/>
                </w:rPr>
                <w:delText xml:space="preserve"> Total bus bandwidth on native INTEGRITY environment</w:delText>
              </w:r>
              <w:r w:rsidDel="00A81686">
                <w:rPr>
                  <w:noProof/>
                  <w:webHidden/>
                </w:rPr>
                <w:tab/>
              </w:r>
            </w:del>
          </w:ins>
        </w:p>
        <w:p w:rsidR="00442CC0" w:rsidDel="00A81686" w:rsidRDefault="00442CC0">
          <w:pPr>
            <w:pStyle w:val="TOC3"/>
            <w:tabs>
              <w:tab w:val="right" w:leader="dot" w:pos="9742"/>
            </w:tabs>
            <w:rPr>
              <w:ins w:id="1084" w:author=" " w:date="2017-03-09T11:18:00Z"/>
              <w:del w:id="1085" w:author="Huy Duc. Nguyen" w:date="2017-08-29T13:10:00Z"/>
              <w:rFonts w:asciiTheme="minorHAnsi" w:hAnsiTheme="minorHAnsi" w:cstheme="minorBidi"/>
              <w:noProof/>
              <w:kern w:val="2"/>
              <w:sz w:val="21"/>
              <w:szCs w:val="22"/>
              <w:lang w:val="en-US" w:eastAsia="ja-JP"/>
            </w:rPr>
          </w:pPr>
          <w:ins w:id="1086" w:author=" " w:date="2017-03-09T11:18:00Z">
            <w:del w:id="1087" w:author="Huy Duc. Nguyen" w:date="2017-08-29T13:10:00Z">
              <w:r w:rsidRPr="001A6934" w:rsidDel="00A81686">
                <w:rPr>
                  <w:rStyle w:val="Hyperlink"/>
                  <w:noProof/>
                  <w14:scene3d>
                    <w14:camera w14:prst="orthographicFront"/>
                    <w14:lightRig w14:rig="threePt" w14:dir="t">
                      <w14:rot w14:lat="0" w14:lon="0" w14:rev="0"/>
                    </w14:lightRig>
                  </w14:scene3d>
                </w:rPr>
                <w:delText>5.2.4.</w:delText>
              </w:r>
              <w:r w:rsidRPr="001A6934" w:rsidDel="00A81686">
                <w:rPr>
                  <w:rStyle w:val="Hyperlink"/>
                  <w:noProof/>
                </w:rPr>
                <w:delText xml:space="preserve"> The overhead (DDR memory bandwidth) compared virtualized Linux with native Linux</w:delText>
              </w:r>
              <w:r w:rsidDel="00A81686">
                <w:rPr>
                  <w:noProof/>
                  <w:webHidden/>
                </w:rPr>
                <w:tab/>
              </w:r>
            </w:del>
          </w:ins>
        </w:p>
        <w:p w:rsidR="00442CC0" w:rsidDel="00A81686" w:rsidRDefault="00442CC0">
          <w:pPr>
            <w:pStyle w:val="TOC2"/>
            <w:tabs>
              <w:tab w:val="right" w:leader="dot" w:pos="9742"/>
            </w:tabs>
            <w:rPr>
              <w:ins w:id="1088" w:author=" " w:date="2017-03-09T11:18:00Z"/>
              <w:del w:id="1089" w:author="Huy Duc. Nguyen" w:date="2017-08-29T13:10:00Z"/>
              <w:rFonts w:asciiTheme="minorHAnsi" w:hAnsiTheme="minorHAnsi" w:cstheme="minorBidi"/>
              <w:noProof/>
              <w:kern w:val="2"/>
              <w:sz w:val="21"/>
              <w:szCs w:val="22"/>
              <w:lang w:val="en-US" w:eastAsia="ja-JP"/>
            </w:rPr>
          </w:pPr>
          <w:ins w:id="1090" w:author=" " w:date="2017-03-09T11:18:00Z">
            <w:del w:id="1091" w:author="Huy Duc. Nguyen" w:date="2017-08-29T13:10:00Z">
              <w:r w:rsidRPr="001A6934" w:rsidDel="00A81686">
                <w:rPr>
                  <w:rStyle w:val="Hyperlink"/>
                  <w:noProof/>
                  <w14:scene3d>
                    <w14:camera w14:prst="orthographicFront"/>
                    <w14:lightRig w14:rig="threePt" w14:dir="t">
                      <w14:rot w14:lat="0" w14:lon="0" w14:rev="0"/>
                    </w14:lightRig>
                  </w14:scene3d>
                </w:rPr>
                <w:delText>5.3.</w:delText>
              </w:r>
              <w:r w:rsidRPr="001A6934" w:rsidDel="00A81686">
                <w:rPr>
                  <w:rStyle w:val="Hyperlink"/>
                  <w:noProof/>
                </w:rPr>
                <w:delText xml:space="preserve"> Bus Latency</w:delText>
              </w:r>
              <w:r w:rsidDel="00A81686">
                <w:rPr>
                  <w:noProof/>
                  <w:webHidden/>
                </w:rPr>
                <w:tab/>
              </w:r>
            </w:del>
          </w:ins>
        </w:p>
        <w:p w:rsidR="00442CC0" w:rsidDel="00A81686" w:rsidRDefault="00442CC0">
          <w:pPr>
            <w:pStyle w:val="TOC3"/>
            <w:tabs>
              <w:tab w:val="right" w:leader="dot" w:pos="9742"/>
            </w:tabs>
            <w:rPr>
              <w:ins w:id="1092" w:author=" " w:date="2017-03-09T11:18:00Z"/>
              <w:del w:id="1093" w:author="Huy Duc. Nguyen" w:date="2017-08-29T13:10:00Z"/>
              <w:rFonts w:asciiTheme="minorHAnsi" w:hAnsiTheme="minorHAnsi" w:cstheme="minorBidi"/>
              <w:noProof/>
              <w:kern w:val="2"/>
              <w:sz w:val="21"/>
              <w:szCs w:val="22"/>
              <w:lang w:val="en-US" w:eastAsia="ja-JP"/>
            </w:rPr>
          </w:pPr>
          <w:ins w:id="1094" w:author=" " w:date="2017-03-09T11:18:00Z">
            <w:del w:id="1095" w:author="Huy Duc. Nguyen" w:date="2017-08-29T13:10:00Z">
              <w:r w:rsidRPr="001A6934" w:rsidDel="00A81686">
                <w:rPr>
                  <w:rStyle w:val="Hyperlink"/>
                  <w:noProof/>
                  <w14:scene3d>
                    <w14:camera w14:prst="orthographicFront"/>
                    <w14:lightRig w14:rig="threePt" w14:dir="t">
                      <w14:rot w14:lat="0" w14:lon="0" w14:rev="0"/>
                    </w14:lightRig>
                  </w14:scene3d>
                </w:rPr>
                <w:delText>5.3.1.</w:delText>
              </w:r>
              <w:r w:rsidRPr="001A6934" w:rsidDel="00A81686">
                <w:rPr>
                  <w:rStyle w:val="Hyperlink"/>
                  <w:noProof/>
                </w:rPr>
                <w:delText xml:space="preserve"> Bus Latency on virtualization environment</w:delText>
              </w:r>
              <w:r w:rsidDel="00A81686">
                <w:rPr>
                  <w:noProof/>
                  <w:webHidden/>
                </w:rPr>
                <w:tab/>
              </w:r>
            </w:del>
          </w:ins>
        </w:p>
        <w:p w:rsidR="00442CC0" w:rsidDel="00A81686" w:rsidRDefault="00442CC0">
          <w:pPr>
            <w:pStyle w:val="TOC3"/>
            <w:tabs>
              <w:tab w:val="right" w:leader="dot" w:pos="9742"/>
            </w:tabs>
            <w:rPr>
              <w:ins w:id="1096" w:author=" " w:date="2017-03-09T11:18:00Z"/>
              <w:del w:id="1097" w:author="Huy Duc. Nguyen" w:date="2017-08-29T13:10:00Z"/>
              <w:rFonts w:asciiTheme="minorHAnsi" w:hAnsiTheme="minorHAnsi" w:cstheme="minorBidi"/>
              <w:noProof/>
              <w:kern w:val="2"/>
              <w:sz w:val="21"/>
              <w:szCs w:val="22"/>
              <w:lang w:val="en-US" w:eastAsia="ja-JP"/>
            </w:rPr>
          </w:pPr>
          <w:ins w:id="1098" w:author=" " w:date="2017-03-09T11:18:00Z">
            <w:del w:id="1099" w:author="Huy Duc. Nguyen" w:date="2017-08-29T13:10:00Z">
              <w:r w:rsidRPr="001A6934" w:rsidDel="00A81686">
                <w:rPr>
                  <w:rStyle w:val="Hyperlink"/>
                  <w:noProof/>
                  <w14:scene3d>
                    <w14:camera w14:prst="orthographicFront"/>
                    <w14:lightRig w14:rig="threePt" w14:dir="t">
                      <w14:rot w14:lat="0" w14:lon="0" w14:rev="0"/>
                    </w14:lightRig>
                  </w14:scene3d>
                </w:rPr>
                <w:delText>5.3.2.</w:delText>
              </w:r>
              <w:r w:rsidRPr="001A6934" w:rsidDel="00A81686">
                <w:rPr>
                  <w:rStyle w:val="Hyperlink"/>
                  <w:noProof/>
                  <w:lang w:val="en-US"/>
                </w:rPr>
                <w:delText xml:space="preserve"> Bus Latency on native LINUX environment</w:delText>
              </w:r>
              <w:r w:rsidDel="00A81686">
                <w:rPr>
                  <w:noProof/>
                  <w:webHidden/>
                </w:rPr>
                <w:tab/>
              </w:r>
            </w:del>
          </w:ins>
        </w:p>
        <w:p w:rsidR="00442CC0" w:rsidDel="00A81686" w:rsidRDefault="00442CC0">
          <w:pPr>
            <w:pStyle w:val="TOC3"/>
            <w:tabs>
              <w:tab w:val="right" w:leader="dot" w:pos="9742"/>
            </w:tabs>
            <w:rPr>
              <w:ins w:id="1100" w:author=" " w:date="2017-03-09T11:18:00Z"/>
              <w:del w:id="1101" w:author="Huy Duc. Nguyen" w:date="2017-08-29T13:10:00Z"/>
              <w:rFonts w:asciiTheme="minorHAnsi" w:hAnsiTheme="minorHAnsi" w:cstheme="minorBidi"/>
              <w:noProof/>
              <w:kern w:val="2"/>
              <w:sz w:val="21"/>
              <w:szCs w:val="22"/>
              <w:lang w:val="en-US" w:eastAsia="ja-JP"/>
            </w:rPr>
          </w:pPr>
          <w:ins w:id="1102" w:author=" " w:date="2017-03-09T11:18:00Z">
            <w:del w:id="1103" w:author="Huy Duc. Nguyen" w:date="2017-08-29T13:10:00Z">
              <w:r w:rsidRPr="001A6934" w:rsidDel="00A81686">
                <w:rPr>
                  <w:rStyle w:val="Hyperlink"/>
                  <w:noProof/>
                  <w14:scene3d>
                    <w14:camera w14:prst="orthographicFront"/>
                    <w14:lightRig w14:rig="threePt" w14:dir="t">
                      <w14:rot w14:lat="0" w14:lon="0" w14:rev="0"/>
                    </w14:lightRig>
                  </w14:scene3d>
                </w:rPr>
                <w:delText>5.3.3.</w:delText>
              </w:r>
              <w:r w:rsidRPr="001A6934" w:rsidDel="00A81686">
                <w:rPr>
                  <w:rStyle w:val="Hyperlink"/>
                  <w:noProof/>
                </w:rPr>
                <w:delText xml:space="preserve"> Bus Occupancy on virtualization environment</w:delText>
              </w:r>
              <w:r w:rsidDel="00A81686">
                <w:rPr>
                  <w:noProof/>
                  <w:webHidden/>
                </w:rPr>
                <w:tab/>
              </w:r>
            </w:del>
          </w:ins>
        </w:p>
        <w:p w:rsidR="00442CC0" w:rsidDel="00A81686" w:rsidRDefault="00442CC0">
          <w:pPr>
            <w:pStyle w:val="TOC3"/>
            <w:tabs>
              <w:tab w:val="right" w:leader="dot" w:pos="9742"/>
            </w:tabs>
            <w:rPr>
              <w:ins w:id="1104" w:author=" " w:date="2017-03-09T11:18:00Z"/>
              <w:del w:id="1105" w:author="Huy Duc. Nguyen" w:date="2017-08-29T13:10:00Z"/>
              <w:rFonts w:asciiTheme="minorHAnsi" w:hAnsiTheme="minorHAnsi" w:cstheme="minorBidi"/>
              <w:noProof/>
              <w:kern w:val="2"/>
              <w:sz w:val="21"/>
              <w:szCs w:val="22"/>
              <w:lang w:val="en-US" w:eastAsia="ja-JP"/>
            </w:rPr>
          </w:pPr>
          <w:ins w:id="1106" w:author=" " w:date="2017-03-09T11:18:00Z">
            <w:del w:id="1107" w:author="Huy Duc. Nguyen" w:date="2017-08-29T13:10:00Z">
              <w:r w:rsidRPr="001A6934" w:rsidDel="00A81686">
                <w:rPr>
                  <w:rStyle w:val="Hyperlink"/>
                  <w:noProof/>
                  <w14:scene3d>
                    <w14:camera w14:prst="orthographicFront"/>
                    <w14:lightRig w14:rig="threePt" w14:dir="t">
                      <w14:rot w14:lat="0" w14:lon="0" w14:rev="0"/>
                    </w14:lightRig>
                  </w14:scene3d>
                </w:rPr>
                <w:delText>5.3.4.</w:delText>
              </w:r>
              <w:r w:rsidRPr="001A6934" w:rsidDel="00A81686">
                <w:rPr>
                  <w:rStyle w:val="Hyperlink"/>
                  <w:noProof/>
                </w:rPr>
                <w:delText xml:space="preserve"> Insufficient Bus utilization for native Linux environment</w:delText>
              </w:r>
              <w:r w:rsidDel="00A81686">
                <w:rPr>
                  <w:noProof/>
                  <w:webHidden/>
                </w:rPr>
                <w:tab/>
              </w:r>
            </w:del>
          </w:ins>
        </w:p>
        <w:p w:rsidR="00442CC0" w:rsidDel="00A81686" w:rsidRDefault="00442CC0">
          <w:pPr>
            <w:pStyle w:val="TOC3"/>
            <w:tabs>
              <w:tab w:val="right" w:leader="dot" w:pos="9742"/>
            </w:tabs>
            <w:rPr>
              <w:ins w:id="1108" w:author=" " w:date="2017-03-09T11:18:00Z"/>
              <w:del w:id="1109" w:author="Huy Duc. Nguyen" w:date="2017-08-29T13:10:00Z"/>
              <w:rFonts w:asciiTheme="minorHAnsi" w:hAnsiTheme="minorHAnsi" w:cstheme="minorBidi"/>
              <w:noProof/>
              <w:kern w:val="2"/>
              <w:sz w:val="21"/>
              <w:szCs w:val="22"/>
              <w:lang w:val="en-US" w:eastAsia="ja-JP"/>
            </w:rPr>
          </w:pPr>
          <w:ins w:id="1110" w:author=" " w:date="2017-03-09T11:18:00Z">
            <w:del w:id="1111" w:author="Huy Duc. Nguyen" w:date="2017-08-29T13:10:00Z">
              <w:r w:rsidRPr="001A6934" w:rsidDel="00A81686">
                <w:rPr>
                  <w:rStyle w:val="Hyperlink"/>
                  <w:noProof/>
                  <w14:scene3d>
                    <w14:camera w14:prst="orthographicFront"/>
                    <w14:lightRig w14:rig="threePt" w14:dir="t">
                      <w14:rot w14:lat="0" w14:lon="0" w14:rev="0"/>
                    </w14:lightRig>
                  </w14:scene3d>
                </w:rPr>
                <w:delText>5.3.5.</w:delText>
              </w:r>
              <w:r w:rsidRPr="001A6934" w:rsidDel="00A81686">
                <w:rPr>
                  <w:rStyle w:val="Hyperlink"/>
                  <w:noProof/>
                </w:rPr>
                <w:delText xml:space="preserve"> Bus Data Occupancy</w:delText>
              </w:r>
              <w:r w:rsidDel="00A81686">
                <w:rPr>
                  <w:noProof/>
                  <w:webHidden/>
                </w:rPr>
                <w:tab/>
              </w:r>
            </w:del>
          </w:ins>
        </w:p>
        <w:p w:rsidR="00442CC0" w:rsidDel="00A81686" w:rsidRDefault="00442CC0">
          <w:pPr>
            <w:pStyle w:val="TOC3"/>
            <w:tabs>
              <w:tab w:val="right" w:leader="dot" w:pos="9742"/>
            </w:tabs>
            <w:rPr>
              <w:ins w:id="1112" w:author=" " w:date="2017-03-09T11:18:00Z"/>
              <w:del w:id="1113" w:author="Huy Duc. Nguyen" w:date="2017-08-29T13:10:00Z"/>
              <w:rFonts w:asciiTheme="minorHAnsi" w:hAnsiTheme="minorHAnsi" w:cstheme="minorBidi"/>
              <w:noProof/>
              <w:kern w:val="2"/>
              <w:sz w:val="21"/>
              <w:szCs w:val="22"/>
              <w:lang w:val="en-US" w:eastAsia="ja-JP"/>
            </w:rPr>
          </w:pPr>
          <w:ins w:id="1114" w:author=" " w:date="2017-03-09T11:18:00Z">
            <w:del w:id="1115" w:author="Huy Duc. Nguyen" w:date="2017-08-29T13:10:00Z">
              <w:r w:rsidRPr="001A6934" w:rsidDel="00A81686">
                <w:rPr>
                  <w:rStyle w:val="Hyperlink"/>
                  <w:noProof/>
                  <w14:scene3d>
                    <w14:camera w14:prst="orthographicFront"/>
                    <w14:lightRig w14:rig="threePt" w14:dir="t">
                      <w14:rot w14:lat="0" w14:lon="0" w14:rev="0"/>
                    </w14:lightRig>
                  </w14:scene3d>
                </w:rPr>
                <w:delText>5.3.6.</w:delText>
              </w:r>
              <w:r w:rsidRPr="001A6934" w:rsidDel="00A81686">
                <w:rPr>
                  <w:rStyle w:val="Hyperlink"/>
                  <w:noProof/>
                </w:rPr>
                <w:delText xml:space="preserve"> Ethernet bus utilization</w:delText>
              </w:r>
              <w:r w:rsidDel="00A81686">
                <w:rPr>
                  <w:noProof/>
                  <w:webHidden/>
                </w:rPr>
                <w:tab/>
              </w:r>
            </w:del>
          </w:ins>
        </w:p>
        <w:p w:rsidR="00442CC0" w:rsidDel="00A81686" w:rsidRDefault="00442CC0">
          <w:pPr>
            <w:pStyle w:val="TOC2"/>
            <w:tabs>
              <w:tab w:val="right" w:leader="dot" w:pos="9742"/>
            </w:tabs>
            <w:rPr>
              <w:ins w:id="1116" w:author=" " w:date="2017-03-09T11:18:00Z"/>
              <w:del w:id="1117" w:author="Huy Duc. Nguyen" w:date="2017-08-29T13:10:00Z"/>
              <w:rFonts w:asciiTheme="minorHAnsi" w:hAnsiTheme="minorHAnsi" w:cstheme="minorBidi"/>
              <w:noProof/>
              <w:kern w:val="2"/>
              <w:sz w:val="21"/>
              <w:szCs w:val="22"/>
              <w:lang w:val="en-US" w:eastAsia="ja-JP"/>
            </w:rPr>
          </w:pPr>
          <w:ins w:id="1118" w:author=" " w:date="2017-03-09T11:18:00Z">
            <w:del w:id="1119"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5.4.</w:delText>
              </w:r>
              <w:r w:rsidRPr="001A6934" w:rsidDel="00A81686">
                <w:rPr>
                  <w:rStyle w:val="Hyperlink"/>
                  <w:noProof/>
                  <w:lang w:val="en-US"/>
                </w:rPr>
                <w:delText xml:space="preserve"> Boot Time</w:delText>
              </w:r>
              <w:r w:rsidDel="00A81686">
                <w:rPr>
                  <w:noProof/>
                  <w:webHidden/>
                </w:rPr>
                <w:tab/>
              </w:r>
            </w:del>
          </w:ins>
        </w:p>
        <w:p w:rsidR="00442CC0" w:rsidDel="00A81686" w:rsidRDefault="00442CC0">
          <w:pPr>
            <w:pStyle w:val="TOC3"/>
            <w:tabs>
              <w:tab w:val="right" w:leader="dot" w:pos="9742"/>
            </w:tabs>
            <w:rPr>
              <w:ins w:id="1120" w:author=" " w:date="2017-03-09T11:18:00Z"/>
              <w:del w:id="1121" w:author="Huy Duc. Nguyen" w:date="2017-08-29T13:10:00Z"/>
              <w:rFonts w:asciiTheme="minorHAnsi" w:hAnsiTheme="minorHAnsi" w:cstheme="minorBidi"/>
              <w:noProof/>
              <w:kern w:val="2"/>
              <w:sz w:val="21"/>
              <w:szCs w:val="22"/>
              <w:lang w:val="en-US" w:eastAsia="ja-JP"/>
            </w:rPr>
          </w:pPr>
          <w:ins w:id="1122" w:author=" " w:date="2017-03-09T11:18:00Z">
            <w:del w:id="1123" w:author="Huy Duc. Nguyen" w:date="2017-08-29T13:10:00Z">
              <w:r w:rsidRPr="001A6934" w:rsidDel="00A81686">
                <w:rPr>
                  <w:rStyle w:val="Hyperlink"/>
                  <w:noProof/>
                  <w14:scene3d>
                    <w14:camera w14:prst="orthographicFront"/>
                    <w14:lightRig w14:rig="threePt" w14:dir="t">
                      <w14:rot w14:lat="0" w14:lon="0" w14:rev="0"/>
                    </w14:lightRig>
                  </w14:scene3d>
                </w:rPr>
                <w:delText>5.4.1.</w:delText>
              </w:r>
              <w:r w:rsidRPr="001A6934" w:rsidDel="00A81686">
                <w:rPr>
                  <w:rStyle w:val="Hyperlink"/>
                  <w:noProof/>
                </w:rPr>
                <w:delText xml:space="preserve"> From power on to booting of INTEGRITY OS</w:delText>
              </w:r>
              <w:r w:rsidDel="00A81686">
                <w:rPr>
                  <w:noProof/>
                  <w:webHidden/>
                </w:rPr>
                <w:tab/>
              </w:r>
            </w:del>
          </w:ins>
        </w:p>
        <w:p w:rsidR="00442CC0" w:rsidDel="00A81686" w:rsidRDefault="00442CC0">
          <w:pPr>
            <w:pStyle w:val="TOC3"/>
            <w:tabs>
              <w:tab w:val="right" w:leader="dot" w:pos="9742"/>
            </w:tabs>
            <w:rPr>
              <w:ins w:id="1124" w:author=" " w:date="2017-03-09T11:18:00Z"/>
              <w:del w:id="1125" w:author="Huy Duc. Nguyen" w:date="2017-08-29T13:10:00Z"/>
              <w:rFonts w:asciiTheme="minorHAnsi" w:hAnsiTheme="minorHAnsi" w:cstheme="minorBidi"/>
              <w:noProof/>
              <w:kern w:val="2"/>
              <w:sz w:val="21"/>
              <w:szCs w:val="22"/>
              <w:lang w:val="en-US" w:eastAsia="ja-JP"/>
            </w:rPr>
          </w:pPr>
          <w:ins w:id="1126" w:author=" " w:date="2017-03-09T11:18:00Z">
            <w:del w:id="1127" w:author="Huy Duc. Nguyen" w:date="2017-08-29T13:10:00Z">
              <w:r w:rsidRPr="001A6934" w:rsidDel="00A81686">
                <w:rPr>
                  <w:rStyle w:val="Hyperlink"/>
                  <w:noProof/>
                  <w14:scene3d>
                    <w14:camera w14:prst="orthographicFront"/>
                    <w14:lightRig w14:rig="threePt" w14:dir="t">
                      <w14:rot w14:lat="0" w14:lon="0" w14:rev="0"/>
                    </w14:lightRig>
                  </w14:scene3d>
                </w:rPr>
                <w:delText>5.4.2.</w:delText>
              </w:r>
              <w:r w:rsidRPr="001A6934" w:rsidDel="00A81686">
                <w:rPr>
                  <w:rStyle w:val="Hyperlink"/>
                  <w:noProof/>
                </w:rPr>
                <w:delText xml:space="preserve"> From power on to starting up of Meter cluster application on INTEGRITY</w:delText>
              </w:r>
              <w:r w:rsidDel="00A81686">
                <w:rPr>
                  <w:noProof/>
                  <w:webHidden/>
                </w:rPr>
                <w:tab/>
              </w:r>
            </w:del>
          </w:ins>
        </w:p>
        <w:p w:rsidR="00442CC0" w:rsidDel="00A81686" w:rsidRDefault="00442CC0">
          <w:pPr>
            <w:pStyle w:val="TOC3"/>
            <w:tabs>
              <w:tab w:val="right" w:leader="dot" w:pos="9742"/>
            </w:tabs>
            <w:rPr>
              <w:ins w:id="1128" w:author=" " w:date="2017-03-09T11:18:00Z"/>
              <w:del w:id="1129" w:author="Huy Duc. Nguyen" w:date="2017-08-29T13:10:00Z"/>
              <w:rFonts w:asciiTheme="minorHAnsi" w:hAnsiTheme="minorHAnsi" w:cstheme="minorBidi"/>
              <w:noProof/>
              <w:kern w:val="2"/>
              <w:sz w:val="21"/>
              <w:szCs w:val="22"/>
              <w:lang w:val="en-US" w:eastAsia="ja-JP"/>
            </w:rPr>
          </w:pPr>
          <w:ins w:id="1130" w:author=" " w:date="2017-03-09T11:18:00Z">
            <w:del w:id="1131" w:author="Huy Duc. Nguyen" w:date="2017-08-29T13:10:00Z">
              <w:r w:rsidRPr="001A6934" w:rsidDel="00A81686">
                <w:rPr>
                  <w:rStyle w:val="Hyperlink"/>
                  <w:noProof/>
                  <w14:scene3d>
                    <w14:camera w14:prst="orthographicFront"/>
                    <w14:lightRig w14:rig="threePt" w14:dir="t">
                      <w14:rot w14:lat="0" w14:lon="0" w14:rev="0"/>
                    </w14:lightRig>
                  </w14:scene3d>
                </w:rPr>
                <w:delText>5.4.3.</w:delText>
              </w:r>
              <w:r w:rsidRPr="001A6934" w:rsidDel="00A81686">
                <w:rPr>
                  <w:rStyle w:val="Hyperlink"/>
                  <w:noProof/>
                </w:rPr>
                <w:delText xml:space="preserve"> From power on to booting of Linux OS</w:delText>
              </w:r>
              <w:r w:rsidDel="00A81686">
                <w:rPr>
                  <w:noProof/>
                  <w:webHidden/>
                </w:rPr>
                <w:tab/>
              </w:r>
            </w:del>
          </w:ins>
        </w:p>
        <w:p w:rsidR="00442CC0" w:rsidDel="00A81686" w:rsidRDefault="00442CC0">
          <w:pPr>
            <w:pStyle w:val="TOC3"/>
            <w:tabs>
              <w:tab w:val="right" w:leader="dot" w:pos="9742"/>
            </w:tabs>
            <w:rPr>
              <w:ins w:id="1132" w:author=" " w:date="2017-03-09T11:18:00Z"/>
              <w:del w:id="1133" w:author="Huy Duc. Nguyen" w:date="2017-08-29T13:10:00Z"/>
              <w:rFonts w:asciiTheme="minorHAnsi" w:hAnsiTheme="minorHAnsi" w:cstheme="minorBidi"/>
              <w:noProof/>
              <w:kern w:val="2"/>
              <w:sz w:val="21"/>
              <w:szCs w:val="22"/>
              <w:lang w:val="en-US" w:eastAsia="ja-JP"/>
            </w:rPr>
          </w:pPr>
          <w:ins w:id="1134" w:author=" " w:date="2017-03-09T11:18:00Z">
            <w:del w:id="1135" w:author="Huy Duc. Nguyen" w:date="2017-08-29T13:10:00Z">
              <w:r w:rsidRPr="001A6934" w:rsidDel="00A81686">
                <w:rPr>
                  <w:rStyle w:val="Hyperlink"/>
                  <w:noProof/>
                  <w14:scene3d>
                    <w14:camera w14:prst="orthographicFront"/>
                    <w14:lightRig w14:rig="threePt" w14:dir="t">
                      <w14:rot w14:lat="0" w14:lon="0" w14:rev="0"/>
                    </w14:lightRig>
                  </w14:scene3d>
                </w:rPr>
                <w:delText>5.4.4.</w:delText>
              </w:r>
              <w:r w:rsidRPr="001A6934" w:rsidDel="00A81686">
                <w:rPr>
                  <w:rStyle w:val="Hyperlink"/>
                  <w:noProof/>
                </w:rPr>
                <w:delText xml:space="preserve"> From power on to starting up of Video app and MAP/HMI of graphics on Linux OS</w:delText>
              </w:r>
              <w:r w:rsidDel="00A81686">
                <w:rPr>
                  <w:noProof/>
                  <w:webHidden/>
                </w:rPr>
                <w:tab/>
              </w:r>
            </w:del>
          </w:ins>
        </w:p>
        <w:p w:rsidR="00442CC0" w:rsidDel="00A81686" w:rsidRDefault="00442CC0">
          <w:pPr>
            <w:pStyle w:val="TOC2"/>
            <w:tabs>
              <w:tab w:val="right" w:leader="dot" w:pos="9742"/>
            </w:tabs>
            <w:rPr>
              <w:ins w:id="1136" w:author=" " w:date="2017-03-09T11:18:00Z"/>
              <w:del w:id="1137" w:author="Huy Duc. Nguyen" w:date="2017-08-29T13:10:00Z"/>
              <w:rFonts w:asciiTheme="minorHAnsi" w:hAnsiTheme="minorHAnsi" w:cstheme="minorBidi"/>
              <w:noProof/>
              <w:kern w:val="2"/>
              <w:sz w:val="21"/>
              <w:szCs w:val="22"/>
              <w:lang w:val="en-US" w:eastAsia="ja-JP"/>
            </w:rPr>
          </w:pPr>
          <w:ins w:id="1138" w:author=" " w:date="2017-03-09T11:18:00Z">
            <w:del w:id="1139"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5.5.</w:delText>
              </w:r>
              <w:r w:rsidRPr="001A6934" w:rsidDel="00A81686">
                <w:rPr>
                  <w:rStyle w:val="Hyperlink"/>
                  <w:noProof/>
                  <w:lang w:val="en-US"/>
                </w:rPr>
                <w:delText xml:space="preserve"> Interrupt Time</w:delText>
              </w:r>
              <w:r w:rsidDel="00A81686">
                <w:rPr>
                  <w:noProof/>
                  <w:webHidden/>
                </w:rPr>
                <w:tab/>
              </w:r>
            </w:del>
          </w:ins>
        </w:p>
        <w:p w:rsidR="00442CC0" w:rsidDel="00A81686" w:rsidRDefault="00442CC0">
          <w:pPr>
            <w:pStyle w:val="TOC3"/>
            <w:tabs>
              <w:tab w:val="right" w:leader="dot" w:pos="9742"/>
            </w:tabs>
            <w:rPr>
              <w:ins w:id="1140" w:author=" " w:date="2017-03-09T11:18:00Z"/>
              <w:del w:id="1141" w:author="Huy Duc. Nguyen" w:date="2017-08-29T13:10:00Z"/>
              <w:rFonts w:asciiTheme="minorHAnsi" w:hAnsiTheme="minorHAnsi" w:cstheme="minorBidi"/>
              <w:noProof/>
              <w:kern w:val="2"/>
              <w:sz w:val="21"/>
              <w:szCs w:val="22"/>
              <w:lang w:val="en-US" w:eastAsia="ja-JP"/>
            </w:rPr>
          </w:pPr>
          <w:ins w:id="1142" w:author=" " w:date="2017-03-09T11:18:00Z">
            <w:del w:id="1143" w:author="Huy Duc. Nguyen" w:date="2017-08-29T13:10:00Z">
              <w:r w:rsidRPr="001A6934" w:rsidDel="00A81686">
                <w:rPr>
                  <w:rStyle w:val="Hyperlink"/>
                  <w:noProof/>
                  <w14:scene3d>
                    <w14:camera w14:prst="orthographicFront"/>
                    <w14:lightRig w14:rig="threePt" w14:dir="t">
                      <w14:rot w14:lat="0" w14:lon="0" w14:rev="0"/>
                    </w14:lightRig>
                  </w14:scene3d>
                </w:rPr>
                <w:delText>5.5.1.</w:delText>
              </w:r>
              <w:r w:rsidRPr="001A6934" w:rsidDel="00A81686">
                <w:rPr>
                  <w:rStyle w:val="Hyperlink"/>
                  <w:noProof/>
                </w:rPr>
                <w:delText xml:space="preserve"> Delay time for interrupt</w:delText>
              </w:r>
              <w:r w:rsidDel="00A81686">
                <w:rPr>
                  <w:noProof/>
                  <w:webHidden/>
                </w:rPr>
                <w:tab/>
              </w:r>
            </w:del>
          </w:ins>
        </w:p>
        <w:p w:rsidR="00442CC0" w:rsidDel="00A81686" w:rsidRDefault="00442CC0">
          <w:pPr>
            <w:pStyle w:val="TOC3"/>
            <w:tabs>
              <w:tab w:val="right" w:leader="dot" w:pos="9742"/>
            </w:tabs>
            <w:rPr>
              <w:ins w:id="1144" w:author=" " w:date="2017-03-09T11:18:00Z"/>
              <w:del w:id="1145" w:author="Huy Duc. Nguyen" w:date="2017-08-29T13:10:00Z"/>
              <w:rFonts w:asciiTheme="minorHAnsi" w:hAnsiTheme="minorHAnsi" w:cstheme="minorBidi"/>
              <w:noProof/>
              <w:kern w:val="2"/>
              <w:sz w:val="21"/>
              <w:szCs w:val="22"/>
              <w:lang w:val="en-US" w:eastAsia="ja-JP"/>
            </w:rPr>
          </w:pPr>
          <w:ins w:id="1146" w:author=" " w:date="2017-03-09T11:18:00Z">
            <w:del w:id="1147" w:author="Huy Duc. Nguyen" w:date="2017-08-29T13:10:00Z">
              <w:r w:rsidRPr="001A6934" w:rsidDel="00A81686">
                <w:rPr>
                  <w:rStyle w:val="Hyperlink"/>
                  <w:noProof/>
                  <w14:scene3d>
                    <w14:camera w14:prst="orthographicFront"/>
                    <w14:lightRig w14:rig="threePt" w14:dir="t">
                      <w14:rot w14:lat="0" w14:lon="0" w14:rev="0"/>
                    </w14:lightRig>
                  </w14:scene3d>
                </w:rPr>
                <w:delText>5.5.2.</w:delText>
              </w:r>
              <w:r w:rsidRPr="001A6934" w:rsidDel="00A81686">
                <w:rPr>
                  <w:rStyle w:val="Hyperlink"/>
                  <w:noProof/>
                </w:rPr>
                <w:delText xml:space="preserve"> Delay time variation</w:delText>
              </w:r>
              <w:r w:rsidDel="00A81686">
                <w:rPr>
                  <w:noProof/>
                  <w:webHidden/>
                </w:rPr>
                <w:tab/>
              </w:r>
            </w:del>
          </w:ins>
        </w:p>
        <w:p w:rsidR="00442CC0" w:rsidDel="00A81686" w:rsidRDefault="00442CC0">
          <w:pPr>
            <w:pStyle w:val="TOC3"/>
            <w:tabs>
              <w:tab w:val="right" w:leader="dot" w:pos="9742"/>
            </w:tabs>
            <w:rPr>
              <w:ins w:id="1148" w:author=" " w:date="2017-03-09T11:18:00Z"/>
              <w:del w:id="1149" w:author="Huy Duc. Nguyen" w:date="2017-08-29T13:10:00Z"/>
              <w:rFonts w:asciiTheme="minorHAnsi" w:hAnsiTheme="minorHAnsi" w:cstheme="minorBidi"/>
              <w:noProof/>
              <w:kern w:val="2"/>
              <w:sz w:val="21"/>
              <w:szCs w:val="22"/>
              <w:lang w:val="en-US" w:eastAsia="ja-JP"/>
            </w:rPr>
          </w:pPr>
          <w:ins w:id="1150" w:author=" " w:date="2017-03-09T11:18:00Z">
            <w:del w:id="1151" w:author="Huy Duc. Nguyen" w:date="2017-08-29T13:10:00Z">
              <w:r w:rsidRPr="001A6934" w:rsidDel="00A81686">
                <w:rPr>
                  <w:rStyle w:val="Hyperlink"/>
                  <w:noProof/>
                  <w14:scene3d>
                    <w14:camera w14:prst="orthographicFront"/>
                    <w14:lightRig w14:rig="threePt" w14:dir="t">
                      <w14:rot w14:lat="0" w14:lon="0" w14:rev="0"/>
                    </w14:lightRig>
                  </w14:scene3d>
                </w:rPr>
                <w:delText>5.5.3.</w:delText>
              </w:r>
              <w:r w:rsidRPr="001A6934" w:rsidDel="00A81686">
                <w:rPr>
                  <w:rStyle w:val="Hyperlink"/>
                  <w:noProof/>
                </w:rPr>
                <w:delText xml:space="preserve"> Lock Synchronization latency</w:delText>
              </w:r>
              <w:r w:rsidDel="00A81686">
                <w:rPr>
                  <w:noProof/>
                  <w:webHidden/>
                </w:rPr>
                <w:tab/>
              </w:r>
            </w:del>
          </w:ins>
        </w:p>
        <w:p w:rsidR="00442CC0" w:rsidDel="00A81686" w:rsidRDefault="00442CC0">
          <w:pPr>
            <w:pStyle w:val="TOC2"/>
            <w:tabs>
              <w:tab w:val="right" w:leader="dot" w:pos="9742"/>
            </w:tabs>
            <w:rPr>
              <w:ins w:id="1152" w:author=" " w:date="2017-03-09T11:18:00Z"/>
              <w:del w:id="1153" w:author="Huy Duc. Nguyen" w:date="2017-08-29T13:10:00Z"/>
              <w:rFonts w:asciiTheme="minorHAnsi" w:hAnsiTheme="minorHAnsi" w:cstheme="minorBidi"/>
              <w:noProof/>
              <w:kern w:val="2"/>
              <w:sz w:val="21"/>
              <w:szCs w:val="22"/>
              <w:lang w:val="en-US" w:eastAsia="ja-JP"/>
            </w:rPr>
          </w:pPr>
          <w:ins w:id="1154" w:author=" " w:date="2017-03-09T11:18:00Z">
            <w:del w:id="1155"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5.6.</w:delText>
              </w:r>
              <w:r w:rsidRPr="001A6934" w:rsidDel="00A81686">
                <w:rPr>
                  <w:rStyle w:val="Hyperlink"/>
                  <w:noProof/>
                  <w:lang w:val="en-US"/>
                </w:rPr>
                <w:delText xml:space="preserve"> Drawing Performance</w:delText>
              </w:r>
              <w:r w:rsidDel="00A81686">
                <w:rPr>
                  <w:noProof/>
                  <w:webHidden/>
                </w:rPr>
                <w:tab/>
              </w:r>
            </w:del>
          </w:ins>
        </w:p>
        <w:p w:rsidR="00442CC0" w:rsidDel="00A81686" w:rsidRDefault="00442CC0">
          <w:pPr>
            <w:pStyle w:val="TOC3"/>
            <w:tabs>
              <w:tab w:val="right" w:leader="dot" w:pos="9742"/>
            </w:tabs>
            <w:rPr>
              <w:ins w:id="1156" w:author=" " w:date="2017-03-09T11:18:00Z"/>
              <w:del w:id="1157" w:author="Huy Duc. Nguyen" w:date="2017-08-29T13:10:00Z"/>
              <w:rFonts w:asciiTheme="minorHAnsi" w:hAnsiTheme="minorHAnsi" w:cstheme="minorBidi"/>
              <w:noProof/>
              <w:kern w:val="2"/>
              <w:sz w:val="21"/>
              <w:szCs w:val="22"/>
              <w:lang w:val="en-US" w:eastAsia="ja-JP"/>
            </w:rPr>
          </w:pPr>
          <w:ins w:id="1158" w:author=" " w:date="2017-03-09T11:18:00Z">
            <w:del w:id="1159" w:author="Huy Duc. Nguyen" w:date="2017-08-29T13:10:00Z">
              <w:r w:rsidRPr="001A6934" w:rsidDel="00A81686">
                <w:rPr>
                  <w:rStyle w:val="Hyperlink"/>
                  <w:noProof/>
                  <w14:scene3d>
                    <w14:camera w14:prst="orthographicFront"/>
                    <w14:lightRig w14:rig="threePt" w14:dir="t">
                      <w14:rot w14:lat="0" w14:lon="0" w14:rev="0"/>
                    </w14:lightRig>
                  </w14:scene3d>
                </w:rPr>
                <w:delText>5.6.1.</w:delText>
              </w:r>
              <w:r w:rsidRPr="001A6934" w:rsidDel="00A81686">
                <w:rPr>
                  <w:rStyle w:val="Hyperlink"/>
                  <w:noProof/>
                </w:rPr>
                <w:delText xml:space="preserve"> FPS on Linux graphics</w:delText>
              </w:r>
              <w:r w:rsidDel="00A81686">
                <w:rPr>
                  <w:noProof/>
                  <w:webHidden/>
                </w:rPr>
                <w:tab/>
              </w:r>
            </w:del>
          </w:ins>
        </w:p>
        <w:p w:rsidR="00442CC0" w:rsidDel="00A81686" w:rsidRDefault="00442CC0">
          <w:pPr>
            <w:pStyle w:val="TOC3"/>
            <w:tabs>
              <w:tab w:val="right" w:leader="dot" w:pos="9742"/>
            </w:tabs>
            <w:rPr>
              <w:ins w:id="1160" w:author=" " w:date="2017-03-09T11:18:00Z"/>
              <w:del w:id="1161" w:author="Huy Duc. Nguyen" w:date="2017-08-29T13:10:00Z"/>
              <w:rFonts w:asciiTheme="minorHAnsi" w:hAnsiTheme="minorHAnsi" w:cstheme="minorBidi"/>
              <w:noProof/>
              <w:kern w:val="2"/>
              <w:sz w:val="21"/>
              <w:szCs w:val="22"/>
              <w:lang w:val="en-US" w:eastAsia="ja-JP"/>
            </w:rPr>
          </w:pPr>
          <w:ins w:id="1162" w:author=" " w:date="2017-03-09T11:18:00Z">
            <w:del w:id="1163" w:author="Huy Duc. Nguyen" w:date="2017-08-29T13:10:00Z">
              <w:r w:rsidRPr="001A6934" w:rsidDel="00A81686">
                <w:rPr>
                  <w:rStyle w:val="Hyperlink"/>
                  <w:noProof/>
                  <w14:scene3d>
                    <w14:camera w14:prst="orthographicFront"/>
                    <w14:lightRig w14:rig="threePt" w14:dir="t">
                      <w14:rot w14:lat="0" w14:lon="0" w14:rev="0"/>
                    </w14:lightRig>
                  </w14:scene3d>
                </w:rPr>
                <w:delText>5.6.2.</w:delText>
              </w:r>
              <w:r w:rsidRPr="001A6934" w:rsidDel="00A81686">
                <w:rPr>
                  <w:rStyle w:val="Hyperlink"/>
                  <w:noProof/>
                </w:rPr>
                <w:delText xml:space="preserve"> FPS on INTEGRITY graphics</w:delText>
              </w:r>
              <w:r w:rsidDel="00A81686">
                <w:rPr>
                  <w:noProof/>
                  <w:webHidden/>
                </w:rPr>
                <w:tab/>
              </w:r>
            </w:del>
          </w:ins>
        </w:p>
        <w:p w:rsidR="00442CC0" w:rsidDel="00A81686" w:rsidRDefault="00442CC0">
          <w:pPr>
            <w:pStyle w:val="TOC3"/>
            <w:tabs>
              <w:tab w:val="right" w:leader="dot" w:pos="9742"/>
            </w:tabs>
            <w:rPr>
              <w:ins w:id="1164" w:author=" " w:date="2017-03-09T11:18:00Z"/>
              <w:del w:id="1165" w:author="Huy Duc. Nguyen" w:date="2017-08-29T13:10:00Z"/>
              <w:rFonts w:asciiTheme="minorHAnsi" w:hAnsiTheme="minorHAnsi" w:cstheme="minorBidi"/>
              <w:noProof/>
              <w:kern w:val="2"/>
              <w:sz w:val="21"/>
              <w:szCs w:val="22"/>
              <w:lang w:val="en-US" w:eastAsia="ja-JP"/>
            </w:rPr>
          </w:pPr>
          <w:ins w:id="1166" w:author=" " w:date="2017-03-09T11:18:00Z">
            <w:del w:id="1167" w:author="Huy Duc. Nguyen" w:date="2017-08-29T13:10:00Z">
              <w:r w:rsidRPr="001A6934" w:rsidDel="00A81686">
                <w:rPr>
                  <w:rStyle w:val="Hyperlink"/>
                  <w:noProof/>
                  <w14:scene3d>
                    <w14:camera w14:prst="orthographicFront"/>
                    <w14:lightRig w14:rig="threePt" w14:dir="t">
                      <w14:rot w14:lat="0" w14:lon="0" w14:rev="0"/>
                    </w14:lightRig>
                  </w14:scene3d>
                </w:rPr>
                <w:delText>5.6.3.</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2"/>
            <w:tabs>
              <w:tab w:val="right" w:leader="dot" w:pos="9742"/>
            </w:tabs>
            <w:rPr>
              <w:ins w:id="1168" w:author=" " w:date="2017-03-09T11:18:00Z"/>
              <w:del w:id="1169" w:author="Huy Duc. Nguyen" w:date="2017-08-29T13:10:00Z"/>
              <w:rFonts w:asciiTheme="minorHAnsi" w:hAnsiTheme="minorHAnsi" w:cstheme="minorBidi"/>
              <w:noProof/>
              <w:kern w:val="2"/>
              <w:sz w:val="21"/>
              <w:szCs w:val="22"/>
              <w:lang w:val="en-US" w:eastAsia="ja-JP"/>
            </w:rPr>
          </w:pPr>
          <w:ins w:id="1170" w:author=" " w:date="2017-03-09T11:18:00Z">
            <w:del w:id="1171"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5.7.</w:delText>
              </w:r>
              <w:r w:rsidRPr="001A6934" w:rsidDel="00A81686">
                <w:rPr>
                  <w:rStyle w:val="Hyperlink"/>
                  <w:noProof/>
                  <w:lang w:val="en-US"/>
                </w:rPr>
                <w:delText xml:space="preserve"> Video &amp; Audio Performance</w:delText>
              </w:r>
              <w:r w:rsidDel="00A81686">
                <w:rPr>
                  <w:noProof/>
                  <w:webHidden/>
                </w:rPr>
                <w:tab/>
              </w:r>
            </w:del>
          </w:ins>
        </w:p>
        <w:p w:rsidR="00442CC0" w:rsidDel="00A81686" w:rsidRDefault="00442CC0">
          <w:pPr>
            <w:pStyle w:val="TOC3"/>
            <w:tabs>
              <w:tab w:val="right" w:leader="dot" w:pos="9742"/>
            </w:tabs>
            <w:rPr>
              <w:ins w:id="1172" w:author=" " w:date="2017-03-09T11:18:00Z"/>
              <w:del w:id="1173" w:author="Huy Duc. Nguyen" w:date="2017-08-29T13:10:00Z"/>
              <w:rFonts w:asciiTheme="minorHAnsi" w:hAnsiTheme="minorHAnsi" w:cstheme="minorBidi"/>
              <w:noProof/>
              <w:kern w:val="2"/>
              <w:sz w:val="21"/>
              <w:szCs w:val="22"/>
              <w:lang w:val="en-US" w:eastAsia="ja-JP"/>
            </w:rPr>
          </w:pPr>
          <w:ins w:id="1174" w:author=" " w:date="2017-03-09T11:18:00Z">
            <w:del w:id="1175" w:author="Huy Duc. Nguyen" w:date="2017-08-29T13:10:00Z">
              <w:r w:rsidRPr="001A6934" w:rsidDel="00A81686">
                <w:rPr>
                  <w:rStyle w:val="Hyperlink"/>
                  <w:noProof/>
                  <w14:scene3d>
                    <w14:camera w14:prst="orthographicFront"/>
                    <w14:lightRig w14:rig="threePt" w14:dir="t">
                      <w14:rot w14:lat="0" w14:lon="0" w14:rev="0"/>
                    </w14:lightRig>
                  </w14:scene3d>
                </w:rPr>
                <w:delText>5.7.1.</w:delText>
              </w:r>
              <w:r w:rsidRPr="001A6934" w:rsidDel="00A81686">
                <w:rPr>
                  <w:rStyle w:val="Hyperlink"/>
                  <w:noProof/>
                </w:rPr>
                <w:delText xml:space="preserve"> FPS on Linux Video decode</w:delText>
              </w:r>
              <w:r w:rsidDel="00A81686">
                <w:rPr>
                  <w:noProof/>
                  <w:webHidden/>
                </w:rPr>
                <w:tab/>
              </w:r>
            </w:del>
          </w:ins>
        </w:p>
        <w:p w:rsidR="00442CC0" w:rsidDel="00A81686" w:rsidRDefault="00442CC0">
          <w:pPr>
            <w:pStyle w:val="TOC3"/>
            <w:tabs>
              <w:tab w:val="right" w:leader="dot" w:pos="9742"/>
            </w:tabs>
            <w:rPr>
              <w:ins w:id="1176" w:author=" " w:date="2017-03-09T11:18:00Z"/>
              <w:del w:id="1177" w:author="Huy Duc. Nguyen" w:date="2017-08-29T13:10:00Z"/>
              <w:rFonts w:asciiTheme="minorHAnsi" w:hAnsiTheme="minorHAnsi" w:cstheme="minorBidi"/>
              <w:noProof/>
              <w:kern w:val="2"/>
              <w:sz w:val="21"/>
              <w:szCs w:val="22"/>
              <w:lang w:val="en-US" w:eastAsia="ja-JP"/>
            </w:rPr>
          </w:pPr>
          <w:ins w:id="1178" w:author=" " w:date="2017-03-09T11:18:00Z">
            <w:del w:id="1179" w:author="Huy Duc. Nguyen" w:date="2017-08-29T13:10:00Z">
              <w:r w:rsidRPr="001A6934" w:rsidDel="00A81686">
                <w:rPr>
                  <w:rStyle w:val="Hyperlink"/>
                  <w:noProof/>
                  <w14:scene3d>
                    <w14:camera w14:prst="orthographicFront"/>
                    <w14:lightRig w14:rig="threePt" w14:dir="t">
                      <w14:rot w14:lat="0" w14:lon="0" w14:rev="0"/>
                    </w14:lightRig>
                  </w14:scene3d>
                </w:rPr>
                <w:delText>5.7.2.</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3"/>
            <w:tabs>
              <w:tab w:val="right" w:leader="dot" w:pos="9742"/>
            </w:tabs>
            <w:rPr>
              <w:ins w:id="1180" w:author=" " w:date="2017-03-09T11:18:00Z"/>
              <w:del w:id="1181" w:author="Huy Duc. Nguyen" w:date="2017-08-29T13:10:00Z"/>
              <w:rFonts w:asciiTheme="minorHAnsi" w:hAnsiTheme="minorHAnsi" w:cstheme="minorBidi"/>
              <w:noProof/>
              <w:kern w:val="2"/>
              <w:sz w:val="21"/>
              <w:szCs w:val="22"/>
              <w:lang w:val="en-US" w:eastAsia="ja-JP"/>
            </w:rPr>
          </w:pPr>
          <w:ins w:id="1182" w:author=" " w:date="2017-03-09T11:18:00Z">
            <w:del w:id="1183" w:author="Huy Duc. Nguyen" w:date="2017-08-29T13:10:00Z">
              <w:r w:rsidRPr="001A6934" w:rsidDel="00A81686">
                <w:rPr>
                  <w:rStyle w:val="Hyperlink"/>
                  <w:noProof/>
                  <w14:scene3d>
                    <w14:camera w14:prst="orthographicFront"/>
                    <w14:lightRig w14:rig="threePt" w14:dir="t">
                      <w14:rot w14:lat="0" w14:lon="0" w14:rev="0"/>
                    </w14:lightRig>
                  </w14:scene3d>
                </w:rPr>
                <w:delText>5.7.3.</w:delText>
              </w:r>
              <w:r w:rsidRPr="001A6934" w:rsidDel="00A81686">
                <w:rPr>
                  <w:rStyle w:val="Hyperlink"/>
                  <w:noProof/>
                </w:rPr>
                <w:delText xml:space="preserve"> Audio playback performance</w:delText>
              </w:r>
              <w:r w:rsidDel="00A81686">
                <w:rPr>
                  <w:noProof/>
                  <w:webHidden/>
                </w:rPr>
                <w:tab/>
              </w:r>
            </w:del>
          </w:ins>
        </w:p>
        <w:p w:rsidR="00442CC0" w:rsidDel="00A81686" w:rsidRDefault="00442CC0">
          <w:pPr>
            <w:pStyle w:val="TOC3"/>
            <w:tabs>
              <w:tab w:val="right" w:leader="dot" w:pos="9742"/>
            </w:tabs>
            <w:rPr>
              <w:ins w:id="1184" w:author=" " w:date="2017-03-09T11:18:00Z"/>
              <w:del w:id="1185" w:author="Huy Duc. Nguyen" w:date="2017-08-29T13:10:00Z"/>
              <w:rFonts w:asciiTheme="minorHAnsi" w:hAnsiTheme="minorHAnsi" w:cstheme="minorBidi"/>
              <w:noProof/>
              <w:kern w:val="2"/>
              <w:sz w:val="21"/>
              <w:szCs w:val="22"/>
              <w:lang w:val="en-US" w:eastAsia="ja-JP"/>
            </w:rPr>
          </w:pPr>
          <w:ins w:id="1186" w:author=" " w:date="2017-03-09T11:18:00Z">
            <w:del w:id="1187" w:author="Huy Duc. Nguyen" w:date="2017-08-29T13:10:00Z">
              <w:r w:rsidRPr="001A6934" w:rsidDel="00A81686">
                <w:rPr>
                  <w:rStyle w:val="Hyperlink"/>
                  <w:noProof/>
                  <w14:scene3d>
                    <w14:camera w14:prst="orthographicFront"/>
                    <w14:lightRig w14:rig="threePt" w14:dir="t">
                      <w14:rot w14:lat="0" w14:lon="0" w14:rev="0"/>
                    </w14:lightRig>
                  </w14:scene3d>
                </w:rPr>
                <w:delText>5.7.4.</w:delText>
              </w:r>
              <w:r w:rsidRPr="001A6934" w:rsidDel="00A81686">
                <w:rPr>
                  <w:rStyle w:val="Hyperlink"/>
                  <w:noProof/>
                </w:rPr>
                <w:delText xml:space="preserve"> H.264 decoder/encoder latency</w:delText>
              </w:r>
              <w:r w:rsidDel="00A81686">
                <w:rPr>
                  <w:noProof/>
                  <w:webHidden/>
                </w:rPr>
                <w:tab/>
              </w:r>
            </w:del>
          </w:ins>
        </w:p>
        <w:p w:rsidR="00442CC0" w:rsidDel="00A81686" w:rsidRDefault="00442CC0">
          <w:pPr>
            <w:pStyle w:val="TOC2"/>
            <w:tabs>
              <w:tab w:val="right" w:leader="dot" w:pos="9742"/>
            </w:tabs>
            <w:rPr>
              <w:ins w:id="1188" w:author=" " w:date="2017-03-09T11:18:00Z"/>
              <w:del w:id="1189" w:author="Huy Duc. Nguyen" w:date="2017-08-29T13:10:00Z"/>
              <w:rFonts w:asciiTheme="minorHAnsi" w:hAnsiTheme="minorHAnsi" w:cstheme="minorBidi"/>
              <w:noProof/>
              <w:kern w:val="2"/>
              <w:sz w:val="21"/>
              <w:szCs w:val="22"/>
              <w:lang w:val="en-US" w:eastAsia="ja-JP"/>
            </w:rPr>
          </w:pPr>
          <w:ins w:id="1190" w:author=" " w:date="2017-03-09T11:18:00Z">
            <w:del w:id="1191"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5.8.</w:delText>
              </w:r>
              <w:r w:rsidRPr="001A6934" w:rsidDel="00A81686">
                <w:rPr>
                  <w:rStyle w:val="Hyperlink"/>
                  <w:noProof/>
                  <w:lang w:val="en-US"/>
                </w:rPr>
                <w:delText xml:space="preserve"> Camera Performance</w:delText>
              </w:r>
              <w:r w:rsidDel="00A81686">
                <w:rPr>
                  <w:noProof/>
                  <w:webHidden/>
                </w:rPr>
                <w:tab/>
              </w:r>
            </w:del>
          </w:ins>
        </w:p>
        <w:p w:rsidR="00442CC0" w:rsidDel="00A81686" w:rsidRDefault="00442CC0">
          <w:pPr>
            <w:pStyle w:val="TOC3"/>
            <w:tabs>
              <w:tab w:val="right" w:leader="dot" w:pos="9742"/>
            </w:tabs>
            <w:rPr>
              <w:ins w:id="1192" w:author=" " w:date="2017-03-09T11:18:00Z"/>
              <w:del w:id="1193" w:author="Huy Duc. Nguyen" w:date="2017-08-29T13:10:00Z"/>
              <w:rFonts w:asciiTheme="minorHAnsi" w:hAnsiTheme="minorHAnsi" w:cstheme="minorBidi"/>
              <w:noProof/>
              <w:kern w:val="2"/>
              <w:sz w:val="21"/>
              <w:szCs w:val="22"/>
              <w:lang w:val="en-US" w:eastAsia="ja-JP"/>
            </w:rPr>
          </w:pPr>
          <w:ins w:id="1194" w:author=" " w:date="2017-03-09T11:18:00Z">
            <w:del w:id="1195" w:author="Huy Duc. Nguyen" w:date="2017-08-29T13:10:00Z">
              <w:r w:rsidRPr="001A6934" w:rsidDel="00A81686">
                <w:rPr>
                  <w:rStyle w:val="Hyperlink"/>
                  <w:noProof/>
                  <w14:scene3d>
                    <w14:camera w14:prst="orthographicFront"/>
                    <w14:lightRig w14:rig="threePt" w14:dir="t">
                      <w14:rot w14:lat="0" w14:lon="0" w14:rev="0"/>
                    </w14:lightRig>
                  </w14:scene3d>
                </w:rPr>
                <w:delText>5.8.1.</w:delText>
              </w:r>
              <w:r w:rsidRPr="001A6934" w:rsidDel="00A81686">
                <w:rPr>
                  <w:rStyle w:val="Hyperlink"/>
                  <w:noProof/>
                </w:rPr>
                <w:delText xml:space="preserve"> FPS on Linux of camera</w:delText>
              </w:r>
              <w:r w:rsidDel="00A81686">
                <w:rPr>
                  <w:noProof/>
                  <w:webHidden/>
                </w:rPr>
                <w:tab/>
              </w:r>
            </w:del>
          </w:ins>
        </w:p>
        <w:p w:rsidR="00442CC0" w:rsidDel="00A81686" w:rsidRDefault="00442CC0">
          <w:pPr>
            <w:pStyle w:val="TOC3"/>
            <w:tabs>
              <w:tab w:val="right" w:leader="dot" w:pos="9742"/>
            </w:tabs>
            <w:rPr>
              <w:ins w:id="1196" w:author=" " w:date="2017-03-09T11:18:00Z"/>
              <w:del w:id="1197" w:author="Huy Duc. Nguyen" w:date="2017-08-29T13:10:00Z"/>
              <w:rFonts w:asciiTheme="minorHAnsi" w:hAnsiTheme="minorHAnsi" w:cstheme="minorBidi"/>
              <w:noProof/>
              <w:kern w:val="2"/>
              <w:sz w:val="21"/>
              <w:szCs w:val="22"/>
              <w:lang w:val="en-US" w:eastAsia="ja-JP"/>
            </w:rPr>
          </w:pPr>
          <w:ins w:id="1198" w:author=" " w:date="2017-03-09T11:18:00Z">
            <w:del w:id="1199" w:author="Huy Duc. Nguyen" w:date="2017-08-29T13:10:00Z">
              <w:r w:rsidRPr="001A6934" w:rsidDel="00A81686">
                <w:rPr>
                  <w:rStyle w:val="Hyperlink"/>
                  <w:noProof/>
                  <w14:scene3d>
                    <w14:camera w14:prst="orthographicFront"/>
                    <w14:lightRig w14:rig="threePt" w14:dir="t">
                      <w14:rot w14:lat="0" w14:lon="0" w14:rev="0"/>
                    </w14:lightRig>
                  </w14:scene3d>
                </w:rPr>
                <w:delText>5.8.2.</w:delText>
              </w:r>
              <w:r w:rsidRPr="001A6934" w:rsidDel="00A81686">
                <w:rPr>
                  <w:rStyle w:val="Hyperlink"/>
                  <w:noProof/>
                </w:rPr>
                <w:delText xml:space="preserve"> FPS on INTEGRITY of camera</w:delText>
              </w:r>
              <w:r w:rsidDel="00A81686">
                <w:rPr>
                  <w:noProof/>
                  <w:webHidden/>
                </w:rPr>
                <w:tab/>
              </w:r>
            </w:del>
          </w:ins>
        </w:p>
        <w:p w:rsidR="00442CC0" w:rsidDel="00A81686" w:rsidRDefault="00442CC0">
          <w:pPr>
            <w:pStyle w:val="TOC3"/>
            <w:tabs>
              <w:tab w:val="right" w:leader="dot" w:pos="9742"/>
            </w:tabs>
            <w:rPr>
              <w:ins w:id="1200" w:author=" " w:date="2017-03-09T11:18:00Z"/>
              <w:del w:id="1201" w:author="Huy Duc. Nguyen" w:date="2017-08-29T13:10:00Z"/>
              <w:rFonts w:asciiTheme="minorHAnsi" w:hAnsiTheme="minorHAnsi" w:cstheme="minorBidi"/>
              <w:noProof/>
              <w:kern w:val="2"/>
              <w:sz w:val="21"/>
              <w:szCs w:val="22"/>
              <w:lang w:val="en-US" w:eastAsia="ja-JP"/>
            </w:rPr>
          </w:pPr>
          <w:ins w:id="1202" w:author=" " w:date="2017-03-09T11:18:00Z">
            <w:del w:id="1203" w:author="Huy Duc. Nguyen" w:date="2017-08-29T13:10:00Z">
              <w:r w:rsidRPr="001A6934" w:rsidDel="00A81686">
                <w:rPr>
                  <w:rStyle w:val="Hyperlink"/>
                  <w:noProof/>
                  <w14:scene3d>
                    <w14:camera w14:prst="orthographicFront"/>
                    <w14:lightRig w14:rig="threePt" w14:dir="t">
                      <w14:rot w14:lat="0" w14:lon="0" w14:rev="0"/>
                    </w14:lightRig>
                  </w14:scene3d>
                </w:rPr>
                <w:delText>5.8.3.</w:delText>
              </w:r>
              <w:r w:rsidRPr="001A6934" w:rsidDel="00A81686">
                <w:rPr>
                  <w:rStyle w:val="Hyperlink"/>
                  <w:noProof/>
                </w:rPr>
                <w:delText xml:space="preserve"> The overhead (FPS) compared virtualized Linux with native Linux</w:delText>
              </w:r>
              <w:r w:rsidDel="00A81686">
                <w:rPr>
                  <w:noProof/>
                  <w:webHidden/>
                </w:rPr>
                <w:tab/>
              </w:r>
            </w:del>
          </w:ins>
        </w:p>
        <w:p w:rsidR="00442CC0" w:rsidDel="00A81686" w:rsidRDefault="00442CC0">
          <w:pPr>
            <w:pStyle w:val="TOC2"/>
            <w:tabs>
              <w:tab w:val="right" w:leader="dot" w:pos="9742"/>
            </w:tabs>
            <w:rPr>
              <w:ins w:id="1204" w:author=" " w:date="2017-03-09T11:18:00Z"/>
              <w:del w:id="1205" w:author="Huy Duc. Nguyen" w:date="2017-08-29T13:10:00Z"/>
              <w:rFonts w:asciiTheme="minorHAnsi" w:hAnsiTheme="minorHAnsi" w:cstheme="minorBidi"/>
              <w:noProof/>
              <w:kern w:val="2"/>
              <w:sz w:val="21"/>
              <w:szCs w:val="22"/>
              <w:lang w:val="en-US" w:eastAsia="ja-JP"/>
            </w:rPr>
          </w:pPr>
          <w:ins w:id="1206" w:author=" " w:date="2017-03-09T11:18:00Z">
            <w:del w:id="1207"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5.9.</w:delText>
              </w:r>
              <w:r w:rsidRPr="001A6934" w:rsidDel="00A81686">
                <w:rPr>
                  <w:rStyle w:val="Hyperlink"/>
                  <w:noProof/>
                  <w:lang w:val="en-US"/>
                </w:rPr>
                <w:delText xml:space="preserve"> Display Performance</w:delText>
              </w:r>
              <w:r w:rsidDel="00A81686">
                <w:rPr>
                  <w:noProof/>
                  <w:webHidden/>
                </w:rPr>
                <w:tab/>
              </w:r>
            </w:del>
          </w:ins>
        </w:p>
        <w:p w:rsidR="00442CC0" w:rsidDel="00A81686" w:rsidRDefault="00442CC0">
          <w:pPr>
            <w:pStyle w:val="TOC3"/>
            <w:tabs>
              <w:tab w:val="right" w:leader="dot" w:pos="9742"/>
            </w:tabs>
            <w:rPr>
              <w:ins w:id="1208" w:author=" " w:date="2017-03-09T11:18:00Z"/>
              <w:del w:id="1209" w:author="Huy Duc. Nguyen" w:date="2017-08-29T13:10:00Z"/>
              <w:rFonts w:asciiTheme="minorHAnsi" w:hAnsiTheme="minorHAnsi" w:cstheme="minorBidi"/>
              <w:noProof/>
              <w:kern w:val="2"/>
              <w:sz w:val="21"/>
              <w:szCs w:val="22"/>
              <w:lang w:val="en-US" w:eastAsia="ja-JP"/>
            </w:rPr>
          </w:pPr>
          <w:ins w:id="1210" w:author=" " w:date="2017-03-09T11:18:00Z">
            <w:del w:id="1211" w:author="Huy Duc. Nguyen" w:date="2017-08-29T13:10:00Z">
              <w:r w:rsidRPr="001A6934" w:rsidDel="00A81686">
                <w:rPr>
                  <w:rStyle w:val="Hyperlink"/>
                  <w:noProof/>
                  <w14:scene3d>
                    <w14:camera w14:prst="orthographicFront"/>
                    <w14:lightRig w14:rig="threePt" w14:dir="t">
                      <w14:rot w14:lat="0" w14:lon="0" w14:rev="0"/>
                    </w14:lightRig>
                  </w14:scene3d>
                </w:rPr>
                <w:delText>5.9.1.</w:delText>
              </w:r>
              <w:r w:rsidRPr="001A6934" w:rsidDel="00A81686">
                <w:rPr>
                  <w:rStyle w:val="Hyperlink"/>
                  <w:noProof/>
                </w:rPr>
                <w:delText xml:space="preserve"> OpenGL Performance</w:delText>
              </w:r>
              <w:r w:rsidDel="00A81686">
                <w:rPr>
                  <w:noProof/>
                  <w:webHidden/>
                </w:rPr>
                <w:tab/>
              </w:r>
            </w:del>
          </w:ins>
        </w:p>
        <w:p w:rsidR="00442CC0" w:rsidDel="00A81686" w:rsidRDefault="00442CC0">
          <w:pPr>
            <w:pStyle w:val="TOC3"/>
            <w:tabs>
              <w:tab w:val="right" w:leader="dot" w:pos="9742"/>
            </w:tabs>
            <w:rPr>
              <w:ins w:id="1212" w:author=" " w:date="2017-03-09T11:18:00Z"/>
              <w:del w:id="1213" w:author="Huy Duc. Nguyen" w:date="2017-08-29T13:10:00Z"/>
              <w:rFonts w:asciiTheme="minorHAnsi" w:hAnsiTheme="minorHAnsi" w:cstheme="minorBidi"/>
              <w:noProof/>
              <w:kern w:val="2"/>
              <w:sz w:val="21"/>
              <w:szCs w:val="22"/>
              <w:lang w:val="en-US" w:eastAsia="ja-JP"/>
            </w:rPr>
          </w:pPr>
          <w:ins w:id="1214" w:author=" " w:date="2017-03-09T11:18:00Z">
            <w:del w:id="1215" w:author="Huy Duc. Nguyen" w:date="2017-08-29T13:10:00Z">
              <w:r w:rsidRPr="001A6934" w:rsidDel="00A81686">
                <w:rPr>
                  <w:rStyle w:val="Hyperlink"/>
                  <w:noProof/>
                  <w14:scene3d>
                    <w14:camera w14:prst="orthographicFront"/>
                    <w14:lightRig w14:rig="threePt" w14:dir="t">
                      <w14:rot w14:lat="0" w14:lon="0" w14:rev="0"/>
                    </w14:lightRig>
                  </w14:scene3d>
                </w:rPr>
                <w:delText>5.9.2.</w:delText>
              </w:r>
              <w:r w:rsidRPr="001A6934" w:rsidDel="00A81686">
                <w:rPr>
                  <w:rStyle w:val="Hyperlink"/>
                  <w:noProof/>
                </w:rPr>
                <w:delText xml:space="preserve"> Total performance of display system</w:delText>
              </w:r>
              <w:r w:rsidDel="00A81686">
                <w:rPr>
                  <w:noProof/>
                  <w:webHidden/>
                </w:rPr>
                <w:tab/>
              </w:r>
            </w:del>
          </w:ins>
        </w:p>
        <w:p w:rsidR="00442CC0" w:rsidDel="00A81686" w:rsidRDefault="00442CC0">
          <w:pPr>
            <w:pStyle w:val="TOC3"/>
            <w:tabs>
              <w:tab w:val="right" w:leader="dot" w:pos="9742"/>
            </w:tabs>
            <w:rPr>
              <w:ins w:id="1216" w:author=" " w:date="2017-03-09T11:18:00Z"/>
              <w:del w:id="1217" w:author="Huy Duc. Nguyen" w:date="2017-08-29T13:10:00Z"/>
              <w:rFonts w:asciiTheme="minorHAnsi" w:hAnsiTheme="minorHAnsi" w:cstheme="minorBidi"/>
              <w:noProof/>
              <w:kern w:val="2"/>
              <w:sz w:val="21"/>
              <w:szCs w:val="22"/>
              <w:lang w:val="en-US" w:eastAsia="ja-JP"/>
            </w:rPr>
          </w:pPr>
          <w:ins w:id="1218" w:author=" " w:date="2017-03-09T11:18:00Z">
            <w:del w:id="1219" w:author="Huy Duc. Nguyen" w:date="2017-08-29T13:10:00Z">
              <w:r w:rsidRPr="001A6934" w:rsidDel="00A81686">
                <w:rPr>
                  <w:rStyle w:val="Hyperlink"/>
                  <w:noProof/>
                  <w14:scene3d>
                    <w14:camera w14:prst="orthographicFront"/>
                    <w14:lightRig w14:rig="threePt" w14:dir="t">
                      <w14:rot w14:lat="0" w14:lon="0" w14:rev="0"/>
                    </w14:lightRig>
                  </w14:scene3d>
                </w:rPr>
                <w:delText>5.9.3.</w:delText>
              </w:r>
              <w:r w:rsidRPr="001A6934" w:rsidDel="00A81686">
                <w:rPr>
                  <w:rStyle w:val="Hyperlink"/>
                  <w:noProof/>
                </w:rPr>
                <w:delText xml:space="preserve"> The overhead (processing time) of display virtualization</w:delText>
              </w:r>
              <w:r w:rsidDel="00A81686">
                <w:rPr>
                  <w:noProof/>
                  <w:webHidden/>
                </w:rPr>
                <w:tab/>
              </w:r>
            </w:del>
          </w:ins>
        </w:p>
        <w:p w:rsidR="00442CC0" w:rsidDel="00A81686" w:rsidRDefault="00442CC0">
          <w:pPr>
            <w:pStyle w:val="TOC3"/>
            <w:tabs>
              <w:tab w:val="right" w:leader="dot" w:pos="9742"/>
            </w:tabs>
            <w:rPr>
              <w:ins w:id="1220" w:author=" " w:date="2017-03-09T11:18:00Z"/>
              <w:del w:id="1221" w:author="Huy Duc. Nguyen" w:date="2017-08-29T13:10:00Z"/>
              <w:rFonts w:asciiTheme="minorHAnsi" w:hAnsiTheme="minorHAnsi" w:cstheme="minorBidi"/>
              <w:noProof/>
              <w:kern w:val="2"/>
              <w:sz w:val="21"/>
              <w:szCs w:val="22"/>
              <w:lang w:val="en-US" w:eastAsia="ja-JP"/>
            </w:rPr>
          </w:pPr>
          <w:ins w:id="1222" w:author=" " w:date="2017-03-09T11:18:00Z">
            <w:del w:id="1223" w:author="Huy Duc. Nguyen" w:date="2017-08-29T13:10:00Z">
              <w:r w:rsidRPr="001A6934" w:rsidDel="00A81686">
                <w:rPr>
                  <w:rStyle w:val="Hyperlink"/>
                  <w:noProof/>
                  <w14:scene3d>
                    <w14:camera w14:prst="orthographicFront"/>
                    <w14:lightRig w14:rig="threePt" w14:dir="t">
                      <w14:rot w14:lat="0" w14:lon="0" w14:rev="0"/>
                    </w14:lightRig>
                  </w14:scene3d>
                </w:rPr>
                <w:delText>5.9.4.</w:delText>
              </w:r>
              <w:r w:rsidRPr="001A6934" w:rsidDel="00A81686">
                <w:rPr>
                  <w:rStyle w:val="Hyperlink"/>
                  <w:noProof/>
                </w:rPr>
                <w:delText xml:space="preserve"> Image composition performance</w:delText>
              </w:r>
              <w:r w:rsidDel="00A81686">
                <w:rPr>
                  <w:noProof/>
                  <w:webHidden/>
                </w:rPr>
                <w:tab/>
              </w:r>
            </w:del>
          </w:ins>
        </w:p>
        <w:p w:rsidR="00442CC0" w:rsidDel="00A81686" w:rsidRDefault="00442CC0">
          <w:pPr>
            <w:pStyle w:val="TOC2"/>
            <w:tabs>
              <w:tab w:val="right" w:leader="dot" w:pos="9742"/>
            </w:tabs>
            <w:rPr>
              <w:ins w:id="1224" w:author=" " w:date="2017-03-09T11:18:00Z"/>
              <w:del w:id="1225" w:author="Huy Duc. Nguyen" w:date="2017-08-29T13:10:00Z"/>
              <w:rFonts w:asciiTheme="minorHAnsi" w:hAnsiTheme="minorHAnsi" w:cstheme="minorBidi"/>
              <w:noProof/>
              <w:kern w:val="2"/>
              <w:sz w:val="21"/>
              <w:szCs w:val="22"/>
              <w:lang w:val="en-US" w:eastAsia="ja-JP"/>
            </w:rPr>
          </w:pPr>
          <w:ins w:id="1226" w:author=" " w:date="2017-03-09T11:18:00Z">
            <w:del w:id="1227"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5.10.</w:delText>
              </w:r>
              <w:r w:rsidRPr="001A6934" w:rsidDel="00A81686">
                <w:rPr>
                  <w:rStyle w:val="Hyperlink"/>
                  <w:noProof/>
                  <w:lang w:val="en-US"/>
                </w:rPr>
                <w:delText xml:space="preserve"> RAM I/O Performance</w:delText>
              </w:r>
              <w:r w:rsidDel="00A81686">
                <w:rPr>
                  <w:noProof/>
                  <w:webHidden/>
                </w:rPr>
                <w:tab/>
              </w:r>
            </w:del>
          </w:ins>
        </w:p>
        <w:p w:rsidR="00442CC0" w:rsidDel="00A81686" w:rsidRDefault="00442CC0">
          <w:pPr>
            <w:pStyle w:val="TOC3"/>
            <w:tabs>
              <w:tab w:val="right" w:leader="dot" w:pos="9742"/>
            </w:tabs>
            <w:rPr>
              <w:ins w:id="1228" w:author=" " w:date="2017-03-09T11:18:00Z"/>
              <w:del w:id="1229" w:author="Huy Duc. Nguyen" w:date="2017-08-29T13:10:00Z"/>
              <w:rFonts w:asciiTheme="minorHAnsi" w:hAnsiTheme="minorHAnsi" w:cstheme="minorBidi"/>
              <w:noProof/>
              <w:kern w:val="2"/>
              <w:sz w:val="21"/>
              <w:szCs w:val="22"/>
              <w:lang w:val="en-US" w:eastAsia="ja-JP"/>
            </w:rPr>
          </w:pPr>
          <w:ins w:id="1230" w:author=" " w:date="2017-03-09T11:18:00Z">
            <w:del w:id="1231" w:author="Huy Duc. Nguyen" w:date="2017-08-29T13:10:00Z">
              <w:r w:rsidRPr="001A6934" w:rsidDel="00A81686">
                <w:rPr>
                  <w:rStyle w:val="Hyperlink"/>
                  <w:noProof/>
                  <w14:scene3d>
                    <w14:camera w14:prst="orthographicFront"/>
                    <w14:lightRig w14:rig="threePt" w14:dir="t">
                      <w14:rot w14:lat="0" w14:lon="0" w14:rev="0"/>
                    </w14:lightRig>
                  </w14:scene3d>
                </w:rPr>
                <w:delText>5.10.1.</w:delText>
              </w:r>
              <w:r w:rsidRPr="001A6934" w:rsidDel="00A81686">
                <w:rPr>
                  <w:rStyle w:val="Hyperlink"/>
                  <w:noProof/>
                </w:rPr>
                <w:delText xml:space="preserve"> RAM I/O Performance</w:delText>
              </w:r>
              <w:r w:rsidDel="00A81686">
                <w:rPr>
                  <w:noProof/>
                  <w:webHidden/>
                </w:rPr>
                <w:tab/>
              </w:r>
            </w:del>
          </w:ins>
        </w:p>
        <w:p w:rsidR="00442CC0" w:rsidDel="00A81686" w:rsidRDefault="00442CC0">
          <w:pPr>
            <w:pStyle w:val="TOC2"/>
            <w:tabs>
              <w:tab w:val="right" w:leader="dot" w:pos="9742"/>
            </w:tabs>
            <w:rPr>
              <w:ins w:id="1232" w:author=" " w:date="2017-03-09T11:18:00Z"/>
              <w:del w:id="1233" w:author="Huy Duc. Nguyen" w:date="2017-08-29T13:10:00Z"/>
              <w:rFonts w:asciiTheme="minorHAnsi" w:hAnsiTheme="minorHAnsi" w:cstheme="minorBidi"/>
              <w:noProof/>
              <w:kern w:val="2"/>
              <w:sz w:val="21"/>
              <w:szCs w:val="22"/>
              <w:lang w:val="en-US" w:eastAsia="ja-JP"/>
            </w:rPr>
          </w:pPr>
          <w:ins w:id="1234" w:author=" " w:date="2017-03-09T11:18:00Z">
            <w:del w:id="1235"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5.11.</w:delText>
              </w:r>
              <w:r w:rsidRPr="001A6934" w:rsidDel="00A81686">
                <w:rPr>
                  <w:rStyle w:val="Hyperlink"/>
                  <w:noProof/>
                  <w:lang w:val="en-US"/>
                </w:rPr>
                <w:delText xml:space="preserve"> Memory Performance</w:delText>
              </w:r>
              <w:r w:rsidDel="00A81686">
                <w:rPr>
                  <w:noProof/>
                  <w:webHidden/>
                </w:rPr>
                <w:tab/>
              </w:r>
            </w:del>
          </w:ins>
        </w:p>
        <w:p w:rsidR="00442CC0" w:rsidDel="00A81686" w:rsidRDefault="00442CC0">
          <w:pPr>
            <w:pStyle w:val="TOC3"/>
            <w:tabs>
              <w:tab w:val="right" w:leader="dot" w:pos="9742"/>
            </w:tabs>
            <w:rPr>
              <w:ins w:id="1236" w:author=" " w:date="2017-03-09T11:18:00Z"/>
              <w:del w:id="1237" w:author="Huy Duc. Nguyen" w:date="2017-08-29T13:10:00Z"/>
              <w:rFonts w:asciiTheme="minorHAnsi" w:hAnsiTheme="minorHAnsi" w:cstheme="minorBidi"/>
              <w:noProof/>
              <w:kern w:val="2"/>
              <w:sz w:val="21"/>
              <w:szCs w:val="22"/>
              <w:lang w:val="en-US" w:eastAsia="ja-JP"/>
            </w:rPr>
          </w:pPr>
          <w:ins w:id="1238" w:author=" " w:date="2017-03-09T11:18:00Z">
            <w:del w:id="1239" w:author="Huy Duc. Nguyen" w:date="2017-08-29T13:10:00Z">
              <w:r w:rsidRPr="001A6934" w:rsidDel="00A81686">
                <w:rPr>
                  <w:rStyle w:val="Hyperlink"/>
                  <w:noProof/>
                  <w14:scene3d>
                    <w14:camera w14:prst="orthographicFront"/>
                    <w14:lightRig w14:rig="threePt" w14:dir="t">
                      <w14:rot w14:lat="0" w14:lon="0" w14:rev="0"/>
                    </w14:lightRig>
                  </w14:scene3d>
                </w:rPr>
                <w:delText>5.11.1.</w:delText>
              </w:r>
              <w:r w:rsidRPr="001A6934" w:rsidDel="00A81686">
                <w:rPr>
                  <w:rStyle w:val="Hyperlink"/>
                  <w:noProof/>
                </w:rPr>
                <w:delText xml:space="preserve"> Sequential reading performance</w:delText>
              </w:r>
              <w:r w:rsidDel="00A81686">
                <w:rPr>
                  <w:noProof/>
                  <w:webHidden/>
                </w:rPr>
                <w:tab/>
              </w:r>
            </w:del>
          </w:ins>
        </w:p>
        <w:p w:rsidR="00442CC0" w:rsidDel="00A81686" w:rsidRDefault="00442CC0">
          <w:pPr>
            <w:pStyle w:val="TOC3"/>
            <w:tabs>
              <w:tab w:val="right" w:leader="dot" w:pos="9742"/>
            </w:tabs>
            <w:rPr>
              <w:ins w:id="1240" w:author=" " w:date="2017-03-09T11:18:00Z"/>
              <w:del w:id="1241" w:author="Huy Duc. Nguyen" w:date="2017-08-29T13:10:00Z"/>
              <w:rFonts w:asciiTheme="minorHAnsi" w:hAnsiTheme="minorHAnsi" w:cstheme="minorBidi"/>
              <w:noProof/>
              <w:kern w:val="2"/>
              <w:sz w:val="21"/>
              <w:szCs w:val="22"/>
              <w:lang w:val="en-US" w:eastAsia="ja-JP"/>
            </w:rPr>
          </w:pPr>
          <w:ins w:id="1242" w:author=" " w:date="2017-03-09T11:18:00Z">
            <w:del w:id="1243" w:author="Huy Duc. Nguyen" w:date="2017-08-29T13:10:00Z">
              <w:r w:rsidRPr="001A6934" w:rsidDel="00A81686">
                <w:rPr>
                  <w:rStyle w:val="Hyperlink"/>
                  <w:noProof/>
                  <w14:scene3d>
                    <w14:camera w14:prst="orthographicFront"/>
                    <w14:lightRig w14:rig="threePt" w14:dir="t">
                      <w14:rot w14:lat="0" w14:lon="0" w14:rev="0"/>
                    </w14:lightRig>
                  </w14:scene3d>
                </w:rPr>
                <w:delText>5.11.2.</w:delText>
              </w:r>
              <w:r w:rsidRPr="001A6934" w:rsidDel="00A81686">
                <w:rPr>
                  <w:rStyle w:val="Hyperlink"/>
                  <w:noProof/>
                </w:rPr>
                <w:delText xml:space="preserve"> Sequential writing performance</w:delText>
              </w:r>
              <w:r w:rsidDel="00A81686">
                <w:rPr>
                  <w:noProof/>
                  <w:webHidden/>
                </w:rPr>
                <w:tab/>
              </w:r>
            </w:del>
          </w:ins>
        </w:p>
        <w:p w:rsidR="00442CC0" w:rsidDel="00A81686" w:rsidRDefault="00442CC0">
          <w:pPr>
            <w:pStyle w:val="TOC3"/>
            <w:tabs>
              <w:tab w:val="right" w:leader="dot" w:pos="9742"/>
            </w:tabs>
            <w:rPr>
              <w:ins w:id="1244" w:author=" " w:date="2017-03-09T11:18:00Z"/>
              <w:del w:id="1245" w:author="Huy Duc. Nguyen" w:date="2017-08-29T13:10:00Z"/>
              <w:rFonts w:asciiTheme="minorHAnsi" w:hAnsiTheme="minorHAnsi" w:cstheme="minorBidi"/>
              <w:noProof/>
              <w:kern w:val="2"/>
              <w:sz w:val="21"/>
              <w:szCs w:val="22"/>
              <w:lang w:val="en-US" w:eastAsia="ja-JP"/>
            </w:rPr>
          </w:pPr>
          <w:ins w:id="1246" w:author=" " w:date="2017-03-09T11:18:00Z">
            <w:del w:id="1247" w:author="Huy Duc. Nguyen" w:date="2017-08-29T13:10:00Z">
              <w:r w:rsidRPr="001A6934" w:rsidDel="00A81686">
                <w:rPr>
                  <w:rStyle w:val="Hyperlink"/>
                  <w:noProof/>
                  <w14:scene3d>
                    <w14:camera w14:prst="orthographicFront"/>
                    <w14:lightRig w14:rig="threePt" w14:dir="t">
                      <w14:rot w14:lat="0" w14:lon="0" w14:rev="0"/>
                    </w14:lightRig>
                  </w14:scene3d>
                </w:rPr>
                <w:delText>5.11.3.</w:delText>
              </w:r>
              <w:r w:rsidRPr="001A6934" w:rsidDel="00A81686">
                <w:rPr>
                  <w:rStyle w:val="Hyperlink"/>
                  <w:noProof/>
                </w:rPr>
                <w:delText xml:space="preserve"> Random reading performance</w:delText>
              </w:r>
              <w:r w:rsidDel="00A81686">
                <w:rPr>
                  <w:noProof/>
                  <w:webHidden/>
                </w:rPr>
                <w:tab/>
              </w:r>
            </w:del>
          </w:ins>
        </w:p>
        <w:p w:rsidR="00442CC0" w:rsidDel="00A81686" w:rsidRDefault="00442CC0">
          <w:pPr>
            <w:pStyle w:val="TOC3"/>
            <w:tabs>
              <w:tab w:val="right" w:leader="dot" w:pos="9742"/>
            </w:tabs>
            <w:rPr>
              <w:ins w:id="1248" w:author=" " w:date="2017-03-09T11:18:00Z"/>
              <w:del w:id="1249" w:author="Huy Duc. Nguyen" w:date="2017-08-29T13:10:00Z"/>
              <w:rFonts w:asciiTheme="minorHAnsi" w:hAnsiTheme="minorHAnsi" w:cstheme="minorBidi"/>
              <w:noProof/>
              <w:kern w:val="2"/>
              <w:sz w:val="21"/>
              <w:szCs w:val="22"/>
              <w:lang w:val="en-US" w:eastAsia="ja-JP"/>
            </w:rPr>
          </w:pPr>
          <w:ins w:id="1250" w:author=" " w:date="2017-03-09T11:18:00Z">
            <w:del w:id="1251" w:author="Huy Duc. Nguyen" w:date="2017-08-29T13:10:00Z">
              <w:r w:rsidRPr="001A6934" w:rsidDel="00A81686">
                <w:rPr>
                  <w:rStyle w:val="Hyperlink"/>
                  <w:noProof/>
                  <w14:scene3d>
                    <w14:camera w14:prst="orthographicFront"/>
                    <w14:lightRig w14:rig="threePt" w14:dir="t">
                      <w14:rot w14:lat="0" w14:lon="0" w14:rev="0"/>
                    </w14:lightRig>
                  </w14:scene3d>
                </w:rPr>
                <w:delText>5.11.4.</w:delText>
              </w:r>
              <w:r w:rsidRPr="001A6934" w:rsidDel="00A81686">
                <w:rPr>
                  <w:rStyle w:val="Hyperlink"/>
                  <w:noProof/>
                </w:rPr>
                <w:delText xml:space="preserve"> Random writing performance</w:delText>
              </w:r>
              <w:r w:rsidDel="00A81686">
                <w:rPr>
                  <w:noProof/>
                  <w:webHidden/>
                </w:rPr>
                <w:tab/>
              </w:r>
            </w:del>
          </w:ins>
        </w:p>
        <w:p w:rsidR="00442CC0" w:rsidDel="00A81686" w:rsidRDefault="00442CC0">
          <w:pPr>
            <w:pStyle w:val="TOC3"/>
            <w:tabs>
              <w:tab w:val="right" w:leader="dot" w:pos="9742"/>
            </w:tabs>
            <w:rPr>
              <w:ins w:id="1252" w:author=" " w:date="2017-03-09T11:18:00Z"/>
              <w:del w:id="1253" w:author="Huy Duc. Nguyen" w:date="2017-08-29T13:10:00Z"/>
              <w:rFonts w:asciiTheme="minorHAnsi" w:hAnsiTheme="minorHAnsi" w:cstheme="minorBidi"/>
              <w:noProof/>
              <w:kern w:val="2"/>
              <w:sz w:val="21"/>
              <w:szCs w:val="22"/>
              <w:lang w:val="en-US" w:eastAsia="ja-JP"/>
            </w:rPr>
          </w:pPr>
          <w:ins w:id="1254" w:author=" " w:date="2017-03-09T11:18:00Z">
            <w:del w:id="1255" w:author="Huy Duc. Nguyen" w:date="2017-08-29T13:10:00Z">
              <w:r w:rsidRPr="001A6934" w:rsidDel="00A81686">
                <w:rPr>
                  <w:rStyle w:val="Hyperlink"/>
                  <w:noProof/>
                  <w14:scene3d>
                    <w14:camera w14:prst="orthographicFront"/>
                    <w14:lightRig w14:rig="threePt" w14:dir="t">
                      <w14:rot w14:lat="0" w14:lon="0" w14:rev="0"/>
                    </w14:lightRig>
                  </w14:scene3d>
                </w:rPr>
                <w:delText>5.11.5.</w:delText>
              </w:r>
              <w:r w:rsidRPr="001A6934" w:rsidDel="00A81686">
                <w:rPr>
                  <w:rStyle w:val="Hyperlink"/>
                  <w:noProof/>
                </w:rPr>
                <w:delText xml:space="preserve"> Memory Allocate/Deallocate performance</w:delText>
              </w:r>
              <w:r w:rsidDel="00A81686">
                <w:rPr>
                  <w:noProof/>
                  <w:webHidden/>
                </w:rPr>
                <w:tab/>
              </w:r>
            </w:del>
          </w:ins>
        </w:p>
        <w:p w:rsidR="00442CC0" w:rsidDel="00A81686" w:rsidRDefault="00442CC0">
          <w:pPr>
            <w:pStyle w:val="TOC3"/>
            <w:tabs>
              <w:tab w:val="right" w:leader="dot" w:pos="9742"/>
            </w:tabs>
            <w:rPr>
              <w:ins w:id="1256" w:author=" " w:date="2017-03-09T11:18:00Z"/>
              <w:del w:id="1257" w:author="Huy Duc. Nguyen" w:date="2017-08-29T13:10:00Z"/>
              <w:rFonts w:asciiTheme="minorHAnsi" w:hAnsiTheme="minorHAnsi" w:cstheme="minorBidi"/>
              <w:noProof/>
              <w:kern w:val="2"/>
              <w:sz w:val="21"/>
              <w:szCs w:val="22"/>
              <w:lang w:val="en-US" w:eastAsia="ja-JP"/>
            </w:rPr>
          </w:pPr>
          <w:ins w:id="1258" w:author=" " w:date="2017-03-09T11:18:00Z">
            <w:del w:id="1259" w:author="Huy Duc. Nguyen" w:date="2017-08-29T13:10:00Z">
              <w:r w:rsidRPr="001A6934" w:rsidDel="00A81686">
                <w:rPr>
                  <w:rStyle w:val="Hyperlink"/>
                  <w:noProof/>
                  <w14:scene3d>
                    <w14:camera w14:prst="orthographicFront"/>
                    <w14:lightRig w14:rig="threePt" w14:dir="t">
                      <w14:rot w14:lat="0" w14:lon="0" w14:rev="0"/>
                    </w14:lightRig>
                  </w14:scene3d>
                </w:rPr>
                <w:delText>5.11.6.</w:delText>
              </w:r>
              <w:r w:rsidRPr="001A6934" w:rsidDel="00A81686">
                <w:rPr>
                  <w:rStyle w:val="Hyperlink"/>
                  <w:noProof/>
                </w:rPr>
                <w:delText xml:space="preserve"> Read Cached/Uncached memory performance</w:delText>
              </w:r>
              <w:r w:rsidDel="00A81686">
                <w:rPr>
                  <w:noProof/>
                  <w:webHidden/>
                </w:rPr>
                <w:tab/>
              </w:r>
            </w:del>
          </w:ins>
        </w:p>
        <w:p w:rsidR="00442CC0" w:rsidDel="00A81686" w:rsidRDefault="00442CC0">
          <w:pPr>
            <w:pStyle w:val="TOC3"/>
            <w:tabs>
              <w:tab w:val="right" w:leader="dot" w:pos="9742"/>
            </w:tabs>
            <w:rPr>
              <w:ins w:id="1260" w:author=" " w:date="2017-03-09T11:18:00Z"/>
              <w:del w:id="1261" w:author="Huy Duc. Nguyen" w:date="2017-08-29T13:10:00Z"/>
              <w:rFonts w:asciiTheme="minorHAnsi" w:hAnsiTheme="minorHAnsi" w:cstheme="minorBidi"/>
              <w:noProof/>
              <w:kern w:val="2"/>
              <w:sz w:val="21"/>
              <w:szCs w:val="22"/>
              <w:lang w:val="en-US" w:eastAsia="ja-JP"/>
            </w:rPr>
          </w:pPr>
          <w:ins w:id="1262" w:author=" " w:date="2017-03-09T11:18:00Z">
            <w:del w:id="1263" w:author="Huy Duc. Nguyen" w:date="2017-08-29T13:10:00Z">
              <w:r w:rsidRPr="001A6934" w:rsidDel="00A81686">
                <w:rPr>
                  <w:rStyle w:val="Hyperlink"/>
                  <w:noProof/>
                  <w14:scene3d>
                    <w14:camera w14:prst="orthographicFront"/>
                    <w14:lightRig w14:rig="threePt" w14:dir="t">
                      <w14:rot w14:lat="0" w14:lon="0" w14:rev="0"/>
                    </w14:lightRig>
                  </w14:scene3d>
                </w:rPr>
                <w:delText>5.11.7.</w:delText>
              </w:r>
              <w:r w:rsidRPr="001A6934" w:rsidDel="00A81686">
                <w:rPr>
                  <w:rStyle w:val="Hyperlink"/>
                  <w:noProof/>
                </w:rPr>
                <w:delText xml:space="preserve"> TLB(Translation look aside buffer) miss performance</w:delText>
              </w:r>
              <w:r w:rsidDel="00A81686">
                <w:rPr>
                  <w:noProof/>
                  <w:webHidden/>
                </w:rPr>
                <w:tab/>
              </w:r>
            </w:del>
          </w:ins>
        </w:p>
        <w:p w:rsidR="00442CC0" w:rsidDel="00A81686" w:rsidRDefault="00442CC0">
          <w:pPr>
            <w:pStyle w:val="TOC3"/>
            <w:tabs>
              <w:tab w:val="right" w:leader="dot" w:pos="9742"/>
            </w:tabs>
            <w:rPr>
              <w:ins w:id="1264" w:author=" " w:date="2017-03-09T11:18:00Z"/>
              <w:del w:id="1265" w:author="Huy Duc. Nguyen" w:date="2017-08-29T13:10:00Z"/>
              <w:rFonts w:asciiTheme="minorHAnsi" w:hAnsiTheme="minorHAnsi" w:cstheme="minorBidi"/>
              <w:noProof/>
              <w:kern w:val="2"/>
              <w:sz w:val="21"/>
              <w:szCs w:val="22"/>
              <w:lang w:val="en-US" w:eastAsia="ja-JP"/>
            </w:rPr>
          </w:pPr>
          <w:ins w:id="1266" w:author=" " w:date="2017-03-09T11:18:00Z">
            <w:del w:id="1267" w:author="Huy Duc. Nguyen" w:date="2017-08-29T13:10:00Z">
              <w:r w:rsidRPr="001A6934" w:rsidDel="00A81686">
                <w:rPr>
                  <w:rStyle w:val="Hyperlink"/>
                  <w:noProof/>
                  <w14:scene3d>
                    <w14:camera w14:prst="orthographicFront"/>
                    <w14:lightRig w14:rig="threePt" w14:dir="t">
                      <w14:rot w14:lat="0" w14:lon="0" w14:rev="0"/>
                    </w14:lightRig>
                  </w14:scene3d>
                </w:rPr>
                <w:delText>5.11.8.</w:delText>
              </w:r>
              <w:r w:rsidRPr="001A6934" w:rsidDel="00A81686">
                <w:rPr>
                  <w:rStyle w:val="Hyperlink"/>
                  <w:noProof/>
                </w:rPr>
                <w:delText xml:space="preserve"> VA - IPA -PA conversion performance</w:delText>
              </w:r>
              <w:r w:rsidDel="00A81686">
                <w:rPr>
                  <w:noProof/>
                  <w:webHidden/>
                </w:rPr>
                <w:tab/>
              </w:r>
            </w:del>
          </w:ins>
        </w:p>
        <w:p w:rsidR="00442CC0" w:rsidDel="00A81686" w:rsidRDefault="00442CC0">
          <w:pPr>
            <w:pStyle w:val="TOC2"/>
            <w:tabs>
              <w:tab w:val="right" w:leader="dot" w:pos="9742"/>
            </w:tabs>
            <w:rPr>
              <w:ins w:id="1268" w:author=" " w:date="2017-03-09T11:18:00Z"/>
              <w:del w:id="1269" w:author="Huy Duc. Nguyen" w:date="2017-08-29T13:10:00Z"/>
              <w:rFonts w:asciiTheme="minorHAnsi" w:hAnsiTheme="minorHAnsi" w:cstheme="minorBidi"/>
              <w:noProof/>
              <w:kern w:val="2"/>
              <w:sz w:val="21"/>
              <w:szCs w:val="22"/>
              <w:lang w:val="en-US" w:eastAsia="ja-JP"/>
            </w:rPr>
          </w:pPr>
          <w:ins w:id="1270" w:author=" " w:date="2017-03-09T11:18:00Z">
            <w:del w:id="1271"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5.12.</w:delText>
              </w:r>
              <w:r w:rsidRPr="001A6934" w:rsidDel="00A81686">
                <w:rPr>
                  <w:rStyle w:val="Hyperlink"/>
                  <w:noProof/>
                  <w:lang w:val="en-US"/>
                </w:rPr>
                <w:delText xml:space="preserve"> Network Performance(Linux)</w:delText>
              </w:r>
              <w:r w:rsidDel="00A81686">
                <w:rPr>
                  <w:noProof/>
                  <w:webHidden/>
                </w:rPr>
                <w:tab/>
              </w:r>
            </w:del>
          </w:ins>
        </w:p>
        <w:p w:rsidR="00442CC0" w:rsidDel="00A81686" w:rsidRDefault="00442CC0">
          <w:pPr>
            <w:pStyle w:val="TOC3"/>
            <w:tabs>
              <w:tab w:val="right" w:leader="dot" w:pos="9742"/>
            </w:tabs>
            <w:rPr>
              <w:ins w:id="1272" w:author=" " w:date="2017-03-09T11:18:00Z"/>
              <w:del w:id="1273" w:author="Huy Duc. Nguyen" w:date="2017-08-29T13:10:00Z"/>
              <w:rFonts w:asciiTheme="minorHAnsi" w:hAnsiTheme="minorHAnsi" w:cstheme="minorBidi"/>
              <w:noProof/>
              <w:kern w:val="2"/>
              <w:sz w:val="21"/>
              <w:szCs w:val="22"/>
              <w:lang w:val="en-US" w:eastAsia="ja-JP"/>
            </w:rPr>
          </w:pPr>
          <w:ins w:id="1274" w:author=" " w:date="2017-03-09T11:18:00Z">
            <w:del w:id="1275" w:author="Huy Duc. Nguyen" w:date="2017-08-29T13:10:00Z">
              <w:r w:rsidRPr="001A6934" w:rsidDel="00A81686">
                <w:rPr>
                  <w:rStyle w:val="Hyperlink"/>
                  <w:noProof/>
                  <w14:scene3d>
                    <w14:camera w14:prst="orthographicFront"/>
                    <w14:lightRig w14:rig="threePt" w14:dir="t">
                      <w14:rot w14:lat="0" w14:lon="0" w14:rev="0"/>
                    </w14:lightRig>
                  </w14:scene3d>
                </w:rPr>
                <w:delText>5.12.1.</w:delText>
              </w:r>
              <w:r w:rsidRPr="001A6934" w:rsidDel="00A81686">
                <w:rPr>
                  <w:rStyle w:val="Hyperlink"/>
                  <w:noProof/>
                </w:rPr>
                <w:delText xml:space="preserve"> Send / Receive data to cloud</w:delText>
              </w:r>
              <w:r w:rsidDel="00A81686">
                <w:rPr>
                  <w:noProof/>
                  <w:webHidden/>
                </w:rPr>
                <w:tab/>
              </w:r>
            </w:del>
          </w:ins>
        </w:p>
        <w:p w:rsidR="00442CC0" w:rsidDel="00A81686" w:rsidRDefault="00442CC0">
          <w:pPr>
            <w:pStyle w:val="TOC3"/>
            <w:tabs>
              <w:tab w:val="right" w:leader="dot" w:pos="9742"/>
            </w:tabs>
            <w:rPr>
              <w:ins w:id="1276" w:author=" " w:date="2017-03-09T11:18:00Z"/>
              <w:del w:id="1277" w:author="Huy Duc. Nguyen" w:date="2017-08-29T13:10:00Z"/>
              <w:rFonts w:asciiTheme="minorHAnsi" w:hAnsiTheme="minorHAnsi" w:cstheme="minorBidi"/>
              <w:noProof/>
              <w:kern w:val="2"/>
              <w:sz w:val="21"/>
              <w:szCs w:val="22"/>
              <w:lang w:val="en-US" w:eastAsia="ja-JP"/>
            </w:rPr>
          </w:pPr>
          <w:ins w:id="1278" w:author=" " w:date="2017-03-09T11:18:00Z">
            <w:del w:id="1279" w:author="Huy Duc. Nguyen" w:date="2017-08-29T13:10:00Z">
              <w:r w:rsidRPr="001A6934" w:rsidDel="00A81686">
                <w:rPr>
                  <w:rStyle w:val="Hyperlink"/>
                  <w:noProof/>
                  <w14:scene3d>
                    <w14:camera w14:prst="orthographicFront"/>
                    <w14:lightRig w14:rig="threePt" w14:dir="t">
                      <w14:rot w14:lat="0" w14:lon="0" w14:rev="0"/>
                    </w14:lightRig>
                  </w14:scene3d>
                </w:rPr>
                <w:delText>5.12.2.</w:delText>
              </w:r>
              <w:r w:rsidRPr="001A6934" w:rsidDel="00A81686">
                <w:rPr>
                  <w:rStyle w:val="Hyperlink"/>
                  <w:noProof/>
                </w:rPr>
                <w:delText xml:space="preserve"> Packet Loss</w:delText>
              </w:r>
              <w:r w:rsidDel="00A81686">
                <w:rPr>
                  <w:noProof/>
                  <w:webHidden/>
                </w:rPr>
                <w:tab/>
              </w:r>
            </w:del>
          </w:ins>
        </w:p>
        <w:p w:rsidR="00442CC0" w:rsidDel="00A81686" w:rsidRDefault="00442CC0">
          <w:pPr>
            <w:pStyle w:val="TOC3"/>
            <w:tabs>
              <w:tab w:val="right" w:leader="dot" w:pos="9742"/>
            </w:tabs>
            <w:rPr>
              <w:ins w:id="1280" w:author=" " w:date="2017-03-09T11:18:00Z"/>
              <w:del w:id="1281" w:author="Huy Duc. Nguyen" w:date="2017-08-29T13:10:00Z"/>
              <w:rFonts w:asciiTheme="minorHAnsi" w:hAnsiTheme="minorHAnsi" w:cstheme="minorBidi"/>
              <w:noProof/>
              <w:kern w:val="2"/>
              <w:sz w:val="21"/>
              <w:szCs w:val="22"/>
              <w:lang w:val="en-US" w:eastAsia="ja-JP"/>
            </w:rPr>
          </w:pPr>
          <w:ins w:id="1282" w:author=" " w:date="2017-03-09T11:18:00Z">
            <w:del w:id="1283" w:author="Huy Duc. Nguyen" w:date="2017-08-29T13:10:00Z">
              <w:r w:rsidRPr="001A6934" w:rsidDel="00A81686">
                <w:rPr>
                  <w:rStyle w:val="Hyperlink"/>
                  <w:noProof/>
                  <w14:scene3d>
                    <w14:camera w14:prst="orthographicFront"/>
                    <w14:lightRig w14:rig="threePt" w14:dir="t">
                      <w14:rot w14:lat="0" w14:lon="0" w14:rev="0"/>
                    </w14:lightRig>
                  </w14:scene3d>
                </w:rPr>
                <w:delText>5.12.3.</w:delText>
              </w:r>
              <w:r w:rsidRPr="001A6934" w:rsidDel="00A81686">
                <w:rPr>
                  <w:rStyle w:val="Hyperlink"/>
                  <w:noProof/>
                </w:rPr>
                <w:delText xml:space="preserve"> End-to-end Input events delivery latency</w:delText>
              </w:r>
              <w:r w:rsidDel="00A81686">
                <w:rPr>
                  <w:noProof/>
                  <w:webHidden/>
                </w:rPr>
                <w:tab/>
              </w:r>
            </w:del>
          </w:ins>
        </w:p>
        <w:p w:rsidR="00442CC0" w:rsidDel="00A81686" w:rsidRDefault="00442CC0">
          <w:pPr>
            <w:pStyle w:val="TOC3"/>
            <w:tabs>
              <w:tab w:val="right" w:leader="dot" w:pos="9742"/>
            </w:tabs>
            <w:rPr>
              <w:ins w:id="1284" w:author=" " w:date="2017-03-09T11:18:00Z"/>
              <w:del w:id="1285" w:author="Huy Duc. Nguyen" w:date="2017-08-29T13:10:00Z"/>
              <w:rFonts w:asciiTheme="minorHAnsi" w:hAnsiTheme="minorHAnsi" w:cstheme="minorBidi"/>
              <w:noProof/>
              <w:kern w:val="2"/>
              <w:sz w:val="21"/>
              <w:szCs w:val="22"/>
              <w:lang w:val="en-US" w:eastAsia="ja-JP"/>
            </w:rPr>
          </w:pPr>
          <w:ins w:id="1286" w:author=" " w:date="2017-03-09T11:18:00Z">
            <w:del w:id="1287" w:author="Huy Duc. Nguyen" w:date="2017-08-29T13:10:00Z">
              <w:r w:rsidRPr="001A6934" w:rsidDel="00A81686">
                <w:rPr>
                  <w:rStyle w:val="Hyperlink"/>
                  <w:noProof/>
                  <w14:scene3d>
                    <w14:camera w14:prst="orthographicFront"/>
                    <w14:lightRig w14:rig="threePt" w14:dir="t">
                      <w14:rot w14:lat="0" w14:lon="0" w14:rev="0"/>
                    </w14:lightRig>
                  </w14:scene3d>
                </w:rPr>
                <w:delText>5.12.4.</w:delText>
              </w:r>
              <w:r w:rsidRPr="001A6934" w:rsidDel="00A81686">
                <w:rPr>
                  <w:rStyle w:val="Hyperlink"/>
                  <w:noProof/>
                </w:rPr>
                <w:delText xml:space="preserve"> Delay variation(Jitter)</w:delText>
              </w:r>
              <w:r w:rsidDel="00A81686">
                <w:rPr>
                  <w:noProof/>
                  <w:webHidden/>
                </w:rPr>
                <w:tab/>
              </w:r>
            </w:del>
          </w:ins>
        </w:p>
        <w:p w:rsidR="00442CC0" w:rsidDel="00A81686" w:rsidRDefault="00442CC0">
          <w:pPr>
            <w:pStyle w:val="TOC3"/>
            <w:tabs>
              <w:tab w:val="right" w:leader="dot" w:pos="9742"/>
            </w:tabs>
            <w:rPr>
              <w:ins w:id="1288" w:author=" " w:date="2017-03-09T11:18:00Z"/>
              <w:del w:id="1289" w:author="Huy Duc. Nguyen" w:date="2017-08-29T13:10:00Z"/>
              <w:rFonts w:asciiTheme="minorHAnsi" w:hAnsiTheme="minorHAnsi" w:cstheme="minorBidi"/>
              <w:noProof/>
              <w:kern w:val="2"/>
              <w:sz w:val="21"/>
              <w:szCs w:val="22"/>
              <w:lang w:val="en-US" w:eastAsia="ja-JP"/>
            </w:rPr>
          </w:pPr>
          <w:ins w:id="1290" w:author=" " w:date="2017-03-09T11:18:00Z">
            <w:del w:id="1291" w:author="Huy Duc. Nguyen" w:date="2017-08-29T13:10:00Z">
              <w:r w:rsidRPr="001A6934" w:rsidDel="00A81686">
                <w:rPr>
                  <w:rStyle w:val="Hyperlink"/>
                  <w:noProof/>
                  <w14:scene3d>
                    <w14:camera w14:prst="orthographicFront"/>
                    <w14:lightRig w14:rig="threePt" w14:dir="t">
                      <w14:rot w14:lat="0" w14:lon="0" w14:rev="0"/>
                    </w14:lightRig>
                  </w14:scene3d>
                </w:rPr>
                <w:delText>5.12.5.</w:delText>
              </w:r>
              <w:r w:rsidRPr="001A6934" w:rsidDel="00A81686">
                <w:rPr>
                  <w:rStyle w:val="Hyperlink"/>
                  <w:noProof/>
                </w:rPr>
                <w:delText xml:space="preserve"> Send / Receive data to cloud</w:delText>
              </w:r>
              <w:r w:rsidDel="00A81686">
                <w:rPr>
                  <w:noProof/>
                  <w:webHidden/>
                </w:rPr>
                <w:tab/>
              </w:r>
            </w:del>
          </w:ins>
        </w:p>
        <w:p w:rsidR="00442CC0" w:rsidDel="00A81686" w:rsidRDefault="00442CC0">
          <w:pPr>
            <w:pStyle w:val="TOC3"/>
            <w:tabs>
              <w:tab w:val="right" w:leader="dot" w:pos="9742"/>
            </w:tabs>
            <w:rPr>
              <w:ins w:id="1292" w:author=" " w:date="2017-03-09T11:18:00Z"/>
              <w:del w:id="1293" w:author="Huy Duc. Nguyen" w:date="2017-08-29T13:10:00Z"/>
              <w:rFonts w:asciiTheme="minorHAnsi" w:hAnsiTheme="minorHAnsi" w:cstheme="minorBidi"/>
              <w:noProof/>
              <w:kern w:val="2"/>
              <w:sz w:val="21"/>
              <w:szCs w:val="22"/>
              <w:lang w:val="en-US" w:eastAsia="ja-JP"/>
            </w:rPr>
          </w:pPr>
          <w:ins w:id="1294" w:author=" " w:date="2017-03-09T11:18:00Z">
            <w:del w:id="1295" w:author="Huy Duc. Nguyen" w:date="2017-08-29T13:10:00Z">
              <w:r w:rsidRPr="001A6934" w:rsidDel="00A81686">
                <w:rPr>
                  <w:rStyle w:val="Hyperlink"/>
                  <w:noProof/>
                  <w14:scene3d>
                    <w14:camera w14:prst="orthographicFront"/>
                    <w14:lightRig w14:rig="threePt" w14:dir="t">
                      <w14:rot w14:lat="0" w14:lon="0" w14:rev="0"/>
                    </w14:lightRig>
                  </w14:scene3d>
                </w:rPr>
                <w:delText>5.12.6.</w:delText>
              </w:r>
              <w:r w:rsidRPr="001A6934" w:rsidDel="00A81686">
                <w:rPr>
                  <w:rStyle w:val="Hyperlink"/>
                  <w:noProof/>
                </w:rPr>
                <w:delText xml:space="preserve"> Throughput(Bandwidth)</w:delText>
              </w:r>
              <w:r w:rsidDel="00A81686">
                <w:rPr>
                  <w:noProof/>
                  <w:webHidden/>
                </w:rPr>
                <w:tab/>
              </w:r>
            </w:del>
          </w:ins>
        </w:p>
        <w:p w:rsidR="00442CC0" w:rsidDel="00A81686" w:rsidRDefault="00442CC0">
          <w:pPr>
            <w:pStyle w:val="TOC3"/>
            <w:tabs>
              <w:tab w:val="right" w:leader="dot" w:pos="9742"/>
            </w:tabs>
            <w:rPr>
              <w:ins w:id="1296" w:author=" " w:date="2017-03-09T11:18:00Z"/>
              <w:del w:id="1297" w:author="Huy Duc. Nguyen" w:date="2017-08-29T13:10:00Z"/>
              <w:rFonts w:asciiTheme="minorHAnsi" w:hAnsiTheme="minorHAnsi" w:cstheme="minorBidi"/>
              <w:noProof/>
              <w:kern w:val="2"/>
              <w:sz w:val="21"/>
              <w:szCs w:val="22"/>
              <w:lang w:val="en-US" w:eastAsia="ja-JP"/>
            </w:rPr>
          </w:pPr>
          <w:ins w:id="1298" w:author=" " w:date="2017-03-09T11:18:00Z">
            <w:del w:id="1299" w:author="Huy Duc. Nguyen" w:date="2017-08-29T13:10:00Z">
              <w:r w:rsidRPr="001A6934" w:rsidDel="00A81686">
                <w:rPr>
                  <w:rStyle w:val="Hyperlink"/>
                  <w:noProof/>
                  <w14:scene3d>
                    <w14:camera w14:prst="orthographicFront"/>
                    <w14:lightRig w14:rig="threePt" w14:dir="t">
                      <w14:rot w14:lat="0" w14:lon="0" w14:rev="0"/>
                    </w14:lightRig>
                  </w14:scene3d>
                </w:rPr>
                <w:delText>5.12.7.</w:delText>
              </w:r>
              <w:r w:rsidRPr="001A6934" w:rsidDel="00A81686">
                <w:rPr>
                  <w:rStyle w:val="Hyperlink"/>
                  <w:noProof/>
                </w:rPr>
                <w:delText xml:space="preserve"> Ethernet Bit error rate (BER)</w:delText>
              </w:r>
              <w:r w:rsidDel="00A81686">
                <w:rPr>
                  <w:noProof/>
                  <w:webHidden/>
                </w:rPr>
                <w:tab/>
              </w:r>
            </w:del>
          </w:ins>
        </w:p>
        <w:p w:rsidR="00442CC0" w:rsidDel="00A81686" w:rsidRDefault="00442CC0">
          <w:pPr>
            <w:pStyle w:val="TOC2"/>
            <w:tabs>
              <w:tab w:val="right" w:leader="dot" w:pos="9742"/>
            </w:tabs>
            <w:rPr>
              <w:ins w:id="1300" w:author=" " w:date="2017-03-09T11:18:00Z"/>
              <w:del w:id="1301" w:author="Huy Duc. Nguyen" w:date="2017-08-29T13:10:00Z"/>
              <w:rFonts w:asciiTheme="minorHAnsi" w:hAnsiTheme="minorHAnsi" w:cstheme="minorBidi"/>
              <w:noProof/>
              <w:kern w:val="2"/>
              <w:sz w:val="21"/>
              <w:szCs w:val="22"/>
              <w:lang w:val="en-US" w:eastAsia="ja-JP"/>
            </w:rPr>
          </w:pPr>
          <w:ins w:id="1302" w:author=" " w:date="2017-03-09T11:18:00Z">
            <w:del w:id="1303"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5.13.</w:delText>
              </w:r>
              <w:r w:rsidRPr="001A6934" w:rsidDel="00A81686">
                <w:rPr>
                  <w:rStyle w:val="Hyperlink"/>
                  <w:noProof/>
                  <w:lang w:val="en-US"/>
                </w:rPr>
                <w:delText xml:space="preserve"> Power Consumption Performance</w:delText>
              </w:r>
              <w:r w:rsidDel="00A81686">
                <w:rPr>
                  <w:noProof/>
                  <w:webHidden/>
                </w:rPr>
                <w:tab/>
              </w:r>
            </w:del>
          </w:ins>
        </w:p>
        <w:p w:rsidR="00442CC0" w:rsidDel="00A81686" w:rsidRDefault="00442CC0">
          <w:pPr>
            <w:pStyle w:val="TOC3"/>
            <w:tabs>
              <w:tab w:val="right" w:leader="dot" w:pos="9742"/>
            </w:tabs>
            <w:rPr>
              <w:ins w:id="1304" w:author=" " w:date="2017-03-09T11:18:00Z"/>
              <w:del w:id="1305" w:author="Huy Duc. Nguyen" w:date="2017-08-29T13:10:00Z"/>
              <w:rFonts w:asciiTheme="minorHAnsi" w:hAnsiTheme="minorHAnsi" w:cstheme="minorBidi"/>
              <w:noProof/>
              <w:kern w:val="2"/>
              <w:sz w:val="21"/>
              <w:szCs w:val="22"/>
              <w:lang w:val="en-US" w:eastAsia="ja-JP"/>
            </w:rPr>
          </w:pPr>
          <w:ins w:id="1306" w:author=" " w:date="2017-03-09T11:18:00Z">
            <w:del w:id="1307" w:author="Huy Duc. Nguyen" w:date="2017-08-29T13:10:00Z">
              <w:r w:rsidRPr="001A6934" w:rsidDel="00A81686">
                <w:rPr>
                  <w:rStyle w:val="Hyperlink"/>
                  <w:noProof/>
                  <w14:scene3d>
                    <w14:camera w14:prst="orthographicFront"/>
                    <w14:lightRig w14:rig="threePt" w14:dir="t">
                      <w14:rot w14:lat="0" w14:lon="0" w14:rev="0"/>
                    </w14:lightRig>
                  </w14:scene3d>
                </w:rPr>
                <w:delText>5.13.1.</w:delText>
              </w:r>
              <w:r w:rsidRPr="001A6934" w:rsidDel="00A81686">
                <w:rPr>
                  <w:rStyle w:val="Hyperlink"/>
                  <w:noProof/>
                </w:rPr>
                <w:delText xml:space="preserve"> standby current</w:delText>
              </w:r>
              <w:r w:rsidDel="00A81686">
                <w:rPr>
                  <w:noProof/>
                  <w:webHidden/>
                </w:rPr>
                <w:tab/>
              </w:r>
            </w:del>
          </w:ins>
        </w:p>
        <w:p w:rsidR="00442CC0" w:rsidDel="00A81686" w:rsidRDefault="00442CC0">
          <w:pPr>
            <w:pStyle w:val="TOC3"/>
            <w:tabs>
              <w:tab w:val="right" w:leader="dot" w:pos="9742"/>
            </w:tabs>
            <w:rPr>
              <w:ins w:id="1308" w:author=" " w:date="2017-03-09T11:18:00Z"/>
              <w:del w:id="1309" w:author="Huy Duc. Nguyen" w:date="2017-08-29T13:10:00Z"/>
              <w:rFonts w:asciiTheme="minorHAnsi" w:hAnsiTheme="minorHAnsi" w:cstheme="minorBidi"/>
              <w:noProof/>
              <w:kern w:val="2"/>
              <w:sz w:val="21"/>
              <w:szCs w:val="22"/>
              <w:lang w:val="en-US" w:eastAsia="ja-JP"/>
            </w:rPr>
          </w:pPr>
          <w:ins w:id="1310" w:author=" " w:date="2017-03-09T11:18:00Z">
            <w:del w:id="1311" w:author="Huy Duc. Nguyen" w:date="2017-08-29T13:10:00Z">
              <w:r w:rsidRPr="001A6934" w:rsidDel="00A81686">
                <w:rPr>
                  <w:rStyle w:val="Hyperlink"/>
                  <w:noProof/>
                  <w14:scene3d>
                    <w14:camera w14:prst="orthographicFront"/>
                    <w14:lightRig w14:rig="threePt" w14:dir="t">
                      <w14:rot w14:lat="0" w14:lon="0" w14:rev="0"/>
                    </w14:lightRig>
                  </w14:scene3d>
                </w:rPr>
                <w:delText>5.13.2.</w:delText>
              </w:r>
              <w:r w:rsidRPr="001A6934" w:rsidDel="00A81686">
                <w:rPr>
                  <w:rStyle w:val="Hyperlink"/>
                  <w:noProof/>
                </w:rPr>
                <w:delText xml:space="preserve"> Power consumption when sleep mode</w:delText>
              </w:r>
              <w:r w:rsidDel="00A81686">
                <w:rPr>
                  <w:noProof/>
                  <w:webHidden/>
                </w:rPr>
                <w:tab/>
              </w:r>
            </w:del>
          </w:ins>
        </w:p>
        <w:p w:rsidR="00442CC0" w:rsidDel="00A81686" w:rsidRDefault="00442CC0">
          <w:pPr>
            <w:pStyle w:val="TOC3"/>
            <w:tabs>
              <w:tab w:val="right" w:leader="dot" w:pos="9742"/>
            </w:tabs>
            <w:rPr>
              <w:ins w:id="1312" w:author=" " w:date="2017-03-09T11:18:00Z"/>
              <w:del w:id="1313" w:author="Huy Duc. Nguyen" w:date="2017-08-29T13:10:00Z"/>
              <w:rFonts w:asciiTheme="minorHAnsi" w:hAnsiTheme="minorHAnsi" w:cstheme="minorBidi"/>
              <w:noProof/>
              <w:kern w:val="2"/>
              <w:sz w:val="21"/>
              <w:szCs w:val="22"/>
              <w:lang w:val="en-US" w:eastAsia="ja-JP"/>
            </w:rPr>
          </w:pPr>
          <w:ins w:id="1314" w:author=" " w:date="2017-03-09T11:18:00Z">
            <w:del w:id="1315" w:author="Huy Duc. Nguyen" w:date="2017-08-29T13:10:00Z">
              <w:r w:rsidRPr="001A6934" w:rsidDel="00A81686">
                <w:rPr>
                  <w:rStyle w:val="Hyperlink"/>
                  <w:noProof/>
                  <w14:scene3d>
                    <w14:camera w14:prst="orthographicFront"/>
                    <w14:lightRig w14:rig="threePt" w14:dir="t">
                      <w14:rot w14:lat="0" w14:lon="0" w14:rev="0"/>
                    </w14:lightRig>
                  </w14:scene3d>
                </w:rPr>
                <w:delText>5.13.3.</w:delText>
              </w:r>
              <w:r w:rsidRPr="001A6934" w:rsidDel="00A81686">
                <w:rPr>
                  <w:rStyle w:val="Hyperlink"/>
                  <w:noProof/>
                </w:rPr>
                <w:delText xml:space="preserve"> Average power usage performance</w:delText>
              </w:r>
              <w:r w:rsidDel="00A81686">
                <w:rPr>
                  <w:noProof/>
                  <w:webHidden/>
                </w:rPr>
                <w:tab/>
              </w:r>
            </w:del>
          </w:ins>
        </w:p>
        <w:p w:rsidR="00442CC0" w:rsidDel="00A81686" w:rsidRDefault="00442CC0">
          <w:pPr>
            <w:pStyle w:val="TOC2"/>
            <w:tabs>
              <w:tab w:val="right" w:leader="dot" w:pos="9742"/>
            </w:tabs>
            <w:rPr>
              <w:ins w:id="1316" w:author=" " w:date="2017-03-09T11:18:00Z"/>
              <w:del w:id="1317" w:author="Huy Duc. Nguyen" w:date="2017-08-29T13:10:00Z"/>
              <w:rFonts w:asciiTheme="minorHAnsi" w:hAnsiTheme="minorHAnsi" w:cstheme="minorBidi"/>
              <w:noProof/>
              <w:kern w:val="2"/>
              <w:sz w:val="21"/>
              <w:szCs w:val="22"/>
              <w:lang w:val="en-US" w:eastAsia="ja-JP"/>
            </w:rPr>
          </w:pPr>
          <w:ins w:id="1318" w:author=" " w:date="2017-03-09T11:18:00Z">
            <w:del w:id="1319"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5.14.</w:delText>
              </w:r>
              <w:r w:rsidRPr="001A6934" w:rsidDel="00A81686">
                <w:rPr>
                  <w:rStyle w:val="Hyperlink"/>
                  <w:noProof/>
                  <w:lang w:val="en-US"/>
                </w:rPr>
                <w:delText xml:space="preserve"> RTOS performance</w:delText>
              </w:r>
              <w:r w:rsidDel="00A81686">
                <w:rPr>
                  <w:noProof/>
                  <w:webHidden/>
                </w:rPr>
                <w:tab/>
              </w:r>
            </w:del>
          </w:ins>
        </w:p>
        <w:p w:rsidR="00442CC0" w:rsidDel="00A81686" w:rsidRDefault="00442CC0">
          <w:pPr>
            <w:pStyle w:val="TOC3"/>
            <w:tabs>
              <w:tab w:val="right" w:leader="dot" w:pos="9742"/>
            </w:tabs>
            <w:rPr>
              <w:ins w:id="1320" w:author=" " w:date="2017-03-09T11:18:00Z"/>
              <w:del w:id="1321" w:author="Huy Duc. Nguyen" w:date="2017-08-29T13:10:00Z"/>
              <w:rFonts w:asciiTheme="minorHAnsi" w:hAnsiTheme="minorHAnsi" w:cstheme="minorBidi"/>
              <w:noProof/>
              <w:kern w:val="2"/>
              <w:sz w:val="21"/>
              <w:szCs w:val="22"/>
              <w:lang w:val="en-US" w:eastAsia="ja-JP"/>
            </w:rPr>
          </w:pPr>
          <w:ins w:id="1322" w:author=" " w:date="2017-03-09T11:18:00Z">
            <w:del w:id="1323" w:author="Huy Duc. Nguyen" w:date="2017-08-29T13:10:00Z">
              <w:r w:rsidRPr="001A6934" w:rsidDel="00A81686">
                <w:rPr>
                  <w:rStyle w:val="Hyperlink"/>
                  <w:noProof/>
                  <w14:scene3d>
                    <w14:camera w14:prst="orthographicFront"/>
                    <w14:lightRig w14:rig="threePt" w14:dir="t">
                      <w14:rot w14:lat="0" w14:lon="0" w14:rev="0"/>
                    </w14:lightRig>
                  </w14:scene3d>
                </w:rPr>
                <w:delText>5.14.1.</w:delText>
              </w:r>
              <w:r w:rsidRPr="001A6934" w:rsidDel="00A81686">
                <w:rPr>
                  <w:rStyle w:val="Hyperlink"/>
                  <w:noProof/>
                </w:rPr>
                <w:delText xml:space="preserve"> INTEGRITY OS Performance</w:delText>
              </w:r>
              <w:r w:rsidDel="00A81686">
                <w:rPr>
                  <w:noProof/>
                  <w:webHidden/>
                </w:rPr>
                <w:tab/>
              </w:r>
            </w:del>
          </w:ins>
        </w:p>
        <w:p w:rsidR="00442CC0" w:rsidDel="00A81686" w:rsidRDefault="00442CC0">
          <w:pPr>
            <w:pStyle w:val="TOC2"/>
            <w:tabs>
              <w:tab w:val="right" w:leader="dot" w:pos="9742"/>
            </w:tabs>
            <w:rPr>
              <w:ins w:id="1324" w:author=" " w:date="2017-03-09T11:18:00Z"/>
              <w:del w:id="1325" w:author="Huy Duc. Nguyen" w:date="2017-08-29T13:10:00Z"/>
              <w:rFonts w:asciiTheme="minorHAnsi" w:hAnsiTheme="minorHAnsi" w:cstheme="minorBidi"/>
              <w:noProof/>
              <w:kern w:val="2"/>
              <w:sz w:val="21"/>
              <w:szCs w:val="22"/>
              <w:lang w:val="en-US" w:eastAsia="ja-JP"/>
            </w:rPr>
          </w:pPr>
          <w:ins w:id="1326" w:author=" " w:date="2017-03-09T11:18:00Z">
            <w:del w:id="1327"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5.15.</w:delText>
              </w:r>
              <w:r w:rsidRPr="001A6934" w:rsidDel="00A81686">
                <w:rPr>
                  <w:rStyle w:val="Hyperlink"/>
                  <w:noProof/>
                  <w:lang w:val="en-US"/>
                </w:rPr>
                <w:delText xml:space="preserve"> Application Switching performance</w:delText>
              </w:r>
              <w:r w:rsidDel="00A81686">
                <w:rPr>
                  <w:noProof/>
                  <w:webHidden/>
                </w:rPr>
                <w:tab/>
              </w:r>
            </w:del>
          </w:ins>
        </w:p>
        <w:p w:rsidR="00442CC0" w:rsidDel="00A81686" w:rsidRDefault="00442CC0">
          <w:pPr>
            <w:pStyle w:val="TOC3"/>
            <w:tabs>
              <w:tab w:val="right" w:leader="dot" w:pos="9742"/>
            </w:tabs>
            <w:rPr>
              <w:ins w:id="1328" w:author=" " w:date="2017-03-09T11:18:00Z"/>
              <w:del w:id="1329" w:author="Huy Duc. Nguyen" w:date="2017-08-29T13:10:00Z"/>
              <w:rFonts w:asciiTheme="minorHAnsi" w:hAnsiTheme="minorHAnsi" w:cstheme="minorBidi"/>
              <w:noProof/>
              <w:kern w:val="2"/>
              <w:sz w:val="21"/>
              <w:szCs w:val="22"/>
              <w:lang w:val="en-US" w:eastAsia="ja-JP"/>
            </w:rPr>
          </w:pPr>
          <w:ins w:id="1330" w:author=" " w:date="2017-03-09T11:18:00Z">
            <w:del w:id="1331" w:author="Huy Duc. Nguyen" w:date="2017-08-29T13:10:00Z">
              <w:r w:rsidRPr="001A6934" w:rsidDel="00A81686">
                <w:rPr>
                  <w:rStyle w:val="Hyperlink"/>
                  <w:noProof/>
                  <w14:scene3d>
                    <w14:camera w14:prst="orthographicFront"/>
                    <w14:lightRig w14:rig="threePt" w14:dir="t">
                      <w14:rot w14:lat="0" w14:lon="0" w14:rev="0"/>
                    </w14:lightRig>
                  </w14:scene3d>
                </w:rPr>
                <w:delText>5.15.1.</w:delText>
              </w:r>
              <w:r w:rsidRPr="001A6934" w:rsidDel="00A81686">
                <w:rPr>
                  <w:rStyle w:val="Hyperlink"/>
                  <w:noProof/>
                </w:rPr>
                <w:delText xml:space="preserve"> Application Switching performance</w:delText>
              </w:r>
              <w:r w:rsidDel="00A81686">
                <w:rPr>
                  <w:noProof/>
                  <w:webHidden/>
                </w:rPr>
                <w:tab/>
              </w:r>
            </w:del>
          </w:ins>
        </w:p>
        <w:p w:rsidR="00442CC0" w:rsidDel="00A81686" w:rsidRDefault="00442CC0">
          <w:pPr>
            <w:pStyle w:val="TOC2"/>
            <w:tabs>
              <w:tab w:val="right" w:leader="dot" w:pos="9742"/>
            </w:tabs>
            <w:rPr>
              <w:ins w:id="1332" w:author=" " w:date="2017-03-09T11:18:00Z"/>
              <w:del w:id="1333" w:author="Huy Duc. Nguyen" w:date="2017-08-29T13:10:00Z"/>
              <w:rFonts w:asciiTheme="minorHAnsi" w:hAnsiTheme="minorHAnsi" w:cstheme="minorBidi"/>
              <w:noProof/>
              <w:kern w:val="2"/>
              <w:sz w:val="21"/>
              <w:szCs w:val="22"/>
              <w:lang w:val="en-US" w:eastAsia="ja-JP"/>
            </w:rPr>
          </w:pPr>
          <w:ins w:id="1334" w:author=" " w:date="2017-03-09T11:18:00Z">
            <w:del w:id="1335"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5.16.</w:delText>
              </w:r>
              <w:r w:rsidRPr="001A6934" w:rsidDel="00A81686">
                <w:rPr>
                  <w:rStyle w:val="Hyperlink"/>
                  <w:noProof/>
                  <w:lang w:val="en-US"/>
                </w:rPr>
                <w:delText xml:space="preserve"> Malicious App</w:delText>
              </w:r>
              <w:r w:rsidDel="00A81686">
                <w:rPr>
                  <w:noProof/>
                  <w:webHidden/>
                </w:rPr>
                <w:tab/>
              </w:r>
            </w:del>
          </w:ins>
        </w:p>
        <w:p w:rsidR="00442CC0" w:rsidDel="00A81686" w:rsidRDefault="00442CC0">
          <w:pPr>
            <w:pStyle w:val="TOC3"/>
            <w:tabs>
              <w:tab w:val="right" w:leader="dot" w:pos="9742"/>
            </w:tabs>
            <w:rPr>
              <w:ins w:id="1336" w:author=" " w:date="2017-03-09T11:18:00Z"/>
              <w:del w:id="1337" w:author="Huy Duc. Nguyen" w:date="2017-08-29T13:10:00Z"/>
              <w:rFonts w:asciiTheme="minorHAnsi" w:hAnsiTheme="minorHAnsi" w:cstheme="minorBidi"/>
              <w:noProof/>
              <w:kern w:val="2"/>
              <w:sz w:val="21"/>
              <w:szCs w:val="22"/>
              <w:lang w:val="en-US" w:eastAsia="ja-JP"/>
            </w:rPr>
          </w:pPr>
          <w:ins w:id="1338" w:author=" " w:date="2017-03-09T11:18:00Z">
            <w:del w:id="1339" w:author="Huy Duc. Nguyen" w:date="2017-08-29T13:10:00Z">
              <w:r w:rsidRPr="001A6934" w:rsidDel="00A81686">
                <w:rPr>
                  <w:rStyle w:val="Hyperlink"/>
                  <w:noProof/>
                  <w14:scene3d>
                    <w14:camera w14:prst="orthographicFront"/>
                    <w14:lightRig w14:rig="threePt" w14:dir="t">
                      <w14:rot w14:lat="0" w14:lon="0" w14:rev="0"/>
                    </w14:lightRig>
                  </w14:scene3d>
                </w:rPr>
                <w:delText>5.16.1.</w:delText>
              </w:r>
              <w:r w:rsidRPr="001A6934" w:rsidDel="00A81686">
                <w:rPr>
                  <w:rStyle w:val="Hyperlink"/>
                  <w:noProof/>
                </w:rPr>
                <w:delText xml:space="preserve"> INTEGRITY meter cluster application keeps 60fps even if Linux malicious app runs</w:delText>
              </w:r>
              <w:r w:rsidDel="00A81686">
                <w:rPr>
                  <w:noProof/>
                  <w:webHidden/>
                </w:rPr>
                <w:tab/>
              </w:r>
            </w:del>
          </w:ins>
        </w:p>
        <w:p w:rsidR="00442CC0" w:rsidDel="00A81686" w:rsidRDefault="00442CC0">
          <w:pPr>
            <w:pStyle w:val="TOC3"/>
            <w:tabs>
              <w:tab w:val="right" w:leader="dot" w:pos="9742"/>
            </w:tabs>
            <w:rPr>
              <w:ins w:id="1340" w:author=" " w:date="2017-03-09T11:18:00Z"/>
              <w:del w:id="1341" w:author="Huy Duc. Nguyen" w:date="2017-08-29T13:10:00Z"/>
              <w:rFonts w:asciiTheme="minorHAnsi" w:hAnsiTheme="minorHAnsi" w:cstheme="minorBidi"/>
              <w:noProof/>
              <w:kern w:val="2"/>
              <w:sz w:val="21"/>
              <w:szCs w:val="22"/>
              <w:lang w:val="en-US" w:eastAsia="ja-JP"/>
            </w:rPr>
          </w:pPr>
          <w:ins w:id="1342" w:author=" " w:date="2017-03-09T11:18:00Z">
            <w:del w:id="1343" w:author="Huy Duc. Nguyen" w:date="2017-08-29T13:10:00Z">
              <w:r w:rsidRPr="001A6934" w:rsidDel="00A81686">
                <w:rPr>
                  <w:rStyle w:val="Hyperlink"/>
                  <w:noProof/>
                  <w14:scene3d>
                    <w14:camera w14:prst="orthographicFront"/>
                    <w14:lightRig w14:rig="threePt" w14:dir="t">
                      <w14:rot w14:lat="0" w14:lon="0" w14:rev="0"/>
                    </w14:lightRig>
                  </w14:scene3d>
                </w:rPr>
                <w:delText>5.16.2.</w:delText>
              </w:r>
              <w:r w:rsidRPr="001A6934" w:rsidDel="00A81686">
                <w:rPr>
                  <w:rStyle w:val="Hyperlink"/>
                  <w:noProof/>
                </w:rPr>
                <w:delText xml:space="preserve"> INTEGRITY meter cluster application keeps 60fps even if memory leak or memory corruption is occurred on Linux side</w:delText>
              </w:r>
              <w:r w:rsidDel="00A81686">
                <w:rPr>
                  <w:noProof/>
                  <w:webHidden/>
                </w:rPr>
                <w:tab/>
              </w:r>
            </w:del>
          </w:ins>
        </w:p>
        <w:p w:rsidR="00442CC0" w:rsidDel="00A81686" w:rsidRDefault="00442CC0">
          <w:pPr>
            <w:pStyle w:val="TOC2"/>
            <w:tabs>
              <w:tab w:val="right" w:leader="dot" w:pos="9742"/>
            </w:tabs>
            <w:rPr>
              <w:ins w:id="1344" w:author=" " w:date="2017-03-09T11:18:00Z"/>
              <w:del w:id="1345" w:author="Huy Duc. Nguyen" w:date="2017-08-29T13:10:00Z"/>
              <w:rFonts w:asciiTheme="minorHAnsi" w:hAnsiTheme="minorHAnsi" w:cstheme="minorBidi"/>
              <w:noProof/>
              <w:kern w:val="2"/>
              <w:sz w:val="21"/>
              <w:szCs w:val="22"/>
              <w:lang w:val="en-US" w:eastAsia="ja-JP"/>
            </w:rPr>
          </w:pPr>
          <w:ins w:id="1346" w:author=" " w:date="2017-03-09T11:18:00Z">
            <w:del w:id="1347"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5.17.</w:delText>
              </w:r>
              <w:r w:rsidRPr="001A6934" w:rsidDel="00A81686">
                <w:rPr>
                  <w:rStyle w:val="Hyperlink"/>
                  <w:noProof/>
                  <w:lang w:val="en-US"/>
                </w:rPr>
                <w:delText xml:space="preserve"> Robustness</w:delText>
              </w:r>
              <w:r w:rsidDel="00A81686">
                <w:rPr>
                  <w:noProof/>
                  <w:webHidden/>
                </w:rPr>
                <w:tab/>
              </w:r>
            </w:del>
          </w:ins>
        </w:p>
        <w:p w:rsidR="00442CC0" w:rsidDel="00A81686" w:rsidRDefault="00442CC0">
          <w:pPr>
            <w:pStyle w:val="TOC3"/>
            <w:tabs>
              <w:tab w:val="right" w:leader="dot" w:pos="9742"/>
            </w:tabs>
            <w:rPr>
              <w:ins w:id="1348" w:author=" " w:date="2017-03-09T11:18:00Z"/>
              <w:del w:id="1349" w:author="Huy Duc. Nguyen" w:date="2017-08-29T13:10:00Z"/>
              <w:rFonts w:asciiTheme="minorHAnsi" w:hAnsiTheme="minorHAnsi" w:cstheme="minorBidi"/>
              <w:noProof/>
              <w:kern w:val="2"/>
              <w:sz w:val="21"/>
              <w:szCs w:val="22"/>
              <w:lang w:val="en-US" w:eastAsia="ja-JP"/>
            </w:rPr>
          </w:pPr>
          <w:ins w:id="1350" w:author=" " w:date="2017-03-09T11:18:00Z">
            <w:del w:id="1351" w:author="Huy Duc. Nguyen" w:date="2017-08-29T13:10:00Z">
              <w:r w:rsidRPr="001A6934" w:rsidDel="00A81686">
                <w:rPr>
                  <w:rStyle w:val="Hyperlink"/>
                  <w:noProof/>
                  <w14:scene3d>
                    <w14:camera w14:prst="orthographicFront"/>
                    <w14:lightRig w14:rig="threePt" w14:dir="t">
                      <w14:rot w14:lat="0" w14:lon="0" w14:rev="0"/>
                    </w14:lightRig>
                  </w14:scene3d>
                </w:rPr>
                <w:delText>5.17.1.</w:delText>
              </w:r>
              <w:r w:rsidRPr="001A6934" w:rsidDel="00A81686">
                <w:rPr>
                  <w:rStyle w:val="Hyperlink"/>
                  <w:noProof/>
                </w:rPr>
                <w:delText xml:space="preserve"> Unexpected memory access blocking system by using IPMMU,LifeCycle</w:delText>
              </w:r>
              <w:r w:rsidDel="00A81686">
                <w:rPr>
                  <w:noProof/>
                  <w:webHidden/>
                </w:rPr>
                <w:tab/>
              </w:r>
            </w:del>
          </w:ins>
        </w:p>
        <w:p w:rsidR="00442CC0" w:rsidDel="00A81686" w:rsidRDefault="00442CC0">
          <w:pPr>
            <w:pStyle w:val="TOC2"/>
            <w:tabs>
              <w:tab w:val="right" w:leader="dot" w:pos="9742"/>
            </w:tabs>
            <w:rPr>
              <w:ins w:id="1352" w:author=" " w:date="2017-03-09T11:18:00Z"/>
              <w:del w:id="1353" w:author="Huy Duc. Nguyen" w:date="2017-08-29T13:10:00Z"/>
              <w:rFonts w:asciiTheme="minorHAnsi" w:hAnsiTheme="minorHAnsi" w:cstheme="minorBidi"/>
              <w:noProof/>
              <w:kern w:val="2"/>
              <w:sz w:val="21"/>
              <w:szCs w:val="22"/>
              <w:lang w:val="en-US" w:eastAsia="ja-JP"/>
            </w:rPr>
          </w:pPr>
          <w:ins w:id="1354" w:author=" " w:date="2017-03-09T11:18:00Z">
            <w:del w:id="1355"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5.18.</w:delText>
              </w:r>
              <w:r w:rsidRPr="001A6934" w:rsidDel="00A81686">
                <w:rPr>
                  <w:rStyle w:val="Hyperlink"/>
                  <w:noProof/>
                  <w:lang w:val="en-US"/>
                </w:rPr>
                <w:delText xml:space="preserve"> Rebooting of Linux</w:delText>
              </w:r>
              <w:r w:rsidDel="00A81686">
                <w:rPr>
                  <w:noProof/>
                  <w:webHidden/>
                </w:rPr>
                <w:tab/>
              </w:r>
            </w:del>
          </w:ins>
        </w:p>
        <w:p w:rsidR="00442CC0" w:rsidDel="00A81686" w:rsidRDefault="00442CC0">
          <w:pPr>
            <w:pStyle w:val="TOC3"/>
            <w:tabs>
              <w:tab w:val="right" w:leader="dot" w:pos="9742"/>
            </w:tabs>
            <w:rPr>
              <w:ins w:id="1356" w:author=" " w:date="2017-03-09T11:18:00Z"/>
              <w:del w:id="1357" w:author="Huy Duc. Nguyen" w:date="2017-08-29T13:10:00Z"/>
              <w:rFonts w:asciiTheme="minorHAnsi" w:hAnsiTheme="minorHAnsi" w:cstheme="minorBidi"/>
              <w:noProof/>
              <w:kern w:val="2"/>
              <w:sz w:val="21"/>
              <w:szCs w:val="22"/>
              <w:lang w:val="en-US" w:eastAsia="ja-JP"/>
            </w:rPr>
          </w:pPr>
          <w:ins w:id="1358" w:author=" " w:date="2017-03-09T11:18:00Z">
            <w:del w:id="1359" w:author="Huy Duc. Nguyen" w:date="2017-08-29T13:10:00Z">
              <w:r w:rsidRPr="001A6934" w:rsidDel="00A81686">
                <w:rPr>
                  <w:rStyle w:val="Hyperlink"/>
                  <w:noProof/>
                  <w14:scene3d>
                    <w14:camera w14:prst="orthographicFront"/>
                    <w14:lightRig w14:rig="threePt" w14:dir="t">
                      <w14:rot w14:lat="0" w14:lon="0" w14:rev="0"/>
                    </w14:lightRig>
                  </w14:scene3d>
                </w:rPr>
                <w:delText>5.18.1.</w:delText>
              </w:r>
              <w:r w:rsidRPr="001A6934" w:rsidDel="00A81686">
                <w:rPr>
                  <w:rStyle w:val="Hyperlink"/>
                  <w:noProof/>
                </w:rPr>
                <w:delText xml:space="preserve"> INTEGRITY meter cluster application keeps 60fps even if Linux rebooting is executed</w:delText>
              </w:r>
              <w:r w:rsidDel="00A81686">
                <w:rPr>
                  <w:noProof/>
                  <w:webHidden/>
                </w:rPr>
                <w:tab/>
              </w:r>
            </w:del>
          </w:ins>
        </w:p>
        <w:p w:rsidR="00442CC0" w:rsidDel="00A81686" w:rsidRDefault="00442CC0">
          <w:pPr>
            <w:pStyle w:val="TOC2"/>
            <w:tabs>
              <w:tab w:val="right" w:leader="dot" w:pos="9742"/>
            </w:tabs>
            <w:rPr>
              <w:ins w:id="1360" w:author=" " w:date="2017-03-09T11:18:00Z"/>
              <w:del w:id="1361" w:author="Huy Duc. Nguyen" w:date="2017-08-29T13:10:00Z"/>
              <w:rFonts w:asciiTheme="minorHAnsi" w:hAnsiTheme="minorHAnsi" w:cstheme="minorBidi"/>
              <w:noProof/>
              <w:kern w:val="2"/>
              <w:sz w:val="21"/>
              <w:szCs w:val="22"/>
              <w:lang w:val="en-US" w:eastAsia="ja-JP"/>
            </w:rPr>
          </w:pPr>
          <w:ins w:id="1362" w:author=" " w:date="2017-03-09T11:18:00Z">
            <w:del w:id="1363"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5.19.</w:delText>
              </w:r>
              <w:r w:rsidRPr="001A6934" w:rsidDel="00A81686">
                <w:rPr>
                  <w:rStyle w:val="Hyperlink"/>
                  <w:noProof/>
                  <w:lang w:val="en-US"/>
                </w:rPr>
                <w:delText xml:space="preserve"> Memory usage</w:delText>
              </w:r>
              <w:r w:rsidDel="00A81686">
                <w:rPr>
                  <w:noProof/>
                  <w:webHidden/>
                </w:rPr>
                <w:tab/>
              </w:r>
            </w:del>
          </w:ins>
        </w:p>
        <w:p w:rsidR="00442CC0" w:rsidDel="00A81686" w:rsidRDefault="00442CC0">
          <w:pPr>
            <w:pStyle w:val="TOC3"/>
            <w:tabs>
              <w:tab w:val="right" w:leader="dot" w:pos="9742"/>
            </w:tabs>
            <w:rPr>
              <w:ins w:id="1364" w:author=" " w:date="2017-03-09T11:18:00Z"/>
              <w:del w:id="1365" w:author="Huy Duc. Nguyen" w:date="2017-08-29T13:10:00Z"/>
              <w:rFonts w:asciiTheme="minorHAnsi" w:hAnsiTheme="minorHAnsi" w:cstheme="minorBidi"/>
              <w:noProof/>
              <w:kern w:val="2"/>
              <w:sz w:val="21"/>
              <w:szCs w:val="22"/>
              <w:lang w:val="en-US" w:eastAsia="ja-JP"/>
            </w:rPr>
          </w:pPr>
          <w:ins w:id="1366" w:author=" " w:date="2017-03-09T11:18:00Z">
            <w:del w:id="1367" w:author="Huy Duc. Nguyen" w:date="2017-08-29T13:10:00Z">
              <w:r w:rsidRPr="001A6934" w:rsidDel="00A81686">
                <w:rPr>
                  <w:rStyle w:val="Hyperlink"/>
                  <w:noProof/>
                  <w14:scene3d>
                    <w14:camera w14:prst="orthographicFront"/>
                    <w14:lightRig w14:rig="threePt" w14:dir="t">
                      <w14:rot w14:lat="0" w14:lon="0" w14:rev="0"/>
                    </w14:lightRig>
                  </w14:scene3d>
                </w:rPr>
                <w:delText>5.19.1.</w:delText>
              </w:r>
              <w:r w:rsidRPr="001A6934" w:rsidDel="00A81686">
                <w:rPr>
                  <w:rStyle w:val="Hyperlink"/>
                  <w:noProof/>
                </w:rPr>
                <w:delText xml:space="preserve"> Check the memory usage of Multivisor</w:delText>
              </w:r>
              <w:r w:rsidDel="00A81686">
                <w:rPr>
                  <w:noProof/>
                  <w:webHidden/>
                </w:rPr>
                <w:tab/>
              </w:r>
            </w:del>
          </w:ins>
        </w:p>
        <w:p w:rsidR="00442CC0" w:rsidDel="00A81686" w:rsidRDefault="00442CC0">
          <w:pPr>
            <w:pStyle w:val="TOC2"/>
            <w:tabs>
              <w:tab w:val="right" w:leader="dot" w:pos="9742"/>
            </w:tabs>
            <w:rPr>
              <w:ins w:id="1368" w:author=" " w:date="2017-03-09T11:18:00Z"/>
              <w:del w:id="1369" w:author="Huy Duc. Nguyen" w:date="2017-08-29T13:10:00Z"/>
              <w:rFonts w:asciiTheme="minorHAnsi" w:hAnsiTheme="minorHAnsi" w:cstheme="minorBidi"/>
              <w:noProof/>
              <w:kern w:val="2"/>
              <w:sz w:val="21"/>
              <w:szCs w:val="22"/>
              <w:lang w:val="en-US" w:eastAsia="ja-JP"/>
            </w:rPr>
          </w:pPr>
          <w:ins w:id="1370" w:author=" " w:date="2017-03-09T11:18:00Z">
            <w:del w:id="1371"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5.20.</w:delText>
              </w:r>
              <w:r w:rsidRPr="001A6934" w:rsidDel="00A81686">
                <w:rPr>
                  <w:rStyle w:val="Hyperlink"/>
                  <w:noProof/>
                  <w:lang w:val="en-US"/>
                </w:rPr>
                <w:delText xml:space="preserve"> Stress Tolerance</w:delText>
              </w:r>
              <w:r w:rsidDel="00A81686">
                <w:rPr>
                  <w:noProof/>
                  <w:webHidden/>
                </w:rPr>
                <w:tab/>
              </w:r>
            </w:del>
          </w:ins>
        </w:p>
        <w:p w:rsidR="00442CC0" w:rsidDel="00A81686" w:rsidRDefault="00442CC0">
          <w:pPr>
            <w:pStyle w:val="TOC3"/>
            <w:tabs>
              <w:tab w:val="right" w:leader="dot" w:pos="9742"/>
            </w:tabs>
            <w:rPr>
              <w:ins w:id="1372" w:author=" " w:date="2017-03-09T11:18:00Z"/>
              <w:del w:id="1373" w:author="Huy Duc. Nguyen" w:date="2017-08-29T13:10:00Z"/>
              <w:rFonts w:asciiTheme="minorHAnsi" w:hAnsiTheme="minorHAnsi" w:cstheme="minorBidi"/>
              <w:noProof/>
              <w:kern w:val="2"/>
              <w:sz w:val="21"/>
              <w:szCs w:val="22"/>
              <w:lang w:val="en-US" w:eastAsia="ja-JP"/>
            </w:rPr>
          </w:pPr>
          <w:ins w:id="1374" w:author=" " w:date="2017-03-09T11:18:00Z">
            <w:del w:id="1375" w:author="Huy Duc. Nguyen" w:date="2017-08-29T13:10:00Z">
              <w:r w:rsidRPr="001A6934" w:rsidDel="00A81686">
                <w:rPr>
                  <w:rStyle w:val="Hyperlink"/>
                  <w:noProof/>
                  <w14:scene3d>
                    <w14:camera w14:prst="orthographicFront"/>
                    <w14:lightRig w14:rig="threePt" w14:dir="t">
                      <w14:rot w14:lat="0" w14:lon="0" w14:rev="0"/>
                    </w14:lightRig>
                  </w14:scene3d>
                </w:rPr>
                <w:delText>5.20.1.</w:delText>
              </w:r>
              <w:r w:rsidRPr="001A6934" w:rsidDel="00A81686">
                <w:rPr>
                  <w:rStyle w:val="Hyperlink"/>
                  <w:noProof/>
                </w:rPr>
                <w:delText xml:space="preserve"> Perform a continuous test for 48 hours with stress of various tools and video/audio playback</w:delText>
              </w:r>
              <w:r w:rsidDel="00A81686">
                <w:rPr>
                  <w:noProof/>
                  <w:webHidden/>
                </w:rPr>
                <w:tab/>
              </w:r>
            </w:del>
          </w:ins>
        </w:p>
        <w:p w:rsidR="00442CC0" w:rsidDel="00A81686" w:rsidRDefault="00442CC0">
          <w:pPr>
            <w:pStyle w:val="TOC2"/>
            <w:tabs>
              <w:tab w:val="right" w:leader="dot" w:pos="9742"/>
            </w:tabs>
            <w:rPr>
              <w:ins w:id="1376" w:author=" " w:date="2017-03-09T11:18:00Z"/>
              <w:del w:id="1377" w:author="Huy Duc. Nguyen" w:date="2017-08-29T13:10:00Z"/>
              <w:rFonts w:asciiTheme="minorHAnsi" w:hAnsiTheme="minorHAnsi" w:cstheme="minorBidi"/>
              <w:noProof/>
              <w:kern w:val="2"/>
              <w:sz w:val="21"/>
              <w:szCs w:val="22"/>
              <w:lang w:val="en-US" w:eastAsia="ja-JP"/>
            </w:rPr>
          </w:pPr>
          <w:ins w:id="1378" w:author=" " w:date="2017-03-09T11:18:00Z">
            <w:del w:id="1379"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5.21.</w:delText>
              </w:r>
              <w:r w:rsidRPr="001A6934" w:rsidDel="00A81686">
                <w:rPr>
                  <w:rStyle w:val="Hyperlink"/>
                  <w:noProof/>
                  <w:lang w:val="en-US"/>
                </w:rPr>
                <w:delText xml:space="preserve"> Security</w:delText>
              </w:r>
              <w:r w:rsidDel="00A81686">
                <w:rPr>
                  <w:noProof/>
                  <w:webHidden/>
                </w:rPr>
                <w:tab/>
              </w:r>
            </w:del>
          </w:ins>
        </w:p>
        <w:p w:rsidR="00442CC0" w:rsidDel="00A81686" w:rsidRDefault="00442CC0">
          <w:pPr>
            <w:pStyle w:val="TOC3"/>
            <w:tabs>
              <w:tab w:val="right" w:leader="dot" w:pos="9742"/>
            </w:tabs>
            <w:rPr>
              <w:ins w:id="1380" w:author=" " w:date="2017-03-09T11:18:00Z"/>
              <w:del w:id="1381" w:author="Huy Duc. Nguyen" w:date="2017-08-29T13:10:00Z"/>
              <w:rFonts w:asciiTheme="minorHAnsi" w:hAnsiTheme="minorHAnsi" w:cstheme="minorBidi"/>
              <w:noProof/>
              <w:kern w:val="2"/>
              <w:sz w:val="21"/>
              <w:szCs w:val="22"/>
              <w:lang w:val="en-US" w:eastAsia="ja-JP"/>
            </w:rPr>
          </w:pPr>
          <w:ins w:id="1382" w:author=" " w:date="2017-03-09T11:18:00Z">
            <w:del w:id="1383" w:author="Huy Duc. Nguyen" w:date="2017-08-29T13:10:00Z">
              <w:r w:rsidRPr="001A6934" w:rsidDel="00A81686">
                <w:rPr>
                  <w:rStyle w:val="Hyperlink"/>
                  <w:noProof/>
                  <w14:scene3d>
                    <w14:camera w14:prst="orthographicFront"/>
                    <w14:lightRig w14:rig="threePt" w14:dir="t">
                      <w14:rot w14:lat="0" w14:lon="0" w14:rev="0"/>
                    </w14:lightRig>
                  </w14:scene3d>
                </w:rPr>
                <w:delText>5.21.1.</w:delText>
              </w:r>
              <w:r w:rsidRPr="001A6934" w:rsidDel="00A81686">
                <w:rPr>
                  <w:rStyle w:val="Hyperlink"/>
                  <w:noProof/>
                </w:rPr>
                <w:delText xml:space="preserve"> Domain, Application Isolation</w:delText>
              </w:r>
              <w:r w:rsidDel="00A81686">
                <w:rPr>
                  <w:noProof/>
                  <w:webHidden/>
                </w:rPr>
                <w:tab/>
              </w:r>
            </w:del>
          </w:ins>
        </w:p>
        <w:p w:rsidR="00442CC0" w:rsidDel="00A81686" w:rsidRDefault="00442CC0">
          <w:pPr>
            <w:pStyle w:val="TOC3"/>
            <w:tabs>
              <w:tab w:val="right" w:leader="dot" w:pos="9742"/>
            </w:tabs>
            <w:rPr>
              <w:ins w:id="1384" w:author=" " w:date="2017-03-09T11:18:00Z"/>
              <w:del w:id="1385" w:author="Huy Duc. Nguyen" w:date="2017-08-29T13:10:00Z"/>
              <w:rFonts w:asciiTheme="minorHAnsi" w:hAnsiTheme="minorHAnsi" w:cstheme="minorBidi"/>
              <w:noProof/>
              <w:kern w:val="2"/>
              <w:sz w:val="21"/>
              <w:szCs w:val="22"/>
              <w:lang w:val="en-US" w:eastAsia="ja-JP"/>
            </w:rPr>
          </w:pPr>
          <w:ins w:id="1386" w:author=" " w:date="2017-03-09T11:18:00Z">
            <w:del w:id="1387" w:author="Huy Duc. Nguyen" w:date="2017-08-29T13:10:00Z">
              <w:r w:rsidRPr="001A6934" w:rsidDel="00A81686">
                <w:rPr>
                  <w:rStyle w:val="Hyperlink"/>
                  <w:noProof/>
                  <w14:scene3d>
                    <w14:camera w14:prst="orthographicFront"/>
                    <w14:lightRig w14:rig="threePt" w14:dir="t">
                      <w14:rot w14:lat="0" w14:lon="0" w14:rev="0"/>
                    </w14:lightRig>
                  </w14:scene3d>
                </w:rPr>
                <w:delText>5.21.2.</w:delText>
              </w:r>
              <w:r w:rsidRPr="001A6934" w:rsidDel="00A81686">
                <w:rPr>
                  <w:rStyle w:val="Hyperlink"/>
                  <w:noProof/>
                </w:rPr>
                <w:delText xml:space="preserve"> Illegal access of Resources / Memory</w:delText>
              </w:r>
              <w:r w:rsidDel="00A81686">
                <w:rPr>
                  <w:noProof/>
                  <w:webHidden/>
                </w:rPr>
                <w:tab/>
              </w:r>
            </w:del>
          </w:ins>
        </w:p>
        <w:p w:rsidR="00442CC0" w:rsidDel="00A81686" w:rsidRDefault="00442CC0">
          <w:pPr>
            <w:pStyle w:val="TOC3"/>
            <w:tabs>
              <w:tab w:val="right" w:leader="dot" w:pos="9742"/>
            </w:tabs>
            <w:rPr>
              <w:ins w:id="1388" w:author=" " w:date="2017-03-09T11:18:00Z"/>
              <w:del w:id="1389" w:author="Huy Duc. Nguyen" w:date="2017-08-29T13:10:00Z"/>
              <w:rFonts w:asciiTheme="minorHAnsi" w:hAnsiTheme="minorHAnsi" w:cstheme="minorBidi"/>
              <w:noProof/>
              <w:kern w:val="2"/>
              <w:sz w:val="21"/>
              <w:szCs w:val="22"/>
              <w:lang w:val="en-US" w:eastAsia="ja-JP"/>
            </w:rPr>
          </w:pPr>
          <w:ins w:id="1390" w:author=" " w:date="2017-03-09T11:18:00Z">
            <w:del w:id="1391" w:author="Huy Duc. Nguyen" w:date="2017-08-29T13:10:00Z">
              <w:r w:rsidRPr="001A6934" w:rsidDel="00A81686">
                <w:rPr>
                  <w:rStyle w:val="Hyperlink"/>
                  <w:noProof/>
                  <w14:scene3d>
                    <w14:camera w14:prst="orthographicFront"/>
                    <w14:lightRig w14:rig="threePt" w14:dir="t">
                      <w14:rot w14:lat="0" w14:lon="0" w14:rev="0"/>
                    </w14:lightRig>
                  </w14:scene3d>
                </w:rPr>
                <w:delText>5.21.3.</w:delText>
              </w:r>
              <w:r w:rsidRPr="001A6934" w:rsidDel="00A81686">
                <w:rPr>
                  <w:rStyle w:val="Hyperlink"/>
                  <w:noProof/>
                </w:rPr>
                <w:delText xml:space="preserve"> Encryption/Decryption Performance</w:delText>
              </w:r>
              <w:r w:rsidDel="00A81686">
                <w:rPr>
                  <w:noProof/>
                  <w:webHidden/>
                </w:rPr>
                <w:tab/>
              </w:r>
            </w:del>
          </w:ins>
        </w:p>
        <w:p w:rsidR="00442CC0" w:rsidDel="00A81686" w:rsidRDefault="00442CC0">
          <w:pPr>
            <w:pStyle w:val="TOC3"/>
            <w:tabs>
              <w:tab w:val="right" w:leader="dot" w:pos="9742"/>
            </w:tabs>
            <w:rPr>
              <w:ins w:id="1392" w:author=" " w:date="2017-03-09T11:18:00Z"/>
              <w:del w:id="1393" w:author="Huy Duc. Nguyen" w:date="2017-08-29T13:10:00Z"/>
              <w:rFonts w:asciiTheme="minorHAnsi" w:hAnsiTheme="minorHAnsi" w:cstheme="minorBidi"/>
              <w:noProof/>
              <w:kern w:val="2"/>
              <w:sz w:val="21"/>
              <w:szCs w:val="22"/>
              <w:lang w:val="en-US" w:eastAsia="ja-JP"/>
            </w:rPr>
          </w:pPr>
          <w:ins w:id="1394" w:author=" " w:date="2017-03-09T11:18:00Z">
            <w:del w:id="1395" w:author="Huy Duc. Nguyen" w:date="2017-08-29T13:10:00Z">
              <w:r w:rsidRPr="001A6934" w:rsidDel="00A81686">
                <w:rPr>
                  <w:rStyle w:val="Hyperlink"/>
                  <w:noProof/>
                  <w14:scene3d>
                    <w14:camera w14:prst="orthographicFront"/>
                    <w14:lightRig w14:rig="threePt" w14:dir="t">
                      <w14:rot w14:lat="0" w14:lon="0" w14:rev="0"/>
                    </w14:lightRig>
                  </w14:scene3d>
                </w:rPr>
                <w:delText>5.21.4.</w:delText>
              </w:r>
              <w:r w:rsidRPr="001A6934" w:rsidDel="00A81686">
                <w:rPr>
                  <w:rStyle w:val="Hyperlink"/>
                  <w:noProof/>
                </w:rPr>
                <w:delText xml:space="preserve"> Secure boot process for each domain</w:delText>
              </w:r>
              <w:r w:rsidDel="00A81686">
                <w:rPr>
                  <w:noProof/>
                  <w:webHidden/>
                </w:rPr>
                <w:tab/>
              </w:r>
            </w:del>
          </w:ins>
        </w:p>
        <w:p w:rsidR="00442CC0" w:rsidDel="00A81686" w:rsidRDefault="00442CC0">
          <w:pPr>
            <w:pStyle w:val="TOC2"/>
            <w:tabs>
              <w:tab w:val="right" w:leader="dot" w:pos="9742"/>
            </w:tabs>
            <w:rPr>
              <w:ins w:id="1396" w:author=" " w:date="2017-03-09T11:18:00Z"/>
              <w:del w:id="1397" w:author="Huy Duc. Nguyen" w:date="2017-08-29T13:10:00Z"/>
              <w:rFonts w:asciiTheme="minorHAnsi" w:hAnsiTheme="minorHAnsi" w:cstheme="minorBidi"/>
              <w:noProof/>
              <w:kern w:val="2"/>
              <w:sz w:val="21"/>
              <w:szCs w:val="22"/>
              <w:lang w:val="en-US" w:eastAsia="ja-JP"/>
            </w:rPr>
          </w:pPr>
          <w:ins w:id="1398" w:author=" " w:date="2017-03-09T11:18:00Z">
            <w:del w:id="1399"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5.22.</w:delText>
              </w:r>
              <w:r w:rsidRPr="001A6934" w:rsidDel="00A81686">
                <w:rPr>
                  <w:rStyle w:val="Hyperlink"/>
                  <w:noProof/>
                  <w:lang w:val="en-US"/>
                </w:rPr>
                <w:delText xml:space="preserve"> End-to-End Latency</w:delText>
              </w:r>
              <w:r w:rsidDel="00A81686">
                <w:rPr>
                  <w:noProof/>
                  <w:webHidden/>
                </w:rPr>
                <w:tab/>
              </w:r>
            </w:del>
          </w:ins>
        </w:p>
        <w:p w:rsidR="00442CC0" w:rsidDel="00A81686" w:rsidRDefault="00442CC0">
          <w:pPr>
            <w:pStyle w:val="TOC3"/>
            <w:tabs>
              <w:tab w:val="right" w:leader="dot" w:pos="9742"/>
            </w:tabs>
            <w:rPr>
              <w:ins w:id="1400" w:author=" " w:date="2017-03-09T11:18:00Z"/>
              <w:del w:id="1401" w:author="Huy Duc. Nguyen" w:date="2017-08-29T13:10:00Z"/>
              <w:rFonts w:asciiTheme="minorHAnsi" w:hAnsiTheme="minorHAnsi" w:cstheme="minorBidi"/>
              <w:noProof/>
              <w:kern w:val="2"/>
              <w:sz w:val="21"/>
              <w:szCs w:val="22"/>
              <w:lang w:val="en-US" w:eastAsia="ja-JP"/>
            </w:rPr>
          </w:pPr>
          <w:ins w:id="1402" w:author=" " w:date="2017-03-09T11:18:00Z">
            <w:del w:id="1403" w:author="Huy Duc. Nguyen" w:date="2017-08-29T13:10:00Z">
              <w:r w:rsidRPr="001A6934" w:rsidDel="00A81686">
                <w:rPr>
                  <w:rStyle w:val="Hyperlink"/>
                  <w:noProof/>
                  <w14:scene3d>
                    <w14:camera w14:prst="orthographicFront"/>
                    <w14:lightRig w14:rig="threePt" w14:dir="t">
                      <w14:rot w14:lat="0" w14:lon="0" w14:rev="0"/>
                    </w14:lightRig>
                  </w14:scene3d>
                </w:rPr>
                <w:delText>5.22.1.</w:delText>
              </w:r>
              <w:r w:rsidRPr="001A6934" w:rsidDel="00A81686">
                <w:rPr>
                  <w:rStyle w:val="Hyperlink"/>
                  <w:noProof/>
                </w:rPr>
                <w:delText xml:space="preserve"> End-to-End UI Latency between RTOS and Linux (Image, binary, text)</w:delText>
              </w:r>
              <w:r w:rsidDel="00A81686">
                <w:rPr>
                  <w:noProof/>
                  <w:webHidden/>
                </w:rPr>
                <w:tab/>
              </w:r>
            </w:del>
          </w:ins>
        </w:p>
        <w:p w:rsidR="00442CC0" w:rsidDel="00A81686" w:rsidRDefault="00442CC0">
          <w:pPr>
            <w:pStyle w:val="TOC2"/>
            <w:tabs>
              <w:tab w:val="right" w:leader="dot" w:pos="9742"/>
            </w:tabs>
            <w:rPr>
              <w:ins w:id="1404" w:author=" " w:date="2017-03-09T11:18:00Z"/>
              <w:del w:id="1405" w:author="Huy Duc. Nguyen" w:date="2017-08-29T13:10:00Z"/>
              <w:rFonts w:asciiTheme="minorHAnsi" w:hAnsiTheme="minorHAnsi" w:cstheme="minorBidi"/>
              <w:noProof/>
              <w:kern w:val="2"/>
              <w:sz w:val="21"/>
              <w:szCs w:val="22"/>
              <w:lang w:val="en-US" w:eastAsia="ja-JP"/>
            </w:rPr>
          </w:pPr>
          <w:ins w:id="1406" w:author=" " w:date="2017-03-09T11:18:00Z">
            <w:del w:id="1407"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5.23.</w:delText>
              </w:r>
              <w:r w:rsidRPr="001A6934" w:rsidDel="00A81686">
                <w:rPr>
                  <w:rStyle w:val="Hyperlink"/>
                  <w:noProof/>
                  <w:lang w:val="en-US"/>
                </w:rPr>
                <w:delText xml:space="preserve"> Memory Utilization of Each Module</w:delText>
              </w:r>
              <w:r w:rsidDel="00A81686">
                <w:rPr>
                  <w:noProof/>
                  <w:webHidden/>
                </w:rPr>
                <w:tab/>
              </w:r>
            </w:del>
          </w:ins>
        </w:p>
        <w:p w:rsidR="00442CC0" w:rsidDel="00A81686" w:rsidRDefault="00442CC0">
          <w:pPr>
            <w:pStyle w:val="TOC3"/>
            <w:tabs>
              <w:tab w:val="right" w:leader="dot" w:pos="9742"/>
            </w:tabs>
            <w:rPr>
              <w:ins w:id="1408" w:author=" " w:date="2017-03-09T11:18:00Z"/>
              <w:del w:id="1409" w:author="Huy Duc. Nguyen" w:date="2017-08-29T13:10:00Z"/>
              <w:rFonts w:asciiTheme="minorHAnsi" w:hAnsiTheme="minorHAnsi" w:cstheme="minorBidi"/>
              <w:noProof/>
              <w:kern w:val="2"/>
              <w:sz w:val="21"/>
              <w:szCs w:val="22"/>
              <w:lang w:val="en-US" w:eastAsia="ja-JP"/>
            </w:rPr>
          </w:pPr>
          <w:ins w:id="1410" w:author=" " w:date="2017-03-09T11:18:00Z">
            <w:del w:id="1411" w:author="Huy Duc. Nguyen" w:date="2017-08-29T13:10:00Z">
              <w:r w:rsidRPr="001A6934" w:rsidDel="00A81686">
                <w:rPr>
                  <w:rStyle w:val="Hyperlink"/>
                  <w:noProof/>
                  <w14:scene3d>
                    <w14:camera w14:prst="orthographicFront"/>
                    <w14:lightRig w14:rig="threePt" w14:dir="t">
                      <w14:rot w14:lat="0" w14:lon="0" w14:rev="0"/>
                    </w14:lightRig>
                  </w14:scene3d>
                </w:rPr>
                <w:delText>5.23.1.</w:delText>
              </w:r>
              <w:r w:rsidRPr="001A6934" w:rsidDel="00A81686">
                <w:rPr>
                  <w:rStyle w:val="Hyperlink"/>
                  <w:noProof/>
                </w:rPr>
                <w:delText xml:space="preserve"> Memory utilization in IVI (Center Information)</w:delText>
              </w:r>
              <w:r w:rsidDel="00A81686">
                <w:rPr>
                  <w:noProof/>
                  <w:webHidden/>
                </w:rPr>
                <w:tab/>
              </w:r>
            </w:del>
          </w:ins>
        </w:p>
        <w:p w:rsidR="00442CC0" w:rsidDel="00A81686" w:rsidRDefault="00442CC0">
          <w:pPr>
            <w:pStyle w:val="TOC3"/>
            <w:tabs>
              <w:tab w:val="right" w:leader="dot" w:pos="9742"/>
            </w:tabs>
            <w:rPr>
              <w:ins w:id="1412" w:author=" " w:date="2017-03-09T11:18:00Z"/>
              <w:del w:id="1413" w:author="Huy Duc. Nguyen" w:date="2017-08-29T13:10:00Z"/>
              <w:rFonts w:asciiTheme="minorHAnsi" w:hAnsiTheme="minorHAnsi" w:cstheme="minorBidi"/>
              <w:noProof/>
              <w:kern w:val="2"/>
              <w:sz w:val="21"/>
              <w:szCs w:val="22"/>
              <w:lang w:val="en-US" w:eastAsia="ja-JP"/>
            </w:rPr>
          </w:pPr>
          <w:ins w:id="1414" w:author=" " w:date="2017-03-09T11:18:00Z">
            <w:del w:id="1415" w:author="Huy Duc. Nguyen" w:date="2017-08-29T13:10:00Z">
              <w:r w:rsidRPr="001A6934" w:rsidDel="00A81686">
                <w:rPr>
                  <w:rStyle w:val="Hyperlink"/>
                  <w:noProof/>
                  <w14:scene3d>
                    <w14:camera w14:prst="orthographicFront"/>
                    <w14:lightRig w14:rig="threePt" w14:dir="t">
                      <w14:rot w14:lat="0" w14:lon="0" w14:rev="0"/>
                    </w14:lightRig>
                  </w14:scene3d>
                </w:rPr>
                <w:delText>5.23.2.</w:delText>
              </w:r>
              <w:r w:rsidRPr="001A6934" w:rsidDel="00A81686">
                <w:rPr>
                  <w:rStyle w:val="Hyperlink"/>
                  <w:noProof/>
                </w:rPr>
                <w:delText xml:space="preserve"> Memory utilization in meter (Instrument Cluster)</w:delText>
              </w:r>
              <w:r w:rsidDel="00A81686">
                <w:rPr>
                  <w:noProof/>
                  <w:webHidden/>
                </w:rPr>
                <w:tab/>
              </w:r>
            </w:del>
          </w:ins>
        </w:p>
        <w:p w:rsidR="00442CC0" w:rsidDel="00A81686" w:rsidRDefault="00442CC0">
          <w:pPr>
            <w:pStyle w:val="TOC3"/>
            <w:tabs>
              <w:tab w:val="right" w:leader="dot" w:pos="9742"/>
            </w:tabs>
            <w:rPr>
              <w:ins w:id="1416" w:author=" " w:date="2017-03-09T11:18:00Z"/>
              <w:del w:id="1417" w:author="Huy Duc. Nguyen" w:date="2017-08-29T13:10:00Z"/>
              <w:rFonts w:asciiTheme="minorHAnsi" w:hAnsiTheme="minorHAnsi" w:cstheme="minorBidi"/>
              <w:noProof/>
              <w:kern w:val="2"/>
              <w:sz w:val="21"/>
              <w:szCs w:val="22"/>
              <w:lang w:val="en-US" w:eastAsia="ja-JP"/>
            </w:rPr>
          </w:pPr>
          <w:ins w:id="1418" w:author=" " w:date="2017-03-09T11:18:00Z">
            <w:del w:id="1419" w:author="Huy Duc. Nguyen" w:date="2017-08-29T13:10:00Z">
              <w:r w:rsidRPr="001A6934" w:rsidDel="00A81686">
                <w:rPr>
                  <w:rStyle w:val="Hyperlink"/>
                  <w:noProof/>
                  <w14:scene3d>
                    <w14:camera w14:prst="orthographicFront"/>
                    <w14:lightRig w14:rig="threePt" w14:dir="t">
                      <w14:rot w14:lat="0" w14:lon="0" w14:rev="0"/>
                    </w14:lightRig>
                  </w14:scene3d>
                </w:rPr>
                <w:delText>5.23.3.</w:delText>
              </w:r>
              <w:r w:rsidRPr="001A6934" w:rsidDel="00A81686">
                <w:rPr>
                  <w:rStyle w:val="Hyperlink"/>
                  <w:noProof/>
                </w:rPr>
                <w:delText xml:space="preserve"> Memory utilization in HUD (Head-up display)</w:delText>
              </w:r>
              <w:r w:rsidDel="00A81686">
                <w:rPr>
                  <w:noProof/>
                  <w:webHidden/>
                </w:rPr>
                <w:tab/>
                <w:delText>147</w:delText>
              </w:r>
            </w:del>
          </w:ins>
        </w:p>
        <w:p w:rsidR="00442CC0" w:rsidDel="00A81686" w:rsidRDefault="00442CC0">
          <w:pPr>
            <w:pStyle w:val="TOC2"/>
            <w:tabs>
              <w:tab w:val="right" w:leader="dot" w:pos="9742"/>
            </w:tabs>
            <w:rPr>
              <w:ins w:id="1420" w:author=" " w:date="2017-03-09T11:18:00Z"/>
              <w:del w:id="1421" w:author="Huy Duc. Nguyen" w:date="2017-08-29T13:10:00Z"/>
              <w:rFonts w:asciiTheme="minorHAnsi" w:hAnsiTheme="minorHAnsi" w:cstheme="minorBidi"/>
              <w:noProof/>
              <w:kern w:val="2"/>
              <w:sz w:val="21"/>
              <w:szCs w:val="22"/>
              <w:lang w:val="en-US" w:eastAsia="ja-JP"/>
            </w:rPr>
          </w:pPr>
          <w:ins w:id="1422" w:author=" " w:date="2017-03-09T11:18:00Z">
            <w:del w:id="1423" w:author="Huy Duc. Nguyen" w:date="2017-08-29T13:10:00Z">
              <w:r w:rsidRPr="001A6934" w:rsidDel="00A81686">
                <w:rPr>
                  <w:rStyle w:val="Hyperlink"/>
                  <w:noProof/>
                  <w:lang w:val="en-US"/>
                  <w14:scene3d>
                    <w14:camera w14:prst="orthographicFront"/>
                    <w14:lightRig w14:rig="threePt" w14:dir="t">
                      <w14:rot w14:lat="0" w14:lon="0" w14:rev="0"/>
                    </w14:lightRig>
                  </w14:scene3d>
                </w:rPr>
                <w:delText>5.24.</w:delText>
              </w:r>
              <w:r w:rsidRPr="001A6934" w:rsidDel="00A81686">
                <w:rPr>
                  <w:rStyle w:val="Hyperlink"/>
                  <w:noProof/>
                  <w:lang w:val="en-US"/>
                </w:rPr>
                <w:delText xml:space="preserve"> Network Performance(RTOS, Multivisor)</w:delText>
              </w:r>
              <w:r w:rsidDel="00A81686">
                <w:rPr>
                  <w:noProof/>
                  <w:webHidden/>
                </w:rPr>
                <w:tab/>
                <w:delText>148</w:delText>
              </w:r>
            </w:del>
          </w:ins>
        </w:p>
        <w:p w:rsidR="00442CC0" w:rsidDel="00A81686" w:rsidRDefault="00442CC0">
          <w:pPr>
            <w:pStyle w:val="TOC3"/>
            <w:tabs>
              <w:tab w:val="right" w:leader="dot" w:pos="9742"/>
            </w:tabs>
            <w:rPr>
              <w:ins w:id="1424" w:author=" " w:date="2017-03-09T11:18:00Z"/>
              <w:del w:id="1425" w:author="Huy Duc. Nguyen" w:date="2017-08-29T13:10:00Z"/>
              <w:rFonts w:asciiTheme="minorHAnsi" w:hAnsiTheme="minorHAnsi" w:cstheme="minorBidi"/>
              <w:noProof/>
              <w:kern w:val="2"/>
              <w:sz w:val="21"/>
              <w:szCs w:val="22"/>
              <w:lang w:val="en-US" w:eastAsia="ja-JP"/>
            </w:rPr>
          </w:pPr>
          <w:ins w:id="1426" w:author=" " w:date="2017-03-09T11:18:00Z">
            <w:del w:id="1427" w:author="Huy Duc. Nguyen" w:date="2017-08-29T13:10:00Z">
              <w:r w:rsidRPr="001A6934" w:rsidDel="00A81686">
                <w:rPr>
                  <w:rStyle w:val="Hyperlink"/>
                  <w:noProof/>
                  <w14:scene3d>
                    <w14:camera w14:prst="orthographicFront"/>
                    <w14:lightRig w14:rig="threePt" w14:dir="t">
                      <w14:rot w14:lat="0" w14:lon="0" w14:rev="0"/>
                    </w14:lightRig>
                  </w14:scene3d>
                </w:rPr>
                <w:delText>5.24.1.</w:delText>
              </w:r>
              <w:r w:rsidRPr="001A6934" w:rsidDel="00A81686">
                <w:rPr>
                  <w:rStyle w:val="Hyperlink"/>
                  <w:noProof/>
                </w:rPr>
                <w:delText xml:space="preserve"> Send / Receive data to cloud</w:delText>
              </w:r>
              <w:r w:rsidDel="00A81686">
                <w:rPr>
                  <w:noProof/>
                  <w:webHidden/>
                </w:rPr>
                <w:tab/>
                <w:delText>148</w:delText>
              </w:r>
            </w:del>
          </w:ins>
        </w:p>
        <w:p w:rsidR="00442CC0" w:rsidDel="00A81686" w:rsidRDefault="00442CC0">
          <w:pPr>
            <w:pStyle w:val="TOC3"/>
            <w:tabs>
              <w:tab w:val="right" w:leader="dot" w:pos="9742"/>
            </w:tabs>
            <w:rPr>
              <w:ins w:id="1428" w:author=" " w:date="2017-03-09T11:18:00Z"/>
              <w:del w:id="1429" w:author="Huy Duc. Nguyen" w:date="2017-08-29T13:10:00Z"/>
              <w:rFonts w:asciiTheme="minorHAnsi" w:hAnsiTheme="minorHAnsi" w:cstheme="minorBidi"/>
              <w:noProof/>
              <w:kern w:val="2"/>
              <w:sz w:val="21"/>
              <w:szCs w:val="22"/>
              <w:lang w:val="en-US" w:eastAsia="ja-JP"/>
            </w:rPr>
          </w:pPr>
          <w:ins w:id="1430" w:author=" " w:date="2017-03-09T11:18:00Z">
            <w:del w:id="1431" w:author="Huy Duc. Nguyen" w:date="2017-08-29T13:10:00Z">
              <w:r w:rsidRPr="001A6934" w:rsidDel="00A81686">
                <w:rPr>
                  <w:rStyle w:val="Hyperlink"/>
                  <w:noProof/>
                  <w14:scene3d>
                    <w14:camera w14:prst="orthographicFront"/>
                    <w14:lightRig w14:rig="threePt" w14:dir="t">
                      <w14:rot w14:lat="0" w14:lon="0" w14:rev="0"/>
                    </w14:lightRig>
                  </w14:scene3d>
                </w:rPr>
                <w:delText>5.24.2.</w:delText>
              </w:r>
              <w:r w:rsidRPr="001A6934" w:rsidDel="00A81686">
                <w:rPr>
                  <w:rStyle w:val="Hyperlink"/>
                  <w:noProof/>
                </w:rPr>
                <w:delText xml:space="preserve"> Packet Loss</w:delText>
              </w:r>
              <w:r w:rsidDel="00A81686">
                <w:rPr>
                  <w:noProof/>
                  <w:webHidden/>
                </w:rPr>
                <w:tab/>
                <w:delText>148</w:delText>
              </w:r>
            </w:del>
          </w:ins>
        </w:p>
        <w:p w:rsidR="00442CC0" w:rsidDel="00A81686" w:rsidRDefault="00442CC0">
          <w:pPr>
            <w:pStyle w:val="TOC3"/>
            <w:tabs>
              <w:tab w:val="right" w:leader="dot" w:pos="9742"/>
            </w:tabs>
            <w:rPr>
              <w:ins w:id="1432" w:author=" " w:date="2017-03-09T11:18:00Z"/>
              <w:del w:id="1433" w:author="Huy Duc. Nguyen" w:date="2017-08-29T13:10:00Z"/>
              <w:rFonts w:asciiTheme="minorHAnsi" w:hAnsiTheme="minorHAnsi" w:cstheme="minorBidi"/>
              <w:noProof/>
              <w:kern w:val="2"/>
              <w:sz w:val="21"/>
              <w:szCs w:val="22"/>
              <w:lang w:val="en-US" w:eastAsia="ja-JP"/>
            </w:rPr>
          </w:pPr>
          <w:ins w:id="1434" w:author=" " w:date="2017-03-09T11:18:00Z">
            <w:del w:id="1435" w:author="Huy Duc. Nguyen" w:date="2017-08-29T13:10:00Z">
              <w:r w:rsidRPr="001A6934" w:rsidDel="00A81686">
                <w:rPr>
                  <w:rStyle w:val="Hyperlink"/>
                  <w:noProof/>
                  <w14:scene3d>
                    <w14:camera w14:prst="orthographicFront"/>
                    <w14:lightRig w14:rig="threePt" w14:dir="t">
                      <w14:rot w14:lat="0" w14:lon="0" w14:rev="0"/>
                    </w14:lightRig>
                  </w14:scene3d>
                </w:rPr>
                <w:delText>5.24.3.</w:delText>
              </w:r>
              <w:r w:rsidRPr="001A6934" w:rsidDel="00A81686">
                <w:rPr>
                  <w:rStyle w:val="Hyperlink"/>
                  <w:noProof/>
                </w:rPr>
                <w:delText xml:space="preserve"> End-to-end Input events delivery latency</w:delText>
              </w:r>
              <w:r w:rsidDel="00A81686">
                <w:rPr>
                  <w:noProof/>
                  <w:webHidden/>
                </w:rPr>
                <w:tab/>
                <w:delText>148</w:delText>
              </w:r>
            </w:del>
          </w:ins>
        </w:p>
        <w:p w:rsidR="00442CC0" w:rsidDel="00A81686" w:rsidRDefault="00442CC0">
          <w:pPr>
            <w:pStyle w:val="TOC3"/>
            <w:tabs>
              <w:tab w:val="right" w:leader="dot" w:pos="9742"/>
            </w:tabs>
            <w:rPr>
              <w:ins w:id="1436" w:author=" " w:date="2017-03-09T11:18:00Z"/>
              <w:del w:id="1437" w:author="Huy Duc. Nguyen" w:date="2017-08-29T13:10:00Z"/>
              <w:rFonts w:asciiTheme="minorHAnsi" w:hAnsiTheme="minorHAnsi" w:cstheme="minorBidi"/>
              <w:noProof/>
              <w:kern w:val="2"/>
              <w:sz w:val="21"/>
              <w:szCs w:val="22"/>
              <w:lang w:val="en-US" w:eastAsia="ja-JP"/>
            </w:rPr>
          </w:pPr>
          <w:ins w:id="1438" w:author=" " w:date="2017-03-09T11:18:00Z">
            <w:del w:id="1439" w:author="Huy Duc. Nguyen" w:date="2017-08-29T13:10:00Z">
              <w:r w:rsidRPr="001A6934" w:rsidDel="00A81686">
                <w:rPr>
                  <w:rStyle w:val="Hyperlink"/>
                  <w:noProof/>
                  <w14:scene3d>
                    <w14:camera w14:prst="orthographicFront"/>
                    <w14:lightRig w14:rig="threePt" w14:dir="t">
                      <w14:rot w14:lat="0" w14:lon="0" w14:rev="0"/>
                    </w14:lightRig>
                  </w14:scene3d>
                </w:rPr>
                <w:delText>5.24.4.</w:delText>
              </w:r>
              <w:r w:rsidRPr="001A6934" w:rsidDel="00A81686">
                <w:rPr>
                  <w:rStyle w:val="Hyperlink"/>
                  <w:noProof/>
                </w:rPr>
                <w:delText xml:space="preserve"> Delay variation(Jitter)</w:delText>
              </w:r>
              <w:r w:rsidDel="00A81686">
                <w:rPr>
                  <w:noProof/>
                  <w:webHidden/>
                </w:rPr>
                <w:tab/>
                <w:delText>148</w:delText>
              </w:r>
            </w:del>
          </w:ins>
        </w:p>
        <w:p w:rsidR="00442CC0" w:rsidDel="00A81686" w:rsidRDefault="00442CC0">
          <w:pPr>
            <w:pStyle w:val="TOC3"/>
            <w:tabs>
              <w:tab w:val="right" w:leader="dot" w:pos="9742"/>
            </w:tabs>
            <w:rPr>
              <w:ins w:id="1440" w:author=" " w:date="2017-03-09T11:18:00Z"/>
              <w:del w:id="1441" w:author="Huy Duc. Nguyen" w:date="2017-08-29T13:10:00Z"/>
              <w:rFonts w:asciiTheme="minorHAnsi" w:hAnsiTheme="minorHAnsi" w:cstheme="minorBidi"/>
              <w:noProof/>
              <w:kern w:val="2"/>
              <w:sz w:val="21"/>
              <w:szCs w:val="22"/>
              <w:lang w:val="en-US" w:eastAsia="ja-JP"/>
            </w:rPr>
          </w:pPr>
          <w:ins w:id="1442" w:author=" " w:date="2017-03-09T11:18:00Z">
            <w:del w:id="1443" w:author="Huy Duc. Nguyen" w:date="2017-08-29T13:10:00Z">
              <w:r w:rsidRPr="001A6934" w:rsidDel="00A81686">
                <w:rPr>
                  <w:rStyle w:val="Hyperlink"/>
                  <w:noProof/>
                  <w14:scene3d>
                    <w14:camera w14:prst="orthographicFront"/>
                    <w14:lightRig w14:rig="threePt" w14:dir="t">
                      <w14:rot w14:lat="0" w14:lon="0" w14:rev="0"/>
                    </w14:lightRig>
                  </w14:scene3d>
                </w:rPr>
                <w:delText>5.24.5.</w:delText>
              </w:r>
              <w:r w:rsidRPr="001A6934" w:rsidDel="00A81686">
                <w:rPr>
                  <w:rStyle w:val="Hyperlink"/>
                  <w:noProof/>
                </w:rPr>
                <w:delText xml:space="preserve"> Throughput(Bandwidth)</w:delText>
              </w:r>
              <w:r w:rsidDel="00A81686">
                <w:rPr>
                  <w:noProof/>
                  <w:webHidden/>
                </w:rPr>
                <w:tab/>
                <w:delText>148</w:delText>
              </w:r>
            </w:del>
          </w:ins>
        </w:p>
        <w:p w:rsidR="00442CC0" w:rsidDel="00A81686" w:rsidRDefault="00442CC0">
          <w:pPr>
            <w:pStyle w:val="TOC3"/>
            <w:tabs>
              <w:tab w:val="right" w:leader="dot" w:pos="9742"/>
            </w:tabs>
            <w:rPr>
              <w:ins w:id="1444" w:author=" " w:date="2017-03-09T11:18:00Z"/>
              <w:del w:id="1445" w:author="Huy Duc. Nguyen" w:date="2017-08-29T13:10:00Z"/>
              <w:rFonts w:asciiTheme="minorHAnsi" w:hAnsiTheme="minorHAnsi" w:cstheme="minorBidi"/>
              <w:noProof/>
              <w:kern w:val="2"/>
              <w:sz w:val="21"/>
              <w:szCs w:val="22"/>
              <w:lang w:val="en-US" w:eastAsia="ja-JP"/>
            </w:rPr>
          </w:pPr>
          <w:ins w:id="1446" w:author=" " w:date="2017-03-09T11:18:00Z">
            <w:del w:id="1447" w:author="Huy Duc. Nguyen" w:date="2017-08-29T13:10:00Z">
              <w:r w:rsidRPr="001A6934" w:rsidDel="00A81686">
                <w:rPr>
                  <w:rStyle w:val="Hyperlink"/>
                  <w:noProof/>
                  <w14:scene3d>
                    <w14:camera w14:prst="orthographicFront"/>
                    <w14:lightRig w14:rig="threePt" w14:dir="t">
                      <w14:rot w14:lat="0" w14:lon="0" w14:rev="0"/>
                    </w14:lightRig>
                  </w14:scene3d>
                </w:rPr>
                <w:delText>5.24.6.</w:delText>
              </w:r>
              <w:r w:rsidRPr="001A6934" w:rsidDel="00A81686">
                <w:rPr>
                  <w:rStyle w:val="Hyperlink"/>
                  <w:noProof/>
                </w:rPr>
                <w:delText xml:space="preserve"> Data Queuing</w:delText>
              </w:r>
              <w:r w:rsidDel="00A81686">
                <w:rPr>
                  <w:noProof/>
                  <w:webHidden/>
                </w:rPr>
                <w:tab/>
                <w:delText>148</w:delText>
              </w:r>
            </w:del>
          </w:ins>
        </w:p>
        <w:p w:rsidR="00442CC0" w:rsidDel="00A81686" w:rsidRDefault="00442CC0">
          <w:pPr>
            <w:pStyle w:val="TOC3"/>
            <w:tabs>
              <w:tab w:val="right" w:leader="dot" w:pos="9742"/>
            </w:tabs>
            <w:rPr>
              <w:ins w:id="1448" w:author=" " w:date="2017-03-09T11:18:00Z"/>
              <w:del w:id="1449" w:author="Huy Duc. Nguyen" w:date="2017-08-29T13:10:00Z"/>
              <w:rFonts w:asciiTheme="minorHAnsi" w:hAnsiTheme="minorHAnsi" w:cstheme="minorBidi"/>
              <w:noProof/>
              <w:kern w:val="2"/>
              <w:sz w:val="21"/>
              <w:szCs w:val="22"/>
              <w:lang w:val="en-US" w:eastAsia="ja-JP"/>
            </w:rPr>
          </w:pPr>
          <w:ins w:id="1450" w:author=" " w:date="2017-03-09T11:18:00Z">
            <w:del w:id="1451" w:author="Huy Duc. Nguyen" w:date="2017-08-29T13:10:00Z">
              <w:r w:rsidRPr="001A6934" w:rsidDel="00A81686">
                <w:rPr>
                  <w:rStyle w:val="Hyperlink"/>
                  <w:noProof/>
                  <w14:scene3d>
                    <w14:camera w14:prst="orthographicFront"/>
                    <w14:lightRig w14:rig="threePt" w14:dir="t">
                      <w14:rot w14:lat="0" w14:lon="0" w14:rev="0"/>
                    </w14:lightRig>
                  </w14:scene3d>
                </w:rPr>
                <w:delText>5.24.7.</w:delText>
              </w:r>
              <w:r w:rsidRPr="001A6934" w:rsidDel="00A81686">
                <w:rPr>
                  <w:rStyle w:val="Hyperlink"/>
                  <w:noProof/>
                </w:rPr>
                <w:delText xml:space="preserve"> Ethernet Bit error rate (BER)</w:delText>
              </w:r>
              <w:r w:rsidDel="00A81686">
                <w:rPr>
                  <w:noProof/>
                  <w:webHidden/>
                </w:rPr>
                <w:tab/>
                <w:delText>148</w:delText>
              </w:r>
            </w:del>
          </w:ins>
        </w:p>
        <w:p w:rsidR="00003FEB" w:rsidDel="00A81686" w:rsidRDefault="00003FEB">
          <w:pPr>
            <w:pStyle w:val="TOC1"/>
            <w:tabs>
              <w:tab w:val="right" w:leader="dot" w:pos="9742"/>
            </w:tabs>
            <w:rPr>
              <w:del w:id="1452" w:author="Huy Duc. Nguyen" w:date="2017-08-29T13:10:00Z"/>
              <w:rFonts w:asciiTheme="minorHAnsi" w:hAnsiTheme="minorHAnsi" w:cstheme="minorBidi"/>
              <w:noProof/>
              <w:kern w:val="2"/>
              <w:sz w:val="21"/>
              <w:szCs w:val="22"/>
              <w:lang w:val="en-US" w:eastAsia="ja-JP"/>
            </w:rPr>
          </w:pPr>
          <w:del w:id="1453" w:author="Huy Duc. Nguyen" w:date="2017-08-29T13:10:00Z">
            <w:r w:rsidRPr="00442CC0" w:rsidDel="00A81686">
              <w:rPr>
                <w:rPrChange w:id="1454" w:author=" " w:date="2017-03-09T11:18:00Z">
                  <w:rPr>
                    <w:rStyle w:val="Hyperlink"/>
                    <w:noProof/>
                  </w:rPr>
                </w:rPrChange>
              </w:rPr>
              <w:delText>1. Revision History</w:delText>
            </w:r>
            <w:r w:rsidDel="00A81686">
              <w:rPr>
                <w:noProof/>
                <w:webHidden/>
              </w:rPr>
              <w:tab/>
              <w:delText>5</w:delText>
            </w:r>
          </w:del>
        </w:p>
        <w:p w:rsidR="00003FEB" w:rsidDel="00A81686" w:rsidRDefault="00003FEB">
          <w:pPr>
            <w:pStyle w:val="TOC1"/>
            <w:tabs>
              <w:tab w:val="right" w:leader="dot" w:pos="9742"/>
            </w:tabs>
            <w:rPr>
              <w:del w:id="1455" w:author="Huy Duc. Nguyen" w:date="2017-08-29T13:10:00Z"/>
              <w:rFonts w:asciiTheme="minorHAnsi" w:hAnsiTheme="minorHAnsi" w:cstheme="minorBidi"/>
              <w:noProof/>
              <w:kern w:val="2"/>
              <w:sz w:val="21"/>
              <w:szCs w:val="22"/>
              <w:lang w:val="en-US" w:eastAsia="ja-JP"/>
            </w:rPr>
          </w:pPr>
          <w:del w:id="1456" w:author="Huy Duc. Nguyen" w:date="2017-08-29T13:10:00Z">
            <w:r w:rsidRPr="00442CC0" w:rsidDel="00A81686">
              <w:rPr>
                <w:rPrChange w:id="1457" w:author=" " w:date="2017-03-09T11:18:00Z">
                  <w:rPr>
                    <w:rStyle w:val="Hyperlink"/>
                    <w:noProof/>
                  </w:rPr>
                </w:rPrChange>
              </w:rPr>
              <w:delText>2. Project Requirements</w:delText>
            </w:r>
            <w:r w:rsidDel="00A81686">
              <w:rPr>
                <w:noProof/>
                <w:webHidden/>
              </w:rPr>
              <w:tab/>
              <w:delText>6</w:delText>
            </w:r>
          </w:del>
        </w:p>
        <w:p w:rsidR="00003FEB" w:rsidDel="00A81686" w:rsidRDefault="00003FEB">
          <w:pPr>
            <w:pStyle w:val="TOC2"/>
            <w:tabs>
              <w:tab w:val="right" w:leader="dot" w:pos="9742"/>
            </w:tabs>
            <w:rPr>
              <w:del w:id="1458" w:author="Huy Duc. Nguyen" w:date="2017-08-29T13:10:00Z"/>
              <w:rFonts w:asciiTheme="minorHAnsi" w:hAnsiTheme="minorHAnsi" w:cstheme="minorBidi"/>
              <w:noProof/>
              <w:kern w:val="2"/>
              <w:sz w:val="21"/>
              <w:szCs w:val="22"/>
              <w:lang w:val="en-US" w:eastAsia="ja-JP"/>
            </w:rPr>
          </w:pPr>
          <w:del w:id="1459" w:author="Huy Duc. Nguyen" w:date="2017-08-29T13:10:00Z">
            <w:r w:rsidRPr="00442CC0" w:rsidDel="00A81686">
              <w:rPr>
                <w:rPrChange w:id="1460" w:author=" " w:date="2017-03-09T11:18:00Z">
                  <w:rPr>
                    <w:rStyle w:val="Hyperlink"/>
                    <w:noProof/>
                    <w14:scene3d>
                      <w14:camera w14:prst="orthographicFront"/>
                      <w14:lightRig w14:rig="threePt" w14:dir="t">
                        <w14:rot w14:lat="0" w14:lon="0" w14:rev="0"/>
                      </w14:lightRig>
                    </w14:scene3d>
                  </w:rPr>
                </w:rPrChange>
              </w:rPr>
              <w:delText>2.1. System requirements</w:delText>
            </w:r>
            <w:r w:rsidDel="00A81686">
              <w:rPr>
                <w:noProof/>
                <w:webHidden/>
              </w:rPr>
              <w:tab/>
              <w:delText>6</w:delText>
            </w:r>
          </w:del>
        </w:p>
        <w:p w:rsidR="00003FEB" w:rsidDel="00A81686" w:rsidRDefault="00003FEB">
          <w:pPr>
            <w:pStyle w:val="TOC3"/>
            <w:tabs>
              <w:tab w:val="right" w:leader="dot" w:pos="9742"/>
            </w:tabs>
            <w:rPr>
              <w:del w:id="1461" w:author="Huy Duc. Nguyen" w:date="2017-08-29T13:10:00Z"/>
              <w:rFonts w:asciiTheme="minorHAnsi" w:hAnsiTheme="minorHAnsi" w:cstheme="minorBidi"/>
              <w:noProof/>
              <w:kern w:val="2"/>
              <w:sz w:val="21"/>
              <w:szCs w:val="22"/>
              <w:lang w:val="en-US" w:eastAsia="ja-JP"/>
            </w:rPr>
          </w:pPr>
          <w:del w:id="1462" w:author="Huy Duc. Nguyen" w:date="2017-08-29T13:10:00Z">
            <w:r w:rsidRPr="00442CC0" w:rsidDel="00A81686">
              <w:rPr>
                <w:rPrChange w:id="1463" w:author=" " w:date="2017-03-09T11:18:00Z">
                  <w:rPr>
                    <w:rStyle w:val="Hyperlink"/>
                    <w:noProof/>
                    <w14:scene3d>
                      <w14:camera w14:prst="orthographicFront"/>
                      <w14:lightRig w14:rig="threePt" w14:dir="t">
                        <w14:rot w14:lat="0" w14:lon="0" w14:rev="0"/>
                      </w14:lightRig>
                    </w14:scene3d>
                  </w:rPr>
                </w:rPrChange>
              </w:rPr>
              <w:delText>2.1.1. OEM Display / NAVI / HUD Architecture</w:delText>
            </w:r>
            <w:r w:rsidDel="00A81686">
              <w:rPr>
                <w:noProof/>
                <w:webHidden/>
              </w:rPr>
              <w:tab/>
              <w:delText>6</w:delText>
            </w:r>
          </w:del>
        </w:p>
        <w:p w:rsidR="00003FEB" w:rsidDel="00A81686" w:rsidRDefault="00003FEB">
          <w:pPr>
            <w:pStyle w:val="TOC2"/>
            <w:tabs>
              <w:tab w:val="right" w:leader="dot" w:pos="9742"/>
            </w:tabs>
            <w:rPr>
              <w:del w:id="1464" w:author="Huy Duc. Nguyen" w:date="2017-08-29T13:10:00Z"/>
              <w:rFonts w:asciiTheme="minorHAnsi" w:hAnsiTheme="minorHAnsi" w:cstheme="minorBidi"/>
              <w:noProof/>
              <w:kern w:val="2"/>
              <w:sz w:val="21"/>
              <w:szCs w:val="22"/>
              <w:lang w:val="en-US" w:eastAsia="ja-JP"/>
            </w:rPr>
          </w:pPr>
          <w:del w:id="1465" w:author="Huy Duc. Nguyen" w:date="2017-08-29T13:10:00Z">
            <w:r w:rsidRPr="00442CC0" w:rsidDel="00A81686">
              <w:rPr>
                <w:rPrChange w:id="1466" w:author=" " w:date="2017-03-09T11:18:00Z">
                  <w:rPr>
                    <w:rStyle w:val="Hyperlink"/>
                    <w:noProof/>
                    <w14:scene3d>
                      <w14:camera w14:prst="orthographicFront"/>
                      <w14:lightRig w14:rig="threePt" w14:dir="t">
                        <w14:rot w14:lat="0" w14:lon="0" w14:rev="0"/>
                      </w14:lightRig>
                    </w14:scene3d>
                  </w:rPr>
                </w:rPrChange>
              </w:rPr>
              <w:delText>2.2. Metrics and parameters for evaluation</w:delText>
            </w:r>
            <w:r w:rsidDel="00A81686">
              <w:rPr>
                <w:noProof/>
                <w:webHidden/>
              </w:rPr>
              <w:tab/>
              <w:delText>7</w:delText>
            </w:r>
          </w:del>
        </w:p>
        <w:p w:rsidR="00003FEB" w:rsidDel="00A81686" w:rsidRDefault="00003FEB">
          <w:pPr>
            <w:pStyle w:val="TOC1"/>
            <w:tabs>
              <w:tab w:val="right" w:leader="dot" w:pos="9742"/>
            </w:tabs>
            <w:rPr>
              <w:del w:id="1467" w:author="Huy Duc. Nguyen" w:date="2017-08-29T13:10:00Z"/>
              <w:rFonts w:asciiTheme="minorHAnsi" w:hAnsiTheme="minorHAnsi" w:cstheme="minorBidi"/>
              <w:noProof/>
              <w:kern w:val="2"/>
              <w:sz w:val="21"/>
              <w:szCs w:val="22"/>
              <w:lang w:val="en-US" w:eastAsia="ja-JP"/>
            </w:rPr>
          </w:pPr>
          <w:del w:id="1468" w:author="Huy Duc. Nguyen" w:date="2017-08-29T13:10:00Z">
            <w:r w:rsidRPr="00442CC0" w:rsidDel="00A81686">
              <w:rPr>
                <w:rPrChange w:id="1469" w:author=" " w:date="2017-03-09T11:18:00Z">
                  <w:rPr>
                    <w:rStyle w:val="Hyperlink"/>
                    <w:noProof/>
                    <w:lang w:eastAsia="ja-JP"/>
                  </w:rPr>
                </w:rPrChange>
              </w:rPr>
              <w:delText>3. Virtualization PoC Implementation. Setup and Hardware Configuration</w:delText>
            </w:r>
            <w:r w:rsidDel="00A81686">
              <w:rPr>
                <w:noProof/>
                <w:webHidden/>
              </w:rPr>
              <w:tab/>
              <w:delText>8</w:delText>
            </w:r>
          </w:del>
        </w:p>
        <w:p w:rsidR="00003FEB" w:rsidDel="00A81686" w:rsidRDefault="00003FEB">
          <w:pPr>
            <w:pStyle w:val="TOC2"/>
            <w:tabs>
              <w:tab w:val="right" w:leader="dot" w:pos="9742"/>
            </w:tabs>
            <w:rPr>
              <w:del w:id="1470" w:author="Huy Duc. Nguyen" w:date="2017-08-29T13:10:00Z"/>
              <w:rFonts w:asciiTheme="minorHAnsi" w:hAnsiTheme="minorHAnsi" w:cstheme="minorBidi"/>
              <w:noProof/>
              <w:kern w:val="2"/>
              <w:sz w:val="21"/>
              <w:szCs w:val="22"/>
              <w:lang w:val="en-US" w:eastAsia="ja-JP"/>
            </w:rPr>
          </w:pPr>
          <w:del w:id="1471" w:author="Huy Duc. Nguyen" w:date="2017-08-29T13:10:00Z">
            <w:r w:rsidRPr="00442CC0" w:rsidDel="00A81686">
              <w:rPr>
                <w:rPrChange w:id="1472" w:author=" " w:date="2017-03-09T11:18:00Z">
                  <w:rPr>
                    <w:rStyle w:val="Hyperlink"/>
                    <w:noProof/>
                    <w14:scene3d>
                      <w14:camera w14:prst="orthographicFront"/>
                      <w14:lightRig w14:rig="threePt" w14:dir="t">
                        <w14:rot w14:lat="0" w14:lon="0" w14:rev="0"/>
                      </w14:lightRig>
                    </w14:scene3d>
                  </w:rPr>
                </w:rPrChange>
              </w:rPr>
              <w:delText>3.1. Introduction</w:delText>
            </w:r>
            <w:r w:rsidDel="00A81686">
              <w:rPr>
                <w:noProof/>
                <w:webHidden/>
              </w:rPr>
              <w:tab/>
              <w:delText>8</w:delText>
            </w:r>
          </w:del>
        </w:p>
        <w:p w:rsidR="00003FEB" w:rsidDel="00A81686" w:rsidRDefault="00003FEB">
          <w:pPr>
            <w:pStyle w:val="TOC2"/>
            <w:tabs>
              <w:tab w:val="right" w:leader="dot" w:pos="9742"/>
            </w:tabs>
            <w:rPr>
              <w:del w:id="1473" w:author="Huy Duc. Nguyen" w:date="2017-08-29T13:10:00Z"/>
              <w:rFonts w:asciiTheme="minorHAnsi" w:hAnsiTheme="minorHAnsi" w:cstheme="minorBidi"/>
              <w:noProof/>
              <w:kern w:val="2"/>
              <w:sz w:val="21"/>
              <w:szCs w:val="22"/>
              <w:lang w:val="en-US" w:eastAsia="ja-JP"/>
            </w:rPr>
          </w:pPr>
          <w:del w:id="1474" w:author="Huy Duc. Nguyen" w:date="2017-08-29T13:10:00Z">
            <w:r w:rsidRPr="00442CC0" w:rsidDel="00A81686">
              <w:rPr>
                <w:rPrChange w:id="1475" w:author=" " w:date="2017-03-09T11:18:00Z">
                  <w:rPr>
                    <w:rStyle w:val="Hyperlink"/>
                    <w:noProof/>
                    <w14:scene3d>
                      <w14:camera w14:prst="orthographicFront"/>
                      <w14:lightRig w14:rig="threePt" w14:dir="t">
                        <w14:rot w14:lat="0" w14:lon="0" w14:rev="0"/>
                      </w14:lightRig>
                    </w14:scene3d>
                  </w:rPr>
                </w:rPrChange>
              </w:rPr>
              <w:delText>3.2. Virtualization PoC Setup</w:delText>
            </w:r>
            <w:r w:rsidDel="00A81686">
              <w:rPr>
                <w:noProof/>
                <w:webHidden/>
              </w:rPr>
              <w:tab/>
              <w:delText>8</w:delText>
            </w:r>
          </w:del>
        </w:p>
        <w:p w:rsidR="00003FEB" w:rsidDel="00A81686" w:rsidRDefault="00003FEB">
          <w:pPr>
            <w:pStyle w:val="TOC2"/>
            <w:tabs>
              <w:tab w:val="right" w:leader="dot" w:pos="9742"/>
            </w:tabs>
            <w:rPr>
              <w:del w:id="1476" w:author="Huy Duc. Nguyen" w:date="2017-08-29T13:10:00Z"/>
              <w:rFonts w:asciiTheme="minorHAnsi" w:hAnsiTheme="minorHAnsi" w:cstheme="minorBidi"/>
              <w:noProof/>
              <w:kern w:val="2"/>
              <w:sz w:val="21"/>
              <w:szCs w:val="22"/>
              <w:lang w:val="en-US" w:eastAsia="ja-JP"/>
            </w:rPr>
          </w:pPr>
          <w:del w:id="1477" w:author="Huy Duc. Nguyen" w:date="2017-08-29T13:10:00Z">
            <w:r w:rsidRPr="00442CC0" w:rsidDel="00A81686">
              <w:rPr>
                <w:rPrChange w:id="1478" w:author=" " w:date="2017-03-09T11:18:00Z">
                  <w:rPr>
                    <w:rStyle w:val="Hyperlink"/>
                    <w:noProof/>
                    <w14:scene3d>
                      <w14:camera w14:prst="orthographicFront"/>
                      <w14:lightRig w14:rig="threePt" w14:dir="t">
                        <w14:rot w14:lat="0" w14:lon="0" w14:rev="0"/>
                      </w14:lightRig>
                    </w14:scene3d>
                  </w:rPr>
                </w:rPrChange>
              </w:rPr>
              <w:delText>3.3. Hardware Components List</w:delText>
            </w:r>
            <w:r w:rsidDel="00A81686">
              <w:rPr>
                <w:noProof/>
                <w:webHidden/>
              </w:rPr>
              <w:tab/>
              <w:delText>10</w:delText>
            </w:r>
          </w:del>
        </w:p>
        <w:p w:rsidR="00003FEB" w:rsidDel="00A81686" w:rsidRDefault="00003FEB">
          <w:pPr>
            <w:pStyle w:val="TOC2"/>
            <w:tabs>
              <w:tab w:val="right" w:leader="dot" w:pos="9742"/>
            </w:tabs>
            <w:rPr>
              <w:del w:id="1479" w:author="Huy Duc. Nguyen" w:date="2017-08-29T13:10:00Z"/>
              <w:rFonts w:asciiTheme="minorHAnsi" w:hAnsiTheme="minorHAnsi" w:cstheme="minorBidi"/>
              <w:noProof/>
              <w:kern w:val="2"/>
              <w:sz w:val="21"/>
              <w:szCs w:val="22"/>
              <w:lang w:val="en-US" w:eastAsia="ja-JP"/>
            </w:rPr>
          </w:pPr>
          <w:del w:id="1480" w:author="Huy Duc. Nguyen" w:date="2017-08-29T13:10:00Z">
            <w:r w:rsidRPr="00442CC0" w:rsidDel="00A81686">
              <w:rPr>
                <w:rPrChange w:id="1481" w:author=" " w:date="2017-03-09T11:18:00Z">
                  <w:rPr>
                    <w:rStyle w:val="Hyperlink"/>
                    <w:noProof/>
                    <w14:scene3d>
                      <w14:camera w14:prst="orthographicFront"/>
                      <w14:lightRig w14:rig="threePt" w14:dir="t">
                        <w14:rot w14:lat="0" w14:lon="0" w14:rev="0"/>
                      </w14:lightRig>
                    </w14:scene3d>
                  </w:rPr>
                </w:rPrChange>
              </w:rPr>
              <w:delText>3.4. The Salvator-X board features</w:delText>
            </w:r>
            <w:r w:rsidDel="00A81686">
              <w:rPr>
                <w:noProof/>
                <w:webHidden/>
              </w:rPr>
              <w:tab/>
              <w:delText>11</w:delText>
            </w:r>
          </w:del>
        </w:p>
        <w:p w:rsidR="00003FEB" w:rsidDel="00A81686" w:rsidRDefault="00003FEB">
          <w:pPr>
            <w:pStyle w:val="TOC1"/>
            <w:tabs>
              <w:tab w:val="right" w:leader="dot" w:pos="9742"/>
            </w:tabs>
            <w:rPr>
              <w:del w:id="1482" w:author="Huy Duc. Nguyen" w:date="2017-08-29T13:10:00Z"/>
              <w:rFonts w:asciiTheme="minorHAnsi" w:hAnsiTheme="minorHAnsi" w:cstheme="minorBidi"/>
              <w:noProof/>
              <w:kern w:val="2"/>
              <w:sz w:val="21"/>
              <w:szCs w:val="22"/>
              <w:lang w:val="en-US" w:eastAsia="ja-JP"/>
            </w:rPr>
          </w:pPr>
          <w:del w:id="1483" w:author="Huy Duc. Nguyen" w:date="2017-08-29T13:10:00Z">
            <w:r w:rsidRPr="00442CC0" w:rsidDel="00A81686">
              <w:rPr>
                <w:rPrChange w:id="1484" w:author=" " w:date="2017-03-09T11:18:00Z">
                  <w:rPr>
                    <w:rStyle w:val="Hyperlink"/>
                    <w:noProof/>
                  </w:rPr>
                </w:rPrChange>
              </w:rPr>
              <w:delText>4. Virtualization PoC Implementation. Software</w:delText>
            </w:r>
            <w:r w:rsidDel="00A81686">
              <w:rPr>
                <w:noProof/>
                <w:webHidden/>
              </w:rPr>
              <w:tab/>
              <w:delText>12</w:delText>
            </w:r>
          </w:del>
        </w:p>
        <w:p w:rsidR="00003FEB" w:rsidDel="00A81686" w:rsidRDefault="00003FEB">
          <w:pPr>
            <w:pStyle w:val="TOC2"/>
            <w:tabs>
              <w:tab w:val="right" w:leader="dot" w:pos="9742"/>
            </w:tabs>
            <w:rPr>
              <w:del w:id="1485" w:author="Huy Duc. Nguyen" w:date="2017-08-29T13:10:00Z"/>
              <w:rFonts w:asciiTheme="minorHAnsi" w:hAnsiTheme="minorHAnsi" w:cstheme="minorBidi"/>
              <w:noProof/>
              <w:kern w:val="2"/>
              <w:sz w:val="21"/>
              <w:szCs w:val="22"/>
              <w:lang w:val="en-US" w:eastAsia="ja-JP"/>
            </w:rPr>
          </w:pPr>
          <w:del w:id="1486" w:author="Huy Duc. Nguyen" w:date="2017-08-29T13:10:00Z">
            <w:r w:rsidRPr="00442CC0" w:rsidDel="00A81686">
              <w:rPr>
                <w:rPrChange w:id="1487" w:author=" " w:date="2017-03-09T11:18:00Z">
                  <w:rPr>
                    <w:rStyle w:val="Hyperlink"/>
                    <w:noProof/>
                    <w14:scene3d>
                      <w14:camera w14:prst="orthographicFront"/>
                      <w14:lightRig w14:rig="threePt" w14:dir="t">
                        <w14:rot w14:lat="0" w14:lon="0" w14:rev="0"/>
                      </w14:lightRig>
                    </w14:scene3d>
                  </w:rPr>
                </w:rPrChange>
              </w:rPr>
              <w:delText>4.1. Center Information</w:delText>
            </w:r>
            <w:r w:rsidDel="00A81686">
              <w:rPr>
                <w:noProof/>
                <w:webHidden/>
              </w:rPr>
              <w:tab/>
              <w:delText>14</w:delText>
            </w:r>
          </w:del>
        </w:p>
        <w:p w:rsidR="00003FEB" w:rsidDel="00A81686" w:rsidRDefault="00003FEB">
          <w:pPr>
            <w:pStyle w:val="TOC3"/>
            <w:tabs>
              <w:tab w:val="right" w:leader="dot" w:pos="9742"/>
            </w:tabs>
            <w:rPr>
              <w:del w:id="1488" w:author="Huy Duc. Nguyen" w:date="2017-08-29T13:10:00Z"/>
              <w:rFonts w:asciiTheme="minorHAnsi" w:hAnsiTheme="minorHAnsi" w:cstheme="minorBidi"/>
              <w:noProof/>
              <w:kern w:val="2"/>
              <w:sz w:val="21"/>
              <w:szCs w:val="22"/>
              <w:lang w:val="en-US" w:eastAsia="ja-JP"/>
            </w:rPr>
          </w:pPr>
          <w:del w:id="1489" w:author="Huy Duc. Nguyen" w:date="2017-08-29T13:10:00Z">
            <w:r w:rsidRPr="00442CC0" w:rsidDel="00A81686">
              <w:rPr>
                <w:rPrChange w:id="1490" w:author=" " w:date="2017-03-09T11:18:00Z">
                  <w:rPr>
                    <w:rStyle w:val="Hyperlink"/>
                    <w:noProof/>
                    <w14:scene3d>
                      <w14:camera w14:prst="orthographicFront"/>
                      <w14:lightRig w14:rig="threePt" w14:dir="t">
                        <w14:rot w14:lat="0" w14:lon="0" w14:rev="0"/>
                      </w14:lightRig>
                    </w14:scene3d>
                  </w:rPr>
                </w:rPrChange>
              </w:rPr>
              <w:delText>4.1.1. 3D navigation</w:delText>
            </w:r>
            <w:r w:rsidDel="00A81686">
              <w:rPr>
                <w:noProof/>
                <w:webHidden/>
              </w:rPr>
              <w:tab/>
              <w:delText>14</w:delText>
            </w:r>
          </w:del>
        </w:p>
        <w:p w:rsidR="00003FEB" w:rsidDel="00A81686" w:rsidRDefault="00003FEB">
          <w:pPr>
            <w:pStyle w:val="TOC3"/>
            <w:tabs>
              <w:tab w:val="right" w:leader="dot" w:pos="9742"/>
            </w:tabs>
            <w:rPr>
              <w:del w:id="1491" w:author="Huy Duc. Nguyen" w:date="2017-08-29T13:10:00Z"/>
              <w:rFonts w:asciiTheme="minorHAnsi" w:hAnsiTheme="minorHAnsi" w:cstheme="minorBidi"/>
              <w:noProof/>
              <w:kern w:val="2"/>
              <w:sz w:val="21"/>
              <w:szCs w:val="22"/>
              <w:lang w:val="en-US" w:eastAsia="ja-JP"/>
            </w:rPr>
          </w:pPr>
          <w:del w:id="1492" w:author="Huy Duc. Nguyen" w:date="2017-08-29T13:10:00Z">
            <w:r w:rsidRPr="00442CC0" w:rsidDel="00A81686">
              <w:rPr>
                <w:rPrChange w:id="1493" w:author=" " w:date="2017-03-09T11:18:00Z">
                  <w:rPr>
                    <w:rStyle w:val="Hyperlink"/>
                    <w:noProof/>
                    <w14:scene3d>
                      <w14:camera w14:prst="orthographicFront"/>
                      <w14:lightRig w14:rig="threePt" w14:dir="t">
                        <w14:rot w14:lat="0" w14:lon="0" w14:rev="0"/>
                      </w14:lightRig>
                    </w14:scene3d>
                  </w:rPr>
                </w:rPrChange>
              </w:rPr>
              <w:delText>4.1.2. HMI</w:delText>
            </w:r>
            <w:r w:rsidDel="00A81686">
              <w:rPr>
                <w:noProof/>
                <w:webHidden/>
              </w:rPr>
              <w:tab/>
              <w:delText>15</w:delText>
            </w:r>
          </w:del>
        </w:p>
        <w:p w:rsidR="00003FEB" w:rsidDel="00A81686" w:rsidRDefault="00003FEB">
          <w:pPr>
            <w:pStyle w:val="TOC3"/>
            <w:tabs>
              <w:tab w:val="right" w:leader="dot" w:pos="9742"/>
            </w:tabs>
            <w:rPr>
              <w:del w:id="1494" w:author="Huy Duc. Nguyen" w:date="2017-08-29T13:10:00Z"/>
              <w:rFonts w:asciiTheme="minorHAnsi" w:hAnsiTheme="minorHAnsi" w:cstheme="minorBidi"/>
              <w:noProof/>
              <w:kern w:val="2"/>
              <w:sz w:val="21"/>
              <w:szCs w:val="22"/>
              <w:lang w:val="en-US" w:eastAsia="ja-JP"/>
            </w:rPr>
          </w:pPr>
          <w:del w:id="1495" w:author="Huy Duc. Nguyen" w:date="2017-08-29T13:10:00Z">
            <w:r w:rsidRPr="00442CC0" w:rsidDel="00A81686">
              <w:rPr>
                <w:rPrChange w:id="1496" w:author=" " w:date="2017-03-09T11:18:00Z">
                  <w:rPr>
                    <w:rStyle w:val="Hyperlink"/>
                    <w:noProof/>
                    <w14:scene3d>
                      <w14:camera w14:prst="orthographicFront"/>
                      <w14:lightRig w14:rig="threePt" w14:dir="t">
                        <w14:rot w14:lat="0" w14:lon="0" w14:rev="0"/>
                      </w14:lightRig>
                    </w14:scene3d>
                  </w:rPr>
                </w:rPrChange>
              </w:rPr>
              <w:delText>4.1.3. Back monitor</w:delText>
            </w:r>
            <w:r w:rsidDel="00A81686">
              <w:rPr>
                <w:noProof/>
                <w:webHidden/>
              </w:rPr>
              <w:tab/>
              <w:delText>16</w:delText>
            </w:r>
          </w:del>
        </w:p>
        <w:p w:rsidR="00003FEB" w:rsidDel="00A81686" w:rsidRDefault="00003FEB">
          <w:pPr>
            <w:pStyle w:val="TOC3"/>
            <w:tabs>
              <w:tab w:val="right" w:leader="dot" w:pos="9742"/>
            </w:tabs>
            <w:rPr>
              <w:del w:id="1497" w:author="Huy Duc. Nguyen" w:date="2017-08-29T13:10:00Z"/>
              <w:rFonts w:asciiTheme="minorHAnsi" w:hAnsiTheme="minorHAnsi" w:cstheme="minorBidi"/>
              <w:noProof/>
              <w:kern w:val="2"/>
              <w:sz w:val="21"/>
              <w:szCs w:val="22"/>
              <w:lang w:val="en-US" w:eastAsia="ja-JP"/>
            </w:rPr>
          </w:pPr>
          <w:del w:id="1498" w:author="Huy Duc. Nguyen" w:date="2017-08-29T13:10:00Z">
            <w:r w:rsidRPr="00442CC0" w:rsidDel="00A81686">
              <w:rPr>
                <w:rPrChange w:id="1499" w:author=" " w:date="2017-03-09T11:18:00Z">
                  <w:rPr>
                    <w:rStyle w:val="Hyperlink"/>
                    <w:noProof/>
                    <w14:scene3d>
                      <w14:camera w14:prst="orthographicFront"/>
                      <w14:lightRig w14:rig="threePt" w14:dir="t">
                        <w14:rot w14:lat="0" w14:lon="0" w14:rev="0"/>
                      </w14:lightRig>
                    </w14:scene3d>
                  </w:rPr>
                </w:rPrChange>
              </w:rPr>
              <w:delText>4.1.4. Video/Audio playback with media player</w:delText>
            </w:r>
            <w:r w:rsidDel="00A81686">
              <w:rPr>
                <w:noProof/>
                <w:webHidden/>
              </w:rPr>
              <w:tab/>
              <w:delText>17</w:delText>
            </w:r>
          </w:del>
        </w:p>
        <w:p w:rsidR="00003FEB" w:rsidDel="00A81686" w:rsidRDefault="00003FEB">
          <w:pPr>
            <w:pStyle w:val="TOC2"/>
            <w:tabs>
              <w:tab w:val="right" w:leader="dot" w:pos="9742"/>
            </w:tabs>
            <w:rPr>
              <w:del w:id="1500" w:author="Huy Duc. Nguyen" w:date="2017-08-29T13:10:00Z"/>
              <w:rFonts w:asciiTheme="minorHAnsi" w:hAnsiTheme="minorHAnsi" w:cstheme="minorBidi"/>
              <w:noProof/>
              <w:kern w:val="2"/>
              <w:sz w:val="21"/>
              <w:szCs w:val="22"/>
              <w:lang w:val="en-US" w:eastAsia="ja-JP"/>
            </w:rPr>
          </w:pPr>
          <w:del w:id="1501" w:author="Huy Duc. Nguyen" w:date="2017-08-29T13:10:00Z">
            <w:r w:rsidRPr="00442CC0" w:rsidDel="00A81686">
              <w:rPr>
                <w:rPrChange w:id="1502" w:author=" " w:date="2017-03-09T11:18:00Z">
                  <w:rPr>
                    <w:rStyle w:val="Hyperlink"/>
                    <w:noProof/>
                    <w14:scene3d>
                      <w14:camera w14:prst="orthographicFront"/>
                      <w14:lightRig w14:rig="threePt" w14:dir="t">
                        <w14:rot w14:lat="0" w14:lon="0" w14:rev="0"/>
                      </w14:lightRig>
                    </w14:scene3d>
                  </w:rPr>
                </w:rPrChange>
              </w:rPr>
              <w:delText>4.2. Instrument Cluster</w:delText>
            </w:r>
            <w:r w:rsidDel="00A81686">
              <w:rPr>
                <w:noProof/>
                <w:webHidden/>
              </w:rPr>
              <w:tab/>
              <w:delText>18</w:delText>
            </w:r>
          </w:del>
        </w:p>
        <w:p w:rsidR="00003FEB" w:rsidDel="00A81686" w:rsidRDefault="00003FEB">
          <w:pPr>
            <w:pStyle w:val="TOC3"/>
            <w:tabs>
              <w:tab w:val="right" w:leader="dot" w:pos="9742"/>
            </w:tabs>
            <w:rPr>
              <w:del w:id="1503" w:author="Huy Duc. Nguyen" w:date="2017-08-29T13:10:00Z"/>
              <w:rFonts w:asciiTheme="minorHAnsi" w:hAnsiTheme="minorHAnsi" w:cstheme="minorBidi"/>
              <w:noProof/>
              <w:kern w:val="2"/>
              <w:sz w:val="21"/>
              <w:szCs w:val="22"/>
              <w:lang w:val="en-US" w:eastAsia="ja-JP"/>
            </w:rPr>
          </w:pPr>
          <w:del w:id="1504" w:author="Huy Duc. Nguyen" w:date="2017-08-29T13:10:00Z">
            <w:r w:rsidRPr="00442CC0" w:rsidDel="00A81686">
              <w:rPr>
                <w:rPrChange w:id="1505" w:author=" " w:date="2017-03-09T11:18:00Z">
                  <w:rPr>
                    <w:rStyle w:val="Hyperlink"/>
                    <w:noProof/>
                    <w14:scene3d>
                      <w14:camera w14:prst="orthographicFront"/>
                      <w14:lightRig w14:rig="threePt" w14:dir="t">
                        <w14:rot w14:lat="0" w14:lon="0" w14:rev="0"/>
                      </w14:lightRig>
                    </w14:scene3d>
                  </w:rPr>
                </w:rPrChange>
              </w:rPr>
              <w:delText>4.2.1. Meter Cluster</w:delText>
            </w:r>
            <w:r w:rsidDel="00A81686">
              <w:rPr>
                <w:noProof/>
                <w:webHidden/>
              </w:rPr>
              <w:tab/>
              <w:delText>18</w:delText>
            </w:r>
          </w:del>
        </w:p>
        <w:p w:rsidR="00003FEB" w:rsidDel="00A81686" w:rsidRDefault="00003FEB">
          <w:pPr>
            <w:pStyle w:val="TOC2"/>
            <w:tabs>
              <w:tab w:val="right" w:leader="dot" w:pos="9742"/>
            </w:tabs>
            <w:rPr>
              <w:del w:id="1506" w:author="Huy Duc. Nguyen" w:date="2017-08-29T13:10:00Z"/>
              <w:rFonts w:asciiTheme="minorHAnsi" w:hAnsiTheme="minorHAnsi" w:cstheme="minorBidi"/>
              <w:noProof/>
              <w:kern w:val="2"/>
              <w:sz w:val="21"/>
              <w:szCs w:val="22"/>
              <w:lang w:val="en-US" w:eastAsia="ja-JP"/>
            </w:rPr>
          </w:pPr>
          <w:del w:id="1507" w:author="Huy Duc. Nguyen" w:date="2017-08-29T13:10:00Z">
            <w:r w:rsidRPr="00442CC0" w:rsidDel="00A81686">
              <w:rPr>
                <w:rPrChange w:id="1508" w:author=" " w:date="2017-03-09T11:18:00Z">
                  <w:rPr>
                    <w:rStyle w:val="Hyperlink"/>
                    <w:noProof/>
                    <w14:scene3d>
                      <w14:camera w14:prst="orthographicFront"/>
                      <w14:lightRig w14:rig="threePt" w14:dir="t">
                        <w14:rot w14:lat="0" w14:lon="0" w14:rev="0"/>
                      </w14:lightRig>
                    </w14:scene3d>
                  </w:rPr>
                </w:rPrChange>
              </w:rPr>
              <w:delText>4.3. Head-up display</w:delText>
            </w:r>
            <w:r w:rsidDel="00A81686">
              <w:rPr>
                <w:noProof/>
                <w:webHidden/>
              </w:rPr>
              <w:tab/>
              <w:delText>19</w:delText>
            </w:r>
          </w:del>
        </w:p>
        <w:p w:rsidR="00003FEB" w:rsidDel="00A81686" w:rsidRDefault="00003FEB">
          <w:pPr>
            <w:pStyle w:val="TOC3"/>
            <w:tabs>
              <w:tab w:val="right" w:leader="dot" w:pos="9742"/>
            </w:tabs>
            <w:rPr>
              <w:del w:id="1509" w:author="Huy Duc. Nguyen" w:date="2017-08-29T13:10:00Z"/>
              <w:rFonts w:asciiTheme="minorHAnsi" w:hAnsiTheme="minorHAnsi" w:cstheme="minorBidi"/>
              <w:noProof/>
              <w:kern w:val="2"/>
              <w:sz w:val="21"/>
              <w:szCs w:val="22"/>
              <w:lang w:val="en-US" w:eastAsia="ja-JP"/>
            </w:rPr>
          </w:pPr>
          <w:del w:id="1510" w:author="Huy Duc. Nguyen" w:date="2017-08-29T13:10:00Z">
            <w:r w:rsidRPr="00442CC0" w:rsidDel="00A81686">
              <w:rPr>
                <w:rPrChange w:id="1511" w:author=" " w:date="2017-03-09T11:18:00Z">
                  <w:rPr>
                    <w:rStyle w:val="Hyperlink"/>
                    <w:noProof/>
                    <w14:scene3d>
                      <w14:camera w14:prst="orthographicFront"/>
                      <w14:lightRig w14:rig="threePt" w14:dir="t">
                        <w14:rot w14:lat="0" w14:lon="0" w14:rev="0"/>
                      </w14:lightRig>
                    </w14:scene3d>
                  </w:rPr>
                </w:rPrChange>
              </w:rPr>
              <w:delText>4.3.1. Telltale</w:delText>
            </w:r>
            <w:r w:rsidDel="00A81686">
              <w:rPr>
                <w:noProof/>
                <w:webHidden/>
              </w:rPr>
              <w:tab/>
              <w:delText>19</w:delText>
            </w:r>
          </w:del>
        </w:p>
        <w:p w:rsidR="00003FEB" w:rsidDel="00A81686" w:rsidRDefault="00003FEB">
          <w:pPr>
            <w:pStyle w:val="TOC3"/>
            <w:tabs>
              <w:tab w:val="right" w:leader="dot" w:pos="9742"/>
            </w:tabs>
            <w:rPr>
              <w:del w:id="1512" w:author="Huy Duc. Nguyen" w:date="2017-08-29T13:10:00Z"/>
              <w:rFonts w:asciiTheme="minorHAnsi" w:hAnsiTheme="minorHAnsi" w:cstheme="minorBidi"/>
              <w:noProof/>
              <w:kern w:val="2"/>
              <w:sz w:val="21"/>
              <w:szCs w:val="22"/>
              <w:lang w:val="en-US" w:eastAsia="ja-JP"/>
            </w:rPr>
          </w:pPr>
          <w:del w:id="1513" w:author="Huy Duc. Nguyen" w:date="2017-08-29T13:10:00Z">
            <w:r w:rsidRPr="00442CC0" w:rsidDel="00A81686">
              <w:rPr>
                <w:rPrChange w:id="1514" w:author=" " w:date="2017-03-09T11:18:00Z">
                  <w:rPr>
                    <w:rStyle w:val="Hyperlink"/>
                    <w:noProof/>
                    <w14:scene3d>
                      <w14:camera w14:prst="orthographicFront"/>
                      <w14:lightRig w14:rig="threePt" w14:dir="t">
                        <w14:rot w14:lat="0" w14:lon="0" w14:rev="0"/>
                      </w14:lightRig>
                    </w14:scene3d>
                  </w:rPr>
                </w:rPrChange>
              </w:rPr>
              <w:delText>4.3.2. Back monitor</w:delText>
            </w:r>
            <w:r w:rsidDel="00A81686">
              <w:rPr>
                <w:noProof/>
                <w:webHidden/>
              </w:rPr>
              <w:tab/>
              <w:delText>20</w:delText>
            </w:r>
          </w:del>
        </w:p>
        <w:p w:rsidR="00003FEB" w:rsidDel="00A81686" w:rsidRDefault="00003FEB">
          <w:pPr>
            <w:pStyle w:val="TOC1"/>
            <w:tabs>
              <w:tab w:val="right" w:leader="dot" w:pos="9742"/>
            </w:tabs>
            <w:rPr>
              <w:del w:id="1515" w:author="Huy Duc. Nguyen" w:date="2017-08-29T13:10:00Z"/>
              <w:rFonts w:asciiTheme="minorHAnsi" w:hAnsiTheme="minorHAnsi" w:cstheme="minorBidi"/>
              <w:noProof/>
              <w:kern w:val="2"/>
              <w:sz w:val="21"/>
              <w:szCs w:val="22"/>
              <w:lang w:val="en-US" w:eastAsia="ja-JP"/>
            </w:rPr>
          </w:pPr>
          <w:del w:id="1516" w:author="Huy Duc. Nguyen" w:date="2017-08-29T13:10:00Z">
            <w:r w:rsidRPr="00442CC0" w:rsidDel="00A81686">
              <w:rPr>
                <w:rPrChange w:id="1517" w:author=" " w:date="2017-03-09T11:18:00Z">
                  <w:rPr>
                    <w:rStyle w:val="Hyperlink"/>
                    <w:noProof/>
                    <w:lang w:eastAsia="ja-JP"/>
                  </w:rPr>
                </w:rPrChange>
              </w:rPr>
              <w:delText>5. Measurement</w:delText>
            </w:r>
            <w:r w:rsidDel="00A81686">
              <w:rPr>
                <w:noProof/>
                <w:webHidden/>
              </w:rPr>
              <w:tab/>
              <w:delText>21</w:delText>
            </w:r>
          </w:del>
        </w:p>
        <w:p w:rsidR="00003FEB" w:rsidDel="00A81686" w:rsidRDefault="00003FEB">
          <w:pPr>
            <w:pStyle w:val="TOC2"/>
            <w:tabs>
              <w:tab w:val="right" w:leader="dot" w:pos="9742"/>
            </w:tabs>
            <w:rPr>
              <w:del w:id="1518" w:author="Huy Duc. Nguyen" w:date="2017-08-29T13:10:00Z"/>
              <w:rFonts w:asciiTheme="minorHAnsi" w:hAnsiTheme="minorHAnsi" w:cstheme="minorBidi"/>
              <w:noProof/>
              <w:kern w:val="2"/>
              <w:sz w:val="21"/>
              <w:szCs w:val="22"/>
              <w:lang w:val="en-US" w:eastAsia="ja-JP"/>
            </w:rPr>
          </w:pPr>
          <w:del w:id="1519" w:author="Huy Duc. Nguyen" w:date="2017-08-29T13:10:00Z">
            <w:r w:rsidRPr="00442CC0" w:rsidDel="00A81686">
              <w:rPr>
                <w:rPrChange w:id="1520" w:author=" " w:date="2017-03-09T11:18:00Z">
                  <w:rPr>
                    <w:rStyle w:val="Hyperlink"/>
                    <w:noProof/>
                    <w14:scene3d>
                      <w14:camera w14:prst="orthographicFront"/>
                      <w14:lightRig w14:rig="threePt" w14:dir="t">
                        <w14:rot w14:lat="0" w14:lon="0" w14:rev="0"/>
                      </w14:lightRig>
                    </w14:scene3d>
                  </w:rPr>
                </w:rPrChange>
              </w:rPr>
              <w:delText>5.1. CPU Load</w:delText>
            </w:r>
            <w:r w:rsidDel="00A81686">
              <w:rPr>
                <w:noProof/>
                <w:webHidden/>
              </w:rPr>
              <w:tab/>
              <w:delText>24</w:delText>
            </w:r>
          </w:del>
        </w:p>
        <w:p w:rsidR="00003FEB" w:rsidDel="00A81686" w:rsidRDefault="00003FEB">
          <w:pPr>
            <w:pStyle w:val="TOC3"/>
            <w:tabs>
              <w:tab w:val="right" w:leader="dot" w:pos="9742"/>
            </w:tabs>
            <w:rPr>
              <w:del w:id="1521" w:author="Huy Duc. Nguyen" w:date="2017-08-29T13:10:00Z"/>
              <w:rFonts w:asciiTheme="minorHAnsi" w:hAnsiTheme="minorHAnsi" w:cstheme="minorBidi"/>
              <w:noProof/>
              <w:kern w:val="2"/>
              <w:sz w:val="21"/>
              <w:szCs w:val="22"/>
              <w:lang w:val="en-US" w:eastAsia="ja-JP"/>
            </w:rPr>
          </w:pPr>
          <w:del w:id="1522" w:author="Huy Duc. Nguyen" w:date="2017-08-29T13:10:00Z">
            <w:r w:rsidRPr="00442CC0" w:rsidDel="00A81686">
              <w:rPr>
                <w:rPrChange w:id="1523" w:author=" " w:date="2017-03-09T11:18:00Z">
                  <w:rPr>
                    <w:rStyle w:val="Hyperlink"/>
                    <w:noProof/>
                    <w14:scene3d>
                      <w14:camera w14:prst="orthographicFront"/>
                      <w14:lightRig w14:rig="threePt" w14:dir="t">
                        <w14:rot w14:lat="0" w14:lon="0" w14:rev="0"/>
                      </w14:lightRig>
                    </w14:scene3d>
                  </w:rPr>
                </w:rPrChange>
              </w:rPr>
              <w:delText>5.1.1. Total CPU usage on Linux</w:delText>
            </w:r>
            <w:r w:rsidDel="00A81686">
              <w:rPr>
                <w:noProof/>
                <w:webHidden/>
              </w:rPr>
              <w:tab/>
              <w:delText>24</w:delText>
            </w:r>
          </w:del>
        </w:p>
        <w:p w:rsidR="00003FEB" w:rsidDel="00A81686" w:rsidRDefault="00003FEB">
          <w:pPr>
            <w:pStyle w:val="TOC3"/>
            <w:tabs>
              <w:tab w:val="right" w:leader="dot" w:pos="9742"/>
            </w:tabs>
            <w:rPr>
              <w:del w:id="1524" w:author="Huy Duc. Nguyen" w:date="2017-08-29T13:10:00Z"/>
              <w:rFonts w:asciiTheme="minorHAnsi" w:hAnsiTheme="minorHAnsi" w:cstheme="minorBidi"/>
              <w:noProof/>
              <w:kern w:val="2"/>
              <w:sz w:val="21"/>
              <w:szCs w:val="22"/>
              <w:lang w:val="en-US" w:eastAsia="ja-JP"/>
            </w:rPr>
          </w:pPr>
          <w:del w:id="1525" w:author="Huy Duc. Nguyen" w:date="2017-08-29T13:10:00Z">
            <w:r w:rsidRPr="00442CC0" w:rsidDel="00A81686">
              <w:rPr>
                <w:rPrChange w:id="1526" w:author=" " w:date="2017-03-09T11:18:00Z">
                  <w:rPr>
                    <w:rStyle w:val="Hyperlink"/>
                    <w:noProof/>
                    <w14:scene3d>
                      <w14:camera w14:prst="orthographicFront"/>
                      <w14:lightRig w14:rig="threePt" w14:dir="t">
                        <w14:rot w14:lat="0" w14:lon="0" w14:rev="0"/>
                      </w14:lightRig>
                    </w14:scene3d>
                  </w:rPr>
                </w:rPrChange>
              </w:rPr>
              <w:delText>5.1.2. Total CPU usage of Hypervisor(Multivisor)</w:delText>
            </w:r>
            <w:r w:rsidDel="00A81686">
              <w:rPr>
                <w:noProof/>
                <w:webHidden/>
              </w:rPr>
              <w:tab/>
              <w:delText>28</w:delText>
            </w:r>
          </w:del>
        </w:p>
        <w:p w:rsidR="00003FEB" w:rsidDel="00A81686" w:rsidRDefault="00003FEB">
          <w:pPr>
            <w:pStyle w:val="TOC3"/>
            <w:tabs>
              <w:tab w:val="right" w:leader="dot" w:pos="9742"/>
            </w:tabs>
            <w:rPr>
              <w:del w:id="1527" w:author="Huy Duc. Nguyen" w:date="2017-08-29T13:10:00Z"/>
              <w:rFonts w:asciiTheme="minorHAnsi" w:hAnsiTheme="minorHAnsi" w:cstheme="minorBidi"/>
              <w:noProof/>
              <w:kern w:val="2"/>
              <w:sz w:val="21"/>
              <w:szCs w:val="22"/>
              <w:lang w:val="en-US" w:eastAsia="ja-JP"/>
            </w:rPr>
          </w:pPr>
          <w:del w:id="1528" w:author="Huy Duc. Nguyen" w:date="2017-08-29T13:10:00Z">
            <w:r w:rsidRPr="00442CC0" w:rsidDel="00A81686">
              <w:rPr>
                <w:rPrChange w:id="1529" w:author=" " w:date="2017-03-09T11:18:00Z">
                  <w:rPr>
                    <w:rStyle w:val="Hyperlink"/>
                    <w:noProof/>
                    <w14:scene3d>
                      <w14:camera w14:prst="orthographicFront"/>
                      <w14:lightRig w14:rig="threePt" w14:dir="t">
                        <w14:rot w14:lat="0" w14:lon="0" w14:rev="0"/>
                      </w14:lightRig>
                    </w14:scene3d>
                  </w:rPr>
                </w:rPrChange>
              </w:rPr>
              <w:delText>5.1.3. Total CPU usage on INTEGRITY</w:delText>
            </w:r>
            <w:r w:rsidDel="00A81686">
              <w:rPr>
                <w:noProof/>
                <w:webHidden/>
              </w:rPr>
              <w:tab/>
              <w:delText>31</w:delText>
            </w:r>
          </w:del>
        </w:p>
        <w:p w:rsidR="00003FEB" w:rsidDel="00A81686" w:rsidRDefault="00003FEB">
          <w:pPr>
            <w:pStyle w:val="TOC3"/>
            <w:tabs>
              <w:tab w:val="right" w:leader="dot" w:pos="9742"/>
            </w:tabs>
            <w:rPr>
              <w:del w:id="1530" w:author="Huy Duc. Nguyen" w:date="2017-08-29T13:10:00Z"/>
              <w:rFonts w:asciiTheme="minorHAnsi" w:hAnsiTheme="minorHAnsi" w:cstheme="minorBidi"/>
              <w:noProof/>
              <w:kern w:val="2"/>
              <w:sz w:val="21"/>
              <w:szCs w:val="22"/>
              <w:lang w:val="en-US" w:eastAsia="ja-JP"/>
            </w:rPr>
          </w:pPr>
          <w:del w:id="1531" w:author="Huy Duc. Nguyen" w:date="2017-08-29T13:10:00Z">
            <w:r w:rsidRPr="00442CC0" w:rsidDel="00A81686">
              <w:rPr>
                <w:rPrChange w:id="1532" w:author=" " w:date="2017-03-09T11:18:00Z">
                  <w:rPr>
                    <w:rStyle w:val="Hyperlink"/>
                    <w:noProof/>
                    <w14:scene3d>
                      <w14:camera w14:prst="orthographicFront"/>
                      <w14:lightRig w14:rig="threePt" w14:dir="t">
                        <w14:rot w14:lat="0" w14:lon="0" w14:rev="0"/>
                      </w14:lightRig>
                    </w14:scene3d>
                  </w:rPr>
                </w:rPrChange>
              </w:rPr>
              <w:delText>5.1.4. The overhead (CPU usage) compared virtualized Linux with native Linux</w:delText>
            </w:r>
            <w:r w:rsidDel="00A81686">
              <w:rPr>
                <w:noProof/>
                <w:webHidden/>
              </w:rPr>
              <w:tab/>
              <w:delText>34</w:delText>
            </w:r>
          </w:del>
        </w:p>
        <w:p w:rsidR="00003FEB" w:rsidDel="00A81686" w:rsidRDefault="00003FEB">
          <w:pPr>
            <w:pStyle w:val="TOC3"/>
            <w:tabs>
              <w:tab w:val="right" w:leader="dot" w:pos="9742"/>
            </w:tabs>
            <w:rPr>
              <w:del w:id="1533" w:author="Huy Duc. Nguyen" w:date="2017-08-29T13:10:00Z"/>
              <w:rFonts w:asciiTheme="minorHAnsi" w:hAnsiTheme="minorHAnsi" w:cstheme="minorBidi"/>
              <w:noProof/>
              <w:kern w:val="2"/>
              <w:sz w:val="21"/>
              <w:szCs w:val="22"/>
              <w:lang w:val="en-US" w:eastAsia="ja-JP"/>
            </w:rPr>
          </w:pPr>
          <w:del w:id="1534" w:author="Huy Duc. Nguyen" w:date="2017-08-29T13:10:00Z">
            <w:r w:rsidRPr="00442CC0" w:rsidDel="00A81686">
              <w:rPr>
                <w:rPrChange w:id="1535" w:author=" " w:date="2017-03-09T11:18:00Z">
                  <w:rPr>
                    <w:rStyle w:val="Hyperlink"/>
                    <w:noProof/>
                    <w14:scene3d>
                      <w14:camera w14:prst="orthographicFront"/>
                      <w14:lightRig w14:rig="threePt" w14:dir="t">
                        <w14:rot w14:lat="0" w14:lon="0" w14:rev="0"/>
                      </w14:lightRig>
                    </w14:scene3d>
                  </w:rPr>
                </w:rPrChange>
              </w:rPr>
              <w:delText>5.1.5. Overhead API Forwarding performance (for Hypervisor)</w:delText>
            </w:r>
            <w:r w:rsidDel="00A81686">
              <w:rPr>
                <w:noProof/>
                <w:webHidden/>
              </w:rPr>
              <w:tab/>
              <w:delText>36</w:delText>
            </w:r>
          </w:del>
        </w:p>
        <w:p w:rsidR="00003FEB" w:rsidDel="00A81686" w:rsidRDefault="00003FEB">
          <w:pPr>
            <w:pStyle w:val="TOC3"/>
            <w:tabs>
              <w:tab w:val="right" w:leader="dot" w:pos="9742"/>
            </w:tabs>
            <w:rPr>
              <w:del w:id="1536" w:author="Huy Duc. Nguyen" w:date="2017-08-29T13:10:00Z"/>
              <w:rFonts w:asciiTheme="minorHAnsi" w:hAnsiTheme="minorHAnsi" w:cstheme="minorBidi"/>
              <w:noProof/>
              <w:kern w:val="2"/>
              <w:sz w:val="21"/>
              <w:szCs w:val="22"/>
              <w:lang w:val="en-US" w:eastAsia="ja-JP"/>
            </w:rPr>
          </w:pPr>
          <w:del w:id="1537" w:author="Huy Duc. Nguyen" w:date="2017-08-29T13:10:00Z">
            <w:r w:rsidRPr="00442CC0" w:rsidDel="00A81686">
              <w:rPr>
                <w:rPrChange w:id="1538" w:author=" " w:date="2017-03-09T11:18:00Z">
                  <w:rPr>
                    <w:rStyle w:val="Hyperlink"/>
                    <w:noProof/>
                    <w14:scene3d>
                      <w14:camera w14:prst="orthographicFront"/>
                      <w14:lightRig w14:rig="threePt" w14:dir="t">
                        <w14:rot w14:lat="0" w14:lon="0" w14:rev="0"/>
                      </w14:lightRig>
                    </w14:scene3d>
                  </w:rPr>
                </w:rPrChange>
              </w:rPr>
              <w:delText>5.1.6. Math operation (for Hypervisor)</w:delText>
            </w:r>
            <w:r w:rsidDel="00A81686">
              <w:rPr>
                <w:noProof/>
                <w:webHidden/>
              </w:rPr>
              <w:tab/>
              <w:delText>41</w:delText>
            </w:r>
          </w:del>
        </w:p>
        <w:p w:rsidR="00003FEB" w:rsidDel="00A81686" w:rsidRDefault="00003FEB">
          <w:pPr>
            <w:pStyle w:val="TOC2"/>
            <w:tabs>
              <w:tab w:val="right" w:leader="dot" w:pos="9742"/>
            </w:tabs>
            <w:rPr>
              <w:del w:id="1539" w:author="Huy Duc. Nguyen" w:date="2017-08-29T13:10:00Z"/>
              <w:rFonts w:asciiTheme="minorHAnsi" w:hAnsiTheme="minorHAnsi" w:cstheme="minorBidi"/>
              <w:noProof/>
              <w:kern w:val="2"/>
              <w:sz w:val="21"/>
              <w:szCs w:val="22"/>
              <w:lang w:val="en-US" w:eastAsia="ja-JP"/>
            </w:rPr>
          </w:pPr>
          <w:del w:id="1540" w:author="Huy Duc. Nguyen" w:date="2017-08-29T13:10:00Z">
            <w:r w:rsidRPr="00442CC0" w:rsidDel="00A81686">
              <w:rPr>
                <w:rPrChange w:id="1541" w:author=" " w:date="2017-03-09T11:18:00Z">
                  <w:rPr>
                    <w:rStyle w:val="Hyperlink"/>
                    <w:noProof/>
                    <w:lang w:val="en-US"/>
                    <w14:scene3d>
                      <w14:camera w14:prst="orthographicFront"/>
                      <w14:lightRig w14:rig="threePt" w14:dir="t">
                        <w14:rot w14:lat="0" w14:lon="0" w14:rev="0"/>
                      </w14:lightRig>
                    </w14:scene3d>
                  </w:rPr>
                </w:rPrChange>
              </w:rPr>
              <w:delText>5.2. Bus Load/Bandwidth</w:delText>
            </w:r>
            <w:r w:rsidDel="00A81686">
              <w:rPr>
                <w:noProof/>
                <w:webHidden/>
              </w:rPr>
              <w:tab/>
              <w:delText>43</w:delText>
            </w:r>
          </w:del>
        </w:p>
        <w:p w:rsidR="00003FEB" w:rsidDel="00A81686" w:rsidRDefault="00003FEB">
          <w:pPr>
            <w:pStyle w:val="TOC3"/>
            <w:tabs>
              <w:tab w:val="right" w:leader="dot" w:pos="9742"/>
            </w:tabs>
            <w:rPr>
              <w:del w:id="1542" w:author="Huy Duc. Nguyen" w:date="2017-08-29T13:10:00Z"/>
              <w:rFonts w:asciiTheme="minorHAnsi" w:hAnsiTheme="minorHAnsi" w:cstheme="minorBidi"/>
              <w:noProof/>
              <w:kern w:val="2"/>
              <w:sz w:val="21"/>
              <w:szCs w:val="22"/>
              <w:lang w:val="en-US" w:eastAsia="ja-JP"/>
            </w:rPr>
          </w:pPr>
          <w:del w:id="1543" w:author="Huy Duc. Nguyen" w:date="2017-08-29T13:10:00Z">
            <w:r w:rsidRPr="00442CC0" w:rsidDel="00A81686">
              <w:rPr>
                <w:rPrChange w:id="1544" w:author=" " w:date="2017-03-09T11:18:00Z">
                  <w:rPr>
                    <w:rStyle w:val="Hyperlink"/>
                    <w:noProof/>
                    <w14:scene3d>
                      <w14:camera w14:prst="orthographicFront"/>
                      <w14:lightRig w14:rig="threePt" w14:dir="t">
                        <w14:rot w14:lat="0" w14:lon="0" w14:rev="0"/>
                      </w14:lightRig>
                    </w14:scene3d>
                  </w:rPr>
                </w:rPrChange>
              </w:rPr>
              <w:delText>5.2.1. Total bus bandwidth on virtualization environment</w:delText>
            </w:r>
            <w:r w:rsidDel="00A81686">
              <w:rPr>
                <w:noProof/>
                <w:webHidden/>
              </w:rPr>
              <w:tab/>
              <w:delText>43</w:delText>
            </w:r>
          </w:del>
        </w:p>
        <w:p w:rsidR="00003FEB" w:rsidDel="00A81686" w:rsidRDefault="00003FEB">
          <w:pPr>
            <w:pStyle w:val="TOC3"/>
            <w:tabs>
              <w:tab w:val="right" w:leader="dot" w:pos="9742"/>
            </w:tabs>
            <w:rPr>
              <w:del w:id="1545" w:author="Huy Duc. Nguyen" w:date="2017-08-29T13:10:00Z"/>
              <w:rFonts w:asciiTheme="minorHAnsi" w:hAnsiTheme="minorHAnsi" w:cstheme="minorBidi"/>
              <w:noProof/>
              <w:kern w:val="2"/>
              <w:sz w:val="21"/>
              <w:szCs w:val="22"/>
              <w:lang w:val="en-US" w:eastAsia="ja-JP"/>
            </w:rPr>
          </w:pPr>
          <w:del w:id="1546" w:author="Huy Duc. Nguyen" w:date="2017-08-29T13:10:00Z">
            <w:r w:rsidRPr="00442CC0" w:rsidDel="00A81686">
              <w:rPr>
                <w:rPrChange w:id="1547" w:author=" " w:date="2017-03-09T11:18:00Z">
                  <w:rPr>
                    <w:rStyle w:val="Hyperlink"/>
                    <w:noProof/>
                    <w14:scene3d>
                      <w14:camera w14:prst="orthographicFront"/>
                      <w14:lightRig w14:rig="threePt" w14:dir="t">
                        <w14:rot w14:lat="0" w14:lon="0" w14:rev="0"/>
                      </w14:lightRig>
                    </w14:scene3d>
                  </w:rPr>
                </w:rPrChange>
              </w:rPr>
              <w:delText>5.2.2. Total bus bandwidth on native Linux environment</w:delText>
            </w:r>
            <w:r w:rsidDel="00A81686">
              <w:rPr>
                <w:noProof/>
                <w:webHidden/>
              </w:rPr>
              <w:tab/>
              <w:delText>45</w:delText>
            </w:r>
          </w:del>
        </w:p>
        <w:p w:rsidR="00003FEB" w:rsidDel="00A81686" w:rsidRDefault="00003FEB">
          <w:pPr>
            <w:pStyle w:val="TOC3"/>
            <w:tabs>
              <w:tab w:val="right" w:leader="dot" w:pos="9742"/>
            </w:tabs>
            <w:rPr>
              <w:del w:id="1548" w:author="Huy Duc. Nguyen" w:date="2017-08-29T13:10:00Z"/>
              <w:rFonts w:asciiTheme="minorHAnsi" w:hAnsiTheme="minorHAnsi" w:cstheme="minorBidi"/>
              <w:noProof/>
              <w:kern w:val="2"/>
              <w:sz w:val="21"/>
              <w:szCs w:val="22"/>
              <w:lang w:val="en-US" w:eastAsia="ja-JP"/>
            </w:rPr>
          </w:pPr>
          <w:del w:id="1549" w:author="Huy Duc. Nguyen" w:date="2017-08-29T13:10:00Z">
            <w:r w:rsidRPr="00442CC0" w:rsidDel="00A81686">
              <w:rPr>
                <w:rPrChange w:id="1550" w:author=" " w:date="2017-03-09T11:18:00Z">
                  <w:rPr>
                    <w:rStyle w:val="Hyperlink"/>
                    <w:noProof/>
                    <w14:scene3d>
                      <w14:camera w14:prst="orthographicFront"/>
                      <w14:lightRig w14:rig="threePt" w14:dir="t">
                        <w14:rot w14:lat="0" w14:lon="0" w14:rev="0"/>
                      </w14:lightRig>
                    </w14:scene3d>
                  </w:rPr>
                </w:rPrChange>
              </w:rPr>
              <w:delText>5.2.3. Total bus bandwidth on native INTEGRITY environment</w:delText>
            </w:r>
            <w:r w:rsidDel="00A81686">
              <w:rPr>
                <w:noProof/>
                <w:webHidden/>
              </w:rPr>
              <w:tab/>
              <w:delText>47</w:delText>
            </w:r>
          </w:del>
        </w:p>
        <w:p w:rsidR="00003FEB" w:rsidDel="00A81686" w:rsidRDefault="00003FEB">
          <w:pPr>
            <w:pStyle w:val="TOC3"/>
            <w:tabs>
              <w:tab w:val="right" w:leader="dot" w:pos="9742"/>
            </w:tabs>
            <w:rPr>
              <w:del w:id="1551" w:author="Huy Duc. Nguyen" w:date="2017-08-29T13:10:00Z"/>
              <w:rFonts w:asciiTheme="minorHAnsi" w:hAnsiTheme="minorHAnsi" w:cstheme="minorBidi"/>
              <w:noProof/>
              <w:kern w:val="2"/>
              <w:sz w:val="21"/>
              <w:szCs w:val="22"/>
              <w:lang w:val="en-US" w:eastAsia="ja-JP"/>
            </w:rPr>
          </w:pPr>
          <w:del w:id="1552" w:author="Huy Duc. Nguyen" w:date="2017-08-29T13:10:00Z">
            <w:r w:rsidRPr="00442CC0" w:rsidDel="00A81686">
              <w:rPr>
                <w:rPrChange w:id="1553" w:author=" " w:date="2017-03-09T11:18:00Z">
                  <w:rPr>
                    <w:rStyle w:val="Hyperlink"/>
                    <w:noProof/>
                    <w14:scene3d>
                      <w14:camera w14:prst="orthographicFront"/>
                      <w14:lightRig w14:rig="threePt" w14:dir="t">
                        <w14:rot w14:lat="0" w14:lon="0" w14:rev="0"/>
                      </w14:lightRig>
                    </w14:scene3d>
                  </w:rPr>
                </w:rPrChange>
              </w:rPr>
              <w:delText>5.2.4. The overhead (DDR memory bandwidth) compared virtualized Linux with native Linux</w:delText>
            </w:r>
            <w:r w:rsidDel="00A81686">
              <w:rPr>
                <w:noProof/>
                <w:webHidden/>
              </w:rPr>
              <w:tab/>
              <w:delText>48</w:delText>
            </w:r>
          </w:del>
        </w:p>
        <w:p w:rsidR="00003FEB" w:rsidDel="00A81686" w:rsidRDefault="00003FEB">
          <w:pPr>
            <w:pStyle w:val="TOC2"/>
            <w:tabs>
              <w:tab w:val="right" w:leader="dot" w:pos="9742"/>
            </w:tabs>
            <w:rPr>
              <w:del w:id="1554" w:author="Huy Duc. Nguyen" w:date="2017-08-29T13:10:00Z"/>
              <w:rFonts w:asciiTheme="minorHAnsi" w:hAnsiTheme="minorHAnsi" w:cstheme="minorBidi"/>
              <w:noProof/>
              <w:kern w:val="2"/>
              <w:sz w:val="21"/>
              <w:szCs w:val="22"/>
              <w:lang w:val="en-US" w:eastAsia="ja-JP"/>
            </w:rPr>
          </w:pPr>
          <w:del w:id="1555" w:author="Huy Duc. Nguyen" w:date="2017-08-29T13:10:00Z">
            <w:r w:rsidRPr="00442CC0" w:rsidDel="00A81686">
              <w:rPr>
                <w:rPrChange w:id="1556" w:author=" " w:date="2017-03-09T11:18:00Z">
                  <w:rPr>
                    <w:rStyle w:val="Hyperlink"/>
                    <w:noProof/>
                    <w14:scene3d>
                      <w14:camera w14:prst="orthographicFront"/>
                      <w14:lightRig w14:rig="threePt" w14:dir="t">
                        <w14:rot w14:lat="0" w14:lon="0" w14:rev="0"/>
                      </w14:lightRig>
                    </w14:scene3d>
                  </w:rPr>
                </w:rPrChange>
              </w:rPr>
              <w:delText>5.3. Bus Latency</w:delText>
            </w:r>
            <w:r w:rsidDel="00A81686">
              <w:rPr>
                <w:noProof/>
                <w:webHidden/>
              </w:rPr>
              <w:tab/>
              <w:delText>50</w:delText>
            </w:r>
          </w:del>
        </w:p>
        <w:p w:rsidR="00003FEB" w:rsidDel="00A81686" w:rsidRDefault="00003FEB">
          <w:pPr>
            <w:pStyle w:val="TOC3"/>
            <w:tabs>
              <w:tab w:val="right" w:leader="dot" w:pos="9742"/>
            </w:tabs>
            <w:rPr>
              <w:del w:id="1557" w:author="Huy Duc. Nguyen" w:date="2017-08-29T13:10:00Z"/>
              <w:rFonts w:asciiTheme="minorHAnsi" w:hAnsiTheme="minorHAnsi" w:cstheme="minorBidi"/>
              <w:noProof/>
              <w:kern w:val="2"/>
              <w:sz w:val="21"/>
              <w:szCs w:val="22"/>
              <w:lang w:val="en-US" w:eastAsia="ja-JP"/>
            </w:rPr>
          </w:pPr>
          <w:del w:id="1558" w:author="Huy Duc. Nguyen" w:date="2017-08-29T13:10:00Z">
            <w:r w:rsidRPr="00442CC0" w:rsidDel="00A81686">
              <w:rPr>
                <w:rPrChange w:id="1559" w:author=" " w:date="2017-03-09T11:18:00Z">
                  <w:rPr>
                    <w:rStyle w:val="Hyperlink"/>
                    <w:noProof/>
                    <w14:scene3d>
                      <w14:camera w14:prst="orthographicFront"/>
                      <w14:lightRig w14:rig="threePt" w14:dir="t">
                        <w14:rot w14:lat="0" w14:lon="0" w14:rev="0"/>
                      </w14:lightRig>
                    </w14:scene3d>
                  </w:rPr>
                </w:rPrChange>
              </w:rPr>
              <w:delText>5.3.1. Bus Latency on virtualization environment</w:delText>
            </w:r>
            <w:r w:rsidDel="00A81686">
              <w:rPr>
                <w:noProof/>
                <w:webHidden/>
              </w:rPr>
              <w:tab/>
              <w:delText>50</w:delText>
            </w:r>
          </w:del>
        </w:p>
        <w:p w:rsidR="00003FEB" w:rsidDel="00A81686" w:rsidRDefault="00003FEB">
          <w:pPr>
            <w:pStyle w:val="TOC3"/>
            <w:tabs>
              <w:tab w:val="right" w:leader="dot" w:pos="9742"/>
            </w:tabs>
            <w:rPr>
              <w:del w:id="1560" w:author="Huy Duc. Nguyen" w:date="2017-08-29T13:10:00Z"/>
              <w:rFonts w:asciiTheme="minorHAnsi" w:hAnsiTheme="minorHAnsi" w:cstheme="minorBidi"/>
              <w:noProof/>
              <w:kern w:val="2"/>
              <w:sz w:val="21"/>
              <w:szCs w:val="22"/>
              <w:lang w:val="en-US" w:eastAsia="ja-JP"/>
            </w:rPr>
          </w:pPr>
          <w:del w:id="1561" w:author="Huy Duc. Nguyen" w:date="2017-08-29T13:10:00Z">
            <w:r w:rsidRPr="00442CC0" w:rsidDel="00A81686">
              <w:rPr>
                <w:rPrChange w:id="1562" w:author=" " w:date="2017-03-09T11:18:00Z">
                  <w:rPr>
                    <w:rStyle w:val="Hyperlink"/>
                    <w:noProof/>
                    <w14:scene3d>
                      <w14:camera w14:prst="orthographicFront"/>
                      <w14:lightRig w14:rig="threePt" w14:dir="t">
                        <w14:rot w14:lat="0" w14:lon="0" w14:rev="0"/>
                      </w14:lightRig>
                    </w14:scene3d>
                  </w:rPr>
                </w:rPrChange>
              </w:rPr>
              <w:delText>5.3.2. Bus Latency on native LINUX environment</w:delText>
            </w:r>
            <w:r w:rsidDel="00A81686">
              <w:rPr>
                <w:noProof/>
                <w:webHidden/>
              </w:rPr>
              <w:tab/>
              <w:delText>50</w:delText>
            </w:r>
          </w:del>
        </w:p>
        <w:p w:rsidR="00003FEB" w:rsidDel="00A81686" w:rsidRDefault="00003FEB">
          <w:pPr>
            <w:pStyle w:val="TOC3"/>
            <w:tabs>
              <w:tab w:val="right" w:leader="dot" w:pos="9742"/>
            </w:tabs>
            <w:rPr>
              <w:del w:id="1563" w:author="Huy Duc. Nguyen" w:date="2017-08-29T13:10:00Z"/>
              <w:rFonts w:asciiTheme="minorHAnsi" w:hAnsiTheme="minorHAnsi" w:cstheme="minorBidi"/>
              <w:noProof/>
              <w:kern w:val="2"/>
              <w:sz w:val="21"/>
              <w:szCs w:val="22"/>
              <w:lang w:val="en-US" w:eastAsia="ja-JP"/>
            </w:rPr>
          </w:pPr>
          <w:del w:id="1564" w:author="Huy Duc. Nguyen" w:date="2017-08-29T13:10:00Z">
            <w:r w:rsidRPr="00442CC0" w:rsidDel="00A81686">
              <w:rPr>
                <w:rPrChange w:id="1565" w:author=" " w:date="2017-03-09T11:18:00Z">
                  <w:rPr>
                    <w:rStyle w:val="Hyperlink"/>
                    <w:noProof/>
                    <w14:scene3d>
                      <w14:camera w14:prst="orthographicFront"/>
                      <w14:lightRig w14:rig="threePt" w14:dir="t">
                        <w14:rot w14:lat="0" w14:lon="0" w14:rev="0"/>
                      </w14:lightRig>
                    </w14:scene3d>
                  </w:rPr>
                </w:rPrChange>
              </w:rPr>
              <w:delText>5.3.3. Bus Occupancy on virtualization environment</w:delText>
            </w:r>
            <w:r w:rsidDel="00A81686">
              <w:rPr>
                <w:noProof/>
                <w:webHidden/>
              </w:rPr>
              <w:tab/>
              <w:delText>50</w:delText>
            </w:r>
          </w:del>
        </w:p>
        <w:p w:rsidR="00003FEB" w:rsidDel="00A81686" w:rsidRDefault="00003FEB">
          <w:pPr>
            <w:pStyle w:val="TOC3"/>
            <w:tabs>
              <w:tab w:val="right" w:leader="dot" w:pos="9742"/>
            </w:tabs>
            <w:rPr>
              <w:del w:id="1566" w:author="Huy Duc. Nguyen" w:date="2017-08-29T13:10:00Z"/>
              <w:rFonts w:asciiTheme="minorHAnsi" w:hAnsiTheme="minorHAnsi" w:cstheme="minorBidi"/>
              <w:noProof/>
              <w:kern w:val="2"/>
              <w:sz w:val="21"/>
              <w:szCs w:val="22"/>
              <w:lang w:val="en-US" w:eastAsia="ja-JP"/>
            </w:rPr>
          </w:pPr>
          <w:del w:id="1567" w:author="Huy Duc. Nguyen" w:date="2017-08-29T13:10:00Z">
            <w:r w:rsidRPr="00442CC0" w:rsidDel="00A81686">
              <w:rPr>
                <w:rPrChange w:id="1568" w:author=" " w:date="2017-03-09T11:18:00Z">
                  <w:rPr>
                    <w:rStyle w:val="Hyperlink"/>
                    <w:noProof/>
                    <w14:scene3d>
                      <w14:camera w14:prst="orthographicFront"/>
                      <w14:lightRig w14:rig="threePt" w14:dir="t">
                        <w14:rot w14:lat="0" w14:lon="0" w14:rev="0"/>
                      </w14:lightRig>
                    </w14:scene3d>
                  </w:rPr>
                </w:rPrChange>
              </w:rPr>
              <w:delText>5.3.4. Insufficient Bus utilization for native Linux environment</w:delText>
            </w:r>
            <w:r w:rsidDel="00A81686">
              <w:rPr>
                <w:noProof/>
                <w:webHidden/>
              </w:rPr>
              <w:tab/>
              <w:delText>50</w:delText>
            </w:r>
          </w:del>
        </w:p>
        <w:p w:rsidR="00003FEB" w:rsidDel="00A81686" w:rsidRDefault="00003FEB">
          <w:pPr>
            <w:pStyle w:val="TOC3"/>
            <w:tabs>
              <w:tab w:val="right" w:leader="dot" w:pos="9742"/>
            </w:tabs>
            <w:rPr>
              <w:del w:id="1569" w:author="Huy Duc. Nguyen" w:date="2017-08-29T13:10:00Z"/>
              <w:rFonts w:asciiTheme="minorHAnsi" w:hAnsiTheme="minorHAnsi" w:cstheme="minorBidi"/>
              <w:noProof/>
              <w:kern w:val="2"/>
              <w:sz w:val="21"/>
              <w:szCs w:val="22"/>
              <w:lang w:val="en-US" w:eastAsia="ja-JP"/>
            </w:rPr>
          </w:pPr>
          <w:del w:id="1570" w:author="Huy Duc. Nguyen" w:date="2017-08-29T13:10:00Z">
            <w:r w:rsidRPr="00442CC0" w:rsidDel="00A81686">
              <w:rPr>
                <w:rPrChange w:id="1571" w:author=" " w:date="2017-03-09T11:18:00Z">
                  <w:rPr>
                    <w:rStyle w:val="Hyperlink"/>
                    <w:noProof/>
                    <w14:scene3d>
                      <w14:camera w14:prst="orthographicFront"/>
                      <w14:lightRig w14:rig="threePt" w14:dir="t">
                        <w14:rot w14:lat="0" w14:lon="0" w14:rev="0"/>
                      </w14:lightRig>
                    </w14:scene3d>
                  </w:rPr>
                </w:rPrChange>
              </w:rPr>
              <w:delText>5.3.5. Bus Data Occupancy</w:delText>
            </w:r>
            <w:r w:rsidDel="00A81686">
              <w:rPr>
                <w:noProof/>
                <w:webHidden/>
              </w:rPr>
              <w:tab/>
              <w:delText>51</w:delText>
            </w:r>
          </w:del>
        </w:p>
        <w:p w:rsidR="00003FEB" w:rsidDel="00A81686" w:rsidRDefault="00003FEB">
          <w:pPr>
            <w:pStyle w:val="TOC3"/>
            <w:tabs>
              <w:tab w:val="right" w:leader="dot" w:pos="9742"/>
            </w:tabs>
            <w:rPr>
              <w:del w:id="1572" w:author="Huy Duc. Nguyen" w:date="2017-08-29T13:10:00Z"/>
              <w:rFonts w:asciiTheme="minorHAnsi" w:hAnsiTheme="minorHAnsi" w:cstheme="minorBidi"/>
              <w:noProof/>
              <w:kern w:val="2"/>
              <w:sz w:val="21"/>
              <w:szCs w:val="22"/>
              <w:lang w:val="en-US" w:eastAsia="ja-JP"/>
            </w:rPr>
          </w:pPr>
          <w:del w:id="1573" w:author="Huy Duc. Nguyen" w:date="2017-08-29T13:10:00Z">
            <w:r w:rsidRPr="00442CC0" w:rsidDel="00A81686">
              <w:rPr>
                <w:rPrChange w:id="1574" w:author=" " w:date="2017-03-09T11:18:00Z">
                  <w:rPr>
                    <w:rStyle w:val="Hyperlink"/>
                    <w:noProof/>
                    <w14:scene3d>
                      <w14:camera w14:prst="orthographicFront"/>
                      <w14:lightRig w14:rig="threePt" w14:dir="t">
                        <w14:rot w14:lat="0" w14:lon="0" w14:rev="0"/>
                      </w14:lightRig>
                    </w14:scene3d>
                  </w:rPr>
                </w:rPrChange>
              </w:rPr>
              <w:delText>5.3.6. Ethernet bus utilization</w:delText>
            </w:r>
            <w:r w:rsidDel="00A81686">
              <w:rPr>
                <w:noProof/>
                <w:webHidden/>
              </w:rPr>
              <w:tab/>
              <w:delText>51</w:delText>
            </w:r>
          </w:del>
        </w:p>
        <w:p w:rsidR="00003FEB" w:rsidDel="00A81686" w:rsidRDefault="00003FEB">
          <w:pPr>
            <w:pStyle w:val="TOC2"/>
            <w:tabs>
              <w:tab w:val="right" w:leader="dot" w:pos="9742"/>
            </w:tabs>
            <w:rPr>
              <w:del w:id="1575" w:author="Huy Duc. Nguyen" w:date="2017-08-29T13:10:00Z"/>
              <w:rFonts w:asciiTheme="minorHAnsi" w:hAnsiTheme="minorHAnsi" w:cstheme="minorBidi"/>
              <w:noProof/>
              <w:kern w:val="2"/>
              <w:sz w:val="21"/>
              <w:szCs w:val="22"/>
              <w:lang w:val="en-US" w:eastAsia="ja-JP"/>
            </w:rPr>
          </w:pPr>
          <w:del w:id="1576" w:author="Huy Duc. Nguyen" w:date="2017-08-29T13:10:00Z">
            <w:r w:rsidRPr="00442CC0" w:rsidDel="00A81686">
              <w:rPr>
                <w:rPrChange w:id="1577" w:author=" " w:date="2017-03-09T11:18:00Z">
                  <w:rPr>
                    <w:rStyle w:val="Hyperlink"/>
                    <w:noProof/>
                    <w:lang w:val="en-US"/>
                    <w14:scene3d>
                      <w14:camera w14:prst="orthographicFront"/>
                      <w14:lightRig w14:rig="threePt" w14:dir="t">
                        <w14:rot w14:lat="0" w14:lon="0" w14:rev="0"/>
                      </w14:lightRig>
                    </w14:scene3d>
                  </w:rPr>
                </w:rPrChange>
              </w:rPr>
              <w:delText>5.4. Boot Time</w:delText>
            </w:r>
            <w:r w:rsidDel="00A81686">
              <w:rPr>
                <w:noProof/>
                <w:webHidden/>
              </w:rPr>
              <w:tab/>
              <w:delText>52</w:delText>
            </w:r>
          </w:del>
        </w:p>
        <w:p w:rsidR="00003FEB" w:rsidDel="00A81686" w:rsidRDefault="00003FEB">
          <w:pPr>
            <w:pStyle w:val="TOC3"/>
            <w:tabs>
              <w:tab w:val="right" w:leader="dot" w:pos="9742"/>
            </w:tabs>
            <w:rPr>
              <w:del w:id="1578" w:author="Huy Duc. Nguyen" w:date="2017-08-29T13:10:00Z"/>
              <w:rFonts w:asciiTheme="minorHAnsi" w:hAnsiTheme="minorHAnsi" w:cstheme="minorBidi"/>
              <w:noProof/>
              <w:kern w:val="2"/>
              <w:sz w:val="21"/>
              <w:szCs w:val="22"/>
              <w:lang w:val="en-US" w:eastAsia="ja-JP"/>
            </w:rPr>
          </w:pPr>
          <w:del w:id="1579" w:author="Huy Duc. Nguyen" w:date="2017-08-29T13:10:00Z">
            <w:r w:rsidRPr="00442CC0" w:rsidDel="00A81686">
              <w:rPr>
                <w:rPrChange w:id="1580" w:author=" " w:date="2017-03-09T11:18:00Z">
                  <w:rPr>
                    <w:rStyle w:val="Hyperlink"/>
                    <w:noProof/>
                    <w14:scene3d>
                      <w14:camera w14:prst="orthographicFront"/>
                      <w14:lightRig w14:rig="threePt" w14:dir="t">
                        <w14:rot w14:lat="0" w14:lon="0" w14:rev="0"/>
                      </w14:lightRig>
                    </w14:scene3d>
                  </w:rPr>
                </w:rPrChange>
              </w:rPr>
              <w:delText>5.4.1. From power on to booting of INTEGRITY OS</w:delText>
            </w:r>
            <w:r w:rsidDel="00A81686">
              <w:rPr>
                <w:noProof/>
                <w:webHidden/>
              </w:rPr>
              <w:tab/>
              <w:delText>53</w:delText>
            </w:r>
          </w:del>
        </w:p>
        <w:p w:rsidR="00003FEB" w:rsidDel="00A81686" w:rsidRDefault="00003FEB">
          <w:pPr>
            <w:pStyle w:val="TOC3"/>
            <w:tabs>
              <w:tab w:val="right" w:leader="dot" w:pos="9742"/>
            </w:tabs>
            <w:rPr>
              <w:del w:id="1581" w:author="Huy Duc. Nguyen" w:date="2017-08-29T13:10:00Z"/>
              <w:rFonts w:asciiTheme="minorHAnsi" w:hAnsiTheme="minorHAnsi" w:cstheme="minorBidi"/>
              <w:noProof/>
              <w:kern w:val="2"/>
              <w:sz w:val="21"/>
              <w:szCs w:val="22"/>
              <w:lang w:val="en-US" w:eastAsia="ja-JP"/>
            </w:rPr>
          </w:pPr>
          <w:del w:id="1582" w:author="Huy Duc. Nguyen" w:date="2017-08-29T13:10:00Z">
            <w:r w:rsidRPr="00442CC0" w:rsidDel="00A81686">
              <w:rPr>
                <w:rPrChange w:id="1583" w:author=" " w:date="2017-03-09T11:18:00Z">
                  <w:rPr>
                    <w:rStyle w:val="Hyperlink"/>
                    <w:noProof/>
                    <w14:scene3d>
                      <w14:camera w14:prst="orthographicFront"/>
                      <w14:lightRig w14:rig="threePt" w14:dir="t">
                        <w14:rot w14:lat="0" w14:lon="0" w14:rev="0"/>
                      </w14:lightRig>
                    </w14:scene3d>
                  </w:rPr>
                </w:rPrChange>
              </w:rPr>
              <w:delText>5.4.2. From power on to starting up of Meter cluster application on INTEGRITY</w:delText>
            </w:r>
            <w:r w:rsidDel="00A81686">
              <w:rPr>
                <w:noProof/>
                <w:webHidden/>
              </w:rPr>
              <w:tab/>
              <w:delText>55</w:delText>
            </w:r>
          </w:del>
        </w:p>
        <w:p w:rsidR="00003FEB" w:rsidDel="00A81686" w:rsidRDefault="00003FEB">
          <w:pPr>
            <w:pStyle w:val="TOC3"/>
            <w:tabs>
              <w:tab w:val="right" w:leader="dot" w:pos="9742"/>
            </w:tabs>
            <w:rPr>
              <w:del w:id="1584" w:author="Huy Duc. Nguyen" w:date="2017-08-29T13:10:00Z"/>
              <w:rFonts w:asciiTheme="minorHAnsi" w:hAnsiTheme="minorHAnsi" w:cstheme="minorBidi"/>
              <w:noProof/>
              <w:kern w:val="2"/>
              <w:sz w:val="21"/>
              <w:szCs w:val="22"/>
              <w:lang w:val="en-US" w:eastAsia="ja-JP"/>
            </w:rPr>
          </w:pPr>
          <w:del w:id="1585" w:author="Huy Duc. Nguyen" w:date="2017-08-29T13:10:00Z">
            <w:r w:rsidRPr="00442CC0" w:rsidDel="00A81686">
              <w:rPr>
                <w:rPrChange w:id="1586" w:author=" " w:date="2017-03-09T11:18:00Z">
                  <w:rPr>
                    <w:rStyle w:val="Hyperlink"/>
                    <w:noProof/>
                    <w14:scene3d>
                      <w14:camera w14:prst="orthographicFront"/>
                      <w14:lightRig w14:rig="threePt" w14:dir="t">
                        <w14:rot w14:lat="0" w14:lon="0" w14:rev="0"/>
                      </w14:lightRig>
                    </w14:scene3d>
                  </w:rPr>
                </w:rPrChange>
              </w:rPr>
              <w:delText>5.4.3. From power on to booting of Linux OS</w:delText>
            </w:r>
            <w:r w:rsidDel="00A81686">
              <w:rPr>
                <w:noProof/>
                <w:webHidden/>
              </w:rPr>
              <w:tab/>
              <w:delText>57</w:delText>
            </w:r>
          </w:del>
        </w:p>
        <w:p w:rsidR="00003FEB" w:rsidDel="00A81686" w:rsidRDefault="00003FEB">
          <w:pPr>
            <w:pStyle w:val="TOC3"/>
            <w:tabs>
              <w:tab w:val="right" w:leader="dot" w:pos="9742"/>
            </w:tabs>
            <w:rPr>
              <w:del w:id="1587" w:author="Huy Duc. Nguyen" w:date="2017-08-29T13:10:00Z"/>
              <w:rFonts w:asciiTheme="minorHAnsi" w:hAnsiTheme="minorHAnsi" w:cstheme="minorBidi"/>
              <w:noProof/>
              <w:kern w:val="2"/>
              <w:sz w:val="21"/>
              <w:szCs w:val="22"/>
              <w:lang w:val="en-US" w:eastAsia="ja-JP"/>
            </w:rPr>
          </w:pPr>
          <w:del w:id="1588" w:author="Huy Duc. Nguyen" w:date="2017-08-29T13:10:00Z">
            <w:r w:rsidRPr="00442CC0" w:rsidDel="00A81686">
              <w:rPr>
                <w:rPrChange w:id="1589" w:author=" " w:date="2017-03-09T11:18:00Z">
                  <w:rPr>
                    <w:rStyle w:val="Hyperlink"/>
                    <w:noProof/>
                    <w14:scene3d>
                      <w14:camera w14:prst="orthographicFront"/>
                      <w14:lightRig w14:rig="threePt" w14:dir="t">
                        <w14:rot w14:lat="0" w14:lon="0" w14:rev="0"/>
                      </w14:lightRig>
                    </w14:scene3d>
                  </w:rPr>
                </w:rPrChange>
              </w:rPr>
              <w:delText>5.4.4. From power on to starting up of Video app and MAP/HMI of graphics on Linux OS</w:delText>
            </w:r>
            <w:r w:rsidDel="00A81686">
              <w:rPr>
                <w:noProof/>
                <w:webHidden/>
              </w:rPr>
              <w:tab/>
              <w:delText>59</w:delText>
            </w:r>
          </w:del>
        </w:p>
        <w:p w:rsidR="00003FEB" w:rsidDel="00A81686" w:rsidRDefault="00003FEB">
          <w:pPr>
            <w:pStyle w:val="TOC2"/>
            <w:tabs>
              <w:tab w:val="right" w:leader="dot" w:pos="9742"/>
            </w:tabs>
            <w:rPr>
              <w:del w:id="1590" w:author="Huy Duc. Nguyen" w:date="2017-08-29T13:10:00Z"/>
              <w:rFonts w:asciiTheme="minorHAnsi" w:hAnsiTheme="minorHAnsi" w:cstheme="minorBidi"/>
              <w:noProof/>
              <w:kern w:val="2"/>
              <w:sz w:val="21"/>
              <w:szCs w:val="22"/>
              <w:lang w:val="en-US" w:eastAsia="ja-JP"/>
            </w:rPr>
          </w:pPr>
          <w:del w:id="1591" w:author="Huy Duc. Nguyen" w:date="2017-08-29T13:10:00Z">
            <w:r w:rsidRPr="00442CC0" w:rsidDel="00A81686">
              <w:rPr>
                <w:rPrChange w:id="1592" w:author=" " w:date="2017-03-09T11:18:00Z">
                  <w:rPr>
                    <w:rStyle w:val="Hyperlink"/>
                    <w:noProof/>
                    <w:lang w:val="en-US"/>
                    <w14:scene3d>
                      <w14:camera w14:prst="orthographicFront"/>
                      <w14:lightRig w14:rig="threePt" w14:dir="t">
                        <w14:rot w14:lat="0" w14:lon="0" w14:rev="0"/>
                      </w14:lightRig>
                    </w14:scene3d>
                  </w:rPr>
                </w:rPrChange>
              </w:rPr>
              <w:delText>5.5. Interrupt Time</w:delText>
            </w:r>
            <w:r w:rsidDel="00A81686">
              <w:rPr>
                <w:noProof/>
                <w:webHidden/>
              </w:rPr>
              <w:tab/>
              <w:delText>61</w:delText>
            </w:r>
          </w:del>
        </w:p>
        <w:p w:rsidR="00003FEB" w:rsidDel="00A81686" w:rsidRDefault="00003FEB">
          <w:pPr>
            <w:pStyle w:val="TOC3"/>
            <w:tabs>
              <w:tab w:val="right" w:leader="dot" w:pos="9742"/>
            </w:tabs>
            <w:rPr>
              <w:del w:id="1593" w:author="Huy Duc. Nguyen" w:date="2017-08-29T13:10:00Z"/>
              <w:rFonts w:asciiTheme="minorHAnsi" w:hAnsiTheme="minorHAnsi" w:cstheme="minorBidi"/>
              <w:noProof/>
              <w:kern w:val="2"/>
              <w:sz w:val="21"/>
              <w:szCs w:val="22"/>
              <w:lang w:val="en-US" w:eastAsia="ja-JP"/>
            </w:rPr>
          </w:pPr>
          <w:del w:id="1594" w:author="Huy Duc. Nguyen" w:date="2017-08-29T13:10:00Z">
            <w:r w:rsidRPr="00442CC0" w:rsidDel="00A81686">
              <w:rPr>
                <w:rPrChange w:id="1595" w:author=" " w:date="2017-03-09T11:18:00Z">
                  <w:rPr>
                    <w:rStyle w:val="Hyperlink"/>
                    <w:noProof/>
                    <w14:scene3d>
                      <w14:camera w14:prst="orthographicFront"/>
                      <w14:lightRig w14:rig="threePt" w14:dir="t">
                        <w14:rot w14:lat="0" w14:lon="0" w14:rev="0"/>
                      </w14:lightRig>
                    </w14:scene3d>
                  </w:rPr>
                </w:rPrChange>
              </w:rPr>
              <w:delText>5.5.1. Delay time for interrupt</w:delText>
            </w:r>
            <w:r w:rsidDel="00A81686">
              <w:rPr>
                <w:noProof/>
                <w:webHidden/>
              </w:rPr>
              <w:tab/>
              <w:delText>61</w:delText>
            </w:r>
          </w:del>
        </w:p>
        <w:p w:rsidR="00003FEB" w:rsidDel="00A81686" w:rsidRDefault="00003FEB">
          <w:pPr>
            <w:pStyle w:val="TOC3"/>
            <w:tabs>
              <w:tab w:val="right" w:leader="dot" w:pos="9742"/>
            </w:tabs>
            <w:rPr>
              <w:del w:id="1596" w:author="Huy Duc. Nguyen" w:date="2017-08-29T13:10:00Z"/>
              <w:rFonts w:asciiTheme="minorHAnsi" w:hAnsiTheme="minorHAnsi" w:cstheme="minorBidi"/>
              <w:noProof/>
              <w:kern w:val="2"/>
              <w:sz w:val="21"/>
              <w:szCs w:val="22"/>
              <w:lang w:val="en-US" w:eastAsia="ja-JP"/>
            </w:rPr>
          </w:pPr>
          <w:del w:id="1597" w:author="Huy Duc. Nguyen" w:date="2017-08-29T13:10:00Z">
            <w:r w:rsidRPr="00442CC0" w:rsidDel="00A81686">
              <w:rPr>
                <w:rPrChange w:id="1598" w:author=" " w:date="2017-03-09T11:18:00Z">
                  <w:rPr>
                    <w:rStyle w:val="Hyperlink"/>
                    <w:noProof/>
                    <w14:scene3d>
                      <w14:camera w14:prst="orthographicFront"/>
                      <w14:lightRig w14:rig="threePt" w14:dir="t">
                        <w14:rot w14:lat="0" w14:lon="0" w14:rev="0"/>
                      </w14:lightRig>
                    </w14:scene3d>
                  </w:rPr>
                </w:rPrChange>
              </w:rPr>
              <w:delText>5.5.2. Delay time variation</w:delText>
            </w:r>
            <w:r w:rsidDel="00A81686">
              <w:rPr>
                <w:noProof/>
                <w:webHidden/>
              </w:rPr>
              <w:tab/>
              <w:delText>63</w:delText>
            </w:r>
          </w:del>
        </w:p>
        <w:p w:rsidR="00003FEB" w:rsidDel="00A81686" w:rsidRDefault="00003FEB">
          <w:pPr>
            <w:pStyle w:val="TOC3"/>
            <w:tabs>
              <w:tab w:val="right" w:leader="dot" w:pos="9742"/>
            </w:tabs>
            <w:rPr>
              <w:del w:id="1599" w:author="Huy Duc. Nguyen" w:date="2017-08-29T13:10:00Z"/>
              <w:rFonts w:asciiTheme="minorHAnsi" w:hAnsiTheme="minorHAnsi" w:cstheme="minorBidi"/>
              <w:noProof/>
              <w:kern w:val="2"/>
              <w:sz w:val="21"/>
              <w:szCs w:val="22"/>
              <w:lang w:val="en-US" w:eastAsia="ja-JP"/>
            </w:rPr>
          </w:pPr>
          <w:del w:id="1600" w:author="Huy Duc. Nguyen" w:date="2017-08-29T13:10:00Z">
            <w:r w:rsidRPr="00442CC0" w:rsidDel="00A81686">
              <w:rPr>
                <w:rPrChange w:id="1601" w:author=" " w:date="2017-03-09T11:18:00Z">
                  <w:rPr>
                    <w:rStyle w:val="Hyperlink"/>
                    <w:noProof/>
                    <w14:scene3d>
                      <w14:camera w14:prst="orthographicFront"/>
                      <w14:lightRig w14:rig="threePt" w14:dir="t">
                        <w14:rot w14:lat="0" w14:lon="0" w14:rev="0"/>
                      </w14:lightRig>
                    </w14:scene3d>
                  </w:rPr>
                </w:rPrChange>
              </w:rPr>
              <w:delText>5.5.3. Lock Synchronization latency</w:delText>
            </w:r>
            <w:r w:rsidDel="00A81686">
              <w:rPr>
                <w:noProof/>
                <w:webHidden/>
              </w:rPr>
              <w:tab/>
              <w:delText>63</w:delText>
            </w:r>
          </w:del>
        </w:p>
        <w:p w:rsidR="00003FEB" w:rsidDel="00A81686" w:rsidRDefault="00003FEB">
          <w:pPr>
            <w:pStyle w:val="TOC2"/>
            <w:tabs>
              <w:tab w:val="right" w:leader="dot" w:pos="9742"/>
            </w:tabs>
            <w:rPr>
              <w:del w:id="1602" w:author="Huy Duc. Nguyen" w:date="2017-08-29T13:10:00Z"/>
              <w:rFonts w:asciiTheme="minorHAnsi" w:hAnsiTheme="minorHAnsi" w:cstheme="minorBidi"/>
              <w:noProof/>
              <w:kern w:val="2"/>
              <w:sz w:val="21"/>
              <w:szCs w:val="22"/>
              <w:lang w:val="en-US" w:eastAsia="ja-JP"/>
            </w:rPr>
          </w:pPr>
          <w:del w:id="1603" w:author="Huy Duc. Nguyen" w:date="2017-08-29T13:10:00Z">
            <w:r w:rsidRPr="00442CC0" w:rsidDel="00A81686">
              <w:rPr>
                <w:rPrChange w:id="1604" w:author=" " w:date="2017-03-09T11:18:00Z">
                  <w:rPr>
                    <w:rStyle w:val="Hyperlink"/>
                    <w:noProof/>
                    <w:lang w:val="en-US"/>
                    <w14:scene3d>
                      <w14:camera w14:prst="orthographicFront"/>
                      <w14:lightRig w14:rig="threePt" w14:dir="t">
                        <w14:rot w14:lat="0" w14:lon="0" w14:rev="0"/>
                      </w14:lightRig>
                    </w14:scene3d>
                  </w:rPr>
                </w:rPrChange>
              </w:rPr>
              <w:delText>5.6. Drawing Performance</w:delText>
            </w:r>
            <w:r w:rsidDel="00A81686">
              <w:rPr>
                <w:noProof/>
                <w:webHidden/>
              </w:rPr>
              <w:tab/>
              <w:delText>64</w:delText>
            </w:r>
          </w:del>
        </w:p>
        <w:p w:rsidR="00003FEB" w:rsidDel="00A81686" w:rsidRDefault="00003FEB">
          <w:pPr>
            <w:pStyle w:val="TOC3"/>
            <w:tabs>
              <w:tab w:val="right" w:leader="dot" w:pos="9742"/>
            </w:tabs>
            <w:rPr>
              <w:del w:id="1605" w:author="Huy Duc. Nguyen" w:date="2017-08-29T13:10:00Z"/>
              <w:rFonts w:asciiTheme="minorHAnsi" w:hAnsiTheme="minorHAnsi" w:cstheme="minorBidi"/>
              <w:noProof/>
              <w:kern w:val="2"/>
              <w:sz w:val="21"/>
              <w:szCs w:val="22"/>
              <w:lang w:val="en-US" w:eastAsia="ja-JP"/>
            </w:rPr>
          </w:pPr>
          <w:del w:id="1606" w:author="Huy Duc. Nguyen" w:date="2017-08-29T13:10:00Z">
            <w:r w:rsidRPr="00442CC0" w:rsidDel="00A81686">
              <w:rPr>
                <w:rPrChange w:id="1607" w:author=" " w:date="2017-03-09T11:18:00Z">
                  <w:rPr>
                    <w:rStyle w:val="Hyperlink"/>
                    <w:noProof/>
                    <w14:scene3d>
                      <w14:camera w14:prst="orthographicFront"/>
                      <w14:lightRig w14:rig="threePt" w14:dir="t">
                        <w14:rot w14:lat="0" w14:lon="0" w14:rev="0"/>
                      </w14:lightRig>
                    </w14:scene3d>
                  </w:rPr>
                </w:rPrChange>
              </w:rPr>
              <w:delText>5.6.1. FPS on Linux graphics</w:delText>
            </w:r>
            <w:r w:rsidDel="00A81686">
              <w:rPr>
                <w:noProof/>
                <w:webHidden/>
              </w:rPr>
              <w:tab/>
              <w:delText>64</w:delText>
            </w:r>
          </w:del>
        </w:p>
        <w:p w:rsidR="00003FEB" w:rsidDel="00A81686" w:rsidRDefault="00003FEB">
          <w:pPr>
            <w:pStyle w:val="TOC3"/>
            <w:tabs>
              <w:tab w:val="right" w:leader="dot" w:pos="9742"/>
            </w:tabs>
            <w:rPr>
              <w:del w:id="1608" w:author="Huy Duc. Nguyen" w:date="2017-08-29T13:10:00Z"/>
              <w:rFonts w:asciiTheme="minorHAnsi" w:hAnsiTheme="minorHAnsi" w:cstheme="minorBidi"/>
              <w:noProof/>
              <w:kern w:val="2"/>
              <w:sz w:val="21"/>
              <w:szCs w:val="22"/>
              <w:lang w:val="en-US" w:eastAsia="ja-JP"/>
            </w:rPr>
          </w:pPr>
          <w:del w:id="1609" w:author="Huy Duc. Nguyen" w:date="2017-08-29T13:10:00Z">
            <w:r w:rsidRPr="00442CC0" w:rsidDel="00A81686">
              <w:rPr>
                <w:rPrChange w:id="1610" w:author=" " w:date="2017-03-09T11:18:00Z">
                  <w:rPr>
                    <w:rStyle w:val="Hyperlink"/>
                    <w:noProof/>
                    <w14:scene3d>
                      <w14:camera w14:prst="orthographicFront"/>
                      <w14:lightRig w14:rig="threePt" w14:dir="t">
                        <w14:rot w14:lat="0" w14:lon="0" w14:rev="0"/>
                      </w14:lightRig>
                    </w14:scene3d>
                  </w:rPr>
                </w:rPrChange>
              </w:rPr>
              <w:delText>5.6.2. FPS on INTEGRITY graphics</w:delText>
            </w:r>
            <w:r w:rsidDel="00A81686">
              <w:rPr>
                <w:noProof/>
                <w:webHidden/>
              </w:rPr>
              <w:tab/>
              <w:delText>67</w:delText>
            </w:r>
          </w:del>
        </w:p>
        <w:p w:rsidR="00003FEB" w:rsidDel="00A81686" w:rsidRDefault="00003FEB">
          <w:pPr>
            <w:pStyle w:val="TOC3"/>
            <w:tabs>
              <w:tab w:val="right" w:leader="dot" w:pos="9742"/>
            </w:tabs>
            <w:rPr>
              <w:del w:id="1611" w:author="Huy Duc. Nguyen" w:date="2017-08-29T13:10:00Z"/>
              <w:rFonts w:asciiTheme="minorHAnsi" w:hAnsiTheme="minorHAnsi" w:cstheme="minorBidi"/>
              <w:noProof/>
              <w:kern w:val="2"/>
              <w:sz w:val="21"/>
              <w:szCs w:val="22"/>
              <w:lang w:val="en-US" w:eastAsia="ja-JP"/>
            </w:rPr>
          </w:pPr>
          <w:del w:id="1612" w:author="Huy Duc. Nguyen" w:date="2017-08-29T13:10:00Z">
            <w:r w:rsidRPr="00442CC0" w:rsidDel="00A81686">
              <w:rPr>
                <w:rPrChange w:id="1613" w:author=" " w:date="2017-03-09T11:18:00Z">
                  <w:rPr>
                    <w:rStyle w:val="Hyperlink"/>
                    <w:noProof/>
                    <w14:scene3d>
                      <w14:camera w14:prst="orthographicFront"/>
                      <w14:lightRig w14:rig="threePt" w14:dir="t">
                        <w14:rot w14:lat="0" w14:lon="0" w14:rev="0"/>
                      </w14:lightRig>
                    </w14:scene3d>
                  </w:rPr>
                </w:rPrChange>
              </w:rPr>
              <w:delText>5.6.3. The overhead (FPS) compared virtualized Linux with native Linux</w:delText>
            </w:r>
            <w:r w:rsidDel="00A81686">
              <w:rPr>
                <w:noProof/>
                <w:webHidden/>
              </w:rPr>
              <w:tab/>
              <w:delText>70</w:delText>
            </w:r>
          </w:del>
        </w:p>
        <w:p w:rsidR="00003FEB" w:rsidDel="00A81686" w:rsidRDefault="00003FEB">
          <w:pPr>
            <w:pStyle w:val="TOC2"/>
            <w:tabs>
              <w:tab w:val="right" w:leader="dot" w:pos="9742"/>
            </w:tabs>
            <w:rPr>
              <w:del w:id="1614" w:author="Huy Duc. Nguyen" w:date="2017-08-29T13:10:00Z"/>
              <w:rFonts w:asciiTheme="minorHAnsi" w:hAnsiTheme="minorHAnsi" w:cstheme="minorBidi"/>
              <w:noProof/>
              <w:kern w:val="2"/>
              <w:sz w:val="21"/>
              <w:szCs w:val="22"/>
              <w:lang w:val="en-US" w:eastAsia="ja-JP"/>
            </w:rPr>
          </w:pPr>
          <w:del w:id="1615" w:author="Huy Duc. Nguyen" w:date="2017-08-29T13:10:00Z">
            <w:r w:rsidRPr="00442CC0" w:rsidDel="00A81686">
              <w:rPr>
                <w:rPrChange w:id="1616" w:author=" " w:date="2017-03-09T11:18:00Z">
                  <w:rPr>
                    <w:rStyle w:val="Hyperlink"/>
                    <w:noProof/>
                    <w:lang w:val="en-US"/>
                    <w14:scene3d>
                      <w14:camera w14:prst="orthographicFront"/>
                      <w14:lightRig w14:rig="threePt" w14:dir="t">
                        <w14:rot w14:lat="0" w14:lon="0" w14:rev="0"/>
                      </w14:lightRig>
                    </w14:scene3d>
                  </w:rPr>
                </w:rPrChange>
              </w:rPr>
              <w:delText>5.7. Video &amp; Audio Performance</w:delText>
            </w:r>
            <w:r w:rsidDel="00A81686">
              <w:rPr>
                <w:noProof/>
                <w:webHidden/>
              </w:rPr>
              <w:tab/>
              <w:delText>73</w:delText>
            </w:r>
          </w:del>
        </w:p>
        <w:p w:rsidR="00003FEB" w:rsidDel="00A81686" w:rsidRDefault="00003FEB">
          <w:pPr>
            <w:pStyle w:val="TOC3"/>
            <w:tabs>
              <w:tab w:val="right" w:leader="dot" w:pos="9742"/>
            </w:tabs>
            <w:rPr>
              <w:del w:id="1617" w:author="Huy Duc. Nguyen" w:date="2017-08-29T13:10:00Z"/>
              <w:rFonts w:asciiTheme="minorHAnsi" w:hAnsiTheme="minorHAnsi" w:cstheme="minorBidi"/>
              <w:noProof/>
              <w:kern w:val="2"/>
              <w:sz w:val="21"/>
              <w:szCs w:val="22"/>
              <w:lang w:val="en-US" w:eastAsia="ja-JP"/>
            </w:rPr>
          </w:pPr>
          <w:del w:id="1618" w:author="Huy Duc. Nguyen" w:date="2017-08-29T13:10:00Z">
            <w:r w:rsidRPr="00442CC0" w:rsidDel="00A81686">
              <w:rPr>
                <w:rPrChange w:id="1619" w:author=" " w:date="2017-03-09T11:18:00Z">
                  <w:rPr>
                    <w:rStyle w:val="Hyperlink"/>
                    <w:noProof/>
                    <w14:scene3d>
                      <w14:camera w14:prst="orthographicFront"/>
                      <w14:lightRig w14:rig="threePt" w14:dir="t">
                        <w14:rot w14:lat="0" w14:lon="0" w14:rev="0"/>
                      </w14:lightRig>
                    </w14:scene3d>
                  </w:rPr>
                </w:rPrChange>
              </w:rPr>
              <w:delText>5.7.1. FPS on Linux Video decode</w:delText>
            </w:r>
            <w:r w:rsidDel="00A81686">
              <w:rPr>
                <w:noProof/>
                <w:webHidden/>
              </w:rPr>
              <w:tab/>
              <w:delText>73</w:delText>
            </w:r>
          </w:del>
        </w:p>
        <w:p w:rsidR="00003FEB" w:rsidDel="00A81686" w:rsidRDefault="00003FEB">
          <w:pPr>
            <w:pStyle w:val="TOC3"/>
            <w:tabs>
              <w:tab w:val="right" w:leader="dot" w:pos="9742"/>
            </w:tabs>
            <w:rPr>
              <w:del w:id="1620" w:author="Huy Duc. Nguyen" w:date="2017-08-29T13:10:00Z"/>
              <w:rFonts w:asciiTheme="minorHAnsi" w:hAnsiTheme="minorHAnsi" w:cstheme="minorBidi"/>
              <w:noProof/>
              <w:kern w:val="2"/>
              <w:sz w:val="21"/>
              <w:szCs w:val="22"/>
              <w:lang w:val="en-US" w:eastAsia="ja-JP"/>
            </w:rPr>
          </w:pPr>
          <w:del w:id="1621" w:author="Huy Duc. Nguyen" w:date="2017-08-29T13:10:00Z">
            <w:r w:rsidRPr="00442CC0" w:rsidDel="00A81686">
              <w:rPr>
                <w:rPrChange w:id="1622" w:author=" " w:date="2017-03-09T11:18:00Z">
                  <w:rPr>
                    <w:rStyle w:val="Hyperlink"/>
                    <w:noProof/>
                    <w14:scene3d>
                      <w14:camera w14:prst="orthographicFront"/>
                      <w14:lightRig w14:rig="threePt" w14:dir="t">
                        <w14:rot w14:lat="0" w14:lon="0" w14:rev="0"/>
                      </w14:lightRig>
                    </w14:scene3d>
                  </w:rPr>
                </w:rPrChange>
              </w:rPr>
              <w:delText>5.7.2. The overhead (FPS) compared virtualized Linux with native Linux</w:delText>
            </w:r>
            <w:r w:rsidDel="00A81686">
              <w:rPr>
                <w:noProof/>
                <w:webHidden/>
              </w:rPr>
              <w:tab/>
              <w:delText>76</w:delText>
            </w:r>
          </w:del>
        </w:p>
        <w:p w:rsidR="00003FEB" w:rsidDel="00A81686" w:rsidRDefault="00003FEB">
          <w:pPr>
            <w:pStyle w:val="TOC3"/>
            <w:tabs>
              <w:tab w:val="right" w:leader="dot" w:pos="9742"/>
            </w:tabs>
            <w:rPr>
              <w:del w:id="1623" w:author="Huy Duc. Nguyen" w:date="2017-08-29T13:10:00Z"/>
              <w:rFonts w:asciiTheme="minorHAnsi" w:hAnsiTheme="minorHAnsi" w:cstheme="minorBidi"/>
              <w:noProof/>
              <w:kern w:val="2"/>
              <w:sz w:val="21"/>
              <w:szCs w:val="22"/>
              <w:lang w:val="en-US" w:eastAsia="ja-JP"/>
            </w:rPr>
          </w:pPr>
          <w:del w:id="1624" w:author="Huy Duc. Nguyen" w:date="2017-08-29T13:10:00Z">
            <w:r w:rsidRPr="00442CC0" w:rsidDel="00A81686">
              <w:rPr>
                <w:rPrChange w:id="1625" w:author=" " w:date="2017-03-09T11:18:00Z">
                  <w:rPr>
                    <w:rStyle w:val="Hyperlink"/>
                    <w:noProof/>
                    <w14:scene3d>
                      <w14:camera w14:prst="orthographicFront"/>
                      <w14:lightRig w14:rig="threePt" w14:dir="t">
                        <w14:rot w14:lat="0" w14:lon="0" w14:rev="0"/>
                      </w14:lightRig>
                    </w14:scene3d>
                  </w:rPr>
                </w:rPrChange>
              </w:rPr>
              <w:delText>5.7.3. Audio playback performance</w:delText>
            </w:r>
            <w:r w:rsidDel="00A81686">
              <w:rPr>
                <w:noProof/>
                <w:webHidden/>
              </w:rPr>
              <w:tab/>
              <w:delText>77</w:delText>
            </w:r>
          </w:del>
        </w:p>
        <w:p w:rsidR="00003FEB" w:rsidDel="00A81686" w:rsidRDefault="00003FEB">
          <w:pPr>
            <w:pStyle w:val="TOC3"/>
            <w:tabs>
              <w:tab w:val="right" w:leader="dot" w:pos="9742"/>
            </w:tabs>
            <w:rPr>
              <w:del w:id="1626" w:author="Huy Duc. Nguyen" w:date="2017-08-29T13:10:00Z"/>
              <w:rFonts w:asciiTheme="minorHAnsi" w:hAnsiTheme="minorHAnsi" w:cstheme="minorBidi"/>
              <w:noProof/>
              <w:kern w:val="2"/>
              <w:sz w:val="21"/>
              <w:szCs w:val="22"/>
              <w:lang w:val="en-US" w:eastAsia="ja-JP"/>
            </w:rPr>
          </w:pPr>
          <w:del w:id="1627" w:author="Huy Duc. Nguyen" w:date="2017-08-29T13:10:00Z">
            <w:r w:rsidRPr="00442CC0" w:rsidDel="00A81686">
              <w:rPr>
                <w:rPrChange w:id="1628" w:author=" " w:date="2017-03-09T11:18:00Z">
                  <w:rPr>
                    <w:rStyle w:val="Hyperlink"/>
                    <w:noProof/>
                    <w14:scene3d>
                      <w14:camera w14:prst="orthographicFront"/>
                      <w14:lightRig w14:rig="threePt" w14:dir="t">
                        <w14:rot w14:lat="0" w14:lon="0" w14:rev="0"/>
                      </w14:lightRig>
                    </w14:scene3d>
                  </w:rPr>
                </w:rPrChange>
              </w:rPr>
              <w:delText>5.7.4. H.264 decoder/encoder latency</w:delText>
            </w:r>
            <w:r w:rsidDel="00A81686">
              <w:rPr>
                <w:noProof/>
                <w:webHidden/>
              </w:rPr>
              <w:tab/>
              <w:delText>78</w:delText>
            </w:r>
          </w:del>
        </w:p>
        <w:p w:rsidR="00003FEB" w:rsidDel="00A81686" w:rsidRDefault="00003FEB">
          <w:pPr>
            <w:pStyle w:val="TOC2"/>
            <w:tabs>
              <w:tab w:val="right" w:leader="dot" w:pos="9742"/>
            </w:tabs>
            <w:rPr>
              <w:del w:id="1629" w:author="Huy Duc. Nguyen" w:date="2017-08-29T13:10:00Z"/>
              <w:rFonts w:asciiTheme="minorHAnsi" w:hAnsiTheme="minorHAnsi" w:cstheme="minorBidi"/>
              <w:noProof/>
              <w:kern w:val="2"/>
              <w:sz w:val="21"/>
              <w:szCs w:val="22"/>
              <w:lang w:val="en-US" w:eastAsia="ja-JP"/>
            </w:rPr>
          </w:pPr>
          <w:del w:id="1630" w:author="Huy Duc. Nguyen" w:date="2017-08-29T13:10:00Z">
            <w:r w:rsidRPr="00442CC0" w:rsidDel="00A81686">
              <w:rPr>
                <w:rPrChange w:id="1631" w:author=" " w:date="2017-03-09T11:18:00Z">
                  <w:rPr>
                    <w:rStyle w:val="Hyperlink"/>
                    <w:noProof/>
                    <w:lang w:val="en-US"/>
                    <w14:scene3d>
                      <w14:camera w14:prst="orthographicFront"/>
                      <w14:lightRig w14:rig="threePt" w14:dir="t">
                        <w14:rot w14:lat="0" w14:lon="0" w14:rev="0"/>
                      </w14:lightRig>
                    </w14:scene3d>
                  </w:rPr>
                </w:rPrChange>
              </w:rPr>
              <w:delText>5.8. Camera Performance</w:delText>
            </w:r>
            <w:r w:rsidDel="00A81686">
              <w:rPr>
                <w:noProof/>
                <w:webHidden/>
              </w:rPr>
              <w:tab/>
              <w:delText>80</w:delText>
            </w:r>
          </w:del>
        </w:p>
        <w:p w:rsidR="00003FEB" w:rsidDel="00A81686" w:rsidRDefault="00003FEB">
          <w:pPr>
            <w:pStyle w:val="TOC3"/>
            <w:tabs>
              <w:tab w:val="right" w:leader="dot" w:pos="9742"/>
            </w:tabs>
            <w:rPr>
              <w:del w:id="1632" w:author="Huy Duc. Nguyen" w:date="2017-08-29T13:10:00Z"/>
              <w:rFonts w:asciiTheme="minorHAnsi" w:hAnsiTheme="minorHAnsi" w:cstheme="minorBidi"/>
              <w:noProof/>
              <w:kern w:val="2"/>
              <w:sz w:val="21"/>
              <w:szCs w:val="22"/>
              <w:lang w:val="en-US" w:eastAsia="ja-JP"/>
            </w:rPr>
          </w:pPr>
          <w:del w:id="1633" w:author="Huy Duc. Nguyen" w:date="2017-08-29T13:10:00Z">
            <w:r w:rsidRPr="00442CC0" w:rsidDel="00A81686">
              <w:rPr>
                <w:rPrChange w:id="1634" w:author=" " w:date="2017-03-09T11:18:00Z">
                  <w:rPr>
                    <w:rStyle w:val="Hyperlink"/>
                    <w:noProof/>
                    <w14:scene3d>
                      <w14:camera w14:prst="orthographicFront"/>
                      <w14:lightRig w14:rig="threePt" w14:dir="t">
                        <w14:rot w14:lat="0" w14:lon="0" w14:rev="0"/>
                      </w14:lightRig>
                    </w14:scene3d>
                  </w:rPr>
                </w:rPrChange>
              </w:rPr>
              <w:delText>5.8.1. FPS on Linux of camera</w:delText>
            </w:r>
            <w:r w:rsidDel="00A81686">
              <w:rPr>
                <w:noProof/>
                <w:webHidden/>
              </w:rPr>
              <w:tab/>
              <w:delText>80</w:delText>
            </w:r>
          </w:del>
        </w:p>
        <w:p w:rsidR="00003FEB" w:rsidDel="00A81686" w:rsidRDefault="00003FEB">
          <w:pPr>
            <w:pStyle w:val="TOC3"/>
            <w:tabs>
              <w:tab w:val="right" w:leader="dot" w:pos="9742"/>
            </w:tabs>
            <w:rPr>
              <w:del w:id="1635" w:author="Huy Duc. Nguyen" w:date="2017-08-29T13:10:00Z"/>
              <w:rFonts w:asciiTheme="minorHAnsi" w:hAnsiTheme="minorHAnsi" w:cstheme="minorBidi"/>
              <w:noProof/>
              <w:kern w:val="2"/>
              <w:sz w:val="21"/>
              <w:szCs w:val="22"/>
              <w:lang w:val="en-US" w:eastAsia="ja-JP"/>
            </w:rPr>
          </w:pPr>
          <w:del w:id="1636" w:author="Huy Duc. Nguyen" w:date="2017-08-29T13:10:00Z">
            <w:r w:rsidRPr="00442CC0" w:rsidDel="00A81686">
              <w:rPr>
                <w:rPrChange w:id="1637" w:author=" " w:date="2017-03-09T11:18:00Z">
                  <w:rPr>
                    <w:rStyle w:val="Hyperlink"/>
                    <w:noProof/>
                    <w14:scene3d>
                      <w14:camera w14:prst="orthographicFront"/>
                      <w14:lightRig w14:rig="threePt" w14:dir="t">
                        <w14:rot w14:lat="0" w14:lon="0" w14:rev="0"/>
                      </w14:lightRig>
                    </w14:scene3d>
                  </w:rPr>
                </w:rPrChange>
              </w:rPr>
              <w:delText>5.8.2. FPS on INTEGRITY of camera</w:delText>
            </w:r>
            <w:r w:rsidDel="00A81686">
              <w:rPr>
                <w:noProof/>
                <w:webHidden/>
              </w:rPr>
              <w:tab/>
              <w:delText>82</w:delText>
            </w:r>
          </w:del>
        </w:p>
        <w:p w:rsidR="00003FEB" w:rsidDel="00A81686" w:rsidRDefault="00003FEB">
          <w:pPr>
            <w:pStyle w:val="TOC3"/>
            <w:tabs>
              <w:tab w:val="right" w:leader="dot" w:pos="9742"/>
            </w:tabs>
            <w:rPr>
              <w:del w:id="1638" w:author="Huy Duc. Nguyen" w:date="2017-08-29T13:10:00Z"/>
              <w:rFonts w:asciiTheme="minorHAnsi" w:hAnsiTheme="minorHAnsi" w:cstheme="minorBidi"/>
              <w:noProof/>
              <w:kern w:val="2"/>
              <w:sz w:val="21"/>
              <w:szCs w:val="22"/>
              <w:lang w:val="en-US" w:eastAsia="ja-JP"/>
            </w:rPr>
          </w:pPr>
          <w:del w:id="1639" w:author="Huy Duc. Nguyen" w:date="2017-08-29T13:10:00Z">
            <w:r w:rsidRPr="00442CC0" w:rsidDel="00A81686">
              <w:rPr>
                <w:rPrChange w:id="1640" w:author=" " w:date="2017-03-09T11:18:00Z">
                  <w:rPr>
                    <w:rStyle w:val="Hyperlink"/>
                    <w:noProof/>
                    <w14:scene3d>
                      <w14:camera w14:prst="orthographicFront"/>
                      <w14:lightRig w14:rig="threePt" w14:dir="t">
                        <w14:rot w14:lat="0" w14:lon="0" w14:rev="0"/>
                      </w14:lightRig>
                    </w14:scene3d>
                  </w:rPr>
                </w:rPrChange>
              </w:rPr>
              <w:delText>5.8.3. The overhead (FPS) compared virtualized Linux with native Linux</w:delText>
            </w:r>
            <w:r w:rsidDel="00A81686">
              <w:rPr>
                <w:noProof/>
                <w:webHidden/>
              </w:rPr>
              <w:tab/>
              <w:delText>83</w:delText>
            </w:r>
          </w:del>
        </w:p>
        <w:p w:rsidR="00003FEB" w:rsidDel="00A81686" w:rsidRDefault="00003FEB">
          <w:pPr>
            <w:pStyle w:val="TOC2"/>
            <w:tabs>
              <w:tab w:val="right" w:leader="dot" w:pos="9742"/>
            </w:tabs>
            <w:rPr>
              <w:del w:id="1641" w:author="Huy Duc. Nguyen" w:date="2017-08-29T13:10:00Z"/>
              <w:rFonts w:asciiTheme="minorHAnsi" w:hAnsiTheme="minorHAnsi" w:cstheme="minorBidi"/>
              <w:noProof/>
              <w:kern w:val="2"/>
              <w:sz w:val="21"/>
              <w:szCs w:val="22"/>
              <w:lang w:val="en-US" w:eastAsia="ja-JP"/>
            </w:rPr>
          </w:pPr>
          <w:del w:id="1642" w:author="Huy Duc. Nguyen" w:date="2017-08-29T13:10:00Z">
            <w:r w:rsidRPr="00442CC0" w:rsidDel="00A81686">
              <w:rPr>
                <w:rPrChange w:id="1643" w:author=" " w:date="2017-03-09T11:18:00Z">
                  <w:rPr>
                    <w:rStyle w:val="Hyperlink"/>
                    <w:noProof/>
                    <w:lang w:val="en-US"/>
                    <w14:scene3d>
                      <w14:camera w14:prst="orthographicFront"/>
                      <w14:lightRig w14:rig="threePt" w14:dir="t">
                        <w14:rot w14:lat="0" w14:lon="0" w14:rev="0"/>
                      </w14:lightRig>
                    </w14:scene3d>
                  </w:rPr>
                </w:rPrChange>
              </w:rPr>
              <w:delText>5.9. Display Performance</w:delText>
            </w:r>
            <w:r w:rsidDel="00A81686">
              <w:rPr>
                <w:noProof/>
                <w:webHidden/>
              </w:rPr>
              <w:tab/>
              <w:delText>85</w:delText>
            </w:r>
          </w:del>
        </w:p>
        <w:p w:rsidR="00003FEB" w:rsidDel="00A81686" w:rsidRDefault="00003FEB">
          <w:pPr>
            <w:pStyle w:val="TOC3"/>
            <w:tabs>
              <w:tab w:val="right" w:leader="dot" w:pos="9742"/>
            </w:tabs>
            <w:rPr>
              <w:del w:id="1644" w:author="Huy Duc. Nguyen" w:date="2017-08-29T13:10:00Z"/>
              <w:rFonts w:asciiTheme="minorHAnsi" w:hAnsiTheme="minorHAnsi" w:cstheme="minorBidi"/>
              <w:noProof/>
              <w:kern w:val="2"/>
              <w:sz w:val="21"/>
              <w:szCs w:val="22"/>
              <w:lang w:val="en-US" w:eastAsia="ja-JP"/>
            </w:rPr>
          </w:pPr>
          <w:del w:id="1645" w:author="Huy Duc. Nguyen" w:date="2017-08-29T13:10:00Z">
            <w:r w:rsidRPr="00442CC0" w:rsidDel="00A81686">
              <w:rPr>
                <w:rPrChange w:id="1646" w:author=" " w:date="2017-03-09T11:18:00Z">
                  <w:rPr>
                    <w:rStyle w:val="Hyperlink"/>
                    <w:noProof/>
                    <w14:scene3d>
                      <w14:camera w14:prst="orthographicFront"/>
                      <w14:lightRig w14:rig="threePt" w14:dir="t">
                        <w14:rot w14:lat="0" w14:lon="0" w14:rev="0"/>
                      </w14:lightRig>
                    </w14:scene3d>
                  </w:rPr>
                </w:rPrChange>
              </w:rPr>
              <w:delText>5.9.1. OpenGL Performance</w:delText>
            </w:r>
            <w:r w:rsidDel="00A81686">
              <w:rPr>
                <w:noProof/>
                <w:webHidden/>
              </w:rPr>
              <w:tab/>
              <w:delText>85</w:delText>
            </w:r>
          </w:del>
        </w:p>
        <w:p w:rsidR="00003FEB" w:rsidDel="00A81686" w:rsidRDefault="00003FEB">
          <w:pPr>
            <w:pStyle w:val="TOC3"/>
            <w:tabs>
              <w:tab w:val="right" w:leader="dot" w:pos="9742"/>
            </w:tabs>
            <w:rPr>
              <w:del w:id="1647" w:author="Huy Duc. Nguyen" w:date="2017-08-29T13:10:00Z"/>
              <w:rFonts w:asciiTheme="minorHAnsi" w:hAnsiTheme="minorHAnsi" w:cstheme="minorBidi"/>
              <w:noProof/>
              <w:kern w:val="2"/>
              <w:sz w:val="21"/>
              <w:szCs w:val="22"/>
              <w:lang w:val="en-US" w:eastAsia="ja-JP"/>
            </w:rPr>
          </w:pPr>
          <w:del w:id="1648" w:author="Huy Duc. Nguyen" w:date="2017-08-29T13:10:00Z">
            <w:r w:rsidRPr="00442CC0" w:rsidDel="00A81686">
              <w:rPr>
                <w:rPrChange w:id="1649" w:author=" " w:date="2017-03-09T11:18:00Z">
                  <w:rPr>
                    <w:rStyle w:val="Hyperlink"/>
                    <w:noProof/>
                    <w14:scene3d>
                      <w14:camera w14:prst="orthographicFront"/>
                      <w14:lightRig w14:rig="threePt" w14:dir="t">
                        <w14:rot w14:lat="0" w14:lon="0" w14:rev="0"/>
                      </w14:lightRig>
                    </w14:scene3d>
                  </w:rPr>
                </w:rPrChange>
              </w:rPr>
              <w:delText>5.9.2. Total performance of display system</w:delText>
            </w:r>
            <w:r w:rsidDel="00A81686">
              <w:rPr>
                <w:noProof/>
                <w:webHidden/>
              </w:rPr>
              <w:tab/>
              <w:delText>85</w:delText>
            </w:r>
          </w:del>
        </w:p>
        <w:p w:rsidR="00003FEB" w:rsidDel="00A81686" w:rsidRDefault="00003FEB">
          <w:pPr>
            <w:pStyle w:val="TOC3"/>
            <w:tabs>
              <w:tab w:val="right" w:leader="dot" w:pos="9742"/>
            </w:tabs>
            <w:rPr>
              <w:del w:id="1650" w:author="Huy Duc. Nguyen" w:date="2017-08-29T13:10:00Z"/>
              <w:rFonts w:asciiTheme="minorHAnsi" w:hAnsiTheme="minorHAnsi" w:cstheme="minorBidi"/>
              <w:noProof/>
              <w:kern w:val="2"/>
              <w:sz w:val="21"/>
              <w:szCs w:val="22"/>
              <w:lang w:val="en-US" w:eastAsia="ja-JP"/>
            </w:rPr>
          </w:pPr>
          <w:del w:id="1651" w:author="Huy Duc. Nguyen" w:date="2017-08-29T13:10:00Z">
            <w:r w:rsidRPr="00442CC0" w:rsidDel="00A81686">
              <w:rPr>
                <w:rPrChange w:id="1652" w:author=" " w:date="2017-03-09T11:18:00Z">
                  <w:rPr>
                    <w:rStyle w:val="Hyperlink"/>
                    <w:noProof/>
                    <w14:scene3d>
                      <w14:camera w14:prst="orthographicFront"/>
                      <w14:lightRig w14:rig="threePt" w14:dir="t">
                        <w14:rot w14:lat="0" w14:lon="0" w14:rev="0"/>
                      </w14:lightRig>
                    </w14:scene3d>
                  </w:rPr>
                </w:rPrChange>
              </w:rPr>
              <w:delText>5.9.3. The overhead (processing time) of display virtualization</w:delText>
            </w:r>
            <w:r w:rsidDel="00A81686">
              <w:rPr>
                <w:noProof/>
                <w:webHidden/>
              </w:rPr>
              <w:tab/>
              <w:delText>86</w:delText>
            </w:r>
          </w:del>
        </w:p>
        <w:p w:rsidR="00003FEB" w:rsidDel="00A81686" w:rsidRDefault="00003FEB">
          <w:pPr>
            <w:pStyle w:val="TOC3"/>
            <w:tabs>
              <w:tab w:val="right" w:leader="dot" w:pos="9742"/>
            </w:tabs>
            <w:rPr>
              <w:del w:id="1653" w:author="Huy Duc. Nguyen" w:date="2017-08-29T13:10:00Z"/>
              <w:rFonts w:asciiTheme="minorHAnsi" w:hAnsiTheme="minorHAnsi" w:cstheme="minorBidi"/>
              <w:noProof/>
              <w:kern w:val="2"/>
              <w:sz w:val="21"/>
              <w:szCs w:val="22"/>
              <w:lang w:val="en-US" w:eastAsia="ja-JP"/>
            </w:rPr>
          </w:pPr>
          <w:del w:id="1654" w:author="Huy Duc. Nguyen" w:date="2017-08-29T13:10:00Z">
            <w:r w:rsidRPr="00442CC0" w:rsidDel="00A81686">
              <w:rPr>
                <w:rPrChange w:id="1655" w:author=" " w:date="2017-03-09T11:18:00Z">
                  <w:rPr>
                    <w:rStyle w:val="Hyperlink"/>
                    <w:noProof/>
                    <w14:scene3d>
                      <w14:camera w14:prst="orthographicFront"/>
                      <w14:lightRig w14:rig="threePt" w14:dir="t">
                        <w14:rot w14:lat="0" w14:lon="0" w14:rev="0"/>
                      </w14:lightRig>
                    </w14:scene3d>
                  </w:rPr>
                </w:rPrChange>
              </w:rPr>
              <w:delText>5.9.4. Image composition performance</w:delText>
            </w:r>
            <w:r w:rsidDel="00A81686">
              <w:rPr>
                <w:noProof/>
                <w:webHidden/>
              </w:rPr>
              <w:tab/>
              <w:delText>88</w:delText>
            </w:r>
          </w:del>
        </w:p>
        <w:p w:rsidR="00003FEB" w:rsidDel="00A81686" w:rsidRDefault="00003FEB">
          <w:pPr>
            <w:pStyle w:val="TOC2"/>
            <w:tabs>
              <w:tab w:val="right" w:leader="dot" w:pos="9742"/>
            </w:tabs>
            <w:rPr>
              <w:del w:id="1656" w:author="Huy Duc. Nguyen" w:date="2017-08-29T13:10:00Z"/>
              <w:rFonts w:asciiTheme="minorHAnsi" w:hAnsiTheme="minorHAnsi" w:cstheme="minorBidi"/>
              <w:noProof/>
              <w:kern w:val="2"/>
              <w:sz w:val="21"/>
              <w:szCs w:val="22"/>
              <w:lang w:val="en-US" w:eastAsia="ja-JP"/>
            </w:rPr>
          </w:pPr>
          <w:del w:id="1657" w:author="Huy Duc. Nguyen" w:date="2017-08-29T13:10:00Z">
            <w:r w:rsidRPr="00442CC0" w:rsidDel="00A81686">
              <w:rPr>
                <w:rPrChange w:id="1658" w:author=" " w:date="2017-03-09T11:18:00Z">
                  <w:rPr>
                    <w:rStyle w:val="Hyperlink"/>
                    <w:noProof/>
                    <w:lang w:val="en-US"/>
                    <w14:scene3d>
                      <w14:camera w14:prst="orthographicFront"/>
                      <w14:lightRig w14:rig="threePt" w14:dir="t">
                        <w14:rot w14:lat="0" w14:lon="0" w14:rev="0"/>
                      </w14:lightRig>
                    </w14:scene3d>
                  </w:rPr>
                </w:rPrChange>
              </w:rPr>
              <w:delText>5.10. RAM I/O Performance</w:delText>
            </w:r>
            <w:r w:rsidDel="00A81686">
              <w:rPr>
                <w:noProof/>
                <w:webHidden/>
              </w:rPr>
              <w:tab/>
              <w:delText>90</w:delText>
            </w:r>
          </w:del>
        </w:p>
        <w:p w:rsidR="00003FEB" w:rsidDel="00A81686" w:rsidRDefault="00003FEB">
          <w:pPr>
            <w:pStyle w:val="TOC3"/>
            <w:tabs>
              <w:tab w:val="right" w:leader="dot" w:pos="9742"/>
            </w:tabs>
            <w:rPr>
              <w:del w:id="1659" w:author="Huy Duc. Nguyen" w:date="2017-08-29T13:10:00Z"/>
              <w:rFonts w:asciiTheme="minorHAnsi" w:hAnsiTheme="minorHAnsi" w:cstheme="minorBidi"/>
              <w:noProof/>
              <w:kern w:val="2"/>
              <w:sz w:val="21"/>
              <w:szCs w:val="22"/>
              <w:lang w:val="en-US" w:eastAsia="ja-JP"/>
            </w:rPr>
          </w:pPr>
          <w:del w:id="1660" w:author="Huy Duc. Nguyen" w:date="2017-08-29T13:10:00Z">
            <w:r w:rsidRPr="00442CC0" w:rsidDel="00A81686">
              <w:rPr>
                <w:rPrChange w:id="1661" w:author=" " w:date="2017-03-09T11:18:00Z">
                  <w:rPr>
                    <w:rStyle w:val="Hyperlink"/>
                    <w:noProof/>
                    <w14:scene3d>
                      <w14:camera w14:prst="orthographicFront"/>
                      <w14:lightRig w14:rig="threePt" w14:dir="t">
                        <w14:rot w14:lat="0" w14:lon="0" w14:rev="0"/>
                      </w14:lightRig>
                    </w14:scene3d>
                  </w:rPr>
                </w:rPrChange>
              </w:rPr>
              <w:delText>5.10.1. RAM I/O Performance</w:delText>
            </w:r>
            <w:r w:rsidDel="00A81686">
              <w:rPr>
                <w:noProof/>
                <w:webHidden/>
              </w:rPr>
              <w:tab/>
              <w:delText>90</w:delText>
            </w:r>
          </w:del>
        </w:p>
        <w:p w:rsidR="00003FEB" w:rsidDel="00A81686" w:rsidRDefault="00003FEB">
          <w:pPr>
            <w:pStyle w:val="TOC2"/>
            <w:tabs>
              <w:tab w:val="right" w:leader="dot" w:pos="9742"/>
            </w:tabs>
            <w:rPr>
              <w:del w:id="1662" w:author="Huy Duc. Nguyen" w:date="2017-08-29T13:10:00Z"/>
              <w:rFonts w:asciiTheme="minorHAnsi" w:hAnsiTheme="minorHAnsi" w:cstheme="minorBidi"/>
              <w:noProof/>
              <w:kern w:val="2"/>
              <w:sz w:val="21"/>
              <w:szCs w:val="22"/>
              <w:lang w:val="en-US" w:eastAsia="ja-JP"/>
            </w:rPr>
          </w:pPr>
          <w:del w:id="1663" w:author="Huy Duc. Nguyen" w:date="2017-08-29T13:10:00Z">
            <w:r w:rsidRPr="00442CC0" w:rsidDel="00A81686">
              <w:rPr>
                <w:rPrChange w:id="1664" w:author=" " w:date="2017-03-09T11:18:00Z">
                  <w:rPr>
                    <w:rStyle w:val="Hyperlink"/>
                    <w:noProof/>
                    <w:lang w:val="en-US"/>
                    <w14:scene3d>
                      <w14:camera w14:prst="orthographicFront"/>
                      <w14:lightRig w14:rig="threePt" w14:dir="t">
                        <w14:rot w14:lat="0" w14:lon="0" w14:rev="0"/>
                      </w14:lightRig>
                    </w14:scene3d>
                  </w:rPr>
                </w:rPrChange>
              </w:rPr>
              <w:delText>5.11. Memory Performance</w:delText>
            </w:r>
            <w:r w:rsidDel="00A81686">
              <w:rPr>
                <w:noProof/>
                <w:webHidden/>
              </w:rPr>
              <w:tab/>
              <w:delText>93</w:delText>
            </w:r>
          </w:del>
        </w:p>
        <w:p w:rsidR="00003FEB" w:rsidDel="00A81686" w:rsidRDefault="00003FEB">
          <w:pPr>
            <w:pStyle w:val="TOC3"/>
            <w:tabs>
              <w:tab w:val="right" w:leader="dot" w:pos="9742"/>
            </w:tabs>
            <w:rPr>
              <w:del w:id="1665" w:author="Huy Duc. Nguyen" w:date="2017-08-29T13:10:00Z"/>
              <w:rFonts w:asciiTheme="minorHAnsi" w:hAnsiTheme="minorHAnsi" w:cstheme="minorBidi"/>
              <w:noProof/>
              <w:kern w:val="2"/>
              <w:sz w:val="21"/>
              <w:szCs w:val="22"/>
              <w:lang w:val="en-US" w:eastAsia="ja-JP"/>
            </w:rPr>
          </w:pPr>
          <w:del w:id="1666" w:author="Huy Duc. Nguyen" w:date="2017-08-29T13:10:00Z">
            <w:r w:rsidRPr="00442CC0" w:rsidDel="00A81686">
              <w:rPr>
                <w:rPrChange w:id="1667" w:author=" " w:date="2017-03-09T11:18:00Z">
                  <w:rPr>
                    <w:rStyle w:val="Hyperlink"/>
                    <w:noProof/>
                    <w14:scene3d>
                      <w14:camera w14:prst="orthographicFront"/>
                      <w14:lightRig w14:rig="threePt" w14:dir="t">
                        <w14:rot w14:lat="0" w14:lon="0" w14:rev="0"/>
                      </w14:lightRig>
                    </w14:scene3d>
                  </w:rPr>
                </w:rPrChange>
              </w:rPr>
              <w:delText>5.11.1. Sequential reading performance</w:delText>
            </w:r>
            <w:r w:rsidDel="00A81686">
              <w:rPr>
                <w:noProof/>
                <w:webHidden/>
              </w:rPr>
              <w:tab/>
              <w:delText>93</w:delText>
            </w:r>
          </w:del>
        </w:p>
        <w:p w:rsidR="00003FEB" w:rsidDel="00A81686" w:rsidRDefault="00003FEB">
          <w:pPr>
            <w:pStyle w:val="TOC3"/>
            <w:tabs>
              <w:tab w:val="right" w:leader="dot" w:pos="9742"/>
            </w:tabs>
            <w:rPr>
              <w:del w:id="1668" w:author="Huy Duc. Nguyen" w:date="2017-08-29T13:10:00Z"/>
              <w:rFonts w:asciiTheme="minorHAnsi" w:hAnsiTheme="minorHAnsi" w:cstheme="minorBidi"/>
              <w:noProof/>
              <w:kern w:val="2"/>
              <w:sz w:val="21"/>
              <w:szCs w:val="22"/>
              <w:lang w:val="en-US" w:eastAsia="ja-JP"/>
            </w:rPr>
          </w:pPr>
          <w:del w:id="1669" w:author="Huy Duc. Nguyen" w:date="2017-08-29T13:10:00Z">
            <w:r w:rsidRPr="00442CC0" w:rsidDel="00A81686">
              <w:rPr>
                <w:rPrChange w:id="1670" w:author=" " w:date="2017-03-09T11:18:00Z">
                  <w:rPr>
                    <w:rStyle w:val="Hyperlink"/>
                    <w:noProof/>
                    <w14:scene3d>
                      <w14:camera w14:prst="orthographicFront"/>
                      <w14:lightRig w14:rig="threePt" w14:dir="t">
                        <w14:rot w14:lat="0" w14:lon="0" w14:rev="0"/>
                      </w14:lightRig>
                    </w14:scene3d>
                  </w:rPr>
                </w:rPrChange>
              </w:rPr>
              <w:delText>5.11.2. Sequential writing performance</w:delText>
            </w:r>
            <w:r w:rsidDel="00A81686">
              <w:rPr>
                <w:noProof/>
                <w:webHidden/>
              </w:rPr>
              <w:tab/>
              <w:delText>100</w:delText>
            </w:r>
          </w:del>
        </w:p>
        <w:p w:rsidR="00003FEB" w:rsidDel="00A81686" w:rsidRDefault="00003FEB">
          <w:pPr>
            <w:pStyle w:val="TOC3"/>
            <w:tabs>
              <w:tab w:val="right" w:leader="dot" w:pos="9742"/>
            </w:tabs>
            <w:rPr>
              <w:del w:id="1671" w:author="Huy Duc. Nguyen" w:date="2017-08-29T13:10:00Z"/>
              <w:rFonts w:asciiTheme="minorHAnsi" w:hAnsiTheme="minorHAnsi" w:cstheme="minorBidi"/>
              <w:noProof/>
              <w:kern w:val="2"/>
              <w:sz w:val="21"/>
              <w:szCs w:val="22"/>
              <w:lang w:val="en-US" w:eastAsia="ja-JP"/>
            </w:rPr>
          </w:pPr>
          <w:del w:id="1672" w:author="Huy Duc. Nguyen" w:date="2017-08-29T13:10:00Z">
            <w:r w:rsidRPr="00442CC0" w:rsidDel="00A81686">
              <w:rPr>
                <w:rPrChange w:id="1673" w:author=" " w:date="2017-03-09T11:18:00Z">
                  <w:rPr>
                    <w:rStyle w:val="Hyperlink"/>
                    <w:noProof/>
                    <w14:scene3d>
                      <w14:camera w14:prst="orthographicFront"/>
                      <w14:lightRig w14:rig="threePt" w14:dir="t">
                        <w14:rot w14:lat="0" w14:lon="0" w14:rev="0"/>
                      </w14:lightRig>
                    </w14:scene3d>
                  </w:rPr>
                </w:rPrChange>
              </w:rPr>
              <w:delText>5.11.3. Random reading performance</w:delText>
            </w:r>
            <w:r w:rsidDel="00A81686">
              <w:rPr>
                <w:noProof/>
                <w:webHidden/>
              </w:rPr>
              <w:tab/>
              <w:delText>102</w:delText>
            </w:r>
          </w:del>
        </w:p>
        <w:p w:rsidR="00003FEB" w:rsidDel="00A81686" w:rsidRDefault="00003FEB">
          <w:pPr>
            <w:pStyle w:val="TOC3"/>
            <w:tabs>
              <w:tab w:val="right" w:leader="dot" w:pos="9742"/>
            </w:tabs>
            <w:rPr>
              <w:del w:id="1674" w:author="Huy Duc. Nguyen" w:date="2017-08-29T13:10:00Z"/>
              <w:rFonts w:asciiTheme="minorHAnsi" w:hAnsiTheme="minorHAnsi" w:cstheme="minorBidi"/>
              <w:noProof/>
              <w:kern w:val="2"/>
              <w:sz w:val="21"/>
              <w:szCs w:val="22"/>
              <w:lang w:val="en-US" w:eastAsia="ja-JP"/>
            </w:rPr>
          </w:pPr>
          <w:del w:id="1675" w:author="Huy Duc. Nguyen" w:date="2017-08-29T13:10:00Z">
            <w:r w:rsidRPr="00442CC0" w:rsidDel="00A81686">
              <w:rPr>
                <w:rPrChange w:id="1676" w:author=" " w:date="2017-03-09T11:18:00Z">
                  <w:rPr>
                    <w:rStyle w:val="Hyperlink"/>
                    <w:noProof/>
                    <w14:scene3d>
                      <w14:camera w14:prst="orthographicFront"/>
                      <w14:lightRig w14:rig="threePt" w14:dir="t">
                        <w14:rot w14:lat="0" w14:lon="0" w14:rev="0"/>
                      </w14:lightRig>
                    </w14:scene3d>
                  </w:rPr>
                </w:rPrChange>
              </w:rPr>
              <w:delText>5.11.4. Random writing performance</w:delText>
            </w:r>
            <w:r w:rsidDel="00A81686">
              <w:rPr>
                <w:noProof/>
                <w:webHidden/>
              </w:rPr>
              <w:tab/>
              <w:delText>107</w:delText>
            </w:r>
          </w:del>
        </w:p>
        <w:p w:rsidR="00003FEB" w:rsidDel="00A81686" w:rsidRDefault="00003FEB">
          <w:pPr>
            <w:pStyle w:val="TOC3"/>
            <w:tabs>
              <w:tab w:val="right" w:leader="dot" w:pos="9742"/>
            </w:tabs>
            <w:rPr>
              <w:del w:id="1677" w:author="Huy Duc. Nguyen" w:date="2017-08-29T13:10:00Z"/>
              <w:rFonts w:asciiTheme="minorHAnsi" w:hAnsiTheme="minorHAnsi" w:cstheme="minorBidi"/>
              <w:noProof/>
              <w:kern w:val="2"/>
              <w:sz w:val="21"/>
              <w:szCs w:val="22"/>
              <w:lang w:val="en-US" w:eastAsia="ja-JP"/>
            </w:rPr>
          </w:pPr>
          <w:del w:id="1678" w:author="Huy Duc. Nguyen" w:date="2017-08-29T13:10:00Z">
            <w:r w:rsidRPr="00442CC0" w:rsidDel="00A81686">
              <w:rPr>
                <w:rPrChange w:id="1679" w:author=" " w:date="2017-03-09T11:18:00Z">
                  <w:rPr>
                    <w:rStyle w:val="Hyperlink"/>
                    <w:noProof/>
                    <w14:scene3d>
                      <w14:camera w14:prst="orthographicFront"/>
                      <w14:lightRig w14:rig="threePt" w14:dir="t">
                        <w14:rot w14:lat="0" w14:lon="0" w14:rev="0"/>
                      </w14:lightRig>
                    </w14:scene3d>
                  </w:rPr>
                </w:rPrChange>
              </w:rPr>
              <w:delText>5.11.5. Memory Allocate/Deallocate performance</w:delText>
            </w:r>
            <w:r w:rsidDel="00A81686">
              <w:rPr>
                <w:noProof/>
                <w:webHidden/>
              </w:rPr>
              <w:tab/>
              <w:delText>111</w:delText>
            </w:r>
          </w:del>
        </w:p>
        <w:p w:rsidR="00003FEB" w:rsidDel="00A81686" w:rsidRDefault="00003FEB">
          <w:pPr>
            <w:pStyle w:val="TOC3"/>
            <w:tabs>
              <w:tab w:val="right" w:leader="dot" w:pos="9742"/>
            </w:tabs>
            <w:rPr>
              <w:del w:id="1680" w:author="Huy Duc. Nguyen" w:date="2017-08-29T13:10:00Z"/>
              <w:rFonts w:asciiTheme="minorHAnsi" w:hAnsiTheme="minorHAnsi" w:cstheme="minorBidi"/>
              <w:noProof/>
              <w:kern w:val="2"/>
              <w:sz w:val="21"/>
              <w:szCs w:val="22"/>
              <w:lang w:val="en-US" w:eastAsia="ja-JP"/>
            </w:rPr>
          </w:pPr>
          <w:del w:id="1681" w:author="Huy Duc. Nguyen" w:date="2017-08-29T13:10:00Z">
            <w:r w:rsidRPr="00442CC0" w:rsidDel="00A81686">
              <w:rPr>
                <w:rPrChange w:id="1682" w:author=" " w:date="2017-03-09T11:18:00Z">
                  <w:rPr>
                    <w:rStyle w:val="Hyperlink"/>
                    <w:noProof/>
                    <w14:scene3d>
                      <w14:camera w14:prst="orthographicFront"/>
                      <w14:lightRig w14:rig="threePt" w14:dir="t">
                        <w14:rot w14:lat="0" w14:lon="0" w14:rev="0"/>
                      </w14:lightRig>
                    </w14:scene3d>
                  </w:rPr>
                </w:rPrChange>
              </w:rPr>
              <w:delText>5.11.6. Read Cached/Uncached memory performance</w:delText>
            </w:r>
            <w:r w:rsidDel="00A81686">
              <w:rPr>
                <w:noProof/>
                <w:webHidden/>
              </w:rPr>
              <w:tab/>
              <w:delText>115</w:delText>
            </w:r>
          </w:del>
        </w:p>
        <w:p w:rsidR="00003FEB" w:rsidDel="00A81686" w:rsidRDefault="00003FEB">
          <w:pPr>
            <w:pStyle w:val="TOC3"/>
            <w:tabs>
              <w:tab w:val="right" w:leader="dot" w:pos="9742"/>
            </w:tabs>
            <w:rPr>
              <w:del w:id="1683" w:author="Huy Duc. Nguyen" w:date="2017-08-29T13:10:00Z"/>
              <w:rFonts w:asciiTheme="minorHAnsi" w:hAnsiTheme="minorHAnsi" w:cstheme="minorBidi"/>
              <w:noProof/>
              <w:kern w:val="2"/>
              <w:sz w:val="21"/>
              <w:szCs w:val="22"/>
              <w:lang w:val="en-US" w:eastAsia="ja-JP"/>
            </w:rPr>
          </w:pPr>
          <w:del w:id="1684" w:author="Huy Duc. Nguyen" w:date="2017-08-29T13:10:00Z">
            <w:r w:rsidRPr="00442CC0" w:rsidDel="00A81686">
              <w:rPr>
                <w:rPrChange w:id="1685" w:author=" " w:date="2017-03-09T11:18:00Z">
                  <w:rPr>
                    <w:rStyle w:val="Hyperlink"/>
                    <w:noProof/>
                    <w14:scene3d>
                      <w14:camera w14:prst="orthographicFront"/>
                      <w14:lightRig w14:rig="threePt" w14:dir="t">
                        <w14:rot w14:lat="0" w14:lon="0" w14:rev="0"/>
                      </w14:lightRig>
                    </w14:scene3d>
                  </w:rPr>
                </w:rPrChange>
              </w:rPr>
              <w:delText>5.11.7. TLB(Translation look aside buffer) miss performance</w:delText>
            </w:r>
            <w:r w:rsidDel="00A81686">
              <w:rPr>
                <w:noProof/>
                <w:webHidden/>
              </w:rPr>
              <w:tab/>
              <w:delText>116</w:delText>
            </w:r>
          </w:del>
        </w:p>
        <w:p w:rsidR="00003FEB" w:rsidDel="00A81686" w:rsidRDefault="00003FEB">
          <w:pPr>
            <w:pStyle w:val="TOC3"/>
            <w:tabs>
              <w:tab w:val="right" w:leader="dot" w:pos="9742"/>
            </w:tabs>
            <w:rPr>
              <w:del w:id="1686" w:author="Huy Duc. Nguyen" w:date="2017-08-29T13:10:00Z"/>
              <w:rFonts w:asciiTheme="minorHAnsi" w:hAnsiTheme="minorHAnsi" w:cstheme="minorBidi"/>
              <w:noProof/>
              <w:kern w:val="2"/>
              <w:sz w:val="21"/>
              <w:szCs w:val="22"/>
              <w:lang w:val="en-US" w:eastAsia="ja-JP"/>
            </w:rPr>
          </w:pPr>
          <w:del w:id="1687" w:author="Huy Duc. Nguyen" w:date="2017-08-29T13:10:00Z">
            <w:r w:rsidRPr="00442CC0" w:rsidDel="00A81686">
              <w:rPr>
                <w:rPrChange w:id="1688" w:author=" " w:date="2017-03-09T11:18:00Z">
                  <w:rPr>
                    <w:rStyle w:val="Hyperlink"/>
                    <w:noProof/>
                    <w14:scene3d>
                      <w14:camera w14:prst="orthographicFront"/>
                      <w14:lightRig w14:rig="threePt" w14:dir="t">
                        <w14:rot w14:lat="0" w14:lon="0" w14:rev="0"/>
                      </w14:lightRig>
                    </w14:scene3d>
                  </w:rPr>
                </w:rPrChange>
              </w:rPr>
              <w:delText>5.11.8. VA - IPA -PA conversion performance</w:delText>
            </w:r>
            <w:r w:rsidDel="00A81686">
              <w:rPr>
                <w:noProof/>
                <w:webHidden/>
              </w:rPr>
              <w:tab/>
              <w:delText>120</w:delText>
            </w:r>
          </w:del>
        </w:p>
        <w:p w:rsidR="00003FEB" w:rsidDel="00A81686" w:rsidRDefault="00003FEB">
          <w:pPr>
            <w:pStyle w:val="TOC2"/>
            <w:tabs>
              <w:tab w:val="right" w:leader="dot" w:pos="9742"/>
            </w:tabs>
            <w:rPr>
              <w:del w:id="1689" w:author="Huy Duc. Nguyen" w:date="2017-08-29T13:10:00Z"/>
              <w:rFonts w:asciiTheme="minorHAnsi" w:hAnsiTheme="minorHAnsi" w:cstheme="minorBidi"/>
              <w:noProof/>
              <w:kern w:val="2"/>
              <w:sz w:val="21"/>
              <w:szCs w:val="22"/>
              <w:lang w:val="en-US" w:eastAsia="ja-JP"/>
            </w:rPr>
          </w:pPr>
          <w:del w:id="1690" w:author="Huy Duc. Nguyen" w:date="2017-08-29T13:10:00Z">
            <w:r w:rsidRPr="00442CC0" w:rsidDel="00A81686">
              <w:rPr>
                <w:rPrChange w:id="1691" w:author=" " w:date="2017-03-09T11:18:00Z">
                  <w:rPr>
                    <w:rStyle w:val="Hyperlink"/>
                    <w:noProof/>
                    <w:lang w:val="en-US"/>
                    <w14:scene3d>
                      <w14:camera w14:prst="orthographicFront"/>
                      <w14:lightRig w14:rig="threePt" w14:dir="t">
                        <w14:rot w14:lat="0" w14:lon="0" w14:rev="0"/>
                      </w14:lightRig>
                    </w14:scene3d>
                  </w:rPr>
                </w:rPrChange>
              </w:rPr>
              <w:delText>5.12. Network Performance(Linux)</w:delText>
            </w:r>
            <w:r w:rsidDel="00A81686">
              <w:rPr>
                <w:noProof/>
                <w:webHidden/>
              </w:rPr>
              <w:tab/>
              <w:delText>122</w:delText>
            </w:r>
          </w:del>
        </w:p>
        <w:p w:rsidR="00003FEB" w:rsidDel="00A81686" w:rsidRDefault="00003FEB">
          <w:pPr>
            <w:pStyle w:val="TOC3"/>
            <w:tabs>
              <w:tab w:val="right" w:leader="dot" w:pos="9742"/>
            </w:tabs>
            <w:rPr>
              <w:del w:id="1692" w:author="Huy Duc. Nguyen" w:date="2017-08-29T13:10:00Z"/>
              <w:rFonts w:asciiTheme="minorHAnsi" w:hAnsiTheme="minorHAnsi" w:cstheme="minorBidi"/>
              <w:noProof/>
              <w:kern w:val="2"/>
              <w:sz w:val="21"/>
              <w:szCs w:val="22"/>
              <w:lang w:val="en-US" w:eastAsia="ja-JP"/>
            </w:rPr>
          </w:pPr>
          <w:del w:id="1693" w:author="Huy Duc. Nguyen" w:date="2017-08-29T13:10:00Z">
            <w:r w:rsidRPr="00442CC0" w:rsidDel="00A81686">
              <w:rPr>
                <w:rPrChange w:id="1694" w:author=" " w:date="2017-03-09T11:18:00Z">
                  <w:rPr>
                    <w:rStyle w:val="Hyperlink"/>
                    <w:noProof/>
                    <w14:scene3d>
                      <w14:camera w14:prst="orthographicFront"/>
                      <w14:lightRig w14:rig="threePt" w14:dir="t">
                        <w14:rot w14:lat="0" w14:lon="0" w14:rev="0"/>
                      </w14:lightRig>
                    </w14:scene3d>
                  </w:rPr>
                </w:rPrChange>
              </w:rPr>
              <w:delText>5.12.1. Send / Receive data to cloud</w:delText>
            </w:r>
            <w:r w:rsidDel="00A81686">
              <w:rPr>
                <w:noProof/>
                <w:webHidden/>
              </w:rPr>
              <w:tab/>
              <w:delText>122</w:delText>
            </w:r>
          </w:del>
        </w:p>
        <w:p w:rsidR="00003FEB" w:rsidDel="00A81686" w:rsidRDefault="00003FEB">
          <w:pPr>
            <w:pStyle w:val="TOC3"/>
            <w:tabs>
              <w:tab w:val="right" w:leader="dot" w:pos="9742"/>
            </w:tabs>
            <w:rPr>
              <w:del w:id="1695" w:author="Huy Duc. Nguyen" w:date="2017-08-29T13:10:00Z"/>
              <w:rFonts w:asciiTheme="minorHAnsi" w:hAnsiTheme="minorHAnsi" w:cstheme="minorBidi"/>
              <w:noProof/>
              <w:kern w:val="2"/>
              <w:sz w:val="21"/>
              <w:szCs w:val="22"/>
              <w:lang w:val="en-US" w:eastAsia="ja-JP"/>
            </w:rPr>
          </w:pPr>
          <w:del w:id="1696" w:author="Huy Duc. Nguyen" w:date="2017-08-29T13:10:00Z">
            <w:r w:rsidRPr="00442CC0" w:rsidDel="00A81686">
              <w:rPr>
                <w:rPrChange w:id="1697" w:author=" " w:date="2017-03-09T11:18:00Z">
                  <w:rPr>
                    <w:rStyle w:val="Hyperlink"/>
                    <w:noProof/>
                    <w14:scene3d>
                      <w14:camera w14:prst="orthographicFront"/>
                      <w14:lightRig w14:rig="threePt" w14:dir="t">
                        <w14:rot w14:lat="0" w14:lon="0" w14:rev="0"/>
                      </w14:lightRig>
                    </w14:scene3d>
                  </w:rPr>
                </w:rPrChange>
              </w:rPr>
              <w:delText>5.12.2. Packet Loss</w:delText>
            </w:r>
            <w:r w:rsidDel="00A81686">
              <w:rPr>
                <w:noProof/>
                <w:webHidden/>
              </w:rPr>
              <w:tab/>
              <w:delText>122</w:delText>
            </w:r>
          </w:del>
        </w:p>
        <w:p w:rsidR="00003FEB" w:rsidDel="00A81686" w:rsidRDefault="00003FEB">
          <w:pPr>
            <w:pStyle w:val="TOC3"/>
            <w:tabs>
              <w:tab w:val="right" w:leader="dot" w:pos="9742"/>
            </w:tabs>
            <w:rPr>
              <w:del w:id="1698" w:author="Huy Duc. Nguyen" w:date="2017-08-29T13:10:00Z"/>
              <w:rFonts w:asciiTheme="minorHAnsi" w:hAnsiTheme="minorHAnsi" w:cstheme="minorBidi"/>
              <w:noProof/>
              <w:kern w:val="2"/>
              <w:sz w:val="21"/>
              <w:szCs w:val="22"/>
              <w:lang w:val="en-US" w:eastAsia="ja-JP"/>
            </w:rPr>
          </w:pPr>
          <w:del w:id="1699" w:author="Huy Duc. Nguyen" w:date="2017-08-29T13:10:00Z">
            <w:r w:rsidRPr="00442CC0" w:rsidDel="00A81686">
              <w:rPr>
                <w:rPrChange w:id="1700" w:author=" " w:date="2017-03-09T11:18:00Z">
                  <w:rPr>
                    <w:rStyle w:val="Hyperlink"/>
                    <w:noProof/>
                    <w14:scene3d>
                      <w14:camera w14:prst="orthographicFront"/>
                      <w14:lightRig w14:rig="threePt" w14:dir="t">
                        <w14:rot w14:lat="0" w14:lon="0" w14:rev="0"/>
                      </w14:lightRig>
                    </w14:scene3d>
                  </w:rPr>
                </w:rPrChange>
              </w:rPr>
              <w:delText>5.12.3. End-to-end Input events delivery latency</w:delText>
            </w:r>
            <w:r w:rsidDel="00A81686">
              <w:rPr>
                <w:noProof/>
                <w:webHidden/>
              </w:rPr>
              <w:tab/>
              <w:delText>122</w:delText>
            </w:r>
          </w:del>
        </w:p>
        <w:p w:rsidR="00003FEB" w:rsidDel="00A81686" w:rsidRDefault="00003FEB">
          <w:pPr>
            <w:pStyle w:val="TOC3"/>
            <w:tabs>
              <w:tab w:val="right" w:leader="dot" w:pos="9742"/>
            </w:tabs>
            <w:rPr>
              <w:del w:id="1701" w:author="Huy Duc. Nguyen" w:date="2017-08-29T13:10:00Z"/>
              <w:rFonts w:asciiTheme="minorHAnsi" w:hAnsiTheme="minorHAnsi" w:cstheme="minorBidi"/>
              <w:noProof/>
              <w:kern w:val="2"/>
              <w:sz w:val="21"/>
              <w:szCs w:val="22"/>
              <w:lang w:val="en-US" w:eastAsia="ja-JP"/>
            </w:rPr>
          </w:pPr>
          <w:del w:id="1702" w:author="Huy Duc. Nguyen" w:date="2017-08-29T13:10:00Z">
            <w:r w:rsidRPr="00442CC0" w:rsidDel="00A81686">
              <w:rPr>
                <w:rPrChange w:id="1703" w:author=" " w:date="2017-03-09T11:18:00Z">
                  <w:rPr>
                    <w:rStyle w:val="Hyperlink"/>
                    <w:noProof/>
                    <w14:scene3d>
                      <w14:camera w14:prst="orthographicFront"/>
                      <w14:lightRig w14:rig="threePt" w14:dir="t">
                        <w14:rot w14:lat="0" w14:lon="0" w14:rev="0"/>
                      </w14:lightRig>
                    </w14:scene3d>
                  </w:rPr>
                </w:rPrChange>
              </w:rPr>
              <w:delText>5.12.4. Delay variation(Jitter)</w:delText>
            </w:r>
            <w:r w:rsidDel="00A81686">
              <w:rPr>
                <w:noProof/>
                <w:webHidden/>
              </w:rPr>
              <w:tab/>
              <w:delText>122</w:delText>
            </w:r>
          </w:del>
        </w:p>
        <w:p w:rsidR="00003FEB" w:rsidDel="00A81686" w:rsidRDefault="00003FEB">
          <w:pPr>
            <w:pStyle w:val="TOC3"/>
            <w:tabs>
              <w:tab w:val="right" w:leader="dot" w:pos="9742"/>
            </w:tabs>
            <w:rPr>
              <w:del w:id="1704" w:author="Huy Duc. Nguyen" w:date="2017-08-29T13:10:00Z"/>
              <w:rFonts w:asciiTheme="minorHAnsi" w:hAnsiTheme="minorHAnsi" w:cstheme="minorBidi"/>
              <w:noProof/>
              <w:kern w:val="2"/>
              <w:sz w:val="21"/>
              <w:szCs w:val="22"/>
              <w:lang w:val="en-US" w:eastAsia="ja-JP"/>
            </w:rPr>
          </w:pPr>
          <w:del w:id="1705" w:author="Huy Duc. Nguyen" w:date="2017-08-29T13:10:00Z">
            <w:r w:rsidRPr="00442CC0" w:rsidDel="00A81686">
              <w:rPr>
                <w:rPrChange w:id="1706" w:author=" " w:date="2017-03-09T11:18:00Z">
                  <w:rPr>
                    <w:rStyle w:val="Hyperlink"/>
                    <w:noProof/>
                    <w14:scene3d>
                      <w14:camera w14:prst="orthographicFront"/>
                      <w14:lightRig w14:rig="threePt" w14:dir="t">
                        <w14:rot w14:lat="0" w14:lon="0" w14:rev="0"/>
                      </w14:lightRig>
                    </w14:scene3d>
                  </w:rPr>
                </w:rPrChange>
              </w:rPr>
              <w:delText>5.12.5. Send / Receive data to cloud</w:delText>
            </w:r>
            <w:r w:rsidDel="00A81686">
              <w:rPr>
                <w:noProof/>
                <w:webHidden/>
              </w:rPr>
              <w:tab/>
              <w:delText>122</w:delText>
            </w:r>
          </w:del>
        </w:p>
        <w:p w:rsidR="00003FEB" w:rsidDel="00A81686" w:rsidRDefault="00003FEB">
          <w:pPr>
            <w:pStyle w:val="TOC3"/>
            <w:tabs>
              <w:tab w:val="right" w:leader="dot" w:pos="9742"/>
            </w:tabs>
            <w:rPr>
              <w:del w:id="1707" w:author="Huy Duc. Nguyen" w:date="2017-08-29T13:10:00Z"/>
              <w:rFonts w:asciiTheme="minorHAnsi" w:hAnsiTheme="minorHAnsi" w:cstheme="minorBidi"/>
              <w:noProof/>
              <w:kern w:val="2"/>
              <w:sz w:val="21"/>
              <w:szCs w:val="22"/>
              <w:lang w:val="en-US" w:eastAsia="ja-JP"/>
            </w:rPr>
          </w:pPr>
          <w:del w:id="1708" w:author="Huy Duc. Nguyen" w:date="2017-08-29T13:10:00Z">
            <w:r w:rsidRPr="00442CC0" w:rsidDel="00A81686">
              <w:rPr>
                <w:rPrChange w:id="1709" w:author=" " w:date="2017-03-09T11:18:00Z">
                  <w:rPr>
                    <w:rStyle w:val="Hyperlink"/>
                    <w:noProof/>
                    <w14:scene3d>
                      <w14:camera w14:prst="orthographicFront"/>
                      <w14:lightRig w14:rig="threePt" w14:dir="t">
                        <w14:rot w14:lat="0" w14:lon="0" w14:rev="0"/>
                      </w14:lightRig>
                    </w14:scene3d>
                  </w:rPr>
                </w:rPrChange>
              </w:rPr>
              <w:delText>5.12.6. Throughput(Bandwidth)</w:delText>
            </w:r>
            <w:r w:rsidDel="00A81686">
              <w:rPr>
                <w:noProof/>
                <w:webHidden/>
              </w:rPr>
              <w:tab/>
              <w:delText>122</w:delText>
            </w:r>
          </w:del>
        </w:p>
        <w:p w:rsidR="00003FEB" w:rsidDel="00A81686" w:rsidRDefault="00003FEB">
          <w:pPr>
            <w:pStyle w:val="TOC3"/>
            <w:tabs>
              <w:tab w:val="right" w:leader="dot" w:pos="9742"/>
            </w:tabs>
            <w:rPr>
              <w:del w:id="1710" w:author="Huy Duc. Nguyen" w:date="2017-08-29T13:10:00Z"/>
              <w:rFonts w:asciiTheme="minorHAnsi" w:hAnsiTheme="minorHAnsi" w:cstheme="minorBidi"/>
              <w:noProof/>
              <w:kern w:val="2"/>
              <w:sz w:val="21"/>
              <w:szCs w:val="22"/>
              <w:lang w:val="en-US" w:eastAsia="ja-JP"/>
            </w:rPr>
          </w:pPr>
          <w:del w:id="1711" w:author="Huy Duc. Nguyen" w:date="2017-08-29T13:10:00Z">
            <w:r w:rsidRPr="00442CC0" w:rsidDel="00A81686">
              <w:rPr>
                <w:rPrChange w:id="1712" w:author=" " w:date="2017-03-09T11:18:00Z">
                  <w:rPr>
                    <w:rStyle w:val="Hyperlink"/>
                    <w:noProof/>
                    <w14:scene3d>
                      <w14:camera w14:prst="orthographicFront"/>
                      <w14:lightRig w14:rig="threePt" w14:dir="t">
                        <w14:rot w14:lat="0" w14:lon="0" w14:rev="0"/>
                      </w14:lightRig>
                    </w14:scene3d>
                  </w:rPr>
                </w:rPrChange>
              </w:rPr>
              <w:delText>5.12.7. Ethernet Bit error rate (BER)</w:delText>
            </w:r>
            <w:r w:rsidDel="00A81686">
              <w:rPr>
                <w:noProof/>
                <w:webHidden/>
              </w:rPr>
              <w:tab/>
              <w:delText>122</w:delText>
            </w:r>
          </w:del>
        </w:p>
        <w:p w:rsidR="00003FEB" w:rsidDel="00A81686" w:rsidRDefault="00003FEB">
          <w:pPr>
            <w:pStyle w:val="TOC2"/>
            <w:tabs>
              <w:tab w:val="right" w:leader="dot" w:pos="9742"/>
            </w:tabs>
            <w:rPr>
              <w:del w:id="1713" w:author="Huy Duc. Nguyen" w:date="2017-08-29T13:10:00Z"/>
              <w:rFonts w:asciiTheme="minorHAnsi" w:hAnsiTheme="minorHAnsi" w:cstheme="minorBidi"/>
              <w:noProof/>
              <w:kern w:val="2"/>
              <w:sz w:val="21"/>
              <w:szCs w:val="22"/>
              <w:lang w:val="en-US" w:eastAsia="ja-JP"/>
            </w:rPr>
          </w:pPr>
          <w:del w:id="1714" w:author="Huy Duc. Nguyen" w:date="2017-08-29T13:10:00Z">
            <w:r w:rsidRPr="00442CC0" w:rsidDel="00A81686">
              <w:rPr>
                <w:rPrChange w:id="1715" w:author=" " w:date="2017-03-09T11:18:00Z">
                  <w:rPr>
                    <w:rStyle w:val="Hyperlink"/>
                    <w:noProof/>
                    <w:lang w:val="en-US"/>
                    <w14:scene3d>
                      <w14:camera w14:prst="orthographicFront"/>
                      <w14:lightRig w14:rig="threePt" w14:dir="t">
                        <w14:rot w14:lat="0" w14:lon="0" w14:rev="0"/>
                      </w14:lightRig>
                    </w14:scene3d>
                  </w:rPr>
                </w:rPrChange>
              </w:rPr>
              <w:delText>5.13. Power Consumption Performance</w:delText>
            </w:r>
            <w:r w:rsidDel="00A81686">
              <w:rPr>
                <w:noProof/>
                <w:webHidden/>
              </w:rPr>
              <w:tab/>
              <w:delText>123</w:delText>
            </w:r>
          </w:del>
        </w:p>
        <w:p w:rsidR="00003FEB" w:rsidDel="00A81686" w:rsidRDefault="00003FEB">
          <w:pPr>
            <w:pStyle w:val="TOC3"/>
            <w:tabs>
              <w:tab w:val="right" w:leader="dot" w:pos="9742"/>
            </w:tabs>
            <w:rPr>
              <w:del w:id="1716" w:author="Huy Duc. Nguyen" w:date="2017-08-29T13:10:00Z"/>
              <w:rFonts w:asciiTheme="minorHAnsi" w:hAnsiTheme="minorHAnsi" w:cstheme="minorBidi"/>
              <w:noProof/>
              <w:kern w:val="2"/>
              <w:sz w:val="21"/>
              <w:szCs w:val="22"/>
              <w:lang w:val="en-US" w:eastAsia="ja-JP"/>
            </w:rPr>
          </w:pPr>
          <w:del w:id="1717" w:author="Huy Duc. Nguyen" w:date="2017-08-29T13:10:00Z">
            <w:r w:rsidRPr="00442CC0" w:rsidDel="00A81686">
              <w:rPr>
                <w:rPrChange w:id="1718" w:author=" " w:date="2017-03-09T11:18:00Z">
                  <w:rPr>
                    <w:rStyle w:val="Hyperlink"/>
                    <w:noProof/>
                    <w14:scene3d>
                      <w14:camera w14:prst="orthographicFront"/>
                      <w14:lightRig w14:rig="threePt" w14:dir="t">
                        <w14:rot w14:lat="0" w14:lon="0" w14:rev="0"/>
                      </w14:lightRig>
                    </w14:scene3d>
                  </w:rPr>
                </w:rPrChange>
              </w:rPr>
              <w:delText>5.13.1. standby current</w:delText>
            </w:r>
            <w:r w:rsidDel="00A81686">
              <w:rPr>
                <w:noProof/>
                <w:webHidden/>
              </w:rPr>
              <w:tab/>
              <w:delText>123</w:delText>
            </w:r>
          </w:del>
        </w:p>
        <w:p w:rsidR="00003FEB" w:rsidDel="00A81686" w:rsidRDefault="00003FEB">
          <w:pPr>
            <w:pStyle w:val="TOC3"/>
            <w:tabs>
              <w:tab w:val="right" w:leader="dot" w:pos="9742"/>
            </w:tabs>
            <w:rPr>
              <w:del w:id="1719" w:author="Huy Duc. Nguyen" w:date="2017-08-29T13:10:00Z"/>
              <w:rFonts w:asciiTheme="minorHAnsi" w:hAnsiTheme="minorHAnsi" w:cstheme="minorBidi"/>
              <w:noProof/>
              <w:kern w:val="2"/>
              <w:sz w:val="21"/>
              <w:szCs w:val="22"/>
              <w:lang w:val="en-US" w:eastAsia="ja-JP"/>
            </w:rPr>
          </w:pPr>
          <w:del w:id="1720" w:author="Huy Duc. Nguyen" w:date="2017-08-29T13:10:00Z">
            <w:r w:rsidRPr="00442CC0" w:rsidDel="00A81686">
              <w:rPr>
                <w:rPrChange w:id="1721" w:author=" " w:date="2017-03-09T11:18:00Z">
                  <w:rPr>
                    <w:rStyle w:val="Hyperlink"/>
                    <w:noProof/>
                    <w14:scene3d>
                      <w14:camera w14:prst="orthographicFront"/>
                      <w14:lightRig w14:rig="threePt" w14:dir="t">
                        <w14:rot w14:lat="0" w14:lon="0" w14:rev="0"/>
                      </w14:lightRig>
                    </w14:scene3d>
                  </w:rPr>
                </w:rPrChange>
              </w:rPr>
              <w:delText>5.13.2. Power consumption when sleep mode</w:delText>
            </w:r>
            <w:r w:rsidDel="00A81686">
              <w:rPr>
                <w:noProof/>
                <w:webHidden/>
              </w:rPr>
              <w:tab/>
              <w:delText>123</w:delText>
            </w:r>
          </w:del>
        </w:p>
        <w:p w:rsidR="00003FEB" w:rsidDel="00A81686" w:rsidRDefault="00003FEB">
          <w:pPr>
            <w:pStyle w:val="TOC3"/>
            <w:tabs>
              <w:tab w:val="right" w:leader="dot" w:pos="9742"/>
            </w:tabs>
            <w:rPr>
              <w:del w:id="1722" w:author="Huy Duc. Nguyen" w:date="2017-08-29T13:10:00Z"/>
              <w:rFonts w:asciiTheme="minorHAnsi" w:hAnsiTheme="minorHAnsi" w:cstheme="minorBidi"/>
              <w:noProof/>
              <w:kern w:val="2"/>
              <w:sz w:val="21"/>
              <w:szCs w:val="22"/>
              <w:lang w:val="en-US" w:eastAsia="ja-JP"/>
            </w:rPr>
          </w:pPr>
          <w:del w:id="1723" w:author="Huy Duc. Nguyen" w:date="2017-08-29T13:10:00Z">
            <w:r w:rsidRPr="00442CC0" w:rsidDel="00A81686">
              <w:rPr>
                <w:rPrChange w:id="1724" w:author=" " w:date="2017-03-09T11:18:00Z">
                  <w:rPr>
                    <w:rStyle w:val="Hyperlink"/>
                    <w:noProof/>
                    <w14:scene3d>
                      <w14:camera w14:prst="orthographicFront"/>
                      <w14:lightRig w14:rig="threePt" w14:dir="t">
                        <w14:rot w14:lat="0" w14:lon="0" w14:rev="0"/>
                      </w14:lightRig>
                    </w14:scene3d>
                  </w:rPr>
                </w:rPrChange>
              </w:rPr>
              <w:delText>5.13.3. Average power usage performance</w:delText>
            </w:r>
            <w:r w:rsidDel="00A81686">
              <w:rPr>
                <w:noProof/>
                <w:webHidden/>
              </w:rPr>
              <w:tab/>
              <w:delText>123</w:delText>
            </w:r>
          </w:del>
        </w:p>
        <w:p w:rsidR="00003FEB" w:rsidDel="00A81686" w:rsidRDefault="00003FEB">
          <w:pPr>
            <w:pStyle w:val="TOC2"/>
            <w:tabs>
              <w:tab w:val="right" w:leader="dot" w:pos="9742"/>
            </w:tabs>
            <w:rPr>
              <w:del w:id="1725" w:author="Huy Duc. Nguyen" w:date="2017-08-29T13:10:00Z"/>
              <w:rFonts w:asciiTheme="minorHAnsi" w:hAnsiTheme="minorHAnsi" w:cstheme="minorBidi"/>
              <w:noProof/>
              <w:kern w:val="2"/>
              <w:sz w:val="21"/>
              <w:szCs w:val="22"/>
              <w:lang w:val="en-US" w:eastAsia="ja-JP"/>
            </w:rPr>
          </w:pPr>
          <w:del w:id="1726" w:author="Huy Duc. Nguyen" w:date="2017-08-29T13:10:00Z">
            <w:r w:rsidRPr="00442CC0" w:rsidDel="00A81686">
              <w:rPr>
                <w:rPrChange w:id="1727" w:author=" " w:date="2017-03-09T11:18:00Z">
                  <w:rPr>
                    <w:rStyle w:val="Hyperlink"/>
                    <w:noProof/>
                    <w:lang w:val="en-US"/>
                    <w14:scene3d>
                      <w14:camera w14:prst="orthographicFront"/>
                      <w14:lightRig w14:rig="threePt" w14:dir="t">
                        <w14:rot w14:lat="0" w14:lon="0" w14:rev="0"/>
                      </w14:lightRig>
                    </w14:scene3d>
                  </w:rPr>
                </w:rPrChange>
              </w:rPr>
              <w:delText>5.14. RTOS performance</w:delText>
            </w:r>
            <w:r w:rsidDel="00A81686">
              <w:rPr>
                <w:noProof/>
                <w:webHidden/>
              </w:rPr>
              <w:tab/>
              <w:delText>124</w:delText>
            </w:r>
          </w:del>
        </w:p>
        <w:p w:rsidR="00003FEB" w:rsidDel="00A81686" w:rsidRDefault="00003FEB">
          <w:pPr>
            <w:pStyle w:val="TOC3"/>
            <w:tabs>
              <w:tab w:val="right" w:leader="dot" w:pos="9742"/>
            </w:tabs>
            <w:rPr>
              <w:del w:id="1728" w:author="Huy Duc. Nguyen" w:date="2017-08-29T13:10:00Z"/>
              <w:rFonts w:asciiTheme="minorHAnsi" w:hAnsiTheme="minorHAnsi" w:cstheme="minorBidi"/>
              <w:noProof/>
              <w:kern w:val="2"/>
              <w:sz w:val="21"/>
              <w:szCs w:val="22"/>
              <w:lang w:val="en-US" w:eastAsia="ja-JP"/>
            </w:rPr>
          </w:pPr>
          <w:del w:id="1729" w:author="Huy Duc. Nguyen" w:date="2017-08-29T13:10:00Z">
            <w:r w:rsidRPr="00442CC0" w:rsidDel="00A81686">
              <w:rPr>
                <w:rPrChange w:id="1730" w:author=" " w:date="2017-03-09T11:18:00Z">
                  <w:rPr>
                    <w:rStyle w:val="Hyperlink"/>
                    <w:noProof/>
                    <w14:scene3d>
                      <w14:camera w14:prst="orthographicFront"/>
                      <w14:lightRig w14:rig="threePt" w14:dir="t">
                        <w14:rot w14:lat="0" w14:lon="0" w14:rev="0"/>
                      </w14:lightRig>
                    </w14:scene3d>
                  </w:rPr>
                </w:rPrChange>
              </w:rPr>
              <w:delText>5.14.1. INTEGRITY OS Performance</w:delText>
            </w:r>
            <w:r w:rsidDel="00A81686">
              <w:rPr>
                <w:noProof/>
                <w:webHidden/>
              </w:rPr>
              <w:tab/>
              <w:delText>124</w:delText>
            </w:r>
          </w:del>
        </w:p>
        <w:p w:rsidR="00003FEB" w:rsidDel="00A81686" w:rsidRDefault="00003FEB">
          <w:pPr>
            <w:pStyle w:val="TOC2"/>
            <w:tabs>
              <w:tab w:val="right" w:leader="dot" w:pos="9742"/>
            </w:tabs>
            <w:rPr>
              <w:del w:id="1731" w:author="Huy Duc. Nguyen" w:date="2017-08-29T13:10:00Z"/>
              <w:rFonts w:asciiTheme="minorHAnsi" w:hAnsiTheme="minorHAnsi" w:cstheme="minorBidi"/>
              <w:noProof/>
              <w:kern w:val="2"/>
              <w:sz w:val="21"/>
              <w:szCs w:val="22"/>
              <w:lang w:val="en-US" w:eastAsia="ja-JP"/>
            </w:rPr>
          </w:pPr>
          <w:del w:id="1732" w:author="Huy Duc. Nguyen" w:date="2017-08-29T13:10:00Z">
            <w:r w:rsidRPr="00442CC0" w:rsidDel="00A81686">
              <w:rPr>
                <w:rPrChange w:id="1733" w:author=" " w:date="2017-03-09T11:18:00Z">
                  <w:rPr>
                    <w:rStyle w:val="Hyperlink"/>
                    <w:noProof/>
                    <w:lang w:val="en-US"/>
                    <w14:scene3d>
                      <w14:camera w14:prst="orthographicFront"/>
                      <w14:lightRig w14:rig="threePt" w14:dir="t">
                        <w14:rot w14:lat="0" w14:lon="0" w14:rev="0"/>
                      </w14:lightRig>
                    </w14:scene3d>
                  </w:rPr>
                </w:rPrChange>
              </w:rPr>
              <w:delText>5.15. Application Switching performance</w:delText>
            </w:r>
            <w:r w:rsidDel="00A81686">
              <w:rPr>
                <w:noProof/>
                <w:webHidden/>
              </w:rPr>
              <w:tab/>
              <w:delText>128</w:delText>
            </w:r>
          </w:del>
        </w:p>
        <w:p w:rsidR="00003FEB" w:rsidDel="00A81686" w:rsidRDefault="00003FEB">
          <w:pPr>
            <w:pStyle w:val="TOC3"/>
            <w:tabs>
              <w:tab w:val="right" w:leader="dot" w:pos="9742"/>
            </w:tabs>
            <w:rPr>
              <w:del w:id="1734" w:author="Huy Duc. Nguyen" w:date="2017-08-29T13:10:00Z"/>
              <w:rFonts w:asciiTheme="minorHAnsi" w:hAnsiTheme="minorHAnsi" w:cstheme="minorBidi"/>
              <w:noProof/>
              <w:kern w:val="2"/>
              <w:sz w:val="21"/>
              <w:szCs w:val="22"/>
              <w:lang w:val="en-US" w:eastAsia="ja-JP"/>
            </w:rPr>
          </w:pPr>
          <w:del w:id="1735" w:author="Huy Duc. Nguyen" w:date="2017-08-29T13:10:00Z">
            <w:r w:rsidRPr="00442CC0" w:rsidDel="00A81686">
              <w:rPr>
                <w:rPrChange w:id="1736" w:author=" " w:date="2017-03-09T11:18:00Z">
                  <w:rPr>
                    <w:rStyle w:val="Hyperlink"/>
                    <w:noProof/>
                    <w14:scene3d>
                      <w14:camera w14:prst="orthographicFront"/>
                      <w14:lightRig w14:rig="threePt" w14:dir="t">
                        <w14:rot w14:lat="0" w14:lon="0" w14:rev="0"/>
                      </w14:lightRig>
                    </w14:scene3d>
                  </w:rPr>
                </w:rPrChange>
              </w:rPr>
              <w:delText>5.15.1. Application Switching performance</w:delText>
            </w:r>
            <w:r w:rsidDel="00A81686">
              <w:rPr>
                <w:noProof/>
                <w:webHidden/>
              </w:rPr>
              <w:tab/>
              <w:delText>128</w:delText>
            </w:r>
          </w:del>
        </w:p>
        <w:p w:rsidR="00003FEB" w:rsidDel="00A81686" w:rsidRDefault="00003FEB">
          <w:pPr>
            <w:pStyle w:val="TOC2"/>
            <w:tabs>
              <w:tab w:val="right" w:leader="dot" w:pos="9742"/>
            </w:tabs>
            <w:rPr>
              <w:del w:id="1737" w:author="Huy Duc. Nguyen" w:date="2017-08-29T13:10:00Z"/>
              <w:rFonts w:asciiTheme="minorHAnsi" w:hAnsiTheme="minorHAnsi" w:cstheme="minorBidi"/>
              <w:noProof/>
              <w:kern w:val="2"/>
              <w:sz w:val="21"/>
              <w:szCs w:val="22"/>
              <w:lang w:val="en-US" w:eastAsia="ja-JP"/>
            </w:rPr>
          </w:pPr>
          <w:del w:id="1738" w:author="Huy Duc. Nguyen" w:date="2017-08-29T13:10:00Z">
            <w:r w:rsidRPr="00442CC0" w:rsidDel="00A81686">
              <w:rPr>
                <w:rPrChange w:id="1739" w:author=" " w:date="2017-03-09T11:18:00Z">
                  <w:rPr>
                    <w:rStyle w:val="Hyperlink"/>
                    <w:noProof/>
                    <w:lang w:val="en-US"/>
                    <w14:scene3d>
                      <w14:camera w14:prst="orthographicFront"/>
                      <w14:lightRig w14:rig="threePt" w14:dir="t">
                        <w14:rot w14:lat="0" w14:lon="0" w14:rev="0"/>
                      </w14:lightRig>
                    </w14:scene3d>
                  </w:rPr>
                </w:rPrChange>
              </w:rPr>
              <w:delText>5.16. Malicious App</w:delText>
            </w:r>
            <w:r w:rsidDel="00A81686">
              <w:rPr>
                <w:noProof/>
                <w:webHidden/>
              </w:rPr>
              <w:tab/>
              <w:delText>129</w:delText>
            </w:r>
          </w:del>
        </w:p>
        <w:p w:rsidR="00003FEB" w:rsidDel="00A81686" w:rsidRDefault="00003FEB">
          <w:pPr>
            <w:pStyle w:val="TOC3"/>
            <w:tabs>
              <w:tab w:val="right" w:leader="dot" w:pos="9742"/>
            </w:tabs>
            <w:rPr>
              <w:del w:id="1740" w:author="Huy Duc. Nguyen" w:date="2017-08-29T13:10:00Z"/>
              <w:rFonts w:asciiTheme="minorHAnsi" w:hAnsiTheme="minorHAnsi" w:cstheme="minorBidi"/>
              <w:noProof/>
              <w:kern w:val="2"/>
              <w:sz w:val="21"/>
              <w:szCs w:val="22"/>
              <w:lang w:val="en-US" w:eastAsia="ja-JP"/>
            </w:rPr>
          </w:pPr>
          <w:del w:id="1741" w:author="Huy Duc. Nguyen" w:date="2017-08-29T13:10:00Z">
            <w:r w:rsidRPr="00442CC0" w:rsidDel="00A81686">
              <w:rPr>
                <w:rPrChange w:id="1742" w:author=" " w:date="2017-03-09T11:18:00Z">
                  <w:rPr>
                    <w:rStyle w:val="Hyperlink"/>
                    <w:noProof/>
                    <w14:scene3d>
                      <w14:camera w14:prst="orthographicFront"/>
                      <w14:lightRig w14:rig="threePt" w14:dir="t">
                        <w14:rot w14:lat="0" w14:lon="0" w14:rev="0"/>
                      </w14:lightRig>
                    </w14:scene3d>
                  </w:rPr>
                </w:rPrChange>
              </w:rPr>
              <w:delText>5.16.1. INTEGRITY meter cluster application keeps 60fps even if Linux malicious app runs</w:delText>
            </w:r>
            <w:r w:rsidDel="00A81686">
              <w:rPr>
                <w:noProof/>
                <w:webHidden/>
              </w:rPr>
              <w:tab/>
              <w:delText>129</w:delText>
            </w:r>
          </w:del>
        </w:p>
        <w:p w:rsidR="00003FEB" w:rsidDel="00A81686" w:rsidRDefault="00003FEB">
          <w:pPr>
            <w:pStyle w:val="TOC3"/>
            <w:tabs>
              <w:tab w:val="right" w:leader="dot" w:pos="9742"/>
            </w:tabs>
            <w:rPr>
              <w:del w:id="1743" w:author="Huy Duc. Nguyen" w:date="2017-08-29T13:10:00Z"/>
              <w:rFonts w:asciiTheme="minorHAnsi" w:hAnsiTheme="minorHAnsi" w:cstheme="minorBidi"/>
              <w:noProof/>
              <w:kern w:val="2"/>
              <w:sz w:val="21"/>
              <w:szCs w:val="22"/>
              <w:lang w:val="en-US" w:eastAsia="ja-JP"/>
            </w:rPr>
          </w:pPr>
          <w:del w:id="1744" w:author="Huy Duc. Nguyen" w:date="2017-08-29T13:10:00Z">
            <w:r w:rsidRPr="00442CC0" w:rsidDel="00A81686">
              <w:rPr>
                <w:rPrChange w:id="1745" w:author=" " w:date="2017-03-09T11:18:00Z">
                  <w:rPr>
                    <w:rStyle w:val="Hyperlink"/>
                    <w:noProof/>
                    <w14:scene3d>
                      <w14:camera w14:prst="orthographicFront"/>
                      <w14:lightRig w14:rig="threePt" w14:dir="t">
                        <w14:rot w14:lat="0" w14:lon="0" w14:rev="0"/>
                      </w14:lightRig>
                    </w14:scene3d>
                  </w:rPr>
                </w:rPrChange>
              </w:rPr>
              <w:delText>5.16.2. INTEGRITY meter cluster application keeps 60fps even if memory leak or memory corruption is occurred on Linux side</w:delText>
            </w:r>
            <w:r w:rsidDel="00A81686">
              <w:rPr>
                <w:noProof/>
                <w:webHidden/>
              </w:rPr>
              <w:tab/>
              <w:delText>132</w:delText>
            </w:r>
          </w:del>
        </w:p>
        <w:p w:rsidR="00003FEB" w:rsidDel="00A81686" w:rsidRDefault="00003FEB">
          <w:pPr>
            <w:pStyle w:val="TOC2"/>
            <w:tabs>
              <w:tab w:val="right" w:leader="dot" w:pos="9742"/>
            </w:tabs>
            <w:rPr>
              <w:del w:id="1746" w:author="Huy Duc. Nguyen" w:date="2017-08-29T13:10:00Z"/>
              <w:rFonts w:asciiTheme="minorHAnsi" w:hAnsiTheme="minorHAnsi" w:cstheme="minorBidi"/>
              <w:noProof/>
              <w:kern w:val="2"/>
              <w:sz w:val="21"/>
              <w:szCs w:val="22"/>
              <w:lang w:val="en-US" w:eastAsia="ja-JP"/>
            </w:rPr>
          </w:pPr>
          <w:del w:id="1747" w:author="Huy Duc. Nguyen" w:date="2017-08-29T13:10:00Z">
            <w:r w:rsidRPr="00442CC0" w:rsidDel="00A81686">
              <w:rPr>
                <w:rPrChange w:id="1748" w:author=" " w:date="2017-03-09T11:18:00Z">
                  <w:rPr>
                    <w:rStyle w:val="Hyperlink"/>
                    <w:noProof/>
                    <w:lang w:val="en-US"/>
                    <w14:scene3d>
                      <w14:camera w14:prst="orthographicFront"/>
                      <w14:lightRig w14:rig="threePt" w14:dir="t">
                        <w14:rot w14:lat="0" w14:lon="0" w14:rev="0"/>
                      </w14:lightRig>
                    </w14:scene3d>
                  </w:rPr>
                </w:rPrChange>
              </w:rPr>
              <w:delText>5.17. Robustness</w:delText>
            </w:r>
            <w:r w:rsidDel="00A81686">
              <w:rPr>
                <w:noProof/>
                <w:webHidden/>
              </w:rPr>
              <w:tab/>
              <w:delText>135</w:delText>
            </w:r>
          </w:del>
        </w:p>
        <w:p w:rsidR="00003FEB" w:rsidDel="00A81686" w:rsidRDefault="00003FEB">
          <w:pPr>
            <w:pStyle w:val="TOC3"/>
            <w:tabs>
              <w:tab w:val="right" w:leader="dot" w:pos="9742"/>
            </w:tabs>
            <w:rPr>
              <w:del w:id="1749" w:author="Huy Duc. Nguyen" w:date="2017-08-29T13:10:00Z"/>
              <w:rFonts w:asciiTheme="minorHAnsi" w:hAnsiTheme="minorHAnsi" w:cstheme="minorBidi"/>
              <w:noProof/>
              <w:kern w:val="2"/>
              <w:sz w:val="21"/>
              <w:szCs w:val="22"/>
              <w:lang w:val="en-US" w:eastAsia="ja-JP"/>
            </w:rPr>
          </w:pPr>
          <w:del w:id="1750" w:author="Huy Duc. Nguyen" w:date="2017-08-29T13:10:00Z">
            <w:r w:rsidRPr="00442CC0" w:rsidDel="00A81686">
              <w:rPr>
                <w:rPrChange w:id="1751" w:author=" " w:date="2017-03-09T11:18:00Z">
                  <w:rPr>
                    <w:rStyle w:val="Hyperlink"/>
                    <w:noProof/>
                    <w14:scene3d>
                      <w14:camera w14:prst="orthographicFront"/>
                      <w14:lightRig w14:rig="threePt" w14:dir="t">
                        <w14:rot w14:lat="0" w14:lon="0" w14:rev="0"/>
                      </w14:lightRig>
                    </w14:scene3d>
                  </w:rPr>
                </w:rPrChange>
              </w:rPr>
              <w:delText>5.17.1. Unexpected memory access blocking system by using IPMMU,LifeCycle</w:delText>
            </w:r>
            <w:r w:rsidDel="00A81686">
              <w:rPr>
                <w:noProof/>
                <w:webHidden/>
              </w:rPr>
              <w:tab/>
              <w:delText>135</w:delText>
            </w:r>
          </w:del>
        </w:p>
        <w:p w:rsidR="00003FEB" w:rsidDel="00A81686" w:rsidRDefault="00003FEB">
          <w:pPr>
            <w:pStyle w:val="TOC2"/>
            <w:tabs>
              <w:tab w:val="right" w:leader="dot" w:pos="9742"/>
            </w:tabs>
            <w:rPr>
              <w:del w:id="1752" w:author="Huy Duc. Nguyen" w:date="2017-08-29T13:10:00Z"/>
              <w:rFonts w:asciiTheme="minorHAnsi" w:hAnsiTheme="minorHAnsi" w:cstheme="minorBidi"/>
              <w:noProof/>
              <w:kern w:val="2"/>
              <w:sz w:val="21"/>
              <w:szCs w:val="22"/>
              <w:lang w:val="en-US" w:eastAsia="ja-JP"/>
            </w:rPr>
          </w:pPr>
          <w:del w:id="1753" w:author="Huy Duc. Nguyen" w:date="2017-08-29T13:10:00Z">
            <w:r w:rsidRPr="00442CC0" w:rsidDel="00A81686">
              <w:rPr>
                <w:rPrChange w:id="1754" w:author=" " w:date="2017-03-09T11:18:00Z">
                  <w:rPr>
                    <w:rStyle w:val="Hyperlink"/>
                    <w:noProof/>
                    <w:lang w:val="en-US"/>
                    <w14:scene3d>
                      <w14:camera w14:prst="orthographicFront"/>
                      <w14:lightRig w14:rig="threePt" w14:dir="t">
                        <w14:rot w14:lat="0" w14:lon="0" w14:rev="0"/>
                      </w14:lightRig>
                    </w14:scene3d>
                  </w:rPr>
                </w:rPrChange>
              </w:rPr>
              <w:delText>5.18. Rebooting of Linux</w:delText>
            </w:r>
            <w:r w:rsidDel="00A81686">
              <w:rPr>
                <w:noProof/>
                <w:webHidden/>
              </w:rPr>
              <w:tab/>
              <w:delText>137</w:delText>
            </w:r>
          </w:del>
        </w:p>
        <w:p w:rsidR="00003FEB" w:rsidDel="00A81686" w:rsidRDefault="00003FEB">
          <w:pPr>
            <w:pStyle w:val="TOC3"/>
            <w:tabs>
              <w:tab w:val="right" w:leader="dot" w:pos="9742"/>
            </w:tabs>
            <w:rPr>
              <w:del w:id="1755" w:author="Huy Duc. Nguyen" w:date="2017-08-29T13:10:00Z"/>
              <w:rFonts w:asciiTheme="minorHAnsi" w:hAnsiTheme="minorHAnsi" w:cstheme="minorBidi"/>
              <w:noProof/>
              <w:kern w:val="2"/>
              <w:sz w:val="21"/>
              <w:szCs w:val="22"/>
              <w:lang w:val="en-US" w:eastAsia="ja-JP"/>
            </w:rPr>
          </w:pPr>
          <w:del w:id="1756" w:author="Huy Duc. Nguyen" w:date="2017-08-29T13:10:00Z">
            <w:r w:rsidRPr="00442CC0" w:rsidDel="00A81686">
              <w:rPr>
                <w:rPrChange w:id="1757" w:author=" " w:date="2017-03-09T11:18:00Z">
                  <w:rPr>
                    <w:rStyle w:val="Hyperlink"/>
                    <w:noProof/>
                    <w14:scene3d>
                      <w14:camera w14:prst="orthographicFront"/>
                      <w14:lightRig w14:rig="threePt" w14:dir="t">
                        <w14:rot w14:lat="0" w14:lon="0" w14:rev="0"/>
                      </w14:lightRig>
                    </w14:scene3d>
                  </w:rPr>
                </w:rPrChange>
              </w:rPr>
              <w:delText>5.18.1. INTEGRITY meter cluster application keeps 60fps even if Linux rebooting is executed</w:delText>
            </w:r>
            <w:r w:rsidDel="00A81686">
              <w:rPr>
                <w:noProof/>
                <w:webHidden/>
              </w:rPr>
              <w:tab/>
              <w:delText>137</w:delText>
            </w:r>
          </w:del>
        </w:p>
        <w:p w:rsidR="00003FEB" w:rsidDel="00A81686" w:rsidRDefault="00003FEB">
          <w:pPr>
            <w:pStyle w:val="TOC2"/>
            <w:tabs>
              <w:tab w:val="right" w:leader="dot" w:pos="9742"/>
            </w:tabs>
            <w:rPr>
              <w:del w:id="1758" w:author="Huy Duc. Nguyen" w:date="2017-08-29T13:10:00Z"/>
              <w:rFonts w:asciiTheme="minorHAnsi" w:hAnsiTheme="minorHAnsi" w:cstheme="minorBidi"/>
              <w:noProof/>
              <w:kern w:val="2"/>
              <w:sz w:val="21"/>
              <w:szCs w:val="22"/>
              <w:lang w:val="en-US" w:eastAsia="ja-JP"/>
            </w:rPr>
          </w:pPr>
          <w:del w:id="1759" w:author="Huy Duc. Nguyen" w:date="2017-08-29T13:10:00Z">
            <w:r w:rsidRPr="00442CC0" w:rsidDel="00A81686">
              <w:rPr>
                <w:rPrChange w:id="1760" w:author=" " w:date="2017-03-09T11:18:00Z">
                  <w:rPr>
                    <w:rStyle w:val="Hyperlink"/>
                    <w:noProof/>
                    <w:lang w:val="en-US"/>
                    <w14:scene3d>
                      <w14:camera w14:prst="orthographicFront"/>
                      <w14:lightRig w14:rig="threePt" w14:dir="t">
                        <w14:rot w14:lat="0" w14:lon="0" w14:rev="0"/>
                      </w14:lightRig>
                    </w14:scene3d>
                  </w:rPr>
                </w:rPrChange>
              </w:rPr>
              <w:delText>5.19. Memory usage</w:delText>
            </w:r>
            <w:r w:rsidDel="00A81686">
              <w:rPr>
                <w:noProof/>
                <w:webHidden/>
              </w:rPr>
              <w:tab/>
              <w:delText>139</w:delText>
            </w:r>
          </w:del>
        </w:p>
        <w:p w:rsidR="00003FEB" w:rsidDel="00A81686" w:rsidRDefault="00003FEB">
          <w:pPr>
            <w:pStyle w:val="TOC3"/>
            <w:tabs>
              <w:tab w:val="right" w:leader="dot" w:pos="9742"/>
            </w:tabs>
            <w:rPr>
              <w:del w:id="1761" w:author="Huy Duc. Nguyen" w:date="2017-08-29T13:10:00Z"/>
              <w:rFonts w:asciiTheme="minorHAnsi" w:hAnsiTheme="minorHAnsi" w:cstheme="minorBidi"/>
              <w:noProof/>
              <w:kern w:val="2"/>
              <w:sz w:val="21"/>
              <w:szCs w:val="22"/>
              <w:lang w:val="en-US" w:eastAsia="ja-JP"/>
            </w:rPr>
          </w:pPr>
          <w:del w:id="1762" w:author="Huy Duc. Nguyen" w:date="2017-08-29T13:10:00Z">
            <w:r w:rsidRPr="00442CC0" w:rsidDel="00A81686">
              <w:rPr>
                <w:rPrChange w:id="1763" w:author=" " w:date="2017-03-09T11:18:00Z">
                  <w:rPr>
                    <w:rStyle w:val="Hyperlink"/>
                    <w:noProof/>
                    <w14:scene3d>
                      <w14:camera w14:prst="orthographicFront"/>
                      <w14:lightRig w14:rig="threePt" w14:dir="t">
                        <w14:rot w14:lat="0" w14:lon="0" w14:rev="0"/>
                      </w14:lightRig>
                    </w14:scene3d>
                  </w:rPr>
                </w:rPrChange>
              </w:rPr>
              <w:delText>5.19.1. Check the memory usage of Multivisor</w:delText>
            </w:r>
            <w:r w:rsidDel="00A81686">
              <w:rPr>
                <w:noProof/>
                <w:webHidden/>
              </w:rPr>
              <w:tab/>
              <w:delText>139</w:delText>
            </w:r>
          </w:del>
        </w:p>
        <w:p w:rsidR="00003FEB" w:rsidDel="00A81686" w:rsidRDefault="00003FEB">
          <w:pPr>
            <w:pStyle w:val="TOC2"/>
            <w:tabs>
              <w:tab w:val="right" w:leader="dot" w:pos="9742"/>
            </w:tabs>
            <w:rPr>
              <w:del w:id="1764" w:author="Huy Duc. Nguyen" w:date="2017-08-29T13:10:00Z"/>
              <w:rFonts w:asciiTheme="minorHAnsi" w:hAnsiTheme="minorHAnsi" w:cstheme="minorBidi"/>
              <w:noProof/>
              <w:kern w:val="2"/>
              <w:sz w:val="21"/>
              <w:szCs w:val="22"/>
              <w:lang w:val="en-US" w:eastAsia="ja-JP"/>
            </w:rPr>
          </w:pPr>
          <w:del w:id="1765" w:author="Huy Duc. Nguyen" w:date="2017-08-29T13:10:00Z">
            <w:r w:rsidRPr="00442CC0" w:rsidDel="00A81686">
              <w:rPr>
                <w:rPrChange w:id="1766" w:author=" " w:date="2017-03-09T11:18:00Z">
                  <w:rPr>
                    <w:rStyle w:val="Hyperlink"/>
                    <w:noProof/>
                    <w:lang w:val="en-US"/>
                    <w14:scene3d>
                      <w14:camera w14:prst="orthographicFront"/>
                      <w14:lightRig w14:rig="threePt" w14:dir="t">
                        <w14:rot w14:lat="0" w14:lon="0" w14:rev="0"/>
                      </w14:lightRig>
                    </w14:scene3d>
                  </w:rPr>
                </w:rPrChange>
              </w:rPr>
              <w:delText>5.20. Stress Tolerance</w:delText>
            </w:r>
            <w:r w:rsidDel="00A81686">
              <w:rPr>
                <w:noProof/>
                <w:webHidden/>
              </w:rPr>
              <w:tab/>
              <w:delText>142</w:delText>
            </w:r>
          </w:del>
        </w:p>
        <w:p w:rsidR="00003FEB" w:rsidDel="00A81686" w:rsidRDefault="00003FEB">
          <w:pPr>
            <w:pStyle w:val="TOC3"/>
            <w:tabs>
              <w:tab w:val="right" w:leader="dot" w:pos="9742"/>
            </w:tabs>
            <w:rPr>
              <w:del w:id="1767" w:author="Huy Duc. Nguyen" w:date="2017-08-29T13:10:00Z"/>
              <w:rFonts w:asciiTheme="minorHAnsi" w:hAnsiTheme="minorHAnsi" w:cstheme="minorBidi"/>
              <w:noProof/>
              <w:kern w:val="2"/>
              <w:sz w:val="21"/>
              <w:szCs w:val="22"/>
              <w:lang w:val="en-US" w:eastAsia="ja-JP"/>
            </w:rPr>
          </w:pPr>
          <w:del w:id="1768" w:author="Huy Duc. Nguyen" w:date="2017-08-29T13:10:00Z">
            <w:r w:rsidRPr="00442CC0" w:rsidDel="00A81686">
              <w:rPr>
                <w:rPrChange w:id="1769" w:author=" " w:date="2017-03-09T11:18:00Z">
                  <w:rPr>
                    <w:rStyle w:val="Hyperlink"/>
                    <w:noProof/>
                    <w14:scene3d>
                      <w14:camera w14:prst="orthographicFront"/>
                      <w14:lightRig w14:rig="threePt" w14:dir="t">
                        <w14:rot w14:lat="0" w14:lon="0" w14:rev="0"/>
                      </w14:lightRig>
                    </w14:scene3d>
                  </w:rPr>
                </w:rPrChange>
              </w:rPr>
              <w:delText>5.20.1. Perform a continuous test for 48 hours with stress of various tools and video/audio playback</w:delText>
            </w:r>
            <w:r w:rsidDel="00A81686">
              <w:rPr>
                <w:noProof/>
                <w:webHidden/>
              </w:rPr>
              <w:tab/>
              <w:delText>142</w:delText>
            </w:r>
          </w:del>
        </w:p>
        <w:p w:rsidR="00003FEB" w:rsidDel="00A81686" w:rsidRDefault="00003FEB">
          <w:pPr>
            <w:pStyle w:val="TOC2"/>
            <w:tabs>
              <w:tab w:val="right" w:leader="dot" w:pos="9742"/>
            </w:tabs>
            <w:rPr>
              <w:del w:id="1770" w:author="Huy Duc. Nguyen" w:date="2017-08-29T13:10:00Z"/>
              <w:rFonts w:asciiTheme="minorHAnsi" w:hAnsiTheme="minorHAnsi" w:cstheme="minorBidi"/>
              <w:noProof/>
              <w:kern w:val="2"/>
              <w:sz w:val="21"/>
              <w:szCs w:val="22"/>
              <w:lang w:val="en-US" w:eastAsia="ja-JP"/>
            </w:rPr>
          </w:pPr>
          <w:del w:id="1771" w:author="Huy Duc. Nguyen" w:date="2017-08-29T13:10:00Z">
            <w:r w:rsidRPr="00442CC0" w:rsidDel="00A81686">
              <w:rPr>
                <w:rPrChange w:id="1772" w:author=" " w:date="2017-03-09T11:18:00Z">
                  <w:rPr>
                    <w:rStyle w:val="Hyperlink"/>
                    <w:noProof/>
                    <w:lang w:val="en-US"/>
                    <w14:scene3d>
                      <w14:camera w14:prst="orthographicFront"/>
                      <w14:lightRig w14:rig="threePt" w14:dir="t">
                        <w14:rot w14:lat="0" w14:lon="0" w14:rev="0"/>
                      </w14:lightRig>
                    </w14:scene3d>
                  </w:rPr>
                </w:rPrChange>
              </w:rPr>
              <w:delText>5.21. Security</w:delText>
            </w:r>
            <w:r w:rsidDel="00A81686">
              <w:rPr>
                <w:noProof/>
                <w:webHidden/>
              </w:rPr>
              <w:tab/>
              <w:delText>143</w:delText>
            </w:r>
          </w:del>
        </w:p>
        <w:p w:rsidR="00003FEB" w:rsidDel="00A81686" w:rsidRDefault="00003FEB">
          <w:pPr>
            <w:pStyle w:val="TOC3"/>
            <w:tabs>
              <w:tab w:val="right" w:leader="dot" w:pos="9742"/>
            </w:tabs>
            <w:rPr>
              <w:del w:id="1773" w:author="Huy Duc. Nguyen" w:date="2017-08-29T13:10:00Z"/>
              <w:rFonts w:asciiTheme="minorHAnsi" w:hAnsiTheme="minorHAnsi" w:cstheme="minorBidi"/>
              <w:noProof/>
              <w:kern w:val="2"/>
              <w:sz w:val="21"/>
              <w:szCs w:val="22"/>
              <w:lang w:val="en-US" w:eastAsia="ja-JP"/>
            </w:rPr>
          </w:pPr>
          <w:del w:id="1774" w:author="Huy Duc. Nguyen" w:date="2017-08-29T13:10:00Z">
            <w:r w:rsidRPr="00442CC0" w:rsidDel="00A81686">
              <w:rPr>
                <w:rPrChange w:id="1775" w:author=" " w:date="2017-03-09T11:18:00Z">
                  <w:rPr>
                    <w:rStyle w:val="Hyperlink"/>
                    <w:noProof/>
                    <w14:scene3d>
                      <w14:camera w14:prst="orthographicFront"/>
                      <w14:lightRig w14:rig="threePt" w14:dir="t">
                        <w14:rot w14:lat="0" w14:lon="0" w14:rev="0"/>
                      </w14:lightRig>
                    </w14:scene3d>
                  </w:rPr>
                </w:rPrChange>
              </w:rPr>
              <w:delText>5.21.1. Domain, Application Isolation</w:delText>
            </w:r>
            <w:r w:rsidDel="00A81686">
              <w:rPr>
                <w:noProof/>
                <w:webHidden/>
              </w:rPr>
              <w:tab/>
              <w:delText>143</w:delText>
            </w:r>
          </w:del>
        </w:p>
        <w:p w:rsidR="00003FEB" w:rsidDel="00A81686" w:rsidRDefault="00003FEB">
          <w:pPr>
            <w:pStyle w:val="TOC3"/>
            <w:tabs>
              <w:tab w:val="right" w:leader="dot" w:pos="9742"/>
            </w:tabs>
            <w:rPr>
              <w:del w:id="1776" w:author="Huy Duc. Nguyen" w:date="2017-08-29T13:10:00Z"/>
              <w:rFonts w:asciiTheme="minorHAnsi" w:hAnsiTheme="minorHAnsi" w:cstheme="minorBidi"/>
              <w:noProof/>
              <w:kern w:val="2"/>
              <w:sz w:val="21"/>
              <w:szCs w:val="22"/>
              <w:lang w:val="en-US" w:eastAsia="ja-JP"/>
            </w:rPr>
          </w:pPr>
          <w:del w:id="1777" w:author="Huy Duc. Nguyen" w:date="2017-08-29T13:10:00Z">
            <w:r w:rsidRPr="00442CC0" w:rsidDel="00A81686">
              <w:rPr>
                <w:rPrChange w:id="1778" w:author=" " w:date="2017-03-09T11:18:00Z">
                  <w:rPr>
                    <w:rStyle w:val="Hyperlink"/>
                    <w:noProof/>
                    <w14:scene3d>
                      <w14:camera w14:prst="orthographicFront"/>
                      <w14:lightRig w14:rig="threePt" w14:dir="t">
                        <w14:rot w14:lat="0" w14:lon="0" w14:rev="0"/>
                      </w14:lightRig>
                    </w14:scene3d>
                  </w:rPr>
                </w:rPrChange>
              </w:rPr>
              <w:delText>5.21.2. Illegal access of Resources / Memory</w:delText>
            </w:r>
            <w:r w:rsidDel="00A81686">
              <w:rPr>
                <w:noProof/>
                <w:webHidden/>
              </w:rPr>
              <w:tab/>
              <w:delText>144</w:delText>
            </w:r>
          </w:del>
        </w:p>
        <w:p w:rsidR="00003FEB" w:rsidDel="00A81686" w:rsidRDefault="00003FEB">
          <w:pPr>
            <w:pStyle w:val="TOC3"/>
            <w:tabs>
              <w:tab w:val="right" w:leader="dot" w:pos="9742"/>
            </w:tabs>
            <w:rPr>
              <w:del w:id="1779" w:author="Huy Duc. Nguyen" w:date="2017-08-29T13:10:00Z"/>
              <w:rFonts w:asciiTheme="minorHAnsi" w:hAnsiTheme="minorHAnsi" w:cstheme="minorBidi"/>
              <w:noProof/>
              <w:kern w:val="2"/>
              <w:sz w:val="21"/>
              <w:szCs w:val="22"/>
              <w:lang w:val="en-US" w:eastAsia="ja-JP"/>
            </w:rPr>
          </w:pPr>
          <w:del w:id="1780" w:author="Huy Duc. Nguyen" w:date="2017-08-29T13:10:00Z">
            <w:r w:rsidRPr="00442CC0" w:rsidDel="00A81686">
              <w:rPr>
                <w:rPrChange w:id="1781" w:author=" " w:date="2017-03-09T11:18:00Z">
                  <w:rPr>
                    <w:rStyle w:val="Hyperlink"/>
                    <w:noProof/>
                    <w14:scene3d>
                      <w14:camera w14:prst="orthographicFront"/>
                      <w14:lightRig w14:rig="threePt" w14:dir="t">
                        <w14:rot w14:lat="0" w14:lon="0" w14:rev="0"/>
                      </w14:lightRig>
                    </w14:scene3d>
                  </w:rPr>
                </w:rPrChange>
              </w:rPr>
              <w:delText>5.21.3. Encryption/Decryption Performance</w:delText>
            </w:r>
            <w:r w:rsidDel="00A81686">
              <w:rPr>
                <w:noProof/>
                <w:webHidden/>
              </w:rPr>
              <w:tab/>
              <w:delText>144</w:delText>
            </w:r>
          </w:del>
        </w:p>
        <w:p w:rsidR="00003FEB" w:rsidDel="00A81686" w:rsidRDefault="00003FEB">
          <w:pPr>
            <w:pStyle w:val="TOC3"/>
            <w:tabs>
              <w:tab w:val="right" w:leader="dot" w:pos="9742"/>
            </w:tabs>
            <w:rPr>
              <w:del w:id="1782" w:author="Huy Duc. Nguyen" w:date="2017-08-29T13:10:00Z"/>
              <w:rFonts w:asciiTheme="minorHAnsi" w:hAnsiTheme="minorHAnsi" w:cstheme="minorBidi"/>
              <w:noProof/>
              <w:kern w:val="2"/>
              <w:sz w:val="21"/>
              <w:szCs w:val="22"/>
              <w:lang w:val="en-US" w:eastAsia="ja-JP"/>
            </w:rPr>
          </w:pPr>
          <w:del w:id="1783" w:author="Huy Duc. Nguyen" w:date="2017-08-29T13:10:00Z">
            <w:r w:rsidRPr="00442CC0" w:rsidDel="00A81686">
              <w:rPr>
                <w:rPrChange w:id="1784" w:author=" " w:date="2017-03-09T11:18:00Z">
                  <w:rPr>
                    <w:rStyle w:val="Hyperlink"/>
                    <w:noProof/>
                    <w14:scene3d>
                      <w14:camera w14:prst="orthographicFront"/>
                      <w14:lightRig w14:rig="threePt" w14:dir="t">
                        <w14:rot w14:lat="0" w14:lon="0" w14:rev="0"/>
                      </w14:lightRig>
                    </w14:scene3d>
                  </w:rPr>
                </w:rPrChange>
              </w:rPr>
              <w:delText>5.21.4. Secure boot process for each domain</w:delText>
            </w:r>
            <w:r w:rsidDel="00A81686">
              <w:rPr>
                <w:noProof/>
                <w:webHidden/>
              </w:rPr>
              <w:tab/>
              <w:delText>144</w:delText>
            </w:r>
          </w:del>
        </w:p>
        <w:p w:rsidR="00003FEB" w:rsidDel="00A81686" w:rsidRDefault="00003FEB">
          <w:pPr>
            <w:pStyle w:val="TOC2"/>
            <w:tabs>
              <w:tab w:val="right" w:leader="dot" w:pos="9742"/>
            </w:tabs>
            <w:rPr>
              <w:del w:id="1785" w:author="Huy Duc. Nguyen" w:date="2017-08-29T13:10:00Z"/>
              <w:rFonts w:asciiTheme="minorHAnsi" w:hAnsiTheme="minorHAnsi" w:cstheme="minorBidi"/>
              <w:noProof/>
              <w:kern w:val="2"/>
              <w:sz w:val="21"/>
              <w:szCs w:val="22"/>
              <w:lang w:val="en-US" w:eastAsia="ja-JP"/>
            </w:rPr>
          </w:pPr>
          <w:del w:id="1786" w:author="Huy Duc. Nguyen" w:date="2017-08-29T13:10:00Z">
            <w:r w:rsidRPr="00442CC0" w:rsidDel="00A81686">
              <w:rPr>
                <w:rPrChange w:id="1787" w:author=" " w:date="2017-03-09T11:18:00Z">
                  <w:rPr>
                    <w:rStyle w:val="Hyperlink"/>
                    <w:noProof/>
                    <w:lang w:val="en-US"/>
                    <w14:scene3d>
                      <w14:camera w14:prst="orthographicFront"/>
                      <w14:lightRig w14:rig="threePt" w14:dir="t">
                        <w14:rot w14:lat="0" w14:lon="0" w14:rev="0"/>
                      </w14:lightRig>
                    </w14:scene3d>
                  </w:rPr>
                </w:rPrChange>
              </w:rPr>
              <w:delText>5.22. End-to-End Latency</w:delText>
            </w:r>
            <w:r w:rsidDel="00A81686">
              <w:rPr>
                <w:noProof/>
                <w:webHidden/>
              </w:rPr>
              <w:tab/>
              <w:delText>144</w:delText>
            </w:r>
          </w:del>
        </w:p>
        <w:p w:rsidR="00003FEB" w:rsidDel="00A81686" w:rsidRDefault="00003FEB">
          <w:pPr>
            <w:pStyle w:val="TOC3"/>
            <w:tabs>
              <w:tab w:val="right" w:leader="dot" w:pos="9742"/>
            </w:tabs>
            <w:rPr>
              <w:del w:id="1788" w:author="Huy Duc. Nguyen" w:date="2017-08-29T13:10:00Z"/>
              <w:rFonts w:asciiTheme="minorHAnsi" w:hAnsiTheme="minorHAnsi" w:cstheme="minorBidi"/>
              <w:noProof/>
              <w:kern w:val="2"/>
              <w:sz w:val="21"/>
              <w:szCs w:val="22"/>
              <w:lang w:val="en-US" w:eastAsia="ja-JP"/>
            </w:rPr>
          </w:pPr>
          <w:del w:id="1789" w:author="Huy Duc. Nguyen" w:date="2017-08-29T13:10:00Z">
            <w:r w:rsidRPr="00442CC0" w:rsidDel="00A81686">
              <w:rPr>
                <w:rPrChange w:id="1790" w:author=" " w:date="2017-03-09T11:18:00Z">
                  <w:rPr>
                    <w:rStyle w:val="Hyperlink"/>
                    <w:noProof/>
                    <w14:scene3d>
                      <w14:camera w14:prst="orthographicFront"/>
                      <w14:lightRig w14:rig="threePt" w14:dir="t">
                        <w14:rot w14:lat="0" w14:lon="0" w14:rev="0"/>
                      </w14:lightRig>
                    </w14:scene3d>
                  </w:rPr>
                </w:rPrChange>
              </w:rPr>
              <w:delText>5.22.1. End-to-End UI Latency between RTOS and Linux (Image, binary, text)</w:delText>
            </w:r>
            <w:r w:rsidDel="00A81686">
              <w:rPr>
                <w:noProof/>
                <w:webHidden/>
              </w:rPr>
              <w:tab/>
              <w:delText>144</w:delText>
            </w:r>
          </w:del>
        </w:p>
        <w:p w:rsidR="00003FEB" w:rsidDel="00A81686" w:rsidRDefault="00003FEB">
          <w:pPr>
            <w:pStyle w:val="TOC2"/>
            <w:tabs>
              <w:tab w:val="right" w:leader="dot" w:pos="9742"/>
            </w:tabs>
            <w:rPr>
              <w:del w:id="1791" w:author="Huy Duc. Nguyen" w:date="2017-08-29T13:10:00Z"/>
              <w:rFonts w:asciiTheme="minorHAnsi" w:hAnsiTheme="minorHAnsi" w:cstheme="minorBidi"/>
              <w:noProof/>
              <w:kern w:val="2"/>
              <w:sz w:val="21"/>
              <w:szCs w:val="22"/>
              <w:lang w:val="en-US" w:eastAsia="ja-JP"/>
            </w:rPr>
          </w:pPr>
          <w:del w:id="1792" w:author="Huy Duc. Nguyen" w:date="2017-08-29T13:10:00Z">
            <w:r w:rsidRPr="00442CC0" w:rsidDel="00A81686">
              <w:rPr>
                <w:rPrChange w:id="1793" w:author=" " w:date="2017-03-09T11:18:00Z">
                  <w:rPr>
                    <w:rStyle w:val="Hyperlink"/>
                    <w:noProof/>
                    <w:lang w:val="en-US"/>
                    <w14:scene3d>
                      <w14:camera w14:prst="orthographicFront"/>
                      <w14:lightRig w14:rig="threePt" w14:dir="t">
                        <w14:rot w14:lat="0" w14:lon="0" w14:rev="0"/>
                      </w14:lightRig>
                    </w14:scene3d>
                  </w:rPr>
                </w:rPrChange>
              </w:rPr>
              <w:delText>5.23. Memory Utilization of Each Module</w:delText>
            </w:r>
            <w:r w:rsidDel="00A81686">
              <w:rPr>
                <w:noProof/>
                <w:webHidden/>
              </w:rPr>
              <w:tab/>
              <w:delText>145</w:delText>
            </w:r>
          </w:del>
        </w:p>
        <w:p w:rsidR="00003FEB" w:rsidDel="00A81686" w:rsidRDefault="00003FEB">
          <w:pPr>
            <w:pStyle w:val="TOC3"/>
            <w:tabs>
              <w:tab w:val="right" w:leader="dot" w:pos="9742"/>
            </w:tabs>
            <w:rPr>
              <w:del w:id="1794" w:author="Huy Duc. Nguyen" w:date="2017-08-29T13:10:00Z"/>
              <w:rFonts w:asciiTheme="minorHAnsi" w:hAnsiTheme="minorHAnsi" w:cstheme="minorBidi"/>
              <w:noProof/>
              <w:kern w:val="2"/>
              <w:sz w:val="21"/>
              <w:szCs w:val="22"/>
              <w:lang w:val="en-US" w:eastAsia="ja-JP"/>
            </w:rPr>
          </w:pPr>
          <w:del w:id="1795" w:author="Huy Duc. Nguyen" w:date="2017-08-29T13:10:00Z">
            <w:r w:rsidRPr="00442CC0" w:rsidDel="00A81686">
              <w:rPr>
                <w:rPrChange w:id="1796" w:author=" " w:date="2017-03-09T11:18:00Z">
                  <w:rPr>
                    <w:rStyle w:val="Hyperlink"/>
                    <w:noProof/>
                    <w14:scene3d>
                      <w14:camera w14:prst="orthographicFront"/>
                      <w14:lightRig w14:rig="threePt" w14:dir="t">
                        <w14:rot w14:lat="0" w14:lon="0" w14:rev="0"/>
                      </w14:lightRig>
                    </w14:scene3d>
                  </w:rPr>
                </w:rPrChange>
              </w:rPr>
              <w:delText>5.23.1. Memory utilization in IVI (Center Information)</w:delText>
            </w:r>
            <w:r w:rsidDel="00A81686">
              <w:rPr>
                <w:noProof/>
                <w:webHidden/>
              </w:rPr>
              <w:tab/>
              <w:delText>145</w:delText>
            </w:r>
          </w:del>
        </w:p>
        <w:p w:rsidR="00003FEB" w:rsidDel="00A81686" w:rsidRDefault="00003FEB">
          <w:pPr>
            <w:pStyle w:val="TOC3"/>
            <w:tabs>
              <w:tab w:val="right" w:leader="dot" w:pos="9742"/>
            </w:tabs>
            <w:rPr>
              <w:del w:id="1797" w:author="Huy Duc. Nguyen" w:date="2017-08-29T13:10:00Z"/>
              <w:rFonts w:asciiTheme="minorHAnsi" w:hAnsiTheme="minorHAnsi" w:cstheme="minorBidi"/>
              <w:noProof/>
              <w:kern w:val="2"/>
              <w:sz w:val="21"/>
              <w:szCs w:val="22"/>
              <w:lang w:val="en-US" w:eastAsia="ja-JP"/>
            </w:rPr>
          </w:pPr>
          <w:del w:id="1798" w:author="Huy Duc. Nguyen" w:date="2017-08-29T13:10:00Z">
            <w:r w:rsidRPr="00442CC0" w:rsidDel="00A81686">
              <w:rPr>
                <w:rPrChange w:id="1799" w:author=" " w:date="2017-03-09T11:18:00Z">
                  <w:rPr>
                    <w:rStyle w:val="Hyperlink"/>
                    <w:noProof/>
                    <w14:scene3d>
                      <w14:camera w14:prst="orthographicFront"/>
                      <w14:lightRig w14:rig="threePt" w14:dir="t">
                        <w14:rot w14:lat="0" w14:lon="0" w14:rev="0"/>
                      </w14:lightRig>
                    </w14:scene3d>
                  </w:rPr>
                </w:rPrChange>
              </w:rPr>
              <w:delText>5.23.2. Memory utilization in meter (Instrument Cluster)</w:delText>
            </w:r>
            <w:r w:rsidDel="00A81686">
              <w:rPr>
                <w:noProof/>
                <w:webHidden/>
              </w:rPr>
              <w:tab/>
              <w:delText>146</w:delText>
            </w:r>
          </w:del>
        </w:p>
        <w:p w:rsidR="00003FEB" w:rsidDel="00A81686" w:rsidRDefault="00003FEB">
          <w:pPr>
            <w:pStyle w:val="TOC3"/>
            <w:tabs>
              <w:tab w:val="right" w:leader="dot" w:pos="9742"/>
            </w:tabs>
            <w:rPr>
              <w:del w:id="1800" w:author="Huy Duc. Nguyen" w:date="2017-08-29T13:10:00Z"/>
              <w:rFonts w:asciiTheme="minorHAnsi" w:hAnsiTheme="minorHAnsi" w:cstheme="minorBidi"/>
              <w:noProof/>
              <w:kern w:val="2"/>
              <w:sz w:val="21"/>
              <w:szCs w:val="22"/>
              <w:lang w:val="en-US" w:eastAsia="ja-JP"/>
            </w:rPr>
          </w:pPr>
          <w:del w:id="1801" w:author="Huy Duc. Nguyen" w:date="2017-08-29T13:10:00Z">
            <w:r w:rsidRPr="00442CC0" w:rsidDel="00A81686">
              <w:rPr>
                <w:rPrChange w:id="1802" w:author=" " w:date="2017-03-09T11:18:00Z">
                  <w:rPr>
                    <w:rStyle w:val="Hyperlink"/>
                    <w:noProof/>
                    <w14:scene3d>
                      <w14:camera w14:prst="orthographicFront"/>
                      <w14:lightRig w14:rig="threePt" w14:dir="t">
                        <w14:rot w14:lat="0" w14:lon="0" w14:rev="0"/>
                      </w14:lightRig>
                    </w14:scene3d>
                  </w:rPr>
                </w:rPrChange>
              </w:rPr>
              <w:delText>5.23.3. Memory utilization in HUD (Head-up display)</w:delText>
            </w:r>
            <w:r w:rsidDel="00A81686">
              <w:rPr>
                <w:noProof/>
                <w:webHidden/>
              </w:rPr>
              <w:tab/>
              <w:delText>147</w:delText>
            </w:r>
          </w:del>
        </w:p>
        <w:p w:rsidR="00003FEB" w:rsidDel="00A81686" w:rsidRDefault="00003FEB">
          <w:pPr>
            <w:pStyle w:val="TOC2"/>
            <w:tabs>
              <w:tab w:val="right" w:leader="dot" w:pos="9742"/>
            </w:tabs>
            <w:rPr>
              <w:del w:id="1803" w:author="Huy Duc. Nguyen" w:date="2017-08-29T13:10:00Z"/>
              <w:rFonts w:asciiTheme="minorHAnsi" w:hAnsiTheme="minorHAnsi" w:cstheme="minorBidi"/>
              <w:noProof/>
              <w:kern w:val="2"/>
              <w:sz w:val="21"/>
              <w:szCs w:val="22"/>
              <w:lang w:val="en-US" w:eastAsia="ja-JP"/>
            </w:rPr>
          </w:pPr>
          <w:del w:id="1804" w:author="Huy Duc. Nguyen" w:date="2017-08-29T13:10:00Z">
            <w:r w:rsidRPr="00442CC0" w:rsidDel="00A81686">
              <w:rPr>
                <w:rPrChange w:id="1805" w:author=" " w:date="2017-03-09T11:18:00Z">
                  <w:rPr>
                    <w:rStyle w:val="Hyperlink"/>
                    <w:noProof/>
                    <w:lang w:val="en-US"/>
                    <w14:scene3d>
                      <w14:camera w14:prst="orthographicFront"/>
                      <w14:lightRig w14:rig="threePt" w14:dir="t">
                        <w14:rot w14:lat="0" w14:lon="0" w14:rev="0"/>
                      </w14:lightRig>
                    </w14:scene3d>
                  </w:rPr>
                </w:rPrChange>
              </w:rPr>
              <w:delText>5.24. Network Performance(RTOS, Multivisor)</w:delText>
            </w:r>
            <w:r w:rsidDel="00A81686">
              <w:rPr>
                <w:noProof/>
                <w:webHidden/>
              </w:rPr>
              <w:tab/>
              <w:delText>148</w:delText>
            </w:r>
          </w:del>
        </w:p>
        <w:p w:rsidR="00003FEB" w:rsidDel="00A81686" w:rsidRDefault="00003FEB">
          <w:pPr>
            <w:pStyle w:val="TOC3"/>
            <w:tabs>
              <w:tab w:val="right" w:leader="dot" w:pos="9742"/>
            </w:tabs>
            <w:rPr>
              <w:del w:id="1806" w:author="Huy Duc. Nguyen" w:date="2017-08-29T13:10:00Z"/>
              <w:rFonts w:asciiTheme="minorHAnsi" w:hAnsiTheme="minorHAnsi" w:cstheme="minorBidi"/>
              <w:noProof/>
              <w:kern w:val="2"/>
              <w:sz w:val="21"/>
              <w:szCs w:val="22"/>
              <w:lang w:val="en-US" w:eastAsia="ja-JP"/>
            </w:rPr>
          </w:pPr>
          <w:del w:id="1807" w:author="Huy Duc. Nguyen" w:date="2017-08-29T13:10:00Z">
            <w:r w:rsidRPr="00442CC0" w:rsidDel="00A81686">
              <w:rPr>
                <w:rPrChange w:id="1808" w:author=" " w:date="2017-03-09T11:18:00Z">
                  <w:rPr>
                    <w:rStyle w:val="Hyperlink"/>
                    <w:noProof/>
                    <w14:scene3d>
                      <w14:camera w14:prst="orthographicFront"/>
                      <w14:lightRig w14:rig="threePt" w14:dir="t">
                        <w14:rot w14:lat="0" w14:lon="0" w14:rev="0"/>
                      </w14:lightRig>
                    </w14:scene3d>
                  </w:rPr>
                </w:rPrChange>
              </w:rPr>
              <w:delText>5.24.1. Send / Receive data to cloud</w:delText>
            </w:r>
            <w:r w:rsidDel="00A81686">
              <w:rPr>
                <w:noProof/>
                <w:webHidden/>
              </w:rPr>
              <w:tab/>
              <w:delText>148</w:delText>
            </w:r>
          </w:del>
        </w:p>
        <w:p w:rsidR="00003FEB" w:rsidDel="00A81686" w:rsidRDefault="00003FEB">
          <w:pPr>
            <w:pStyle w:val="TOC3"/>
            <w:tabs>
              <w:tab w:val="right" w:leader="dot" w:pos="9742"/>
            </w:tabs>
            <w:rPr>
              <w:del w:id="1809" w:author="Huy Duc. Nguyen" w:date="2017-08-29T13:10:00Z"/>
              <w:rFonts w:asciiTheme="minorHAnsi" w:hAnsiTheme="minorHAnsi" w:cstheme="minorBidi"/>
              <w:noProof/>
              <w:kern w:val="2"/>
              <w:sz w:val="21"/>
              <w:szCs w:val="22"/>
              <w:lang w:val="en-US" w:eastAsia="ja-JP"/>
            </w:rPr>
          </w:pPr>
          <w:del w:id="1810" w:author="Huy Duc. Nguyen" w:date="2017-08-29T13:10:00Z">
            <w:r w:rsidRPr="00442CC0" w:rsidDel="00A81686">
              <w:rPr>
                <w:rPrChange w:id="1811" w:author=" " w:date="2017-03-09T11:18:00Z">
                  <w:rPr>
                    <w:rStyle w:val="Hyperlink"/>
                    <w:noProof/>
                    <w14:scene3d>
                      <w14:camera w14:prst="orthographicFront"/>
                      <w14:lightRig w14:rig="threePt" w14:dir="t">
                        <w14:rot w14:lat="0" w14:lon="0" w14:rev="0"/>
                      </w14:lightRig>
                    </w14:scene3d>
                  </w:rPr>
                </w:rPrChange>
              </w:rPr>
              <w:delText>5.24.2. Packet Loss</w:delText>
            </w:r>
            <w:r w:rsidDel="00A81686">
              <w:rPr>
                <w:noProof/>
                <w:webHidden/>
              </w:rPr>
              <w:tab/>
              <w:delText>148</w:delText>
            </w:r>
          </w:del>
        </w:p>
        <w:p w:rsidR="00003FEB" w:rsidDel="00A81686" w:rsidRDefault="00003FEB">
          <w:pPr>
            <w:pStyle w:val="TOC3"/>
            <w:tabs>
              <w:tab w:val="right" w:leader="dot" w:pos="9742"/>
            </w:tabs>
            <w:rPr>
              <w:del w:id="1812" w:author="Huy Duc. Nguyen" w:date="2017-08-29T13:10:00Z"/>
              <w:rFonts w:asciiTheme="minorHAnsi" w:hAnsiTheme="minorHAnsi" w:cstheme="minorBidi"/>
              <w:noProof/>
              <w:kern w:val="2"/>
              <w:sz w:val="21"/>
              <w:szCs w:val="22"/>
              <w:lang w:val="en-US" w:eastAsia="ja-JP"/>
            </w:rPr>
          </w:pPr>
          <w:del w:id="1813" w:author="Huy Duc. Nguyen" w:date="2017-08-29T13:10:00Z">
            <w:r w:rsidRPr="00442CC0" w:rsidDel="00A81686">
              <w:rPr>
                <w:rPrChange w:id="1814" w:author=" " w:date="2017-03-09T11:18:00Z">
                  <w:rPr>
                    <w:rStyle w:val="Hyperlink"/>
                    <w:noProof/>
                    <w14:scene3d>
                      <w14:camera w14:prst="orthographicFront"/>
                      <w14:lightRig w14:rig="threePt" w14:dir="t">
                        <w14:rot w14:lat="0" w14:lon="0" w14:rev="0"/>
                      </w14:lightRig>
                    </w14:scene3d>
                  </w:rPr>
                </w:rPrChange>
              </w:rPr>
              <w:delText>5.24.3. End-to-end Input events delivery latency</w:delText>
            </w:r>
            <w:r w:rsidDel="00A81686">
              <w:rPr>
                <w:noProof/>
                <w:webHidden/>
              </w:rPr>
              <w:tab/>
              <w:delText>148</w:delText>
            </w:r>
          </w:del>
        </w:p>
        <w:p w:rsidR="00003FEB" w:rsidDel="00A81686" w:rsidRDefault="00003FEB">
          <w:pPr>
            <w:pStyle w:val="TOC3"/>
            <w:tabs>
              <w:tab w:val="right" w:leader="dot" w:pos="9742"/>
            </w:tabs>
            <w:rPr>
              <w:del w:id="1815" w:author="Huy Duc. Nguyen" w:date="2017-08-29T13:10:00Z"/>
              <w:rFonts w:asciiTheme="minorHAnsi" w:hAnsiTheme="minorHAnsi" w:cstheme="minorBidi"/>
              <w:noProof/>
              <w:kern w:val="2"/>
              <w:sz w:val="21"/>
              <w:szCs w:val="22"/>
              <w:lang w:val="en-US" w:eastAsia="ja-JP"/>
            </w:rPr>
          </w:pPr>
          <w:del w:id="1816" w:author="Huy Duc. Nguyen" w:date="2017-08-29T13:10:00Z">
            <w:r w:rsidRPr="00442CC0" w:rsidDel="00A81686">
              <w:rPr>
                <w:rPrChange w:id="1817" w:author=" " w:date="2017-03-09T11:18:00Z">
                  <w:rPr>
                    <w:rStyle w:val="Hyperlink"/>
                    <w:noProof/>
                    <w14:scene3d>
                      <w14:camera w14:prst="orthographicFront"/>
                      <w14:lightRig w14:rig="threePt" w14:dir="t">
                        <w14:rot w14:lat="0" w14:lon="0" w14:rev="0"/>
                      </w14:lightRig>
                    </w14:scene3d>
                  </w:rPr>
                </w:rPrChange>
              </w:rPr>
              <w:delText>5.24.4. Delay variation(Jitter)</w:delText>
            </w:r>
            <w:r w:rsidDel="00A81686">
              <w:rPr>
                <w:noProof/>
                <w:webHidden/>
              </w:rPr>
              <w:tab/>
              <w:delText>148</w:delText>
            </w:r>
          </w:del>
        </w:p>
        <w:p w:rsidR="00003FEB" w:rsidDel="00A81686" w:rsidRDefault="00003FEB">
          <w:pPr>
            <w:pStyle w:val="TOC3"/>
            <w:tabs>
              <w:tab w:val="right" w:leader="dot" w:pos="9742"/>
            </w:tabs>
            <w:rPr>
              <w:del w:id="1818" w:author="Huy Duc. Nguyen" w:date="2017-08-29T13:10:00Z"/>
              <w:rFonts w:asciiTheme="minorHAnsi" w:hAnsiTheme="minorHAnsi" w:cstheme="minorBidi"/>
              <w:noProof/>
              <w:kern w:val="2"/>
              <w:sz w:val="21"/>
              <w:szCs w:val="22"/>
              <w:lang w:val="en-US" w:eastAsia="ja-JP"/>
            </w:rPr>
          </w:pPr>
          <w:del w:id="1819" w:author="Huy Duc. Nguyen" w:date="2017-08-29T13:10:00Z">
            <w:r w:rsidRPr="00442CC0" w:rsidDel="00A81686">
              <w:rPr>
                <w:rPrChange w:id="1820" w:author=" " w:date="2017-03-09T11:18:00Z">
                  <w:rPr>
                    <w:rStyle w:val="Hyperlink"/>
                    <w:noProof/>
                    <w14:scene3d>
                      <w14:camera w14:prst="orthographicFront"/>
                      <w14:lightRig w14:rig="threePt" w14:dir="t">
                        <w14:rot w14:lat="0" w14:lon="0" w14:rev="0"/>
                      </w14:lightRig>
                    </w14:scene3d>
                  </w:rPr>
                </w:rPrChange>
              </w:rPr>
              <w:delText>5.24.5. Throughput(Bandwidth)</w:delText>
            </w:r>
            <w:r w:rsidDel="00A81686">
              <w:rPr>
                <w:noProof/>
                <w:webHidden/>
              </w:rPr>
              <w:tab/>
              <w:delText>148</w:delText>
            </w:r>
          </w:del>
        </w:p>
        <w:p w:rsidR="00003FEB" w:rsidDel="00A81686" w:rsidRDefault="00003FEB">
          <w:pPr>
            <w:pStyle w:val="TOC3"/>
            <w:tabs>
              <w:tab w:val="right" w:leader="dot" w:pos="9742"/>
            </w:tabs>
            <w:rPr>
              <w:del w:id="1821" w:author="Huy Duc. Nguyen" w:date="2017-08-29T13:10:00Z"/>
              <w:rFonts w:asciiTheme="minorHAnsi" w:hAnsiTheme="minorHAnsi" w:cstheme="minorBidi"/>
              <w:noProof/>
              <w:kern w:val="2"/>
              <w:sz w:val="21"/>
              <w:szCs w:val="22"/>
              <w:lang w:val="en-US" w:eastAsia="ja-JP"/>
            </w:rPr>
          </w:pPr>
          <w:del w:id="1822" w:author="Huy Duc. Nguyen" w:date="2017-08-29T13:10:00Z">
            <w:r w:rsidRPr="00442CC0" w:rsidDel="00A81686">
              <w:rPr>
                <w:rPrChange w:id="1823" w:author=" " w:date="2017-03-09T11:18:00Z">
                  <w:rPr>
                    <w:rStyle w:val="Hyperlink"/>
                    <w:noProof/>
                    <w14:scene3d>
                      <w14:camera w14:prst="orthographicFront"/>
                      <w14:lightRig w14:rig="threePt" w14:dir="t">
                        <w14:rot w14:lat="0" w14:lon="0" w14:rev="0"/>
                      </w14:lightRig>
                    </w14:scene3d>
                  </w:rPr>
                </w:rPrChange>
              </w:rPr>
              <w:delText>5.24.6. Data Queuing</w:delText>
            </w:r>
            <w:r w:rsidDel="00A81686">
              <w:rPr>
                <w:noProof/>
                <w:webHidden/>
              </w:rPr>
              <w:tab/>
              <w:delText>148</w:delText>
            </w:r>
          </w:del>
        </w:p>
        <w:p w:rsidR="00003FEB" w:rsidDel="00A81686" w:rsidRDefault="00003FEB">
          <w:pPr>
            <w:pStyle w:val="TOC3"/>
            <w:tabs>
              <w:tab w:val="right" w:leader="dot" w:pos="9742"/>
            </w:tabs>
            <w:rPr>
              <w:del w:id="1824" w:author="Huy Duc. Nguyen" w:date="2017-08-29T13:10:00Z"/>
              <w:rFonts w:asciiTheme="minorHAnsi" w:hAnsiTheme="minorHAnsi" w:cstheme="minorBidi"/>
              <w:noProof/>
              <w:kern w:val="2"/>
              <w:sz w:val="21"/>
              <w:szCs w:val="22"/>
              <w:lang w:val="en-US" w:eastAsia="ja-JP"/>
            </w:rPr>
          </w:pPr>
          <w:del w:id="1825" w:author="Huy Duc. Nguyen" w:date="2017-08-29T13:10:00Z">
            <w:r w:rsidRPr="00442CC0" w:rsidDel="00A81686">
              <w:rPr>
                <w:rPrChange w:id="1826" w:author=" " w:date="2017-03-09T11:18:00Z">
                  <w:rPr>
                    <w:rStyle w:val="Hyperlink"/>
                    <w:noProof/>
                    <w14:scene3d>
                      <w14:camera w14:prst="orthographicFront"/>
                      <w14:lightRig w14:rig="threePt" w14:dir="t">
                        <w14:rot w14:lat="0" w14:lon="0" w14:rev="0"/>
                      </w14:lightRig>
                    </w14:scene3d>
                  </w:rPr>
                </w:rPrChange>
              </w:rPr>
              <w:delText>5.24.7. Ethernet Bit error rate (BER)</w:delText>
            </w:r>
            <w:r w:rsidDel="00A81686">
              <w:rPr>
                <w:noProof/>
                <w:webHidden/>
              </w:rPr>
              <w:tab/>
              <w:delText>148</w:delText>
            </w:r>
          </w:del>
        </w:p>
        <w:p w:rsidR="005C1548" w:rsidRDefault="005C1548">
          <w:r>
            <w:rPr>
              <w:b/>
              <w:bCs/>
              <w:lang w:val="ja-JP"/>
            </w:rPr>
            <w:fldChar w:fldCharType="end"/>
          </w:r>
        </w:p>
      </w:sdtContent>
    </w:sdt>
    <w:p w:rsidR="00381CCB" w:rsidRDefault="00381CCB">
      <w:pPr>
        <w:rPr>
          <w:rFonts w:ascii="Arial" w:hAnsi="Arial"/>
          <w:b/>
          <w:kern w:val="28"/>
          <w:sz w:val="28"/>
          <w:lang w:val="en-US"/>
        </w:rPr>
      </w:pPr>
      <w:r>
        <w:rPr>
          <w:sz w:val="28"/>
          <w:lang w:val="en-US"/>
        </w:rPr>
        <w:br w:type="page"/>
      </w:r>
    </w:p>
    <w:p w:rsidR="00955E9B" w:rsidRPr="00651005" w:rsidRDefault="00955E9B" w:rsidP="00955E9B">
      <w:pPr>
        <w:pStyle w:val="Heading1"/>
      </w:pPr>
      <w:bookmarkStart w:id="1827" w:name="_Toc491775562"/>
      <w:r w:rsidRPr="006C3F5F">
        <w:lastRenderedPageBreak/>
        <w:t>Revision History</w:t>
      </w:r>
      <w:bookmarkEnd w:id="1827"/>
    </w:p>
    <w:p w:rsidR="001168A2" w:rsidRPr="00A05834" w:rsidDel="00617DAB" w:rsidRDefault="00EF6DFB">
      <w:pPr>
        <w:rPr>
          <w:del w:id="1828" w:author="Kazuhiro Takagi" w:date="2017-03-15T10:24:00Z"/>
          <w:color w:val="FF0000"/>
          <w:sz w:val="22"/>
          <w:szCs w:val="22"/>
        </w:rPr>
      </w:pPr>
      <w:del w:id="1829" w:author="Huy Duc. Nguyen" w:date="2017-08-29T12:47:00Z">
        <w:r w:rsidDel="00433051">
          <w:rPr>
            <w:sz w:val="22"/>
            <w:szCs w:val="22"/>
          </w:rPr>
          <w:delText>Following changes have been made on top of of</w:delText>
        </w:r>
        <w:r w:rsidRPr="005153DE" w:rsidDel="00433051">
          <w:rPr>
            <w:sz w:val="22"/>
            <w:szCs w:val="22"/>
          </w:rPr>
          <w:delText xml:space="preserve">ficial </w:delText>
        </w:r>
        <w:r w:rsidR="00C96344" w:rsidRPr="005153DE" w:rsidDel="00433051">
          <w:rPr>
            <w:sz w:val="22"/>
            <w:szCs w:val="22"/>
          </w:rPr>
          <w:delText xml:space="preserve">End of </w:delText>
        </w:r>
        <w:r w:rsidR="005153DE" w:rsidRPr="005153DE" w:rsidDel="00433051">
          <w:rPr>
            <w:rFonts w:hint="eastAsia"/>
            <w:sz w:val="22"/>
            <w:szCs w:val="22"/>
            <w:lang w:eastAsia="ja-JP"/>
          </w:rPr>
          <w:delText>MM</w:delText>
        </w:r>
        <w:r w:rsidR="00C96344" w:rsidRPr="005153DE" w:rsidDel="00433051">
          <w:rPr>
            <w:sz w:val="22"/>
            <w:szCs w:val="22"/>
          </w:rPr>
          <w:delText xml:space="preserve"> </w:delText>
        </w:r>
      </w:del>
      <w:ins w:id="1830" w:author="Kazuhiro Takagi" w:date="2017-03-15T10:22:00Z">
        <w:del w:id="1831" w:author="Huy Duc. Nguyen" w:date="2017-08-29T12:47:00Z">
          <w:r w:rsidR="00617DAB" w:rsidDel="00433051">
            <w:rPr>
              <w:sz w:val="22"/>
              <w:szCs w:val="22"/>
              <w:lang w:eastAsia="ja-JP"/>
            </w:rPr>
            <w:delText>Feb 28</w:delText>
          </w:r>
          <w:r w:rsidR="00617DAB" w:rsidRPr="005153DE" w:rsidDel="00433051">
            <w:rPr>
              <w:sz w:val="22"/>
              <w:szCs w:val="22"/>
            </w:rPr>
            <w:delText xml:space="preserve"> </w:delText>
          </w:r>
        </w:del>
      </w:ins>
      <w:del w:id="1832" w:author="Huy Duc. Nguyen" w:date="2017-08-29T12:47:00Z">
        <w:r w:rsidR="00C96344" w:rsidRPr="005153DE" w:rsidDel="00433051">
          <w:rPr>
            <w:sz w:val="22"/>
            <w:szCs w:val="22"/>
          </w:rPr>
          <w:delText>release</w:delText>
        </w:r>
      </w:del>
      <w:ins w:id="1833" w:author="Kazuhiro Takagi" w:date="2017-03-15T10:24:00Z">
        <w:del w:id="1834" w:author="Huy Duc. Nguyen" w:date="2017-08-29T12:47:00Z">
          <w:r w:rsidR="00617DAB" w:rsidDel="00433051">
            <w:rPr>
              <w:sz w:val="22"/>
              <w:szCs w:val="22"/>
            </w:rPr>
            <w:delText>.</w:delText>
          </w:r>
        </w:del>
      </w:ins>
      <w:del w:id="1835" w:author="Kazuhiro Takagi" w:date="2017-03-15T10:24:00Z">
        <w:r w:rsidR="00C96344" w:rsidRPr="005153DE" w:rsidDel="00617DAB">
          <w:rPr>
            <w:sz w:val="22"/>
            <w:szCs w:val="22"/>
          </w:rPr>
          <w:delText xml:space="preserve"> (Dated as</w:delText>
        </w:r>
        <w:r w:rsidR="005153DE" w:rsidRPr="005153DE" w:rsidDel="00617DAB">
          <w:rPr>
            <w:rFonts w:hint="eastAsia"/>
            <w:sz w:val="22"/>
            <w:szCs w:val="22"/>
            <w:lang w:eastAsia="ja-JP"/>
          </w:rPr>
          <w:delText xml:space="preserve"> MM DD</w:delText>
        </w:r>
        <w:r w:rsidR="00C96344" w:rsidRPr="005153DE" w:rsidDel="00617DAB">
          <w:rPr>
            <w:sz w:val="22"/>
            <w:szCs w:val="22"/>
          </w:rPr>
          <w:delText>,</w:delText>
        </w:r>
        <w:r w:rsidR="005153DE" w:rsidRPr="005153DE" w:rsidDel="00617DAB">
          <w:rPr>
            <w:sz w:val="22"/>
            <w:szCs w:val="22"/>
          </w:rPr>
          <w:delText xml:space="preserve"> 201</w:delText>
        </w:r>
        <w:r w:rsidR="005153DE" w:rsidRPr="005153DE" w:rsidDel="00617DAB">
          <w:rPr>
            <w:rFonts w:hint="eastAsia"/>
            <w:sz w:val="22"/>
            <w:szCs w:val="22"/>
            <w:lang w:eastAsia="ja-JP"/>
          </w:rPr>
          <w:delText>7</w:delText>
        </w:r>
        <w:r w:rsidR="00C96344" w:rsidRPr="005153DE" w:rsidDel="00617DAB">
          <w:rPr>
            <w:sz w:val="22"/>
            <w:szCs w:val="22"/>
          </w:rPr>
          <w:delText>:</w:delText>
        </w:r>
      </w:del>
    </w:p>
    <w:p w:rsidR="004B4E3E" w:rsidDel="00433051" w:rsidRDefault="00D06A52">
      <w:pPr>
        <w:rPr>
          <w:del w:id="1836" w:author="Huy Duc. Nguyen" w:date="2017-08-29T12:47:00Z"/>
          <w:sz w:val="22"/>
          <w:szCs w:val="22"/>
          <w:lang w:eastAsia="ja-JP"/>
        </w:rPr>
      </w:pPr>
      <w:del w:id="1837" w:author="Kazuhiro Takagi" w:date="2017-03-15T10:24:00Z">
        <w:r w:rsidDel="00617DAB">
          <w:rPr>
            <w:rFonts w:hint="eastAsia"/>
            <w:sz w:val="22"/>
            <w:szCs w:val="22"/>
            <w:lang w:eastAsia="ja-JP"/>
          </w:rPr>
          <w:delText>T.B.D</w:delText>
        </w:r>
      </w:del>
    </w:p>
    <w:p w:rsidR="005E0A3D" w:rsidRDefault="005E0A3D">
      <w:pPr>
        <w:rPr>
          <w:sz w:val="22"/>
          <w:szCs w:val="22"/>
          <w:lang w:eastAsia="ja-JP"/>
        </w:rPr>
      </w:pPr>
    </w:p>
    <w:tbl>
      <w:tblPr>
        <w:tblStyle w:val="TableGrid"/>
        <w:tblW w:w="0" w:type="auto"/>
        <w:tblLook w:val="04A0" w:firstRow="1" w:lastRow="0" w:firstColumn="1" w:lastColumn="0" w:noHBand="0" w:noVBand="1"/>
        <w:tblPrChange w:id="1838" w:author="Kazuhiro Takagi" w:date="2017-03-15T10:24:00Z">
          <w:tblPr>
            <w:tblStyle w:val="TableGrid"/>
            <w:tblW w:w="0" w:type="auto"/>
            <w:tblLook w:val="04A0" w:firstRow="1" w:lastRow="0" w:firstColumn="1" w:lastColumn="0" w:noHBand="0" w:noVBand="1"/>
          </w:tblPr>
        </w:tblPrChange>
      </w:tblPr>
      <w:tblGrid>
        <w:gridCol w:w="909"/>
        <w:gridCol w:w="1893"/>
        <w:gridCol w:w="2976"/>
        <w:gridCol w:w="3793"/>
        <w:tblGridChange w:id="1839">
          <w:tblGrid>
            <w:gridCol w:w="909"/>
            <w:gridCol w:w="1751"/>
            <w:gridCol w:w="142"/>
            <w:gridCol w:w="2835"/>
            <w:gridCol w:w="141"/>
            <w:gridCol w:w="3793"/>
          </w:tblGrid>
        </w:tblGridChange>
      </w:tblGrid>
      <w:tr w:rsidR="00005C05" w:rsidTr="00617DAB">
        <w:tc>
          <w:tcPr>
            <w:tcW w:w="909" w:type="dxa"/>
            <w:tcPrChange w:id="1840" w:author="Kazuhiro Takagi" w:date="2017-03-15T10:24:00Z">
              <w:tcPr>
                <w:tcW w:w="909" w:type="dxa"/>
              </w:tcPr>
            </w:tcPrChange>
          </w:tcPr>
          <w:p w:rsidR="00005C05" w:rsidRDefault="00005C05">
            <w:pPr>
              <w:rPr>
                <w:sz w:val="22"/>
                <w:szCs w:val="22"/>
                <w:lang w:eastAsia="ja-JP"/>
              </w:rPr>
            </w:pPr>
            <w:r>
              <w:rPr>
                <w:rFonts w:hint="eastAsia"/>
                <w:sz w:val="22"/>
                <w:szCs w:val="22"/>
                <w:lang w:eastAsia="ja-JP"/>
              </w:rPr>
              <w:t>rev</w:t>
            </w:r>
          </w:p>
        </w:tc>
        <w:tc>
          <w:tcPr>
            <w:tcW w:w="1893" w:type="dxa"/>
            <w:tcPrChange w:id="1841" w:author="Kazuhiro Takagi" w:date="2017-03-15T10:24:00Z">
              <w:tcPr>
                <w:tcW w:w="1751" w:type="dxa"/>
              </w:tcPr>
            </w:tcPrChange>
          </w:tcPr>
          <w:p w:rsidR="00005C05" w:rsidRDefault="00005C05">
            <w:pPr>
              <w:rPr>
                <w:sz w:val="22"/>
                <w:szCs w:val="22"/>
                <w:lang w:eastAsia="ja-JP"/>
              </w:rPr>
            </w:pPr>
            <w:r>
              <w:rPr>
                <w:rFonts w:hint="eastAsia"/>
                <w:sz w:val="22"/>
                <w:szCs w:val="22"/>
                <w:lang w:eastAsia="ja-JP"/>
              </w:rPr>
              <w:t>Date</w:t>
            </w:r>
          </w:p>
        </w:tc>
        <w:tc>
          <w:tcPr>
            <w:tcW w:w="2976" w:type="dxa"/>
            <w:tcPrChange w:id="1842" w:author="Kazuhiro Takagi" w:date="2017-03-15T10:24:00Z">
              <w:tcPr>
                <w:tcW w:w="2977" w:type="dxa"/>
                <w:gridSpan w:val="2"/>
              </w:tcPr>
            </w:tcPrChange>
          </w:tcPr>
          <w:p w:rsidR="00005C05" w:rsidRDefault="00005C05">
            <w:pPr>
              <w:rPr>
                <w:sz w:val="22"/>
                <w:szCs w:val="22"/>
                <w:lang w:eastAsia="ja-JP"/>
              </w:rPr>
            </w:pPr>
            <w:r>
              <w:rPr>
                <w:rFonts w:hint="eastAsia"/>
                <w:sz w:val="22"/>
                <w:szCs w:val="22"/>
                <w:lang w:eastAsia="ja-JP"/>
              </w:rPr>
              <w:t>Description</w:t>
            </w:r>
          </w:p>
        </w:tc>
        <w:tc>
          <w:tcPr>
            <w:tcW w:w="3793" w:type="dxa"/>
            <w:tcPrChange w:id="1843" w:author="Kazuhiro Takagi" w:date="2017-03-15T10:24:00Z">
              <w:tcPr>
                <w:tcW w:w="3934" w:type="dxa"/>
                <w:gridSpan w:val="2"/>
              </w:tcPr>
            </w:tcPrChange>
          </w:tcPr>
          <w:p w:rsidR="00005C05" w:rsidRDefault="00005C05">
            <w:pPr>
              <w:rPr>
                <w:sz w:val="22"/>
                <w:szCs w:val="22"/>
                <w:lang w:eastAsia="ja-JP"/>
              </w:rPr>
            </w:pPr>
            <w:r>
              <w:rPr>
                <w:rFonts w:hint="eastAsia"/>
                <w:sz w:val="22"/>
                <w:szCs w:val="22"/>
                <w:lang w:eastAsia="ja-JP"/>
              </w:rPr>
              <w:t>Note</w:t>
            </w:r>
          </w:p>
        </w:tc>
      </w:tr>
      <w:tr w:rsidR="00005C05" w:rsidDel="00617DAB" w:rsidTr="00617DAB">
        <w:trPr>
          <w:del w:id="1844" w:author="Kazuhiro Takagi" w:date="2017-03-15T10:23:00Z"/>
        </w:trPr>
        <w:tc>
          <w:tcPr>
            <w:tcW w:w="909" w:type="dxa"/>
            <w:tcPrChange w:id="1845" w:author="Kazuhiro Takagi" w:date="2017-03-15T10:24:00Z">
              <w:tcPr>
                <w:tcW w:w="909" w:type="dxa"/>
              </w:tcPr>
            </w:tcPrChange>
          </w:tcPr>
          <w:p w:rsidR="00005C05" w:rsidDel="00617DAB" w:rsidRDefault="000C7EE7">
            <w:pPr>
              <w:rPr>
                <w:del w:id="1846" w:author="Kazuhiro Takagi" w:date="2017-03-15T10:23:00Z"/>
                <w:sz w:val="22"/>
                <w:szCs w:val="22"/>
                <w:lang w:eastAsia="ja-JP"/>
              </w:rPr>
            </w:pPr>
            <w:del w:id="1847" w:author="Kazuhiro Takagi" w:date="2017-03-15T10:23:00Z">
              <w:r w:rsidDel="00617DAB">
                <w:rPr>
                  <w:rFonts w:hint="eastAsia"/>
                  <w:sz w:val="22"/>
                  <w:szCs w:val="22"/>
                  <w:lang w:eastAsia="ja-JP"/>
                </w:rPr>
                <w:delText>0.2</w:delText>
              </w:r>
            </w:del>
          </w:p>
        </w:tc>
        <w:tc>
          <w:tcPr>
            <w:tcW w:w="1893" w:type="dxa"/>
            <w:tcPrChange w:id="1848" w:author="Kazuhiro Takagi" w:date="2017-03-15T10:24:00Z">
              <w:tcPr>
                <w:tcW w:w="1751" w:type="dxa"/>
              </w:tcPr>
            </w:tcPrChange>
          </w:tcPr>
          <w:p w:rsidR="00005C05" w:rsidDel="00617DAB" w:rsidRDefault="00005C05">
            <w:pPr>
              <w:rPr>
                <w:del w:id="1849" w:author="Kazuhiro Takagi" w:date="2017-03-15T10:23:00Z"/>
                <w:sz w:val="22"/>
                <w:szCs w:val="22"/>
                <w:lang w:eastAsia="ja-JP"/>
              </w:rPr>
            </w:pPr>
            <w:del w:id="1850" w:author="Kazuhiro Takagi" w:date="2017-03-15T10:23:00Z">
              <w:r w:rsidDel="00617DAB">
                <w:rPr>
                  <w:rFonts w:hint="eastAsia"/>
                  <w:sz w:val="22"/>
                  <w:szCs w:val="22"/>
                  <w:lang w:eastAsia="ja-JP"/>
                </w:rPr>
                <w:delText>Jan 20</w:delText>
              </w:r>
              <w:r w:rsidDel="00617DAB">
                <w:rPr>
                  <w:sz w:val="22"/>
                  <w:szCs w:val="22"/>
                  <w:lang w:eastAsia="ja-JP"/>
                </w:rPr>
                <w:delText>, 2017</w:delText>
              </w:r>
            </w:del>
          </w:p>
        </w:tc>
        <w:tc>
          <w:tcPr>
            <w:tcW w:w="2976" w:type="dxa"/>
            <w:tcPrChange w:id="1851" w:author="Kazuhiro Takagi" w:date="2017-03-15T10:24:00Z">
              <w:tcPr>
                <w:tcW w:w="2977" w:type="dxa"/>
                <w:gridSpan w:val="2"/>
              </w:tcPr>
            </w:tcPrChange>
          </w:tcPr>
          <w:p w:rsidR="00005C05" w:rsidDel="00617DAB" w:rsidRDefault="00005C05">
            <w:pPr>
              <w:rPr>
                <w:del w:id="1852" w:author="Kazuhiro Takagi" w:date="2017-03-15T10:23:00Z"/>
                <w:sz w:val="22"/>
                <w:szCs w:val="22"/>
                <w:lang w:eastAsia="ja-JP"/>
              </w:rPr>
            </w:pPr>
            <w:del w:id="1853" w:author="Kazuhiro Takagi" w:date="2017-03-15T10:23:00Z">
              <w:r w:rsidDel="00617DAB">
                <w:rPr>
                  <w:rFonts w:hint="eastAsia"/>
                  <w:sz w:val="22"/>
                  <w:szCs w:val="22"/>
                  <w:lang w:eastAsia="ja-JP"/>
                </w:rPr>
                <w:delText>Initial release</w:delText>
              </w:r>
            </w:del>
          </w:p>
        </w:tc>
        <w:tc>
          <w:tcPr>
            <w:tcW w:w="3793" w:type="dxa"/>
            <w:tcPrChange w:id="1854" w:author="Kazuhiro Takagi" w:date="2017-03-15T10:24:00Z">
              <w:tcPr>
                <w:tcW w:w="3934" w:type="dxa"/>
                <w:gridSpan w:val="2"/>
              </w:tcPr>
            </w:tcPrChange>
          </w:tcPr>
          <w:p w:rsidR="00005C05" w:rsidDel="00617DAB" w:rsidRDefault="00005C05">
            <w:pPr>
              <w:rPr>
                <w:del w:id="1855" w:author="Kazuhiro Takagi" w:date="2017-03-15T10:23:00Z"/>
                <w:sz w:val="22"/>
                <w:szCs w:val="22"/>
                <w:lang w:eastAsia="ja-JP"/>
              </w:rPr>
            </w:pPr>
            <w:del w:id="1856" w:author="Kazuhiro Takagi" w:date="2017-03-15T10:23:00Z">
              <w:r w:rsidDel="00617DAB">
                <w:rPr>
                  <w:rFonts w:hint="eastAsia"/>
                  <w:sz w:val="22"/>
                  <w:szCs w:val="22"/>
                  <w:lang w:eastAsia="ja-JP"/>
                </w:rPr>
                <w:delText>Under construction</w:delText>
              </w:r>
            </w:del>
          </w:p>
        </w:tc>
      </w:tr>
      <w:tr w:rsidR="00005C05" w:rsidRPr="0088500D" w:rsidDel="00617DAB" w:rsidTr="00617DAB">
        <w:trPr>
          <w:del w:id="1857" w:author="Kazuhiro Takagi" w:date="2017-03-15T10:23:00Z"/>
        </w:trPr>
        <w:tc>
          <w:tcPr>
            <w:tcW w:w="909" w:type="dxa"/>
            <w:tcPrChange w:id="1858" w:author="Kazuhiro Takagi" w:date="2017-03-15T10:24:00Z">
              <w:tcPr>
                <w:tcW w:w="909" w:type="dxa"/>
              </w:tcPr>
            </w:tcPrChange>
          </w:tcPr>
          <w:p w:rsidR="00005C05" w:rsidDel="00617DAB" w:rsidRDefault="00CF525D">
            <w:pPr>
              <w:rPr>
                <w:del w:id="1859" w:author="Kazuhiro Takagi" w:date="2017-03-15T10:23:00Z"/>
                <w:sz w:val="22"/>
                <w:szCs w:val="22"/>
                <w:lang w:eastAsia="ja-JP"/>
              </w:rPr>
            </w:pPr>
            <w:del w:id="1860" w:author="Kazuhiro Takagi" w:date="2017-03-15T10:23:00Z">
              <w:r w:rsidDel="00617DAB">
                <w:rPr>
                  <w:rFonts w:hint="eastAsia"/>
                  <w:sz w:val="22"/>
                  <w:szCs w:val="22"/>
                  <w:lang w:eastAsia="ja-JP"/>
                </w:rPr>
                <w:delText>0.3</w:delText>
              </w:r>
            </w:del>
          </w:p>
        </w:tc>
        <w:tc>
          <w:tcPr>
            <w:tcW w:w="1893" w:type="dxa"/>
            <w:tcPrChange w:id="1861" w:author="Kazuhiro Takagi" w:date="2017-03-15T10:24:00Z">
              <w:tcPr>
                <w:tcW w:w="1751" w:type="dxa"/>
              </w:tcPr>
            </w:tcPrChange>
          </w:tcPr>
          <w:p w:rsidR="00005C05" w:rsidDel="00617DAB" w:rsidRDefault="00CF525D">
            <w:pPr>
              <w:rPr>
                <w:del w:id="1862" w:author="Kazuhiro Takagi" w:date="2017-03-15T10:23:00Z"/>
                <w:sz w:val="22"/>
                <w:szCs w:val="22"/>
                <w:lang w:eastAsia="ja-JP"/>
              </w:rPr>
            </w:pPr>
            <w:del w:id="1863" w:author="Kazuhiro Takagi" w:date="2017-03-15T10:23:00Z">
              <w:r w:rsidDel="00617DAB">
                <w:rPr>
                  <w:rFonts w:hint="eastAsia"/>
                  <w:sz w:val="22"/>
                  <w:szCs w:val="22"/>
                  <w:lang w:eastAsia="ja-JP"/>
                </w:rPr>
                <w:delText>Jan 27, 2017</w:delText>
              </w:r>
            </w:del>
          </w:p>
        </w:tc>
        <w:tc>
          <w:tcPr>
            <w:tcW w:w="2976" w:type="dxa"/>
            <w:tcPrChange w:id="1864" w:author="Kazuhiro Takagi" w:date="2017-03-15T10:24:00Z">
              <w:tcPr>
                <w:tcW w:w="2977" w:type="dxa"/>
                <w:gridSpan w:val="2"/>
              </w:tcPr>
            </w:tcPrChange>
          </w:tcPr>
          <w:p w:rsidR="00005C05" w:rsidDel="00617DAB" w:rsidRDefault="00D1256F">
            <w:pPr>
              <w:rPr>
                <w:del w:id="1865" w:author="Kazuhiro Takagi" w:date="2017-03-15T10:23:00Z"/>
                <w:sz w:val="22"/>
                <w:szCs w:val="22"/>
                <w:lang w:eastAsia="ja-JP"/>
              </w:rPr>
            </w:pPr>
            <w:del w:id="1866" w:author="Kazuhiro Takagi" w:date="2017-03-15T10:23:00Z">
              <w:r w:rsidDel="00617DAB">
                <w:rPr>
                  <w:rFonts w:hint="eastAsia"/>
                  <w:sz w:val="22"/>
                  <w:szCs w:val="22"/>
                  <w:lang w:eastAsia="ja-JP"/>
                </w:rPr>
                <w:delText>Added section 5.7 and after</w:delText>
              </w:r>
            </w:del>
          </w:p>
        </w:tc>
        <w:tc>
          <w:tcPr>
            <w:tcW w:w="3793" w:type="dxa"/>
            <w:tcPrChange w:id="1867" w:author="Kazuhiro Takagi" w:date="2017-03-15T10:24:00Z">
              <w:tcPr>
                <w:tcW w:w="3934" w:type="dxa"/>
                <w:gridSpan w:val="2"/>
              </w:tcPr>
            </w:tcPrChange>
          </w:tcPr>
          <w:p w:rsidR="00005C05" w:rsidDel="00617DAB" w:rsidRDefault="0088500D">
            <w:pPr>
              <w:rPr>
                <w:del w:id="1868" w:author="Kazuhiro Takagi" w:date="2017-03-15T10:23:00Z"/>
                <w:sz w:val="22"/>
                <w:szCs w:val="22"/>
                <w:lang w:eastAsia="ja-JP"/>
              </w:rPr>
            </w:pPr>
            <w:del w:id="1869" w:author="Kazuhiro Takagi" w:date="2017-03-15T10:23:00Z">
              <w:r w:rsidDel="00617DAB">
                <w:rPr>
                  <w:rFonts w:hint="eastAsia"/>
                  <w:sz w:val="22"/>
                  <w:szCs w:val="22"/>
                  <w:lang w:eastAsia="ja-JP"/>
                </w:rPr>
                <w:delText xml:space="preserve">Under construction of </w:delText>
              </w:r>
              <w:r w:rsidDel="00617DAB">
                <w:rPr>
                  <w:sz w:val="22"/>
                  <w:szCs w:val="22"/>
                  <w:lang w:eastAsia="ja-JP"/>
                </w:rPr>
                <w:delText>“How to measure” each test detail.</w:delText>
              </w:r>
            </w:del>
          </w:p>
        </w:tc>
      </w:tr>
      <w:tr w:rsidR="00005C05" w:rsidDel="00617DAB" w:rsidTr="00617DAB">
        <w:trPr>
          <w:del w:id="1870" w:author="Kazuhiro Takagi" w:date="2017-03-15T10:23:00Z"/>
        </w:trPr>
        <w:tc>
          <w:tcPr>
            <w:tcW w:w="909" w:type="dxa"/>
            <w:tcPrChange w:id="1871" w:author="Kazuhiro Takagi" w:date="2017-03-15T10:24:00Z">
              <w:tcPr>
                <w:tcW w:w="909" w:type="dxa"/>
              </w:tcPr>
            </w:tcPrChange>
          </w:tcPr>
          <w:p w:rsidR="00005C05" w:rsidDel="00617DAB" w:rsidRDefault="00E40261">
            <w:pPr>
              <w:rPr>
                <w:del w:id="1872" w:author="Kazuhiro Takagi" w:date="2017-03-15T10:23:00Z"/>
                <w:sz w:val="22"/>
                <w:szCs w:val="22"/>
                <w:lang w:eastAsia="ja-JP"/>
              </w:rPr>
            </w:pPr>
            <w:del w:id="1873" w:author="Kazuhiro Takagi" w:date="2017-03-15T10:23:00Z">
              <w:r w:rsidDel="00617DAB">
                <w:rPr>
                  <w:rFonts w:hint="eastAsia"/>
                  <w:sz w:val="22"/>
                  <w:szCs w:val="22"/>
                  <w:lang w:eastAsia="ja-JP"/>
                </w:rPr>
                <w:delText>0.4</w:delText>
              </w:r>
            </w:del>
          </w:p>
        </w:tc>
        <w:tc>
          <w:tcPr>
            <w:tcW w:w="1893" w:type="dxa"/>
            <w:tcPrChange w:id="1874" w:author="Kazuhiro Takagi" w:date="2017-03-15T10:24:00Z">
              <w:tcPr>
                <w:tcW w:w="1751" w:type="dxa"/>
              </w:tcPr>
            </w:tcPrChange>
          </w:tcPr>
          <w:p w:rsidR="00005C05" w:rsidDel="00617DAB" w:rsidRDefault="00E40261">
            <w:pPr>
              <w:rPr>
                <w:del w:id="1875" w:author="Kazuhiro Takagi" w:date="2017-03-15T10:23:00Z"/>
                <w:sz w:val="22"/>
                <w:szCs w:val="22"/>
                <w:lang w:eastAsia="ja-JP"/>
              </w:rPr>
            </w:pPr>
            <w:del w:id="1876" w:author="Kazuhiro Takagi" w:date="2017-03-15T10:23:00Z">
              <w:r w:rsidDel="00617DAB">
                <w:rPr>
                  <w:rFonts w:hint="eastAsia"/>
                  <w:sz w:val="22"/>
                  <w:szCs w:val="22"/>
                  <w:lang w:eastAsia="ja-JP"/>
                </w:rPr>
                <w:delText>F</w:delText>
              </w:r>
              <w:r w:rsidDel="00617DAB">
                <w:rPr>
                  <w:sz w:val="22"/>
                  <w:szCs w:val="22"/>
                  <w:lang w:eastAsia="ja-JP"/>
                </w:rPr>
                <w:delText>eb 0</w:delText>
              </w:r>
              <w:r w:rsidR="000753C4" w:rsidDel="00617DAB">
                <w:rPr>
                  <w:sz w:val="22"/>
                  <w:szCs w:val="22"/>
                  <w:lang w:eastAsia="ja-JP"/>
                </w:rPr>
                <w:delText>3</w:delText>
              </w:r>
              <w:r w:rsidDel="00617DAB">
                <w:rPr>
                  <w:sz w:val="22"/>
                  <w:szCs w:val="22"/>
                  <w:lang w:eastAsia="ja-JP"/>
                </w:rPr>
                <w:delText>, 2017</w:delText>
              </w:r>
            </w:del>
          </w:p>
        </w:tc>
        <w:tc>
          <w:tcPr>
            <w:tcW w:w="2976" w:type="dxa"/>
            <w:tcPrChange w:id="1877" w:author="Kazuhiro Takagi" w:date="2017-03-15T10:24:00Z">
              <w:tcPr>
                <w:tcW w:w="2977" w:type="dxa"/>
                <w:gridSpan w:val="2"/>
              </w:tcPr>
            </w:tcPrChange>
          </w:tcPr>
          <w:p w:rsidR="00005C05" w:rsidDel="00617DAB" w:rsidRDefault="00176FC4">
            <w:pPr>
              <w:rPr>
                <w:del w:id="1878" w:author="Kazuhiro Takagi" w:date="2017-03-15T10:23:00Z"/>
                <w:sz w:val="22"/>
                <w:szCs w:val="22"/>
                <w:lang w:eastAsia="ja-JP"/>
              </w:rPr>
            </w:pPr>
            <w:del w:id="1879" w:author="Kazuhiro Takagi" w:date="2017-03-15T10:23:00Z">
              <w:r w:rsidDel="00617DAB">
                <w:rPr>
                  <w:rFonts w:hint="eastAsia"/>
                  <w:sz w:val="22"/>
                  <w:szCs w:val="22"/>
                  <w:lang w:eastAsia="ja-JP"/>
                </w:rPr>
                <w:delText xml:space="preserve">Fill out </w:delText>
              </w:r>
              <w:r w:rsidR="00471D4C" w:rsidDel="00617DAB">
                <w:rPr>
                  <w:sz w:val="22"/>
                  <w:szCs w:val="22"/>
                  <w:lang w:eastAsia="ja-JP"/>
                </w:rPr>
                <w:delText>“</w:delText>
              </w:r>
              <w:r w:rsidDel="00617DAB">
                <w:rPr>
                  <w:sz w:val="22"/>
                  <w:szCs w:val="22"/>
                  <w:lang w:eastAsia="ja-JP"/>
                </w:rPr>
                <w:delText>How to measure</w:delText>
              </w:r>
              <w:r w:rsidR="00471D4C" w:rsidDel="00617DAB">
                <w:rPr>
                  <w:sz w:val="22"/>
                  <w:szCs w:val="22"/>
                  <w:lang w:eastAsia="ja-JP"/>
                </w:rPr>
                <w:delText>”</w:delText>
              </w:r>
              <w:r w:rsidDel="00617DAB">
                <w:rPr>
                  <w:sz w:val="22"/>
                  <w:szCs w:val="22"/>
                  <w:lang w:eastAsia="ja-JP"/>
                </w:rPr>
                <w:delText xml:space="preserve">, </w:delText>
              </w:r>
              <w:r w:rsidR="00471D4C" w:rsidDel="00617DAB">
                <w:rPr>
                  <w:sz w:val="22"/>
                  <w:szCs w:val="22"/>
                  <w:lang w:eastAsia="ja-JP"/>
                </w:rPr>
                <w:delText>“R</w:delText>
              </w:r>
              <w:r w:rsidDel="00617DAB">
                <w:rPr>
                  <w:sz w:val="22"/>
                  <w:szCs w:val="22"/>
                  <w:lang w:eastAsia="ja-JP"/>
                </w:rPr>
                <w:delText>esult</w:delText>
              </w:r>
              <w:r w:rsidR="00471D4C" w:rsidDel="00617DAB">
                <w:rPr>
                  <w:sz w:val="22"/>
                  <w:szCs w:val="22"/>
                  <w:lang w:eastAsia="ja-JP"/>
                </w:rPr>
                <w:delText>”</w:delText>
              </w:r>
              <w:r w:rsidDel="00617DAB">
                <w:rPr>
                  <w:sz w:val="22"/>
                  <w:szCs w:val="22"/>
                  <w:lang w:eastAsia="ja-JP"/>
                </w:rPr>
                <w:delText xml:space="preserve">, and </w:delText>
              </w:r>
              <w:r w:rsidR="00471D4C" w:rsidDel="00617DAB">
                <w:rPr>
                  <w:sz w:val="22"/>
                  <w:szCs w:val="22"/>
                  <w:lang w:eastAsia="ja-JP"/>
                </w:rPr>
                <w:delText>“C</w:delText>
              </w:r>
              <w:r w:rsidDel="00617DAB">
                <w:rPr>
                  <w:sz w:val="22"/>
                  <w:szCs w:val="22"/>
                  <w:lang w:eastAsia="ja-JP"/>
                </w:rPr>
                <w:delText>onsideration</w:delText>
              </w:r>
              <w:r w:rsidR="00471D4C" w:rsidDel="00617DAB">
                <w:rPr>
                  <w:sz w:val="22"/>
                  <w:szCs w:val="22"/>
                  <w:lang w:eastAsia="ja-JP"/>
                </w:rPr>
                <w:delText>”</w:delText>
              </w:r>
              <w:r w:rsidDel="00617DAB">
                <w:rPr>
                  <w:sz w:val="22"/>
                  <w:szCs w:val="22"/>
                  <w:lang w:eastAsia="ja-JP"/>
                </w:rPr>
                <w:delText xml:space="preserve"> of</w:delText>
              </w:r>
              <w:r w:rsidDel="00617DAB">
                <w:rPr>
                  <w:rFonts w:hint="eastAsia"/>
                  <w:sz w:val="22"/>
                  <w:szCs w:val="22"/>
                  <w:lang w:eastAsia="ja-JP"/>
                </w:rPr>
                <w:delText xml:space="preserve"> 5.6 and 5.16.</w:delText>
              </w:r>
            </w:del>
          </w:p>
        </w:tc>
        <w:tc>
          <w:tcPr>
            <w:tcW w:w="3793" w:type="dxa"/>
            <w:tcPrChange w:id="1880" w:author="Kazuhiro Takagi" w:date="2017-03-15T10:24:00Z">
              <w:tcPr>
                <w:tcW w:w="3934" w:type="dxa"/>
                <w:gridSpan w:val="2"/>
              </w:tcPr>
            </w:tcPrChange>
          </w:tcPr>
          <w:p w:rsidR="00005C05" w:rsidDel="00617DAB" w:rsidRDefault="00005C05">
            <w:pPr>
              <w:rPr>
                <w:del w:id="1881" w:author="Kazuhiro Takagi" w:date="2017-03-15T10:23:00Z"/>
                <w:sz w:val="22"/>
                <w:szCs w:val="22"/>
                <w:lang w:eastAsia="ja-JP"/>
              </w:rPr>
            </w:pPr>
          </w:p>
        </w:tc>
      </w:tr>
      <w:tr w:rsidR="00510A9A" w:rsidDel="00617DAB" w:rsidTr="00617DAB">
        <w:trPr>
          <w:del w:id="1882" w:author="Kazuhiro Takagi" w:date="2017-03-15T10:23:00Z"/>
        </w:trPr>
        <w:tc>
          <w:tcPr>
            <w:tcW w:w="909" w:type="dxa"/>
            <w:tcPrChange w:id="1883" w:author="Kazuhiro Takagi" w:date="2017-03-15T10:24:00Z">
              <w:tcPr>
                <w:tcW w:w="909" w:type="dxa"/>
              </w:tcPr>
            </w:tcPrChange>
          </w:tcPr>
          <w:p w:rsidR="00510A9A" w:rsidRPr="00510A9A" w:rsidDel="00617DAB" w:rsidRDefault="00510A9A" w:rsidP="00510A9A">
            <w:pPr>
              <w:rPr>
                <w:del w:id="1884" w:author="Kazuhiro Takagi" w:date="2017-03-15T10:23:00Z"/>
                <w:sz w:val="22"/>
                <w:szCs w:val="22"/>
                <w:lang w:eastAsia="ja-JP"/>
              </w:rPr>
            </w:pPr>
            <w:del w:id="1885" w:author="Kazuhiro Takagi" w:date="2017-03-15T10:23:00Z">
              <w:r w:rsidDel="00617DAB">
                <w:rPr>
                  <w:sz w:val="22"/>
                  <w:szCs w:val="22"/>
                  <w:lang w:eastAsia="ja-JP"/>
                </w:rPr>
                <w:delText>0.5</w:delText>
              </w:r>
            </w:del>
          </w:p>
        </w:tc>
        <w:tc>
          <w:tcPr>
            <w:tcW w:w="1893" w:type="dxa"/>
            <w:tcPrChange w:id="1886" w:author="Kazuhiro Takagi" w:date="2017-03-15T10:24:00Z">
              <w:tcPr>
                <w:tcW w:w="1751" w:type="dxa"/>
              </w:tcPr>
            </w:tcPrChange>
          </w:tcPr>
          <w:p w:rsidR="00510A9A" w:rsidDel="00617DAB" w:rsidRDefault="00510A9A" w:rsidP="00510A9A">
            <w:pPr>
              <w:rPr>
                <w:del w:id="1887" w:author="Kazuhiro Takagi" w:date="2017-03-15T10:23:00Z"/>
                <w:sz w:val="22"/>
                <w:szCs w:val="22"/>
                <w:lang w:eastAsia="ja-JP"/>
              </w:rPr>
            </w:pPr>
            <w:del w:id="1888" w:author="Kazuhiro Takagi" w:date="2017-03-15T10:23:00Z">
              <w:r w:rsidDel="00617DAB">
                <w:rPr>
                  <w:rFonts w:hint="eastAsia"/>
                  <w:sz w:val="22"/>
                  <w:szCs w:val="22"/>
                  <w:lang w:eastAsia="ja-JP"/>
                </w:rPr>
                <w:delText>F</w:delText>
              </w:r>
              <w:r w:rsidDel="00617DAB">
                <w:rPr>
                  <w:sz w:val="22"/>
                  <w:szCs w:val="22"/>
                  <w:lang w:eastAsia="ja-JP"/>
                </w:rPr>
                <w:delText>eb 09,2017</w:delText>
              </w:r>
            </w:del>
          </w:p>
        </w:tc>
        <w:tc>
          <w:tcPr>
            <w:tcW w:w="2976" w:type="dxa"/>
            <w:tcPrChange w:id="1889" w:author="Kazuhiro Takagi" w:date="2017-03-15T10:24:00Z">
              <w:tcPr>
                <w:tcW w:w="2977" w:type="dxa"/>
                <w:gridSpan w:val="2"/>
              </w:tcPr>
            </w:tcPrChange>
          </w:tcPr>
          <w:p w:rsidR="00510A9A" w:rsidDel="00617DAB" w:rsidRDefault="00510A9A" w:rsidP="00510A9A">
            <w:pPr>
              <w:rPr>
                <w:del w:id="1890" w:author="Kazuhiro Takagi" w:date="2017-03-15T10:23:00Z"/>
                <w:sz w:val="22"/>
                <w:szCs w:val="22"/>
                <w:lang w:eastAsia="ja-JP"/>
              </w:rPr>
            </w:pPr>
            <w:del w:id="1891" w:author="Kazuhiro Takagi" w:date="2017-03-15T10:23:00Z">
              <w:r w:rsidDel="00617DAB">
                <w:rPr>
                  <w:rFonts w:hint="eastAsia"/>
                  <w:sz w:val="22"/>
                  <w:szCs w:val="22"/>
                  <w:lang w:eastAsia="ja-JP"/>
                </w:rPr>
                <w:delText>Update</w:delText>
              </w:r>
              <w:r w:rsidDel="00617DAB">
                <w:rPr>
                  <w:sz w:val="22"/>
                  <w:szCs w:val="22"/>
                  <w:lang w:eastAsia="ja-JP"/>
                </w:rPr>
                <w:delText xml:space="preserve"> following section.</w:delText>
              </w:r>
            </w:del>
          </w:p>
          <w:p w:rsidR="00510A9A" w:rsidDel="00617DAB" w:rsidRDefault="00510A9A">
            <w:pPr>
              <w:rPr>
                <w:del w:id="1892" w:author="Kazuhiro Takagi" w:date="2017-03-15T10:23:00Z"/>
                <w:sz w:val="22"/>
                <w:szCs w:val="22"/>
                <w:lang w:eastAsia="ja-JP"/>
              </w:rPr>
            </w:pPr>
            <w:del w:id="1893" w:author="Kazuhiro Takagi" w:date="2017-03-15T10:23:00Z">
              <w:r w:rsidDel="00617DAB">
                <w:rPr>
                  <w:rFonts w:hint="eastAsia"/>
                  <w:sz w:val="22"/>
                  <w:szCs w:val="22"/>
                  <w:lang w:eastAsia="ja-JP"/>
                </w:rPr>
                <w:delText xml:space="preserve">3.2, 5, </w:delText>
              </w:r>
              <w:r w:rsidDel="00617DAB">
                <w:rPr>
                  <w:sz w:val="22"/>
                  <w:szCs w:val="22"/>
                  <w:lang w:eastAsia="ja-JP"/>
                </w:rPr>
                <w:delText>5.1,</w:delText>
              </w:r>
              <w:r w:rsidDel="00617DAB">
                <w:delText xml:space="preserve"> </w:delText>
              </w:r>
              <w:r w:rsidRPr="00496E8F" w:rsidDel="00617DAB">
                <w:rPr>
                  <w:rFonts w:hint="eastAsia"/>
                  <w:sz w:val="22"/>
                  <w:szCs w:val="22"/>
                  <w:lang w:eastAsia="ja-JP"/>
                </w:rPr>
                <w:delText>5.2</w:delText>
              </w:r>
              <w:r w:rsidDel="00617DAB">
                <w:rPr>
                  <w:sz w:val="22"/>
                  <w:szCs w:val="22"/>
                  <w:lang w:eastAsia="ja-JP"/>
                </w:rPr>
                <w:delText xml:space="preserve">, </w:delText>
              </w:r>
              <w:r w:rsidRPr="00496E8F" w:rsidDel="00617DAB">
                <w:rPr>
                  <w:sz w:val="22"/>
                  <w:szCs w:val="22"/>
                  <w:lang w:eastAsia="ja-JP"/>
                </w:rPr>
                <w:delText>5.3.</w:delText>
              </w:r>
              <w:r w:rsidDel="00617DAB">
                <w:rPr>
                  <w:sz w:val="22"/>
                  <w:szCs w:val="22"/>
                  <w:lang w:eastAsia="ja-JP"/>
                </w:rPr>
                <w:delText xml:space="preserve"> </w:delText>
              </w:r>
              <w:r w:rsidRPr="00496E8F" w:rsidDel="00617DAB">
                <w:rPr>
                  <w:sz w:val="22"/>
                  <w:szCs w:val="22"/>
                  <w:lang w:eastAsia="ja-JP"/>
                </w:rPr>
                <w:delText>5.5</w:delText>
              </w:r>
              <w:r w:rsidDel="00617DAB">
                <w:rPr>
                  <w:sz w:val="22"/>
                  <w:szCs w:val="22"/>
                  <w:lang w:eastAsia="ja-JP"/>
                </w:rPr>
                <w:delText xml:space="preserve">, 5.6, </w:delText>
              </w:r>
              <w:r w:rsidRPr="00496E8F" w:rsidDel="00617DAB">
                <w:rPr>
                  <w:sz w:val="22"/>
                  <w:szCs w:val="22"/>
                  <w:lang w:eastAsia="ja-JP"/>
                </w:rPr>
                <w:delText>5.11</w:delText>
              </w:r>
              <w:r w:rsidDel="00617DAB">
                <w:rPr>
                  <w:sz w:val="22"/>
                  <w:szCs w:val="22"/>
                  <w:lang w:eastAsia="ja-JP"/>
                </w:rPr>
                <w:delText xml:space="preserve">, </w:delText>
              </w:r>
              <w:r w:rsidRPr="00496E8F" w:rsidDel="00617DAB">
                <w:rPr>
                  <w:sz w:val="22"/>
                  <w:szCs w:val="22"/>
                  <w:lang w:eastAsia="ja-JP"/>
                </w:rPr>
                <w:delText>5.16</w:delText>
              </w:r>
              <w:r w:rsidDel="00617DAB">
                <w:rPr>
                  <w:sz w:val="22"/>
                  <w:szCs w:val="22"/>
                  <w:lang w:eastAsia="ja-JP"/>
                </w:rPr>
                <w:delText xml:space="preserve">, </w:delText>
              </w:r>
              <w:r w:rsidRPr="00496E8F" w:rsidDel="00617DAB">
                <w:rPr>
                  <w:sz w:val="22"/>
                  <w:szCs w:val="22"/>
                  <w:lang w:eastAsia="ja-JP"/>
                </w:rPr>
                <w:delText>5.19</w:delText>
              </w:r>
              <w:r w:rsidDel="00617DAB">
                <w:rPr>
                  <w:rFonts w:hint="eastAsia"/>
                  <w:sz w:val="22"/>
                  <w:szCs w:val="22"/>
                  <w:lang w:eastAsia="ja-JP"/>
                </w:rPr>
                <w:delText xml:space="preserve">, </w:delText>
              </w:r>
              <w:r w:rsidRPr="00496E8F" w:rsidDel="00617DAB">
                <w:rPr>
                  <w:sz w:val="22"/>
                  <w:szCs w:val="22"/>
                  <w:lang w:eastAsia="ja-JP"/>
                </w:rPr>
                <w:delText>5.23</w:delText>
              </w:r>
              <w:r w:rsidDel="00617DAB">
                <w:rPr>
                  <w:sz w:val="22"/>
                  <w:szCs w:val="22"/>
                  <w:lang w:eastAsia="ja-JP"/>
                </w:rPr>
                <w:delText>.</w:delText>
              </w:r>
            </w:del>
          </w:p>
        </w:tc>
        <w:tc>
          <w:tcPr>
            <w:tcW w:w="3793" w:type="dxa"/>
            <w:tcPrChange w:id="1894" w:author="Kazuhiro Takagi" w:date="2017-03-15T10:24:00Z">
              <w:tcPr>
                <w:tcW w:w="3934" w:type="dxa"/>
                <w:gridSpan w:val="2"/>
              </w:tcPr>
            </w:tcPrChange>
          </w:tcPr>
          <w:p w:rsidR="00510A9A" w:rsidDel="00617DAB" w:rsidRDefault="00510A9A" w:rsidP="00510A9A">
            <w:pPr>
              <w:rPr>
                <w:del w:id="1895" w:author="Kazuhiro Takagi" w:date="2017-03-15T10:23:00Z"/>
                <w:sz w:val="22"/>
                <w:szCs w:val="22"/>
                <w:lang w:eastAsia="ja-JP"/>
              </w:rPr>
            </w:pPr>
          </w:p>
        </w:tc>
      </w:tr>
      <w:tr w:rsidR="00A31ABE" w:rsidDel="00617DAB" w:rsidTr="00617DAB">
        <w:trPr>
          <w:del w:id="1896" w:author="Kazuhiro Takagi" w:date="2017-03-15T10:23:00Z"/>
        </w:trPr>
        <w:tc>
          <w:tcPr>
            <w:tcW w:w="909" w:type="dxa"/>
            <w:tcPrChange w:id="1897" w:author="Kazuhiro Takagi" w:date="2017-03-15T10:24:00Z">
              <w:tcPr>
                <w:tcW w:w="909" w:type="dxa"/>
              </w:tcPr>
            </w:tcPrChange>
          </w:tcPr>
          <w:p w:rsidR="00A31ABE" w:rsidDel="00617DAB" w:rsidRDefault="00A31ABE" w:rsidP="00510A9A">
            <w:pPr>
              <w:rPr>
                <w:del w:id="1898" w:author="Kazuhiro Takagi" w:date="2017-03-15T10:23:00Z"/>
                <w:sz w:val="22"/>
                <w:szCs w:val="22"/>
                <w:lang w:eastAsia="ja-JP"/>
              </w:rPr>
            </w:pPr>
            <w:del w:id="1899" w:author="Kazuhiro Takagi" w:date="2017-03-15T10:23:00Z">
              <w:r w:rsidDel="00617DAB">
                <w:rPr>
                  <w:rFonts w:hint="eastAsia"/>
                  <w:sz w:val="22"/>
                  <w:szCs w:val="22"/>
                  <w:lang w:eastAsia="ja-JP"/>
                </w:rPr>
                <w:delText>0</w:delText>
              </w:r>
              <w:r w:rsidDel="00617DAB">
                <w:rPr>
                  <w:sz w:val="22"/>
                  <w:szCs w:val="22"/>
                  <w:lang w:eastAsia="ja-JP"/>
                </w:rPr>
                <w:delText>.6</w:delText>
              </w:r>
            </w:del>
          </w:p>
        </w:tc>
        <w:tc>
          <w:tcPr>
            <w:tcW w:w="1893" w:type="dxa"/>
            <w:tcPrChange w:id="1900" w:author="Kazuhiro Takagi" w:date="2017-03-15T10:24:00Z">
              <w:tcPr>
                <w:tcW w:w="1751" w:type="dxa"/>
              </w:tcPr>
            </w:tcPrChange>
          </w:tcPr>
          <w:p w:rsidR="00A31ABE" w:rsidDel="00617DAB" w:rsidRDefault="00A31ABE" w:rsidP="00510A9A">
            <w:pPr>
              <w:rPr>
                <w:del w:id="1901" w:author="Kazuhiro Takagi" w:date="2017-03-15T10:23:00Z"/>
                <w:sz w:val="22"/>
                <w:szCs w:val="22"/>
                <w:lang w:eastAsia="ja-JP"/>
              </w:rPr>
            </w:pPr>
            <w:del w:id="1902" w:author="Kazuhiro Takagi" w:date="2017-03-15T10:23:00Z">
              <w:r w:rsidDel="00617DAB">
                <w:rPr>
                  <w:rFonts w:hint="eastAsia"/>
                  <w:sz w:val="22"/>
                  <w:szCs w:val="22"/>
                  <w:lang w:eastAsia="ja-JP"/>
                </w:rPr>
                <w:delText>F</w:delText>
              </w:r>
              <w:r w:rsidDel="00617DAB">
                <w:rPr>
                  <w:sz w:val="22"/>
                  <w:szCs w:val="22"/>
                  <w:lang w:eastAsia="ja-JP"/>
                </w:rPr>
                <w:delText>eb 16,2017</w:delText>
              </w:r>
            </w:del>
          </w:p>
        </w:tc>
        <w:tc>
          <w:tcPr>
            <w:tcW w:w="2976" w:type="dxa"/>
            <w:tcPrChange w:id="1903" w:author="Kazuhiro Takagi" w:date="2017-03-15T10:24:00Z">
              <w:tcPr>
                <w:tcW w:w="2977" w:type="dxa"/>
                <w:gridSpan w:val="2"/>
              </w:tcPr>
            </w:tcPrChange>
          </w:tcPr>
          <w:p w:rsidR="00A31ABE" w:rsidRPr="00AD1104" w:rsidDel="00617DAB" w:rsidRDefault="00A31ABE" w:rsidP="00521D9A">
            <w:pPr>
              <w:rPr>
                <w:del w:id="1904" w:author="Kazuhiro Takagi" w:date="2017-03-15T10:23:00Z"/>
                <w:sz w:val="22"/>
                <w:szCs w:val="22"/>
                <w:lang w:eastAsia="ja-JP"/>
              </w:rPr>
            </w:pPr>
            <w:del w:id="1905" w:author="Kazuhiro Takagi" w:date="2017-03-15T10:23:00Z">
              <w:r w:rsidRPr="00AD1104" w:rsidDel="00617DAB">
                <w:rPr>
                  <w:sz w:val="22"/>
                  <w:szCs w:val="22"/>
                  <w:lang w:eastAsia="ja-JP"/>
                </w:rPr>
                <w:delText>Update following section.</w:delText>
              </w:r>
            </w:del>
          </w:p>
          <w:p w:rsidR="00A31ABE" w:rsidDel="00617DAB" w:rsidRDefault="00A31ABE" w:rsidP="00510A9A">
            <w:pPr>
              <w:rPr>
                <w:del w:id="1906" w:author="Kazuhiro Takagi" w:date="2017-03-15T10:23:00Z"/>
                <w:sz w:val="22"/>
                <w:szCs w:val="22"/>
                <w:lang w:eastAsia="ja-JP"/>
              </w:rPr>
            </w:pPr>
            <w:del w:id="1907" w:author="Kazuhiro Takagi" w:date="2017-03-15T10:23:00Z">
              <w:r w:rsidRPr="00AD1104" w:rsidDel="00617DAB">
                <w:rPr>
                  <w:sz w:val="22"/>
                  <w:szCs w:val="22"/>
                  <w:lang w:eastAsia="ja-JP"/>
                </w:rPr>
                <w:delText>4.1, 4.2, 4.3, 5.1, 5.2, 5.3, 5.7, 5.11, 5.19, 5.23</w:delText>
              </w:r>
            </w:del>
          </w:p>
        </w:tc>
        <w:tc>
          <w:tcPr>
            <w:tcW w:w="3793" w:type="dxa"/>
            <w:tcPrChange w:id="1908" w:author="Kazuhiro Takagi" w:date="2017-03-15T10:24:00Z">
              <w:tcPr>
                <w:tcW w:w="3934" w:type="dxa"/>
                <w:gridSpan w:val="2"/>
              </w:tcPr>
            </w:tcPrChange>
          </w:tcPr>
          <w:p w:rsidR="00A31ABE" w:rsidDel="00617DAB" w:rsidRDefault="00A31ABE" w:rsidP="00510A9A">
            <w:pPr>
              <w:rPr>
                <w:del w:id="1909" w:author="Kazuhiro Takagi" w:date="2017-03-15T10:23:00Z"/>
                <w:sz w:val="22"/>
                <w:szCs w:val="22"/>
                <w:lang w:eastAsia="ja-JP"/>
              </w:rPr>
            </w:pPr>
          </w:p>
        </w:tc>
      </w:tr>
      <w:tr w:rsidR="00A31ABE" w:rsidDel="00617DAB" w:rsidTr="00617DAB">
        <w:trPr>
          <w:del w:id="1910" w:author="Kazuhiro Takagi" w:date="2017-03-15T10:23:00Z"/>
        </w:trPr>
        <w:tc>
          <w:tcPr>
            <w:tcW w:w="909" w:type="dxa"/>
            <w:tcPrChange w:id="1911" w:author="Kazuhiro Takagi" w:date="2017-03-15T10:24:00Z">
              <w:tcPr>
                <w:tcW w:w="909" w:type="dxa"/>
              </w:tcPr>
            </w:tcPrChange>
          </w:tcPr>
          <w:p w:rsidR="00A31ABE" w:rsidDel="00617DAB" w:rsidRDefault="005A6674" w:rsidP="00510A9A">
            <w:pPr>
              <w:rPr>
                <w:del w:id="1912" w:author="Kazuhiro Takagi" w:date="2017-03-15T10:23:00Z"/>
                <w:sz w:val="22"/>
                <w:szCs w:val="22"/>
                <w:lang w:eastAsia="ja-JP"/>
              </w:rPr>
            </w:pPr>
            <w:del w:id="1913" w:author="Kazuhiro Takagi" w:date="2017-03-15T10:23:00Z">
              <w:r w:rsidDel="00617DAB">
                <w:rPr>
                  <w:rFonts w:hint="eastAsia"/>
                  <w:sz w:val="22"/>
                  <w:szCs w:val="22"/>
                  <w:lang w:eastAsia="ja-JP"/>
                </w:rPr>
                <w:delText>0</w:delText>
              </w:r>
              <w:r w:rsidDel="00617DAB">
                <w:rPr>
                  <w:sz w:val="22"/>
                  <w:szCs w:val="22"/>
                  <w:lang w:eastAsia="ja-JP"/>
                </w:rPr>
                <w:delText>.7</w:delText>
              </w:r>
            </w:del>
          </w:p>
        </w:tc>
        <w:tc>
          <w:tcPr>
            <w:tcW w:w="1893" w:type="dxa"/>
            <w:tcPrChange w:id="1914" w:author="Kazuhiro Takagi" w:date="2017-03-15T10:24:00Z">
              <w:tcPr>
                <w:tcW w:w="1751" w:type="dxa"/>
              </w:tcPr>
            </w:tcPrChange>
          </w:tcPr>
          <w:p w:rsidR="00A31ABE" w:rsidDel="00617DAB" w:rsidRDefault="005A6674" w:rsidP="00510A9A">
            <w:pPr>
              <w:rPr>
                <w:del w:id="1915" w:author="Kazuhiro Takagi" w:date="2017-03-15T10:23:00Z"/>
                <w:sz w:val="22"/>
                <w:szCs w:val="22"/>
                <w:lang w:eastAsia="ja-JP"/>
              </w:rPr>
            </w:pPr>
            <w:del w:id="1916" w:author="Kazuhiro Takagi" w:date="2017-03-15T10:23:00Z">
              <w:r w:rsidDel="00617DAB">
                <w:rPr>
                  <w:rFonts w:hint="eastAsia"/>
                  <w:sz w:val="22"/>
                  <w:szCs w:val="22"/>
                  <w:lang w:eastAsia="ja-JP"/>
                </w:rPr>
                <w:delText>F</w:delText>
              </w:r>
              <w:r w:rsidDel="00617DAB">
                <w:rPr>
                  <w:sz w:val="22"/>
                  <w:szCs w:val="22"/>
                  <w:lang w:eastAsia="ja-JP"/>
                </w:rPr>
                <w:delText>eb 24,2017</w:delText>
              </w:r>
            </w:del>
          </w:p>
        </w:tc>
        <w:tc>
          <w:tcPr>
            <w:tcW w:w="2976" w:type="dxa"/>
            <w:tcPrChange w:id="1917" w:author="Kazuhiro Takagi" w:date="2017-03-15T10:24:00Z">
              <w:tcPr>
                <w:tcW w:w="2977" w:type="dxa"/>
                <w:gridSpan w:val="2"/>
              </w:tcPr>
            </w:tcPrChange>
          </w:tcPr>
          <w:p w:rsidR="00A31ABE" w:rsidDel="00617DAB" w:rsidRDefault="00F03FE1" w:rsidP="00510A9A">
            <w:pPr>
              <w:rPr>
                <w:del w:id="1918" w:author="Kazuhiro Takagi" w:date="2017-03-15T10:23:00Z"/>
                <w:sz w:val="22"/>
                <w:szCs w:val="22"/>
                <w:lang w:eastAsia="ja-JP"/>
              </w:rPr>
            </w:pPr>
            <w:del w:id="1919"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F03FE1" w:rsidDel="00617DAB" w:rsidRDefault="00F03FE1">
            <w:pPr>
              <w:rPr>
                <w:del w:id="1920" w:author="Kazuhiro Takagi" w:date="2017-03-15T10:23:00Z"/>
                <w:sz w:val="22"/>
                <w:szCs w:val="22"/>
                <w:lang w:eastAsia="ja-JP"/>
              </w:rPr>
            </w:pPr>
            <w:del w:id="1921" w:author="Kazuhiro Takagi" w:date="2017-03-15T10:23:00Z">
              <w:r w:rsidDel="00617DAB">
                <w:rPr>
                  <w:sz w:val="22"/>
                  <w:szCs w:val="22"/>
                  <w:lang w:eastAsia="ja-JP"/>
                </w:rPr>
                <w:delText>4, 5.1, 5.2, 5</w:delText>
              </w:r>
              <w:r w:rsidDel="00617DAB">
                <w:rPr>
                  <w:rFonts w:hint="eastAsia"/>
                  <w:sz w:val="22"/>
                  <w:szCs w:val="22"/>
                  <w:lang w:eastAsia="ja-JP"/>
                </w:rPr>
                <w:delText>.</w:delText>
              </w:r>
              <w:r w:rsidDel="00617DAB">
                <w:rPr>
                  <w:sz w:val="22"/>
                  <w:szCs w:val="22"/>
                  <w:lang w:eastAsia="ja-JP"/>
                </w:rPr>
                <w:delText>3, 5.4,</w:delText>
              </w:r>
              <w:r w:rsidDel="00617DAB">
                <w:rPr>
                  <w:rFonts w:hint="eastAsia"/>
                  <w:sz w:val="22"/>
                  <w:szCs w:val="22"/>
                  <w:lang w:eastAsia="ja-JP"/>
                </w:rPr>
                <w:delText xml:space="preserve"> </w:delText>
              </w:r>
              <w:r w:rsidDel="00617DAB">
                <w:rPr>
                  <w:sz w:val="22"/>
                  <w:szCs w:val="22"/>
                  <w:lang w:eastAsia="ja-JP"/>
                </w:rPr>
                <w:delText xml:space="preserve">5.5, 5.6, 5.7, 5.8, 5.9, 5.10, 5.11, </w:delText>
              </w:r>
              <w:r w:rsidR="001A25AB" w:rsidDel="00617DAB">
                <w:rPr>
                  <w:sz w:val="22"/>
                  <w:szCs w:val="22"/>
                  <w:lang w:eastAsia="ja-JP"/>
                </w:rPr>
                <w:delText>5.14, 5.16, 5.17, 5.18, 5.19, 5.20, 5.23,</w:delText>
              </w:r>
            </w:del>
          </w:p>
        </w:tc>
        <w:tc>
          <w:tcPr>
            <w:tcW w:w="3793" w:type="dxa"/>
            <w:tcPrChange w:id="1922" w:author="Kazuhiro Takagi" w:date="2017-03-15T10:24:00Z">
              <w:tcPr>
                <w:tcW w:w="3934" w:type="dxa"/>
                <w:gridSpan w:val="2"/>
              </w:tcPr>
            </w:tcPrChange>
          </w:tcPr>
          <w:p w:rsidR="00A31ABE" w:rsidDel="00617DAB" w:rsidRDefault="00A31ABE" w:rsidP="00510A9A">
            <w:pPr>
              <w:rPr>
                <w:del w:id="1923" w:author="Kazuhiro Takagi" w:date="2017-03-15T10:23:00Z"/>
                <w:sz w:val="22"/>
                <w:szCs w:val="22"/>
                <w:lang w:eastAsia="ja-JP"/>
              </w:rPr>
            </w:pPr>
          </w:p>
        </w:tc>
      </w:tr>
      <w:tr w:rsidR="005A6674" w:rsidDel="00617DAB" w:rsidTr="00617DAB">
        <w:trPr>
          <w:del w:id="1924" w:author="Kazuhiro Takagi" w:date="2017-03-15T10:23:00Z"/>
        </w:trPr>
        <w:tc>
          <w:tcPr>
            <w:tcW w:w="909" w:type="dxa"/>
            <w:tcPrChange w:id="1925" w:author="Kazuhiro Takagi" w:date="2017-03-15T10:24:00Z">
              <w:tcPr>
                <w:tcW w:w="909" w:type="dxa"/>
              </w:tcPr>
            </w:tcPrChange>
          </w:tcPr>
          <w:p w:rsidR="005A6674" w:rsidDel="00617DAB" w:rsidRDefault="007A0B1E" w:rsidP="00510A9A">
            <w:pPr>
              <w:rPr>
                <w:del w:id="1926" w:author="Kazuhiro Takagi" w:date="2017-03-15T10:23:00Z"/>
                <w:sz w:val="22"/>
                <w:szCs w:val="22"/>
                <w:lang w:eastAsia="ja-JP"/>
              </w:rPr>
            </w:pPr>
            <w:del w:id="1927" w:author="Kazuhiro Takagi" w:date="2017-03-15T10:23:00Z">
              <w:r w:rsidDel="00617DAB">
                <w:rPr>
                  <w:rFonts w:hint="eastAsia"/>
                  <w:sz w:val="22"/>
                  <w:szCs w:val="22"/>
                  <w:lang w:eastAsia="ja-JP"/>
                </w:rPr>
                <w:delText>0</w:delText>
              </w:r>
              <w:r w:rsidDel="00617DAB">
                <w:rPr>
                  <w:sz w:val="22"/>
                  <w:szCs w:val="22"/>
                  <w:lang w:eastAsia="ja-JP"/>
                </w:rPr>
                <w:delText>.8</w:delText>
              </w:r>
            </w:del>
          </w:p>
        </w:tc>
        <w:tc>
          <w:tcPr>
            <w:tcW w:w="1893" w:type="dxa"/>
            <w:tcPrChange w:id="1928" w:author="Kazuhiro Takagi" w:date="2017-03-15T10:24:00Z">
              <w:tcPr>
                <w:tcW w:w="1751" w:type="dxa"/>
              </w:tcPr>
            </w:tcPrChange>
          </w:tcPr>
          <w:p w:rsidR="005A6674" w:rsidDel="00617DAB" w:rsidRDefault="007A0B1E" w:rsidP="00510A9A">
            <w:pPr>
              <w:rPr>
                <w:del w:id="1929" w:author="Kazuhiro Takagi" w:date="2017-03-15T10:23:00Z"/>
                <w:sz w:val="22"/>
                <w:szCs w:val="22"/>
                <w:lang w:eastAsia="ja-JP"/>
              </w:rPr>
            </w:pPr>
            <w:del w:id="1930" w:author="Kazuhiro Takagi" w:date="2017-03-15T10:23:00Z">
              <w:r w:rsidDel="00617DAB">
                <w:rPr>
                  <w:rFonts w:hint="eastAsia"/>
                  <w:sz w:val="22"/>
                  <w:szCs w:val="22"/>
                  <w:lang w:eastAsia="ja-JP"/>
                </w:rPr>
                <w:delText>F</w:delText>
              </w:r>
              <w:r w:rsidDel="00617DAB">
                <w:rPr>
                  <w:sz w:val="22"/>
                  <w:szCs w:val="22"/>
                  <w:lang w:eastAsia="ja-JP"/>
                </w:rPr>
                <w:delText>eb 24,2017</w:delText>
              </w:r>
            </w:del>
          </w:p>
        </w:tc>
        <w:tc>
          <w:tcPr>
            <w:tcW w:w="2976" w:type="dxa"/>
            <w:tcPrChange w:id="1931" w:author="Kazuhiro Takagi" w:date="2017-03-15T10:24:00Z">
              <w:tcPr>
                <w:tcW w:w="2977" w:type="dxa"/>
                <w:gridSpan w:val="2"/>
              </w:tcPr>
            </w:tcPrChange>
          </w:tcPr>
          <w:p w:rsidR="005A6674" w:rsidDel="00617DAB" w:rsidRDefault="007A0B1E" w:rsidP="00510A9A">
            <w:pPr>
              <w:rPr>
                <w:del w:id="1932" w:author="Kazuhiro Takagi" w:date="2017-03-15T10:23:00Z"/>
                <w:sz w:val="22"/>
                <w:szCs w:val="22"/>
                <w:lang w:eastAsia="ja-JP"/>
              </w:rPr>
            </w:pPr>
            <w:del w:id="1933"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7A0B1E" w:rsidDel="00617DAB" w:rsidRDefault="0041746C" w:rsidP="00510A9A">
            <w:pPr>
              <w:rPr>
                <w:del w:id="1934" w:author="Kazuhiro Takagi" w:date="2017-03-15T10:23:00Z"/>
                <w:sz w:val="22"/>
                <w:szCs w:val="22"/>
                <w:lang w:eastAsia="ja-JP"/>
              </w:rPr>
            </w:pPr>
            <w:del w:id="1935" w:author="Kazuhiro Takagi" w:date="2017-03-15T10:23:00Z">
              <w:r w:rsidDel="00617DAB">
                <w:rPr>
                  <w:rFonts w:hint="eastAsia"/>
                  <w:sz w:val="22"/>
                  <w:szCs w:val="22"/>
                  <w:lang w:eastAsia="ja-JP"/>
                </w:rPr>
                <w:delText>4.1.2</w:delText>
              </w:r>
              <w:r w:rsidDel="00617DAB">
                <w:rPr>
                  <w:sz w:val="22"/>
                  <w:szCs w:val="22"/>
                  <w:lang w:eastAsia="ja-JP"/>
                </w:rPr>
                <w:delText xml:space="preserve">, </w:delText>
              </w:r>
              <w:r w:rsidR="007A0B1E" w:rsidDel="00617DAB">
                <w:rPr>
                  <w:sz w:val="22"/>
                  <w:szCs w:val="22"/>
                  <w:lang w:eastAsia="ja-JP"/>
                </w:rPr>
                <w:delText>5.1, 5.2, 5</w:delText>
              </w:r>
              <w:r w:rsidR="007A0B1E" w:rsidDel="00617DAB">
                <w:rPr>
                  <w:rFonts w:hint="eastAsia"/>
                  <w:sz w:val="22"/>
                  <w:szCs w:val="22"/>
                  <w:lang w:eastAsia="ja-JP"/>
                </w:rPr>
                <w:delText>.</w:delText>
              </w:r>
              <w:r w:rsidR="007A0B1E" w:rsidDel="00617DAB">
                <w:rPr>
                  <w:sz w:val="22"/>
                  <w:szCs w:val="22"/>
                  <w:lang w:eastAsia="ja-JP"/>
                </w:rPr>
                <w:delText>3, 5.4,</w:delText>
              </w:r>
              <w:r w:rsidR="007A0B1E" w:rsidDel="00617DAB">
                <w:rPr>
                  <w:rFonts w:hint="eastAsia"/>
                  <w:sz w:val="22"/>
                  <w:szCs w:val="22"/>
                  <w:lang w:eastAsia="ja-JP"/>
                </w:rPr>
                <w:delText xml:space="preserve"> </w:delText>
              </w:r>
              <w:r w:rsidR="007A0B1E" w:rsidDel="00617DAB">
                <w:rPr>
                  <w:sz w:val="22"/>
                  <w:szCs w:val="22"/>
                  <w:lang w:eastAsia="ja-JP"/>
                </w:rPr>
                <w:delText>5.5,</w:delText>
              </w:r>
              <w:r w:rsidDel="00617DAB">
                <w:rPr>
                  <w:sz w:val="22"/>
                  <w:szCs w:val="22"/>
                  <w:lang w:eastAsia="ja-JP"/>
                </w:rPr>
                <w:delText xml:space="preserve"> 5.6, </w:delText>
              </w:r>
              <w:r w:rsidR="007A0B1E" w:rsidDel="00617DAB">
                <w:rPr>
                  <w:sz w:val="22"/>
                  <w:szCs w:val="22"/>
                  <w:lang w:eastAsia="ja-JP"/>
                </w:rPr>
                <w:delText>5.7, 5.8, 5.9, 5.10, 5.11, 5.14, 5.16, 5.17, 5.18, 5.19,</w:delText>
              </w:r>
              <w:r w:rsidR="0089795F" w:rsidDel="00617DAB">
                <w:rPr>
                  <w:sz w:val="22"/>
                  <w:szCs w:val="22"/>
                  <w:lang w:eastAsia="ja-JP"/>
                </w:rPr>
                <w:delText xml:space="preserve"> 5.20, </w:delText>
              </w:r>
              <w:r w:rsidR="007A0B1E" w:rsidDel="00617DAB">
                <w:rPr>
                  <w:sz w:val="22"/>
                  <w:szCs w:val="22"/>
                  <w:lang w:eastAsia="ja-JP"/>
                </w:rPr>
                <w:delText>5.23</w:delText>
              </w:r>
            </w:del>
          </w:p>
        </w:tc>
        <w:tc>
          <w:tcPr>
            <w:tcW w:w="3793" w:type="dxa"/>
            <w:tcPrChange w:id="1936" w:author="Kazuhiro Takagi" w:date="2017-03-15T10:24:00Z">
              <w:tcPr>
                <w:tcW w:w="3934" w:type="dxa"/>
                <w:gridSpan w:val="2"/>
              </w:tcPr>
            </w:tcPrChange>
          </w:tcPr>
          <w:p w:rsidR="005A6674" w:rsidDel="00617DAB" w:rsidRDefault="005A6674" w:rsidP="00510A9A">
            <w:pPr>
              <w:rPr>
                <w:del w:id="1937" w:author="Kazuhiro Takagi" w:date="2017-03-15T10:23:00Z"/>
                <w:sz w:val="22"/>
                <w:szCs w:val="22"/>
                <w:lang w:eastAsia="ja-JP"/>
              </w:rPr>
            </w:pPr>
          </w:p>
        </w:tc>
      </w:tr>
      <w:tr w:rsidR="007A0B1E" w:rsidTr="00617DAB">
        <w:tc>
          <w:tcPr>
            <w:tcW w:w="909" w:type="dxa"/>
            <w:tcPrChange w:id="1938" w:author="Kazuhiro Takagi" w:date="2017-03-15T10:24:00Z">
              <w:tcPr>
                <w:tcW w:w="909" w:type="dxa"/>
              </w:tcPr>
            </w:tcPrChange>
          </w:tcPr>
          <w:p w:rsidR="007A0B1E" w:rsidRDefault="000D0F1F" w:rsidP="00510A9A">
            <w:pPr>
              <w:rPr>
                <w:sz w:val="22"/>
                <w:szCs w:val="22"/>
                <w:lang w:eastAsia="ja-JP"/>
              </w:rPr>
            </w:pPr>
            <w:r>
              <w:rPr>
                <w:rFonts w:hint="eastAsia"/>
                <w:sz w:val="22"/>
                <w:szCs w:val="22"/>
                <w:lang w:eastAsia="ja-JP"/>
              </w:rPr>
              <w:t>1.0</w:t>
            </w:r>
          </w:p>
        </w:tc>
        <w:tc>
          <w:tcPr>
            <w:tcW w:w="1893" w:type="dxa"/>
            <w:tcPrChange w:id="1939" w:author="Kazuhiro Takagi" w:date="2017-03-15T10:24:00Z">
              <w:tcPr>
                <w:tcW w:w="1751" w:type="dxa"/>
              </w:tcPr>
            </w:tcPrChange>
          </w:tcPr>
          <w:p w:rsidR="007A0B1E" w:rsidRDefault="00433051" w:rsidP="00510A9A">
            <w:pPr>
              <w:rPr>
                <w:sz w:val="22"/>
                <w:szCs w:val="22"/>
                <w:lang w:eastAsia="ja-JP"/>
              </w:rPr>
            </w:pPr>
            <w:ins w:id="1940" w:author="Huy Duc. Nguyen" w:date="2017-08-29T12:46:00Z">
              <w:r>
                <w:rPr>
                  <w:sz w:val="22"/>
                  <w:szCs w:val="22"/>
                  <w:lang w:eastAsia="ja-JP"/>
                </w:rPr>
                <w:t>August</w:t>
              </w:r>
            </w:ins>
            <w:del w:id="1941" w:author="Huy Duc. Nguyen" w:date="2017-08-29T12:46:00Z">
              <w:r w:rsidR="000D0F1F" w:rsidDel="00433051">
                <w:rPr>
                  <w:rFonts w:hint="eastAsia"/>
                  <w:sz w:val="22"/>
                  <w:szCs w:val="22"/>
                  <w:lang w:eastAsia="ja-JP"/>
                </w:rPr>
                <w:delText>Feb</w:delText>
              </w:r>
            </w:del>
            <w:r w:rsidR="000D0F1F">
              <w:rPr>
                <w:rFonts w:hint="eastAsia"/>
                <w:sz w:val="22"/>
                <w:szCs w:val="22"/>
                <w:lang w:eastAsia="ja-JP"/>
              </w:rPr>
              <w:t xml:space="preserve"> </w:t>
            </w:r>
            <w:ins w:id="1942" w:author="Huy Duc. Nguyen" w:date="2017-08-29T12:46:00Z">
              <w:r>
                <w:rPr>
                  <w:sz w:val="22"/>
                  <w:szCs w:val="22"/>
                  <w:lang w:eastAsia="ja-JP"/>
                </w:rPr>
                <w:t>20</w:t>
              </w:r>
            </w:ins>
            <w:del w:id="1943" w:author="Huy Duc. Nguyen" w:date="2017-08-29T12:46:00Z">
              <w:r w:rsidR="000D0F1F" w:rsidDel="00433051">
                <w:rPr>
                  <w:rFonts w:hint="eastAsia"/>
                  <w:sz w:val="22"/>
                  <w:szCs w:val="22"/>
                  <w:lang w:eastAsia="ja-JP"/>
                </w:rPr>
                <w:delText>28</w:delText>
              </w:r>
            </w:del>
            <w:r w:rsidR="000D0F1F">
              <w:rPr>
                <w:rFonts w:hint="eastAsia"/>
                <w:sz w:val="22"/>
                <w:szCs w:val="22"/>
                <w:lang w:eastAsia="ja-JP"/>
              </w:rPr>
              <w:t>, 2017</w:t>
            </w:r>
          </w:p>
        </w:tc>
        <w:tc>
          <w:tcPr>
            <w:tcW w:w="2976" w:type="dxa"/>
            <w:tcPrChange w:id="1944" w:author="Kazuhiro Takagi" w:date="2017-03-15T10:24:00Z">
              <w:tcPr>
                <w:tcW w:w="2977" w:type="dxa"/>
                <w:gridSpan w:val="2"/>
              </w:tcPr>
            </w:tcPrChange>
          </w:tcPr>
          <w:p w:rsidR="000D0F1F" w:rsidDel="00617DAB" w:rsidRDefault="000D0F1F" w:rsidP="000D0F1F">
            <w:pPr>
              <w:rPr>
                <w:del w:id="1945" w:author="Kazuhiro Takagi" w:date="2017-03-15T10:23:00Z"/>
                <w:sz w:val="22"/>
                <w:szCs w:val="22"/>
                <w:lang w:eastAsia="ja-JP"/>
              </w:rPr>
            </w:pPr>
            <w:del w:id="1946" w:author="Kazuhiro Takagi" w:date="2017-03-15T10:23:00Z">
              <w:r w:rsidDel="00617DAB">
                <w:rPr>
                  <w:rFonts w:hint="eastAsia"/>
                  <w:sz w:val="22"/>
                  <w:szCs w:val="22"/>
                  <w:lang w:eastAsia="ja-JP"/>
                </w:rPr>
                <w:delText>U</w:delText>
              </w:r>
              <w:r w:rsidDel="00617DAB">
                <w:rPr>
                  <w:sz w:val="22"/>
                  <w:szCs w:val="22"/>
                  <w:lang w:eastAsia="ja-JP"/>
                </w:rPr>
                <w:delText>pdate following section</w:delText>
              </w:r>
            </w:del>
          </w:p>
          <w:p w:rsidR="007A0B1E" w:rsidRDefault="000D0F1F" w:rsidP="00510A9A">
            <w:pPr>
              <w:rPr>
                <w:sz w:val="22"/>
                <w:szCs w:val="22"/>
                <w:lang w:eastAsia="ja-JP"/>
              </w:rPr>
            </w:pPr>
            <w:del w:id="1947" w:author="Kazuhiro Takagi" w:date="2017-03-15T10:23:00Z">
              <w:r w:rsidDel="00617DAB">
                <w:rPr>
                  <w:sz w:val="22"/>
                  <w:szCs w:val="22"/>
                  <w:lang w:eastAsia="ja-JP"/>
                </w:rPr>
                <w:delText xml:space="preserve">3.3, 4.1.2, 5.4.1, 5.6, </w:delText>
              </w:r>
              <w:r w:rsidDel="00617DAB">
                <w:rPr>
                  <w:rFonts w:hint="eastAsia"/>
                  <w:sz w:val="22"/>
                  <w:szCs w:val="22"/>
                  <w:lang w:eastAsia="ja-JP"/>
                </w:rPr>
                <w:delText>5.14</w:delText>
              </w:r>
              <w:r w:rsidDel="00617DAB">
                <w:rPr>
                  <w:sz w:val="22"/>
                  <w:szCs w:val="22"/>
                  <w:lang w:eastAsia="ja-JP"/>
                </w:rPr>
                <w:delText>.1</w:delText>
              </w:r>
              <w:r w:rsidDel="00617DAB">
                <w:rPr>
                  <w:rFonts w:hint="eastAsia"/>
                  <w:sz w:val="22"/>
                  <w:szCs w:val="22"/>
                  <w:lang w:eastAsia="ja-JP"/>
                </w:rPr>
                <w:delText>, 5.16,</w:delText>
              </w:r>
              <w:r w:rsidDel="00617DAB">
                <w:rPr>
                  <w:sz w:val="22"/>
                  <w:szCs w:val="22"/>
                  <w:lang w:eastAsia="ja-JP"/>
                </w:rPr>
                <w:delText xml:space="preserve"> 5.11.7,</w:delText>
              </w:r>
              <w:r w:rsidDel="00617DAB">
                <w:rPr>
                  <w:rFonts w:hint="eastAsia"/>
                  <w:sz w:val="22"/>
                  <w:szCs w:val="22"/>
                  <w:lang w:eastAsia="ja-JP"/>
                </w:rPr>
                <w:delText xml:space="preserve"> 5.20</w:delText>
              </w:r>
            </w:del>
            <w:ins w:id="1948" w:author="Kazuhiro Takagi" w:date="2017-03-15T10:23:00Z">
              <w:r w:rsidR="00617DAB">
                <w:rPr>
                  <w:sz w:val="22"/>
                  <w:szCs w:val="22"/>
                  <w:lang w:eastAsia="ja-JP"/>
                </w:rPr>
                <w:t xml:space="preserve">Created </w:t>
              </w:r>
            </w:ins>
            <w:ins w:id="1949" w:author="Huy Duc. Nguyen" w:date="2017-08-29T12:46:00Z">
              <w:r w:rsidR="00433051">
                <w:rPr>
                  <w:sz w:val="22"/>
                  <w:szCs w:val="22"/>
                  <w:lang w:eastAsia="ja-JP"/>
                </w:rPr>
                <w:t>first</w:t>
              </w:r>
            </w:ins>
            <w:ins w:id="1950" w:author="Kazuhiro Takagi" w:date="2017-03-15T10:23:00Z">
              <w:del w:id="1951" w:author="Huy Duc. Nguyen" w:date="2017-08-29T12:46:00Z">
                <w:r w:rsidR="00617DAB" w:rsidDel="00433051">
                  <w:rPr>
                    <w:sz w:val="22"/>
                    <w:szCs w:val="22"/>
                    <w:lang w:eastAsia="ja-JP"/>
                  </w:rPr>
                  <w:delText>off</w:delText>
                </w:r>
              </w:del>
            </w:ins>
            <w:ins w:id="1952" w:author="Kazuhiro Takagi" w:date="2017-03-15T10:24:00Z">
              <w:del w:id="1953" w:author="Huy Duc. Nguyen" w:date="2017-08-29T12:46:00Z">
                <w:r w:rsidR="00617DAB" w:rsidDel="00433051">
                  <w:rPr>
                    <w:sz w:val="22"/>
                    <w:szCs w:val="22"/>
                    <w:lang w:eastAsia="ja-JP"/>
                  </w:rPr>
                  <w:delText>i</w:delText>
                </w:r>
              </w:del>
            </w:ins>
            <w:ins w:id="1954" w:author="Kazuhiro Takagi" w:date="2017-03-15T10:23:00Z">
              <w:del w:id="1955" w:author="Huy Duc. Nguyen" w:date="2017-08-29T12:46:00Z">
                <w:r w:rsidR="00617DAB" w:rsidDel="00433051">
                  <w:rPr>
                    <w:sz w:val="22"/>
                    <w:szCs w:val="22"/>
                    <w:lang w:eastAsia="ja-JP"/>
                  </w:rPr>
                  <w:delText>c</w:delText>
                </w:r>
              </w:del>
            </w:ins>
            <w:ins w:id="1956" w:author="Kazuhiro Takagi" w:date="2017-03-15T10:24:00Z">
              <w:del w:id="1957" w:author="Huy Duc. Nguyen" w:date="2017-08-29T12:46:00Z">
                <w:r w:rsidR="00617DAB" w:rsidDel="00433051">
                  <w:rPr>
                    <w:sz w:val="22"/>
                    <w:szCs w:val="22"/>
                    <w:lang w:eastAsia="ja-JP"/>
                  </w:rPr>
                  <w:delText>i</w:delText>
                </w:r>
              </w:del>
            </w:ins>
            <w:ins w:id="1958" w:author="Kazuhiro Takagi" w:date="2017-03-15T10:23:00Z">
              <w:del w:id="1959" w:author="Huy Duc. Nguyen" w:date="2017-08-29T12:46:00Z">
                <w:r w:rsidR="00617DAB" w:rsidDel="00433051">
                  <w:rPr>
                    <w:sz w:val="22"/>
                    <w:szCs w:val="22"/>
                    <w:lang w:eastAsia="ja-JP"/>
                  </w:rPr>
                  <w:delText>a</w:delText>
                </w:r>
              </w:del>
            </w:ins>
            <w:ins w:id="1960" w:author="Kazuhiro Takagi" w:date="2017-03-15T10:24:00Z">
              <w:del w:id="1961" w:author="Huy Duc. Nguyen" w:date="2017-08-29T12:46:00Z">
                <w:r w:rsidR="00617DAB" w:rsidDel="00433051">
                  <w:rPr>
                    <w:sz w:val="22"/>
                    <w:szCs w:val="22"/>
                    <w:lang w:eastAsia="ja-JP"/>
                  </w:rPr>
                  <w:delText>l</w:delText>
                </w:r>
              </w:del>
              <w:r w:rsidR="00617DAB">
                <w:rPr>
                  <w:sz w:val="22"/>
                  <w:szCs w:val="22"/>
                  <w:lang w:eastAsia="ja-JP"/>
                </w:rPr>
                <w:t xml:space="preserve"> release</w:t>
              </w:r>
            </w:ins>
          </w:p>
        </w:tc>
        <w:tc>
          <w:tcPr>
            <w:tcW w:w="3793" w:type="dxa"/>
            <w:tcPrChange w:id="1962" w:author="Kazuhiro Takagi" w:date="2017-03-15T10:24:00Z">
              <w:tcPr>
                <w:tcW w:w="3934" w:type="dxa"/>
                <w:gridSpan w:val="2"/>
              </w:tcPr>
            </w:tcPrChange>
          </w:tcPr>
          <w:p w:rsidR="007A0B1E" w:rsidRDefault="007A0B1E" w:rsidP="00510A9A">
            <w:pPr>
              <w:rPr>
                <w:sz w:val="22"/>
                <w:szCs w:val="22"/>
                <w:lang w:eastAsia="ja-JP"/>
              </w:rPr>
            </w:pPr>
          </w:p>
        </w:tc>
      </w:tr>
      <w:tr w:rsidR="000D0F1F" w:rsidTr="00617DAB">
        <w:tc>
          <w:tcPr>
            <w:tcW w:w="909" w:type="dxa"/>
            <w:tcPrChange w:id="1963" w:author="Kazuhiro Takagi" w:date="2017-03-15T10:24:00Z">
              <w:tcPr>
                <w:tcW w:w="909" w:type="dxa"/>
              </w:tcPr>
            </w:tcPrChange>
          </w:tcPr>
          <w:p w:rsidR="000D0F1F" w:rsidRDefault="00134707" w:rsidP="00510A9A">
            <w:pPr>
              <w:rPr>
                <w:sz w:val="22"/>
                <w:szCs w:val="22"/>
                <w:lang w:eastAsia="ja-JP"/>
              </w:rPr>
            </w:pPr>
            <w:ins w:id="1964" w:author="Kazuhiro Takagi" w:date="2017-03-13T18:41:00Z">
              <w:del w:id="1965" w:author="Huy Duc. Nguyen" w:date="2017-08-29T12:47:00Z">
                <w:r w:rsidDel="00433051">
                  <w:rPr>
                    <w:rFonts w:hint="eastAsia"/>
                    <w:sz w:val="22"/>
                    <w:szCs w:val="22"/>
                    <w:lang w:eastAsia="ja-JP"/>
                  </w:rPr>
                  <w:delText>1.1</w:delText>
                </w:r>
              </w:del>
            </w:ins>
          </w:p>
        </w:tc>
        <w:tc>
          <w:tcPr>
            <w:tcW w:w="1893" w:type="dxa"/>
            <w:tcPrChange w:id="1966" w:author="Kazuhiro Takagi" w:date="2017-03-15T10:24:00Z">
              <w:tcPr>
                <w:tcW w:w="1751" w:type="dxa"/>
              </w:tcPr>
            </w:tcPrChange>
          </w:tcPr>
          <w:p w:rsidR="000D0F1F" w:rsidRDefault="00134707" w:rsidP="00510A9A">
            <w:pPr>
              <w:rPr>
                <w:sz w:val="22"/>
                <w:szCs w:val="22"/>
                <w:lang w:eastAsia="ja-JP"/>
              </w:rPr>
            </w:pPr>
            <w:ins w:id="1967" w:author="Kazuhiro Takagi" w:date="2017-03-13T18:41:00Z">
              <w:del w:id="1968" w:author="Huy Duc. Nguyen" w:date="2017-08-29T12:47:00Z">
                <w:r w:rsidDel="00433051">
                  <w:rPr>
                    <w:rFonts w:hint="eastAsia"/>
                    <w:sz w:val="22"/>
                    <w:szCs w:val="22"/>
                    <w:lang w:eastAsia="ja-JP"/>
                  </w:rPr>
                  <w:delText>M</w:delText>
                </w:r>
                <w:r w:rsidDel="00433051">
                  <w:rPr>
                    <w:sz w:val="22"/>
                    <w:szCs w:val="22"/>
                    <w:lang w:eastAsia="ja-JP"/>
                  </w:rPr>
                  <w:delText xml:space="preserve">arch </w:delText>
                </w:r>
              </w:del>
            </w:ins>
            <w:ins w:id="1969" w:author="Kazuhiro Takagi" w:date="2017-03-13T20:01:00Z">
              <w:del w:id="1970" w:author="Huy Duc. Nguyen" w:date="2017-08-29T12:47:00Z">
                <w:r w:rsidR="007C0CD2" w:rsidDel="00433051">
                  <w:rPr>
                    <w:sz w:val="22"/>
                    <w:szCs w:val="22"/>
                    <w:lang w:eastAsia="ja-JP"/>
                  </w:rPr>
                  <w:delText>1</w:delText>
                </w:r>
              </w:del>
            </w:ins>
            <w:ins w:id="1971" w:author="Kazuhiro Takagi" w:date="2017-03-17T10:09:00Z">
              <w:del w:id="1972" w:author="Huy Duc. Nguyen" w:date="2017-08-29T12:47:00Z">
                <w:r w:rsidR="007C0CD2" w:rsidDel="00433051">
                  <w:rPr>
                    <w:sz w:val="22"/>
                    <w:szCs w:val="22"/>
                    <w:lang w:eastAsia="ja-JP"/>
                  </w:rPr>
                  <w:delText>7</w:delText>
                </w:r>
              </w:del>
            </w:ins>
            <w:ins w:id="1973" w:author="Kazuhiro Takagi" w:date="2017-03-13T18:41:00Z">
              <w:del w:id="1974" w:author="Huy Duc. Nguyen" w:date="2017-08-29T12:47:00Z">
                <w:r w:rsidDel="00433051">
                  <w:rPr>
                    <w:sz w:val="22"/>
                    <w:szCs w:val="22"/>
                    <w:lang w:eastAsia="ja-JP"/>
                  </w:rPr>
                  <w:delText>, 2017</w:delText>
                </w:r>
              </w:del>
            </w:ins>
          </w:p>
        </w:tc>
        <w:tc>
          <w:tcPr>
            <w:tcW w:w="2976" w:type="dxa"/>
            <w:tcPrChange w:id="1975" w:author="Kazuhiro Takagi" w:date="2017-03-15T10:24:00Z">
              <w:tcPr>
                <w:tcW w:w="2977" w:type="dxa"/>
                <w:gridSpan w:val="2"/>
              </w:tcPr>
            </w:tcPrChange>
          </w:tcPr>
          <w:p w:rsidR="000D0F1F" w:rsidDel="00433051" w:rsidRDefault="00134707" w:rsidP="00510A9A">
            <w:pPr>
              <w:rPr>
                <w:ins w:id="1976" w:author="Kazuhiro Takagi" w:date="2017-03-13T18:41:00Z"/>
                <w:del w:id="1977" w:author="Huy Duc. Nguyen" w:date="2017-08-29T12:47:00Z"/>
                <w:sz w:val="22"/>
                <w:szCs w:val="22"/>
                <w:lang w:eastAsia="ja-JP"/>
              </w:rPr>
            </w:pPr>
            <w:ins w:id="1978" w:author="Kazuhiro Takagi" w:date="2017-03-13T18:41:00Z">
              <w:del w:id="1979" w:author="Huy Duc. Nguyen" w:date="2017-08-29T12:47:00Z">
                <w:r w:rsidDel="00433051">
                  <w:rPr>
                    <w:rFonts w:hint="eastAsia"/>
                    <w:sz w:val="22"/>
                    <w:szCs w:val="22"/>
                    <w:lang w:eastAsia="ja-JP"/>
                  </w:rPr>
                  <w:delText>U</w:delText>
                </w:r>
                <w:r w:rsidDel="00433051">
                  <w:rPr>
                    <w:sz w:val="22"/>
                    <w:szCs w:val="22"/>
                    <w:lang w:eastAsia="ja-JP"/>
                  </w:rPr>
                  <w:delText>pdate following section</w:delText>
                </w:r>
              </w:del>
            </w:ins>
          </w:p>
          <w:p w:rsidR="00134707" w:rsidDel="00433051" w:rsidRDefault="00134707" w:rsidP="00510A9A">
            <w:pPr>
              <w:rPr>
                <w:ins w:id="1980" w:author="Kazuhiro Takagi" w:date="2017-03-13T18:41:00Z"/>
                <w:del w:id="1981" w:author="Huy Duc. Nguyen" w:date="2017-08-29T12:47:00Z"/>
                <w:sz w:val="22"/>
                <w:szCs w:val="22"/>
                <w:lang w:eastAsia="ja-JP"/>
              </w:rPr>
            </w:pPr>
            <w:ins w:id="1982" w:author="Kazuhiro Takagi" w:date="2017-03-13T19:00:00Z">
              <w:del w:id="1983" w:author="Huy Duc. Nguyen" w:date="2017-08-29T12:47:00Z">
                <w:r w:rsidDel="00433051">
                  <w:rPr>
                    <w:sz w:val="22"/>
                    <w:szCs w:val="22"/>
                    <w:lang w:eastAsia="ja-JP"/>
                  </w:rPr>
                  <w:delText>2.1.1</w:delText>
                </w:r>
              </w:del>
            </w:ins>
            <w:ins w:id="1984" w:author="Kazuhiro Takagi" w:date="2017-03-13T19:10:00Z">
              <w:del w:id="1985" w:author="Huy Duc. Nguyen" w:date="2017-08-29T12:47:00Z">
                <w:r w:rsidR="00B644B2" w:rsidDel="00433051">
                  <w:rPr>
                    <w:sz w:val="22"/>
                    <w:szCs w:val="22"/>
                    <w:lang w:eastAsia="ja-JP"/>
                  </w:rPr>
                  <w:delText xml:space="preserve">, </w:delText>
                </w:r>
              </w:del>
            </w:ins>
            <w:ins w:id="1986" w:author="Kazuhiro Takagi" w:date="2017-03-13T19:00:00Z">
              <w:del w:id="1987" w:author="Huy Duc. Nguyen" w:date="2017-08-29T12:47:00Z">
                <w:r w:rsidDel="00433051">
                  <w:rPr>
                    <w:sz w:val="22"/>
                    <w:szCs w:val="22"/>
                    <w:lang w:eastAsia="ja-JP"/>
                  </w:rPr>
                  <w:delText>3.1</w:delText>
                </w:r>
              </w:del>
            </w:ins>
            <w:ins w:id="1988" w:author="Kazuhiro Takagi" w:date="2017-03-13T19:10:00Z">
              <w:del w:id="1989" w:author="Huy Duc. Nguyen" w:date="2017-08-29T12:47:00Z">
                <w:r w:rsidR="00B644B2" w:rsidDel="00433051">
                  <w:rPr>
                    <w:sz w:val="22"/>
                    <w:szCs w:val="22"/>
                    <w:lang w:eastAsia="ja-JP"/>
                  </w:rPr>
                  <w:delText xml:space="preserve">, </w:delText>
                </w:r>
              </w:del>
            </w:ins>
            <w:ins w:id="1990" w:author="Kazuhiro Takagi" w:date="2017-03-13T18:43:00Z">
              <w:del w:id="1991" w:author="Huy Duc. Nguyen" w:date="2017-08-29T12:47:00Z">
                <w:r w:rsidDel="00433051">
                  <w:rPr>
                    <w:sz w:val="22"/>
                    <w:szCs w:val="22"/>
                    <w:lang w:eastAsia="ja-JP"/>
                  </w:rPr>
                  <w:delText>5.1</w:delText>
                </w:r>
              </w:del>
            </w:ins>
            <w:ins w:id="1992" w:author="Kazuhiro Takagi" w:date="2017-03-13T19:10:00Z">
              <w:del w:id="1993" w:author="Huy Duc. Nguyen" w:date="2017-08-29T12:47:00Z">
                <w:r w:rsidR="00B644B2" w:rsidDel="00433051">
                  <w:rPr>
                    <w:sz w:val="22"/>
                    <w:szCs w:val="22"/>
                    <w:lang w:eastAsia="ja-JP"/>
                  </w:rPr>
                  <w:delText xml:space="preserve">, </w:delText>
                </w:r>
              </w:del>
            </w:ins>
            <w:ins w:id="1994" w:author="Kazuhiro Takagi" w:date="2017-03-13T19:36:00Z">
              <w:del w:id="1995" w:author="Huy Duc. Nguyen" w:date="2017-08-29T12:47:00Z">
                <w:r w:rsidR="00F63308" w:rsidDel="00433051">
                  <w:rPr>
                    <w:sz w:val="22"/>
                    <w:szCs w:val="22"/>
                    <w:lang w:eastAsia="ja-JP"/>
                  </w:rPr>
                  <w:delText xml:space="preserve">5.2, </w:delText>
                </w:r>
              </w:del>
            </w:ins>
            <w:ins w:id="1996" w:author="Kazuhiro Takagi" w:date="2017-03-13T19:00:00Z">
              <w:del w:id="1997" w:author="Huy Duc. Nguyen" w:date="2017-08-29T12:47:00Z">
                <w:r w:rsidDel="00433051">
                  <w:rPr>
                    <w:sz w:val="22"/>
                    <w:szCs w:val="22"/>
                    <w:lang w:eastAsia="ja-JP"/>
                  </w:rPr>
                  <w:delText>5.4</w:delText>
                </w:r>
              </w:del>
            </w:ins>
            <w:ins w:id="1998" w:author="Kazuhiro Takagi" w:date="2017-03-13T19:10:00Z">
              <w:del w:id="1999" w:author="Huy Duc. Nguyen" w:date="2017-08-29T12:47:00Z">
                <w:r w:rsidR="00B644B2" w:rsidDel="00433051">
                  <w:rPr>
                    <w:sz w:val="22"/>
                    <w:szCs w:val="22"/>
                    <w:lang w:eastAsia="ja-JP"/>
                  </w:rPr>
                  <w:delText xml:space="preserve">, </w:delText>
                </w:r>
              </w:del>
            </w:ins>
            <w:ins w:id="2000" w:author="Kazuhiro Takagi" w:date="2017-03-13T18:59:00Z">
              <w:del w:id="2001" w:author="Huy Duc. Nguyen" w:date="2017-08-29T12:47:00Z">
                <w:r w:rsidDel="00433051">
                  <w:rPr>
                    <w:rFonts w:hint="eastAsia"/>
                    <w:sz w:val="22"/>
                    <w:szCs w:val="22"/>
                    <w:lang w:eastAsia="ja-JP"/>
                  </w:rPr>
                  <w:delText>5</w:delText>
                </w:r>
                <w:r w:rsidDel="00433051">
                  <w:rPr>
                    <w:sz w:val="22"/>
                    <w:szCs w:val="22"/>
                    <w:lang w:eastAsia="ja-JP"/>
                  </w:rPr>
                  <w:delText>.5.1</w:delText>
                </w:r>
              </w:del>
            </w:ins>
            <w:ins w:id="2002" w:author="Kazuhiro Takagi" w:date="2017-03-13T19:10:00Z">
              <w:del w:id="2003" w:author="Huy Duc. Nguyen" w:date="2017-08-29T12:47:00Z">
                <w:r w:rsidR="00B644B2" w:rsidDel="00433051">
                  <w:rPr>
                    <w:sz w:val="22"/>
                    <w:szCs w:val="22"/>
                    <w:lang w:eastAsia="ja-JP"/>
                  </w:rPr>
                  <w:delText xml:space="preserve">, </w:delText>
                </w:r>
              </w:del>
            </w:ins>
            <w:ins w:id="2004" w:author="Kazuhiro Takagi" w:date="2017-03-16T20:31:00Z">
              <w:del w:id="2005" w:author="Huy Duc. Nguyen" w:date="2017-08-29T12:47:00Z">
                <w:r w:rsidR="007C563C" w:rsidDel="00433051">
                  <w:rPr>
                    <w:sz w:val="22"/>
                    <w:szCs w:val="22"/>
                    <w:lang w:eastAsia="ja-JP"/>
                  </w:rPr>
                  <w:delText>5.5.2,</w:delText>
                </w:r>
              </w:del>
            </w:ins>
            <w:ins w:id="2006" w:author="Kazuhiro Takagi" w:date="2017-03-13T18:59:00Z">
              <w:del w:id="2007" w:author="Huy Duc. Nguyen" w:date="2017-08-29T12:47:00Z">
                <w:r w:rsidR="00B644B2" w:rsidDel="00433051">
                  <w:rPr>
                    <w:sz w:val="22"/>
                    <w:szCs w:val="22"/>
                    <w:lang w:eastAsia="ja-JP"/>
                  </w:rPr>
                  <w:delText>5.6</w:delText>
                </w:r>
              </w:del>
            </w:ins>
            <w:ins w:id="2008" w:author="Kazuhiro Takagi" w:date="2017-03-13T19:58:00Z">
              <w:del w:id="2009" w:author="Huy Duc. Nguyen" w:date="2017-08-29T12:47:00Z">
                <w:r w:rsidR="003E4726" w:rsidDel="00433051">
                  <w:rPr>
                    <w:sz w:val="22"/>
                    <w:szCs w:val="22"/>
                    <w:lang w:eastAsia="ja-JP"/>
                  </w:rPr>
                  <w:delText xml:space="preserve">, </w:delText>
                </w:r>
              </w:del>
            </w:ins>
            <w:ins w:id="2010" w:author="Kazuhiro Takagi" w:date="2017-03-13T19:00:00Z">
              <w:del w:id="2011" w:author="Huy Duc. Nguyen" w:date="2017-08-29T12:47:00Z">
                <w:r w:rsidDel="00433051">
                  <w:rPr>
                    <w:rFonts w:hint="eastAsia"/>
                    <w:sz w:val="22"/>
                    <w:szCs w:val="22"/>
                    <w:lang w:eastAsia="ja-JP"/>
                  </w:rPr>
                  <w:delText>5.7</w:delText>
                </w:r>
              </w:del>
            </w:ins>
            <w:ins w:id="2012" w:author="Kazuhiro Takagi" w:date="2017-03-13T19:17:00Z">
              <w:del w:id="2013" w:author="Huy Duc. Nguyen" w:date="2017-08-29T12:47:00Z">
                <w:r w:rsidR="00B644B2" w:rsidDel="00433051">
                  <w:rPr>
                    <w:sz w:val="22"/>
                    <w:szCs w:val="22"/>
                    <w:lang w:eastAsia="ja-JP"/>
                  </w:rPr>
                  <w:delText xml:space="preserve">, </w:delText>
                </w:r>
              </w:del>
            </w:ins>
            <w:ins w:id="2014" w:author="Kazuhiro Takagi" w:date="2017-03-14T21:53:00Z">
              <w:del w:id="2015" w:author="Huy Duc. Nguyen" w:date="2017-08-29T12:47:00Z">
                <w:r w:rsidR="00C34CC3" w:rsidDel="00433051">
                  <w:rPr>
                    <w:sz w:val="22"/>
                    <w:szCs w:val="22"/>
                    <w:lang w:eastAsia="ja-JP"/>
                  </w:rPr>
                  <w:delText>5.8.1,</w:delText>
                </w:r>
              </w:del>
            </w:ins>
            <w:ins w:id="2016" w:author="Kazuhiro Takagi" w:date="2017-03-13T19:09:00Z">
              <w:del w:id="2017" w:author="Huy Duc. Nguyen" w:date="2017-08-29T12:47:00Z">
                <w:r w:rsidR="00B644B2" w:rsidDel="00433051">
                  <w:rPr>
                    <w:sz w:val="22"/>
                    <w:szCs w:val="22"/>
                    <w:lang w:eastAsia="ja-JP"/>
                  </w:rPr>
                  <w:delText>5.9.3</w:delText>
                </w:r>
              </w:del>
            </w:ins>
            <w:ins w:id="2018" w:author="Kazuhiro Takagi" w:date="2017-03-13T19:17:00Z">
              <w:del w:id="2019" w:author="Huy Duc. Nguyen" w:date="2017-08-29T12:47:00Z">
                <w:r w:rsidR="00B644B2" w:rsidDel="00433051">
                  <w:rPr>
                    <w:sz w:val="22"/>
                    <w:szCs w:val="22"/>
                    <w:lang w:eastAsia="ja-JP"/>
                  </w:rPr>
                  <w:delText xml:space="preserve">, </w:delText>
                </w:r>
              </w:del>
            </w:ins>
            <w:ins w:id="2020" w:author="Kazuhiro Takagi" w:date="2017-03-14T21:53:00Z">
              <w:del w:id="2021" w:author="Huy Duc. Nguyen" w:date="2017-08-29T12:47:00Z">
                <w:r w:rsidR="00C34CC3" w:rsidDel="00433051">
                  <w:rPr>
                    <w:sz w:val="22"/>
                    <w:szCs w:val="22"/>
                    <w:lang w:eastAsia="ja-JP"/>
                  </w:rPr>
                  <w:delText xml:space="preserve">5.10.1, </w:delText>
                </w:r>
              </w:del>
            </w:ins>
            <w:ins w:id="2022" w:author="Kazuhiro Takagi" w:date="2017-03-13T18:43:00Z">
              <w:del w:id="2023" w:author="Huy Duc. Nguyen" w:date="2017-08-29T12:47:00Z">
                <w:r w:rsidDel="00433051">
                  <w:rPr>
                    <w:rFonts w:hint="eastAsia"/>
                    <w:sz w:val="22"/>
                    <w:szCs w:val="22"/>
                    <w:lang w:eastAsia="ja-JP"/>
                  </w:rPr>
                  <w:delText>5.11</w:delText>
                </w:r>
              </w:del>
            </w:ins>
            <w:ins w:id="2024" w:author="Kazuhiro Takagi" w:date="2017-03-13T19:17:00Z">
              <w:del w:id="2025" w:author="Huy Duc. Nguyen" w:date="2017-08-29T12:47:00Z">
                <w:r w:rsidR="0039436F" w:rsidDel="00433051">
                  <w:rPr>
                    <w:sz w:val="22"/>
                    <w:szCs w:val="22"/>
                    <w:lang w:eastAsia="ja-JP"/>
                  </w:rPr>
                  <w:delText xml:space="preserve">, </w:delText>
                </w:r>
              </w:del>
            </w:ins>
            <w:ins w:id="2026" w:author="Kazuhiro Takagi" w:date="2017-03-14T21:54:00Z">
              <w:del w:id="2027" w:author="Huy Duc. Nguyen" w:date="2017-08-29T12:47:00Z">
                <w:r w:rsidR="00C34CC3" w:rsidDel="00433051">
                  <w:rPr>
                    <w:sz w:val="22"/>
                    <w:szCs w:val="22"/>
                    <w:lang w:eastAsia="ja-JP"/>
                  </w:rPr>
                  <w:delText xml:space="preserve">5.17.1, </w:delText>
                </w:r>
              </w:del>
            </w:ins>
            <w:ins w:id="2028" w:author="Kazuhiro Takagi" w:date="2017-03-13T19:09:00Z">
              <w:del w:id="2029" w:author="Huy Duc. Nguyen" w:date="2017-08-29T12:47:00Z">
                <w:r w:rsidR="00B644B2" w:rsidDel="00433051">
                  <w:rPr>
                    <w:rFonts w:hint="eastAsia"/>
                    <w:sz w:val="22"/>
                    <w:szCs w:val="22"/>
                    <w:lang w:eastAsia="ja-JP"/>
                  </w:rPr>
                  <w:delText>5.</w:delText>
                </w:r>
                <w:r w:rsidR="00B644B2" w:rsidDel="00433051">
                  <w:rPr>
                    <w:sz w:val="22"/>
                    <w:szCs w:val="22"/>
                    <w:lang w:eastAsia="ja-JP"/>
                  </w:rPr>
                  <w:delText>19</w:delText>
                </w:r>
              </w:del>
            </w:ins>
            <w:ins w:id="2030" w:author="Kazuhiro Takagi" w:date="2017-03-13T19:17:00Z">
              <w:del w:id="2031" w:author="Huy Duc. Nguyen" w:date="2017-08-29T12:47:00Z">
                <w:r w:rsidR="0039436F" w:rsidDel="00433051">
                  <w:rPr>
                    <w:sz w:val="22"/>
                    <w:szCs w:val="22"/>
                    <w:lang w:eastAsia="ja-JP"/>
                  </w:rPr>
                  <w:delText xml:space="preserve">, </w:delText>
                </w:r>
              </w:del>
            </w:ins>
            <w:ins w:id="2032" w:author="Kazuhiro Takagi" w:date="2017-03-14T23:12:00Z">
              <w:del w:id="2033" w:author="Huy Duc. Nguyen" w:date="2017-08-29T12:47:00Z">
                <w:r w:rsidR="00AC74D3" w:rsidDel="00433051">
                  <w:rPr>
                    <w:sz w:val="22"/>
                    <w:szCs w:val="22"/>
                    <w:lang w:eastAsia="ja-JP"/>
                  </w:rPr>
                  <w:delText xml:space="preserve">5.20, </w:delText>
                </w:r>
              </w:del>
            </w:ins>
            <w:ins w:id="2034" w:author="Kazuhiro Takagi" w:date="2017-03-13T19:09:00Z">
              <w:del w:id="2035" w:author="Huy Duc. Nguyen" w:date="2017-08-29T12:47:00Z">
                <w:r w:rsidR="00B644B2" w:rsidDel="00433051">
                  <w:rPr>
                    <w:sz w:val="22"/>
                    <w:szCs w:val="22"/>
                    <w:lang w:eastAsia="ja-JP"/>
                  </w:rPr>
                  <w:delText>5.</w:delText>
                </w:r>
                <w:r w:rsidR="00B644B2" w:rsidDel="00433051">
                  <w:rPr>
                    <w:rFonts w:hint="eastAsia"/>
                    <w:sz w:val="22"/>
                    <w:szCs w:val="22"/>
                    <w:lang w:eastAsia="ja-JP"/>
                  </w:rPr>
                  <w:delText>23</w:delText>
                </w:r>
              </w:del>
            </w:ins>
          </w:p>
          <w:p w:rsidR="00134707" w:rsidRDefault="00134707" w:rsidP="00510A9A">
            <w:pPr>
              <w:rPr>
                <w:sz w:val="22"/>
                <w:szCs w:val="22"/>
                <w:lang w:eastAsia="ja-JP"/>
              </w:rPr>
            </w:pPr>
          </w:p>
        </w:tc>
        <w:tc>
          <w:tcPr>
            <w:tcW w:w="3793" w:type="dxa"/>
            <w:tcPrChange w:id="2036" w:author="Kazuhiro Takagi" w:date="2017-03-15T10:24:00Z">
              <w:tcPr>
                <w:tcW w:w="3934" w:type="dxa"/>
                <w:gridSpan w:val="2"/>
              </w:tcPr>
            </w:tcPrChange>
          </w:tcPr>
          <w:p w:rsidR="000D0F1F" w:rsidRDefault="000D0F1F" w:rsidP="00510A9A">
            <w:pPr>
              <w:rPr>
                <w:sz w:val="22"/>
                <w:szCs w:val="22"/>
                <w:lang w:eastAsia="ja-JP"/>
              </w:rPr>
            </w:pPr>
          </w:p>
        </w:tc>
      </w:tr>
      <w:tr w:rsidR="00760226" w:rsidTr="00617DAB">
        <w:trPr>
          <w:ins w:id="2037" w:author="Kazuhiro Takagi" w:date="2017-03-21T15:00:00Z"/>
        </w:trPr>
        <w:tc>
          <w:tcPr>
            <w:tcW w:w="909" w:type="dxa"/>
          </w:tcPr>
          <w:p w:rsidR="00760226" w:rsidRDefault="00760226" w:rsidP="00510A9A">
            <w:pPr>
              <w:rPr>
                <w:ins w:id="2038" w:author="Kazuhiro Takagi" w:date="2017-03-21T15:00:00Z"/>
                <w:sz w:val="22"/>
                <w:szCs w:val="22"/>
                <w:lang w:eastAsia="ja-JP"/>
              </w:rPr>
            </w:pPr>
            <w:ins w:id="2039" w:author="Kazuhiro Takagi" w:date="2017-03-21T15:00:00Z">
              <w:del w:id="2040" w:author="Huy Duc. Nguyen" w:date="2017-08-29T12:47:00Z">
                <w:r w:rsidDel="00433051">
                  <w:rPr>
                    <w:rFonts w:hint="eastAsia"/>
                    <w:sz w:val="22"/>
                    <w:szCs w:val="22"/>
                    <w:lang w:eastAsia="ja-JP"/>
                  </w:rPr>
                  <w:delText>1</w:delText>
                </w:r>
                <w:r w:rsidDel="00433051">
                  <w:rPr>
                    <w:sz w:val="22"/>
                    <w:szCs w:val="22"/>
                    <w:lang w:eastAsia="ja-JP"/>
                  </w:rPr>
                  <w:delText>.2</w:delText>
                </w:r>
              </w:del>
            </w:ins>
          </w:p>
        </w:tc>
        <w:tc>
          <w:tcPr>
            <w:tcW w:w="1893" w:type="dxa"/>
          </w:tcPr>
          <w:p w:rsidR="00760226" w:rsidRDefault="00760226" w:rsidP="00510A9A">
            <w:pPr>
              <w:rPr>
                <w:ins w:id="2041" w:author="Kazuhiro Takagi" w:date="2017-03-21T15:00:00Z"/>
                <w:sz w:val="22"/>
                <w:szCs w:val="22"/>
                <w:lang w:eastAsia="ja-JP"/>
              </w:rPr>
            </w:pPr>
            <w:ins w:id="2042" w:author="Kazuhiro Takagi" w:date="2017-03-21T15:00:00Z">
              <w:del w:id="2043" w:author="Huy Duc. Nguyen" w:date="2017-08-29T12:47:00Z">
                <w:r w:rsidDel="00433051">
                  <w:rPr>
                    <w:rFonts w:hint="eastAsia"/>
                    <w:sz w:val="22"/>
                    <w:szCs w:val="22"/>
                    <w:lang w:eastAsia="ja-JP"/>
                  </w:rPr>
                  <w:delText>M</w:delText>
                </w:r>
                <w:r w:rsidDel="00433051">
                  <w:rPr>
                    <w:sz w:val="22"/>
                    <w:szCs w:val="22"/>
                    <w:lang w:eastAsia="ja-JP"/>
                  </w:rPr>
                  <w:delText>arch 21, 2017</w:delText>
                </w:r>
              </w:del>
            </w:ins>
          </w:p>
        </w:tc>
        <w:tc>
          <w:tcPr>
            <w:tcW w:w="2976" w:type="dxa"/>
          </w:tcPr>
          <w:p w:rsidR="00C61B5A" w:rsidDel="00433051" w:rsidRDefault="00C61B5A" w:rsidP="00510A9A">
            <w:pPr>
              <w:rPr>
                <w:ins w:id="2044" w:author="Kazuhiro Takagi" w:date="2017-04-20T16:10:00Z"/>
                <w:del w:id="2045" w:author="Huy Duc. Nguyen" w:date="2017-08-29T12:47:00Z"/>
                <w:sz w:val="22"/>
                <w:szCs w:val="22"/>
                <w:lang w:eastAsia="ja-JP"/>
              </w:rPr>
            </w:pPr>
            <w:ins w:id="2046" w:author="Kazuhiro Takagi" w:date="2017-04-20T16:10:00Z">
              <w:del w:id="2047" w:author="Huy Duc. Nguyen" w:date="2017-08-29T12:47:00Z">
                <w:r w:rsidDel="00433051">
                  <w:rPr>
                    <w:rFonts w:hint="eastAsia"/>
                    <w:sz w:val="22"/>
                    <w:szCs w:val="22"/>
                    <w:lang w:eastAsia="ja-JP"/>
                  </w:rPr>
                  <w:delText>U</w:delText>
                </w:r>
                <w:r w:rsidDel="00433051">
                  <w:rPr>
                    <w:sz w:val="22"/>
                    <w:szCs w:val="22"/>
                    <w:lang w:eastAsia="ja-JP"/>
                  </w:rPr>
                  <w:delText xml:space="preserve">pdate following section </w:delText>
                </w:r>
              </w:del>
            </w:ins>
          </w:p>
          <w:p w:rsidR="00760226" w:rsidRDefault="00760226" w:rsidP="00510A9A">
            <w:pPr>
              <w:rPr>
                <w:ins w:id="2048" w:author="Kazuhiro Takagi" w:date="2017-03-21T15:00:00Z"/>
                <w:sz w:val="22"/>
                <w:szCs w:val="22"/>
                <w:lang w:eastAsia="ja-JP"/>
              </w:rPr>
            </w:pPr>
            <w:ins w:id="2049" w:author="Kazuhiro Takagi" w:date="2017-03-21T15:01:00Z">
              <w:del w:id="2050" w:author="Huy Duc. Nguyen" w:date="2017-08-29T12:47:00Z">
                <w:r w:rsidDel="00433051">
                  <w:rPr>
                    <w:sz w:val="22"/>
                    <w:szCs w:val="22"/>
                    <w:lang w:eastAsia="ja-JP"/>
                  </w:rPr>
                  <w:delText>5.2.4</w:delText>
                </w:r>
              </w:del>
            </w:ins>
          </w:p>
        </w:tc>
        <w:tc>
          <w:tcPr>
            <w:tcW w:w="3793" w:type="dxa"/>
          </w:tcPr>
          <w:p w:rsidR="00760226" w:rsidRDefault="00760226" w:rsidP="00510A9A">
            <w:pPr>
              <w:rPr>
                <w:ins w:id="2051" w:author="Kazuhiro Takagi" w:date="2017-03-21T15:00:00Z"/>
                <w:sz w:val="22"/>
                <w:szCs w:val="22"/>
                <w:lang w:eastAsia="ja-JP"/>
              </w:rPr>
            </w:pPr>
          </w:p>
        </w:tc>
      </w:tr>
      <w:tr w:rsidR="00C61B5A" w:rsidTr="00617DAB">
        <w:trPr>
          <w:ins w:id="2052" w:author="Kazuhiro Takagi" w:date="2017-04-20T16:08:00Z"/>
        </w:trPr>
        <w:tc>
          <w:tcPr>
            <w:tcW w:w="909" w:type="dxa"/>
          </w:tcPr>
          <w:p w:rsidR="00C61B5A" w:rsidRDefault="00C61B5A" w:rsidP="00510A9A">
            <w:pPr>
              <w:rPr>
                <w:ins w:id="2053" w:author="Kazuhiro Takagi" w:date="2017-04-20T16:08:00Z"/>
                <w:sz w:val="22"/>
                <w:szCs w:val="22"/>
                <w:lang w:eastAsia="ja-JP"/>
              </w:rPr>
            </w:pPr>
            <w:ins w:id="2054" w:author="Kazuhiro Takagi" w:date="2017-04-20T16:08:00Z">
              <w:del w:id="2055" w:author="Huy Duc. Nguyen" w:date="2017-08-29T12:47:00Z">
                <w:r w:rsidDel="00433051">
                  <w:rPr>
                    <w:rFonts w:hint="eastAsia"/>
                    <w:sz w:val="22"/>
                    <w:szCs w:val="22"/>
                    <w:lang w:eastAsia="ja-JP"/>
                  </w:rPr>
                  <w:delText>1</w:delText>
                </w:r>
                <w:r w:rsidDel="00433051">
                  <w:rPr>
                    <w:sz w:val="22"/>
                    <w:szCs w:val="22"/>
                    <w:lang w:eastAsia="ja-JP"/>
                  </w:rPr>
                  <w:delText>.3</w:delText>
                </w:r>
              </w:del>
            </w:ins>
          </w:p>
        </w:tc>
        <w:tc>
          <w:tcPr>
            <w:tcW w:w="1893" w:type="dxa"/>
          </w:tcPr>
          <w:p w:rsidR="00C61B5A" w:rsidRDefault="00C61B5A" w:rsidP="00510A9A">
            <w:pPr>
              <w:rPr>
                <w:ins w:id="2056" w:author="Kazuhiro Takagi" w:date="2017-04-20T16:08:00Z"/>
                <w:sz w:val="22"/>
                <w:szCs w:val="22"/>
                <w:lang w:eastAsia="ja-JP"/>
              </w:rPr>
            </w:pPr>
            <w:ins w:id="2057" w:author="Kazuhiro Takagi" w:date="2017-04-20T16:08:00Z">
              <w:del w:id="2058" w:author="Huy Duc. Nguyen" w:date="2017-08-29T12:47:00Z">
                <w:r w:rsidDel="00433051">
                  <w:rPr>
                    <w:rFonts w:hint="eastAsia"/>
                    <w:sz w:val="22"/>
                    <w:szCs w:val="22"/>
                    <w:lang w:eastAsia="ja-JP"/>
                  </w:rPr>
                  <w:delText>A</w:delText>
                </w:r>
                <w:r w:rsidDel="00433051">
                  <w:rPr>
                    <w:sz w:val="22"/>
                    <w:szCs w:val="22"/>
                    <w:lang w:eastAsia="ja-JP"/>
                  </w:rPr>
                  <w:delText>pril 20,217</w:delText>
                </w:r>
              </w:del>
            </w:ins>
          </w:p>
        </w:tc>
        <w:tc>
          <w:tcPr>
            <w:tcW w:w="2976" w:type="dxa"/>
          </w:tcPr>
          <w:p w:rsidR="00C61B5A" w:rsidDel="00433051" w:rsidRDefault="00C61B5A" w:rsidP="00510A9A">
            <w:pPr>
              <w:rPr>
                <w:ins w:id="2059" w:author="Kazuhiro Takagi" w:date="2017-04-20T16:10:00Z"/>
                <w:del w:id="2060" w:author="Huy Duc. Nguyen" w:date="2017-08-29T12:47:00Z"/>
                <w:sz w:val="22"/>
                <w:szCs w:val="22"/>
                <w:lang w:eastAsia="ja-JP"/>
              </w:rPr>
            </w:pPr>
            <w:ins w:id="2061" w:author="Kazuhiro Takagi" w:date="2017-04-20T16:10:00Z">
              <w:del w:id="2062" w:author="Huy Duc. Nguyen" w:date="2017-08-29T12:47:00Z">
                <w:r w:rsidDel="00433051">
                  <w:rPr>
                    <w:rFonts w:hint="eastAsia"/>
                    <w:sz w:val="22"/>
                    <w:szCs w:val="22"/>
                    <w:lang w:eastAsia="ja-JP"/>
                  </w:rPr>
                  <w:delText>U</w:delText>
                </w:r>
                <w:r w:rsidDel="00433051">
                  <w:rPr>
                    <w:sz w:val="22"/>
                    <w:szCs w:val="22"/>
                    <w:lang w:eastAsia="ja-JP"/>
                  </w:rPr>
                  <w:delText>pdate following section</w:delText>
                </w:r>
                <w:r w:rsidDel="00433051">
                  <w:rPr>
                    <w:rFonts w:hint="eastAsia"/>
                    <w:sz w:val="22"/>
                    <w:szCs w:val="22"/>
                    <w:lang w:eastAsia="ja-JP"/>
                  </w:rPr>
                  <w:delText xml:space="preserve"> </w:delText>
                </w:r>
              </w:del>
            </w:ins>
          </w:p>
          <w:p w:rsidR="00C61B5A" w:rsidRDefault="00C61B5A" w:rsidP="00510A9A">
            <w:pPr>
              <w:rPr>
                <w:ins w:id="2063" w:author="Kazuhiro Takagi" w:date="2017-04-20T16:08:00Z"/>
                <w:sz w:val="22"/>
                <w:szCs w:val="22"/>
                <w:lang w:eastAsia="ja-JP"/>
              </w:rPr>
            </w:pPr>
            <w:ins w:id="2064" w:author="Kazuhiro Takagi" w:date="2017-04-20T16:08:00Z">
              <w:del w:id="2065" w:author="Huy Duc. Nguyen" w:date="2017-08-29T12:47:00Z">
                <w:r w:rsidDel="00433051">
                  <w:rPr>
                    <w:rFonts w:hint="eastAsia"/>
                    <w:sz w:val="22"/>
                    <w:szCs w:val="22"/>
                    <w:lang w:eastAsia="ja-JP"/>
                  </w:rPr>
                  <w:delText>5.4</w:delText>
                </w:r>
              </w:del>
            </w:ins>
          </w:p>
        </w:tc>
        <w:tc>
          <w:tcPr>
            <w:tcW w:w="3793" w:type="dxa"/>
          </w:tcPr>
          <w:p w:rsidR="00C61B5A" w:rsidRDefault="00C61B5A" w:rsidP="00510A9A">
            <w:pPr>
              <w:rPr>
                <w:ins w:id="2066" w:author="Kazuhiro Takagi" w:date="2017-04-20T16:08:00Z"/>
                <w:sz w:val="22"/>
                <w:szCs w:val="22"/>
                <w:lang w:eastAsia="ja-JP"/>
              </w:rPr>
            </w:pPr>
          </w:p>
        </w:tc>
      </w:tr>
    </w:tbl>
    <w:p w:rsidR="00005C05" w:rsidRDefault="00005C05">
      <w:pPr>
        <w:rPr>
          <w:sz w:val="22"/>
          <w:szCs w:val="22"/>
          <w:lang w:eastAsia="ja-JP"/>
        </w:rPr>
      </w:pPr>
    </w:p>
    <w:p w:rsidR="005E0A3D" w:rsidRDefault="005E0A3D">
      <w:pPr>
        <w:rPr>
          <w:sz w:val="22"/>
          <w:szCs w:val="22"/>
          <w:lang w:eastAsia="ja-JP"/>
        </w:rPr>
      </w:pPr>
      <w:r>
        <w:rPr>
          <w:sz w:val="22"/>
          <w:szCs w:val="22"/>
          <w:lang w:eastAsia="ja-JP"/>
        </w:rPr>
        <w:br w:type="page"/>
      </w:r>
    </w:p>
    <w:p w:rsidR="00742562" w:rsidRPr="00651005" w:rsidRDefault="00742562" w:rsidP="00B43823">
      <w:pPr>
        <w:pStyle w:val="Heading1"/>
      </w:pPr>
      <w:bookmarkStart w:id="2067" w:name="_Toc491775563"/>
      <w:r w:rsidRPr="006C3F5F">
        <w:lastRenderedPageBreak/>
        <w:t>Project Requirements</w:t>
      </w:r>
      <w:bookmarkEnd w:id="2067"/>
    </w:p>
    <w:p w:rsidR="00783CE7" w:rsidRDefault="004E631B" w:rsidP="000126BA">
      <w:pPr>
        <w:pStyle w:val="CETextBody"/>
      </w:pPr>
      <w:del w:id="2068" w:author="Huy Duc. Nguyen" w:date="2017-08-29T12:48:00Z">
        <w:r w:rsidDel="00433051">
          <w:rPr>
            <w:rFonts w:hint="eastAsia"/>
            <w:lang w:eastAsia="ja-JP"/>
          </w:rPr>
          <w:delText xml:space="preserve">Virtualization </w:delText>
        </w:r>
        <w:r w:rsidR="00EB20F4" w:rsidDel="00433051">
          <w:delText>PoC</w:delText>
        </w:r>
      </w:del>
      <w:ins w:id="2069" w:author="Huy Duc. Nguyen" w:date="2017-08-29T12:48:00Z">
        <w:r w:rsidR="00433051">
          <w:rPr>
            <w:lang w:eastAsia="ja-JP"/>
          </w:rPr>
          <w:t>RISP System Integration</w:t>
        </w:r>
      </w:ins>
      <w:r w:rsidR="00EB20F4">
        <w:t xml:space="preserve"> project</w:t>
      </w:r>
      <w:r w:rsidR="0025617D">
        <w:t xml:space="preserve"> scope and requirements</w:t>
      </w:r>
      <w:r w:rsidR="00EB20F4">
        <w:t xml:space="preserve"> </w:t>
      </w:r>
      <w:r w:rsidR="0025617D">
        <w:t>are</w:t>
      </w:r>
      <w:r w:rsidR="00EB20F4">
        <w:t xml:space="preserve"> based on the following documents</w:t>
      </w:r>
      <w:ins w:id="2070" w:author="Huy Duc. Nguyen" w:date="2017-08-29T12:49:00Z">
        <w:r w:rsidR="00433051">
          <w:t>:</w:t>
        </w:r>
      </w:ins>
      <w:del w:id="2071" w:author="Huy Duc. Nguyen" w:date="2017-08-29T12:49:00Z">
        <w:r w:rsidR="00EB20F4" w:rsidDel="00433051">
          <w:delText xml:space="preserve"> (provided by Renesas)</w:delText>
        </w:r>
      </w:del>
      <w:del w:id="2072" w:author="Huy Duc. Nguyen" w:date="2017-08-29T12:48:00Z">
        <w:r w:rsidR="00EB20F4" w:rsidDel="00433051">
          <w:delText>:</w:delText>
        </w:r>
      </w:del>
    </w:p>
    <w:p w:rsidR="00C52E4A" w:rsidRPr="005153DE" w:rsidRDefault="00433051" w:rsidP="00C52E4A">
      <w:pPr>
        <w:pStyle w:val="CETextBody"/>
        <w:numPr>
          <w:ilvl w:val="0"/>
          <w:numId w:val="7"/>
        </w:numPr>
      </w:pPr>
      <w:ins w:id="2073" w:author="Huy Duc. Nguyen" w:date="2017-08-29T12:48:00Z">
        <w:r w:rsidRPr="00433051">
          <w:t>R-CarH3_2ndSI_INTEGRITY_RISP_Package_T15_0_v0_8_1.pptx</w:t>
        </w:r>
      </w:ins>
      <w:del w:id="2074" w:author="Huy Duc. Nguyen" w:date="2017-08-29T12:48:00Z">
        <w:r w:rsidR="00C52E4A" w:rsidRPr="00C52E4A" w:rsidDel="00433051">
          <w:delText>1Soc_Evaluation_Parameter_v</w:delText>
        </w:r>
      </w:del>
      <w:ins w:id="2075" w:author="Kazuhiro Takagi" w:date="2017-03-13T20:03:00Z">
        <w:del w:id="2076" w:author="Huy Duc. Nguyen" w:date="2017-08-29T12:48:00Z">
          <w:r w:rsidR="00EF55BC" w:rsidDel="00433051">
            <w:delText>0</w:delText>
          </w:r>
        </w:del>
      </w:ins>
      <w:del w:id="2077" w:author="Huy Duc. Nguyen" w:date="2017-08-29T12:48:00Z">
        <w:r w:rsidR="00607FE1" w:rsidDel="00433051">
          <w:delText>X</w:delText>
        </w:r>
        <w:r w:rsidR="00C52E4A" w:rsidRPr="00C52E4A" w:rsidDel="00433051">
          <w:delText>.</w:delText>
        </w:r>
      </w:del>
      <w:del w:id="2078" w:author="Kazuhiro Takagi" w:date="2017-03-13T20:03:00Z">
        <w:r w:rsidR="00607FE1" w:rsidDel="00EF55BC">
          <w:delText>X</w:delText>
        </w:r>
      </w:del>
      <w:ins w:id="2079" w:author="Kazuhiro Takagi" w:date="2017-03-13T20:03:00Z">
        <w:del w:id="2080" w:author="Huy Duc. Nguyen" w:date="2017-08-29T12:48:00Z">
          <w:r w:rsidR="00EF55BC" w:rsidDel="00433051">
            <w:delText>4</w:delText>
          </w:r>
        </w:del>
      </w:ins>
      <w:del w:id="2081" w:author="Huy Duc. Nguyen" w:date="2017-08-29T12:48:00Z">
        <w:r w:rsidR="00C52E4A" w:rsidRPr="00C52E4A" w:rsidDel="00433051">
          <w:delText>.</w:delText>
        </w:r>
      </w:del>
      <w:del w:id="2082" w:author="Kazuhiro Takagi" w:date="2017-03-13T20:03:00Z">
        <w:r w:rsidR="00607FE1" w:rsidDel="00EF55BC">
          <w:delText>XX</w:delText>
        </w:r>
      </w:del>
      <w:ins w:id="2083" w:author="Kazuhiro Takagi" w:date="2017-03-13T20:03:00Z">
        <w:del w:id="2084" w:author="Huy Duc. Nguyen" w:date="2017-08-29T12:48:00Z">
          <w:r w:rsidR="00EF55BC" w:rsidDel="00433051">
            <w:delText>11</w:delText>
          </w:r>
        </w:del>
      </w:ins>
      <w:del w:id="2085" w:author="Huy Duc. Nguyen" w:date="2017-08-29T12:48:00Z">
        <w:r w:rsidR="00C52E4A" w:rsidRPr="00C52E4A" w:rsidDel="00433051">
          <w:delText>.xlsx</w:delText>
        </w:r>
      </w:del>
    </w:p>
    <w:p w:rsidR="00306CA7" w:rsidRPr="006E4480" w:rsidDel="00CE0D6B" w:rsidRDefault="007D6C60">
      <w:pPr>
        <w:pStyle w:val="Heading2"/>
        <w:rPr>
          <w:del w:id="2086" w:author="Huy Duc. Nguyen" w:date="2017-08-29T13:04:00Z"/>
        </w:rPr>
      </w:pPr>
      <w:bookmarkStart w:id="2087" w:name="_Toc468717963"/>
      <w:del w:id="2088" w:author="Huy Duc. Nguyen" w:date="2017-08-29T13:04:00Z">
        <w:r w:rsidRPr="006C3F5F" w:rsidDel="00CE0D6B">
          <w:delText>System requirements</w:delText>
        </w:r>
        <w:bookmarkStart w:id="2089" w:name="_Toc491775564"/>
        <w:bookmarkEnd w:id="2087"/>
        <w:bookmarkEnd w:id="2089"/>
      </w:del>
    </w:p>
    <w:p w:rsidR="00D36A78" w:rsidRPr="00651005" w:rsidRDefault="00D36A78">
      <w:pPr>
        <w:pStyle w:val="Heading2"/>
        <w:pPrChange w:id="2090" w:author="Huy Duc. Nguyen" w:date="2017-08-29T13:04:00Z">
          <w:pPr>
            <w:pStyle w:val="Heading3"/>
          </w:pPr>
        </w:pPrChange>
      </w:pPr>
      <w:bookmarkStart w:id="2091" w:name="_Toc473549695"/>
      <w:bookmarkStart w:id="2092" w:name="_Toc473619123"/>
      <w:bookmarkStart w:id="2093" w:name="_Toc473619284"/>
      <w:bookmarkStart w:id="2094" w:name="_Toc473619443"/>
      <w:bookmarkStart w:id="2095" w:name="_Toc473640695"/>
      <w:bookmarkStart w:id="2096" w:name="_Toc473713346"/>
      <w:bookmarkStart w:id="2097" w:name="_Toc473745829"/>
      <w:bookmarkStart w:id="2098" w:name="_Toc473747659"/>
      <w:bookmarkStart w:id="2099" w:name="_Toc473747842"/>
      <w:bookmarkStart w:id="2100" w:name="_Toc473748032"/>
      <w:bookmarkStart w:id="2101" w:name="_Toc473748202"/>
      <w:bookmarkStart w:id="2102" w:name="_Toc473748373"/>
      <w:bookmarkStart w:id="2103" w:name="_Toc473748545"/>
      <w:bookmarkStart w:id="2104" w:name="_Toc473748716"/>
      <w:bookmarkStart w:id="2105" w:name="_Toc473748899"/>
      <w:bookmarkStart w:id="2106" w:name="_Toc473749080"/>
      <w:bookmarkStart w:id="2107" w:name="_Toc473749289"/>
      <w:bookmarkStart w:id="2108" w:name="_Toc473828296"/>
      <w:bookmarkStart w:id="2109" w:name="_Toc473835343"/>
      <w:bookmarkStart w:id="2110" w:name="_Toc473835551"/>
      <w:bookmarkStart w:id="2111" w:name="_Toc473919335"/>
      <w:bookmarkStart w:id="2112" w:name="_Toc474335441"/>
      <w:bookmarkStart w:id="2113" w:name="_Toc474340325"/>
      <w:bookmarkStart w:id="2114" w:name="_Toc474351479"/>
      <w:bookmarkStart w:id="2115" w:name="_Toc474356040"/>
      <w:bookmarkStart w:id="2116" w:name="_Toc474359476"/>
      <w:bookmarkStart w:id="2117" w:name="_Toc474361632"/>
      <w:bookmarkStart w:id="2118" w:name="_Toc474407979"/>
      <w:bookmarkStart w:id="2119" w:name="_Toc474408114"/>
      <w:bookmarkStart w:id="2120" w:name="_Toc474408354"/>
      <w:bookmarkStart w:id="2121" w:name="_Toc474408590"/>
      <w:bookmarkStart w:id="2122" w:name="_Toc468717964"/>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del w:id="2123" w:author="Huy Duc. Nguyen" w:date="2017-08-29T13:00:00Z">
        <w:r w:rsidRPr="00854BE4" w:rsidDel="00CE0D6B">
          <w:delText>OEM Display / NAVI / HUD Architecture</w:delText>
        </w:r>
      </w:del>
      <w:bookmarkStart w:id="2124" w:name="_Toc491775565"/>
      <w:bookmarkEnd w:id="2122"/>
      <w:ins w:id="2125" w:author="Huy Duc. Nguyen" w:date="2017-08-29T13:00:00Z">
        <w:r w:rsidR="00CE0D6B">
          <w:t>Software configuration</w:t>
        </w:r>
      </w:ins>
      <w:bookmarkEnd w:id="2124"/>
    </w:p>
    <w:p w:rsidR="00B73777" w:rsidRDefault="00EC4248" w:rsidP="007D6C60">
      <w:pPr>
        <w:pStyle w:val="CETextBody"/>
        <w:rPr>
          <w:ins w:id="2126" w:author="Kazuhiro Takagi" w:date="2017-03-14T17:06:00Z"/>
          <w:szCs w:val="22"/>
          <w:lang w:eastAsia="ja-JP"/>
        </w:rPr>
      </w:pPr>
      <w:r>
        <w:rPr>
          <w:rFonts w:hint="eastAsia"/>
          <w:szCs w:val="22"/>
          <w:lang w:eastAsia="ja-JP"/>
        </w:rPr>
        <w:t xml:space="preserve">The following </w:t>
      </w:r>
      <w:del w:id="2127" w:author="Huy Duc. Nguyen" w:date="2017-08-29T13:00:00Z">
        <w:r w:rsidR="001C4B74" w:rsidDel="00CE0D6B">
          <w:rPr>
            <w:rFonts w:hint="eastAsia"/>
            <w:szCs w:val="22"/>
            <w:lang w:eastAsia="ja-JP"/>
          </w:rPr>
          <w:delText xml:space="preserve">architecture </w:delText>
        </w:r>
        <w:r w:rsidR="00D36A78" w:rsidDel="00CE0D6B">
          <w:rPr>
            <w:szCs w:val="22"/>
          </w:rPr>
          <w:delText>needs</w:delText>
        </w:r>
      </w:del>
      <w:ins w:id="2128" w:author="Huy Duc. Nguyen" w:date="2017-08-29T13:00:00Z">
        <w:r w:rsidR="00CE0D6B">
          <w:rPr>
            <w:szCs w:val="22"/>
          </w:rPr>
          <w:t>figure software configuration for evaluation</w:t>
        </w:r>
      </w:ins>
      <w:del w:id="2129" w:author="Huy Duc. Nguyen" w:date="2017-08-29T13:01:00Z">
        <w:r w:rsidDel="00CE0D6B">
          <w:rPr>
            <w:szCs w:val="22"/>
          </w:rPr>
          <w:delText xml:space="preserve"> to be evaluated</w:delText>
        </w:r>
      </w:del>
      <w:r>
        <w:rPr>
          <w:rFonts w:hint="eastAsia"/>
          <w:szCs w:val="22"/>
          <w:lang w:eastAsia="ja-JP"/>
        </w:rPr>
        <w:t>.</w:t>
      </w:r>
    </w:p>
    <w:p w:rsidR="00D904A1" w:rsidRDefault="00CE0D6B" w:rsidP="007D6C60">
      <w:pPr>
        <w:pStyle w:val="CETextBody"/>
        <w:rPr>
          <w:ins w:id="2130" w:author="Kazuhiro Takagi" w:date="2017-03-14T17:06:00Z"/>
          <w:szCs w:val="22"/>
          <w:lang w:eastAsia="ja-JP"/>
        </w:rPr>
      </w:pPr>
      <w:ins w:id="2131" w:author="Huy Duc. Nguyen" w:date="2017-08-29T13:02:00Z">
        <w:r>
          <w:rPr>
            <w:noProof/>
            <w:szCs w:val="22"/>
            <w:lang w:val="en-US"/>
          </w:rPr>
          <w:drawing>
            <wp:inline distT="0" distB="0" distL="0" distR="0" wp14:anchorId="47EA85F0">
              <wp:extent cx="6709558" cy="2957113"/>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406" cy="2961013"/>
                      </a:xfrm>
                      <a:prstGeom prst="rect">
                        <a:avLst/>
                      </a:prstGeom>
                      <a:noFill/>
                    </pic:spPr>
                  </pic:pic>
                </a:graphicData>
              </a:graphic>
            </wp:inline>
          </w:drawing>
        </w:r>
      </w:ins>
    </w:p>
    <w:p w:rsidR="00D904A1" w:rsidRPr="00D36A78" w:rsidDel="00CE0D6B" w:rsidRDefault="00D904A1" w:rsidP="007D6C60">
      <w:pPr>
        <w:pStyle w:val="CETextBody"/>
        <w:rPr>
          <w:del w:id="2132" w:author="Huy Duc. Nguyen" w:date="2017-08-29T13:02:00Z"/>
          <w:lang w:eastAsia="ja-JP"/>
        </w:rPr>
      </w:pPr>
      <w:ins w:id="2133" w:author="Kazuhiro Takagi" w:date="2017-03-14T17:06:00Z">
        <w:del w:id="2134" w:author="Huy Duc. Nguyen" w:date="2017-08-29T13:01:00Z">
          <w:r w:rsidDel="00CE0D6B">
            <w:rPr>
              <w:noProof/>
              <w:lang w:val="en-US"/>
            </w:rPr>
            <w:drawing>
              <wp:inline distT="0" distB="0" distL="0" distR="0" wp14:anchorId="019A6F35">
                <wp:extent cx="6416280" cy="2918880"/>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6280" cy="2918880"/>
                        </a:xfrm>
                        <a:prstGeom prst="rect">
                          <a:avLst/>
                        </a:prstGeom>
                        <a:noFill/>
                        <a:ln>
                          <a:noFill/>
                        </a:ln>
                      </pic:spPr>
                    </pic:pic>
                  </a:graphicData>
                </a:graphic>
              </wp:inline>
            </w:drawing>
          </w:r>
        </w:del>
      </w:ins>
    </w:p>
    <w:p w:rsidR="00B73777" w:rsidDel="002075CD" w:rsidRDefault="00B73777" w:rsidP="007D6C60">
      <w:pPr>
        <w:pStyle w:val="CETextBody"/>
        <w:rPr>
          <w:del w:id="2135" w:author=" " w:date="2017-03-08T15:17:00Z"/>
          <w:lang w:eastAsia="ja-JP"/>
        </w:rPr>
      </w:pPr>
    </w:p>
    <w:p w:rsidR="002327B3" w:rsidRDefault="007C2651">
      <w:pPr>
        <w:pStyle w:val="CETextBody"/>
        <w:rPr>
          <w:lang w:eastAsia="ja-JP"/>
        </w:rPr>
        <w:pPrChange w:id="2136" w:author="Huy Duc. Nguyen" w:date="2017-08-29T13:02:00Z">
          <w:pPr>
            <w:pStyle w:val="CETextBody"/>
            <w:keepNext/>
          </w:pPr>
        </w:pPrChange>
      </w:pPr>
      <w:del w:id="2137" w:author=" " w:date="2017-03-08T15:16:00Z">
        <w:r w:rsidDel="002075CD">
          <w:rPr>
            <w:noProof/>
            <w:lang w:val="en-US"/>
          </w:rPr>
          <w:drawing>
            <wp:inline distT="0" distB="0" distL="0" distR="0" wp14:anchorId="658DCD77" wp14:editId="0C102932">
              <wp:extent cx="6187440" cy="3025140"/>
              <wp:effectExtent l="0" t="0" r="3810" b="381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440" cy="3025140"/>
                      </a:xfrm>
                      <a:prstGeom prst="rect">
                        <a:avLst/>
                      </a:prstGeom>
                      <a:noFill/>
                      <a:ln>
                        <a:noFill/>
                      </a:ln>
                    </pic:spPr>
                  </pic:pic>
                </a:graphicData>
              </a:graphic>
            </wp:inline>
          </w:drawing>
        </w:r>
      </w:del>
      <w:ins w:id="2138" w:author=" " w:date="2017-03-08T15:17:00Z">
        <w:del w:id="2139" w:author="Kazuhiro Takagi" w:date="2017-03-14T17:06:00Z">
          <w:r w:rsidR="002075CD" w:rsidDel="00D904A1">
            <w:rPr>
              <w:noProof/>
              <w:lang w:val="en-US"/>
            </w:rPr>
            <w:drawing>
              <wp:inline distT="0" distB="0" distL="0" distR="0">
                <wp:extent cx="6189345" cy="2893060"/>
                <wp:effectExtent l="0" t="0" r="1905" b="254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9345" cy="2893060"/>
                        </a:xfrm>
                        <a:prstGeom prst="rect">
                          <a:avLst/>
                        </a:prstGeom>
                        <a:noFill/>
                        <a:ln>
                          <a:noFill/>
                        </a:ln>
                      </pic:spPr>
                    </pic:pic>
                  </a:graphicData>
                </a:graphic>
              </wp:inline>
            </w:drawing>
          </w:r>
        </w:del>
      </w:ins>
    </w:p>
    <w:p w:rsidR="00EC4248" w:rsidRDefault="002327B3" w:rsidP="001F386E">
      <w:pPr>
        <w:pStyle w:val="Caption"/>
        <w:rPr>
          <w:szCs w:val="22"/>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2</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3B19D6">
        <w:rPr>
          <w:noProof/>
          <w:lang w:eastAsia="ja-JP"/>
        </w:rPr>
        <w:t>1</w:t>
      </w:r>
      <w:r w:rsidR="00D11A9A">
        <w:rPr>
          <w:lang w:eastAsia="ja-JP"/>
        </w:rPr>
        <w:fldChar w:fldCharType="end"/>
      </w:r>
      <w:r w:rsidR="00144127">
        <w:rPr>
          <w:rFonts w:hint="eastAsia"/>
          <w:lang w:eastAsia="ja-JP"/>
        </w:rPr>
        <w:t xml:space="preserve">: </w:t>
      </w:r>
      <w:r w:rsidR="00B63133">
        <w:rPr>
          <w:rFonts w:hint="eastAsia"/>
          <w:lang w:eastAsia="ja-JP"/>
        </w:rPr>
        <w:t xml:space="preserve">Image of </w:t>
      </w:r>
      <w:r w:rsidR="001C4B74">
        <w:rPr>
          <w:rFonts w:hint="eastAsia"/>
          <w:lang w:eastAsia="ja-JP"/>
        </w:rPr>
        <w:t>S</w:t>
      </w:r>
      <w:ins w:id="2140" w:author="Huy Duc. Nguyen" w:date="2017-08-29T13:02:00Z">
        <w:r w:rsidR="00CE0D6B">
          <w:rPr>
            <w:lang w:eastAsia="ja-JP"/>
          </w:rPr>
          <w:t>oftware configuation</w:t>
        </w:r>
      </w:ins>
      <w:del w:id="2141" w:author="Huy Duc. Nguyen" w:date="2017-08-29T13:02:00Z">
        <w:r w:rsidR="001C4B74" w:rsidDel="00CE0D6B">
          <w:rPr>
            <w:rFonts w:hint="eastAsia"/>
            <w:lang w:eastAsia="ja-JP"/>
          </w:rPr>
          <w:delText>ystem architecture</w:delText>
        </w:r>
      </w:del>
    </w:p>
    <w:p w:rsidR="00B73777" w:rsidRPr="00144127" w:rsidRDefault="00B73777" w:rsidP="00B73777">
      <w:pPr>
        <w:rPr>
          <w:sz w:val="22"/>
          <w:lang w:eastAsia="ja-JP"/>
        </w:rPr>
      </w:pPr>
    </w:p>
    <w:p w:rsidR="009616F7" w:rsidRDefault="009616F7">
      <w:pPr>
        <w:rPr>
          <w:sz w:val="22"/>
          <w:lang w:eastAsia="ja-JP"/>
        </w:rPr>
      </w:pPr>
      <w:r>
        <w:rPr>
          <w:sz w:val="22"/>
          <w:lang w:eastAsia="ja-JP"/>
        </w:rPr>
        <w:br w:type="page"/>
      </w:r>
    </w:p>
    <w:p w:rsidR="00F9721A" w:rsidRPr="00F9721A" w:rsidRDefault="002B718E" w:rsidP="006C109A">
      <w:pPr>
        <w:pStyle w:val="Heading2"/>
      </w:pPr>
      <w:bookmarkStart w:id="2142" w:name="_Toc468717968"/>
      <w:bookmarkStart w:id="2143" w:name="_Toc491775566"/>
      <w:ins w:id="2144" w:author="Huy Duc. Nguyen" w:date="2017-08-29T13:26:00Z">
        <w:r>
          <w:lastRenderedPageBreak/>
          <w:t xml:space="preserve">(need review) </w:t>
        </w:r>
      </w:ins>
      <w:r w:rsidR="007D6C60" w:rsidRPr="006C3F5F">
        <w:t>Metrics and parameters for evaluation</w:t>
      </w:r>
      <w:bookmarkEnd w:id="2142"/>
      <w:bookmarkEnd w:id="2143"/>
    </w:p>
    <w:p w:rsidR="00C72D69" w:rsidRDefault="00C72D69" w:rsidP="00C72D69">
      <w:pPr>
        <w:pStyle w:val="CETextBody"/>
        <w:rPr>
          <w:szCs w:val="22"/>
          <w:lang w:eastAsia="ja-JP"/>
        </w:rPr>
      </w:pPr>
      <w:bookmarkStart w:id="2145" w:name="_Toc472445497"/>
      <w:bookmarkStart w:id="2146" w:name="_Toc468717969"/>
      <w:del w:id="2147" w:author="Huy Duc. Nguyen" w:date="2017-08-29T13:03:00Z">
        <w:r w:rsidRPr="0069157C" w:rsidDel="00CE0D6B">
          <w:delText>Virtualization PoC</w:delText>
        </w:r>
      </w:del>
      <w:ins w:id="2148" w:author="Huy Duc. Nguyen" w:date="2017-08-29T13:03:00Z">
        <w:r w:rsidR="00CE0D6B">
          <w:t>RISP System Load and Performance</w:t>
        </w:r>
      </w:ins>
      <w:r w:rsidRPr="0069157C">
        <w:rPr>
          <w:lang w:val="en"/>
        </w:rPr>
        <w:t xml:space="preserve"> evaluates the following </w:t>
      </w:r>
      <w:del w:id="2149" w:author="Huy Duc. Nguyen" w:date="2017-08-29T13:04:00Z">
        <w:r w:rsidRPr="0069157C" w:rsidDel="00CE0D6B">
          <w:rPr>
            <w:lang w:val="en"/>
          </w:rPr>
          <w:delText>viewpoints</w:delText>
        </w:r>
      </w:del>
      <w:ins w:id="2150" w:author="Huy Duc. Nguyen" w:date="2017-08-29T13:04:00Z">
        <w:r w:rsidR="00CE0D6B">
          <w:rPr>
            <w:lang w:val="en"/>
          </w:rPr>
          <w:t>Focus Points</w:t>
        </w:r>
      </w:ins>
      <w:r>
        <w:rPr>
          <w:rFonts w:hint="eastAsia"/>
        </w:rPr>
        <w:t>.</w:t>
      </w:r>
      <w:bookmarkEnd w:id="2145"/>
    </w:p>
    <w:p w:rsidR="00C72D69" w:rsidRDefault="00C72D69" w:rsidP="00C72D69">
      <w:pPr>
        <w:pStyle w:val="CETextBody"/>
        <w:rPr>
          <w:lang w:eastAsia="ja-JP"/>
        </w:rPr>
      </w:pPr>
    </w:p>
    <w:p w:rsidR="00A81686" w:rsidRDefault="00A81686" w:rsidP="00C72D69">
      <w:pPr>
        <w:pStyle w:val="CETextBody"/>
        <w:numPr>
          <w:ilvl w:val="0"/>
          <w:numId w:val="129"/>
        </w:numPr>
        <w:rPr>
          <w:ins w:id="2151" w:author="Huy Duc. Nguyen" w:date="2017-08-29T13:06:00Z"/>
          <w:lang w:eastAsia="ja-JP"/>
        </w:rPr>
      </w:pPr>
      <w:ins w:id="2152" w:author="Huy Duc. Nguyen" w:date="2017-08-29T13:06:00Z">
        <w:r>
          <w:rPr>
            <w:lang w:eastAsia="ja-JP"/>
          </w:rPr>
          <w:t>Use case (System Integration test)</w:t>
        </w:r>
      </w:ins>
    </w:p>
    <w:p w:rsidR="00C72D69" w:rsidRDefault="00C72D69" w:rsidP="00C72D69">
      <w:pPr>
        <w:pStyle w:val="CETextBody"/>
        <w:numPr>
          <w:ilvl w:val="0"/>
          <w:numId w:val="129"/>
        </w:numPr>
        <w:rPr>
          <w:lang w:eastAsia="ja-JP"/>
        </w:rPr>
      </w:pPr>
      <w:r>
        <w:rPr>
          <w:lang w:eastAsia="ja-JP"/>
        </w:rPr>
        <w:t>CPU Load</w:t>
      </w:r>
    </w:p>
    <w:p w:rsidR="00C72D69" w:rsidRDefault="00C72D69" w:rsidP="00C72D69">
      <w:pPr>
        <w:pStyle w:val="CETextBody"/>
        <w:numPr>
          <w:ilvl w:val="0"/>
          <w:numId w:val="129"/>
        </w:numPr>
        <w:rPr>
          <w:lang w:eastAsia="ja-JP"/>
        </w:rPr>
      </w:pPr>
      <w:del w:id="2153" w:author="Huy Duc. Nguyen" w:date="2017-08-29T13:07:00Z">
        <w:r w:rsidDel="00A81686">
          <w:rPr>
            <w:lang w:eastAsia="ja-JP"/>
          </w:rPr>
          <w:delText xml:space="preserve">Bus </w:delText>
        </w:r>
      </w:del>
      <w:ins w:id="2154" w:author="Huy Duc. Nguyen" w:date="2017-08-29T13:07:00Z">
        <w:r w:rsidR="00A81686">
          <w:rPr>
            <w:lang w:eastAsia="ja-JP"/>
          </w:rPr>
          <w:t xml:space="preserve">Memory </w:t>
        </w:r>
      </w:ins>
      <w:r>
        <w:rPr>
          <w:lang w:eastAsia="ja-JP"/>
        </w:rPr>
        <w:t>Load/Bandwidth</w:t>
      </w:r>
    </w:p>
    <w:p w:rsidR="00C72D69" w:rsidDel="00A81686" w:rsidRDefault="00C72D69" w:rsidP="00C72D69">
      <w:pPr>
        <w:pStyle w:val="CETextBody"/>
        <w:numPr>
          <w:ilvl w:val="0"/>
          <w:numId w:val="129"/>
        </w:numPr>
        <w:rPr>
          <w:del w:id="2155" w:author="Huy Duc. Nguyen" w:date="2017-08-29T13:06:00Z"/>
          <w:lang w:eastAsia="ja-JP"/>
        </w:rPr>
      </w:pPr>
      <w:del w:id="2156" w:author="Huy Duc. Nguyen" w:date="2017-08-29T13:06:00Z">
        <w:r w:rsidDel="00A81686">
          <w:rPr>
            <w:lang w:eastAsia="ja-JP"/>
          </w:rPr>
          <w:delText>Bus Latency</w:delText>
        </w:r>
      </w:del>
    </w:p>
    <w:p w:rsidR="00C72D69" w:rsidRDefault="00C72D69" w:rsidP="00C72D69">
      <w:pPr>
        <w:pStyle w:val="CETextBody"/>
        <w:numPr>
          <w:ilvl w:val="0"/>
          <w:numId w:val="129"/>
        </w:numPr>
        <w:rPr>
          <w:lang w:eastAsia="ja-JP"/>
        </w:rPr>
      </w:pPr>
      <w:r>
        <w:rPr>
          <w:lang w:eastAsia="ja-JP"/>
        </w:rPr>
        <w:t>Boot Time</w:t>
      </w:r>
    </w:p>
    <w:p w:rsidR="00C72D69" w:rsidDel="00CE0D6B" w:rsidRDefault="00C72D69" w:rsidP="00C72D69">
      <w:pPr>
        <w:pStyle w:val="CETextBody"/>
        <w:numPr>
          <w:ilvl w:val="0"/>
          <w:numId w:val="129"/>
        </w:numPr>
        <w:rPr>
          <w:del w:id="2157" w:author="Huy Duc. Nguyen" w:date="2017-08-29T13:05:00Z"/>
          <w:lang w:eastAsia="ja-JP"/>
        </w:rPr>
      </w:pPr>
      <w:del w:id="2158" w:author="Huy Duc. Nguyen" w:date="2017-08-29T13:05:00Z">
        <w:r w:rsidDel="00CE0D6B">
          <w:rPr>
            <w:lang w:eastAsia="ja-JP"/>
          </w:rPr>
          <w:delText>Interrupt Time</w:delText>
        </w:r>
      </w:del>
    </w:p>
    <w:p w:rsidR="00C72D69" w:rsidDel="00CE0D6B" w:rsidRDefault="00C72D69" w:rsidP="00C72D69">
      <w:pPr>
        <w:pStyle w:val="CETextBody"/>
        <w:numPr>
          <w:ilvl w:val="0"/>
          <w:numId w:val="129"/>
        </w:numPr>
        <w:rPr>
          <w:del w:id="2159" w:author="Huy Duc. Nguyen" w:date="2017-08-29T13:05:00Z"/>
          <w:lang w:eastAsia="ja-JP"/>
        </w:rPr>
      </w:pPr>
      <w:del w:id="2160" w:author="Huy Duc. Nguyen" w:date="2017-08-29T13:05:00Z">
        <w:r w:rsidDel="00CE0D6B">
          <w:rPr>
            <w:lang w:eastAsia="ja-JP"/>
          </w:rPr>
          <w:delText>Drawing Performance</w:delText>
        </w:r>
      </w:del>
    </w:p>
    <w:p w:rsidR="00C72D69" w:rsidDel="00CE0D6B" w:rsidRDefault="00C72D69" w:rsidP="00C72D69">
      <w:pPr>
        <w:pStyle w:val="CETextBody"/>
        <w:numPr>
          <w:ilvl w:val="0"/>
          <w:numId w:val="129"/>
        </w:numPr>
        <w:rPr>
          <w:del w:id="2161" w:author="Huy Duc. Nguyen" w:date="2017-08-29T13:05:00Z"/>
          <w:lang w:eastAsia="ja-JP"/>
        </w:rPr>
      </w:pPr>
      <w:del w:id="2162" w:author="Huy Duc. Nguyen" w:date="2017-08-29T13:05:00Z">
        <w:r w:rsidDel="00CE0D6B">
          <w:rPr>
            <w:lang w:eastAsia="ja-JP"/>
          </w:rPr>
          <w:delText>Video &amp; Audio Performance</w:delText>
        </w:r>
      </w:del>
    </w:p>
    <w:p w:rsidR="00C72D69" w:rsidDel="00CE0D6B" w:rsidRDefault="00C72D69" w:rsidP="00C72D69">
      <w:pPr>
        <w:pStyle w:val="CETextBody"/>
        <w:numPr>
          <w:ilvl w:val="0"/>
          <w:numId w:val="129"/>
        </w:numPr>
        <w:rPr>
          <w:del w:id="2163" w:author="Huy Duc. Nguyen" w:date="2017-08-29T13:05:00Z"/>
          <w:lang w:eastAsia="ja-JP"/>
        </w:rPr>
      </w:pPr>
      <w:del w:id="2164" w:author="Huy Duc. Nguyen" w:date="2017-08-29T13:05:00Z">
        <w:r w:rsidDel="00CE0D6B">
          <w:rPr>
            <w:lang w:eastAsia="ja-JP"/>
          </w:rPr>
          <w:delText>Camera Performance</w:delText>
        </w:r>
      </w:del>
    </w:p>
    <w:p w:rsidR="00C72D69" w:rsidDel="00CE0D6B" w:rsidRDefault="00C72D69" w:rsidP="00C72D69">
      <w:pPr>
        <w:pStyle w:val="CETextBody"/>
        <w:numPr>
          <w:ilvl w:val="0"/>
          <w:numId w:val="129"/>
        </w:numPr>
        <w:rPr>
          <w:del w:id="2165" w:author="Huy Duc. Nguyen" w:date="2017-08-29T13:05:00Z"/>
          <w:lang w:eastAsia="ja-JP"/>
        </w:rPr>
      </w:pPr>
      <w:del w:id="2166" w:author="Huy Duc. Nguyen" w:date="2017-08-29T13:05:00Z">
        <w:r w:rsidDel="00CE0D6B">
          <w:rPr>
            <w:lang w:eastAsia="ja-JP"/>
          </w:rPr>
          <w:delText>Display Performance</w:delText>
        </w:r>
      </w:del>
    </w:p>
    <w:p w:rsidR="00C72D69" w:rsidRDefault="00C72D69" w:rsidP="00C72D69">
      <w:pPr>
        <w:pStyle w:val="CETextBody"/>
        <w:numPr>
          <w:ilvl w:val="0"/>
          <w:numId w:val="129"/>
        </w:numPr>
        <w:rPr>
          <w:lang w:eastAsia="ja-JP"/>
        </w:rPr>
      </w:pPr>
      <w:r>
        <w:rPr>
          <w:lang w:eastAsia="ja-JP"/>
        </w:rPr>
        <w:t>RAM I/O Performance</w:t>
      </w:r>
    </w:p>
    <w:p w:rsidR="00C72D69" w:rsidRDefault="00C72D69" w:rsidP="00C72D69">
      <w:pPr>
        <w:pStyle w:val="CETextBody"/>
        <w:numPr>
          <w:ilvl w:val="0"/>
          <w:numId w:val="129"/>
        </w:numPr>
        <w:rPr>
          <w:lang w:eastAsia="ja-JP"/>
        </w:rPr>
      </w:pPr>
      <w:r>
        <w:rPr>
          <w:lang w:eastAsia="ja-JP"/>
        </w:rPr>
        <w:t>Memory Performance</w:t>
      </w:r>
    </w:p>
    <w:p w:rsidR="00C72D69" w:rsidDel="00A81686" w:rsidRDefault="00C72D69" w:rsidP="00C72D69">
      <w:pPr>
        <w:pStyle w:val="CETextBody"/>
        <w:numPr>
          <w:ilvl w:val="0"/>
          <w:numId w:val="129"/>
        </w:numPr>
        <w:rPr>
          <w:del w:id="2167" w:author="Huy Duc. Nguyen" w:date="2017-08-29T13:05:00Z"/>
          <w:lang w:eastAsia="ja-JP"/>
        </w:rPr>
      </w:pPr>
      <w:del w:id="2168" w:author="Huy Duc. Nguyen" w:date="2017-08-29T13:05:00Z">
        <w:r w:rsidDel="00A81686">
          <w:rPr>
            <w:lang w:eastAsia="ja-JP"/>
          </w:rPr>
          <w:delText>Network Performance(Linux)</w:delText>
        </w:r>
      </w:del>
    </w:p>
    <w:p w:rsidR="00C72D69" w:rsidDel="00A81686" w:rsidRDefault="00C72D69" w:rsidP="00C72D69">
      <w:pPr>
        <w:pStyle w:val="CETextBody"/>
        <w:numPr>
          <w:ilvl w:val="0"/>
          <w:numId w:val="129"/>
        </w:numPr>
        <w:rPr>
          <w:del w:id="2169" w:author="Huy Duc. Nguyen" w:date="2017-08-29T13:05:00Z"/>
          <w:lang w:eastAsia="ja-JP"/>
        </w:rPr>
      </w:pPr>
      <w:del w:id="2170" w:author="Huy Duc. Nguyen" w:date="2017-08-29T13:05:00Z">
        <w:r w:rsidDel="00A81686">
          <w:rPr>
            <w:lang w:eastAsia="ja-JP"/>
          </w:rPr>
          <w:delText>Power Consumption Performance</w:delText>
        </w:r>
      </w:del>
    </w:p>
    <w:p w:rsidR="00C72D69" w:rsidDel="00A81686" w:rsidRDefault="00C72D69" w:rsidP="00C72D69">
      <w:pPr>
        <w:pStyle w:val="CETextBody"/>
        <w:numPr>
          <w:ilvl w:val="0"/>
          <w:numId w:val="129"/>
        </w:numPr>
        <w:rPr>
          <w:del w:id="2171" w:author="Huy Duc. Nguyen" w:date="2017-08-29T13:05:00Z"/>
          <w:lang w:eastAsia="ja-JP"/>
        </w:rPr>
      </w:pPr>
      <w:del w:id="2172" w:author="Huy Duc. Nguyen" w:date="2017-08-29T13:05:00Z">
        <w:r w:rsidDel="00A81686">
          <w:rPr>
            <w:lang w:eastAsia="ja-JP"/>
          </w:rPr>
          <w:delText>RTOS performance</w:delText>
        </w:r>
      </w:del>
    </w:p>
    <w:p w:rsidR="00C72D69" w:rsidRDefault="00C72D69" w:rsidP="00C72D69">
      <w:pPr>
        <w:pStyle w:val="CETextBody"/>
        <w:numPr>
          <w:ilvl w:val="0"/>
          <w:numId w:val="129"/>
        </w:numPr>
        <w:rPr>
          <w:lang w:eastAsia="ja-JP"/>
        </w:rPr>
      </w:pPr>
      <w:r>
        <w:rPr>
          <w:lang w:eastAsia="ja-JP"/>
        </w:rPr>
        <w:t>Application Switching performance</w:t>
      </w:r>
    </w:p>
    <w:p w:rsidR="00C72D69" w:rsidDel="00A81686" w:rsidRDefault="00C72D69" w:rsidP="00C72D69">
      <w:pPr>
        <w:pStyle w:val="CETextBody"/>
        <w:numPr>
          <w:ilvl w:val="0"/>
          <w:numId w:val="129"/>
        </w:numPr>
        <w:rPr>
          <w:del w:id="2173" w:author="Huy Duc. Nguyen" w:date="2017-08-29T13:05:00Z"/>
          <w:lang w:eastAsia="ja-JP"/>
        </w:rPr>
      </w:pPr>
      <w:del w:id="2174" w:author="Huy Duc. Nguyen" w:date="2017-08-29T13:05:00Z">
        <w:r w:rsidDel="00A81686">
          <w:rPr>
            <w:lang w:eastAsia="ja-JP"/>
          </w:rPr>
          <w:delText>Malicious App</w:delText>
        </w:r>
      </w:del>
    </w:p>
    <w:p w:rsidR="00C72D69" w:rsidDel="00A81686" w:rsidRDefault="00C72D69" w:rsidP="00C72D69">
      <w:pPr>
        <w:pStyle w:val="CETextBody"/>
        <w:numPr>
          <w:ilvl w:val="0"/>
          <w:numId w:val="129"/>
        </w:numPr>
        <w:rPr>
          <w:del w:id="2175" w:author="Huy Duc. Nguyen" w:date="2017-08-29T13:05:00Z"/>
          <w:lang w:eastAsia="ja-JP"/>
        </w:rPr>
      </w:pPr>
      <w:del w:id="2176" w:author="Huy Duc. Nguyen" w:date="2017-08-29T13:05:00Z">
        <w:r w:rsidDel="00A81686">
          <w:rPr>
            <w:lang w:eastAsia="ja-JP"/>
          </w:rPr>
          <w:delText>Robustness</w:delText>
        </w:r>
      </w:del>
    </w:p>
    <w:p w:rsidR="00C72D69" w:rsidDel="00A81686" w:rsidRDefault="00C72D69" w:rsidP="00C72D69">
      <w:pPr>
        <w:pStyle w:val="CETextBody"/>
        <w:numPr>
          <w:ilvl w:val="0"/>
          <w:numId w:val="129"/>
        </w:numPr>
        <w:rPr>
          <w:del w:id="2177" w:author="Huy Duc. Nguyen" w:date="2017-08-29T13:05:00Z"/>
          <w:lang w:eastAsia="ja-JP"/>
        </w:rPr>
      </w:pPr>
      <w:del w:id="2178" w:author="Huy Duc. Nguyen" w:date="2017-08-29T13:05:00Z">
        <w:r w:rsidDel="00A81686">
          <w:rPr>
            <w:lang w:eastAsia="ja-JP"/>
          </w:rPr>
          <w:delText>Rebooting of Linux</w:delText>
        </w:r>
      </w:del>
    </w:p>
    <w:p w:rsidR="00C72D69" w:rsidRDefault="00C72D69" w:rsidP="00C72D69">
      <w:pPr>
        <w:pStyle w:val="CETextBody"/>
        <w:numPr>
          <w:ilvl w:val="0"/>
          <w:numId w:val="129"/>
        </w:numPr>
        <w:rPr>
          <w:lang w:eastAsia="ja-JP"/>
        </w:rPr>
      </w:pPr>
      <w:r>
        <w:rPr>
          <w:lang w:eastAsia="ja-JP"/>
        </w:rPr>
        <w:t>Memory usage</w:t>
      </w:r>
    </w:p>
    <w:p w:rsidR="00C72D69" w:rsidDel="00A81686" w:rsidRDefault="00C72D69" w:rsidP="00C72D69">
      <w:pPr>
        <w:pStyle w:val="CETextBody"/>
        <w:numPr>
          <w:ilvl w:val="0"/>
          <w:numId w:val="129"/>
        </w:numPr>
        <w:rPr>
          <w:del w:id="2179" w:author="Huy Duc. Nguyen" w:date="2017-08-29T13:05:00Z"/>
          <w:lang w:eastAsia="ja-JP"/>
        </w:rPr>
      </w:pPr>
      <w:del w:id="2180" w:author="Huy Duc. Nguyen" w:date="2017-08-29T13:05:00Z">
        <w:r w:rsidDel="00A81686">
          <w:rPr>
            <w:lang w:eastAsia="ja-JP"/>
          </w:rPr>
          <w:delText>Stress Tolerance</w:delText>
        </w:r>
      </w:del>
    </w:p>
    <w:p w:rsidR="00C72D69" w:rsidDel="00A81686" w:rsidRDefault="00C72D69" w:rsidP="00C72D69">
      <w:pPr>
        <w:pStyle w:val="CETextBody"/>
        <w:numPr>
          <w:ilvl w:val="0"/>
          <w:numId w:val="129"/>
        </w:numPr>
        <w:rPr>
          <w:del w:id="2181" w:author="Huy Duc. Nguyen" w:date="2017-08-29T13:05:00Z"/>
          <w:lang w:eastAsia="ja-JP"/>
        </w:rPr>
      </w:pPr>
      <w:del w:id="2182" w:author="Huy Duc. Nguyen" w:date="2017-08-29T13:05:00Z">
        <w:r w:rsidDel="00A81686">
          <w:rPr>
            <w:lang w:eastAsia="ja-JP"/>
          </w:rPr>
          <w:delText>Security</w:delText>
        </w:r>
      </w:del>
    </w:p>
    <w:p w:rsidR="00C72D69" w:rsidDel="00A81686" w:rsidRDefault="00C72D69" w:rsidP="00C72D69">
      <w:pPr>
        <w:pStyle w:val="CETextBody"/>
        <w:numPr>
          <w:ilvl w:val="0"/>
          <w:numId w:val="129"/>
        </w:numPr>
        <w:rPr>
          <w:del w:id="2183" w:author="Huy Duc. Nguyen" w:date="2017-08-29T13:05:00Z"/>
          <w:lang w:eastAsia="ja-JP"/>
        </w:rPr>
      </w:pPr>
      <w:del w:id="2184" w:author="Huy Duc. Nguyen" w:date="2017-08-29T13:05:00Z">
        <w:r w:rsidDel="00A81686">
          <w:rPr>
            <w:lang w:eastAsia="ja-JP"/>
          </w:rPr>
          <w:delText>End-to-End Latency</w:delText>
        </w:r>
      </w:del>
    </w:p>
    <w:p w:rsidR="00C72D69" w:rsidRDefault="00C72D69" w:rsidP="00C72D69">
      <w:pPr>
        <w:pStyle w:val="CETextBody"/>
        <w:numPr>
          <w:ilvl w:val="0"/>
          <w:numId w:val="129"/>
        </w:numPr>
        <w:rPr>
          <w:lang w:eastAsia="ja-JP"/>
        </w:rPr>
      </w:pPr>
      <w:r>
        <w:rPr>
          <w:lang w:eastAsia="ja-JP"/>
        </w:rPr>
        <w:t>Memory Utilization of Each Module</w:t>
      </w:r>
    </w:p>
    <w:p w:rsidR="00C72D69" w:rsidRPr="0069157C" w:rsidDel="006E02EB" w:rsidRDefault="00C72D69">
      <w:pPr>
        <w:pStyle w:val="CETextBody"/>
        <w:ind w:left="562"/>
        <w:rPr>
          <w:del w:id="2185" w:author="Huy Duc. Nguyen" w:date="2017-08-29T13:27:00Z"/>
          <w:lang w:eastAsia="ja-JP"/>
        </w:rPr>
        <w:pPrChange w:id="2186" w:author="Huy Duc. Nguyen" w:date="2017-08-29T13:05:00Z">
          <w:pPr>
            <w:pStyle w:val="CETextBody"/>
            <w:numPr>
              <w:numId w:val="129"/>
            </w:numPr>
            <w:ind w:left="562" w:hanging="420"/>
          </w:pPr>
        </w:pPrChange>
      </w:pPr>
      <w:del w:id="2187" w:author="Huy Duc. Nguyen" w:date="2017-08-29T13:05:00Z">
        <w:r w:rsidDel="00A81686">
          <w:rPr>
            <w:lang w:eastAsia="ja-JP"/>
          </w:rPr>
          <w:delText>Network Performance(RTOS, Multivisor)</w:delText>
        </w:r>
      </w:del>
    </w:p>
    <w:bookmarkEnd w:id="2146"/>
    <w:p w:rsidR="00925C7B" w:rsidDel="006E02EB" w:rsidRDefault="00925C7B" w:rsidP="007D6C60">
      <w:pPr>
        <w:pStyle w:val="CETextBody"/>
        <w:rPr>
          <w:ins w:id="2188" w:author="Yuji Obayashi" w:date="2017-03-10T09:46:00Z"/>
          <w:del w:id="2189" w:author="Huy Duc. Nguyen" w:date="2017-08-29T13:27:00Z"/>
          <w:lang w:eastAsia="ja-JP"/>
        </w:rPr>
      </w:pPr>
    </w:p>
    <w:p w:rsidR="00F643F1" w:rsidDel="006E02EB" w:rsidRDefault="00F643F1">
      <w:pPr>
        <w:pStyle w:val="CETextBody"/>
        <w:ind w:firstLineChars="50" w:firstLine="110"/>
        <w:rPr>
          <w:ins w:id="2190" w:author="Yuji Obayashi" w:date="2017-03-10T09:46:00Z"/>
          <w:del w:id="2191" w:author="Huy Duc. Nguyen" w:date="2017-08-29T13:27:00Z"/>
          <w:lang w:val="en-US" w:eastAsia="ja-JP"/>
        </w:rPr>
        <w:pPrChange w:id="2192" w:author="Yuji Obayashi" w:date="2017-03-10T09:46:00Z">
          <w:pPr>
            <w:pStyle w:val="CETextBody"/>
          </w:pPr>
        </w:pPrChange>
      </w:pPr>
      <w:ins w:id="2193" w:author="Yuji Obayashi" w:date="2017-03-10T09:46:00Z">
        <w:del w:id="2194" w:author="Huy Duc. Nguyen" w:date="2017-08-29T13:26:00Z">
          <w:r w:rsidDel="006E02EB">
            <w:rPr>
              <w:lang w:val="en-US" w:eastAsia="ja-JP"/>
            </w:rPr>
            <w:delText>Currently we</w:delText>
          </w:r>
        </w:del>
        <w:del w:id="2195" w:author="Huy Duc. Nguyen" w:date="2017-08-29T13:27:00Z">
          <w:r w:rsidDel="006E02EB">
            <w:rPr>
              <w:lang w:val="en-US" w:eastAsia="ja-JP"/>
            </w:rPr>
            <w:delText xml:space="preserve"> are using R-Car H3 WS</w:delText>
          </w:r>
        </w:del>
        <w:del w:id="2196" w:author="Huy Duc. Nguyen" w:date="2017-08-29T13:26:00Z">
          <w:r w:rsidDel="006E02EB">
            <w:rPr>
              <w:lang w:val="en-US" w:eastAsia="ja-JP"/>
            </w:rPr>
            <w:delText>1.1</w:delText>
          </w:r>
        </w:del>
        <w:del w:id="2197" w:author="Huy Duc. Nguyen" w:date="2017-08-29T13:27:00Z">
          <w:r w:rsidDel="006E02EB">
            <w:rPr>
              <w:lang w:val="en-US" w:eastAsia="ja-JP"/>
            </w:rPr>
            <w:delText xml:space="preserve"> with DDR2400. </w:delText>
          </w:r>
        </w:del>
      </w:ins>
      <w:ins w:id="2198" w:author="Yuji Obayashi" w:date="2017-03-10T09:47:00Z">
        <w:del w:id="2199" w:author="Huy Duc. Nguyen" w:date="2017-08-29T13:27:00Z">
          <w:r w:rsidDel="006E02EB">
            <w:rPr>
              <w:lang w:val="en-US" w:eastAsia="ja-JP"/>
            </w:rPr>
            <w:delText>W</w:delText>
          </w:r>
        </w:del>
      </w:ins>
      <w:ins w:id="2200" w:author="Yuji Obayashi" w:date="2017-03-10T09:46:00Z">
        <w:del w:id="2201" w:author="Huy Duc. Nguyen" w:date="2017-08-29T13:27:00Z">
          <w:r w:rsidDel="006E02EB">
            <w:rPr>
              <w:lang w:val="en-US" w:eastAsia="ja-JP"/>
            </w:rPr>
            <w:delText>hen moving to WS2.0, it will be set to 3200, which is expected to improve</w:delText>
          </w:r>
        </w:del>
      </w:ins>
      <w:ins w:id="2202" w:author="Yuji Obayashi" w:date="2017-03-10T09:47:00Z">
        <w:del w:id="2203" w:author="Huy Duc. Nguyen" w:date="2017-08-29T13:27:00Z">
          <w:r w:rsidDel="006E02EB">
            <w:rPr>
              <w:lang w:val="en-US" w:eastAsia="ja-JP"/>
            </w:rPr>
            <w:delText xml:space="preserve"> benchmark results</w:delText>
          </w:r>
        </w:del>
      </w:ins>
      <w:ins w:id="2204" w:author="Yuji Obayashi" w:date="2017-03-10T09:46:00Z">
        <w:del w:id="2205" w:author="Huy Duc. Nguyen" w:date="2017-08-29T13:27:00Z">
          <w:r w:rsidDel="006E02EB">
            <w:rPr>
              <w:lang w:val="en-US" w:eastAsia="ja-JP"/>
            </w:rPr>
            <w:delText>.</w:delText>
          </w:r>
        </w:del>
      </w:ins>
    </w:p>
    <w:p w:rsidR="00F643F1" w:rsidRPr="00F643F1" w:rsidRDefault="00F643F1">
      <w:pPr>
        <w:pStyle w:val="CETextBody"/>
        <w:ind w:left="562"/>
        <w:rPr>
          <w:lang w:val="en-US" w:eastAsia="ja-JP"/>
          <w:rPrChange w:id="2206" w:author="Yuji Obayashi" w:date="2017-03-10T09:48:00Z">
            <w:rPr>
              <w:lang w:eastAsia="ja-JP"/>
            </w:rPr>
          </w:rPrChange>
        </w:rPr>
        <w:pPrChange w:id="2207" w:author="Huy Duc. Nguyen" w:date="2017-08-29T13:27:00Z">
          <w:pPr>
            <w:pStyle w:val="CETextBody"/>
          </w:pPr>
        </w:pPrChange>
      </w:pPr>
    </w:p>
    <w:p w:rsidR="00925C7B" w:rsidRDefault="00925C7B">
      <w:pPr>
        <w:rPr>
          <w:rFonts w:ascii="Arial" w:hAnsi="Arial" w:cs="Arial"/>
          <w:b/>
          <w:bCs/>
          <w:kern w:val="32"/>
          <w:sz w:val="28"/>
          <w:szCs w:val="32"/>
          <w:lang w:eastAsia="ja-JP"/>
        </w:rPr>
      </w:pPr>
      <w:r>
        <w:rPr>
          <w:lang w:eastAsia="ja-JP"/>
        </w:rPr>
        <w:br w:type="page"/>
      </w:r>
    </w:p>
    <w:p w:rsidR="007D6C60" w:rsidRDefault="007D6C60" w:rsidP="006C109A">
      <w:pPr>
        <w:pStyle w:val="Heading1"/>
        <w:rPr>
          <w:lang w:eastAsia="ja-JP"/>
        </w:rPr>
      </w:pPr>
      <w:bookmarkStart w:id="2208" w:name="_Toc491775567"/>
      <w:del w:id="2209" w:author="Huy Duc. Nguyen" w:date="2017-08-29T13:28:00Z">
        <w:r w:rsidRPr="006E4480" w:rsidDel="006E02EB">
          <w:lastRenderedPageBreak/>
          <w:delText>Virtualization PoC Implementation</w:delText>
        </w:r>
      </w:del>
      <w:ins w:id="2210" w:author="Huy Duc. Nguyen" w:date="2017-08-29T13:28:00Z">
        <w:r w:rsidR="006E02EB">
          <w:t>INTEGRITY RISP V0.8.1 Demo</w:t>
        </w:r>
      </w:ins>
      <w:r w:rsidRPr="006E4480">
        <w:t>. Setup and Hardware Configuration</w:t>
      </w:r>
      <w:bookmarkEnd w:id="2208"/>
    </w:p>
    <w:p w:rsidR="00872009" w:rsidRPr="00F9721A" w:rsidRDefault="00872009" w:rsidP="006C109A">
      <w:pPr>
        <w:pStyle w:val="Heading2"/>
      </w:pPr>
      <w:bookmarkStart w:id="2211" w:name="_Toc472693279"/>
      <w:bookmarkStart w:id="2212" w:name="_Toc472694236"/>
      <w:bookmarkStart w:id="2213" w:name="_Toc491775568"/>
      <w:bookmarkEnd w:id="2211"/>
      <w:bookmarkEnd w:id="2212"/>
      <w:r w:rsidRPr="00F9721A">
        <w:t>Introduction</w:t>
      </w:r>
      <w:bookmarkEnd w:id="2213"/>
    </w:p>
    <w:p w:rsidR="005C7917" w:rsidRPr="00CC10D8" w:rsidRDefault="005C7917" w:rsidP="005C7917">
      <w:pPr>
        <w:pStyle w:val="CETextBody"/>
        <w:rPr>
          <w:lang w:eastAsia="ja-JP"/>
        </w:rPr>
      </w:pPr>
      <w:r>
        <w:rPr>
          <w:lang w:eastAsia="ja-JP"/>
        </w:rPr>
        <w:t xml:space="preserve">This </w:t>
      </w:r>
      <w:r>
        <w:rPr>
          <w:rFonts w:hint="eastAsia"/>
          <w:lang w:eastAsia="ja-JP"/>
        </w:rPr>
        <w:t>chapter</w:t>
      </w:r>
      <w:r w:rsidRPr="00FD4CC3">
        <w:rPr>
          <w:lang w:eastAsia="ja-JP"/>
        </w:rPr>
        <w:t xml:space="preserve"> d</w:t>
      </w:r>
      <w:r w:rsidR="000A3043">
        <w:rPr>
          <w:lang w:eastAsia="ja-JP"/>
        </w:rPr>
        <w:t xml:space="preserve">escribes hardware required for </w:t>
      </w:r>
      <w:del w:id="2214" w:author="Huy Duc. Nguyen" w:date="2017-08-29T13:28:00Z">
        <w:r w:rsidR="000A3043" w:rsidDel="006E02EB">
          <w:rPr>
            <w:rFonts w:hint="eastAsia"/>
            <w:lang w:eastAsia="ja-JP"/>
          </w:rPr>
          <w:delText>v</w:delText>
        </w:r>
        <w:r w:rsidRPr="00FD4CC3" w:rsidDel="006E02EB">
          <w:rPr>
            <w:lang w:eastAsia="ja-JP"/>
          </w:rPr>
          <w:delText>irtualization P</w:delText>
        </w:r>
        <w:r w:rsidR="00453C10" w:rsidDel="006E02EB">
          <w:rPr>
            <w:rFonts w:hint="eastAsia"/>
            <w:lang w:eastAsia="ja-JP"/>
          </w:rPr>
          <w:delText>o</w:delText>
        </w:r>
        <w:r w:rsidRPr="00FD4CC3" w:rsidDel="006E02EB">
          <w:rPr>
            <w:lang w:eastAsia="ja-JP"/>
          </w:rPr>
          <w:delText>C</w:delText>
        </w:r>
      </w:del>
      <w:ins w:id="2215" w:author="Huy Duc. Nguyen" w:date="2017-08-29T13:28:00Z">
        <w:r w:rsidR="006E02EB">
          <w:rPr>
            <w:lang w:eastAsia="ja-JP"/>
          </w:rPr>
          <w:t>INTEGRITY RISP V0.8.1</w:t>
        </w:r>
      </w:ins>
      <w:r w:rsidRPr="00FD4CC3">
        <w:rPr>
          <w:lang w:eastAsia="ja-JP"/>
        </w:rPr>
        <w:t xml:space="preserve"> setup.</w:t>
      </w:r>
    </w:p>
    <w:p w:rsidR="005739B9" w:rsidRDefault="005739B9">
      <w:pPr>
        <w:rPr>
          <w:color w:val="FF0000"/>
          <w:sz w:val="22"/>
          <w:lang w:eastAsia="ja-JP"/>
        </w:rPr>
      </w:pPr>
    </w:p>
    <w:p w:rsidR="000E2669" w:rsidRPr="00651005" w:rsidRDefault="00076680" w:rsidP="006C109A">
      <w:pPr>
        <w:pStyle w:val="Heading2"/>
      </w:pPr>
      <w:bookmarkStart w:id="2216" w:name="_Toc472356683"/>
      <w:bookmarkStart w:id="2217" w:name="_Toc472425082"/>
      <w:bookmarkStart w:id="2218" w:name="_Toc472356684"/>
      <w:bookmarkStart w:id="2219" w:name="_Toc472425083"/>
      <w:bookmarkStart w:id="2220" w:name="_Toc472356685"/>
      <w:bookmarkStart w:id="2221" w:name="_Toc472425084"/>
      <w:bookmarkStart w:id="2222" w:name="_Toc472356686"/>
      <w:bookmarkStart w:id="2223" w:name="_Toc472425085"/>
      <w:bookmarkStart w:id="2224" w:name="_Toc472356687"/>
      <w:bookmarkStart w:id="2225" w:name="_Toc472425086"/>
      <w:bookmarkStart w:id="2226" w:name="_Toc472445505"/>
      <w:bookmarkStart w:id="2227" w:name="_Toc473549702"/>
      <w:bookmarkStart w:id="2228" w:name="_Toc473619130"/>
      <w:bookmarkStart w:id="2229" w:name="_Toc473619291"/>
      <w:bookmarkStart w:id="2230" w:name="_Toc473619450"/>
      <w:bookmarkStart w:id="2231" w:name="_Toc473640702"/>
      <w:bookmarkStart w:id="2232" w:name="_Toc473713353"/>
      <w:bookmarkStart w:id="2233" w:name="_Toc473745836"/>
      <w:bookmarkStart w:id="2234" w:name="_Toc473747666"/>
      <w:bookmarkStart w:id="2235" w:name="_Toc473747849"/>
      <w:bookmarkStart w:id="2236" w:name="_Toc473748039"/>
      <w:bookmarkStart w:id="2237" w:name="_Toc473748209"/>
      <w:bookmarkStart w:id="2238" w:name="_Toc473748380"/>
      <w:bookmarkStart w:id="2239" w:name="_Toc473748552"/>
      <w:bookmarkStart w:id="2240" w:name="_Toc473748723"/>
      <w:bookmarkStart w:id="2241" w:name="_Toc473748906"/>
      <w:bookmarkStart w:id="2242" w:name="_Toc473749087"/>
      <w:bookmarkStart w:id="2243" w:name="_Toc473749296"/>
      <w:bookmarkStart w:id="2244" w:name="_Toc473828303"/>
      <w:bookmarkStart w:id="2245" w:name="_Toc473835350"/>
      <w:bookmarkStart w:id="2246" w:name="_Toc473835558"/>
      <w:bookmarkStart w:id="2247" w:name="_Toc473919342"/>
      <w:bookmarkStart w:id="2248" w:name="_Toc474335448"/>
      <w:bookmarkStart w:id="2249" w:name="_Toc474340332"/>
      <w:bookmarkStart w:id="2250" w:name="_Toc474351486"/>
      <w:bookmarkStart w:id="2251" w:name="_Toc474356047"/>
      <w:bookmarkStart w:id="2252" w:name="_Toc474359483"/>
      <w:bookmarkStart w:id="2253" w:name="_Toc474361639"/>
      <w:bookmarkStart w:id="2254" w:name="_Toc474407986"/>
      <w:bookmarkStart w:id="2255" w:name="_Toc474408121"/>
      <w:bookmarkStart w:id="2256" w:name="_Toc474408361"/>
      <w:bookmarkStart w:id="2257" w:name="_Toc474408597"/>
      <w:bookmarkStart w:id="2258" w:name="_Ref463172976"/>
      <w:bookmarkStart w:id="2259" w:name="_Toc491775569"/>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del w:id="2260" w:author="Huy Duc. Nguyen" w:date="2017-08-29T13:29:00Z">
        <w:r w:rsidRPr="006C3F5F" w:rsidDel="006E02EB">
          <w:delText xml:space="preserve">Virtualization </w:delText>
        </w:r>
        <w:r w:rsidR="00EF5917" w:rsidDel="006E02EB">
          <w:rPr>
            <w:rFonts w:hint="eastAsia"/>
          </w:rPr>
          <w:delText>PoC</w:delText>
        </w:r>
        <w:r w:rsidRPr="006C3F5F" w:rsidDel="006E02EB">
          <w:delText xml:space="preserve"> </w:delText>
        </w:r>
      </w:del>
      <w:ins w:id="2261" w:author="Huy Duc. Nguyen" w:date="2017-08-29T13:29:00Z">
        <w:r w:rsidR="006E02EB">
          <w:t xml:space="preserve">INTEGRITY RISP V0.8.1 </w:t>
        </w:r>
      </w:ins>
      <w:r w:rsidRPr="006C3F5F">
        <w:t>Setup</w:t>
      </w:r>
      <w:bookmarkEnd w:id="2258"/>
      <w:bookmarkEnd w:id="2259"/>
    </w:p>
    <w:p w:rsidR="00792B51" w:rsidRDefault="00076680" w:rsidP="00BD25B8">
      <w:pPr>
        <w:pStyle w:val="CETextBody"/>
      </w:pPr>
      <w:r w:rsidRPr="00076680">
        <w:t xml:space="preserve">The following figure shows the </w:t>
      </w:r>
      <w:del w:id="2262" w:author="Huy Duc. Nguyen" w:date="2017-08-29T13:29:00Z">
        <w:r w:rsidR="000A3043" w:rsidDel="006E02EB">
          <w:rPr>
            <w:rFonts w:hint="eastAsia"/>
            <w:lang w:eastAsia="ja-JP"/>
          </w:rPr>
          <w:delText>v</w:delText>
        </w:r>
        <w:r w:rsidRPr="00076680" w:rsidDel="006E02EB">
          <w:delText xml:space="preserve">irtualization </w:delText>
        </w:r>
        <w:r w:rsidR="00EF5917" w:rsidDel="006E02EB">
          <w:rPr>
            <w:rFonts w:hint="eastAsia"/>
            <w:lang w:eastAsia="ja-JP"/>
          </w:rPr>
          <w:delText xml:space="preserve">PoC </w:delText>
        </w:r>
        <w:r w:rsidRPr="00076680" w:rsidDel="006E02EB">
          <w:delText>setup</w:delText>
        </w:r>
      </w:del>
      <w:ins w:id="2263" w:author="Huy Duc. Nguyen" w:date="2017-08-29T13:29:00Z">
        <w:r w:rsidR="006E02EB">
          <w:rPr>
            <w:lang w:eastAsia="ja-JP"/>
          </w:rPr>
          <w:t>INTEGRITY RISP setup</w:t>
        </w:r>
      </w:ins>
      <w:r w:rsidRPr="00076680">
        <w:t>.</w:t>
      </w:r>
    </w:p>
    <w:p w:rsidR="007C2651" w:rsidRDefault="007C2651" w:rsidP="00297066">
      <w:pPr>
        <w:pStyle w:val="Caption"/>
        <w:rPr>
          <w:lang w:eastAsia="ja-JP"/>
        </w:rPr>
      </w:pPr>
      <w:del w:id="2264" w:author=" " w:date="2017-03-08T15:18:00Z">
        <w:r w:rsidDel="002075CD">
          <w:rPr>
            <w:noProof/>
            <w:sz w:val="22"/>
            <w:lang w:val="en-US"/>
          </w:rPr>
          <w:drawing>
            <wp:inline distT="0" distB="0" distL="0" distR="0" wp14:anchorId="6C9CE6E1" wp14:editId="5A5241BE">
              <wp:extent cx="5775960" cy="3390900"/>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5960" cy="3390900"/>
                      </a:xfrm>
                      <a:prstGeom prst="rect">
                        <a:avLst/>
                      </a:prstGeom>
                      <a:noFill/>
                      <a:ln>
                        <a:noFill/>
                      </a:ln>
                    </pic:spPr>
                  </pic:pic>
                </a:graphicData>
              </a:graphic>
            </wp:inline>
          </w:drawing>
        </w:r>
      </w:del>
      <w:ins w:id="2265" w:author=" " w:date="2017-03-08T15:18:00Z">
        <w:r w:rsidR="002075CD">
          <w:rPr>
            <w:noProof/>
            <w:lang w:val="en-US"/>
          </w:rPr>
          <w:drawing>
            <wp:inline distT="0" distB="0" distL="0" distR="0">
              <wp:extent cx="5643349" cy="341600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4097" cy="3416454"/>
                      </a:xfrm>
                      <a:prstGeom prst="rect">
                        <a:avLst/>
                      </a:prstGeom>
                      <a:noFill/>
                      <a:ln>
                        <a:noFill/>
                      </a:ln>
                    </pic:spPr>
                  </pic:pic>
                </a:graphicData>
              </a:graphic>
            </wp:inline>
          </w:drawing>
        </w:r>
      </w:ins>
    </w:p>
    <w:p w:rsidR="00E81A42" w:rsidRDefault="00F16E3F" w:rsidP="00297066">
      <w:pPr>
        <w:pStyle w:val="Caption"/>
        <w:rPr>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3</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r w:rsidR="003B19D6">
        <w:rPr>
          <w:noProof/>
          <w:lang w:eastAsia="ja-JP"/>
        </w:rPr>
        <w:t>1</w:t>
      </w:r>
      <w:r w:rsidR="00D11A9A">
        <w:rPr>
          <w:lang w:eastAsia="ja-JP"/>
        </w:rPr>
        <w:fldChar w:fldCharType="end"/>
      </w:r>
      <w:r>
        <w:rPr>
          <w:rFonts w:hint="eastAsia"/>
          <w:lang w:eastAsia="ja-JP"/>
        </w:rPr>
        <w:t xml:space="preserve">: </w:t>
      </w:r>
      <w:del w:id="2266" w:author="Huy Duc. Nguyen" w:date="2017-08-29T13:29:00Z">
        <w:r w:rsidRPr="00854BE4" w:rsidDel="006E02EB">
          <w:rPr>
            <w:lang w:eastAsia="ja-JP"/>
          </w:rPr>
          <w:delText xml:space="preserve">Virtualization </w:delText>
        </w:r>
        <w:r w:rsidDel="006E02EB">
          <w:rPr>
            <w:rFonts w:hint="eastAsia"/>
            <w:lang w:eastAsia="ja-JP"/>
          </w:rPr>
          <w:delText>PoC</w:delText>
        </w:r>
      </w:del>
      <w:ins w:id="2267" w:author="Huy Duc. Nguyen" w:date="2017-08-29T13:29:00Z">
        <w:r w:rsidR="006E02EB">
          <w:rPr>
            <w:lang w:eastAsia="ja-JP"/>
          </w:rPr>
          <w:t>INTEGTIY RISP</w:t>
        </w:r>
      </w:ins>
      <w:r>
        <w:rPr>
          <w:rFonts w:hint="eastAsia"/>
          <w:lang w:eastAsia="ja-JP"/>
        </w:rPr>
        <w:t xml:space="preserve"> </w:t>
      </w:r>
      <w:r w:rsidRPr="00854BE4">
        <w:rPr>
          <w:lang w:eastAsia="ja-JP"/>
        </w:rPr>
        <w:t>setup</w:t>
      </w:r>
    </w:p>
    <w:p w:rsidR="004160CB" w:rsidRDefault="004160CB" w:rsidP="00943D14">
      <w:pPr>
        <w:pStyle w:val="CETextBody"/>
        <w:jc w:val="center"/>
        <w:rPr>
          <w:lang w:eastAsia="ja-JP"/>
        </w:rPr>
      </w:pPr>
    </w:p>
    <w:p w:rsidR="00B85D43" w:rsidRPr="00D904A1" w:rsidRDefault="00B85D43" w:rsidP="00B85D43">
      <w:pPr>
        <w:pStyle w:val="CETextBody"/>
        <w:jc w:val="center"/>
        <w:rPr>
          <w:lang w:val="en-US" w:eastAsia="ja-JP"/>
          <w:rPrChange w:id="2268" w:author="Kazuhiro Takagi" w:date="2017-03-14T17:03:00Z">
            <w:rPr>
              <w:lang w:eastAsia="ja-JP"/>
            </w:rPr>
          </w:rPrChange>
        </w:rPr>
      </w:pPr>
      <w:del w:id="2269" w:author="Kazuhiro Takagi" w:date="2017-03-14T17:03:00Z">
        <w:r w:rsidDel="00626AAF">
          <w:rPr>
            <w:noProof/>
            <w:lang w:val="en-US"/>
          </w:rPr>
          <w:lastRenderedPageBreak/>
          <w:drawing>
            <wp:inline distT="0" distB="0" distL="0" distR="0" wp14:anchorId="56292273" wp14:editId="031B6E7F">
              <wp:extent cx="6192520" cy="4644390"/>
              <wp:effectExtent l="0" t="0" r="0" b="381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TP0RC77950NPC0010S_top view.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4644390"/>
                      </a:xfrm>
                      <a:prstGeom prst="rect">
                        <a:avLst/>
                      </a:prstGeom>
                    </pic:spPr>
                  </pic:pic>
                </a:graphicData>
              </a:graphic>
            </wp:inline>
          </w:drawing>
        </w:r>
      </w:del>
      <w:ins w:id="2270" w:author="Kazuhiro Takagi" w:date="2017-03-14T17:03:00Z">
        <w:r w:rsidR="00D904A1">
          <w:rPr>
            <w:noProof/>
            <w:lang w:val="en-US"/>
          </w:rPr>
          <w:drawing>
            <wp:inline distT="0" distB="0" distL="0" distR="0">
              <wp:extent cx="6192520" cy="3483610"/>
              <wp:effectExtent l="0" t="0" r="0" b="254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ection_3-2_Figure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ins>
    </w:p>
    <w:p w:rsidR="00B85D43" w:rsidRDefault="00B85D43" w:rsidP="00B85D43">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3</w:t>
      </w:r>
      <w:r>
        <w:rPr>
          <w:lang w:eastAsia="ja-JP"/>
        </w:rPr>
        <w:fldChar w:fldCharType="end"/>
      </w:r>
      <w:r>
        <w:rPr>
          <w:lang w:eastAsia="ja-JP"/>
        </w:rPr>
        <w:noBreakHyphen/>
      </w:r>
      <w:r>
        <w:rPr>
          <w:rFonts w:hint="eastAsia"/>
          <w:lang w:eastAsia="ja-JP"/>
        </w:rPr>
        <w:t xml:space="preserve">2: </w:t>
      </w:r>
      <w:del w:id="2271" w:author="Huy Duc. Nguyen" w:date="2017-08-29T13:32:00Z">
        <w:r w:rsidRPr="00854BE4" w:rsidDel="006E02EB">
          <w:rPr>
            <w:lang w:eastAsia="ja-JP"/>
          </w:rPr>
          <w:delText xml:space="preserve">Virtualization </w:delText>
        </w:r>
        <w:r w:rsidDel="006E02EB">
          <w:rPr>
            <w:rFonts w:hint="eastAsia"/>
            <w:lang w:eastAsia="ja-JP"/>
          </w:rPr>
          <w:delText>PoC</w:delText>
        </w:r>
      </w:del>
      <w:ins w:id="2272" w:author="Huy Duc. Nguyen" w:date="2017-08-29T13:32:00Z">
        <w:r w:rsidR="006E02EB">
          <w:rPr>
            <w:lang w:eastAsia="ja-JP"/>
          </w:rPr>
          <w:t>INTEGRITY RISP</w:t>
        </w:r>
      </w:ins>
      <w:r>
        <w:rPr>
          <w:lang w:eastAsia="ja-JP"/>
        </w:rPr>
        <w:t xml:space="preserve"> top view</w:t>
      </w:r>
    </w:p>
    <w:p w:rsidR="00BD3C13" w:rsidRDefault="00BD3C13" w:rsidP="00F950E6">
      <w:pPr>
        <w:pStyle w:val="CETextBody"/>
        <w:rPr>
          <w:lang w:eastAsia="ja-JP"/>
        </w:rPr>
      </w:pPr>
    </w:p>
    <w:p w:rsidR="00297066"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1</w:t>
      </w:r>
      <w:r>
        <w:fldChar w:fldCharType="end"/>
      </w:r>
      <w:r>
        <w:rPr>
          <w:rFonts w:hint="eastAsia"/>
          <w:lang w:eastAsia="ja-JP"/>
        </w:rPr>
        <w:t xml:space="preserve">: </w:t>
      </w:r>
      <w:r w:rsidR="00297066">
        <w:rPr>
          <w:rFonts w:hint="eastAsia"/>
          <w:lang w:eastAsia="ja-JP"/>
        </w:rPr>
        <w:t>Connector List</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2273" w:author=" " w:date="2017-03-08T15:20:00Z">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266"/>
        <w:gridCol w:w="1430"/>
        <w:gridCol w:w="5844"/>
        <w:tblGridChange w:id="2274">
          <w:tblGrid>
            <w:gridCol w:w="450"/>
            <w:gridCol w:w="816"/>
            <w:gridCol w:w="300"/>
            <w:gridCol w:w="1130"/>
            <w:gridCol w:w="300"/>
            <w:gridCol w:w="5544"/>
            <w:gridCol w:w="300"/>
          </w:tblGrid>
        </w:tblGridChange>
      </w:tblGrid>
      <w:tr w:rsidR="0022532F" w:rsidTr="002075CD">
        <w:trPr>
          <w:trHeight w:val="75"/>
          <w:jc w:val="center"/>
          <w:trPrChange w:id="2275" w:author=" " w:date="2017-03-08T15:20:00Z">
            <w:trPr>
              <w:gridBefore w:val="1"/>
              <w:trHeight w:val="75"/>
              <w:jc w:val="center"/>
            </w:trPr>
          </w:trPrChange>
        </w:trPr>
        <w:tc>
          <w:tcPr>
            <w:tcW w:w="1266" w:type="dxa"/>
            <w:tcBorders>
              <w:bottom w:val="single" w:sz="12" w:space="0" w:color="auto"/>
            </w:tcBorders>
            <w:shd w:val="clear" w:color="auto" w:fill="BFBFBF" w:themeFill="background1" w:themeFillShade="BF"/>
            <w:tcPrChange w:id="2276" w:author=" " w:date="2017-03-08T15:20:00Z">
              <w:tcPr>
                <w:tcW w:w="1116" w:type="dxa"/>
                <w:gridSpan w:val="2"/>
                <w:tcBorders>
                  <w:bottom w:val="single" w:sz="12" w:space="0" w:color="auto"/>
                </w:tcBorders>
                <w:shd w:val="clear" w:color="auto" w:fill="BFBFBF" w:themeFill="background1" w:themeFillShade="BF"/>
              </w:tcPr>
            </w:tcPrChange>
          </w:tcPr>
          <w:p w:rsidR="0022532F" w:rsidRDefault="0022532F" w:rsidP="003150BB">
            <w:pPr>
              <w:pStyle w:val="Default"/>
              <w:rPr>
                <w:b/>
                <w:bCs/>
                <w:sz w:val="18"/>
                <w:szCs w:val="18"/>
              </w:rPr>
            </w:pPr>
            <w:r>
              <w:rPr>
                <w:b/>
                <w:bCs/>
                <w:sz w:val="18"/>
                <w:szCs w:val="18"/>
              </w:rPr>
              <w:t>C</w:t>
            </w:r>
            <w:r>
              <w:rPr>
                <w:rFonts w:hint="eastAsia"/>
                <w:b/>
                <w:bCs/>
                <w:sz w:val="18"/>
                <w:szCs w:val="18"/>
              </w:rPr>
              <w:t>onnector</w:t>
            </w:r>
          </w:p>
        </w:tc>
        <w:tc>
          <w:tcPr>
            <w:tcW w:w="1430" w:type="dxa"/>
            <w:tcBorders>
              <w:bottom w:val="single" w:sz="12" w:space="0" w:color="auto"/>
            </w:tcBorders>
            <w:shd w:val="clear" w:color="auto" w:fill="BFBFBF" w:themeFill="background1" w:themeFillShade="BF"/>
            <w:tcPrChange w:id="2277" w:author=" " w:date="2017-03-08T15:20:00Z">
              <w:tcPr>
                <w:tcW w:w="1430" w:type="dxa"/>
                <w:gridSpan w:val="2"/>
                <w:tcBorders>
                  <w:bottom w:val="single" w:sz="12" w:space="0" w:color="auto"/>
                </w:tcBorders>
                <w:shd w:val="clear" w:color="auto" w:fill="BFBFBF" w:themeFill="background1" w:themeFillShade="BF"/>
              </w:tcPr>
            </w:tcPrChange>
          </w:tcPr>
          <w:p w:rsidR="0022532F" w:rsidRDefault="0022532F" w:rsidP="003150BB">
            <w:pPr>
              <w:pStyle w:val="Default"/>
              <w:rPr>
                <w:b/>
                <w:bCs/>
                <w:sz w:val="18"/>
                <w:szCs w:val="18"/>
              </w:rPr>
            </w:pPr>
            <w:r>
              <w:rPr>
                <w:rFonts w:hint="eastAsia"/>
                <w:b/>
                <w:bCs/>
                <w:sz w:val="18"/>
                <w:szCs w:val="18"/>
              </w:rPr>
              <w:t>Item</w:t>
            </w:r>
          </w:p>
        </w:tc>
        <w:tc>
          <w:tcPr>
            <w:tcW w:w="5844" w:type="dxa"/>
            <w:tcBorders>
              <w:bottom w:val="single" w:sz="12" w:space="0" w:color="auto"/>
            </w:tcBorders>
            <w:shd w:val="clear" w:color="auto" w:fill="BFBFBF" w:themeFill="background1" w:themeFillShade="BF"/>
            <w:tcPrChange w:id="2278" w:author=" " w:date="2017-03-08T15:20:00Z">
              <w:tcPr>
                <w:tcW w:w="5844" w:type="dxa"/>
                <w:gridSpan w:val="2"/>
                <w:tcBorders>
                  <w:bottom w:val="single" w:sz="12" w:space="0" w:color="auto"/>
                </w:tcBorders>
                <w:shd w:val="clear" w:color="auto" w:fill="BFBFBF" w:themeFill="background1" w:themeFillShade="BF"/>
              </w:tcPr>
            </w:tcPrChange>
          </w:tcPr>
          <w:p w:rsidR="0022532F" w:rsidRPr="006E4480" w:rsidRDefault="0022532F" w:rsidP="003150BB">
            <w:pPr>
              <w:pStyle w:val="Default"/>
              <w:rPr>
                <w:sz w:val="18"/>
                <w:szCs w:val="18"/>
              </w:rPr>
            </w:pPr>
            <w:r w:rsidRPr="006E4480">
              <w:rPr>
                <w:b/>
                <w:bCs/>
                <w:sz w:val="18"/>
                <w:szCs w:val="18"/>
              </w:rPr>
              <w:t>Description</w:t>
            </w:r>
          </w:p>
        </w:tc>
      </w:tr>
      <w:tr w:rsidR="002075CD" w:rsidTr="002075CD">
        <w:trPr>
          <w:trHeight w:val="199"/>
          <w:jc w:val="center"/>
          <w:trPrChange w:id="2279" w:author=" " w:date="2017-03-08T15:20:00Z">
            <w:trPr>
              <w:gridBefore w:val="1"/>
              <w:trHeight w:val="199"/>
              <w:jc w:val="center"/>
            </w:trPr>
          </w:trPrChange>
        </w:trPr>
        <w:tc>
          <w:tcPr>
            <w:tcW w:w="1266" w:type="dxa"/>
            <w:tcBorders>
              <w:top w:val="single" w:sz="12" w:space="0" w:color="auto"/>
            </w:tcBorders>
            <w:tcPrChange w:id="2280" w:author=" " w:date="2017-03-08T15:20:00Z">
              <w:tcPr>
                <w:tcW w:w="1116" w:type="dxa"/>
                <w:gridSpan w:val="2"/>
                <w:tcBorders>
                  <w:top w:val="single" w:sz="12" w:space="0" w:color="auto"/>
                </w:tcBorders>
              </w:tcPr>
            </w:tcPrChange>
          </w:tcPr>
          <w:p w:rsidR="002075CD" w:rsidRDefault="002075CD" w:rsidP="00CC3FF1">
            <w:pPr>
              <w:pStyle w:val="Default"/>
              <w:rPr>
                <w:sz w:val="18"/>
                <w:szCs w:val="18"/>
              </w:rPr>
            </w:pPr>
            <w:ins w:id="2281" w:author=" " w:date="2017-03-08T15:20:00Z">
              <w:r>
                <w:rPr>
                  <w:rFonts w:hint="eastAsia"/>
                  <w:sz w:val="18"/>
                  <w:szCs w:val="18"/>
                </w:rPr>
                <w:t>CN 10</w:t>
              </w:r>
            </w:ins>
            <w:del w:id="2282" w:author=" " w:date="2017-03-08T15:20:00Z">
              <w:r w:rsidDel="00566A23">
                <w:rPr>
                  <w:rFonts w:hint="eastAsia"/>
                  <w:sz w:val="18"/>
                  <w:szCs w:val="18"/>
                </w:rPr>
                <w:delText>CN 13</w:delText>
              </w:r>
            </w:del>
          </w:p>
        </w:tc>
        <w:tc>
          <w:tcPr>
            <w:tcW w:w="1430" w:type="dxa"/>
            <w:tcBorders>
              <w:top w:val="single" w:sz="12" w:space="0" w:color="auto"/>
            </w:tcBorders>
            <w:tcPrChange w:id="2283" w:author=" " w:date="2017-03-08T15:20:00Z">
              <w:tcPr>
                <w:tcW w:w="1430" w:type="dxa"/>
                <w:gridSpan w:val="2"/>
                <w:tcBorders>
                  <w:top w:val="single" w:sz="12" w:space="0" w:color="auto"/>
                </w:tcBorders>
              </w:tcPr>
            </w:tcPrChange>
          </w:tcPr>
          <w:p w:rsidR="002075CD" w:rsidRDefault="002075CD" w:rsidP="00CC3FF1">
            <w:pPr>
              <w:pStyle w:val="Default"/>
              <w:rPr>
                <w:sz w:val="18"/>
                <w:szCs w:val="18"/>
              </w:rPr>
            </w:pPr>
            <w:ins w:id="2284" w:author=" " w:date="2017-03-08T15:20:00Z">
              <w:r>
                <w:rPr>
                  <w:rFonts w:hint="eastAsia"/>
                  <w:sz w:val="18"/>
                  <w:szCs w:val="18"/>
                </w:rPr>
                <w:t>Keyboard</w:t>
              </w:r>
            </w:ins>
            <w:del w:id="2285" w:author=" " w:date="2017-03-08T15:20:00Z">
              <w:r w:rsidDel="00566A23">
                <w:rPr>
                  <w:rFonts w:hint="eastAsia"/>
                  <w:sz w:val="18"/>
                  <w:szCs w:val="18"/>
                </w:rPr>
                <w:delText>SD Card</w:delText>
              </w:r>
            </w:del>
          </w:p>
        </w:tc>
        <w:tc>
          <w:tcPr>
            <w:tcW w:w="5844" w:type="dxa"/>
            <w:tcBorders>
              <w:top w:val="single" w:sz="12" w:space="0" w:color="auto"/>
            </w:tcBorders>
            <w:tcPrChange w:id="2286" w:author=" " w:date="2017-03-08T15:20:00Z">
              <w:tcPr>
                <w:tcW w:w="5844" w:type="dxa"/>
                <w:gridSpan w:val="2"/>
                <w:tcBorders>
                  <w:top w:val="single" w:sz="12" w:space="0" w:color="auto"/>
                </w:tcBorders>
              </w:tcPr>
            </w:tcPrChange>
          </w:tcPr>
          <w:p w:rsidR="002075CD" w:rsidRPr="00CC10D8" w:rsidRDefault="002075CD" w:rsidP="00CC3FF1">
            <w:pPr>
              <w:pStyle w:val="Default"/>
              <w:rPr>
                <w:sz w:val="18"/>
                <w:szCs w:val="18"/>
              </w:rPr>
            </w:pPr>
            <w:ins w:id="2287" w:author=" " w:date="2017-03-08T15:20:00Z">
              <w:r>
                <w:rPr>
                  <w:rFonts w:hint="eastAsia"/>
                  <w:sz w:val="18"/>
                  <w:szCs w:val="18"/>
                </w:rPr>
                <w:t>I</w:t>
              </w:r>
              <w:r w:rsidRPr="0022532F">
                <w:rPr>
                  <w:sz w:val="18"/>
                  <w:szCs w:val="18"/>
                </w:rPr>
                <w:t xml:space="preserve">nsert a </w:t>
              </w:r>
              <w:r>
                <w:rPr>
                  <w:rFonts w:hint="eastAsia"/>
                  <w:sz w:val="18"/>
                  <w:szCs w:val="18"/>
                </w:rPr>
                <w:t>USB-Keyboard</w:t>
              </w:r>
            </w:ins>
            <w:del w:id="2288" w:author=" " w:date="2017-03-08T15:20:00Z">
              <w:r w:rsidDel="00566A23">
                <w:rPr>
                  <w:rFonts w:hint="eastAsia"/>
                  <w:sz w:val="18"/>
                  <w:szCs w:val="18"/>
                </w:rPr>
                <w:delText>I</w:delText>
              </w:r>
              <w:r w:rsidRPr="0022532F" w:rsidDel="00566A23">
                <w:rPr>
                  <w:sz w:val="18"/>
                  <w:szCs w:val="18"/>
                </w:rPr>
                <w:delText>nsert a SD card</w:delText>
              </w:r>
            </w:del>
          </w:p>
        </w:tc>
      </w:tr>
      <w:tr w:rsidR="002075CD" w:rsidTr="002075CD">
        <w:trPr>
          <w:trHeight w:val="199"/>
          <w:jc w:val="center"/>
          <w:ins w:id="2289" w:author=" " w:date="2017-03-08T15:19:00Z"/>
        </w:trPr>
        <w:tc>
          <w:tcPr>
            <w:tcW w:w="1266" w:type="dxa"/>
          </w:tcPr>
          <w:p w:rsidR="002075CD" w:rsidRDefault="002075CD" w:rsidP="00D648F0">
            <w:pPr>
              <w:pStyle w:val="Default"/>
              <w:rPr>
                <w:ins w:id="2290" w:author=" " w:date="2017-03-08T15:19:00Z"/>
                <w:sz w:val="18"/>
                <w:szCs w:val="18"/>
              </w:rPr>
            </w:pPr>
            <w:ins w:id="2291" w:author=" " w:date="2017-03-08T15:19:00Z">
              <w:r>
                <w:rPr>
                  <w:rFonts w:hint="eastAsia"/>
                  <w:sz w:val="18"/>
                  <w:szCs w:val="18"/>
                </w:rPr>
                <w:t>CN 13</w:t>
              </w:r>
            </w:ins>
          </w:p>
        </w:tc>
        <w:tc>
          <w:tcPr>
            <w:tcW w:w="1430" w:type="dxa"/>
          </w:tcPr>
          <w:p w:rsidR="002075CD" w:rsidRDefault="002075CD" w:rsidP="00D648F0">
            <w:pPr>
              <w:pStyle w:val="Default"/>
              <w:rPr>
                <w:ins w:id="2292" w:author=" " w:date="2017-03-08T15:19:00Z"/>
                <w:sz w:val="18"/>
                <w:szCs w:val="18"/>
              </w:rPr>
            </w:pPr>
            <w:ins w:id="2293" w:author=" " w:date="2017-03-08T15:19:00Z">
              <w:r>
                <w:rPr>
                  <w:rFonts w:hint="eastAsia"/>
                  <w:sz w:val="18"/>
                  <w:szCs w:val="18"/>
                </w:rPr>
                <w:t>SD Card</w:t>
              </w:r>
            </w:ins>
          </w:p>
        </w:tc>
        <w:tc>
          <w:tcPr>
            <w:tcW w:w="5844" w:type="dxa"/>
          </w:tcPr>
          <w:p w:rsidR="002075CD" w:rsidRDefault="002075CD" w:rsidP="00D648F0">
            <w:pPr>
              <w:pStyle w:val="Default"/>
              <w:rPr>
                <w:ins w:id="2294" w:author=" " w:date="2017-03-08T15:19:00Z"/>
                <w:sz w:val="18"/>
                <w:szCs w:val="18"/>
              </w:rPr>
            </w:pPr>
            <w:ins w:id="2295" w:author=" " w:date="2017-03-08T15:19:00Z">
              <w:r>
                <w:rPr>
                  <w:rFonts w:hint="eastAsia"/>
                  <w:sz w:val="18"/>
                  <w:szCs w:val="18"/>
                </w:rPr>
                <w:t>I</w:t>
              </w:r>
              <w:r w:rsidRPr="0022532F">
                <w:rPr>
                  <w:sz w:val="18"/>
                  <w:szCs w:val="18"/>
                </w:rPr>
                <w:t>nsert a SD card</w:t>
              </w:r>
            </w:ins>
          </w:p>
        </w:tc>
      </w:tr>
      <w:tr w:rsidR="002075CD" w:rsidTr="002075CD">
        <w:trPr>
          <w:trHeight w:val="199"/>
          <w:jc w:val="center"/>
          <w:trPrChange w:id="2296" w:author=" " w:date="2017-03-08T15:20:00Z">
            <w:trPr>
              <w:gridBefore w:val="1"/>
              <w:trHeight w:val="199"/>
              <w:jc w:val="center"/>
            </w:trPr>
          </w:trPrChange>
        </w:trPr>
        <w:tc>
          <w:tcPr>
            <w:tcW w:w="1266" w:type="dxa"/>
            <w:tcPrChange w:id="2297" w:author=" " w:date="2017-03-08T15:20:00Z">
              <w:tcPr>
                <w:tcW w:w="1116" w:type="dxa"/>
                <w:gridSpan w:val="2"/>
              </w:tcPr>
            </w:tcPrChange>
          </w:tcPr>
          <w:p w:rsidR="002075CD" w:rsidRDefault="002075CD" w:rsidP="00CC3FF1">
            <w:pPr>
              <w:pStyle w:val="Default"/>
              <w:rPr>
                <w:sz w:val="18"/>
                <w:szCs w:val="18"/>
              </w:rPr>
            </w:pPr>
            <w:r>
              <w:rPr>
                <w:rFonts w:hint="eastAsia"/>
                <w:sz w:val="18"/>
                <w:szCs w:val="18"/>
              </w:rPr>
              <w:t>CN 15</w:t>
            </w:r>
          </w:p>
        </w:tc>
        <w:tc>
          <w:tcPr>
            <w:tcW w:w="1430" w:type="dxa"/>
            <w:tcPrChange w:id="2298" w:author=" " w:date="2017-03-08T15:20:00Z">
              <w:tcPr>
                <w:tcW w:w="1430" w:type="dxa"/>
                <w:gridSpan w:val="2"/>
              </w:tcPr>
            </w:tcPrChange>
          </w:tcPr>
          <w:p w:rsidR="002075CD" w:rsidRDefault="002075CD" w:rsidP="00CC3FF1">
            <w:pPr>
              <w:pStyle w:val="Default"/>
              <w:rPr>
                <w:sz w:val="18"/>
                <w:szCs w:val="18"/>
              </w:rPr>
            </w:pPr>
            <w:r>
              <w:rPr>
                <w:rFonts w:hint="eastAsia"/>
                <w:sz w:val="18"/>
                <w:szCs w:val="18"/>
              </w:rPr>
              <w:t>Display 1</w:t>
            </w:r>
          </w:p>
        </w:tc>
        <w:tc>
          <w:tcPr>
            <w:tcW w:w="5844" w:type="dxa"/>
            <w:tcPrChange w:id="2299" w:author=" " w:date="2017-03-08T15:20:00Z">
              <w:tcPr>
                <w:tcW w:w="5844" w:type="dxa"/>
                <w:gridSpan w:val="2"/>
              </w:tcPr>
            </w:tcPrChange>
          </w:tcPr>
          <w:p w:rsidR="002075CD" w:rsidRDefault="002075CD" w:rsidP="00CC3FF1">
            <w:pPr>
              <w:pStyle w:val="Default"/>
              <w:rPr>
                <w:sz w:val="18"/>
                <w:szCs w:val="18"/>
              </w:rPr>
            </w:pPr>
            <w:r>
              <w:rPr>
                <w:rFonts w:hint="eastAsia"/>
                <w:sz w:val="18"/>
                <w:szCs w:val="18"/>
              </w:rPr>
              <w:t xml:space="preserve">Connect </w:t>
            </w:r>
            <w:r w:rsidRPr="0022532F">
              <w:rPr>
                <w:sz w:val="18"/>
                <w:szCs w:val="18"/>
              </w:rPr>
              <w:t xml:space="preserve">an </w:t>
            </w:r>
            <w:r>
              <w:rPr>
                <w:rFonts w:hint="eastAsia"/>
                <w:sz w:val="18"/>
                <w:szCs w:val="18"/>
              </w:rPr>
              <w:t>Analog RGB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Head-up display)</w:t>
            </w:r>
          </w:p>
        </w:tc>
      </w:tr>
      <w:tr w:rsidR="002075CD" w:rsidTr="002075CD">
        <w:trPr>
          <w:trHeight w:val="199"/>
          <w:jc w:val="center"/>
          <w:trPrChange w:id="2300" w:author=" " w:date="2017-03-08T15:20:00Z">
            <w:trPr>
              <w:gridBefore w:val="1"/>
              <w:trHeight w:val="199"/>
              <w:jc w:val="center"/>
            </w:trPr>
          </w:trPrChange>
        </w:trPr>
        <w:tc>
          <w:tcPr>
            <w:tcW w:w="1266" w:type="dxa"/>
            <w:tcPrChange w:id="2301"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16</w:t>
            </w:r>
          </w:p>
        </w:tc>
        <w:tc>
          <w:tcPr>
            <w:tcW w:w="1430" w:type="dxa"/>
            <w:tcPrChange w:id="2302" w:author=" " w:date="2017-03-08T15:20:00Z">
              <w:tcPr>
                <w:tcW w:w="1430" w:type="dxa"/>
                <w:gridSpan w:val="2"/>
              </w:tcPr>
            </w:tcPrChange>
          </w:tcPr>
          <w:p w:rsidR="002075CD" w:rsidRDefault="002075CD">
            <w:pPr>
              <w:pStyle w:val="Default"/>
              <w:rPr>
                <w:sz w:val="18"/>
                <w:szCs w:val="18"/>
              </w:rPr>
            </w:pPr>
            <w:r>
              <w:rPr>
                <w:rFonts w:hint="eastAsia"/>
                <w:sz w:val="18"/>
                <w:szCs w:val="18"/>
              </w:rPr>
              <w:t>Display 2</w:t>
            </w:r>
          </w:p>
        </w:tc>
        <w:tc>
          <w:tcPr>
            <w:tcW w:w="5844" w:type="dxa"/>
            <w:tcPrChange w:id="2303" w:author=" " w:date="2017-03-08T15:20:00Z">
              <w:tcPr>
                <w:tcW w:w="5844" w:type="dxa"/>
                <w:gridSpan w:val="2"/>
              </w:tcPr>
            </w:tcPrChange>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rPr>
                <w:rFonts w:hint="eastAsia"/>
                <w:sz w:val="18"/>
                <w:szCs w:val="18"/>
              </w:rPr>
              <w:t xml:space="preserve"> </w:t>
            </w:r>
            <w:r w:rsidRPr="004E0143">
              <w:rPr>
                <w:sz w:val="18"/>
                <w:szCs w:val="18"/>
              </w:rPr>
              <w:t>Center Information</w:t>
            </w:r>
            <w:r>
              <w:rPr>
                <w:rFonts w:hint="eastAsia"/>
                <w:sz w:val="18"/>
                <w:szCs w:val="18"/>
              </w:rPr>
              <w:t>)</w:t>
            </w:r>
          </w:p>
        </w:tc>
      </w:tr>
      <w:tr w:rsidR="002075CD" w:rsidTr="002075CD">
        <w:trPr>
          <w:trHeight w:val="199"/>
          <w:jc w:val="center"/>
          <w:trPrChange w:id="2304" w:author=" " w:date="2017-03-08T15:20:00Z">
            <w:trPr>
              <w:gridBefore w:val="1"/>
              <w:trHeight w:val="199"/>
              <w:jc w:val="center"/>
            </w:trPr>
          </w:trPrChange>
        </w:trPr>
        <w:tc>
          <w:tcPr>
            <w:tcW w:w="1266" w:type="dxa"/>
            <w:tcPrChange w:id="2305"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17</w:t>
            </w:r>
          </w:p>
        </w:tc>
        <w:tc>
          <w:tcPr>
            <w:tcW w:w="1430" w:type="dxa"/>
            <w:tcPrChange w:id="2306" w:author=" " w:date="2017-03-08T15:20:00Z">
              <w:tcPr>
                <w:tcW w:w="1430" w:type="dxa"/>
                <w:gridSpan w:val="2"/>
              </w:tcPr>
            </w:tcPrChange>
          </w:tcPr>
          <w:p w:rsidR="002075CD" w:rsidRDefault="002075CD">
            <w:pPr>
              <w:pStyle w:val="Default"/>
              <w:rPr>
                <w:sz w:val="18"/>
                <w:szCs w:val="18"/>
              </w:rPr>
            </w:pPr>
            <w:r>
              <w:rPr>
                <w:rFonts w:hint="eastAsia"/>
                <w:sz w:val="18"/>
                <w:szCs w:val="18"/>
              </w:rPr>
              <w:t>Display 3</w:t>
            </w:r>
          </w:p>
        </w:tc>
        <w:tc>
          <w:tcPr>
            <w:tcW w:w="5844" w:type="dxa"/>
            <w:tcPrChange w:id="2307" w:author=" " w:date="2017-03-08T15:20:00Z">
              <w:tcPr>
                <w:tcW w:w="5844" w:type="dxa"/>
                <w:gridSpan w:val="2"/>
              </w:tcPr>
            </w:tcPrChange>
          </w:tcPr>
          <w:p w:rsidR="002075CD" w:rsidRPr="006E4480" w:rsidRDefault="002075CD" w:rsidP="000174C5">
            <w:pPr>
              <w:pStyle w:val="Default"/>
              <w:rPr>
                <w:sz w:val="18"/>
                <w:szCs w:val="18"/>
              </w:rPr>
            </w:pPr>
            <w:r>
              <w:rPr>
                <w:rFonts w:hint="eastAsia"/>
                <w:sz w:val="18"/>
                <w:szCs w:val="18"/>
              </w:rPr>
              <w:t xml:space="preserve">Connect </w:t>
            </w:r>
            <w:r w:rsidRPr="0022532F">
              <w:rPr>
                <w:sz w:val="18"/>
                <w:szCs w:val="18"/>
              </w:rPr>
              <w:t xml:space="preserve">a </w:t>
            </w:r>
            <w:r>
              <w:rPr>
                <w:rFonts w:hint="eastAsia"/>
                <w:sz w:val="18"/>
                <w:szCs w:val="18"/>
              </w:rPr>
              <w:t>HDMI Display (</w:t>
            </w:r>
            <w:r w:rsidRPr="00E96D7A">
              <w:rPr>
                <w:sz w:val="18"/>
                <w:szCs w:val="18"/>
              </w:rPr>
              <w:t xml:space="preserve">use </w:t>
            </w:r>
            <w:r>
              <w:rPr>
                <w:rFonts w:hint="eastAsia"/>
                <w:sz w:val="18"/>
                <w:szCs w:val="18"/>
              </w:rPr>
              <w:t>for</w:t>
            </w:r>
            <w:r w:rsidRPr="00E96D7A">
              <w:rPr>
                <w:sz w:val="18"/>
                <w:szCs w:val="18"/>
              </w:rPr>
              <w:t xml:space="preserve"> display</w:t>
            </w:r>
            <w:r>
              <w:t xml:space="preserve"> </w:t>
            </w:r>
            <w:r w:rsidRPr="004E0143">
              <w:rPr>
                <w:sz w:val="18"/>
                <w:szCs w:val="18"/>
              </w:rPr>
              <w:t>Instrument Cluster</w:t>
            </w:r>
            <w:r>
              <w:rPr>
                <w:rFonts w:hint="eastAsia"/>
                <w:sz w:val="18"/>
                <w:szCs w:val="18"/>
              </w:rPr>
              <w:t>)</w:t>
            </w:r>
          </w:p>
        </w:tc>
      </w:tr>
      <w:tr w:rsidR="002075CD" w:rsidTr="002075CD">
        <w:trPr>
          <w:trHeight w:val="199"/>
          <w:jc w:val="center"/>
          <w:trPrChange w:id="2308" w:author=" " w:date="2017-03-08T15:20:00Z">
            <w:trPr>
              <w:gridBefore w:val="1"/>
              <w:trHeight w:val="199"/>
              <w:jc w:val="center"/>
            </w:trPr>
          </w:trPrChange>
        </w:trPr>
        <w:tc>
          <w:tcPr>
            <w:tcW w:w="1266" w:type="dxa"/>
            <w:tcPrChange w:id="2309" w:author=" " w:date="2017-03-08T15:20:00Z">
              <w:tcPr>
                <w:tcW w:w="1116" w:type="dxa"/>
                <w:gridSpan w:val="2"/>
              </w:tcPr>
            </w:tcPrChange>
          </w:tcPr>
          <w:p w:rsidR="002075CD" w:rsidRDefault="002075CD" w:rsidP="003150BB">
            <w:pPr>
              <w:pStyle w:val="Default"/>
              <w:rPr>
                <w:sz w:val="18"/>
                <w:szCs w:val="18"/>
              </w:rPr>
            </w:pPr>
            <w:r>
              <w:rPr>
                <w:rFonts w:hint="eastAsia"/>
                <w:sz w:val="18"/>
                <w:szCs w:val="18"/>
              </w:rPr>
              <w:t>CN 2</w:t>
            </w:r>
            <w:ins w:id="2310" w:author="Kazuhiro Takagi" w:date="2017-03-15T11:08:00Z">
              <w:r w:rsidR="00D23319">
                <w:rPr>
                  <w:sz w:val="18"/>
                  <w:szCs w:val="18"/>
                </w:rPr>
                <w:t>1</w:t>
              </w:r>
            </w:ins>
            <w:del w:id="2311" w:author="Kazuhiro Takagi" w:date="2017-03-15T11:08:00Z">
              <w:r w:rsidDel="00D23319">
                <w:rPr>
                  <w:rFonts w:hint="eastAsia"/>
                  <w:sz w:val="18"/>
                  <w:szCs w:val="18"/>
                </w:rPr>
                <w:delText>0</w:delText>
              </w:r>
            </w:del>
          </w:p>
        </w:tc>
        <w:tc>
          <w:tcPr>
            <w:tcW w:w="1430" w:type="dxa"/>
            <w:tcPrChange w:id="2312" w:author=" " w:date="2017-03-08T15:20:00Z">
              <w:tcPr>
                <w:tcW w:w="1430" w:type="dxa"/>
                <w:gridSpan w:val="2"/>
              </w:tcPr>
            </w:tcPrChange>
          </w:tcPr>
          <w:p w:rsidR="002075CD" w:rsidRDefault="002075CD" w:rsidP="003150BB">
            <w:pPr>
              <w:pStyle w:val="Default"/>
              <w:rPr>
                <w:sz w:val="18"/>
                <w:szCs w:val="18"/>
              </w:rPr>
            </w:pPr>
            <w:r>
              <w:rPr>
                <w:rFonts w:hint="eastAsia"/>
                <w:sz w:val="18"/>
                <w:szCs w:val="18"/>
              </w:rPr>
              <w:t xml:space="preserve">Camera </w:t>
            </w:r>
            <w:ins w:id="2313" w:author="Kazuhiro Takagi" w:date="2017-03-15T11:09:00Z">
              <w:r w:rsidR="00D23319">
                <w:rPr>
                  <w:sz w:val="18"/>
                  <w:szCs w:val="18"/>
                </w:rPr>
                <w:t>2</w:t>
              </w:r>
            </w:ins>
            <w:del w:id="2314" w:author="Kazuhiro Takagi" w:date="2017-03-15T11:09:00Z">
              <w:r w:rsidDel="00D23319">
                <w:rPr>
                  <w:rFonts w:hint="eastAsia"/>
                  <w:sz w:val="18"/>
                  <w:szCs w:val="18"/>
                </w:rPr>
                <w:delText>1</w:delText>
              </w:r>
            </w:del>
          </w:p>
        </w:tc>
        <w:tc>
          <w:tcPr>
            <w:tcW w:w="5844" w:type="dxa"/>
            <w:tcPrChange w:id="2315" w:author=" " w:date="2017-03-08T15:20:00Z">
              <w:tcPr>
                <w:tcW w:w="5844" w:type="dxa"/>
                <w:gridSpan w:val="2"/>
              </w:tcPr>
            </w:tcPrChange>
          </w:tcPr>
          <w:p w:rsidR="002075CD" w:rsidRPr="006E4480" w:rsidRDefault="002075CD">
            <w:pPr>
              <w:pStyle w:val="Default"/>
              <w:rPr>
                <w:sz w:val="18"/>
                <w:szCs w:val="18"/>
              </w:rPr>
            </w:pPr>
            <w:r>
              <w:rPr>
                <w:rFonts w:hint="eastAsia"/>
                <w:sz w:val="18"/>
                <w:szCs w:val="18"/>
              </w:rPr>
              <w:t xml:space="preserve">Connect </w:t>
            </w:r>
            <w:r w:rsidRPr="0022532F">
              <w:rPr>
                <w:sz w:val="18"/>
                <w:szCs w:val="18"/>
              </w:rPr>
              <w:t xml:space="preserve">a </w:t>
            </w:r>
            <w:del w:id="2316" w:author="Kazuhiro Takagi" w:date="2017-03-15T11:09:00Z">
              <w:r w:rsidDel="00D23319">
                <w:rPr>
                  <w:rFonts w:hint="eastAsia"/>
                  <w:sz w:val="18"/>
                  <w:szCs w:val="18"/>
                </w:rPr>
                <w:delText xml:space="preserve">HDMI </w:delText>
              </w:r>
            </w:del>
            <w:ins w:id="2317" w:author="Kazuhiro Takagi" w:date="2017-03-15T11:09:00Z">
              <w:r w:rsidR="00D23319">
                <w:rPr>
                  <w:sz w:val="18"/>
                  <w:szCs w:val="18"/>
                </w:rPr>
                <w:t>NTSC</w:t>
              </w:r>
              <w:r w:rsidR="00D23319">
                <w:rPr>
                  <w:rFonts w:hint="eastAsia"/>
                  <w:sz w:val="18"/>
                  <w:szCs w:val="18"/>
                </w:rPr>
                <w:t xml:space="preserve"> </w:t>
              </w:r>
            </w:ins>
            <w:r>
              <w:rPr>
                <w:rFonts w:hint="eastAsia"/>
                <w:sz w:val="18"/>
                <w:szCs w:val="18"/>
              </w:rPr>
              <w:t>Camera</w:t>
            </w:r>
          </w:p>
        </w:tc>
      </w:tr>
      <w:tr w:rsidR="002075CD" w:rsidTr="002075CD">
        <w:trPr>
          <w:trHeight w:val="78"/>
          <w:jc w:val="center"/>
          <w:trPrChange w:id="2318" w:author=" " w:date="2017-03-08T15:20:00Z">
            <w:trPr>
              <w:gridBefore w:val="1"/>
              <w:trHeight w:val="78"/>
              <w:jc w:val="center"/>
            </w:trPr>
          </w:trPrChange>
        </w:trPr>
        <w:tc>
          <w:tcPr>
            <w:tcW w:w="1266" w:type="dxa"/>
            <w:tcPrChange w:id="2319" w:author=" " w:date="2017-03-08T15:20:00Z">
              <w:tcPr>
                <w:tcW w:w="1116" w:type="dxa"/>
                <w:gridSpan w:val="2"/>
              </w:tcPr>
            </w:tcPrChange>
          </w:tcPr>
          <w:p w:rsidR="002075CD" w:rsidRPr="006E4480" w:rsidRDefault="002075CD">
            <w:pPr>
              <w:pStyle w:val="Default"/>
              <w:rPr>
                <w:sz w:val="18"/>
                <w:szCs w:val="18"/>
              </w:rPr>
            </w:pPr>
            <w:r>
              <w:rPr>
                <w:rFonts w:hint="eastAsia"/>
                <w:sz w:val="18"/>
                <w:szCs w:val="18"/>
              </w:rPr>
              <w:t>CN 24</w:t>
            </w:r>
          </w:p>
        </w:tc>
        <w:tc>
          <w:tcPr>
            <w:tcW w:w="1430" w:type="dxa"/>
            <w:tcPrChange w:id="2320" w:author=" " w:date="2017-03-08T15:20:00Z">
              <w:tcPr>
                <w:tcW w:w="1430" w:type="dxa"/>
                <w:gridSpan w:val="2"/>
              </w:tcPr>
            </w:tcPrChange>
          </w:tcPr>
          <w:p w:rsidR="002075CD" w:rsidRPr="006E4480" w:rsidRDefault="002075CD" w:rsidP="003150BB">
            <w:pPr>
              <w:pStyle w:val="Default"/>
              <w:rPr>
                <w:sz w:val="18"/>
                <w:szCs w:val="18"/>
              </w:rPr>
            </w:pPr>
            <w:r>
              <w:rPr>
                <w:rFonts w:hint="eastAsia"/>
                <w:sz w:val="18"/>
                <w:szCs w:val="18"/>
              </w:rPr>
              <w:t>Speaker</w:t>
            </w:r>
          </w:p>
        </w:tc>
        <w:tc>
          <w:tcPr>
            <w:tcW w:w="5844" w:type="dxa"/>
            <w:tcPrChange w:id="2321" w:author=" " w:date="2017-03-08T15:20:00Z">
              <w:tcPr>
                <w:tcW w:w="5844" w:type="dxa"/>
                <w:gridSpan w:val="2"/>
              </w:tcPr>
            </w:tcPrChange>
          </w:tcPr>
          <w:p w:rsidR="002075CD" w:rsidRPr="006E4480" w:rsidRDefault="002075CD">
            <w:pPr>
              <w:pStyle w:val="Default"/>
              <w:rPr>
                <w:sz w:val="18"/>
                <w:szCs w:val="18"/>
              </w:rPr>
            </w:pPr>
            <w:r>
              <w:rPr>
                <w:rFonts w:hint="eastAsia"/>
                <w:sz w:val="18"/>
                <w:szCs w:val="18"/>
              </w:rPr>
              <w:t>C</w:t>
            </w:r>
            <w:r>
              <w:rPr>
                <w:sz w:val="18"/>
                <w:szCs w:val="18"/>
              </w:rPr>
              <w:t>onnect a</w:t>
            </w:r>
            <w:r w:rsidRPr="0022532F">
              <w:rPr>
                <w:sz w:val="18"/>
                <w:szCs w:val="18"/>
              </w:rPr>
              <w:t xml:space="preserve"> </w:t>
            </w:r>
            <w:r w:rsidRPr="00150A4E">
              <w:rPr>
                <w:sz w:val="18"/>
                <w:szCs w:val="18"/>
              </w:rPr>
              <w:t>stereo speaker to Audio</w:t>
            </w:r>
            <w:r>
              <w:rPr>
                <w:rFonts w:hint="eastAsia"/>
                <w:sz w:val="18"/>
                <w:szCs w:val="18"/>
              </w:rPr>
              <w:t>O</w:t>
            </w:r>
            <w:r w:rsidRPr="00150A4E">
              <w:rPr>
                <w:sz w:val="18"/>
                <w:szCs w:val="18"/>
              </w:rPr>
              <w:t>ut</w:t>
            </w:r>
          </w:p>
        </w:tc>
      </w:tr>
      <w:tr w:rsidR="002075CD" w:rsidTr="002075CD">
        <w:trPr>
          <w:trHeight w:val="78"/>
          <w:jc w:val="center"/>
          <w:trPrChange w:id="2322" w:author=" " w:date="2017-03-08T15:20:00Z">
            <w:trPr>
              <w:gridBefore w:val="1"/>
              <w:trHeight w:val="78"/>
              <w:jc w:val="center"/>
            </w:trPr>
          </w:trPrChange>
        </w:trPr>
        <w:tc>
          <w:tcPr>
            <w:tcW w:w="1266" w:type="dxa"/>
            <w:tcPrChange w:id="2323" w:author=" " w:date="2017-03-08T15:20:00Z">
              <w:tcPr>
                <w:tcW w:w="1116" w:type="dxa"/>
                <w:gridSpan w:val="2"/>
              </w:tcPr>
            </w:tcPrChange>
          </w:tcPr>
          <w:p w:rsidR="002075CD" w:rsidRDefault="002075CD">
            <w:pPr>
              <w:pStyle w:val="Default"/>
              <w:rPr>
                <w:sz w:val="18"/>
                <w:szCs w:val="18"/>
              </w:rPr>
            </w:pPr>
            <w:ins w:id="2324" w:author=" " w:date="2017-03-08T15:20:00Z">
              <w:r>
                <w:rPr>
                  <w:rFonts w:hint="eastAsia"/>
                  <w:sz w:val="18"/>
                  <w:szCs w:val="18"/>
                </w:rPr>
                <w:t>CN 25/CN26</w:t>
              </w:r>
            </w:ins>
            <w:del w:id="2325" w:author=" " w:date="2017-03-08T15:20:00Z">
              <w:r w:rsidDel="000A7924">
                <w:rPr>
                  <w:rFonts w:hint="eastAsia"/>
                  <w:sz w:val="18"/>
                  <w:szCs w:val="18"/>
                </w:rPr>
                <w:delText>CN 25</w:delText>
              </w:r>
            </w:del>
          </w:p>
        </w:tc>
        <w:tc>
          <w:tcPr>
            <w:tcW w:w="1430" w:type="dxa"/>
            <w:tcPrChange w:id="2326" w:author=" " w:date="2017-03-08T15:20:00Z">
              <w:tcPr>
                <w:tcW w:w="1430" w:type="dxa"/>
                <w:gridSpan w:val="2"/>
              </w:tcPr>
            </w:tcPrChange>
          </w:tcPr>
          <w:p w:rsidR="002075CD" w:rsidRDefault="002075CD" w:rsidP="003150BB">
            <w:pPr>
              <w:pStyle w:val="Default"/>
              <w:rPr>
                <w:sz w:val="18"/>
                <w:szCs w:val="18"/>
              </w:rPr>
            </w:pPr>
            <w:r>
              <w:rPr>
                <w:rFonts w:hint="eastAsia"/>
                <w:sz w:val="18"/>
                <w:szCs w:val="18"/>
              </w:rPr>
              <w:t>PC</w:t>
            </w:r>
          </w:p>
        </w:tc>
        <w:tc>
          <w:tcPr>
            <w:tcW w:w="5844" w:type="dxa"/>
            <w:tcPrChange w:id="2327" w:author=" " w:date="2017-03-08T15:20:00Z">
              <w:tcPr>
                <w:tcW w:w="5844" w:type="dxa"/>
                <w:gridSpan w:val="2"/>
              </w:tcPr>
            </w:tcPrChange>
          </w:tcPr>
          <w:p w:rsidR="002075CD" w:rsidRDefault="002075CD">
            <w:pPr>
              <w:pStyle w:val="Default"/>
              <w:rPr>
                <w:sz w:val="18"/>
                <w:szCs w:val="18"/>
              </w:rPr>
            </w:pPr>
            <w:r>
              <w:rPr>
                <w:rFonts w:hint="eastAsia"/>
                <w:sz w:val="18"/>
                <w:szCs w:val="18"/>
              </w:rPr>
              <w:t>Connect a PC (use for terminal software on PC)</w:t>
            </w:r>
          </w:p>
        </w:tc>
      </w:tr>
    </w:tbl>
    <w:p w:rsidR="00370ED3" w:rsidRDefault="00370ED3" w:rsidP="00BD25B8">
      <w:pPr>
        <w:pStyle w:val="CETextBody"/>
        <w:rPr>
          <w:lang w:eastAsia="ja-JP"/>
        </w:rPr>
      </w:pPr>
    </w:p>
    <w:p w:rsidR="00F42A82" w:rsidRDefault="00F42A82">
      <w:pPr>
        <w:rPr>
          <w:rFonts w:ascii="Arial" w:eastAsiaTheme="majorEastAsia" w:hAnsi="Arial" w:cs="Arial"/>
          <w:b/>
          <w:bCs/>
          <w:iCs/>
          <w:szCs w:val="28"/>
          <w:lang w:eastAsia="ja-JP"/>
        </w:rPr>
      </w:pPr>
      <w:r>
        <w:br w:type="page"/>
      </w:r>
    </w:p>
    <w:p w:rsidR="00370ED3" w:rsidRPr="00DF0C30" w:rsidRDefault="006E02EB" w:rsidP="006C109A">
      <w:pPr>
        <w:pStyle w:val="Heading2"/>
      </w:pPr>
      <w:bookmarkStart w:id="2328" w:name="_Toc473549707"/>
      <w:bookmarkStart w:id="2329" w:name="_Toc473619135"/>
      <w:bookmarkStart w:id="2330" w:name="_Toc473619296"/>
      <w:bookmarkStart w:id="2331" w:name="_Toc473619455"/>
      <w:bookmarkStart w:id="2332" w:name="_Toc473640707"/>
      <w:bookmarkStart w:id="2333" w:name="_Toc473713358"/>
      <w:bookmarkStart w:id="2334" w:name="_Toc473745841"/>
      <w:bookmarkStart w:id="2335" w:name="_Toc473747671"/>
      <w:bookmarkStart w:id="2336" w:name="_Toc473747854"/>
      <w:bookmarkStart w:id="2337" w:name="_Toc473748044"/>
      <w:bookmarkStart w:id="2338" w:name="_Toc473748214"/>
      <w:bookmarkStart w:id="2339" w:name="_Toc473748385"/>
      <w:bookmarkStart w:id="2340" w:name="_Toc473748557"/>
      <w:bookmarkStart w:id="2341" w:name="_Toc473748728"/>
      <w:bookmarkStart w:id="2342" w:name="_Toc473748911"/>
      <w:bookmarkStart w:id="2343" w:name="_Toc473749092"/>
      <w:bookmarkStart w:id="2344" w:name="_Toc473749301"/>
      <w:bookmarkStart w:id="2345" w:name="_Toc473828308"/>
      <w:bookmarkStart w:id="2346" w:name="_Toc473835355"/>
      <w:bookmarkStart w:id="2347" w:name="_Toc473835563"/>
      <w:bookmarkStart w:id="2348" w:name="_Toc473919347"/>
      <w:bookmarkStart w:id="2349" w:name="_Toc474335453"/>
      <w:bookmarkStart w:id="2350" w:name="_Toc474340337"/>
      <w:bookmarkStart w:id="2351" w:name="_Toc474351491"/>
      <w:bookmarkStart w:id="2352" w:name="_Toc474356052"/>
      <w:bookmarkStart w:id="2353" w:name="_Toc474359488"/>
      <w:bookmarkStart w:id="2354" w:name="_Toc474361644"/>
      <w:bookmarkStart w:id="2355" w:name="_Toc474407991"/>
      <w:bookmarkStart w:id="2356" w:name="_Toc474408126"/>
      <w:bookmarkStart w:id="2357" w:name="_Toc474408366"/>
      <w:bookmarkStart w:id="2358" w:name="_Toc474408602"/>
      <w:bookmarkStart w:id="2359" w:name="_Toc491775570"/>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ins w:id="2360" w:author="Huy Duc. Nguyen" w:date="2017-08-29T13:32:00Z">
        <w:r>
          <w:lastRenderedPageBreak/>
          <w:t xml:space="preserve">(Review) </w:t>
        </w:r>
      </w:ins>
      <w:r w:rsidR="001E1E65" w:rsidRPr="00D514A5">
        <w:t>Hardware Component</w:t>
      </w:r>
      <w:r w:rsidR="001E1E65" w:rsidRPr="00DF0C30">
        <w:t>s List</w:t>
      </w:r>
      <w:bookmarkEnd w:id="2359"/>
    </w:p>
    <w:p w:rsidR="00DC6108" w:rsidRDefault="00623618">
      <w:pPr>
        <w:pStyle w:val="CETextBody"/>
        <w:rPr>
          <w:lang w:eastAsia="ja-JP"/>
        </w:rPr>
      </w:pPr>
      <w:r>
        <w:t xml:space="preserve">The following </w:t>
      </w:r>
      <w:r>
        <w:rPr>
          <w:rFonts w:hint="eastAsia"/>
          <w:lang w:eastAsia="ja-JP"/>
        </w:rPr>
        <w:t>Table</w:t>
      </w:r>
      <w:r w:rsidRPr="00076680">
        <w:t xml:space="preserve"> shows the </w:t>
      </w:r>
      <w:r w:rsidR="000A3043">
        <w:rPr>
          <w:rFonts w:hint="eastAsia"/>
          <w:lang w:eastAsia="ja-JP"/>
        </w:rPr>
        <w:t>v</w:t>
      </w:r>
      <w:r w:rsidRPr="00076680">
        <w:t>irtualization</w:t>
      </w:r>
      <w:r>
        <w:rPr>
          <w:rFonts w:hint="eastAsia"/>
          <w:lang w:eastAsia="ja-JP"/>
        </w:rPr>
        <w:t xml:space="preserve"> Hardware </w:t>
      </w:r>
      <w:r w:rsidR="00FD4CC3">
        <w:rPr>
          <w:rFonts w:hint="eastAsia"/>
          <w:lang w:eastAsia="ja-JP"/>
        </w:rPr>
        <w:t>components</w:t>
      </w:r>
      <w:r w:rsidRPr="00076680">
        <w:t>.</w:t>
      </w:r>
    </w:p>
    <w:p w:rsidR="00B3184D" w:rsidRDefault="00B3184D">
      <w:pPr>
        <w:pStyle w:val="CETextBody"/>
        <w:rPr>
          <w:lang w:eastAsia="ja-JP"/>
        </w:rPr>
      </w:pPr>
    </w:p>
    <w:p w:rsidR="00B3184D" w:rsidRPr="00651005" w:rsidRDefault="00D11A9A" w:rsidP="001F386E">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2</w:t>
      </w:r>
      <w:r>
        <w:fldChar w:fldCharType="end"/>
      </w:r>
      <w:r>
        <w:rPr>
          <w:rFonts w:hint="eastAsia"/>
          <w:lang w:eastAsia="ja-JP"/>
        </w:rPr>
        <w:t xml:space="preserve">: </w:t>
      </w:r>
      <w:r w:rsidR="004803EF">
        <w:rPr>
          <w:rFonts w:hint="eastAsia"/>
          <w:lang w:eastAsia="ja-JP"/>
        </w:rPr>
        <w:t xml:space="preserve">Hardware </w:t>
      </w:r>
      <w:r w:rsidR="004803EF">
        <w:rPr>
          <w:lang w:eastAsia="ja-JP"/>
        </w:rPr>
        <w:t>Components</w:t>
      </w:r>
      <w:r w:rsidR="004803EF">
        <w:rPr>
          <w:rFonts w:hint="eastAsia"/>
          <w:lang w:eastAsia="ja-JP"/>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7"/>
        <w:gridCol w:w="992"/>
        <w:gridCol w:w="5352"/>
      </w:tblGrid>
      <w:tr w:rsidR="00F16945" w:rsidTr="00393C1B">
        <w:trPr>
          <w:trHeight w:val="75"/>
        </w:trPr>
        <w:tc>
          <w:tcPr>
            <w:tcW w:w="3227"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Item</w:t>
            </w:r>
          </w:p>
        </w:tc>
        <w:tc>
          <w:tcPr>
            <w:tcW w:w="992" w:type="dxa"/>
            <w:tcBorders>
              <w:bottom w:val="single" w:sz="12" w:space="0" w:color="auto"/>
            </w:tcBorders>
            <w:shd w:val="clear" w:color="auto" w:fill="BFBFBF" w:themeFill="background1" w:themeFillShade="BF"/>
          </w:tcPr>
          <w:p w:rsidR="00F16945" w:rsidRPr="00393C1B" w:rsidRDefault="00F16945" w:rsidP="0016700A">
            <w:pPr>
              <w:pStyle w:val="Default"/>
              <w:rPr>
                <w:b/>
                <w:bCs/>
                <w:sz w:val="16"/>
                <w:szCs w:val="16"/>
              </w:rPr>
            </w:pPr>
            <w:r w:rsidRPr="00393C1B">
              <w:rPr>
                <w:b/>
                <w:bCs/>
                <w:sz w:val="16"/>
                <w:szCs w:val="16"/>
              </w:rPr>
              <w:t>Quantity</w:t>
            </w:r>
          </w:p>
        </w:tc>
        <w:tc>
          <w:tcPr>
            <w:tcW w:w="5352" w:type="dxa"/>
            <w:tcBorders>
              <w:bottom w:val="single" w:sz="12" w:space="0" w:color="auto"/>
            </w:tcBorders>
            <w:shd w:val="clear" w:color="auto" w:fill="BFBFBF" w:themeFill="background1" w:themeFillShade="BF"/>
          </w:tcPr>
          <w:p w:rsidR="00F16945" w:rsidRPr="006E4480" w:rsidRDefault="00F16945" w:rsidP="0016700A">
            <w:pPr>
              <w:pStyle w:val="Default"/>
              <w:rPr>
                <w:sz w:val="18"/>
                <w:szCs w:val="18"/>
              </w:rPr>
            </w:pPr>
            <w:r w:rsidRPr="006E4480">
              <w:rPr>
                <w:b/>
                <w:bCs/>
                <w:sz w:val="18"/>
                <w:szCs w:val="18"/>
              </w:rPr>
              <w:t>Description</w:t>
            </w:r>
          </w:p>
        </w:tc>
      </w:tr>
      <w:tr w:rsidR="00F16945" w:rsidTr="00393C1B">
        <w:trPr>
          <w:trHeight w:val="199"/>
        </w:trPr>
        <w:tc>
          <w:tcPr>
            <w:tcW w:w="3227" w:type="dxa"/>
            <w:tcBorders>
              <w:top w:val="single" w:sz="12" w:space="0" w:color="auto"/>
            </w:tcBorders>
          </w:tcPr>
          <w:p w:rsidR="00F16945" w:rsidRPr="006E4480" w:rsidRDefault="00D1418F" w:rsidP="0016700A">
            <w:pPr>
              <w:pStyle w:val="Default"/>
              <w:rPr>
                <w:sz w:val="18"/>
                <w:szCs w:val="18"/>
              </w:rPr>
            </w:pPr>
            <w:r w:rsidRPr="00393C1B">
              <w:rPr>
                <w:sz w:val="18"/>
                <w:szCs w:val="18"/>
              </w:rPr>
              <w:t>Salvator-X board</w:t>
            </w:r>
          </w:p>
        </w:tc>
        <w:tc>
          <w:tcPr>
            <w:tcW w:w="992" w:type="dxa"/>
            <w:tcBorders>
              <w:top w:val="single" w:sz="12" w:space="0" w:color="auto"/>
            </w:tcBorders>
          </w:tcPr>
          <w:p w:rsidR="00F16945" w:rsidRPr="00CC10D8" w:rsidRDefault="00D1418F">
            <w:pPr>
              <w:pStyle w:val="Default"/>
              <w:jc w:val="center"/>
              <w:rPr>
                <w:sz w:val="18"/>
                <w:szCs w:val="18"/>
              </w:rPr>
            </w:pPr>
            <w:r>
              <w:rPr>
                <w:rFonts w:hint="eastAsia"/>
                <w:sz w:val="18"/>
                <w:szCs w:val="18"/>
              </w:rPr>
              <w:t>1</w:t>
            </w:r>
          </w:p>
        </w:tc>
        <w:tc>
          <w:tcPr>
            <w:tcW w:w="5352" w:type="dxa"/>
            <w:tcBorders>
              <w:top w:val="single" w:sz="12" w:space="0" w:color="auto"/>
            </w:tcBorders>
          </w:tcPr>
          <w:p w:rsidR="00F16945" w:rsidRPr="006E4480" w:rsidRDefault="00D1418F" w:rsidP="006E4480">
            <w:pPr>
              <w:pStyle w:val="Default"/>
              <w:rPr>
                <w:sz w:val="18"/>
                <w:szCs w:val="18"/>
              </w:rPr>
            </w:pPr>
            <w:r w:rsidRPr="00D1418F">
              <w:rPr>
                <w:sz w:val="18"/>
                <w:szCs w:val="18"/>
              </w:rPr>
              <w:t>R-Car H3-SiP System Evaluation Board</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Display</w:t>
            </w:r>
          </w:p>
        </w:tc>
        <w:tc>
          <w:tcPr>
            <w:tcW w:w="992" w:type="dxa"/>
          </w:tcPr>
          <w:p w:rsidR="00D1418F" w:rsidRDefault="00D1418F" w:rsidP="006E4480">
            <w:pPr>
              <w:pStyle w:val="Default"/>
              <w:jc w:val="center"/>
              <w:rPr>
                <w:sz w:val="18"/>
                <w:szCs w:val="18"/>
              </w:rPr>
            </w:pPr>
            <w:r>
              <w:rPr>
                <w:rFonts w:hint="eastAsia"/>
                <w:sz w:val="18"/>
                <w:szCs w:val="18"/>
              </w:rPr>
              <w:t>3</w:t>
            </w:r>
          </w:p>
        </w:tc>
        <w:tc>
          <w:tcPr>
            <w:tcW w:w="5352" w:type="dxa"/>
          </w:tcPr>
          <w:p w:rsidR="00D1418F" w:rsidRPr="00CC10D8" w:rsidRDefault="00D1418F" w:rsidP="006E4480">
            <w:pPr>
              <w:pStyle w:val="Default"/>
              <w:rPr>
                <w:sz w:val="18"/>
                <w:szCs w:val="18"/>
              </w:rPr>
            </w:pPr>
            <w:r w:rsidRPr="00D1418F">
              <w:rPr>
                <w:sz w:val="18"/>
                <w:szCs w:val="18"/>
              </w:rPr>
              <w:t>On-Lap 1303I, 13.3 inch, microHDMI support</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Speaker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6E4480">
              <w:rPr>
                <w:sz w:val="18"/>
                <w:szCs w:val="18"/>
              </w:rPr>
              <w:t>SANWA MM-S</w:t>
            </w:r>
            <w:r w:rsidRPr="00CC10D8">
              <w:rPr>
                <w:sz w:val="18"/>
                <w:szCs w:val="18"/>
              </w:rPr>
              <w:t>PL2N2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USB charger</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700-AC011-W</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Power Supply TAP</w:t>
            </w:r>
          </w:p>
        </w:tc>
        <w:tc>
          <w:tcPr>
            <w:tcW w:w="992" w:type="dxa"/>
          </w:tcPr>
          <w:p w:rsidR="00D1418F" w:rsidRPr="00CC10D8" w:rsidRDefault="00D1418F"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CC10D8">
              <w:rPr>
                <w:sz w:val="18"/>
                <w:szCs w:val="18"/>
              </w:rPr>
              <w:t>SANWA TAP-TSH61N</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SD card</w:t>
            </w:r>
            <w:r w:rsidR="0048343E">
              <w:rPr>
                <w:sz w:val="18"/>
                <w:szCs w:val="18"/>
              </w:rPr>
              <w:t xml:space="preserve"> (*)</w:t>
            </w:r>
          </w:p>
        </w:tc>
        <w:tc>
          <w:tcPr>
            <w:tcW w:w="992" w:type="dxa"/>
          </w:tcPr>
          <w:p w:rsidR="00D1418F" w:rsidRPr="00CC10D8" w:rsidRDefault="0048343E" w:rsidP="006E4480">
            <w:pPr>
              <w:pStyle w:val="Default"/>
              <w:jc w:val="center"/>
              <w:rPr>
                <w:sz w:val="18"/>
                <w:szCs w:val="18"/>
              </w:rPr>
            </w:pPr>
            <w:r>
              <w:rPr>
                <w:sz w:val="18"/>
                <w:szCs w:val="18"/>
              </w:rPr>
              <w:t>7</w:t>
            </w:r>
          </w:p>
        </w:tc>
        <w:tc>
          <w:tcPr>
            <w:tcW w:w="5352" w:type="dxa"/>
          </w:tcPr>
          <w:p w:rsidR="0048343E" w:rsidRPr="0048343E" w:rsidRDefault="0048343E" w:rsidP="0048343E">
            <w:pPr>
              <w:pStyle w:val="Default"/>
              <w:rPr>
                <w:sz w:val="18"/>
                <w:szCs w:val="18"/>
              </w:rPr>
            </w:pPr>
            <w:r w:rsidRPr="0048343E">
              <w:rPr>
                <w:sz w:val="18"/>
                <w:szCs w:val="18"/>
              </w:rPr>
              <w:t>IO-DATA: SDMCH-W8G/A x5</w:t>
            </w:r>
            <w:r>
              <w:rPr>
                <w:sz w:val="18"/>
                <w:szCs w:val="18"/>
              </w:rPr>
              <w:t>,</w:t>
            </w:r>
          </w:p>
          <w:p w:rsidR="00D1418F" w:rsidRPr="006E4480" w:rsidRDefault="0048343E" w:rsidP="0048343E">
            <w:pPr>
              <w:pStyle w:val="Default"/>
              <w:rPr>
                <w:sz w:val="18"/>
                <w:szCs w:val="18"/>
              </w:rPr>
            </w:pPr>
            <w:r w:rsidRPr="0048343E">
              <w:rPr>
                <w:sz w:val="18"/>
                <w:szCs w:val="18"/>
              </w:rPr>
              <w:t>IO-DATA: BMS-8G10RW x2</w:t>
            </w:r>
          </w:p>
        </w:tc>
      </w:tr>
      <w:tr w:rsidR="00D1418F" w:rsidTr="00393C1B">
        <w:trPr>
          <w:trHeight w:val="199"/>
        </w:trPr>
        <w:tc>
          <w:tcPr>
            <w:tcW w:w="3227" w:type="dxa"/>
          </w:tcPr>
          <w:p w:rsidR="00D1418F" w:rsidRPr="006E4480" w:rsidRDefault="00D1418F" w:rsidP="0016700A">
            <w:pPr>
              <w:pStyle w:val="Default"/>
              <w:rPr>
                <w:sz w:val="18"/>
                <w:szCs w:val="18"/>
              </w:rPr>
            </w:pPr>
            <w:r w:rsidRPr="006E4480">
              <w:rPr>
                <w:sz w:val="18"/>
                <w:szCs w:val="18"/>
              </w:rPr>
              <w:t>Camera</w:t>
            </w:r>
          </w:p>
        </w:tc>
        <w:tc>
          <w:tcPr>
            <w:tcW w:w="992" w:type="dxa"/>
          </w:tcPr>
          <w:p w:rsidR="00D1418F" w:rsidRDefault="008D57D0" w:rsidP="006E4480">
            <w:pPr>
              <w:pStyle w:val="Default"/>
              <w:jc w:val="center"/>
              <w:rPr>
                <w:sz w:val="18"/>
                <w:szCs w:val="18"/>
              </w:rPr>
            </w:pPr>
            <w:r>
              <w:rPr>
                <w:rFonts w:hint="eastAsia"/>
                <w:sz w:val="18"/>
                <w:szCs w:val="18"/>
              </w:rPr>
              <w:t>1</w:t>
            </w:r>
          </w:p>
        </w:tc>
        <w:tc>
          <w:tcPr>
            <w:tcW w:w="5352" w:type="dxa"/>
          </w:tcPr>
          <w:p w:rsidR="00D1418F" w:rsidRPr="006E4480" w:rsidRDefault="00D1418F" w:rsidP="006E4480">
            <w:pPr>
              <w:pStyle w:val="Default"/>
              <w:rPr>
                <w:sz w:val="18"/>
                <w:szCs w:val="18"/>
              </w:rPr>
            </w:pPr>
            <w:r w:rsidRPr="00D1418F">
              <w:rPr>
                <w:sz w:val="18"/>
                <w:szCs w:val="18"/>
              </w:rPr>
              <w:t>Gopro HERO3+ miniHDMI,miniUSB support</w:t>
            </w:r>
          </w:p>
        </w:tc>
      </w:tr>
      <w:tr w:rsidR="00D1418F" w:rsidTr="0027486D">
        <w:trPr>
          <w:trHeight w:val="199"/>
        </w:trPr>
        <w:tc>
          <w:tcPr>
            <w:tcW w:w="3227" w:type="dxa"/>
            <w:tcBorders>
              <w:bottom w:val="single" w:sz="4" w:space="0" w:color="auto"/>
            </w:tcBorders>
          </w:tcPr>
          <w:p w:rsidR="00D1418F" w:rsidRPr="006E4480" w:rsidRDefault="00D1418F" w:rsidP="0016700A">
            <w:pPr>
              <w:pStyle w:val="Default"/>
              <w:rPr>
                <w:sz w:val="18"/>
                <w:szCs w:val="18"/>
              </w:rPr>
            </w:pPr>
            <w:r>
              <w:rPr>
                <w:rFonts w:hint="eastAsia"/>
                <w:sz w:val="18"/>
                <w:szCs w:val="18"/>
              </w:rPr>
              <w:t>m</w:t>
            </w:r>
            <w:r w:rsidRPr="006E4480">
              <w:rPr>
                <w:sz w:val="18"/>
                <w:szCs w:val="18"/>
              </w:rPr>
              <w:t>ini HDMI</w:t>
            </w:r>
            <w:r>
              <w:rPr>
                <w:rFonts w:hint="eastAsia"/>
                <w:sz w:val="18"/>
                <w:szCs w:val="18"/>
              </w:rPr>
              <w:t xml:space="preserve"> to HDMI </w:t>
            </w:r>
            <w:r w:rsidR="0048343E">
              <w:rPr>
                <w:sz w:val="18"/>
                <w:szCs w:val="18"/>
              </w:rPr>
              <w:t>Converter</w:t>
            </w:r>
            <w:r w:rsidR="0048343E" w:rsidRPr="006E4480">
              <w:rPr>
                <w:sz w:val="18"/>
                <w:szCs w:val="18"/>
              </w:rPr>
              <w:t xml:space="preserve"> cable</w:t>
            </w:r>
          </w:p>
        </w:tc>
        <w:tc>
          <w:tcPr>
            <w:tcW w:w="992" w:type="dxa"/>
            <w:tcBorders>
              <w:bottom w:val="single" w:sz="4" w:space="0" w:color="auto"/>
            </w:tcBorders>
          </w:tcPr>
          <w:p w:rsidR="00D1418F" w:rsidRPr="00CC10D8" w:rsidRDefault="00D1418F" w:rsidP="006E4480">
            <w:pPr>
              <w:pStyle w:val="Default"/>
              <w:jc w:val="center"/>
              <w:rPr>
                <w:sz w:val="18"/>
                <w:szCs w:val="18"/>
              </w:rPr>
            </w:pPr>
            <w:r>
              <w:rPr>
                <w:rFonts w:hint="eastAsia"/>
                <w:sz w:val="18"/>
                <w:szCs w:val="18"/>
              </w:rPr>
              <w:t>1</w:t>
            </w:r>
          </w:p>
        </w:tc>
        <w:tc>
          <w:tcPr>
            <w:tcW w:w="5352" w:type="dxa"/>
            <w:tcBorders>
              <w:bottom w:val="single" w:sz="4" w:space="0" w:color="auto"/>
            </w:tcBorders>
          </w:tcPr>
          <w:p w:rsidR="00D1418F" w:rsidRPr="006E4480" w:rsidRDefault="00D1418F" w:rsidP="006E4480">
            <w:pPr>
              <w:pStyle w:val="Default"/>
              <w:rPr>
                <w:sz w:val="18"/>
                <w:szCs w:val="18"/>
              </w:rPr>
            </w:pPr>
            <w:r w:rsidRPr="00CC10D8">
              <w:rPr>
                <w:sz w:val="18"/>
                <w:szCs w:val="18"/>
              </w:rPr>
              <w:t>Sony DLC-HEU10A</w:t>
            </w:r>
          </w:p>
        </w:tc>
      </w:tr>
      <w:tr w:rsidR="007A4AF5" w:rsidTr="0027486D">
        <w:trPr>
          <w:trHeight w:val="199"/>
          <w:ins w:id="2361" w:author="Kazuhiro Takagi" w:date="2017-03-15T11:14:00Z"/>
        </w:trPr>
        <w:tc>
          <w:tcPr>
            <w:tcW w:w="3227" w:type="dxa"/>
            <w:tcBorders>
              <w:bottom w:val="single" w:sz="4" w:space="0" w:color="auto"/>
            </w:tcBorders>
          </w:tcPr>
          <w:p w:rsidR="007A4AF5" w:rsidRDefault="007A4AF5" w:rsidP="0016700A">
            <w:pPr>
              <w:pStyle w:val="Default"/>
              <w:rPr>
                <w:ins w:id="2362" w:author="Kazuhiro Takagi" w:date="2017-03-15T11:14:00Z"/>
                <w:sz w:val="18"/>
                <w:szCs w:val="18"/>
              </w:rPr>
            </w:pPr>
            <w:ins w:id="2363" w:author="Kazuhiro Takagi" w:date="2017-03-15T11:15:00Z">
              <w:r>
                <w:rPr>
                  <w:sz w:val="18"/>
                  <w:szCs w:val="18"/>
                </w:rPr>
                <w:t>mini</w:t>
              </w:r>
              <w:r>
                <w:rPr>
                  <w:rFonts w:hint="eastAsia"/>
                  <w:sz w:val="18"/>
                  <w:szCs w:val="18"/>
                </w:rPr>
                <w:t>USB to NTSC Converter cable</w:t>
              </w:r>
            </w:ins>
          </w:p>
        </w:tc>
        <w:tc>
          <w:tcPr>
            <w:tcW w:w="992" w:type="dxa"/>
            <w:tcBorders>
              <w:bottom w:val="single" w:sz="4" w:space="0" w:color="auto"/>
            </w:tcBorders>
          </w:tcPr>
          <w:p w:rsidR="007A4AF5" w:rsidRDefault="007A4AF5" w:rsidP="006E4480">
            <w:pPr>
              <w:pStyle w:val="Default"/>
              <w:jc w:val="center"/>
              <w:rPr>
                <w:ins w:id="2364" w:author="Kazuhiro Takagi" w:date="2017-03-15T11:14:00Z"/>
                <w:sz w:val="18"/>
                <w:szCs w:val="18"/>
              </w:rPr>
            </w:pPr>
            <w:ins w:id="2365" w:author="Kazuhiro Takagi" w:date="2017-03-15T11:14:00Z">
              <w:r>
                <w:rPr>
                  <w:rFonts w:hint="eastAsia"/>
                  <w:sz w:val="18"/>
                  <w:szCs w:val="18"/>
                </w:rPr>
                <w:t>1</w:t>
              </w:r>
            </w:ins>
          </w:p>
        </w:tc>
        <w:tc>
          <w:tcPr>
            <w:tcW w:w="5352" w:type="dxa"/>
            <w:tcBorders>
              <w:bottom w:val="single" w:sz="4" w:space="0" w:color="auto"/>
            </w:tcBorders>
          </w:tcPr>
          <w:p w:rsidR="007A4AF5" w:rsidRPr="00CC10D8" w:rsidRDefault="007A4AF5" w:rsidP="006E4480">
            <w:pPr>
              <w:pStyle w:val="Default"/>
              <w:rPr>
                <w:ins w:id="2366" w:author="Kazuhiro Takagi" w:date="2017-03-15T11:14:00Z"/>
                <w:sz w:val="18"/>
                <w:szCs w:val="18"/>
              </w:rPr>
            </w:pPr>
            <w:ins w:id="2367" w:author="Kazuhiro Takagi" w:date="2017-03-15T11:14:00Z">
              <w:r w:rsidRPr="007A4AF5">
                <w:rPr>
                  <w:sz w:val="18"/>
                  <w:szCs w:val="18"/>
                </w:rPr>
                <w:t>Gopro ACMPS-301</w:t>
              </w:r>
            </w:ins>
          </w:p>
        </w:tc>
      </w:tr>
      <w:tr w:rsidR="0048343E" w:rsidTr="0027486D">
        <w:trPr>
          <w:trHeight w:val="199"/>
        </w:trPr>
        <w:tc>
          <w:tcPr>
            <w:tcW w:w="9571" w:type="dxa"/>
            <w:gridSpan w:val="3"/>
            <w:tcBorders>
              <w:left w:val="nil"/>
              <w:bottom w:val="nil"/>
              <w:right w:val="nil"/>
            </w:tcBorders>
          </w:tcPr>
          <w:p w:rsidR="0048343E" w:rsidRPr="00CC10D8" w:rsidRDefault="0048343E" w:rsidP="006E4480">
            <w:pPr>
              <w:pStyle w:val="Default"/>
              <w:rPr>
                <w:sz w:val="18"/>
                <w:szCs w:val="18"/>
              </w:rPr>
            </w:pPr>
          </w:p>
        </w:tc>
      </w:tr>
      <w:tr w:rsidR="0048343E" w:rsidTr="0027486D">
        <w:trPr>
          <w:trHeight w:val="199"/>
        </w:trPr>
        <w:tc>
          <w:tcPr>
            <w:tcW w:w="9571" w:type="dxa"/>
            <w:gridSpan w:val="3"/>
            <w:tcBorders>
              <w:top w:val="nil"/>
              <w:left w:val="nil"/>
              <w:bottom w:val="nil"/>
              <w:right w:val="nil"/>
            </w:tcBorders>
          </w:tcPr>
          <w:p w:rsidR="0048343E" w:rsidRPr="0048343E" w:rsidRDefault="0048343E" w:rsidP="006E4480">
            <w:pPr>
              <w:pStyle w:val="Default"/>
              <w:rPr>
                <w:sz w:val="18"/>
                <w:szCs w:val="18"/>
              </w:rPr>
            </w:pPr>
            <w:r w:rsidRPr="0048343E">
              <w:rPr>
                <w:sz w:val="18"/>
                <w:szCs w:val="18"/>
              </w:rPr>
              <w:t>(*) This product includes components of the PowerVR SDK from Imagination Technologies Limited.</w:t>
            </w:r>
          </w:p>
        </w:tc>
      </w:tr>
    </w:tbl>
    <w:p w:rsidR="00F30909" w:rsidRDefault="00F30909">
      <w:pPr>
        <w:rPr>
          <w:lang w:eastAsia="ja-JP"/>
        </w:rPr>
      </w:pPr>
    </w:p>
    <w:p w:rsidR="00F30909" w:rsidRDefault="00F30909">
      <w:pPr>
        <w:rPr>
          <w:lang w:eastAsia="ja-JP"/>
        </w:rPr>
      </w:pPr>
    </w:p>
    <w:p w:rsidR="00F30909" w:rsidRDefault="00F30909">
      <w:pPr>
        <w:rPr>
          <w:lang w:eastAsia="ja-JP"/>
        </w:rPr>
      </w:pPr>
    </w:p>
    <w:p w:rsidR="00AE4C06" w:rsidRDefault="00AE4C06">
      <w:pPr>
        <w:rPr>
          <w:sz w:val="22"/>
          <w:lang w:eastAsia="ja-JP"/>
        </w:rPr>
      </w:pPr>
      <w:r>
        <w:rPr>
          <w:lang w:eastAsia="ja-JP"/>
        </w:rPr>
        <w:br w:type="page"/>
      </w:r>
    </w:p>
    <w:p w:rsidR="00AE4C06" w:rsidRPr="00D514A5" w:rsidRDefault="006E02EB" w:rsidP="006E02EB">
      <w:pPr>
        <w:pStyle w:val="Heading2"/>
      </w:pPr>
      <w:bookmarkStart w:id="2368" w:name="_Toc491775571"/>
      <w:ins w:id="2369" w:author="Huy Duc. Nguyen" w:date="2017-08-29T13:34:00Z">
        <w:r w:rsidRPr="006E02EB">
          <w:lastRenderedPageBreak/>
          <w:t>R-Car Gen 3 INTEGRITY RISP V0.8.1 Demo</w:t>
        </w:r>
      </w:ins>
      <w:del w:id="2370" w:author="Huy Duc. Nguyen" w:date="2017-08-29T13:34:00Z">
        <w:r w:rsidR="00AE4C06" w:rsidRPr="00D514A5" w:rsidDel="006E02EB">
          <w:delText>The Salvator-X board</w:delText>
        </w:r>
      </w:del>
      <w:r w:rsidR="00AE4C06" w:rsidRPr="00D514A5">
        <w:t xml:space="preserve"> features</w:t>
      </w:r>
      <w:bookmarkEnd w:id="2368"/>
    </w:p>
    <w:p w:rsidR="00AE4C06" w:rsidRDefault="00AE4C06">
      <w:pPr>
        <w:pStyle w:val="CETextBody"/>
        <w:rPr>
          <w:lang w:eastAsia="ja-JP"/>
        </w:rPr>
      </w:pPr>
      <w:r w:rsidRPr="00AE4C06">
        <w:rPr>
          <w:lang w:eastAsia="ja-JP"/>
        </w:rPr>
        <w:t xml:space="preserve">The following table shows the </w:t>
      </w:r>
      <w:del w:id="2371" w:author="Huy Duc. Nguyen" w:date="2017-08-29T13:34:00Z">
        <w:r w:rsidRPr="00AE4C06" w:rsidDel="006E02EB">
          <w:rPr>
            <w:lang w:eastAsia="ja-JP"/>
          </w:rPr>
          <w:delText xml:space="preserve">Salvator-X board </w:delText>
        </w:r>
      </w:del>
      <w:r w:rsidRPr="00AE4C06">
        <w:rPr>
          <w:lang w:eastAsia="ja-JP"/>
        </w:rPr>
        <w:t>features</w:t>
      </w:r>
      <w:ins w:id="2372" w:author="Huy Duc. Nguyen" w:date="2017-08-29T13:34:00Z">
        <w:r w:rsidR="006E02EB">
          <w:rPr>
            <w:lang w:eastAsia="ja-JP"/>
          </w:rPr>
          <w:t xml:space="preserve"> of </w:t>
        </w:r>
      </w:ins>
      <w:ins w:id="2373" w:author="Huy Duc. Nguyen" w:date="2017-08-29T13:35:00Z">
        <w:r w:rsidR="006E02EB" w:rsidRPr="006E02EB">
          <w:rPr>
            <w:lang w:eastAsia="ja-JP"/>
          </w:rPr>
          <w:t>R-Car Gen 3 INTEGRITY RISP V0.8.1 Demo</w:t>
        </w:r>
      </w:ins>
      <w:del w:id="2374" w:author="Huy Duc. Nguyen" w:date="2017-08-29T13:34:00Z">
        <w:r w:rsidRPr="00AE4C06" w:rsidDel="006E02EB">
          <w:rPr>
            <w:lang w:eastAsia="ja-JP"/>
          </w:rPr>
          <w:delText>.</w:delText>
        </w:r>
      </w:del>
    </w:p>
    <w:p w:rsidR="00E64566" w:rsidRDefault="00E64566" w:rsidP="00B43823">
      <w:pPr>
        <w:pStyle w:val="Caption"/>
      </w:pPr>
    </w:p>
    <w:p w:rsidR="00DC6108" w:rsidRPr="00D11A9A" w:rsidRDefault="00D11A9A" w:rsidP="00B43823">
      <w:pPr>
        <w:pStyle w:val="Caption"/>
        <w:rPr>
          <w:lang w:eastAsia="ja-JP"/>
        </w:rPr>
      </w:pPr>
      <w:r>
        <w:t xml:space="preserve">Table </w:t>
      </w:r>
      <w:r>
        <w:fldChar w:fldCharType="begin"/>
      </w:r>
      <w:r>
        <w:instrText xml:space="preserve"> STYLEREF 1 \s </w:instrText>
      </w:r>
      <w:r>
        <w:fldChar w:fldCharType="separate"/>
      </w:r>
      <w:r w:rsidR="003B19D6">
        <w:rPr>
          <w:noProof/>
        </w:rPr>
        <w:t>3</w:t>
      </w:r>
      <w:r>
        <w:fldChar w:fldCharType="end"/>
      </w:r>
      <w:r>
        <w:noBreakHyphen/>
      </w:r>
      <w:r>
        <w:fldChar w:fldCharType="begin"/>
      </w:r>
      <w:r>
        <w:instrText xml:space="preserve"> SEQ Table \* ARABIC \s 1 </w:instrText>
      </w:r>
      <w:r>
        <w:fldChar w:fldCharType="separate"/>
      </w:r>
      <w:r w:rsidR="003B19D6">
        <w:rPr>
          <w:noProof/>
        </w:rPr>
        <w:t>3</w:t>
      </w:r>
      <w:r>
        <w:fldChar w:fldCharType="end"/>
      </w:r>
      <w:r>
        <w:rPr>
          <w:rFonts w:hint="eastAsia"/>
          <w:lang w:eastAsia="ja-JP"/>
        </w:rPr>
        <w:t xml:space="preserve">: </w:t>
      </w:r>
      <w:ins w:id="2375" w:author="Huy Duc. Nguyen" w:date="2017-08-29T13:35:00Z">
        <w:r w:rsidR="006E02EB" w:rsidRPr="006E02EB">
          <w:rPr>
            <w:lang w:eastAsia="ja-JP"/>
          </w:rPr>
          <w:t>R-Car Gen 3 INTEGRITY RISP V0.8.1 Demo</w:t>
        </w:r>
        <w:r w:rsidR="006E02EB" w:rsidRPr="006E02EB" w:rsidDel="006E02EB">
          <w:rPr>
            <w:lang w:eastAsia="ja-JP"/>
          </w:rPr>
          <w:t xml:space="preserve"> </w:t>
        </w:r>
      </w:ins>
      <w:del w:id="2376" w:author="Huy Duc. Nguyen" w:date="2017-08-29T13:35:00Z">
        <w:r w:rsidR="00DC6108" w:rsidRPr="00B43823" w:rsidDel="006E02EB">
          <w:delText xml:space="preserve">Salvator-X board </w:delText>
        </w:r>
      </w:del>
      <w:r w:rsidR="00DC6108" w:rsidRPr="00B43823">
        <w:t>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2377" w:author="Huy Duc. Nguyen" w:date="2017-08-30T14:3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625"/>
        <w:gridCol w:w="1260"/>
        <w:gridCol w:w="66"/>
        <w:gridCol w:w="5244"/>
        <w:gridCol w:w="1260"/>
        <w:gridCol w:w="1170"/>
        <w:gridCol w:w="490"/>
        <w:tblGridChange w:id="2378">
          <w:tblGrid>
            <w:gridCol w:w="625"/>
            <w:gridCol w:w="1260"/>
            <w:gridCol w:w="66"/>
            <w:gridCol w:w="4884"/>
            <w:gridCol w:w="1350"/>
            <w:gridCol w:w="647"/>
            <w:gridCol w:w="490"/>
          </w:tblGrid>
        </w:tblGridChange>
      </w:tblGrid>
      <w:tr w:rsidR="00AE4C06" w:rsidDel="00CF2CE2" w:rsidTr="008134D2">
        <w:trPr>
          <w:trHeight w:val="75"/>
          <w:del w:id="2379" w:author="Huy Duc. Nguyen" w:date="2017-08-29T13:51:00Z"/>
          <w:trPrChange w:id="2380" w:author="Huy Duc. Nguyen" w:date="2017-08-30T14:37:00Z">
            <w:trPr>
              <w:trHeight w:val="75"/>
            </w:trPr>
          </w:trPrChange>
        </w:trPr>
        <w:tc>
          <w:tcPr>
            <w:tcW w:w="1951" w:type="dxa"/>
            <w:gridSpan w:val="3"/>
            <w:tcBorders>
              <w:bottom w:val="single" w:sz="12" w:space="0" w:color="auto"/>
            </w:tcBorders>
            <w:shd w:val="clear" w:color="auto" w:fill="BFBFBF" w:themeFill="background1" w:themeFillShade="BF"/>
            <w:tcPrChange w:id="2381" w:author="Huy Duc. Nguyen" w:date="2017-08-30T14:37:00Z">
              <w:tcPr>
                <w:tcW w:w="1951" w:type="dxa"/>
                <w:gridSpan w:val="3"/>
                <w:tcBorders>
                  <w:bottom w:val="single" w:sz="12" w:space="0" w:color="auto"/>
                </w:tcBorders>
                <w:shd w:val="clear" w:color="auto" w:fill="BFBFBF" w:themeFill="background1" w:themeFillShade="BF"/>
              </w:tcPr>
            </w:tcPrChange>
          </w:tcPr>
          <w:p w:rsidR="00AE4C06" w:rsidRPr="008D2250" w:rsidDel="00CF2CE2" w:rsidRDefault="00AE4C06" w:rsidP="0016700A">
            <w:pPr>
              <w:pStyle w:val="Default"/>
              <w:rPr>
                <w:del w:id="2382" w:author="Huy Duc. Nguyen" w:date="2017-08-29T13:51:00Z"/>
                <w:sz w:val="18"/>
                <w:szCs w:val="18"/>
              </w:rPr>
            </w:pPr>
            <w:del w:id="2383" w:author="Huy Duc. Nguyen" w:date="2017-08-29T13:51:00Z">
              <w:r w:rsidRPr="008D2250" w:rsidDel="00CF2CE2">
                <w:rPr>
                  <w:b/>
                  <w:bCs/>
                  <w:sz w:val="18"/>
                  <w:szCs w:val="18"/>
                </w:rPr>
                <w:delText>Item</w:delText>
              </w:r>
            </w:del>
          </w:p>
        </w:tc>
        <w:tc>
          <w:tcPr>
            <w:tcW w:w="8164" w:type="dxa"/>
            <w:gridSpan w:val="4"/>
            <w:tcBorders>
              <w:bottom w:val="single" w:sz="12" w:space="0" w:color="auto"/>
            </w:tcBorders>
            <w:shd w:val="clear" w:color="auto" w:fill="BFBFBF" w:themeFill="background1" w:themeFillShade="BF"/>
            <w:tcPrChange w:id="2384" w:author="Huy Duc. Nguyen" w:date="2017-08-30T14:37:00Z">
              <w:tcPr>
                <w:tcW w:w="7371" w:type="dxa"/>
                <w:gridSpan w:val="4"/>
                <w:tcBorders>
                  <w:bottom w:val="single" w:sz="12" w:space="0" w:color="auto"/>
                </w:tcBorders>
                <w:shd w:val="clear" w:color="auto" w:fill="BFBFBF" w:themeFill="background1" w:themeFillShade="BF"/>
              </w:tcPr>
            </w:tcPrChange>
          </w:tcPr>
          <w:p w:rsidR="00AE4C06" w:rsidRPr="008D2250" w:rsidDel="00CF2CE2" w:rsidRDefault="00AE4C06" w:rsidP="0016700A">
            <w:pPr>
              <w:pStyle w:val="Default"/>
              <w:rPr>
                <w:del w:id="2385" w:author="Huy Duc. Nguyen" w:date="2017-08-29T13:51:00Z"/>
                <w:sz w:val="18"/>
                <w:szCs w:val="18"/>
              </w:rPr>
            </w:pPr>
            <w:del w:id="2386" w:author="Huy Duc. Nguyen" w:date="2017-08-29T13:51:00Z">
              <w:r w:rsidRPr="008D2250" w:rsidDel="00CF2CE2">
                <w:rPr>
                  <w:b/>
                  <w:bCs/>
                  <w:sz w:val="18"/>
                  <w:szCs w:val="18"/>
                </w:rPr>
                <w:delText>Description</w:delText>
              </w:r>
            </w:del>
          </w:p>
        </w:tc>
      </w:tr>
      <w:tr w:rsidR="00AE4C06" w:rsidDel="00CF2CE2" w:rsidTr="008134D2">
        <w:trPr>
          <w:trHeight w:val="78"/>
          <w:del w:id="2387" w:author="Huy Duc. Nguyen" w:date="2017-08-29T13:51:00Z"/>
          <w:trPrChange w:id="2388" w:author="Huy Duc. Nguyen" w:date="2017-08-30T14:37:00Z">
            <w:trPr>
              <w:trHeight w:val="78"/>
            </w:trPr>
          </w:trPrChange>
        </w:trPr>
        <w:tc>
          <w:tcPr>
            <w:tcW w:w="1951" w:type="dxa"/>
            <w:gridSpan w:val="3"/>
            <w:tcBorders>
              <w:top w:val="single" w:sz="12" w:space="0" w:color="auto"/>
            </w:tcBorders>
            <w:tcPrChange w:id="2389" w:author="Huy Duc. Nguyen" w:date="2017-08-30T14:37:00Z">
              <w:tcPr>
                <w:tcW w:w="1951" w:type="dxa"/>
                <w:gridSpan w:val="3"/>
                <w:tcBorders>
                  <w:top w:val="single" w:sz="12" w:space="0" w:color="auto"/>
                </w:tcBorders>
              </w:tcPr>
            </w:tcPrChange>
          </w:tcPr>
          <w:p w:rsidR="00AE4C06" w:rsidRPr="008D2250" w:rsidDel="00CF2CE2" w:rsidRDefault="00AE4C06" w:rsidP="0016700A">
            <w:pPr>
              <w:pStyle w:val="Default"/>
              <w:rPr>
                <w:del w:id="2390" w:author="Huy Duc. Nguyen" w:date="2017-08-29T13:51:00Z"/>
                <w:sz w:val="18"/>
                <w:szCs w:val="18"/>
              </w:rPr>
            </w:pPr>
            <w:del w:id="2391" w:author="Huy Duc. Nguyen" w:date="2017-08-29T13:51:00Z">
              <w:r w:rsidRPr="008D2250" w:rsidDel="00CF2CE2">
                <w:rPr>
                  <w:sz w:val="18"/>
                  <w:szCs w:val="18"/>
                </w:rPr>
                <w:delText>SoC</w:delText>
              </w:r>
            </w:del>
          </w:p>
        </w:tc>
        <w:tc>
          <w:tcPr>
            <w:tcW w:w="8164" w:type="dxa"/>
            <w:gridSpan w:val="4"/>
            <w:tcBorders>
              <w:top w:val="single" w:sz="12" w:space="0" w:color="auto"/>
            </w:tcBorders>
            <w:tcPrChange w:id="2392" w:author="Huy Duc. Nguyen" w:date="2017-08-30T14:37:00Z">
              <w:tcPr>
                <w:tcW w:w="7371" w:type="dxa"/>
                <w:gridSpan w:val="4"/>
                <w:tcBorders>
                  <w:top w:val="single" w:sz="12" w:space="0" w:color="auto"/>
                </w:tcBorders>
              </w:tcPr>
            </w:tcPrChange>
          </w:tcPr>
          <w:p w:rsidR="00AE4C06" w:rsidRPr="008D2250" w:rsidDel="00CF2CE2" w:rsidRDefault="00AE4C06" w:rsidP="0016700A">
            <w:pPr>
              <w:pStyle w:val="Default"/>
              <w:rPr>
                <w:del w:id="2393" w:author="Huy Duc. Nguyen" w:date="2017-08-29T13:51:00Z"/>
                <w:sz w:val="18"/>
                <w:szCs w:val="18"/>
              </w:rPr>
            </w:pPr>
            <w:del w:id="239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R-CarH3-SiPand its also includes LPDDR4-3200 memories and RPC flash memory</w:delText>
              </w:r>
            </w:del>
          </w:p>
        </w:tc>
      </w:tr>
      <w:tr w:rsidR="00AE4C06" w:rsidDel="00CF2CE2" w:rsidTr="008134D2">
        <w:trPr>
          <w:trHeight w:val="318"/>
          <w:del w:id="2395" w:author="Huy Duc. Nguyen" w:date="2017-08-29T13:51:00Z"/>
          <w:trPrChange w:id="2396" w:author="Huy Duc. Nguyen" w:date="2017-08-30T14:37:00Z">
            <w:trPr>
              <w:trHeight w:val="318"/>
            </w:trPr>
          </w:trPrChange>
        </w:trPr>
        <w:tc>
          <w:tcPr>
            <w:tcW w:w="1951" w:type="dxa"/>
            <w:gridSpan w:val="3"/>
            <w:tcPrChange w:id="2397" w:author="Huy Duc. Nguyen" w:date="2017-08-30T14:37:00Z">
              <w:tcPr>
                <w:tcW w:w="1951" w:type="dxa"/>
                <w:gridSpan w:val="3"/>
              </w:tcPr>
            </w:tcPrChange>
          </w:tcPr>
          <w:p w:rsidR="00AE4C06" w:rsidRPr="008D2250" w:rsidDel="00CF2CE2" w:rsidRDefault="00AE4C06" w:rsidP="0016700A">
            <w:pPr>
              <w:pStyle w:val="Default"/>
              <w:rPr>
                <w:del w:id="2398" w:author="Huy Duc. Nguyen" w:date="2017-08-29T13:51:00Z"/>
                <w:sz w:val="18"/>
                <w:szCs w:val="18"/>
              </w:rPr>
            </w:pPr>
            <w:del w:id="2399" w:author="Huy Duc. Nguyen" w:date="2017-08-29T13:51:00Z">
              <w:r w:rsidRPr="008D2250" w:rsidDel="00CF2CE2">
                <w:rPr>
                  <w:sz w:val="18"/>
                  <w:szCs w:val="18"/>
                </w:rPr>
                <w:delText>Display Interfaces</w:delText>
              </w:r>
            </w:del>
          </w:p>
        </w:tc>
        <w:tc>
          <w:tcPr>
            <w:tcW w:w="8164" w:type="dxa"/>
            <w:gridSpan w:val="4"/>
            <w:tcPrChange w:id="2400" w:author="Huy Duc. Nguyen" w:date="2017-08-30T14:37:00Z">
              <w:tcPr>
                <w:tcW w:w="7371" w:type="dxa"/>
                <w:gridSpan w:val="4"/>
              </w:tcPr>
            </w:tcPrChange>
          </w:tcPr>
          <w:p w:rsidR="00AE4C06" w:rsidRPr="008D2250" w:rsidDel="00CF2CE2" w:rsidRDefault="00AE4C06" w:rsidP="0016700A">
            <w:pPr>
              <w:pStyle w:val="Default"/>
              <w:rPr>
                <w:del w:id="2401" w:author="Huy Duc. Nguyen" w:date="2017-08-29T13:51:00Z"/>
                <w:sz w:val="18"/>
                <w:szCs w:val="18"/>
              </w:rPr>
            </w:pPr>
            <w:del w:id="2402"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HDMI output connector for HDMI0 and HDMI1</w:delText>
              </w:r>
            </w:del>
          </w:p>
          <w:p w:rsidR="00AE4C06" w:rsidRPr="008D2250" w:rsidDel="00CF2CE2" w:rsidRDefault="00AE4C06" w:rsidP="0016700A">
            <w:pPr>
              <w:pStyle w:val="Default"/>
              <w:rPr>
                <w:del w:id="2403" w:author="Huy Duc. Nguyen" w:date="2017-08-29T13:51:00Z"/>
                <w:sz w:val="18"/>
                <w:szCs w:val="18"/>
              </w:rPr>
            </w:pPr>
            <w:del w:id="240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LVDS output connector for LVDS</w:delText>
              </w:r>
            </w:del>
          </w:p>
          <w:p w:rsidR="00AE4C06" w:rsidRPr="008D2250" w:rsidDel="00CF2CE2" w:rsidRDefault="00AE4C06" w:rsidP="0016700A">
            <w:pPr>
              <w:pStyle w:val="Default"/>
              <w:rPr>
                <w:del w:id="2405" w:author="Huy Duc. Nguyen" w:date="2017-08-29T13:51:00Z"/>
                <w:sz w:val="18"/>
                <w:szCs w:val="18"/>
              </w:rPr>
            </w:pPr>
            <w:del w:id="240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Analog RGB output connector for DU</w:delText>
              </w:r>
            </w:del>
          </w:p>
        </w:tc>
      </w:tr>
      <w:tr w:rsidR="00AE4C06" w:rsidDel="00CF2CE2" w:rsidTr="008134D2">
        <w:trPr>
          <w:trHeight w:val="198"/>
          <w:del w:id="2407" w:author="Huy Duc. Nguyen" w:date="2017-08-29T13:51:00Z"/>
          <w:trPrChange w:id="2408" w:author="Huy Duc. Nguyen" w:date="2017-08-30T14:37:00Z">
            <w:trPr>
              <w:trHeight w:val="198"/>
            </w:trPr>
          </w:trPrChange>
        </w:trPr>
        <w:tc>
          <w:tcPr>
            <w:tcW w:w="1951" w:type="dxa"/>
            <w:gridSpan w:val="3"/>
            <w:tcPrChange w:id="2409" w:author="Huy Duc. Nguyen" w:date="2017-08-30T14:37:00Z">
              <w:tcPr>
                <w:tcW w:w="1951" w:type="dxa"/>
                <w:gridSpan w:val="3"/>
              </w:tcPr>
            </w:tcPrChange>
          </w:tcPr>
          <w:p w:rsidR="00AE4C06" w:rsidRPr="008D2250" w:rsidDel="00CF2CE2" w:rsidRDefault="00AE4C06" w:rsidP="0016700A">
            <w:pPr>
              <w:pStyle w:val="Default"/>
              <w:rPr>
                <w:del w:id="2410" w:author="Huy Duc. Nguyen" w:date="2017-08-29T13:51:00Z"/>
                <w:sz w:val="18"/>
                <w:szCs w:val="18"/>
              </w:rPr>
            </w:pPr>
            <w:del w:id="2411" w:author="Huy Duc. Nguyen" w:date="2017-08-29T13:51:00Z">
              <w:r w:rsidRPr="008D2250" w:rsidDel="00CF2CE2">
                <w:rPr>
                  <w:sz w:val="18"/>
                  <w:szCs w:val="18"/>
                </w:rPr>
                <w:delText>Video Input Interfaces</w:delText>
              </w:r>
            </w:del>
          </w:p>
        </w:tc>
        <w:tc>
          <w:tcPr>
            <w:tcW w:w="8164" w:type="dxa"/>
            <w:gridSpan w:val="4"/>
            <w:tcPrChange w:id="2412" w:author="Huy Duc. Nguyen" w:date="2017-08-30T14:37:00Z">
              <w:tcPr>
                <w:tcW w:w="7371" w:type="dxa"/>
                <w:gridSpan w:val="4"/>
              </w:tcPr>
            </w:tcPrChange>
          </w:tcPr>
          <w:p w:rsidR="00AE4C06" w:rsidRPr="008D2250" w:rsidDel="00CF2CE2" w:rsidRDefault="00AE4C06" w:rsidP="0016700A">
            <w:pPr>
              <w:pStyle w:val="Default"/>
              <w:rPr>
                <w:del w:id="2413" w:author="Huy Duc. Nguyen" w:date="2017-08-29T13:51:00Z"/>
                <w:sz w:val="18"/>
                <w:szCs w:val="18"/>
              </w:rPr>
            </w:pPr>
            <w:del w:id="241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HDMI input connector for CSI0</w:delText>
              </w:r>
            </w:del>
          </w:p>
          <w:p w:rsidR="00AE4C06" w:rsidRPr="008D2250" w:rsidDel="00CF2CE2" w:rsidRDefault="00AE4C06" w:rsidP="0016700A">
            <w:pPr>
              <w:pStyle w:val="Default"/>
              <w:rPr>
                <w:del w:id="2415" w:author="Huy Duc. Nguyen" w:date="2017-08-29T13:51:00Z"/>
                <w:sz w:val="18"/>
                <w:szCs w:val="18"/>
              </w:rPr>
            </w:pPr>
            <w:del w:id="241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CVBS input connector for CS1</w:delText>
              </w:r>
            </w:del>
          </w:p>
        </w:tc>
      </w:tr>
      <w:tr w:rsidR="00AE4C06" w:rsidDel="00CF2CE2" w:rsidTr="008134D2">
        <w:trPr>
          <w:trHeight w:val="198"/>
          <w:del w:id="2417" w:author="Huy Duc. Nguyen" w:date="2017-08-29T13:51:00Z"/>
          <w:trPrChange w:id="2418" w:author="Huy Duc. Nguyen" w:date="2017-08-30T14:37:00Z">
            <w:trPr>
              <w:trHeight w:val="198"/>
            </w:trPr>
          </w:trPrChange>
        </w:trPr>
        <w:tc>
          <w:tcPr>
            <w:tcW w:w="1951" w:type="dxa"/>
            <w:gridSpan w:val="3"/>
            <w:tcPrChange w:id="2419" w:author="Huy Duc. Nguyen" w:date="2017-08-30T14:37:00Z">
              <w:tcPr>
                <w:tcW w:w="1951" w:type="dxa"/>
                <w:gridSpan w:val="3"/>
              </w:tcPr>
            </w:tcPrChange>
          </w:tcPr>
          <w:p w:rsidR="00AE4C06" w:rsidRPr="008D2250" w:rsidDel="00CF2CE2" w:rsidRDefault="00AE4C06" w:rsidP="0016700A">
            <w:pPr>
              <w:pStyle w:val="Default"/>
              <w:rPr>
                <w:del w:id="2420" w:author="Huy Duc. Nguyen" w:date="2017-08-29T13:51:00Z"/>
                <w:sz w:val="18"/>
                <w:szCs w:val="18"/>
              </w:rPr>
            </w:pPr>
            <w:del w:id="2421" w:author="Huy Duc. Nguyen" w:date="2017-08-29T13:51:00Z">
              <w:r w:rsidRPr="008D2250" w:rsidDel="00CF2CE2">
                <w:rPr>
                  <w:sz w:val="18"/>
                  <w:szCs w:val="18"/>
                </w:rPr>
                <w:delText>Audio Interfaces</w:delText>
              </w:r>
            </w:del>
          </w:p>
        </w:tc>
        <w:tc>
          <w:tcPr>
            <w:tcW w:w="8164" w:type="dxa"/>
            <w:gridSpan w:val="4"/>
            <w:tcPrChange w:id="2422" w:author="Huy Duc. Nguyen" w:date="2017-08-30T14:37:00Z">
              <w:tcPr>
                <w:tcW w:w="7371" w:type="dxa"/>
                <w:gridSpan w:val="4"/>
              </w:tcPr>
            </w:tcPrChange>
          </w:tcPr>
          <w:p w:rsidR="00AE4C06" w:rsidRPr="008D2250" w:rsidDel="00CF2CE2" w:rsidRDefault="00AE4C06" w:rsidP="0016700A">
            <w:pPr>
              <w:pStyle w:val="Default"/>
              <w:rPr>
                <w:del w:id="2423" w:author="Huy Duc. Nguyen" w:date="2017-08-29T13:51:00Z"/>
                <w:sz w:val="18"/>
                <w:szCs w:val="18"/>
              </w:rPr>
            </w:pPr>
            <w:del w:id="242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Audio output connector for SSI0</w:delText>
              </w:r>
            </w:del>
          </w:p>
          <w:p w:rsidR="00AE4C06" w:rsidRPr="008D2250" w:rsidDel="00CF2CE2" w:rsidRDefault="00AE4C06" w:rsidP="0016700A">
            <w:pPr>
              <w:pStyle w:val="Default"/>
              <w:rPr>
                <w:del w:id="2425" w:author="Huy Duc. Nguyen" w:date="2017-08-29T13:51:00Z"/>
                <w:sz w:val="18"/>
                <w:szCs w:val="18"/>
              </w:rPr>
            </w:pPr>
            <w:del w:id="242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Microphone input connector for SSI1</w:delText>
              </w:r>
            </w:del>
          </w:p>
        </w:tc>
      </w:tr>
      <w:tr w:rsidR="00AE4C06" w:rsidDel="00CF2CE2" w:rsidTr="008134D2">
        <w:trPr>
          <w:trHeight w:val="798"/>
          <w:del w:id="2427" w:author="Huy Duc. Nguyen" w:date="2017-08-29T13:51:00Z"/>
          <w:trPrChange w:id="2428" w:author="Huy Duc. Nguyen" w:date="2017-08-30T14:37:00Z">
            <w:trPr>
              <w:trHeight w:val="798"/>
            </w:trPr>
          </w:trPrChange>
        </w:trPr>
        <w:tc>
          <w:tcPr>
            <w:tcW w:w="1951" w:type="dxa"/>
            <w:gridSpan w:val="3"/>
            <w:tcPrChange w:id="2429" w:author="Huy Duc. Nguyen" w:date="2017-08-30T14:37:00Z">
              <w:tcPr>
                <w:tcW w:w="1951" w:type="dxa"/>
                <w:gridSpan w:val="3"/>
              </w:tcPr>
            </w:tcPrChange>
          </w:tcPr>
          <w:p w:rsidR="00AE4C06" w:rsidRPr="008D2250" w:rsidDel="00CF2CE2" w:rsidRDefault="00AE4C06" w:rsidP="0016700A">
            <w:pPr>
              <w:pStyle w:val="Default"/>
              <w:rPr>
                <w:del w:id="2430" w:author="Huy Duc. Nguyen" w:date="2017-08-29T13:51:00Z"/>
                <w:sz w:val="18"/>
                <w:szCs w:val="18"/>
              </w:rPr>
            </w:pPr>
            <w:del w:id="2431" w:author="Huy Duc. Nguyen" w:date="2017-08-29T13:51:00Z">
              <w:r w:rsidRPr="008D2250" w:rsidDel="00CF2CE2">
                <w:rPr>
                  <w:sz w:val="18"/>
                  <w:szCs w:val="18"/>
                </w:rPr>
                <w:delText>Storage Interfaces</w:delText>
              </w:r>
            </w:del>
          </w:p>
        </w:tc>
        <w:tc>
          <w:tcPr>
            <w:tcW w:w="8164" w:type="dxa"/>
            <w:gridSpan w:val="4"/>
            <w:tcPrChange w:id="2432" w:author="Huy Duc. Nguyen" w:date="2017-08-30T14:37:00Z">
              <w:tcPr>
                <w:tcW w:w="7371" w:type="dxa"/>
                <w:gridSpan w:val="4"/>
              </w:tcPr>
            </w:tcPrChange>
          </w:tcPr>
          <w:p w:rsidR="00AE4C06" w:rsidRPr="008D2250" w:rsidDel="00CF2CE2" w:rsidRDefault="00AE4C06" w:rsidP="0016700A">
            <w:pPr>
              <w:pStyle w:val="Default"/>
              <w:rPr>
                <w:del w:id="2433" w:author="Huy Duc. Nguyen" w:date="2017-08-29T13:51:00Z"/>
                <w:sz w:val="18"/>
                <w:szCs w:val="18"/>
              </w:rPr>
            </w:pPr>
            <w:del w:id="243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USB2.0 type micro AB receptacle for USB0</w:delText>
              </w:r>
            </w:del>
          </w:p>
          <w:p w:rsidR="00AE4C06" w:rsidRPr="008D2250" w:rsidDel="00CF2CE2" w:rsidRDefault="00AE4C06" w:rsidP="0016700A">
            <w:pPr>
              <w:pStyle w:val="Default"/>
              <w:rPr>
                <w:del w:id="2435" w:author="Huy Duc. Nguyen" w:date="2017-08-29T13:51:00Z"/>
                <w:sz w:val="18"/>
                <w:szCs w:val="18"/>
              </w:rPr>
            </w:pPr>
            <w:del w:id="243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USB2.0 type A receptacle for USB1 and USB2</w:delText>
              </w:r>
            </w:del>
          </w:p>
          <w:p w:rsidR="00AE4C06" w:rsidRPr="008D2250" w:rsidDel="00CF2CE2" w:rsidRDefault="00AE4C06" w:rsidP="0016700A">
            <w:pPr>
              <w:pStyle w:val="Default"/>
              <w:rPr>
                <w:del w:id="2437" w:author="Huy Duc. Nguyen" w:date="2017-08-29T13:51:00Z"/>
                <w:sz w:val="18"/>
                <w:szCs w:val="18"/>
              </w:rPr>
            </w:pPr>
            <w:del w:id="2438"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USB3.0 type A receptacle for USB0</w:delText>
              </w:r>
            </w:del>
          </w:p>
          <w:p w:rsidR="00AE4C06" w:rsidRPr="008D2250" w:rsidDel="00CF2CE2" w:rsidRDefault="00AE4C06" w:rsidP="0016700A">
            <w:pPr>
              <w:pStyle w:val="Default"/>
              <w:rPr>
                <w:del w:id="2439" w:author="Huy Duc. Nguyen" w:date="2017-08-29T13:51:00Z"/>
                <w:sz w:val="18"/>
                <w:szCs w:val="18"/>
              </w:rPr>
            </w:pPr>
            <w:del w:id="2440"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 xml:space="preserve">USB3.0 type micro B </w:delText>
              </w:r>
              <w:r w:rsidR="00190FF0" w:rsidRPr="008D2250" w:rsidDel="00CF2CE2">
                <w:rPr>
                  <w:sz w:val="18"/>
                  <w:szCs w:val="18"/>
                </w:rPr>
                <w:delText>receptacle</w:delText>
              </w:r>
              <w:r w:rsidRPr="008D2250" w:rsidDel="00CF2CE2">
                <w:rPr>
                  <w:sz w:val="18"/>
                  <w:szCs w:val="18"/>
                </w:rPr>
                <w:delText xml:space="preserve"> for USB1</w:delText>
              </w:r>
            </w:del>
          </w:p>
          <w:p w:rsidR="00AE4C06" w:rsidRPr="008D2250" w:rsidDel="00CF2CE2" w:rsidRDefault="00AE4C06" w:rsidP="0016700A">
            <w:pPr>
              <w:pStyle w:val="Default"/>
              <w:rPr>
                <w:del w:id="2441" w:author="Huy Duc. Nguyen" w:date="2017-08-29T13:51:00Z"/>
                <w:sz w:val="18"/>
                <w:szCs w:val="18"/>
              </w:rPr>
            </w:pPr>
            <w:del w:id="2442"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Serial ATA connector for SATA</w:delText>
              </w:r>
            </w:del>
          </w:p>
          <w:p w:rsidR="00AE4C06" w:rsidRPr="008D2250" w:rsidDel="00CF2CE2" w:rsidRDefault="00AE4C06" w:rsidP="0016700A">
            <w:pPr>
              <w:pStyle w:val="Default"/>
              <w:rPr>
                <w:del w:id="2443" w:author="Huy Duc. Nguyen" w:date="2017-08-29T13:51:00Z"/>
                <w:sz w:val="18"/>
                <w:szCs w:val="18"/>
              </w:rPr>
            </w:pPr>
            <w:del w:id="244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SD Card Slot for SDHI0 and SDHI3</w:delText>
              </w:r>
            </w:del>
          </w:p>
          <w:p w:rsidR="00AE4C06" w:rsidRPr="008D2250" w:rsidDel="00CF2CE2" w:rsidRDefault="00AE4C06" w:rsidP="0016700A">
            <w:pPr>
              <w:pStyle w:val="Default"/>
              <w:rPr>
                <w:del w:id="2445" w:author="Huy Duc. Nguyen" w:date="2017-08-29T13:51:00Z"/>
                <w:sz w:val="18"/>
                <w:szCs w:val="18"/>
              </w:rPr>
            </w:pPr>
            <w:del w:id="244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eMMC memory for MMCIF0</w:delText>
              </w:r>
            </w:del>
          </w:p>
        </w:tc>
      </w:tr>
      <w:tr w:rsidR="00AE4C06" w:rsidDel="00CF2CE2" w:rsidTr="008134D2">
        <w:trPr>
          <w:trHeight w:val="319"/>
          <w:del w:id="2447" w:author="Huy Duc. Nguyen" w:date="2017-08-29T13:51:00Z"/>
          <w:trPrChange w:id="2448" w:author="Huy Duc. Nguyen" w:date="2017-08-30T14:37:00Z">
            <w:trPr>
              <w:trHeight w:val="319"/>
            </w:trPr>
          </w:trPrChange>
        </w:trPr>
        <w:tc>
          <w:tcPr>
            <w:tcW w:w="1951" w:type="dxa"/>
            <w:gridSpan w:val="3"/>
            <w:tcPrChange w:id="2449" w:author="Huy Duc. Nguyen" w:date="2017-08-30T14:37:00Z">
              <w:tcPr>
                <w:tcW w:w="1951" w:type="dxa"/>
                <w:gridSpan w:val="3"/>
              </w:tcPr>
            </w:tcPrChange>
          </w:tcPr>
          <w:p w:rsidR="00AE4C06" w:rsidRPr="008D2250" w:rsidDel="00CF2CE2" w:rsidRDefault="00AE4C06" w:rsidP="0016700A">
            <w:pPr>
              <w:pStyle w:val="Default"/>
              <w:rPr>
                <w:del w:id="2450" w:author="Huy Duc. Nguyen" w:date="2017-08-29T13:51:00Z"/>
                <w:sz w:val="18"/>
                <w:szCs w:val="18"/>
              </w:rPr>
            </w:pPr>
            <w:del w:id="2451" w:author="Huy Duc. Nguyen" w:date="2017-08-29T13:51:00Z">
              <w:r w:rsidRPr="008D2250" w:rsidDel="00CF2CE2">
                <w:rPr>
                  <w:sz w:val="18"/>
                  <w:szCs w:val="18"/>
                </w:rPr>
                <w:delText>Network Interfaces</w:delText>
              </w:r>
            </w:del>
          </w:p>
        </w:tc>
        <w:tc>
          <w:tcPr>
            <w:tcW w:w="8164" w:type="dxa"/>
            <w:gridSpan w:val="4"/>
            <w:tcPrChange w:id="2452" w:author="Huy Duc. Nguyen" w:date="2017-08-30T14:37:00Z">
              <w:tcPr>
                <w:tcW w:w="7371" w:type="dxa"/>
                <w:gridSpan w:val="4"/>
              </w:tcPr>
            </w:tcPrChange>
          </w:tcPr>
          <w:p w:rsidR="00AE4C06" w:rsidRPr="008D2250" w:rsidDel="00CF2CE2" w:rsidRDefault="00AE4C06" w:rsidP="0016700A">
            <w:pPr>
              <w:pStyle w:val="Default"/>
              <w:rPr>
                <w:del w:id="2453" w:author="Huy Duc. Nguyen" w:date="2017-08-29T13:51:00Z"/>
                <w:sz w:val="18"/>
                <w:szCs w:val="18"/>
              </w:rPr>
            </w:pPr>
            <w:del w:id="245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PCIE x1 connector for PCIEC0</w:delText>
              </w:r>
            </w:del>
          </w:p>
          <w:p w:rsidR="00AE4C06" w:rsidRPr="008D2250" w:rsidDel="00CF2CE2" w:rsidRDefault="00AE4C06" w:rsidP="0016700A">
            <w:pPr>
              <w:pStyle w:val="Default"/>
              <w:rPr>
                <w:del w:id="2455" w:author="Huy Duc. Nguyen" w:date="2017-08-29T13:51:00Z"/>
                <w:sz w:val="18"/>
                <w:szCs w:val="18"/>
              </w:rPr>
            </w:pPr>
            <w:del w:id="245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BT/Wi-Fi connector for PCIEC1</w:delText>
              </w:r>
            </w:del>
          </w:p>
          <w:p w:rsidR="00AE4C06" w:rsidRPr="008D2250" w:rsidDel="00CF2CE2" w:rsidRDefault="00AE4C06" w:rsidP="0016700A">
            <w:pPr>
              <w:pStyle w:val="Default"/>
              <w:rPr>
                <w:del w:id="2457" w:author="Huy Duc. Nguyen" w:date="2017-08-29T13:51:00Z"/>
                <w:sz w:val="18"/>
                <w:szCs w:val="18"/>
              </w:rPr>
            </w:pPr>
            <w:del w:id="2458"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GbE connector for EtherAVB</w:delText>
              </w:r>
            </w:del>
          </w:p>
        </w:tc>
      </w:tr>
      <w:tr w:rsidR="00AE4C06" w:rsidDel="00CF2CE2" w:rsidTr="008134D2">
        <w:trPr>
          <w:trHeight w:val="78"/>
          <w:del w:id="2459" w:author="Huy Duc. Nguyen" w:date="2017-08-29T13:51:00Z"/>
          <w:trPrChange w:id="2460" w:author="Huy Duc. Nguyen" w:date="2017-08-30T14:37:00Z">
            <w:trPr>
              <w:trHeight w:val="78"/>
            </w:trPr>
          </w:trPrChange>
        </w:trPr>
        <w:tc>
          <w:tcPr>
            <w:tcW w:w="1951" w:type="dxa"/>
            <w:gridSpan w:val="3"/>
            <w:tcPrChange w:id="2461" w:author="Huy Duc. Nguyen" w:date="2017-08-30T14:37:00Z">
              <w:tcPr>
                <w:tcW w:w="1951" w:type="dxa"/>
                <w:gridSpan w:val="3"/>
              </w:tcPr>
            </w:tcPrChange>
          </w:tcPr>
          <w:p w:rsidR="00AE4C06" w:rsidRPr="008D2250" w:rsidDel="00CF2CE2" w:rsidRDefault="00AE4C06" w:rsidP="0016700A">
            <w:pPr>
              <w:pStyle w:val="Default"/>
              <w:rPr>
                <w:del w:id="2462" w:author="Huy Duc. Nguyen" w:date="2017-08-29T13:51:00Z"/>
                <w:sz w:val="18"/>
                <w:szCs w:val="18"/>
              </w:rPr>
            </w:pPr>
            <w:del w:id="2463" w:author="Huy Duc. Nguyen" w:date="2017-08-29T13:51:00Z">
              <w:r w:rsidRPr="008D2250" w:rsidDel="00CF2CE2">
                <w:rPr>
                  <w:sz w:val="18"/>
                  <w:szCs w:val="18"/>
                </w:rPr>
                <w:delText>Peripheral Interfaces</w:delText>
              </w:r>
            </w:del>
          </w:p>
        </w:tc>
        <w:tc>
          <w:tcPr>
            <w:tcW w:w="8164" w:type="dxa"/>
            <w:gridSpan w:val="4"/>
            <w:tcPrChange w:id="2464" w:author="Huy Duc. Nguyen" w:date="2017-08-30T14:37:00Z">
              <w:tcPr>
                <w:tcW w:w="7371" w:type="dxa"/>
                <w:gridSpan w:val="4"/>
              </w:tcPr>
            </w:tcPrChange>
          </w:tcPr>
          <w:p w:rsidR="00AE4C06" w:rsidRPr="008D2250" w:rsidDel="00CF2CE2" w:rsidRDefault="00AE4C06" w:rsidP="0016700A">
            <w:pPr>
              <w:pStyle w:val="Default"/>
              <w:rPr>
                <w:del w:id="2465" w:author="Huy Duc. Nguyen" w:date="2017-08-29T13:51:00Z"/>
                <w:sz w:val="18"/>
                <w:szCs w:val="18"/>
              </w:rPr>
            </w:pPr>
            <w:del w:id="2466"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 channels ‘Debug Serial’ connector for SCIF2_A and SCIF1/HSCIF1_A</w:delText>
              </w:r>
            </w:del>
          </w:p>
        </w:tc>
      </w:tr>
      <w:tr w:rsidR="00AE4C06" w:rsidDel="00CF2CE2" w:rsidTr="008134D2">
        <w:trPr>
          <w:trHeight w:val="78"/>
          <w:del w:id="2467" w:author="Huy Duc. Nguyen" w:date="2017-08-29T13:51:00Z"/>
          <w:trPrChange w:id="2468" w:author="Huy Duc. Nguyen" w:date="2017-08-30T14:37:00Z">
            <w:trPr>
              <w:trHeight w:val="78"/>
            </w:trPr>
          </w:trPrChange>
        </w:trPr>
        <w:tc>
          <w:tcPr>
            <w:tcW w:w="1951" w:type="dxa"/>
            <w:gridSpan w:val="3"/>
            <w:tcPrChange w:id="2469" w:author="Huy Duc. Nguyen" w:date="2017-08-30T14:37:00Z">
              <w:tcPr>
                <w:tcW w:w="1951" w:type="dxa"/>
                <w:gridSpan w:val="3"/>
              </w:tcPr>
            </w:tcPrChange>
          </w:tcPr>
          <w:p w:rsidR="00AE4C06" w:rsidRPr="008D2250" w:rsidDel="00CF2CE2" w:rsidRDefault="00AE4C06" w:rsidP="0016700A">
            <w:pPr>
              <w:pStyle w:val="Default"/>
              <w:rPr>
                <w:del w:id="2470" w:author="Huy Duc. Nguyen" w:date="2017-08-29T13:51:00Z"/>
                <w:sz w:val="18"/>
                <w:szCs w:val="18"/>
              </w:rPr>
            </w:pPr>
            <w:del w:id="2471" w:author="Huy Duc. Nguyen" w:date="2017-08-29T13:51:00Z">
              <w:r w:rsidRPr="008D2250" w:rsidDel="00CF2CE2">
                <w:rPr>
                  <w:sz w:val="18"/>
                  <w:szCs w:val="18"/>
                </w:rPr>
                <w:delText>Debugger Interfaces</w:delText>
              </w:r>
            </w:del>
          </w:p>
        </w:tc>
        <w:tc>
          <w:tcPr>
            <w:tcW w:w="8164" w:type="dxa"/>
            <w:gridSpan w:val="4"/>
            <w:tcPrChange w:id="2472" w:author="Huy Duc. Nguyen" w:date="2017-08-30T14:37:00Z">
              <w:tcPr>
                <w:tcW w:w="7371" w:type="dxa"/>
                <w:gridSpan w:val="4"/>
              </w:tcPr>
            </w:tcPrChange>
          </w:tcPr>
          <w:p w:rsidR="00AE4C06" w:rsidRPr="008D2250" w:rsidDel="00CF2CE2" w:rsidRDefault="00AE4C06" w:rsidP="0016700A">
            <w:pPr>
              <w:pStyle w:val="Default"/>
              <w:rPr>
                <w:del w:id="2473" w:author="Huy Duc. Nguyen" w:date="2017-08-29T13:51:00Z"/>
                <w:sz w:val="18"/>
                <w:szCs w:val="18"/>
              </w:rPr>
            </w:pPr>
            <w:del w:id="247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20-pin JTAG connector</w:delText>
              </w:r>
            </w:del>
          </w:p>
        </w:tc>
      </w:tr>
      <w:tr w:rsidR="00AE4C06" w:rsidDel="00CF2CE2" w:rsidTr="008134D2">
        <w:trPr>
          <w:trHeight w:val="198"/>
          <w:del w:id="2475" w:author="Huy Duc. Nguyen" w:date="2017-08-29T13:51:00Z"/>
          <w:trPrChange w:id="2476" w:author="Huy Duc. Nguyen" w:date="2017-08-30T14:37:00Z">
            <w:trPr>
              <w:trHeight w:val="198"/>
            </w:trPr>
          </w:trPrChange>
        </w:trPr>
        <w:tc>
          <w:tcPr>
            <w:tcW w:w="1951" w:type="dxa"/>
            <w:gridSpan w:val="3"/>
            <w:tcPrChange w:id="2477" w:author="Huy Duc. Nguyen" w:date="2017-08-30T14:37:00Z">
              <w:tcPr>
                <w:tcW w:w="1951" w:type="dxa"/>
                <w:gridSpan w:val="3"/>
              </w:tcPr>
            </w:tcPrChange>
          </w:tcPr>
          <w:p w:rsidR="00AE4C06" w:rsidRPr="008D2250" w:rsidDel="00CF2CE2" w:rsidRDefault="00AE4C06" w:rsidP="0016700A">
            <w:pPr>
              <w:pStyle w:val="Default"/>
              <w:rPr>
                <w:del w:id="2478" w:author="Huy Duc. Nguyen" w:date="2017-08-29T13:51:00Z"/>
                <w:sz w:val="18"/>
                <w:szCs w:val="18"/>
              </w:rPr>
            </w:pPr>
            <w:del w:id="2479" w:author="Huy Duc. Nguyen" w:date="2017-08-29T13:51:00Z">
              <w:r w:rsidRPr="008D2250" w:rsidDel="00CF2CE2">
                <w:rPr>
                  <w:sz w:val="18"/>
                  <w:szCs w:val="18"/>
                </w:rPr>
                <w:delText>Peripheral connectors</w:delText>
              </w:r>
            </w:del>
          </w:p>
        </w:tc>
        <w:tc>
          <w:tcPr>
            <w:tcW w:w="8164" w:type="dxa"/>
            <w:gridSpan w:val="4"/>
            <w:tcPrChange w:id="2480" w:author="Huy Duc. Nguyen" w:date="2017-08-30T14:37:00Z">
              <w:tcPr>
                <w:tcW w:w="7371" w:type="dxa"/>
                <w:gridSpan w:val="4"/>
              </w:tcPr>
            </w:tcPrChange>
          </w:tcPr>
          <w:p w:rsidR="00AE4C06" w:rsidRPr="008D2250" w:rsidDel="00CF2CE2" w:rsidRDefault="00AE4C06" w:rsidP="0016700A">
            <w:pPr>
              <w:pStyle w:val="Default"/>
              <w:rPr>
                <w:del w:id="2481" w:author="Huy Duc. Nguyen" w:date="2017-08-29T13:51:00Z"/>
                <w:sz w:val="18"/>
                <w:szCs w:val="18"/>
              </w:rPr>
            </w:pPr>
            <w:del w:id="2482"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External memory connector for LBSC</w:delText>
              </w:r>
            </w:del>
          </w:p>
          <w:p w:rsidR="00AE4C06" w:rsidRPr="008D2250" w:rsidDel="00CF2CE2" w:rsidRDefault="00AE4C06" w:rsidP="0016700A">
            <w:pPr>
              <w:pStyle w:val="Default"/>
              <w:rPr>
                <w:del w:id="2483" w:author="Huy Duc. Nguyen" w:date="2017-08-29T13:51:00Z"/>
                <w:sz w:val="18"/>
                <w:szCs w:val="18"/>
              </w:rPr>
            </w:pPr>
            <w:del w:id="2484"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Four EXIO connectors for LBSC, SSI, and various modules</w:delText>
              </w:r>
            </w:del>
          </w:p>
        </w:tc>
      </w:tr>
      <w:tr w:rsidR="00AE4C06" w:rsidDel="00CF2CE2" w:rsidTr="008134D2">
        <w:trPr>
          <w:trHeight w:val="78"/>
          <w:del w:id="2485" w:author="Huy Duc. Nguyen" w:date="2017-08-29T13:51:00Z"/>
          <w:trPrChange w:id="2486" w:author="Huy Duc. Nguyen" w:date="2017-08-30T14:37:00Z">
            <w:trPr>
              <w:trHeight w:val="78"/>
            </w:trPr>
          </w:trPrChange>
        </w:trPr>
        <w:tc>
          <w:tcPr>
            <w:tcW w:w="1951" w:type="dxa"/>
            <w:gridSpan w:val="3"/>
            <w:tcPrChange w:id="2487" w:author="Huy Duc. Nguyen" w:date="2017-08-30T14:37:00Z">
              <w:tcPr>
                <w:tcW w:w="1951" w:type="dxa"/>
                <w:gridSpan w:val="3"/>
              </w:tcPr>
            </w:tcPrChange>
          </w:tcPr>
          <w:p w:rsidR="00AE4C06" w:rsidRPr="008D2250" w:rsidDel="00CF2CE2" w:rsidRDefault="00AE4C06" w:rsidP="0016700A">
            <w:pPr>
              <w:pStyle w:val="Default"/>
              <w:rPr>
                <w:del w:id="2488" w:author="Huy Duc. Nguyen" w:date="2017-08-29T13:51:00Z"/>
                <w:sz w:val="18"/>
                <w:szCs w:val="18"/>
              </w:rPr>
            </w:pPr>
            <w:del w:id="2489" w:author="Huy Duc. Nguyen" w:date="2017-08-29T13:51:00Z">
              <w:r w:rsidRPr="008D2250" w:rsidDel="00CF2CE2">
                <w:rPr>
                  <w:sz w:val="18"/>
                  <w:szCs w:val="18"/>
                </w:rPr>
                <w:delText>Power Supply</w:delText>
              </w:r>
            </w:del>
          </w:p>
        </w:tc>
        <w:tc>
          <w:tcPr>
            <w:tcW w:w="8164" w:type="dxa"/>
            <w:gridSpan w:val="4"/>
            <w:tcPrChange w:id="2490" w:author="Huy Duc. Nguyen" w:date="2017-08-30T14:37:00Z">
              <w:tcPr>
                <w:tcW w:w="7371" w:type="dxa"/>
                <w:gridSpan w:val="4"/>
              </w:tcPr>
            </w:tcPrChange>
          </w:tcPr>
          <w:p w:rsidR="00AE4C06" w:rsidRPr="008D2250" w:rsidDel="00CF2CE2" w:rsidRDefault="00AE4C06" w:rsidP="0016700A">
            <w:pPr>
              <w:pStyle w:val="Default"/>
              <w:rPr>
                <w:del w:id="2491" w:author="Huy Duc. Nguyen" w:date="2017-08-29T13:51:00Z"/>
                <w:sz w:val="18"/>
                <w:szCs w:val="18"/>
              </w:rPr>
            </w:pPr>
            <w:del w:id="2492"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DC12.0V input</w:delText>
              </w:r>
            </w:del>
          </w:p>
        </w:tc>
      </w:tr>
      <w:tr w:rsidR="00AE4C06" w:rsidDel="00CF2CE2" w:rsidTr="008134D2">
        <w:trPr>
          <w:trHeight w:val="78"/>
          <w:del w:id="2493" w:author="Huy Duc. Nguyen" w:date="2017-08-29T13:51:00Z"/>
          <w:trPrChange w:id="2494" w:author="Huy Duc. Nguyen" w:date="2017-08-30T14:37:00Z">
            <w:trPr>
              <w:trHeight w:val="78"/>
            </w:trPr>
          </w:trPrChange>
        </w:trPr>
        <w:tc>
          <w:tcPr>
            <w:tcW w:w="1951" w:type="dxa"/>
            <w:gridSpan w:val="3"/>
            <w:tcPrChange w:id="2495" w:author="Huy Duc. Nguyen" w:date="2017-08-30T14:37:00Z">
              <w:tcPr>
                <w:tcW w:w="1951" w:type="dxa"/>
                <w:gridSpan w:val="3"/>
              </w:tcPr>
            </w:tcPrChange>
          </w:tcPr>
          <w:p w:rsidR="00AE4C06" w:rsidRPr="008D2250" w:rsidDel="00CF2CE2" w:rsidRDefault="00AE4C06" w:rsidP="0016700A">
            <w:pPr>
              <w:pStyle w:val="Default"/>
              <w:rPr>
                <w:del w:id="2496" w:author="Huy Duc. Nguyen" w:date="2017-08-29T13:51:00Z"/>
                <w:sz w:val="18"/>
                <w:szCs w:val="18"/>
              </w:rPr>
            </w:pPr>
            <w:del w:id="2497" w:author="Huy Duc. Nguyen" w:date="2017-08-29T13:51:00Z">
              <w:r w:rsidRPr="008D2250" w:rsidDel="00CF2CE2">
                <w:rPr>
                  <w:sz w:val="18"/>
                  <w:szCs w:val="18"/>
                </w:rPr>
                <w:delText>Operating temperature</w:delText>
              </w:r>
            </w:del>
          </w:p>
        </w:tc>
        <w:tc>
          <w:tcPr>
            <w:tcW w:w="8164" w:type="dxa"/>
            <w:gridSpan w:val="4"/>
            <w:tcPrChange w:id="2498" w:author="Huy Duc. Nguyen" w:date="2017-08-30T14:37:00Z">
              <w:tcPr>
                <w:tcW w:w="7371" w:type="dxa"/>
                <w:gridSpan w:val="4"/>
              </w:tcPr>
            </w:tcPrChange>
          </w:tcPr>
          <w:p w:rsidR="00AE4C06" w:rsidRPr="008D2250" w:rsidDel="00CF2CE2" w:rsidRDefault="00AE4C06" w:rsidP="0016700A">
            <w:pPr>
              <w:pStyle w:val="Default"/>
              <w:rPr>
                <w:del w:id="2499" w:author="Huy Duc. Nguyen" w:date="2017-08-29T13:51:00Z"/>
                <w:sz w:val="18"/>
                <w:szCs w:val="18"/>
              </w:rPr>
            </w:pPr>
            <w:del w:id="2500" w:author="Huy Duc. Nguyen" w:date="2017-08-29T13:51:00Z">
              <w:r w:rsidRPr="008D2250" w:rsidDel="00CF2CE2">
                <w:rPr>
                  <w:rFonts w:ascii="Wingdings" w:hAnsi="Wingdings" w:cs="Wingdings"/>
                  <w:sz w:val="18"/>
                  <w:szCs w:val="18"/>
                </w:rPr>
                <w:delText></w:delText>
              </w:r>
              <w:r w:rsidRPr="008D2250" w:rsidDel="00CF2CE2">
                <w:rPr>
                  <w:rFonts w:ascii="Wingdings" w:hAnsi="Wingdings" w:cs="Wingdings"/>
                  <w:sz w:val="18"/>
                  <w:szCs w:val="18"/>
                </w:rPr>
                <w:delText></w:delText>
              </w:r>
              <w:r w:rsidRPr="008D2250" w:rsidDel="00CF2CE2">
                <w:rPr>
                  <w:sz w:val="18"/>
                  <w:szCs w:val="18"/>
                </w:rPr>
                <w:delText>+25 degrees C at ambient temperature</w:delText>
              </w:r>
            </w:del>
          </w:p>
        </w:tc>
      </w:tr>
      <w:tr w:rsidR="00CF2CE2" w:rsidRPr="008D2250" w:rsidTr="008134D2">
        <w:trPr>
          <w:gridAfter w:val="1"/>
          <w:wAfter w:w="490" w:type="dxa"/>
          <w:trHeight w:val="77"/>
          <w:ins w:id="2501" w:author="Huy Duc. Nguyen" w:date="2017-08-29T13:51:00Z"/>
          <w:trPrChange w:id="2502" w:author="Huy Duc. Nguyen" w:date="2017-08-30T14:38:00Z">
            <w:trPr>
              <w:gridAfter w:val="1"/>
              <w:trHeight w:val="77"/>
            </w:trPr>
          </w:trPrChange>
        </w:trPr>
        <w:tc>
          <w:tcPr>
            <w:tcW w:w="625" w:type="dxa"/>
            <w:tcBorders>
              <w:bottom w:val="single" w:sz="12" w:space="0" w:color="auto"/>
            </w:tcBorders>
            <w:shd w:val="clear" w:color="auto" w:fill="BFBFBF" w:themeFill="background1" w:themeFillShade="BF"/>
            <w:tcPrChange w:id="2503" w:author="Huy Duc. Nguyen" w:date="2017-08-30T14:38:00Z">
              <w:tcPr>
                <w:tcW w:w="625"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04" w:author="Huy Duc. Nguyen" w:date="2017-08-29T13:51:00Z"/>
                <w:sz w:val="18"/>
                <w:szCs w:val="18"/>
              </w:rPr>
              <w:pPrChange w:id="2505" w:author="Huy Duc. Nguyen" w:date="2017-08-30T14:37:00Z">
                <w:pPr>
                  <w:pStyle w:val="Default"/>
                </w:pPr>
              </w:pPrChange>
            </w:pPr>
            <w:ins w:id="2506" w:author="Huy Duc. Nguyen" w:date="2017-08-29T13:51:00Z">
              <w:r>
                <w:rPr>
                  <w:sz w:val="18"/>
                  <w:szCs w:val="18"/>
                </w:rPr>
                <w:t>Ver</w:t>
              </w:r>
            </w:ins>
          </w:p>
        </w:tc>
        <w:tc>
          <w:tcPr>
            <w:tcW w:w="1260" w:type="dxa"/>
            <w:tcBorders>
              <w:bottom w:val="single" w:sz="12" w:space="0" w:color="auto"/>
            </w:tcBorders>
            <w:shd w:val="clear" w:color="auto" w:fill="BFBFBF" w:themeFill="background1" w:themeFillShade="BF"/>
            <w:tcPrChange w:id="2507" w:author="Huy Duc. Nguyen" w:date="2017-08-30T14:38:00Z">
              <w:tcPr>
                <w:tcW w:w="1260"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08" w:author="Huy Duc. Nguyen" w:date="2017-08-29T13:51:00Z"/>
                <w:sz w:val="18"/>
                <w:szCs w:val="18"/>
              </w:rPr>
              <w:pPrChange w:id="2509" w:author="Huy Duc. Nguyen" w:date="2017-08-30T14:37:00Z">
                <w:pPr>
                  <w:pStyle w:val="Default"/>
                </w:pPr>
              </w:pPrChange>
            </w:pPr>
            <w:ins w:id="2510" w:author="Huy Duc. Nguyen" w:date="2017-08-29T13:51:00Z">
              <w:r>
                <w:rPr>
                  <w:sz w:val="18"/>
                  <w:szCs w:val="18"/>
                </w:rPr>
                <w:t>Item</w:t>
              </w:r>
            </w:ins>
          </w:p>
        </w:tc>
        <w:tc>
          <w:tcPr>
            <w:tcW w:w="5310" w:type="dxa"/>
            <w:gridSpan w:val="2"/>
            <w:tcBorders>
              <w:bottom w:val="single" w:sz="12" w:space="0" w:color="auto"/>
            </w:tcBorders>
            <w:shd w:val="clear" w:color="auto" w:fill="BFBFBF" w:themeFill="background1" w:themeFillShade="BF"/>
            <w:tcPrChange w:id="2511" w:author="Huy Duc. Nguyen" w:date="2017-08-30T14:38:00Z">
              <w:tcPr>
                <w:tcW w:w="4950" w:type="dxa"/>
                <w:gridSpan w:val="2"/>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12" w:author="Huy Duc. Nguyen" w:date="2017-08-29T13:51:00Z"/>
                <w:sz w:val="18"/>
                <w:szCs w:val="18"/>
              </w:rPr>
              <w:pPrChange w:id="2513" w:author="Huy Duc. Nguyen" w:date="2017-08-30T14:37:00Z">
                <w:pPr>
                  <w:pStyle w:val="Default"/>
                </w:pPr>
              </w:pPrChange>
            </w:pPr>
            <w:ins w:id="2514" w:author="Huy Duc. Nguyen" w:date="2017-08-29T13:51:00Z">
              <w:r>
                <w:rPr>
                  <w:sz w:val="18"/>
                  <w:szCs w:val="18"/>
                </w:rPr>
                <w:t>Features</w:t>
              </w:r>
            </w:ins>
          </w:p>
        </w:tc>
        <w:tc>
          <w:tcPr>
            <w:tcW w:w="1260" w:type="dxa"/>
            <w:tcBorders>
              <w:bottom w:val="single" w:sz="12" w:space="0" w:color="auto"/>
            </w:tcBorders>
            <w:shd w:val="clear" w:color="auto" w:fill="BFBFBF" w:themeFill="background1" w:themeFillShade="BF"/>
            <w:tcPrChange w:id="2515" w:author="Huy Duc. Nguyen" w:date="2017-08-30T14:38:00Z">
              <w:tcPr>
                <w:tcW w:w="1350" w:type="dxa"/>
                <w:tcBorders>
                  <w:bottom w:val="single" w:sz="12" w:space="0" w:color="auto"/>
                </w:tcBorders>
                <w:shd w:val="clear" w:color="auto" w:fill="BFBFBF" w:themeFill="background1" w:themeFillShade="BF"/>
              </w:tcPr>
            </w:tcPrChange>
          </w:tcPr>
          <w:p w:rsidR="00CF2CE2" w:rsidRPr="008D2250" w:rsidRDefault="00CF2CE2">
            <w:pPr>
              <w:pStyle w:val="Default"/>
              <w:jc w:val="center"/>
              <w:rPr>
                <w:ins w:id="2516" w:author="Huy Duc. Nguyen" w:date="2017-08-29T13:51:00Z"/>
                <w:sz w:val="18"/>
                <w:szCs w:val="18"/>
              </w:rPr>
              <w:pPrChange w:id="2517" w:author="Huy Duc. Nguyen" w:date="2017-08-30T14:37:00Z">
                <w:pPr>
                  <w:pStyle w:val="Default"/>
                </w:pPr>
              </w:pPrChange>
            </w:pPr>
            <w:ins w:id="2518" w:author="Huy Duc. Nguyen" w:date="2017-08-29T13:51:00Z">
              <w:r>
                <w:rPr>
                  <w:sz w:val="18"/>
                  <w:szCs w:val="18"/>
                </w:rPr>
                <w:t>INTEGRITY BSP version</w:t>
              </w:r>
            </w:ins>
          </w:p>
        </w:tc>
        <w:tc>
          <w:tcPr>
            <w:tcW w:w="1170" w:type="dxa"/>
            <w:tcBorders>
              <w:bottom w:val="single" w:sz="12" w:space="0" w:color="auto"/>
            </w:tcBorders>
            <w:shd w:val="clear" w:color="auto" w:fill="BFBFBF" w:themeFill="background1" w:themeFillShade="BF"/>
            <w:tcPrChange w:id="2519" w:author="Huy Duc. Nguyen" w:date="2017-08-30T14:38:00Z">
              <w:tcPr>
                <w:tcW w:w="647" w:type="dxa"/>
                <w:tcBorders>
                  <w:bottom w:val="single" w:sz="12" w:space="0" w:color="auto"/>
                </w:tcBorders>
                <w:shd w:val="clear" w:color="auto" w:fill="BFBFBF" w:themeFill="background1" w:themeFillShade="BF"/>
              </w:tcPr>
            </w:tcPrChange>
          </w:tcPr>
          <w:p w:rsidR="00CF2CE2" w:rsidRDefault="00CF2CE2">
            <w:pPr>
              <w:pStyle w:val="Default"/>
              <w:jc w:val="center"/>
              <w:rPr>
                <w:ins w:id="2520" w:author="Huy Duc. Nguyen" w:date="2017-08-29T13:51:00Z"/>
                <w:sz w:val="18"/>
                <w:szCs w:val="18"/>
              </w:rPr>
              <w:pPrChange w:id="2521" w:author="Huy Duc. Nguyen" w:date="2017-08-30T14:37:00Z">
                <w:pPr>
                  <w:pStyle w:val="Default"/>
                </w:pPr>
              </w:pPrChange>
            </w:pPr>
            <w:ins w:id="2522" w:author="Huy Duc. Nguyen" w:date="2017-08-29T13:51:00Z">
              <w:r>
                <w:rPr>
                  <w:sz w:val="18"/>
                  <w:szCs w:val="18"/>
                </w:rPr>
                <w:t>Note</w:t>
              </w:r>
            </w:ins>
          </w:p>
        </w:tc>
      </w:tr>
      <w:tr w:rsidR="00CF2CE2" w:rsidRPr="008D2250" w:rsidTr="008134D2">
        <w:trPr>
          <w:gridAfter w:val="1"/>
          <w:wAfter w:w="490" w:type="dxa"/>
          <w:trHeight w:val="80"/>
          <w:ins w:id="2523" w:author="Huy Duc. Nguyen" w:date="2017-08-29T13:51:00Z"/>
          <w:trPrChange w:id="2524" w:author="Huy Duc. Nguyen" w:date="2017-08-30T14:38:00Z">
            <w:trPr>
              <w:gridAfter w:val="1"/>
              <w:trHeight w:val="80"/>
            </w:trPr>
          </w:trPrChange>
        </w:trPr>
        <w:tc>
          <w:tcPr>
            <w:tcW w:w="625" w:type="dxa"/>
            <w:tcBorders>
              <w:top w:val="single" w:sz="12" w:space="0" w:color="auto"/>
            </w:tcBorders>
            <w:tcPrChange w:id="2525" w:author="Huy Duc. Nguyen" w:date="2017-08-30T14:38:00Z">
              <w:tcPr>
                <w:tcW w:w="625" w:type="dxa"/>
                <w:tcBorders>
                  <w:top w:val="single" w:sz="12" w:space="0" w:color="auto"/>
                </w:tcBorders>
              </w:tcPr>
            </w:tcPrChange>
          </w:tcPr>
          <w:p w:rsidR="00CF2CE2" w:rsidRPr="008D2250" w:rsidRDefault="00CF2CE2" w:rsidP="00417345">
            <w:pPr>
              <w:pStyle w:val="Default"/>
              <w:rPr>
                <w:ins w:id="2526" w:author="Huy Duc. Nguyen" w:date="2017-08-29T13:51:00Z"/>
                <w:sz w:val="18"/>
                <w:szCs w:val="18"/>
              </w:rPr>
            </w:pPr>
            <w:ins w:id="2527" w:author="Huy Duc. Nguyen" w:date="2017-08-29T13:51:00Z">
              <w:r>
                <w:rPr>
                  <w:sz w:val="18"/>
                  <w:szCs w:val="18"/>
                </w:rPr>
                <w:t>0.8.1</w:t>
              </w:r>
            </w:ins>
          </w:p>
        </w:tc>
        <w:tc>
          <w:tcPr>
            <w:tcW w:w="1260" w:type="dxa"/>
            <w:tcBorders>
              <w:top w:val="single" w:sz="12" w:space="0" w:color="auto"/>
            </w:tcBorders>
            <w:tcPrChange w:id="2528" w:author="Huy Duc. Nguyen" w:date="2017-08-30T14:38:00Z">
              <w:tcPr>
                <w:tcW w:w="1260" w:type="dxa"/>
                <w:tcBorders>
                  <w:top w:val="single" w:sz="12" w:space="0" w:color="auto"/>
                </w:tcBorders>
              </w:tcPr>
            </w:tcPrChange>
          </w:tcPr>
          <w:p w:rsidR="00CF2CE2" w:rsidRPr="008D2250" w:rsidRDefault="00CF2CE2" w:rsidP="00417345">
            <w:pPr>
              <w:pStyle w:val="Default"/>
              <w:rPr>
                <w:ins w:id="2529" w:author="Huy Duc. Nguyen" w:date="2017-08-29T13:51:00Z"/>
                <w:sz w:val="18"/>
                <w:szCs w:val="18"/>
              </w:rPr>
            </w:pPr>
            <w:ins w:id="2530" w:author="Huy Duc. Nguyen" w:date="2017-08-29T13:51:00Z">
              <w:r w:rsidRPr="00637ABD">
                <w:rPr>
                  <w:sz w:val="18"/>
                  <w:szCs w:val="18"/>
                </w:rPr>
                <w:t>Display Unit</w:t>
              </w:r>
            </w:ins>
          </w:p>
        </w:tc>
        <w:tc>
          <w:tcPr>
            <w:tcW w:w="5310" w:type="dxa"/>
            <w:gridSpan w:val="2"/>
            <w:tcBorders>
              <w:top w:val="single" w:sz="12" w:space="0" w:color="auto"/>
            </w:tcBorders>
            <w:tcPrChange w:id="2531" w:author="Huy Duc. Nguyen" w:date="2017-08-30T14:38:00Z">
              <w:tcPr>
                <w:tcW w:w="4950" w:type="dxa"/>
                <w:gridSpan w:val="2"/>
                <w:tcBorders>
                  <w:top w:val="single" w:sz="12" w:space="0" w:color="auto"/>
                </w:tcBorders>
              </w:tcPr>
            </w:tcPrChange>
          </w:tcPr>
          <w:p w:rsidR="00CF2CE2" w:rsidRPr="00637ABD" w:rsidRDefault="00CF2CE2" w:rsidP="00417345">
            <w:pPr>
              <w:pStyle w:val="Default"/>
              <w:spacing w:after="60"/>
              <w:rPr>
                <w:ins w:id="2532" w:author="Huy Duc. Nguyen" w:date="2017-08-29T13:51:00Z"/>
                <w:sz w:val="18"/>
                <w:szCs w:val="18"/>
              </w:rPr>
            </w:pPr>
            <w:ins w:id="2533" w:author="Huy Duc. Nguyen" w:date="2017-08-29T13:51:00Z">
              <w:r w:rsidRPr="00637ABD">
                <w:rPr>
                  <w:sz w:val="18"/>
                  <w:szCs w:val="18"/>
                </w:rPr>
                <w:t xml:space="preserve">3840x2160/30p(HDMI) + 1024x768/60p(LVDS) + 1024x768/60p(ARGB) simultaneously </w:t>
              </w:r>
            </w:ins>
          </w:p>
          <w:p w:rsidR="00CF2CE2" w:rsidRPr="00637ABD" w:rsidRDefault="00CF2CE2" w:rsidP="00CF2CE2">
            <w:pPr>
              <w:pStyle w:val="Default"/>
              <w:numPr>
                <w:ilvl w:val="0"/>
                <w:numId w:val="343"/>
              </w:numPr>
              <w:spacing w:after="60"/>
              <w:ind w:left="342" w:hanging="180"/>
              <w:rPr>
                <w:ins w:id="2534" w:author="Huy Duc. Nguyen" w:date="2017-08-29T13:51:00Z"/>
                <w:sz w:val="18"/>
                <w:szCs w:val="18"/>
              </w:rPr>
            </w:pPr>
            <w:ins w:id="2535" w:author="Huy Duc. Nguyen" w:date="2017-08-29T13:51:00Z">
              <w:r w:rsidRPr="00637ABD">
                <w:rPr>
                  <w:sz w:val="18"/>
                  <w:szCs w:val="18"/>
                </w:rPr>
                <w:t>Display size:</w:t>
              </w:r>
            </w:ins>
          </w:p>
          <w:p w:rsidR="00CF2CE2" w:rsidRPr="00637ABD" w:rsidRDefault="00CF2CE2" w:rsidP="00417345">
            <w:pPr>
              <w:pStyle w:val="Default"/>
              <w:spacing w:after="60"/>
              <w:rPr>
                <w:ins w:id="2536" w:author="Huy Duc. Nguyen" w:date="2017-08-29T13:51:00Z"/>
                <w:sz w:val="18"/>
                <w:szCs w:val="18"/>
              </w:rPr>
            </w:pPr>
            <w:ins w:id="2537" w:author="Huy Duc. Nguyen" w:date="2017-08-29T13:51:00Z">
              <w:r w:rsidRPr="00637ABD">
                <w:rPr>
                  <w:sz w:val="18"/>
                  <w:szCs w:val="18"/>
                </w:rPr>
                <w:t>VGA,SVGA,XGA,FHD,HD,4K</w:t>
              </w:r>
            </w:ins>
          </w:p>
          <w:p w:rsidR="00CF2CE2" w:rsidRPr="00637ABD" w:rsidRDefault="00CF2CE2" w:rsidP="00CF2CE2">
            <w:pPr>
              <w:pStyle w:val="Default"/>
              <w:numPr>
                <w:ilvl w:val="0"/>
                <w:numId w:val="343"/>
              </w:numPr>
              <w:spacing w:after="60"/>
              <w:ind w:left="342" w:hanging="180"/>
              <w:rPr>
                <w:ins w:id="2538" w:author="Huy Duc. Nguyen" w:date="2017-08-29T13:51:00Z"/>
                <w:sz w:val="18"/>
                <w:szCs w:val="18"/>
              </w:rPr>
            </w:pPr>
            <w:ins w:id="2539" w:author="Huy Duc. Nguyen" w:date="2017-08-29T13:51:00Z">
              <w:r w:rsidRPr="00637ABD">
                <w:rPr>
                  <w:sz w:val="18"/>
                  <w:szCs w:val="18"/>
                </w:rPr>
                <w:t>Input format(VSPD input):</w:t>
              </w:r>
            </w:ins>
          </w:p>
          <w:p w:rsidR="00CF2CE2" w:rsidRPr="00637ABD" w:rsidRDefault="00CF2CE2" w:rsidP="00417345">
            <w:pPr>
              <w:pStyle w:val="Default"/>
              <w:spacing w:after="60"/>
              <w:rPr>
                <w:ins w:id="2540" w:author="Huy Duc. Nguyen" w:date="2017-08-29T13:51:00Z"/>
                <w:sz w:val="18"/>
                <w:szCs w:val="18"/>
              </w:rPr>
            </w:pPr>
            <w:ins w:id="2541" w:author="Huy Duc. Nguyen" w:date="2017-08-29T13:51:00Z">
              <w:r w:rsidRPr="00637ABD">
                <w:rPr>
                  <w:sz w:val="18"/>
                  <w:szCs w:val="18"/>
                </w:rPr>
                <w:t>ARGB8888, RGBA8888, ARGB1555, RGBA5551, ARGB4444 ( Not Yet ), RGBA4444,RGB565, YUV 420, CLUT8, Alpha8.</w:t>
              </w:r>
            </w:ins>
          </w:p>
          <w:p w:rsidR="00CF2CE2" w:rsidRPr="00637ABD" w:rsidRDefault="00CF2CE2" w:rsidP="00CF2CE2">
            <w:pPr>
              <w:pStyle w:val="Default"/>
              <w:numPr>
                <w:ilvl w:val="0"/>
                <w:numId w:val="343"/>
              </w:numPr>
              <w:spacing w:after="60"/>
              <w:ind w:left="342" w:hanging="180"/>
              <w:rPr>
                <w:ins w:id="2542" w:author="Huy Duc. Nguyen" w:date="2017-08-29T13:51:00Z"/>
                <w:sz w:val="18"/>
                <w:szCs w:val="18"/>
              </w:rPr>
            </w:pPr>
            <w:ins w:id="2543" w:author="Huy Duc. Nguyen" w:date="2017-08-29T13:51:00Z">
              <w:r w:rsidRPr="00637ABD">
                <w:rPr>
                  <w:sz w:val="18"/>
                  <w:szCs w:val="18"/>
                </w:rPr>
                <w:t>Output:</w:t>
              </w:r>
            </w:ins>
          </w:p>
          <w:p w:rsidR="00CF2CE2" w:rsidRPr="00637ABD" w:rsidRDefault="00CF2CE2" w:rsidP="00417345">
            <w:pPr>
              <w:pStyle w:val="Default"/>
              <w:spacing w:after="60"/>
              <w:rPr>
                <w:ins w:id="2544" w:author="Huy Duc. Nguyen" w:date="2017-08-29T13:51:00Z"/>
                <w:sz w:val="18"/>
                <w:szCs w:val="18"/>
              </w:rPr>
            </w:pPr>
            <w:ins w:id="2545" w:author="Huy Duc. Nguyen" w:date="2017-08-29T13:51:00Z">
              <w:r w:rsidRPr="00637ABD">
                <w:rPr>
                  <w:sz w:val="18"/>
                  <w:szCs w:val="18"/>
                </w:rPr>
                <w:t>H3:Analog RGB(Salvator-X Board On-board DAC), HDMIx2, LVDS</w:t>
              </w:r>
            </w:ins>
          </w:p>
          <w:p w:rsidR="00CF2CE2" w:rsidRPr="00637ABD" w:rsidRDefault="00CF2CE2" w:rsidP="00417345">
            <w:pPr>
              <w:pStyle w:val="Default"/>
              <w:spacing w:after="60"/>
              <w:rPr>
                <w:ins w:id="2546" w:author="Huy Duc. Nguyen" w:date="2017-08-29T13:51:00Z"/>
                <w:sz w:val="18"/>
                <w:szCs w:val="18"/>
              </w:rPr>
            </w:pPr>
            <w:ins w:id="2547" w:author="Huy Duc. Nguyen" w:date="2017-08-29T13:51:00Z">
              <w:r w:rsidRPr="00637ABD">
                <w:rPr>
                  <w:sz w:val="18"/>
                  <w:szCs w:val="18"/>
                </w:rPr>
                <w:t>M3:Analog RGB(Salvator-X Board On-board DAC), HDMIx1, LVDS</w:t>
              </w:r>
            </w:ins>
          </w:p>
          <w:p w:rsidR="00CF2CE2" w:rsidRPr="00637ABD" w:rsidRDefault="00CF2CE2" w:rsidP="00CF2CE2">
            <w:pPr>
              <w:pStyle w:val="Default"/>
              <w:numPr>
                <w:ilvl w:val="0"/>
                <w:numId w:val="343"/>
              </w:numPr>
              <w:spacing w:after="60"/>
              <w:ind w:left="342" w:hanging="180"/>
              <w:rPr>
                <w:ins w:id="2548" w:author="Huy Duc. Nguyen" w:date="2017-08-29T13:51:00Z"/>
                <w:sz w:val="18"/>
                <w:szCs w:val="18"/>
              </w:rPr>
            </w:pPr>
            <w:ins w:id="2549" w:author="Huy Duc. Nguyen" w:date="2017-08-29T13:51:00Z">
              <w:r w:rsidRPr="00637ABD">
                <w:rPr>
                  <w:sz w:val="18"/>
                  <w:szCs w:val="18"/>
                </w:rPr>
                <w:t>Blend function:</w:t>
              </w:r>
            </w:ins>
          </w:p>
          <w:p w:rsidR="00CF2CE2" w:rsidRPr="00637ABD" w:rsidRDefault="00CF2CE2" w:rsidP="00417345">
            <w:pPr>
              <w:pStyle w:val="Default"/>
              <w:spacing w:after="60"/>
              <w:rPr>
                <w:ins w:id="2550" w:author="Huy Duc. Nguyen" w:date="2017-08-29T13:51:00Z"/>
                <w:sz w:val="18"/>
                <w:szCs w:val="18"/>
              </w:rPr>
            </w:pPr>
            <w:ins w:id="2551" w:author="Huy Duc. Nguyen" w:date="2017-08-29T13:51:00Z">
              <w:r w:rsidRPr="00637ABD">
                <w:rPr>
                  <w:sz w:val="18"/>
                  <w:szCs w:val="18"/>
                </w:rPr>
                <w:t>Maximum 5 layers are blended for each output.</w:t>
              </w:r>
            </w:ins>
          </w:p>
          <w:p w:rsidR="00CF2CE2" w:rsidRPr="00637ABD" w:rsidRDefault="00CF2CE2" w:rsidP="00CF2CE2">
            <w:pPr>
              <w:pStyle w:val="Default"/>
              <w:numPr>
                <w:ilvl w:val="0"/>
                <w:numId w:val="343"/>
              </w:numPr>
              <w:spacing w:after="60"/>
              <w:ind w:left="342" w:hanging="180"/>
              <w:rPr>
                <w:ins w:id="2552" w:author="Huy Duc. Nguyen" w:date="2017-08-29T13:51:00Z"/>
                <w:sz w:val="18"/>
                <w:szCs w:val="18"/>
              </w:rPr>
            </w:pPr>
            <w:ins w:id="2553" w:author="Huy Duc. Nguyen" w:date="2017-08-29T13:51:00Z">
              <w:r w:rsidRPr="00637ABD">
                <w:rPr>
                  <w:sz w:val="18"/>
                  <w:szCs w:val="18"/>
                </w:rPr>
                <w:t>Alpha blend:</w:t>
              </w:r>
            </w:ins>
          </w:p>
          <w:p w:rsidR="00CF2CE2" w:rsidRPr="00637ABD" w:rsidRDefault="00CF2CE2" w:rsidP="00417345">
            <w:pPr>
              <w:pStyle w:val="Default"/>
              <w:spacing w:after="60"/>
              <w:rPr>
                <w:ins w:id="2554" w:author="Huy Duc. Nguyen" w:date="2017-08-29T13:51:00Z"/>
                <w:sz w:val="18"/>
                <w:szCs w:val="18"/>
              </w:rPr>
            </w:pPr>
            <w:ins w:id="2555" w:author="Huy Duc. Nguyen" w:date="2017-08-29T13:51:00Z">
              <w:r w:rsidRPr="00637ABD">
                <w:rPr>
                  <w:sz w:val="18"/>
                  <w:szCs w:val="18"/>
                </w:rPr>
                <w:t>Pixel alpha, fixed alpha, alpha blending, or 1-bit alpha converted from the color specified for pixels.</w:t>
              </w:r>
            </w:ins>
          </w:p>
          <w:p w:rsidR="00CF2CE2" w:rsidRPr="00637ABD" w:rsidRDefault="00CF2CE2" w:rsidP="00417345">
            <w:pPr>
              <w:pStyle w:val="Default"/>
              <w:spacing w:after="60"/>
              <w:rPr>
                <w:ins w:id="2556" w:author="Huy Duc. Nguyen" w:date="2017-08-29T13:51:00Z"/>
                <w:sz w:val="18"/>
                <w:szCs w:val="18"/>
              </w:rPr>
            </w:pPr>
            <w:ins w:id="2557" w:author="Huy Duc. Nguyen" w:date="2017-08-29T13:51:00Z">
              <w:r w:rsidRPr="00637ABD">
                <w:rPr>
                  <w:rFonts w:eastAsiaTheme="minorHAnsi"/>
                  <w:color w:val="auto"/>
                  <w:sz w:val="18"/>
                  <w:szCs w:val="18"/>
                  <w:lang w:eastAsia="en-US"/>
                </w:rPr>
                <w:t>No DISCOM and DOC support</w:t>
              </w:r>
            </w:ins>
          </w:p>
        </w:tc>
        <w:tc>
          <w:tcPr>
            <w:tcW w:w="1260" w:type="dxa"/>
            <w:tcBorders>
              <w:top w:val="single" w:sz="12" w:space="0" w:color="auto"/>
            </w:tcBorders>
            <w:tcPrChange w:id="2558" w:author="Huy Duc. Nguyen" w:date="2017-08-30T14:38:00Z">
              <w:tcPr>
                <w:tcW w:w="1350" w:type="dxa"/>
                <w:tcBorders>
                  <w:top w:val="single" w:sz="12" w:space="0" w:color="auto"/>
                </w:tcBorders>
              </w:tcPr>
            </w:tcPrChange>
          </w:tcPr>
          <w:p w:rsidR="00CF2CE2" w:rsidRPr="008D2250" w:rsidRDefault="00CF2CE2" w:rsidP="00417345">
            <w:pPr>
              <w:pStyle w:val="Default"/>
              <w:rPr>
                <w:ins w:id="2559" w:author="Huy Duc. Nguyen" w:date="2017-08-29T13:51:00Z"/>
                <w:sz w:val="18"/>
                <w:szCs w:val="18"/>
              </w:rPr>
            </w:pPr>
            <w:ins w:id="2560" w:author="Huy Duc. Nguyen" w:date="2017-08-29T13:51:00Z">
              <w:r>
                <w:rPr>
                  <w:sz w:val="18"/>
                  <w:szCs w:val="18"/>
                </w:rPr>
                <w:t>T15.0</w:t>
              </w:r>
            </w:ins>
          </w:p>
        </w:tc>
        <w:tc>
          <w:tcPr>
            <w:tcW w:w="1170" w:type="dxa"/>
            <w:tcBorders>
              <w:top w:val="single" w:sz="12" w:space="0" w:color="auto"/>
            </w:tcBorders>
            <w:tcPrChange w:id="2561" w:author="Huy Duc. Nguyen" w:date="2017-08-30T14:38:00Z">
              <w:tcPr>
                <w:tcW w:w="647" w:type="dxa"/>
                <w:tcBorders>
                  <w:top w:val="single" w:sz="12" w:space="0" w:color="auto"/>
                </w:tcBorders>
              </w:tcPr>
            </w:tcPrChange>
          </w:tcPr>
          <w:p w:rsidR="00CF2CE2" w:rsidRPr="008D2250" w:rsidRDefault="00CF2CE2" w:rsidP="00417345">
            <w:pPr>
              <w:pStyle w:val="Default"/>
              <w:rPr>
                <w:ins w:id="2562" w:author="Huy Duc. Nguyen" w:date="2017-08-29T13:51:00Z"/>
                <w:sz w:val="18"/>
                <w:szCs w:val="18"/>
              </w:rPr>
            </w:pPr>
          </w:p>
        </w:tc>
      </w:tr>
      <w:tr w:rsidR="00CF2CE2" w:rsidRPr="008D2250" w:rsidTr="008134D2">
        <w:trPr>
          <w:gridAfter w:val="1"/>
          <w:wAfter w:w="490" w:type="dxa"/>
          <w:trHeight w:val="328"/>
          <w:ins w:id="2563" w:author="Huy Duc. Nguyen" w:date="2017-08-29T13:51:00Z"/>
          <w:trPrChange w:id="2564" w:author="Huy Duc. Nguyen" w:date="2017-08-30T14:38:00Z">
            <w:trPr>
              <w:gridAfter w:val="1"/>
              <w:trHeight w:val="328"/>
            </w:trPr>
          </w:trPrChange>
        </w:trPr>
        <w:tc>
          <w:tcPr>
            <w:tcW w:w="625" w:type="dxa"/>
            <w:tcPrChange w:id="2565" w:author="Huy Duc. Nguyen" w:date="2017-08-30T14:38:00Z">
              <w:tcPr>
                <w:tcW w:w="625" w:type="dxa"/>
              </w:tcPr>
            </w:tcPrChange>
          </w:tcPr>
          <w:p w:rsidR="00CF2CE2" w:rsidRPr="008D2250" w:rsidRDefault="00CF2CE2" w:rsidP="00417345">
            <w:pPr>
              <w:pStyle w:val="Default"/>
              <w:rPr>
                <w:ins w:id="2566" w:author="Huy Duc. Nguyen" w:date="2017-08-29T13:51:00Z"/>
                <w:sz w:val="18"/>
                <w:szCs w:val="18"/>
              </w:rPr>
            </w:pPr>
          </w:p>
        </w:tc>
        <w:tc>
          <w:tcPr>
            <w:tcW w:w="1260" w:type="dxa"/>
            <w:tcPrChange w:id="2567" w:author="Huy Duc. Nguyen" w:date="2017-08-30T14:38:00Z">
              <w:tcPr>
                <w:tcW w:w="1260" w:type="dxa"/>
              </w:tcPr>
            </w:tcPrChange>
          </w:tcPr>
          <w:p w:rsidR="00CF2CE2" w:rsidRPr="008D2250" w:rsidRDefault="00CF2CE2" w:rsidP="00417345">
            <w:pPr>
              <w:pStyle w:val="Default"/>
              <w:rPr>
                <w:ins w:id="2568" w:author="Huy Duc. Nguyen" w:date="2017-08-29T13:51:00Z"/>
                <w:sz w:val="18"/>
                <w:szCs w:val="18"/>
              </w:rPr>
            </w:pPr>
            <w:ins w:id="2569" w:author="Huy Duc. Nguyen" w:date="2017-08-29T13:51:00Z">
              <w:r w:rsidRPr="00637ABD">
                <w:rPr>
                  <w:sz w:val="18"/>
                  <w:szCs w:val="18"/>
                </w:rPr>
                <w:t>Video Input</w:t>
              </w:r>
            </w:ins>
          </w:p>
        </w:tc>
        <w:tc>
          <w:tcPr>
            <w:tcW w:w="5310" w:type="dxa"/>
            <w:gridSpan w:val="2"/>
            <w:tcPrChange w:id="2570" w:author="Huy Duc. Nguyen" w:date="2017-08-30T14:38:00Z">
              <w:tcPr>
                <w:tcW w:w="4950" w:type="dxa"/>
                <w:gridSpan w:val="2"/>
              </w:tcPr>
            </w:tcPrChange>
          </w:tcPr>
          <w:p w:rsidR="00CF2CE2" w:rsidRPr="00637ABD" w:rsidRDefault="00CF2CE2" w:rsidP="00CF2CE2">
            <w:pPr>
              <w:pStyle w:val="Default"/>
              <w:numPr>
                <w:ilvl w:val="0"/>
                <w:numId w:val="343"/>
              </w:numPr>
              <w:ind w:left="342" w:hanging="180"/>
              <w:rPr>
                <w:ins w:id="2571" w:author="Huy Duc. Nguyen" w:date="2017-08-29T13:51:00Z"/>
                <w:sz w:val="18"/>
                <w:szCs w:val="18"/>
              </w:rPr>
            </w:pPr>
            <w:ins w:id="2572" w:author="Huy Duc. Nguyen" w:date="2017-08-29T13:51:00Z">
              <w:r w:rsidRPr="00637ABD">
                <w:rPr>
                  <w:sz w:val="18"/>
                  <w:szCs w:val="18"/>
                </w:rPr>
                <w:t>1920x1080/60p(HDMI) ( Limitation )</w:t>
              </w:r>
            </w:ins>
          </w:p>
          <w:p w:rsidR="00CF2CE2" w:rsidRPr="00637ABD" w:rsidRDefault="00CF2CE2" w:rsidP="00CF2CE2">
            <w:pPr>
              <w:pStyle w:val="Default"/>
              <w:numPr>
                <w:ilvl w:val="0"/>
                <w:numId w:val="343"/>
              </w:numPr>
              <w:ind w:left="342" w:hanging="180"/>
              <w:rPr>
                <w:ins w:id="2573" w:author="Huy Duc. Nguyen" w:date="2017-08-29T13:51:00Z"/>
                <w:sz w:val="18"/>
                <w:szCs w:val="18"/>
              </w:rPr>
            </w:pPr>
            <w:ins w:id="2574" w:author="Huy Duc. Nguyen" w:date="2017-08-29T13:51:00Z">
              <w:r w:rsidRPr="00637ABD">
                <w:rPr>
                  <w:sz w:val="18"/>
                  <w:szCs w:val="18"/>
                </w:rPr>
                <w:t>1280x720/60p(HDMI)</w:t>
              </w:r>
            </w:ins>
          </w:p>
          <w:p w:rsidR="00CF2CE2" w:rsidRPr="00637ABD" w:rsidRDefault="00CF2CE2" w:rsidP="00CF2CE2">
            <w:pPr>
              <w:pStyle w:val="Default"/>
              <w:numPr>
                <w:ilvl w:val="0"/>
                <w:numId w:val="343"/>
              </w:numPr>
              <w:ind w:left="342" w:hanging="180"/>
              <w:rPr>
                <w:ins w:id="2575" w:author="Huy Duc. Nguyen" w:date="2017-08-29T13:51:00Z"/>
                <w:sz w:val="18"/>
                <w:szCs w:val="18"/>
              </w:rPr>
            </w:pPr>
            <w:ins w:id="2576" w:author="Huy Duc. Nguyen" w:date="2017-08-29T13:51:00Z">
              <w:r w:rsidRPr="00637ABD">
                <w:rPr>
                  <w:sz w:val="18"/>
                  <w:szCs w:val="18"/>
                </w:rPr>
                <w:t>640x480/60p(NTSC)</w:t>
              </w:r>
            </w:ins>
          </w:p>
          <w:p w:rsidR="00CF2CE2" w:rsidRPr="00637ABD" w:rsidRDefault="00CF2CE2" w:rsidP="00CF2CE2">
            <w:pPr>
              <w:pStyle w:val="Default"/>
              <w:numPr>
                <w:ilvl w:val="0"/>
                <w:numId w:val="343"/>
              </w:numPr>
              <w:ind w:left="342" w:hanging="180"/>
              <w:rPr>
                <w:ins w:id="2577" w:author="Huy Duc. Nguyen" w:date="2017-08-29T13:51:00Z"/>
                <w:sz w:val="18"/>
                <w:szCs w:val="18"/>
              </w:rPr>
            </w:pPr>
            <w:ins w:id="2578" w:author="Huy Duc. Nguyen" w:date="2017-08-29T13:51:00Z">
              <w:r w:rsidRPr="00637ABD">
                <w:rPr>
                  <w:sz w:val="18"/>
                  <w:szCs w:val="18"/>
                </w:rPr>
                <w:t>Analog via CSI1(NTSC) / HDMI via CSI0 input</w:t>
              </w:r>
            </w:ins>
          </w:p>
          <w:p w:rsidR="00CF2CE2" w:rsidRPr="00637ABD" w:rsidRDefault="00CF2CE2" w:rsidP="00417345">
            <w:pPr>
              <w:pStyle w:val="Default"/>
              <w:ind w:left="432"/>
              <w:rPr>
                <w:ins w:id="2579" w:author="Huy Duc. Nguyen" w:date="2017-08-29T13:51:00Z"/>
                <w:sz w:val="18"/>
                <w:szCs w:val="18"/>
              </w:rPr>
            </w:pPr>
            <w:ins w:id="2580" w:author="Huy Duc. Nguyen" w:date="2017-08-29T13:51:00Z">
              <w:r w:rsidRPr="00637ABD">
                <w:rPr>
                  <w:rFonts w:eastAsiaTheme="minorHAnsi"/>
                  <w:color w:val="auto"/>
                  <w:sz w:val="18"/>
                  <w:szCs w:val="18"/>
                  <w:lang w:eastAsia="en-US"/>
                </w:rPr>
                <w:t>Un-support 2 VINs 1280x720/60p(HDMI) + 640x480/60p(NTSC) simultaneously</w:t>
              </w:r>
            </w:ins>
          </w:p>
        </w:tc>
        <w:tc>
          <w:tcPr>
            <w:tcW w:w="1260" w:type="dxa"/>
            <w:tcPrChange w:id="2581" w:author="Huy Duc. Nguyen" w:date="2017-08-30T14:38:00Z">
              <w:tcPr>
                <w:tcW w:w="1350" w:type="dxa"/>
              </w:tcPr>
            </w:tcPrChange>
          </w:tcPr>
          <w:p w:rsidR="00CF2CE2" w:rsidRPr="008D2250" w:rsidRDefault="00CF2CE2" w:rsidP="00417345">
            <w:pPr>
              <w:pStyle w:val="Default"/>
              <w:rPr>
                <w:ins w:id="2582" w:author="Huy Duc. Nguyen" w:date="2017-08-29T13:51:00Z"/>
                <w:sz w:val="18"/>
                <w:szCs w:val="18"/>
              </w:rPr>
            </w:pPr>
          </w:p>
        </w:tc>
        <w:tc>
          <w:tcPr>
            <w:tcW w:w="1170" w:type="dxa"/>
            <w:tcPrChange w:id="2583" w:author="Huy Duc. Nguyen" w:date="2017-08-30T14:38:00Z">
              <w:tcPr>
                <w:tcW w:w="647" w:type="dxa"/>
              </w:tcPr>
            </w:tcPrChange>
          </w:tcPr>
          <w:p w:rsidR="00CF2CE2" w:rsidRPr="008D2250" w:rsidRDefault="00CF2CE2" w:rsidP="00417345">
            <w:pPr>
              <w:pStyle w:val="Default"/>
              <w:rPr>
                <w:ins w:id="2584" w:author="Huy Duc. Nguyen" w:date="2017-08-29T13:51:00Z"/>
                <w:sz w:val="18"/>
                <w:szCs w:val="18"/>
              </w:rPr>
            </w:pPr>
          </w:p>
        </w:tc>
      </w:tr>
      <w:tr w:rsidR="00CF2CE2" w:rsidRPr="008D2250" w:rsidTr="008134D2">
        <w:trPr>
          <w:gridAfter w:val="1"/>
          <w:wAfter w:w="490" w:type="dxa"/>
          <w:trHeight w:val="204"/>
          <w:ins w:id="2585" w:author="Huy Duc. Nguyen" w:date="2017-08-29T13:51:00Z"/>
          <w:trPrChange w:id="2586" w:author="Huy Duc. Nguyen" w:date="2017-08-30T14:38:00Z">
            <w:trPr>
              <w:gridAfter w:val="1"/>
              <w:trHeight w:val="204"/>
            </w:trPr>
          </w:trPrChange>
        </w:trPr>
        <w:tc>
          <w:tcPr>
            <w:tcW w:w="625" w:type="dxa"/>
            <w:tcPrChange w:id="2587" w:author="Huy Duc. Nguyen" w:date="2017-08-30T14:38:00Z">
              <w:tcPr>
                <w:tcW w:w="625" w:type="dxa"/>
              </w:tcPr>
            </w:tcPrChange>
          </w:tcPr>
          <w:p w:rsidR="00CF2CE2" w:rsidRPr="008D2250" w:rsidRDefault="00CF2CE2" w:rsidP="00417345">
            <w:pPr>
              <w:pStyle w:val="Default"/>
              <w:rPr>
                <w:ins w:id="2588" w:author="Huy Duc. Nguyen" w:date="2017-08-29T13:51:00Z"/>
                <w:sz w:val="18"/>
                <w:szCs w:val="18"/>
              </w:rPr>
            </w:pPr>
          </w:p>
        </w:tc>
        <w:tc>
          <w:tcPr>
            <w:tcW w:w="1260" w:type="dxa"/>
            <w:tcPrChange w:id="2589" w:author="Huy Duc. Nguyen" w:date="2017-08-30T14:38:00Z">
              <w:tcPr>
                <w:tcW w:w="1260" w:type="dxa"/>
              </w:tcPr>
            </w:tcPrChange>
          </w:tcPr>
          <w:p w:rsidR="00CF2CE2" w:rsidRPr="008D2250" w:rsidRDefault="00CF2CE2" w:rsidP="00417345">
            <w:pPr>
              <w:pStyle w:val="Default"/>
              <w:rPr>
                <w:ins w:id="2590" w:author="Huy Duc. Nguyen" w:date="2017-08-29T13:51:00Z"/>
                <w:sz w:val="18"/>
                <w:szCs w:val="18"/>
              </w:rPr>
            </w:pPr>
            <w:ins w:id="2591" w:author="Huy Duc. Nguyen" w:date="2017-08-29T13:51:00Z">
              <w:r w:rsidRPr="00637ABD">
                <w:rPr>
                  <w:sz w:val="18"/>
                  <w:szCs w:val="18"/>
                </w:rPr>
                <w:t>Memory manager</w:t>
              </w:r>
            </w:ins>
          </w:p>
        </w:tc>
        <w:tc>
          <w:tcPr>
            <w:tcW w:w="5310" w:type="dxa"/>
            <w:gridSpan w:val="2"/>
            <w:tcPrChange w:id="2592" w:author="Huy Duc. Nguyen" w:date="2017-08-30T14:38:00Z">
              <w:tcPr>
                <w:tcW w:w="4950" w:type="dxa"/>
                <w:gridSpan w:val="2"/>
              </w:tcPr>
            </w:tcPrChange>
          </w:tcPr>
          <w:p w:rsidR="00CF2CE2" w:rsidRPr="00637ABD" w:rsidRDefault="00CF2CE2" w:rsidP="00CF2CE2">
            <w:pPr>
              <w:pStyle w:val="Default"/>
              <w:numPr>
                <w:ilvl w:val="0"/>
                <w:numId w:val="344"/>
              </w:numPr>
              <w:ind w:left="342" w:hanging="180"/>
              <w:rPr>
                <w:ins w:id="2593" w:author="Huy Duc. Nguyen" w:date="2017-08-29T13:51:00Z"/>
                <w:sz w:val="18"/>
                <w:szCs w:val="18"/>
              </w:rPr>
            </w:pPr>
            <w:ins w:id="2594" w:author="Huy Duc. Nguyen" w:date="2017-08-29T13:51:00Z">
              <w:r w:rsidRPr="00637ABD">
                <w:rPr>
                  <w:sz w:val="18"/>
                  <w:szCs w:val="18"/>
                </w:rPr>
                <w:t>Video Memory region with 32MB size</w:t>
              </w:r>
            </w:ins>
          </w:p>
          <w:p w:rsidR="00CF2CE2" w:rsidRPr="00637ABD" w:rsidRDefault="00CF2CE2" w:rsidP="00CF2CE2">
            <w:pPr>
              <w:pStyle w:val="Default"/>
              <w:numPr>
                <w:ilvl w:val="0"/>
                <w:numId w:val="344"/>
              </w:numPr>
              <w:ind w:left="342" w:hanging="180"/>
              <w:rPr>
                <w:ins w:id="2595" w:author="Huy Duc. Nguyen" w:date="2017-08-29T13:51:00Z"/>
                <w:sz w:val="18"/>
                <w:szCs w:val="18"/>
              </w:rPr>
            </w:pPr>
            <w:ins w:id="2596" w:author="Huy Duc. Nguyen" w:date="2017-08-29T13:51:00Z">
              <w:r w:rsidRPr="00637ABD">
                <w:rPr>
                  <w:sz w:val="18"/>
                  <w:szCs w:val="18"/>
                </w:rPr>
                <w:t xml:space="preserve">Cache functions support </w:t>
              </w:r>
            </w:ins>
          </w:p>
          <w:p w:rsidR="00CF2CE2" w:rsidRPr="00637ABD" w:rsidRDefault="00CF2CE2" w:rsidP="00CF2CE2">
            <w:pPr>
              <w:pStyle w:val="Default"/>
              <w:numPr>
                <w:ilvl w:val="0"/>
                <w:numId w:val="344"/>
              </w:numPr>
              <w:ind w:left="342" w:hanging="180"/>
              <w:rPr>
                <w:ins w:id="2597" w:author="Huy Duc. Nguyen" w:date="2017-08-29T13:51:00Z"/>
                <w:sz w:val="18"/>
                <w:szCs w:val="18"/>
              </w:rPr>
            </w:pPr>
            <w:ins w:id="2598" w:author="Huy Duc. Nguyen" w:date="2017-08-29T13:51:00Z">
              <w:r w:rsidRPr="00637ABD">
                <w:rPr>
                  <w:rFonts w:eastAsiaTheme="minorHAnsi"/>
                  <w:color w:val="auto"/>
                  <w:sz w:val="18"/>
                  <w:szCs w:val="18"/>
                  <w:lang w:eastAsia="en-US"/>
                </w:rPr>
                <w:t>No IPMMU support</w:t>
              </w:r>
            </w:ins>
          </w:p>
        </w:tc>
        <w:tc>
          <w:tcPr>
            <w:tcW w:w="1260" w:type="dxa"/>
            <w:tcPrChange w:id="2599" w:author="Huy Duc. Nguyen" w:date="2017-08-30T14:38:00Z">
              <w:tcPr>
                <w:tcW w:w="1350" w:type="dxa"/>
              </w:tcPr>
            </w:tcPrChange>
          </w:tcPr>
          <w:p w:rsidR="00CF2CE2" w:rsidRPr="008D2250" w:rsidRDefault="00CF2CE2" w:rsidP="00417345">
            <w:pPr>
              <w:pStyle w:val="Default"/>
              <w:rPr>
                <w:ins w:id="2600" w:author="Huy Duc. Nguyen" w:date="2017-08-29T13:51:00Z"/>
                <w:sz w:val="18"/>
                <w:szCs w:val="18"/>
              </w:rPr>
            </w:pPr>
          </w:p>
        </w:tc>
        <w:tc>
          <w:tcPr>
            <w:tcW w:w="1170" w:type="dxa"/>
            <w:tcPrChange w:id="2601" w:author="Huy Duc. Nguyen" w:date="2017-08-30T14:38:00Z">
              <w:tcPr>
                <w:tcW w:w="647" w:type="dxa"/>
              </w:tcPr>
            </w:tcPrChange>
          </w:tcPr>
          <w:p w:rsidR="00CF2CE2" w:rsidRPr="008D2250" w:rsidRDefault="00CF2CE2" w:rsidP="00417345">
            <w:pPr>
              <w:pStyle w:val="Default"/>
              <w:rPr>
                <w:ins w:id="2602" w:author="Huy Duc. Nguyen" w:date="2017-08-29T13:51:00Z"/>
                <w:sz w:val="18"/>
                <w:szCs w:val="18"/>
              </w:rPr>
            </w:pPr>
          </w:p>
        </w:tc>
      </w:tr>
      <w:tr w:rsidR="00CF2CE2" w:rsidRPr="008D2250" w:rsidTr="008134D2">
        <w:trPr>
          <w:gridAfter w:val="1"/>
          <w:wAfter w:w="490" w:type="dxa"/>
          <w:trHeight w:val="204"/>
          <w:ins w:id="2603" w:author="Huy Duc. Nguyen" w:date="2017-08-29T13:51:00Z"/>
          <w:trPrChange w:id="2604" w:author="Huy Duc. Nguyen" w:date="2017-08-30T14:38:00Z">
            <w:trPr>
              <w:gridAfter w:val="1"/>
              <w:trHeight w:val="204"/>
            </w:trPr>
          </w:trPrChange>
        </w:trPr>
        <w:tc>
          <w:tcPr>
            <w:tcW w:w="625" w:type="dxa"/>
            <w:tcPrChange w:id="2605" w:author="Huy Duc. Nguyen" w:date="2017-08-30T14:38:00Z">
              <w:tcPr>
                <w:tcW w:w="625" w:type="dxa"/>
              </w:tcPr>
            </w:tcPrChange>
          </w:tcPr>
          <w:p w:rsidR="00CF2CE2" w:rsidRPr="008D2250" w:rsidRDefault="00CF2CE2" w:rsidP="00417345">
            <w:pPr>
              <w:pStyle w:val="Default"/>
              <w:rPr>
                <w:ins w:id="2606" w:author="Huy Duc. Nguyen" w:date="2017-08-29T13:51:00Z"/>
                <w:sz w:val="18"/>
                <w:szCs w:val="18"/>
              </w:rPr>
            </w:pPr>
          </w:p>
        </w:tc>
        <w:tc>
          <w:tcPr>
            <w:tcW w:w="1260" w:type="dxa"/>
            <w:tcPrChange w:id="2607" w:author="Huy Duc. Nguyen" w:date="2017-08-30T14:38:00Z">
              <w:tcPr>
                <w:tcW w:w="1260" w:type="dxa"/>
              </w:tcPr>
            </w:tcPrChange>
          </w:tcPr>
          <w:p w:rsidR="00CF2CE2" w:rsidRPr="008D2250" w:rsidRDefault="00CF2CE2" w:rsidP="00417345">
            <w:pPr>
              <w:pStyle w:val="Default"/>
              <w:rPr>
                <w:ins w:id="2608" w:author="Huy Duc. Nguyen" w:date="2017-08-29T13:51:00Z"/>
                <w:sz w:val="18"/>
                <w:szCs w:val="18"/>
              </w:rPr>
            </w:pPr>
            <w:ins w:id="2609" w:author="Huy Duc. Nguyen" w:date="2017-08-29T13:51:00Z">
              <w:r w:rsidRPr="00637ABD">
                <w:rPr>
                  <w:sz w:val="18"/>
                  <w:szCs w:val="18"/>
                </w:rPr>
                <w:t>VSP module</w:t>
              </w:r>
            </w:ins>
          </w:p>
        </w:tc>
        <w:tc>
          <w:tcPr>
            <w:tcW w:w="5310" w:type="dxa"/>
            <w:gridSpan w:val="2"/>
            <w:tcPrChange w:id="2610" w:author="Huy Duc. Nguyen" w:date="2017-08-30T14:38:00Z">
              <w:tcPr>
                <w:tcW w:w="4950" w:type="dxa"/>
                <w:gridSpan w:val="2"/>
              </w:tcPr>
            </w:tcPrChange>
          </w:tcPr>
          <w:p w:rsidR="00CF2CE2" w:rsidRPr="00637ABD" w:rsidRDefault="00CF2CE2" w:rsidP="00CF2CE2">
            <w:pPr>
              <w:pStyle w:val="Default"/>
              <w:numPr>
                <w:ilvl w:val="0"/>
                <w:numId w:val="345"/>
              </w:numPr>
              <w:ind w:left="342" w:hanging="180"/>
              <w:rPr>
                <w:ins w:id="2611" w:author="Huy Duc. Nguyen" w:date="2017-08-29T13:51:00Z"/>
                <w:sz w:val="18"/>
                <w:szCs w:val="18"/>
              </w:rPr>
            </w:pPr>
            <w:ins w:id="2612" w:author="Huy Duc. Nguyen" w:date="2017-08-29T13:51:00Z">
              <w:r w:rsidRPr="00637ABD">
                <w:rPr>
                  <w:sz w:val="18"/>
                  <w:szCs w:val="18"/>
                </w:rPr>
                <w:t>1920x1080/60p(HDMI) with scale up 2 times</w:t>
              </w:r>
            </w:ins>
          </w:p>
          <w:p w:rsidR="00CF2CE2" w:rsidRPr="00637ABD" w:rsidRDefault="00CF2CE2" w:rsidP="00CF2CE2">
            <w:pPr>
              <w:pStyle w:val="Default"/>
              <w:numPr>
                <w:ilvl w:val="0"/>
                <w:numId w:val="345"/>
              </w:numPr>
              <w:ind w:left="342" w:hanging="180"/>
              <w:rPr>
                <w:ins w:id="2613" w:author="Huy Duc. Nguyen" w:date="2017-08-29T13:51:00Z"/>
                <w:sz w:val="18"/>
                <w:szCs w:val="18"/>
              </w:rPr>
            </w:pPr>
            <w:ins w:id="2614" w:author="Huy Duc. Nguyen" w:date="2017-08-29T13:51:00Z">
              <w:r w:rsidRPr="00637ABD">
                <w:rPr>
                  <w:sz w:val="18"/>
                  <w:szCs w:val="18"/>
                </w:rPr>
                <w:t>5 channels ( VSPI0, VSPI1, VSPI2 , VSPBD, VSPBC )</w:t>
              </w:r>
            </w:ins>
          </w:p>
          <w:p w:rsidR="00CF2CE2" w:rsidRPr="00637ABD" w:rsidRDefault="00CF2CE2" w:rsidP="00CF2CE2">
            <w:pPr>
              <w:pStyle w:val="Default"/>
              <w:numPr>
                <w:ilvl w:val="0"/>
                <w:numId w:val="345"/>
              </w:numPr>
              <w:ind w:left="342" w:hanging="180"/>
              <w:rPr>
                <w:ins w:id="2615" w:author="Huy Duc. Nguyen" w:date="2017-08-29T13:51:00Z"/>
                <w:sz w:val="18"/>
                <w:szCs w:val="18"/>
              </w:rPr>
            </w:pPr>
            <w:ins w:id="2616" w:author="Huy Duc. Nguyen" w:date="2017-08-29T13:51:00Z">
              <w:r w:rsidRPr="00637ABD">
                <w:rPr>
                  <w:rFonts w:eastAsiaTheme="minorHAnsi"/>
                  <w:color w:val="auto"/>
                  <w:sz w:val="18"/>
                  <w:szCs w:val="18"/>
                  <w:lang w:eastAsia="en-US"/>
                </w:rPr>
                <w:t>Support SRU/ UDS/ BRU/ HST/ HSI / LUT/ CLU ( Not yet )/ HGO/ HGT/ SHP/ RPF/ WPF</w:t>
              </w:r>
            </w:ins>
          </w:p>
        </w:tc>
        <w:tc>
          <w:tcPr>
            <w:tcW w:w="1260" w:type="dxa"/>
            <w:tcPrChange w:id="2617" w:author="Huy Duc. Nguyen" w:date="2017-08-30T14:38:00Z">
              <w:tcPr>
                <w:tcW w:w="1350" w:type="dxa"/>
              </w:tcPr>
            </w:tcPrChange>
          </w:tcPr>
          <w:p w:rsidR="00CF2CE2" w:rsidRPr="008D2250" w:rsidRDefault="00CF2CE2" w:rsidP="00417345">
            <w:pPr>
              <w:pStyle w:val="Default"/>
              <w:rPr>
                <w:ins w:id="2618" w:author="Huy Duc. Nguyen" w:date="2017-08-29T13:51:00Z"/>
                <w:sz w:val="18"/>
                <w:szCs w:val="18"/>
              </w:rPr>
            </w:pPr>
          </w:p>
        </w:tc>
        <w:tc>
          <w:tcPr>
            <w:tcW w:w="1170" w:type="dxa"/>
            <w:tcPrChange w:id="2619" w:author="Huy Duc. Nguyen" w:date="2017-08-30T14:38:00Z">
              <w:tcPr>
                <w:tcW w:w="647" w:type="dxa"/>
              </w:tcPr>
            </w:tcPrChange>
          </w:tcPr>
          <w:p w:rsidR="00CF2CE2" w:rsidRPr="008D2250" w:rsidRDefault="00CF2CE2" w:rsidP="00417345">
            <w:pPr>
              <w:pStyle w:val="Default"/>
              <w:rPr>
                <w:ins w:id="2620" w:author="Huy Duc. Nguyen" w:date="2017-08-29T13:51:00Z"/>
                <w:sz w:val="18"/>
                <w:szCs w:val="18"/>
              </w:rPr>
            </w:pPr>
          </w:p>
        </w:tc>
      </w:tr>
      <w:tr w:rsidR="00CF2CE2" w:rsidRPr="008D2250" w:rsidTr="008134D2">
        <w:trPr>
          <w:gridAfter w:val="1"/>
          <w:wAfter w:w="490" w:type="dxa"/>
          <w:trHeight w:val="823"/>
          <w:ins w:id="2621" w:author="Huy Duc. Nguyen" w:date="2017-08-29T13:51:00Z"/>
          <w:trPrChange w:id="2622" w:author="Huy Duc. Nguyen" w:date="2017-08-30T14:38:00Z">
            <w:trPr>
              <w:gridAfter w:val="1"/>
              <w:trHeight w:val="823"/>
            </w:trPr>
          </w:trPrChange>
        </w:trPr>
        <w:tc>
          <w:tcPr>
            <w:tcW w:w="625" w:type="dxa"/>
            <w:tcPrChange w:id="2623" w:author="Huy Duc. Nguyen" w:date="2017-08-30T14:38:00Z">
              <w:tcPr>
                <w:tcW w:w="625" w:type="dxa"/>
              </w:tcPr>
            </w:tcPrChange>
          </w:tcPr>
          <w:p w:rsidR="00CF2CE2" w:rsidRPr="008D2250" w:rsidRDefault="00CF2CE2" w:rsidP="00417345">
            <w:pPr>
              <w:pStyle w:val="Default"/>
              <w:rPr>
                <w:ins w:id="2624" w:author="Huy Duc. Nguyen" w:date="2017-08-29T13:51:00Z"/>
                <w:sz w:val="18"/>
                <w:szCs w:val="18"/>
              </w:rPr>
            </w:pPr>
          </w:p>
        </w:tc>
        <w:tc>
          <w:tcPr>
            <w:tcW w:w="1260" w:type="dxa"/>
            <w:tcPrChange w:id="2625" w:author="Huy Duc. Nguyen" w:date="2017-08-30T14:38:00Z">
              <w:tcPr>
                <w:tcW w:w="1260" w:type="dxa"/>
              </w:tcPr>
            </w:tcPrChange>
          </w:tcPr>
          <w:p w:rsidR="00CF2CE2" w:rsidRPr="008D2250" w:rsidRDefault="00CF2CE2" w:rsidP="00417345">
            <w:pPr>
              <w:pStyle w:val="Default"/>
              <w:rPr>
                <w:ins w:id="2626" w:author="Huy Duc. Nguyen" w:date="2017-08-29T13:51:00Z"/>
                <w:sz w:val="18"/>
                <w:szCs w:val="18"/>
              </w:rPr>
            </w:pPr>
            <w:ins w:id="2627" w:author="Huy Duc. Nguyen" w:date="2017-08-29T13:51:00Z">
              <w:r w:rsidRPr="00637ABD">
                <w:rPr>
                  <w:sz w:val="18"/>
                  <w:szCs w:val="18"/>
                </w:rPr>
                <w:t>OpenGL ES 3.1 Library</w:t>
              </w:r>
            </w:ins>
          </w:p>
        </w:tc>
        <w:tc>
          <w:tcPr>
            <w:tcW w:w="5310" w:type="dxa"/>
            <w:gridSpan w:val="2"/>
            <w:tcPrChange w:id="2628" w:author="Huy Duc. Nguyen" w:date="2017-08-30T14:38:00Z">
              <w:tcPr>
                <w:tcW w:w="4950" w:type="dxa"/>
                <w:gridSpan w:val="2"/>
              </w:tcPr>
            </w:tcPrChange>
          </w:tcPr>
          <w:p w:rsidR="00CF2CE2" w:rsidRPr="008D2250" w:rsidRDefault="00CF2CE2" w:rsidP="00CF2CE2">
            <w:pPr>
              <w:pStyle w:val="Default"/>
              <w:numPr>
                <w:ilvl w:val="0"/>
                <w:numId w:val="346"/>
              </w:numPr>
              <w:ind w:left="342" w:hanging="180"/>
              <w:rPr>
                <w:ins w:id="2629" w:author="Huy Duc. Nguyen" w:date="2017-08-29T13:51:00Z"/>
                <w:sz w:val="18"/>
                <w:szCs w:val="18"/>
              </w:rPr>
            </w:pPr>
            <w:ins w:id="2630" w:author="Huy Duc. Nguyen" w:date="2017-08-29T13:51:00Z">
              <w:r w:rsidRPr="00637ABD">
                <w:rPr>
                  <w:sz w:val="18"/>
                  <w:szCs w:val="18"/>
                </w:rPr>
                <w:t>GX6650/GX6250/GE7800/8XE 4ppc</w:t>
              </w:r>
            </w:ins>
          </w:p>
        </w:tc>
        <w:tc>
          <w:tcPr>
            <w:tcW w:w="1260" w:type="dxa"/>
            <w:tcPrChange w:id="2631" w:author="Huy Duc. Nguyen" w:date="2017-08-30T14:38:00Z">
              <w:tcPr>
                <w:tcW w:w="1350" w:type="dxa"/>
              </w:tcPr>
            </w:tcPrChange>
          </w:tcPr>
          <w:p w:rsidR="00CF2CE2" w:rsidRPr="008D2250" w:rsidRDefault="00CF2CE2" w:rsidP="00417345">
            <w:pPr>
              <w:pStyle w:val="Default"/>
              <w:rPr>
                <w:ins w:id="2632" w:author="Huy Duc. Nguyen" w:date="2017-08-29T13:51:00Z"/>
                <w:sz w:val="18"/>
                <w:szCs w:val="18"/>
              </w:rPr>
            </w:pPr>
          </w:p>
        </w:tc>
        <w:tc>
          <w:tcPr>
            <w:tcW w:w="1170" w:type="dxa"/>
            <w:tcPrChange w:id="2633" w:author="Huy Duc. Nguyen" w:date="2017-08-30T14:38:00Z">
              <w:tcPr>
                <w:tcW w:w="647" w:type="dxa"/>
              </w:tcPr>
            </w:tcPrChange>
          </w:tcPr>
          <w:p w:rsidR="00CF2CE2" w:rsidRPr="008D2250" w:rsidRDefault="00CF2CE2" w:rsidP="00417345">
            <w:pPr>
              <w:pStyle w:val="Default"/>
              <w:rPr>
                <w:ins w:id="2634" w:author="Huy Duc. Nguyen" w:date="2017-08-29T13:51:00Z"/>
                <w:sz w:val="18"/>
                <w:szCs w:val="18"/>
              </w:rPr>
            </w:pPr>
          </w:p>
        </w:tc>
      </w:tr>
      <w:tr w:rsidR="00CF2CE2" w:rsidRPr="008D2250" w:rsidTr="008134D2">
        <w:trPr>
          <w:gridAfter w:val="1"/>
          <w:wAfter w:w="490" w:type="dxa"/>
          <w:trHeight w:val="329"/>
          <w:ins w:id="2635" w:author="Huy Duc. Nguyen" w:date="2017-08-29T13:51:00Z"/>
          <w:trPrChange w:id="2636" w:author="Huy Duc. Nguyen" w:date="2017-08-30T14:38:00Z">
            <w:trPr>
              <w:gridAfter w:val="1"/>
              <w:trHeight w:val="329"/>
            </w:trPr>
          </w:trPrChange>
        </w:trPr>
        <w:tc>
          <w:tcPr>
            <w:tcW w:w="625" w:type="dxa"/>
            <w:tcPrChange w:id="2637" w:author="Huy Duc. Nguyen" w:date="2017-08-30T14:38:00Z">
              <w:tcPr>
                <w:tcW w:w="625" w:type="dxa"/>
              </w:tcPr>
            </w:tcPrChange>
          </w:tcPr>
          <w:p w:rsidR="00CF2CE2" w:rsidRPr="008D2250" w:rsidRDefault="00CF2CE2" w:rsidP="00417345">
            <w:pPr>
              <w:pStyle w:val="Default"/>
              <w:rPr>
                <w:ins w:id="2638" w:author="Huy Duc. Nguyen" w:date="2017-08-29T13:51:00Z"/>
                <w:sz w:val="18"/>
                <w:szCs w:val="18"/>
              </w:rPr>
            </w:pPr>
          </w:p>
        </w:tc>
        <w:tc>
          <w:tcPr>
            <w:tcW w:w="1260" w:type="dxa"/>
            <w:tcPrChange w:id="2639" w:author="Huy Duc. Nguyen" w:date="2017-08-30T14:38:00Z">
              <w:tcPr>
                <w:tcW w:w="1260" w:type="dxa"/>
              </w:tcPr>
            </w:tcPrChange>
          </w:tcPr>
          <w:p w:rsidR="00CF2CE2" w:rsidRPr="008D2250" w:rsidRDefault="00CF2CE2" w:rsidP="00417345">
            <w:pPr>
              <w:pStyle w:val="Default"/>
              <w:rPr>
                <w:ins w:id="2640" w:author="Huy Duc. Nguyen" w:date="2017-08-29T13:51:00Z"/>
                <w:sz w:val="18"/>
                <w:szCs w:val="18"/>
              </w:rPr>
            </w:pPr>
            <w:ins w:id="2641" w:author="Huy Duc. Nguyen" w:date="2017-08-29T13:51:00Z">
              <w:r w:rsidRPr="00637ABD">
                <w:rPr>
                  <w:sz w:val="18"/>
                  <w:szCs w:val="18"/>
                </w:rPr>
                <w:t xml:space="preserve">Support 2D GFX </w:t>
              </w:r>
            </w:ins>
          </w:p>
        </w:tc>
        <w:tc>
          <w:tcPr>
            <w:tcW w:w="5310" w:type="dxa"/>
            <w:gridSpan w:val="2"/>
            <w:tcPrChange w:id="2642" w:author="Huy Duc. Nguyen" w:date="2017-08-30T14:38:00Z">
              <w:tcPr>
                <w:tcW w:w="4950" w:type="dxa"/>
                <w:gridSpan w:val="2"/>
              </w:tcPr>
            </w:tcPrChange>
          </w:tcPr>
          <w:p w:rsidR="00CF2CE2" w:rsidRPr="008D2250" w:rsidRDefault="00CF2CE2" w:rsidP="00CF2CE2">
            <w:pPr>
              <w:pStyle w:val="Default"/>
              <w:numPr>
                <w:ilvl w:val="0"/>
                <w:numId w:val="346"/>
              </w:numPr>
              <w:ind w:left="342" w:hanging="180"/>
              <w:rPr>
                <w:ins w:id="2643" w:author="Huy Duc. Nguyen" w:date="2017-08-29T13:51:00Z"/>
                <w:sz w:val="18"/>
                <w:szCs w:val="18"/>
              </w:rPr>
            </w:pPr>
            <w:ins w:id="2644" w:author="Huy Duc. Nguyen" w:date="2017-08-29T13:51:00Z">
              <w:r>
                <w:rPr>
                  <w:sz w:val="18"/>
                  <w:szCs w:val="18"/>
                </w:rPr>
                <w:t>M3 only</w:t>
              </w:r>
            </w:ins>
          </w:p>
        </w:tc>
        <w:tc>
          <w:tcPr>
            <w:tcW w:w="1260" w:type="dxa"/>
            <w:tcPrChange w:id="2645" w:author="Huy Duc. Nguyen" w:date="2017-08-30T14:38:00Z">
              <w:tcPr>
                <w:tcW w:w="1350" w:type="dxa"/>
              </w:tcPr>
            </w:tcPrChange>
          </w:tcPr>
          <w:p w:rsidR="00CF2CE2" w:rsidRPr="008D2250" w:rsidRDefault="00CF2CE2" w:rsidP="00417345">
            <w:pPr>
              <w:pStyle w:val="Default"/>
              <w:rPr>
                <w:ins w:id="2646" w:author="Huy Duc. Nguyen" w:date="2017-08-29T13:51:00Z"/>
                <w:sz w:val="18"/>
                <w:szCs w:val="18"/>
              </w:rPr>
            </w:pPr>
          </w:p>
        </w:tc>
        <w:tc>
          <w:tcPr>
            <w:tcW w:w="1170" w:type="dxa"/>
            <w:tcPrChange w:id="2647" w:author="Huy Duc. Nguyen" w:date="2017-08-30T14:38:00Z">
              <w:tcPr>
                <w:tcW w:w="647" w:type="dxa"/>
              </w:tcPr>
            </w:tcPrChange>
          </w:tcPr>
          <w:p w:rsidR="00CF2CE2" w:rsidRPr="008D2250" w:rsidRDefault="00CF2CE2" w:rsidP="00417345">
            <w:pPr>
              <w:pStyle w:val="Default"/>
              <w:rPr>
                <w:ins w:id="2648" w:author="Huy Duc. Nguyen" w:date="2017-08-29T13:51:00Z"/>
                <w:sz w:val="18"/>
                <w:szCs w:val="18"/>
              </w:rPr>
            </w:pPr>
          </w:p>
        </w:tc>
      </w:tr>
      <w:tr w:rsidR="00CF2CE2" w:rsidRPr="008D2250" w:rsidTr="008134D2">
        <w:trPr>
          <w:gridAfter w:val="1"/>
          <w:wAfter w:w="490" w:type="dxa"/>
          <w:trHeight w:val="80"/>
          <w:ins w:id="2649" w:author="Huy Duc. Nguyen" w:date="2017-08-29T13:51:00Z"/>
          <w:trPrChange w:id="2650" w:author="Huy Duc. Nguyen" w:date="2017-08-30T14:38:00Z">
            <w:trPr>
              <w:gridAfter w:val="1"/>
              <w:trHeight w:val="80"/>
            </w:trPr>
          </w:trPrChange>
        </w:trPr>
        <w:tc>
          <w:tcPr>
            <w:tcW w:w="625" w:type="dxa"/>
            <w:tcPrChange w:id="2651" w:author="Huy Duc. Nguyen" w:date="2017-08-30T14:38:00Z">
              <w:tcPr>
                <w:tcW w:w="625" w:type="dxa"/>
              </w:tcPr>
            </w:tcPrChange>
          </w:tcPr>
          <w:p w:rsidR="00CF2CE2" w:rsidRPr="008D2250" w:rsidRDefault="00CF2CE2" w:rsidP="00417345">
            <w:pPr>
              <w:pStyle w:val="Default"/>
              <w:rPr>
                <w:ins w:id="2652" w:author="Huy Duc. Nguyen" w:date="2017-08-29T13:51:00Z"/>
                <w:sz w:val="18"/>
                <w:szCs w:val="18"/>
              </w:rPr>
            </w:pPr>
          </w:p>
        </w:tc>
        <w:tc>
          <w:tcPr>
            <w:tcW w:w="1260" w:type="dxa"/>
            <w:tcPrChange w:id="2653" w:author="Huy Duc. Nguyen" w:date="2017-08-30T14:38:00Z">
              <w:tcPr>
                <w:tcW w:w="1260" w:type="dxa"/>
              </w:tcPr>
            </w:tcPrChange>
          </w:tcPr>
          <w:p w:rsidR="00CF2CE2" w:rsidRPr="008D2250" w:rsidRDefault="00CF2CE2" w:rsidP="00417345">
            <w:pPr>
              <w:pStyle w:val="Default"/>
              <w:rPr>
                <w:ins w:id="2654" w:author="Huy Duc. Nguyen" w:date="2017-08-29T13:51:00Z"/>
                <w:sz w:val="18"/>
                <w:szCs w:val="18"/>
              </w:rPr>
            </w:pPr>
            <w:ins w:id="2655" w:author="Huy Duc. Nguyen" w:date="2017-08-29T13:51:00Z">
              <w:r w:rsidRPr="00DC521A">
                <w:rPr>
                  <w:sz w:val="18"/>
                  <w:szCs w:val="18"/>
                </w:rPr>
                <w:t>IMR support</w:t>
              </w:r>
            </w:ins>
          </w:p>
        </w:tc>
        <w:tc>
          <w:tcPr>
            <w:tcW w:w="5310" w:type="dxa"/>
            <w:gridSpan w:val="2"/>
            <w:tcPrChange w:id="2656" w:author="Huy Duc. Nguyen" w:date="2017-08-30T14:38:00Z">
              <w:tcPr>
                <w:tcW w:w="4950" w:type="dxa"/>
                <w:gridSpan w:val="2"/>
              </w:tcPr>
            </w:tcPrChange>
          </w:tcPr>
          <w:p w:rsidR="00CF2CE2" w:rsidRPr="008D2250" w:rsidRDefault="00CF2CE2" w:rsidP="00417345">
            <w:pPr>
              <w:pStyle w:val="Default"/>
              <w:rPr>
                <w:ins w:id="2657" w:author="Huy Duc. Nguyen" w:date="2017-08-29T13:51:00Z"/>
                <w:sz w:val="18"/>
                <w:szCs w:val="18"/>
              </w:rPr>
            </w:pPr>
          </w:p>
        </w:tc>
        <w:tc>
          <w:tcPr>
            <w:tcW w:w="1260" w:type="dxa"/>
            <w:tcPrChange w:id="2658" w:author="Huy Duc. Nguyen" w:date="2017-08-30T14:38:00Z">
              <w:tcPr>
                <w:tcW w:w="1350" w:type="dxa"/>
              </w:tcPr>
            </w:tcPrChange>
          </w:tcPr>
          <w:p w:rsidR="00CF2CE2" w:rsidRPr="008D2250" w:rsidRDefault="00CF2CE2" w:rsidP="00417345">
            <w:pPr>
              <w:pStyle w:val="Default"/>
              <w:rPr>
                <w:ins w:id="2659" w:author="Huy Duc. Nguyen" w:date="2017-08-29T13:51:00Z"/>
                <w:sz w:val="18"/>
                <w:szCs w:val="18"/>
              </w:rPr>
            </w:pPr>
          </w:p>
        </w:tc>
        <w:tc>
          <w:tcPr>
            <w:tcW w:w="1170" w:type="dxa"/>
            <w:tcPrChange w:id="2660" w:author="Huy Duc. Nguyen" w:date="2017-08-30T14:38:00Z">
              <w:tcPr>
                <w:tcW w:w="647" w:type="dxa"/>
              </w:tcPr>
            </w:tcPrChange>
          </w:tcPr>
          <w:p w:rsidR="00CF2CE2" w:rsidRPr="008D2250" w:rsidRDefault="00CF2CE2" w:rsidP="00417345">
            <w:pPr>
              <w:pStyle w:val="Default"/>
              <w:rPr>
                <w:ins w:id="2661" w:author="Huy Duc. Nguyen" w:date="2017-08-29T13:51:00Z"/>
                <w:sz w:val="18"/>
                <w:szCs w:val="18"/>
              </w:rPr>
            </w:pPr>
          </w:p>
        </w:tc>
      </w:tr>
      <w:tr w:rsidR="00CF2CE2" w:rsidRPr="008D2250" w:rsidTr="008134D2">
        <w:trPr>
          <w:gridAfter w:val="1"/>
          <w:wAfter w:w="490" w:type="dxa"/>
          <w:trHeight w:val="80"/>
          <w:ins w:id="2662" w:author="Huy Duc. Nguyen" w:date="2017-08-29T13:51:00Z"/>
          <w:trPrChange w:id="2663" w:author="Huy Duc. Nguyen" w:date="2017-08-30T14:38:00Z">
            <w:trPr>
              <w:gridAfter w:val="1"/>
              <w:trHeight w:val="80"/>
            </w:trPr>
          </w:trPrChange>
        </w:trPr>
        <w:tc>
          <w:tcPr>
            <w:tcW w:w="625" w:type="dxa"/>
            <w:tcPrChange w:id="2664" w:author="Huy Duc. Nguyen" w:date="2017-08-30T14:38:00Z">
              <w:tcPr>
                <w:tcW w:w="625" w:type="dxa"/>
              </w:tcPr>
            </w:tcPrChange>
          </w:tcPr>
          <w:p w:rsidR="00CF2CE2" w:rsidRPr="008D2250" w:rsidRDefault="00CF2CE2" w:rsidP="00417345">
            <w:pPr>
              <w:pStyle w:val="Default"/>
              <w:rPr>
                <w:ins w:id="2665" w:author="Huy Duc. Nguyen" w:date="2017-08-29T13:51:00Z"/>
                <w:sz w:val="18"/>
                <w:szCs w:val="18"/>
              </w:rPr>
            </w:pPr>
          </w:p>
        </w:tc>
        <w:tc>
          <w:tcPr>
            <w:tcW w:w="1260" w:type="dxa"/>
            <w:tcPrChange w:id="2666" w:author="Huy Duc. Nguyen" w:date="2017-08-30T14:38:00Z">
              <w:tcPr>
                <w:tcW w:w="1260" w:type="dxa"/>
              </w:tcPr>
            </w:tcPrChange>
          </w:tcPr>
          <w:p w:rsidR="00CF2CE2" w:rsidRPr="008D2250" w:rsidRDefault="00CF2CE2" w:rsidP="00417345">
            <w:pPr>
              <w:pStyle w:val="Default"/>
              <w:rPr>
                <w:ins w:id="2667" w:author="Huy Duc. Nguyen" w:date="2017-08-29T13:51:00Z"/>
                <w:sz w:val="18"/>
                <w:szCs w:val="18"/>
              </w:rPr>
            </w:pPr>
            <w:ins w:id="2668" w:author="Huy Duc. Nguyen" w:date="2017-08-29T13:51:00Z">
              <w:r w:rsidRPr="00DC521A">
                <w:rPr>
                  <w:sz w:val="18"/>
                  <w:szCs w:val="18"/>
                </w:rPr>
                <w:t>QoS support</w:t>
              </w:r>
            </w:ins>
          </w:p>
        </w:tc>
        <w:tc>
          <w:tcPr>
            <w:tcW w:w="5310" w:type="dxa"/>
            <w:gridSpan w:val="2"/>
            <w:tcPrChange w:id="2669" w:author="Huy Duc. Nguyen" w:date="2017-08-30T14:38:00Z">
              <w:tcPr>
                <w:tcW w:w="4950" w:type="dxa"/>
                <w:gridSpan w:val="2"/>
              </w:tcPr>
            </w:tcPrChange>
          </w:tcPr>
          <w:p w:rsidR="00CF2CE2" w:rsidRPr="008D2250" w:rsidRDefault="00CF2CE2" w:rsidP="00417345">
            <w:pPr>
              <w:pStyle w:val="Default"/>
              <w:rPr>
                <w:ins w:id="2670" w:author="Huy Duc. Nguyen" w:date="2017-08-29T13:51:00Z"/>
                <w:sz w:val="18"/>
                <w:szCs w:val="18"/>
              </w:rPr>
            </w:pPr>
          </w:p>
        </w:tc>
        <w:tc>
          <w:tcPr>
            <w:tcW w:w="1260" w:type="dxa"/>
            <w:tcPrChange w:id="2671" w:author="Huy Duc. Nguyen" w:date="2017-08-30T14:38:00Z">
              <w:tcPr>
                <w:tcW w:w="1350" w:type="dxa"/>
              </w:tcPr>
            </w:tcPrChange>
          </w:tcPr>
          <w:p w:rsidR="00CF2CE2" w:rsidRPr="008D2250" w:rsidRDefault="00CF2CE2" w:rsidP="00417345">
            <w:pPr>
              <w:pStyle w:val="Default"/>
              <w:rPr>
                <w:ins w:id="2672" w:author="Huy Duc. Nguyen" w:date="2017-08-29T13:51:00Z"/>
                <w:sz w:val="18"/>
                <w:szCs w:val="18"/>
              </w:rPr>
            </w:pPr>
          </w:p>
        </w:tc>
        <w:tc>
          <w:tcPr>
            <w:tcW w:w="1170" w:type="dxa"/>
            <w:tcPrChange w:id="2673" w:author="Huy Duc. Nguyen" w:date="2017-08-30T14:38:00Z">
              <w:tcPr>
                <w:tcW w:w="647" w:type="dxa"/>
              </w:tcPr>
            </w:tcPrChange>
          </w:tcPr>
          <w:p w:rsidR="00CF2CE2" w:rsidRPr="008D2250" w:rsidRDefault="00CF2CE2" w:rsidP="00417345">
            <w:pPr>
              <w:pStyle w:val="Default"/>
              <w:rPr>
                <w:ins w:id="2674" w:author="Huy Duc. Nguyen" w:date="2017-08-29T13:51:00Z"/>
                <w:sz w:val="18"/>
                <w:szCs w:val="18"/>
              </w:rPr>
            </w:pPr>
          </w:p>
        </w:tc>
      </w:tr>
      <w:tr w:rsidR="00CF2CE2" w:rsidRPr="008D2250" w:rsidTr="008134D2">
        <w:trPr>
          <w:gridAfter w:val="1"/>
          <w:wAfter w:w="490" w:type="dxa"/>
          <w:trHeight w:val="204"/>
          <w:ins w:id="2675" w:author="Huy Duc. Nguyen" w:date="2017-08-29T13:51:00Z"/>
          <w:trPrChange w:id="2676" w:author="Huy Duc. Nguyen" w:date="2017-08-30T14:38:00Z">
            <w:trPr>
              <w:gridAfter w:val="1"/>
              <w:trHeight w:val="204"/>
            </w:trPr>
          </w:trPrChange>
        </w:trPr>
        <w:tc>
          <w:tcPr>
            <w:tcW w:w="625" w:type="dxa"/>
            <w:tcPrChange w:id="2677" w:author="Huy Duc. Nguyen" w:date="2017-08-30T14:38:00Z">
              <w:tcPr>
                <w:tcW w:w="625" w:type="dxa"/>
              </w:tcPr>
            </w:tcPrChange>
          </w:tcPr>
          <w:p w:rsidR="00CF2CE2" w:rsidRPr="008D2250" w:rsidRDefault="00CF2CE2" w:rsidP="00417345">
            <w:pPr>
              <w:pStyle w:val="Default"/>
              <w:rPr>
                <w:ins w:id="2678" w:author="Huy Duc. Nguyen" w:date="2017-08-29T13:51:00Z"/>
                <w:sz w:val="18"/>
                <w:szCs w:val="18"/>
              </w:rPr>
            </w:pPr>
          </w:p>
        </w:tc>
        <w:tc>
          <w:tcPr>
            <w:tcW w:w="1260" w:type="dxa"/>
            <w:tcPrChange w:id="2679" w:author="Huy Duc. Nguyen" w:date="2017-08-30T14:38:00Z">
              <w:tcPr>
                <w:tcW w:w="1260" w:type="dxa"/>
              </w:tcPr>
            </w:tcPrChange>
          </w:tcPr>
          <w:p w:rsidR="00CF2CE2" w:rsidRPr="00DC521A" w:rsidRDefault="00CF2CE2" w:rsidP="00417345">
            <w:pPr>
              <w:pStyle w:val="Default"/>
              <w:rPr>
                <w:ins w:id="2680" w:author="Huy Duc. Nguyen" w:date="2017-08-29T13:51:00Z"/>
                <w:sz w:val="18"/>
                <w:szCs w:val="18"/>
              </w:rPr>
            </w:pPr>
            <w:ins w:id="2681" w:author="Huy Duc. Nguyen" w:date="2017-08-29T13:51:00Z">
              <w:r w:rsidRPr="00DC521A">
                <w:rPr>
                  <w:sz w:val="18"/>
                  <w:szCs w:val="18"/>
                </w:rPr>
                <w:t>I2C support</w:t>
              </w:r>
            </w:ins>
          </w:p>
        </w:tc>
        <w:tc>
          <w:tcPr>
            <w:tcW w:w="5310" w:type="dxa"/>
            <w:gridSpan w:val="2"/>
            <w:tcPrChange w:id="2682" w:author="Huy Duc. Nguyen" w:date="2017-08-30T14:38:00Z">
              <w:tcPr>
                <w:tcW w:w="4950" w:type="dxa"/>
                <w:gridSpan w:val="2"/>
              </w:tcPr>
            </w:tcPrChange>
          </w:tcPr>
          <w:p w:rsidR="00CF2CE2" w:rsidRPr="00DC521A" w:rsidRDefault="00CF2CE2" w:rsidP="00CF2CE2">
            <w:pPr>
              <w:pStyle w:val="Default"/>
              <w:numPr>
                <w:ilvl w:val="0"/>
                <w:numId w:val="346"/>
              </w:numPr>
              <w:ind w:left="342" w:hanging="180"/>
              <w:rPr>
                <w:ins w:id="2683" w:author="Huy Duc. Nguyen" w:date="2017-08-29T13:51:00Z"/>
                <w:sz w:val="18"/>
                <w:szCs w:val="18"/>
              </w:rPr>
            </w:pPr>
            <w:ins w:id="2684" w:author="Huy Duc. Nguyen" w:date="2017-08-29T13:51:00Z">
              <w:r>
                <w:rPr>
                  <w:sz w:val="18"/>
                  <w:szCs w:val="18"/>
                </w:rPr>
                <w:t>Wi</w:t>
              </w:r>
              <w:r w:rsidRPr="00DC521A">
                <w:rPr>
                  <w:sz w:val="18"/>
                  <w:szCs w:val="18"/>
                </w:rPr>
                <w:t>th master mode, slave mode ( not yet )</w:t>
              </w:r>
            </w:ins>
          </w:p>
          <w:p w:rsidR="00CF2CE2" w:rsidRPr="00DC521A" w:rsidRDefault="00CF2CE2" w:rsidP="00CF2CE2">
            <w:pPr>
              <w:pStyle w:val="Default"/>
              <w:numPr>
                <w:ilvl w:val="0"/>
                <w:numId w:val="346"/>
              </w:numPr>
              <w:ind w:left="342" w:hanging="180"/>
              <w:rPr>
                <w:ins w:id="2685" w:author="Huy Duc. Nguyen" w:date="2017-08-29T13:51:00Z"/>
                <w:sz w:val="18"/>
                <w:szCs w:val="18"/>
              </w:rPr>
            </w:pPr>
            <w:ins w:id="2686" w:author="Huy Duc. Nguyen" w:date="2017-08-29T13:51:00Z">
              <w:r w:rsidRPr="00DC521A">
                <w:rPr>
                  <w:sz w:val="18"/>
                  <w:szCs w:val="18"/>
                </w:rPr>
                <w:t>MAX bit rate:400kbps</w:t>
              </w:r>
            </w:ins>
          </w:p>
          <w:p w:rsidR="00CF2CE2" w:rsidRPr="00DC521A" w:rsidRDefault="00CF2CE2" w:rsidP="00CF2CE2">
            <w:pPr>
              <w:pStyle w:val="Default"/>
              <w:numPr>
                <w:ilvl w:val="0"/>
                <w:numId w:val="346"/>
              </w:numPr>
              <w:ind w:left="342" w:hanging="180"/>
              <w:rPr>
                <w:ins w:id="2687" w:author="Huy Duc. Nguyen" w:date="2017-08-29T13:51:00Z"/>
                <w:sz w:val="18"/>
                <w:szCs w:val="18"/>
              </w:rPr>
            </w:pPr>
            <w:ins w:id="2688" w:author="Huy Duc. Nguyen" w:date="2017-08-29T13:51:00Z">
              <w:r w:rsidRPr="00DC521A">
                <w:rPr>
                  <w:rFonts w:eastAsiaTheme="minorHAnsi"/>
                  <w:color w:val="auto"/>
                  <w:sz w:val="18"/>
                  <w:szCs w:val="18"/>
                  <w:lang w:eastAsia="en-US"/>
                </w:rPr>
                <w:t>Target device: Video Decoder(ADV7284)  + SSI CODEC(AK4643)</w:t>
              </w:r>
            </w:ins>
          </w:p>
        </w:tc>
        <w:tc>
          <w:tcPr>
            <w:tcW w:w="1260" w:type="dxa"/>
            <w:tcPrChange w:id="2689" w:author="Huy Duc. Nguyen" w:date="2017-08-30T14:38:00Z">
              <w:tcPr>
                <w:tcW w:w="1350" w:type="dxa"/>
              </w:tcPr>
            </w:tcPrChange>
          </w:tcPr>
          <w:p w:rsidR="00CF2CE2" w:rsidRPr="008D2250" w:rsidRDefault="00CF2CE2" w:rsidP="00417345">
            <w:pPr>
              <w:pStyle w:val="Default"/>
              <w:rPr>
                <w:ins w:id="2690" w:author="Huy Duc. Nguyen" w:date="2017-08-29T13:51:00Z"/>
                <w:sz w:val="18"/>
                <w:szCs w:val="18"/>
              </w:rPr>
            </w:pPr>
          </w:p>
        </w:tc>
        <w:tc>
          <w:tcPr>
            <w:tcW w:w="1170" w:type="dxa"/>
            <w:tcPrChange w:id="2691" w:author="Huy Duc. Nguyen" w:date="2017-08-30T14:38:00Z">
              <w:tcPr>
                <w:tcW w:w="647" w:type="dxa"/>
              </w:tcPr>
            </w:tcPrChange>
          </w:tcPr>
          <w:p w:rsidR="00CF2CE2" w:rsidRPr="008D2250" w:rsidRDefault="00CF2CE2" w:rsidP="00417345">
            <w:pPr>
              <w:pStyle w:val="Default"/>
              <w:rPr>
                <w:ins w:id="2692" w:author="Huy Duc. Nguyen" w:date="2017-08-29T13:51:00Z"/>
                <w:sz w:val="18"/>
                <w:szCs w:val="18"/>
              </w:rPr>
            </w:pPr>
          </w:p>
        </w:tc>
      </w:tr>
      <w:tr w:rsidR="00CF2CE2" w:rsidRPr="008D2250" w:rsidTr="008134D2">
        <w:trPr>
          <w:gridAfter w:val="1"/>
          <w:wAfter w:w="490" w:type="dxa"/>
          <w:trHeight w:val="80"/>
          <w:ins w:id="2693" w:author="Huy Duc. Nguyen" w:date="2017-08-29T13:51:00Z"/>
          <w:trPrChange w:id="2694" w:author="Huy Duc. Nguyen" w:date="2017-08-30T14:38:00Z">
            <w:trPr>
              <w:gridAfter w:val="1"/>
              <w:trHeight w:val="80"/>
            </w:trPr>
          </w:trPrChange>
        </w:trPr>
        <w:tc>
          <w:tcPr>
            <w:tcW w:w="625" w:type="dxa"/>
            <w:tcPrChange w:id="2695" w:author="Huy Duc. Nguyen" w:date="2017-08-30T14:38:00Z">
              <w:tcPr>
                <w:tcW w:w="625" w:type="dxa"/>
              </w:tcPr>
            </w:tcPrChange>
          </w:tcPr>
          <w:p w:rsidR="00CF2CE2" w:rsidRPr="008D2250" w:rsidRDefault="00CF2CE2" w:rsidP="00417345">
            <w:pPr>
              <w:pStyle w:val="Default"/>
              <w:rPr>
                <w:ins w:id="2696" w:author="Huy Duc. Nguyen" w:date="2017-08-29T13:51:00Z"/>
                <w:sz w:val="18"/>
                <w:szCs w:val="18"/>
              </w:rPr>
            </w:pPr>
          </w:p>
        </w:tc>
        <w:tc>
          <w:tcPr>
            <w:tcW w:w="1260" w:type="dxa"/>
            <w:tcPrChange w:id="2697" w:author="Huy Duc. Nguyen" w:date="2017-08-30T14:38:00Z">
              <w:tcPr>
                <w:tcW w:w="1260" w:type="dxa"/>
              </w:tcPr>
            </w:tcPrChange>
          </w:tcPr>
          <w:p w:rsidR="00CF2CE2" w:rsidRPr="008D2250" w:rsidRDefault="00CF2CE2" w:rsidP="00417345">
            <w:pPr>
              <w:pStyle w:val="Default"/>
              <w:rPr>
                <w:ins w:id="2698" w:author="Huy Duc. Nguyen" w:date="2017-08-29T13:51:00Z"/>
                <w:sz w:val="18"/>
                <w:szCs w:val="18"/>
              </w:rPr>
            </w:pPr>
            <w:ins w:id="2699" w:author="Huy Duc. Nguyen" w:date="2017-08-29T13:51:00Z">
              <w:r w:rsidRPr="00DC521A">
                <w:rPr>
                  <w:sz w:val="18"/>
                  <w:szCs w:val="18"/>
                </w:rPr>
                <w:t>Audio support</w:t>
              </w:r>
            </w:ins>
          </w:p>
        </w:tc>
        <w:tc>
          <w:tcPr>
            <w:tcW w:w="5310" w:type="dxa"/>
            <w:gridSpan w:val="2"/>
            <w:tcPrChange w:id="2700" w:author="Huy Duc. Nguyen" w:date="2017-08-30T14:38:00Z">
              <w:tcPr>
                <w:tcW w:w="4950" w:type="dxa"/>
                <w:gridSpan w:val="2"/>
              </w:tcPr>
            </w:tcPrChange>
          </w:tcPr>
          <w:p w:rsidR="00CF2CE2" w:rsidRPr="00DC521A" w:rsidRDefault="00CF2CE2" w:rsidP="00CF2CE2">
            <w:pPr>
              <w:pStyle w:val="Default"/>
              <w:numPr>
                <w:ilvl w:val="0"/>
                <w:numId w:val="347"/>
              </w:numPr>
              <w:ind w:left="342" w:hanging="180"/>
              <w:rPr>
                <w:ins w:id="2701" w:author="Huy Duc. Nguyen" w:date="2017-08-29T13:51:00Z"/>
                <w:sz w:val="18"/>
                <w:szCs w:val="18"/>
              </w:rPr>
            </w:pPr>
            <w:ins w:id="2702" w:author="Huy Duc. Nguyen" w:date="2017-08-29T13:51:00Z">
              <w:r w:rsidRPr="00DC521A">
                <w:rPr>
                  <w:sz w:val="18"/>
                  <w:szCs w:val="18"/>
                </w:rPr>
                <w:t>Supports up to 10 SCU channels in independent mode</w:t>
              </w:r>
            </w:ins>
          </w:p>
          <w:p w:rsidR="00CF2CE2" w:rsidRPr="00DC521A" w:rsidRDefault="00CF2CE2" w:rsidP="00CF2CE2">
            <w:pPr>
              <w:pStyle w:val="Default"/>
              <w:numPr>
                <w:ilvl w:val="0"/>
                <w:numId w:val="347"/>
              </w:numPr>
              <w:ind w:left="342" w:hanging="180"/>
              <w:rPr>
                <w:ins w:id="2703" w:author="Huy Duc. Nguyen" w:date="2017-08-29T13:51:00Z"/>
                <w:sz w:val="18"/>
                <w:szCs w:val="18"/>
              </w:rPr>
            </w:pPr>
            <w:ins w:id="2704" w:author="Huy Duc. Nguyen" w:date="2017-08-29T13:51:00Z">
              <w:r w:rsidRPr="00DC521A">
                <w:rPr>
                  <w:sz w:val="18"/>
                  <w:szCs w:val="18"/>
                </w:rPr>
                <w:t>16 bit audio samples</w:t>
              </w:r>
            </w:ins>
          </w:p>
          <w:p w:rsidR="00CF2CE2" w:rsidRPr="00DC521A" w:rsidRDefault="00CF2CE2" w:rsidP="00CF2CE2">
            <w:pPr>
              <w:pStyle w:val="Default"/>
              <w:numPr>
                <w:ilvl w:val="0"/>
                <w:numId w:val="347"/>
              </w:numPr>
              <w:ind w:left="342" w:hanging="180"/>
              <w:rPr>
                <w:ins w:id="2705" w:author="Huy Duc. Nguyen" w:date="2017-08-29T13:51:00Z"/>
                <w:sz w:val="18"/>
                <w:szCs w:val="18"/>
              </w:rPr>
            </w:pPr>
            <w:ins w:id="2706" w:author="Huy Duc. Nguyen" w:date="2017-08-29T13:51:00Z">
              <w:r w:rsidRPr="00DC521A">
                <w:rPr>
                  <w:sz w:val="18"/>
                  <w:szCs w:val="18"/>
                </w:rPr>
                <w:t>2 audio channels</w:t>
              </w:r>
            </w:ins>
          </w:p>
          <w:p w:rsidR="00CF2CE2" w:rsidRPr="00DC521A" w:rsidRDefault="00CF2CE2" w:rsidP="00CF2CE2">
            <w:pPr>
              <w:pStyle w:val="Default"/>
              <w:numPr>
                <w:ilvl w:val="0"/>
                <w:numId w:val="347"/>
              </w:numPr>
              <w:ind w:left="342" w:hanging="180"/>
              <w:rPr>
                <w:ins w:id="2707" w:author="Huy Duc. Nguyen" w:date="2017-08-29T13:51:00Z"/>
                <w:sz w:val="18"/>
                <w:szCs w:val="18"/>
              </w:rPr>
            </w:pPr>
            <w:ins w:id="2708" w:author="Huy Duc. Nguyen" w:date="2017-08-29T13:51:00Z">
              <w:r w:rsidRPr="00DC521A">
                <w:rPr>
                  <w:sz w:val="18"/>
                  <w:szCs w:val="18"/>
                </w:rPr>
                <w:t>Uses Audio-DMAC for memory to SCU data transfer</w:t>
              </w:r>
            </w:ins>
          </w:p>
          <w:p w:rsidR="00CF2CE2" w:rsidRPr="00DC521A" w:rsidRDefault="00CF2CE2" w:rsidP="00CF2CE2">
            <w:pPr>
              <w:pStyle w:val="Default"/>
              <w:numPr>
                <w:ilvl w:val="0"/>
                <w:numId w:val="347"/>
              </w:numPr>
              <w:ind w:left="342" w:hanging="180"/>
              <w:rPr>
                <w:ins w:id="2709" w:author="Huy Duc. Nguyen" w:date="2017-08-29T13:51:00Z"/>
                <w:sz w:val="18"/>
                <w:szCs w:val="18"/>
              </w:rPr>
            </w:pPr>
            <w:ins w:id="2710" w:author="Huy Duc. Nguyen" w:date="2017-08-29T13:51:00Z">
              <w:r w:rsidRPr="00DC521A">
                <w:rPr>
                  <w:sz w:val="18"/>
                  <w:szCs w:val="18"/>
                </w:rPr>
                <w:t>Supports Audio-DMAC for SCU and SSI data transfer</w:t>
              </w:r>
            </w:ins>
          </w:p>
          <w:p w:rsidR="00CF2CE2" w:rsidRPr="00DC521A" w:rsidRDefault="00CF2CE2" w:rsidP="00CF2CE2">
            <w:pPr>
              <w:pStyle w:val="Default"/>
              <w:numPr>
                <w:ilvl w:val="0"/>
                <w:numId w:val="347"/>
              </w:numPr>
              <w:ind w:left="342" w:hanging="180"/>
              <w:rPr>
                <w:ins w:id="2711" w:author="Huy Duc. Nguyen" w:date="2017-08-29T13:51:00Z"/>
                <w:sz w:val="18"/>
                <w:szCs w:val="18"/>
              </w:rPr>
            </w:pPr>
            <w:ins w:id="2712" w:author="Huy Duc. Nguyen" w:date="2017-08-29T13:51:00Z">
              <w:r w:rsidRPr="00DC521A">
                <w:rPr>
                  <w:sz w:val="18"/>
                  <w:szCs w:val="18"/>
                </w:rPr>
                <w:t>Supports DMAPP for SCU and SSI data transfer</w:t>
              </w:r>
            </w:ins>
          </w:p>
          <w:p w:rsidR="00CF2CE2" w:rsidRPr="00DC521A" w:rsidRDefault="00CF2CE2" w:rsidP="00CF2CE2">
            <w:pPr>
              <w:pStyle w:val="Default"/>
              <w:numPr>
                <w:ilvl w:val="0"/>
                <w:numId w:val="347"/>
              </w:numPr>
              <w:ind w:left="342" w:hanging="180"/>
              <w:rPr>
                <w:ins w:id="2713" w:author="Huy Duc. Nguyen" w:date="2017-08-29T13:51:00Z"/>
                <w:sz w:val="18"/>
                <w:szCs w:val="18"/>
              </w:rPr>
            </w:pPr>
            <w:ins w:id="2714" w:author="Huy Duc. Nguyen" w:date="2017-08-29T13:51:00Z">
              <w:r w:rsidRPr="00DC521A">
                <w:rPr>
                  <w:sz w:val="18"/>
                  <w:szCs w:val="18"/>
                </w:rPr>
                <w:t>Asynchronous read and write support</w:t>
              </w:r>
            </w:ins>
          </w:p>
          <w:p w:rsidR="00CF2CE2" w:rsidRPr="008D2250" w:rsidRDefault="00CF2CE2" w:rsidP="00CF2CE2">
            <w:pPr>
              <w:pStyle w:val="Default"/>
              <w:numPr>
                <w:ilvl w:val="0"/>
                <w:numId w:val="347"/>
              </w:numPr>
              <w:ind w:left="342" w:hanging="180"/>
              <w:rPr>
                <w:ins w:id="2715" w:author="Huy Duc. Nguyen" w:date="2017-08-29T13:51:00Z"/>
                <w:sz w:val="18"/>
                <w:szCs w:val="18"/>
              </w:rPr>
            </w:pPr>
            <w:ins w:id="2716" w:author="Huy Duc. Nguyen" w:date="2017-08-29T13:51:00Z">
              <w:r w:rsidRPr="00DC521A">
                <w:rPr>
                  <w:rFonts w:eastAsiaTheme="minorHAnsi"/>
                  <w:color w:val="auto"/>
                  <w:sz w:val="18"/>
                  <w:szCs w:val="18"/>
                  <w:lang w:eastAsia="en-US"/>
                </w:rPr>
                <w:lastRenderedPageBreak/>
                <w:t>The supported input and output sample rates are 8000, 11025, 12000, 16000, 22050, 24000, 32000, 44100, 48000, 64000, 88200, 96000, 176400, 192000</w:t>
              </w:r>
            </w:ins>
          </w:p>
        </w:tc>
        <w:tc>
          <w:tcPr>
            <w:tcW w:w="1260" w:type="dxa"/>
            <w:tcPrChange w:id="2717" w:author="Huy Duc. Nguyen" w:date="2017-08-30T14:38:00Z">
              <w:tcPr>
                <w:tcW w:w="1350" w:type="dxa"/>
              </w:tcPr>
            </w:tcPrChange>
          </w:tcPr>
          <w:p w:rsidR="00CF2CE2" w:rsidRPr="008D2250" w:rsidRDefault="00CF2CE2" w:rsidP="00417345">
            <w:pPr>
              <w:pStyle w:val="Default"/>
              <w:rPr>
                <w:ins w:id="2718" w:author="Huy Duc. Nguyen" w:date="2017-08-29T13:51:00Z"/>
                <w:sz w:val="18"/>
                <w:szCs w:val="18"/>
              </w:rPr>
            </w:pPr>
          </w:p>
        </w:tc>
        <w:tc>
          <w:tcPr>
            <w:tcW w:w="1170" w:type="dxa"/>
            <w:tcPrChange w:id="2719" w:author="Huy Duc. Nguyen" w:date="2017-08-30T14:38:00Z">
              <w:tcPr>
                <w:tcW w:w="647" w:type="dxa"/>
              </w:tcPr>
            </w:tcPrChange>
          </w:tcPr>
          <w:p w:rsidR="00CF2CE2" w:rsidRPr="008D2250" w:rsidRDefault="00CF2CE2" w:rsidP="00417345">
            <w:pPr>
              <w:pStyle w:val="Default"/>
              <w:rPr>
                <w:ins w:id="2720" w:author="Huy Duc. Nguyen" w:date="2017-08-29T13:51:00Z"/>
                <w:sz w:val="18"/>
                <w:szCs w:val="18"/>
              </w:rPr>
            </w:pPr>
          </w:p>
        </w:tc>
      </w:tr>
      <w:tr w:rsidR="00CF2CE2" w:rsidRPr="008D2250" w:rsidTr="008134D2">
        <w:trPr>
          <w:gridAfter w:val="1"/>
          <w:wAfter w:w="490" w:type="dxa"/>
          <w:trHeight w:val="80"/>
          <w:ins w:id="2721" w:author="Huy Duc. Nguyen" w:date="2017-08-29T13:51:00Z"/>
          <w:trPrChange w:id="2722" w:author="Huy Duc. Nguyen" w:date="2017-08-30T14:38:00Z">
            <w:trPr>
              <w:gridAfter w:val="1"/>
              <w:trHeight w:val="80"/>
            </w:trPr>
          </w:trPrChange>
        </w:trPr>
        <w:tc>
          <w:tcPr>
            <w:tcW w:w="625" w:type="dxa"/>
            <w:tcPrChange w:id="2723" w:author="Huy Duc. Nguyen" w:date="2017-08-30T14:38:00Z">
              <w:tcPr>
                <w:tcW w:w="625" w:type="dxa"/>
              </w:tcPr>
            </w:tcPrChange>
          </w:tcPr>
          <w:p w:rsidR="00CF2CE2" w:rsidRPr="008D2250" w:rsidRDefault="00CF2CE2" w:rsidP="00417345">
            <w:pPr>
              <w:pStyle w:val="Default"/>
              <w:rPr>
                <w:ins w:id="2724" w:author="Huy Duc. Nguyen" w:date="2017-08-29T13:51:00Z"/>
                <w:sz w:val="18"/>
                <w:szCs w:val="18"/>
              </w:rPr>
            </w:pPr>
          </w:p>
        </w:tc>
        <w:tc>
          <w:tcPr>
            <w:tcW w:w="1260" w:type="dxa"/>
            <w:tcPrChange w:id="2725" w:author="Huy Duc. Nguyen" w:date="2017-08-30T14:38:00Z">
              <w:tcPr>
                <w:tcW w:w="1260" w:type="dxa"/>
              </w:tcPr>
            </w:tcPrChange>
          </w:tcPr>
          <w:p w:rsidR="00CF2CE2" w:rsidRPr="008D2250" w:rsidRDefault="00CF2CE2" w:rsidP="00417345">
            <w:pPr>
              <w:pStyle w:val="Default"/>
              <w:rPr>
                <w:ins w:id="2726" w:author="Huy Duc. Nguyen" w:date="2017-08-29T13:51:00Z"/>
                <w:sz w:val="18"/>
                <w:szCs w:val="18"/>
              </w:rPr>
            </w:pPr>
            <w:ins w:id="2727" w:author="Huy Duc. Nguyen" w:date="2017-08-29T13:51:00Z">
              <w:r w:rsidRPr="00DC521A">
                <w:rPr>
                  <w:sz w:val="18"/>
                  <w:szCs w:val="18"/>
                </w:rPr>
                <w:t>iVDP1C support</w:t>
              </w:r>
            </w:ins>
          </w:p>
        </w:tc>
        <w:tc>
          <w:tcPr>
            <w:tcW w:w="5310" w:type="dxa"/>
            <w:gridSpan w:val="2"/>
            <w:tcPrChange w:id="2728" w:author="Huy Duc. Nguyen" w:date="2017-08-30T14:38:00Z">
              <w:tcPr>
                <w:tcW w:w="4950" w:type="dxa"/>
                <w:gridSpan w:val="2"/>
              </w:tcPr>
            </w:tcPrChange>
          </w:tcPr>
          <w:p w:rsidR="00CF2CE2" w:rsidRDefault="00CF2CE2" w:rsidP="00CF2CE2">
            <w:pPr>
              <w:pStyle w:val="Default"/>
              <w:numPr>
                <w:ilvl w:val="0"/>
                <w:numId w:val="348"/>
              </w:numPr>
              <w:ind w:left="342" w:hanging="180"/>
              <w:rPr>
                <w:ins w:id="2729" w:author="Huy Duc. Nguyen" w:date="2017-08-29T13:51:00Z"/>
                <w:sz w:val="18"/>
                <w:szCs w:val="18"/>
              </w:rPr>
            </w:pPr>
            <w:ins w:id="2730" w:author="Huy Duc. Nguyen" w:date="2017-08-29T13:51:00Z">
              <w:r w:rsidRPr="00DC521A">
                <w:rPr>
                  <w:sz w:val="18"/>
                  <w:szCs w:val="18"/>
                </w:rPr>
                <w:t>Video Decoding Processor for inter-device video transfer</w:t>
              </w:r>
            </w:ins>
          </w:p>
          <w:p w:rsidR="00CF2CE2" w:rsidRPr="00DC521A" w:rsidRDefault="00CF2CE2" w:rsidP="00CF2CE2">
            <w:pPr>
              <w:pStyle w:val="Default"/>
              <w:numPr>
                <w:ilvl w:val="0"/>
                <w:numId w:val="348"/>
              </w:numPr>
              <w:ind w:left="342" w:hanging="180"/>
              <w:rPr>
                <w:ins w:id="2731" w:author="Huy Duc. Nguyen" w:date="2017-08-29T13:51:00Z"/>
                <w:sz w:val="18"/>
                <w:szCs w:val="18"/>
              </w:rPr>
            </w:pPr>
            <w:ins w:id="2732" w:author="Huy Duc. Nguyen" w:date="2017-08-29T13:51:00Z">
              <w:r w:rsidRPr="00DC521A">
                <w:rPr>
                  <w:sz w:val="18"/>
                  <w:szCs w:val="18"/>
                </w:rPr>
                <w:t>Support  for H.264/AVC and JPEG with 8/10/10-bit depth</w:t>
              </w:r>
            </w:ins>
          </w:p>
        </w:tc>
        <w:tc>
          <w:tcPr>
            <w:tcW w:w="1260" w:type="dxa"/>
            <w:tcPrChange w:id="2733" w:author="Huy Duc. Nguyen" w:date="2017-08-30T14:38:00Z">
              <w:tcPr>
                <w:tcW w:w="1350" w:type="dxa"/>
              </w:tcPr>
            </w:tcPrChange>
          </w:tcPr>
          <w:p w:rsidR="00CF2CE2" w:rsidRPr="008D2250" w:rsidRDefault="00CF2CE2" w:rsidP="00417345">
            <w:pPr>
              <w:pStyle w:val="Default"/>
              <w:rPr>
                <w:ins w:id="2734" w:author="Huy Duc. Nguyen" w:date="2017-08-29T13:51:00Z"/>
                <w:sz w:val="18"/>
                <w:szCs w:val="18"/>
              </w:rPr>
            </w:pPr>
          </w:p>
        </w:tc>
        <w:tc>
          <w:tcPr>
            <w:tcW w:w="1170" w:type="dxa"/>
            <w:tcPrChange w:id="2735" w:author="Huy Duc. Nguyen" w:date="2017-08-30T14:38:00Z">
              <w:tcPr>
                <w:tcW w:w="647" w:type="dxa"/>
              </w:tcPr>
            </w:tcPrChange>
          </w:tcPr>
          <w:p w:rsidR="00CF2CE2" w:rsidRPr="008D2250" w:rsidRDefault="00CF2CE2" w:rsidP="00417345">
            <w:pPr>
              <w:pStyle w:val="Default"/>
              <w:rPr>
                <w:ins w:id="2736" w:author="Huy Duc. Nguyen" w:date="2017-08-29T13:51:00Z"/>
                <w:sz w:val="18"/>
                <w:szCs w:val="18"/>
              </w:rPr>
            </w:pPr>
          </w:p>
        </w:tc>
      </w:tr>
      <w:tr w:rsidR="00CF2CE2" w:rsidRPr="008D2250" w:rsidTr="008134D2">
        <w:trPr>
          <w:gridAfter w:val="1"/>
          <w:wAfter w:w="490" w:type="dxa"/>
          <w:trHeight w:val="80"/>
          <w:ins w:id="2737" w:author="Huy Duc. Nguyen" w:date="2017-08-29T13:51:00Z"/>
          <w:trPrChange w:id="2738" w:author="Huy Duc. Nguyen" w:date="2017-08-30T14:38:00Z">
            <w:trPr>
              <w:gridAfter w:val="1"/>
              <w:trHeight w:val="80"/>
            </w:trPr>
          </w:trPrChange>
        </w:trPr>
        <w:tc>
          <w:tcPr>
            <w:tcW w:w="625" w:type="dxa"/>
            <w:tcPrChange w:id="2739" w:author="Huy Duc. Nguyen" w:date="2017-08-30T14:38:00Z">
              <w:tcPr>
                <w:tcW w:w="625" w:type="dxa"/>
              </w:tcPr>
            </w:tcPrChange>
          </w:tcPr>
          <w:p w:rsidR="00CF2CE2" w:rsidRPr="008D2250" w:rsidRDefault="00CF2CE2" w:rsidP="00417345">
            <w:pPr>
              <w:pStyle w:val="Default"/>
              <w:rPr>
                <w:ins w:id="2740" w:author="Huy Duc. Nguyen" w:date="2017-08-29T13:51:00Z"/>
                <w:sz w:val="18"/>
                <w:szCs w:val="18"/>
              </w:rPr>
            </w:pPr>
          </w:p>
        </w:tc>
        <w:tc>
          <w:tcPr>
            <w:tcW w:w="1260" w:type="dxa"/>
            <w:tcPrChange w:id="2741" w:author="Huy Duc. Nguyen" w:date="2017-08-30T14:38:00Z">
              <w:tcPr>
                <w:tcW w:w="1260" w:type="dxa"/>
              </w:tcPr>
            </w:tcPrChange>
          </w:tcPr>
          <w:p w:rsidR="00CF2CE2" w:rsidRPr="00DC521A" w:rsidRDefault="00CF2CE2" w:rsidP="00417345">
            <w:pPr>
              <w:pStyle w:val="Default"/>
              <w:rPr>
                <w:ins w:id="2742" w:author="Huy Duc. Nguyen" w:date="2017-08-29T13:51:00Z"/>
                <w:sz w:val="18"/>
                <w:szCs w:val="18"/>
              </w:rPr>
            </w:pPr>
            <w:ins w:id="2743" w:author="Huy Duc. Nguyen" w:date="2017-08-29T13:51:00Z">
              <w:r w:rsidRPr="00DC521A">
                <w:rPr>
                  <w:sz w:val="18"/>
                  <w:szCs w:val="18"/>
                </w:rPr>
                <w:t>BCM support</w:t>
              </w:r>
            </w:ins>
          </w:p>
        </w:tc>
        <w:tc>
          <w:tcPr>
            <w:tcW w:w="5310" w:type="dxa"/>
            <w:gridSpan w:val="2"/>
            <w:tcPrChange w:id="2744" w:author="Huy Duc. Nguyen" w:date="2017-08-30T14:38:00Z">
              <w:tcPr>
                <w:tcW w:w="4950" w:type="dxa"/>
                <w:gridSpan w:val="2"/>
              </w:tcPr>
            </w:tcPrChange>
          </w:tcPr>
          <w:p w:rsidR="00CF2CE2" w:rsidRPr="00DC521A" w:rsidRDefault="00CF2CE2" w:rsidP="00CF2CE2">
            <w:pPr>
              <w:pStyle w:val="ListParagraph"/>
              <w:numPr>
                <w:ilvl w:val="0"/>
                <w:numId w:val="348"/>
              </w:numPr>
              <w:spacing w:after="160" w:line="259" w:lineRule="auto"/>
              <w:ind w:left="342" w:hanging="180"/>
              <w:rPr>
                <w:ins w:id="2745" w:author="Huy Duc. Nguyen" w:date="2017-08-29T13:51:00Z"/>
                <w:rFonts w:ascii="Arial" w:hAnsi="Arial" w:cs="Arial"/>
                <w:color w:val="000000"/>
                <w:sz w:val="18"/>
                <w:szCs w:val="18"/>
                <w:lang w:eastAsia="ja-JP"/>
              </w:rPr>
            </w:pPr>
            <w:ins w:id="2746" w:author="Huy Duc. Nguyen" w:date="2017-08-29T13:51:00Z">
              <w:r w:rsidRPr="00DC521A">
                <w:rPr>
                  <w:rFonts w:ascii="Arial" w:hAnsi="Arial" w:cs="Arial"/>
                  <w:color w:val="000000"/>
                  <w:sz w:val="18"/>
                  <w:szCs w:val="18"/>
                  <w:lang w:eastAsia="ja-JP"/>
                </w:rPr>
                <w:t>Support  for H.264/AVC and JPEG with 8/10/10-bit depth</w:t>
              </w:r>
            </w:ins>
          </w:p>
        </w:tc>
        <w:tc>
          <w:tcPr>
            <w:tcW w:w="1260" w:type="dxa"/>
            <w:tcPrChange w:id="2747" w:author="Huy Duc. Nguyen" w:date="2017-08-30T14:38:00Z">
              <w:tcPr>
                <w:tcW w:w="1350" w:type="dxa"/>
              </w:tcPr>
            </w:tcPrChange>
          </w:tcPr>
          <w:p w:rsidR="00CF2CE2" w:rsidRPr="008D2250" w:rsidRDefault="00CF2CE2" w:rsidP="00417345">
            <w:pPr>
              <w:pStyle w:val="Default"/>
              <w:rPr>
                <w:ins w:id="2748" w:author="Huy Duc. Nguyen" w:date="2017-08-29T13:51:00Z"/>
                <w:sz w:val="18"/>
                <w:szCs w:val="18"/>
              </w:rPr>
            </w:pPr>
          </w:p>
        </w:tc>
        <w:tc>
          <w:tcPr>
            <w:tcW w:w="1170" w:type="dxa"/>
            <w:tcPrChange w:id="2749" w:author="Huy Duc. Nguyen" w:date="2017-08-30T14:38:00Z">
              <w:tcPr>
                <w:tcW w:w="647" w:type="dxa"/>
              </w:tcPr>
            </w:tcPrChange>
          </w:tcPr>
          <w:p w:rsidR="00CF2CE2" w:rsidRPr="008D2250" w:rsidRDefault="00CF2CE2" w:rsidP="00417345">
            <w:pPr>
              <w:pStyle w:val="Default"/>
              <w:rPr>
                <w:ins w:id="2750" w:author="Huy Duc. Nguyen" w:date="2017-08-29T13:51:00Z"/>
                <w:sz w:val="18"/>
                <w:szCs w:val="18"/>
              </w:rPr>
            </w:pPr>
          </w:p>
        </w:tc>
      </w:tr>
    </w:tbl>
    <w:p w:rsidR="00AE4C06" w:rsidRDefault="00AE4C06" w:rsidP="005533B1">
      <w:pPr>
        <w:pStyle w:val="CETextBody"/>
        <w:rPr>
          <w:lang w:eastAsia="ja-JP"/>
        </w:rPr>
      </w:pPr>
    </w:p>
    <w:p w:rsidR="00AE4C06" w:rsidRPr="006E4480" w:rsidRDefault="00AE4C06" w:rsidP="00C370D6">
      <w:pPr>
        <w:pStyle w:val="CETextBody"/>
        <w:rPr>
          <w:lang w:eastAsia="ja-JP"/>
        </w:rPr>
      </w:pPr>
      <w:r>
        <w:rPr>
          <w:lang w:eastAsia="ja-JP"/>
        </w:rPr>
        <w:br w:type="page"/>
      </w:r>
    </w:p>
    <w:p w:rsidR="004F3BA8" w:rsidRPr="00DA7E25" w:rsidRDefault="008134D2" w:rsidP="004F3BA8">
      <w:pPr>
        <w:pStyle w:val="Heading1"/>
        <w:rPr>
          <w:ins w:id="2751" w:author="Huy Duc. Nguyen" w:date="2017-08-29T14:18:00Z"/>
        </w:rPr>
      </w:pPr>
      <w:bookmarkStart w:id="2752" w:name="_Toc472356691"/>
      <w:bookmarkStart w:id="2753" w:name="_Toc472425090"/>
      <w:bookmarkStart w:id="2754" w:name="_Toc472356692"/>
      <w:bookmarkStart w:id="2755" w:name="_Toc472425091"/>
      <w:bookmarkStart w:id="2756" w:name="_Toc472356693"/>
      <w:bookmarkStart w:id="2757" w:name="_Toc472425092"/>
      <w:bookmarkStart w:id="2758" w:name="_Toc472356694"/>
      <w:bookmarkStart w:id="2759" w:name="_Toc472425093"/>
      <w:bookmarkStart w:id="2760" w:name="_Toc472356695"/>
      <w:bookmarkStart w:id="2761" w:name="_Toc472425094"/>
      <w:bookmarkStart w:id="2762" w:name="_Toc472356696"/>
      <w:bookmarkStart w:id="2763" w:name="_Toc472425095"/>
      <w:bookmarkStart w:id="2764" w:name="_Toc472356697"/>
      <w:bookmarkStart w:id="2765" w:name="_Toc472425096"/>
      <w:bookmarkStart w:id="2766" w:name="_Toc472356698"/>
      <w:bookmarkStart w:id="2767" w:name="_Toc472425097"/>
      <w:bookmarkStart w:id="2768" w:name="_Toc472445516"/>
      <w:bookmarkStart w:id="2769" w:name="_Toc468717980"/>
      <w:bookmarkStart w:id="2770" w:name="_Toc491775572"/>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ins w:id="2771" w:author="Huy Duc. Nguyen" w:date="2017-08-29T14:18:00Z">
        <w:r>
          <w:lastRenderedPageBreak/>
          <w:t>INTEGRITY RISP V0.8.1</w:t>
        </w:r>
      </w:ins>
      <w:ins w:id="2772" w:author="Huy Duc. Nguyen" w:date="2017-08-30T14:38:00Z">
        <w:r>
          <w:t>.</w:t>
        </w:r>
      </w:ins>
      <w:ins w:id="2773" w:author="Huy Duc. Nguyen" w:date="2017-08-29T14:18:00Z">
        <w:r w:rsidR="004F3BA8" w:rsidRPr="00DA7E25">
          <w:t xml:space="preserve">  Software</w:t>
        </w:r>
      </w:ins>
    </w:p>
    <w:p w:rsidR="004F3BA8" w:rsidRPr="00DA7E25" w:rsidRDefault="004F3BA8" w:rsidP="004F3BA8">
      <w:pPr>
        <w:spacing w:before="80" w:after="80"/>
        <w:rPr>
          <w:ins w:id="2774" w:author="Huy Duc. Nguyen" w:date="2017-08-29T14:18:00Z"/>
          <w:rFonts w:eastAsia="MS Mincho"/>
          <w:lang w:eastAsia="ja-JP"/>
        </w:rPr>
      </w:pPr>
      <w:ins w:id="2775" w:author="Huy Duc. Nguyen" w:date="2017-08-29T14:18:00Z">
        <w:r w:rsidRPr="00DA7E25">
          <w:rPr>
            <w:rFonts w:eastAsia="MS Mincho"/>
            <w:lang w:eastAsia="ja-JP"/>
          </w:rPr>
          <w:t xml:space="preserve">This </w:t>
        </w:r>
        <w:r w:rsidRPr="00DA7E25">
          <w:rPr>
            <w:rFonts w:eastAsia="MS Mincho" w:hint="eastAsia"/>
            <w:lang w:eastAsia="ja-JP"/>
          </w:rPr>
          <w:t>chapter</w:t>
        </w:r>
        <w:r w:rsidRPr="00DA7E25">
          <w:rPr>
            <w:rFonts w:eastAsia="MS Mincho"/>
            <w:lang w:eastAsia="ja-JP"/>
          </w:rPr>
          <w:t xml:space="preserve"> </w:t>
        </w:r>
        <w:r w:rsidRPr="00DA7E25">
          <w:rPr>
            <w:rFonts w:eastAsia="MS Mincho" w:hint="eastAsia"/>
            <w:lang w:eastAsia="ja-JP"/>
          </w:rPr>
          <w:t>describes</w:t>
        </w:r>
        <w:r w:rsidRPr="00DA7E25">
          <w:rPr>
            <w:rFonts w:eastAsia="MS Mincho"/>
            <w:lang w:eastAsia="ja-JP"/>
          </w:rPr>
          <w:t xml:space="preserve"> </w:t>
        </w:r>
        <w:r w:rsidRPr="00DA7E25">
          <w:rPr>
            <w:rFonts w:eastAsia="MS Mincho" w:hint="eastAsia"/>
            <w:lang w:eastAsia="ja-JP"/>
          </w:rPr>
          <w:t xml:space="preserve">software </w:t>
        </w:r>
        <w:r w:rsidRPr="00DA7E25">
          <w:rPr>
            <w:rFonts w:eastAsia="MS Mincho"/>
            <w:lang w:eastAsia="ja-JP"/>
          </w:rPr>
          <w:t xml:space="preserve">required for </w:t>
        </w:r>
        <w:r w:rsidRPr="00DA7E25">
          <w:rPr>
            <w:rFonts w:eastAsia="MS Mincho" w:hint="eastAsia"/>
            <w:lang w:eastAsia="ja-JP"/>
          </w:rPr>
          <w:t>v</w:t>
        </w:r>
        <w:r w:rsidRPr="00DA7E25">
          <w:rPr>
            <w:rFonts w:eastAsia="MS Mincho"/>
            <w:lang w:eastAsia="ja-JP"/>
          </w:rPr>
          <w:t>irtualization P</w:t>
        </w:r>
        <w:r w:rsidRPr="00DA7E25">
          <w:rPr>
            <w:rFonts w:eastAsia="MS Mincho" w:hint="eastAsia"/>
            <w:lang w:eastAsia="ja-JP"/>
          </w:rPr>
          <w:t>o</w:t>
        </w:r>
        <w:r w:rsidRPr="00DA7E25">
          <w:rPr>
            <w:rFonts w:eastAsia="MS Mincho"/>
            <w:lang w:eastAsia="ja-JP"/>
          </w:rPr>
          <w:t>C setup.</w:t>
        </w:r>
      </w:ins>
    </w:p>
    <w:p w:rsidR="004F3BA8" w:rsidRPr="00DA7E25" w:rsidRDefault="004F3BA8" w:rsidP="004F3BA8">
      <w:pPr>
        <w:spacing w:before="80" w:after="80"/>
        <w:rPr>
          <w:ins w:id="2776" w:author="Huy Duc. Nguyen" w:date="2017-08-29T14:18:00Z"/>
          <w:rFonts w:eastAsia="MS Mincho"/>
          <w:lang w:eastAsia="ja-JP"/>
        </w:rPr>
      </w:pPr>
      <w:ins w:id="2777" w:author="Huy Duc. Nguyen" w:date="2017-08-29T14:18:00Z">
        <w:r w:rsidRPr="00DA7E25">
          <w:rPr>
            <w:rFonts w:eastAsia="MS Mincho"/>
            <w:lang w:eastAsia="ja-JP"/>
          </w:rPr>
          <w:t>The following figure shows the software configurations.</w:t>
        </w:r>
      </w:ins>
    </w:p>
    <w:p w:rsidR="004F3BA8" w:rsidRPr="00DA7E25" w:rsidRDefault="004F3BA8" w:rsidP="004F3BA8">
      <w:pPr>
        <w:spacing w:before="80" w:after="80"/>
        <w:ind w:hanging="1440"/>
        <w:rPr>
          <w:ins w:id="2778" w:author="Huy Duc. Nguyen" w:date="2017-08-29T14:18:00Z"/>
          <w:rFonts w:eastAsia="MS Mincho"/>
          <w:lang w:eastAsia="ja-JP"/>
        </w:rPr>
      </w:pPr>
      <w:ins w:id="2779" w:author="Huy Duc. Nguyen" w:date="2017-08-29T14:18:00Z">
        <w:r>
          <w:rPr>
            <w:rFonts w:eastAsia="MS Mincho"/>
            <w:noProof/>
            <w:lang w:val="en-US"/>
          </w:rPr>
          <w:drawing>
            <wp:inline distT="0" distB="0" distL="0" distR="0" wp14:anchorId="7A38FAD5" wp14:editId="76FBAD52">
              <wp:extent cx="7623544" cy="4970739"/>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43980" cy="4984064"/>
                      </a:xfrm>
                      <a:prstGeom prst="rect">
                        <a:avLst/>
                      </a:prstGeom>
                      <a:noFill/>
                    </pic:spPr>
                  </pic:pic>
                </a:graphicData>
              </a:graphic>
            </wp:inline>
          </w:drawing>
        </w:r>
      </w:ins>
    </w:p>
    <w:p w:rsidR="004F3BA8" w:rsidRPr="00DA7E25" w:rsidRDefault="004F3BA8" w:rsidP="004F3BA8">
      <w:pPr>
        <w:spacing w:before="80" w:after="80"/>
        <w:rPr>
          <w:ins w:id="2780" w:author="Huy Duc. Nguyen" w:date="2017-08-29T14:18:00Z"/>
          <w:rFonts w:eastAsia="MS Mincho"/>
          <w:lang w:eastAsia="ja-JP"/>
        </w:rPr>
      </w:pPr>
    </w:p>
    <w:p w:rsidR="004F3BA8" w:rsidRPr="00DA7E25" w:rsidRDefault="004F3BA8" w:rsidP="004F3BA8">
      <w:pPr>
        <w:spacing w:before="120" w:after="120"/>
        <w:jc w:val="center"/>
        <w:rPr>
          <w:ins w:id="2781" w:author="Huy Duc. Nguyen" w:date="2017-08-29T14:18:00Z"/>
          <w:rFonts w:eastAsia="MS Mincho"/>
          <w:b/>
          <w:lang w:eastAsia="ja-JP"/>
        </w:rPr>
      </w:pPr>
      <w:ins w:id="2782" w:author="Huy Duc. Nguyen" w:date="2017-08-29T14:18:00Z">
        <w:r w:rsidRPr="00DA7E25">
          <w:rPr>
            <w:rFonts w:eastAsia="MS Mincho"/>
            <w:b/>
            <w:lang w:eastAsia="ja-JP"/>
          </w:rPr>
          <w:t xml:space="preserve">Figure </w:t>
        </w:r>
        <w:r w:rsidRPr="00DA7E25">
          <w:rPr>
            <w:rFonts w:eastAsia="MS Mincho"/>
            <w:b/>
            <w:lang w:eastAsia="ja-JP"/>
          </w:rPr>
          <w:fldChar w:fldCharType="begin"/>
        </w:r>
        <w:r w:rsidRPr="00DA7E25">
          <w:rPr>
            <w:rFonts w:eastAsia="MS Mincho"/>
            <w:b/>
            <w:lang w:eastAsia="ja-JP"/>
          </w:rPr>
          <w:instrText xml:space="preserve"> STYLEREF 1 \s </w:instrText>
        </w:r>
        <w:r w:rsidRPr="00DA7E25">
          <w:rPr>
            <w:rFonts w:eastAsia="MS Mincho"/>
            <w:b/>
            <w:lang w:eastAsia="ja-JP"/>
          </w:rPr>
          <w:fldChar w:fldCharType="separate"/>
        </w:r>
        <w:r w:rsidRPr="00DA7E25">
          <w:rPr>
            <w:rFonts w:eastAsia="MS Mincho"/>
            <w:b/>
            <w:noProof/>
            <w:lang w:eastAsia="ja-JP"/>
          </w:rPr>
          <w:t>4</w:t>
        </w:r>
        <w:r w:rsidRPr="00DA7E25">
          <w:rPr>
            <w:rFonts w:eastAsia="MS Mincho"/>
            <w:b/>
            <w:lang w:eastAsia="ja-JP"/>
          </w:rPr>
          <w:fldChar w:fldCharType="end"/>
        </w:r>
        <w:r w:rsidRPr="00DA7E25">
          <w:rPr>
            <w:rFonts w:eastAsia="MS Mincho"/>
            <w:b/>
            <w:lang w:eastAsia="ja-JP"/>
          </w:rPr>
          <w:noBreakHyphen/>
        </w:r>
        <w:r w:rsidRPr="00DA7E25">
          <w:rPr>
            <w:rFonts w:eastAsia="MS Mincho"/>
            <w:b/>
            <w:lang w:eastAsia="ja-JP"/>
          </w:rPr>
          <w:fldChar w:fldCharType="begin"/>
        </w:r>
        <w:r w:rsidRPr="00DA7E25">
          <w:rPr>
            <w:rFonts w:eastAsia="MS Mincho"/>
            <w:b/>
            <w:lang w:eastAsia="ja-JP"/>
          </w:rPr>
          <w:instrText xml:space="preserve"> SEQ Figure \* ARABIC \s 1 </w:instrText>
        </w:r>
        <w:r w:rsidRPr="00DA7E25">
          <w:rPr>
            <w:rFonts w:eastAsia="MS Mincho"/>
            <w:b/>
            <w:lang w:eastAsia="ja-JP"/>
          </w:rPr>
          <w:fldChar w:fldCharType="separate"/>
        </w:r>
        <w:r w:rsidRPr="00DA7E25">
          <w:rPr>
            <w:rFonts w:eastAsia="MS Mincho"/>
            <w:b/>
            <w:noProof/>
            <w:lang w:eastAsia="ja-JP"/>
          </w:rPr>
          <w:t>1</w:t>
        </w:r>
        <w:r w:rsidRPr="00DA7E25">
          <w:rPr>
            <w:rFonts w:eastAsia="MS Mincho"/>
            <w:b/>
            <w:lang w:eastAsia="ja-JP"/>
          </w:rPr>
          <w:fldChar w:fldCharType="end"/>
        </w:r>
        <w:r w:rsidRPr="00DA7E25">
          <w:rPr>
            <w:rFonts w:eastAsia="MS Mincho" w:hint="eastAsia"/>
            <w:b/>
            <w:lang w:eastAsia="ja-JP"/>
          </w:rPr>
          <w:t xml:space="preserve">: </w:t>
        </w:r>
        <w:r w:rsidRPr="00DA7E25">
          <w:rPr>
            <w:rFonts w:eastAsia="MS Mincho"/>
            <w:b/>
            <w:lang w:eastAsia="ja-JP"/>
          </w:rPr>
          <w:t>Image of Software configurations</w:t>
        </w:r>
      </w:ins>
    </w:p>
    <w:p w:rsidR="004F3BA8" w:rsidRPr="00DA7E25" w:rsidRDefault="004F3BA8" w:rsidP="004F3BA8">
      <w:pPr>
        <w:spacing w:before="80" w:after="80"/>
        <w:rPr>
          <w:ins w:id="2783" w:author="Huy Duc. Nguyen" w:date="2017-08-29T14:18:00Z"/>
          <w:rFonts w:eastAsia="MS Mincho"/>
          <w:lang w:eastAsia="ja-JP"/>
        </w:rPr>
      </w:pPr>
    </w:p>
    <w:p w:rsidR="004F3BA8" w:rsidRPr="00DA7E25" w:rsidRDefault="004F3BA8" w:rsidP="004F3BA8">
      <w:pPr>
        <w:spacing w:before="80" w:after="80"/>
        <w:rPr>
          <w:ins w:id="2784" w:author="Huy Duc. Nguyen" w:date="2017-08-29T14:18:00Z"/>
          <w:rFonts w:eastAsia="MS Mincho"/>
          <w:lang w:eastAsia="ja-JP"/>
        </w:rPr>
      </w:pPr>
      <w:ins w:id="2785" w:author="Huy Duc. Nguyen" w:date="2017-08-29T14:18:00Z">
        <w:r w:rsidRPr="00DA7E25">
          <w:rPr>
            <w:rFonts w:eastAsia="MS Mincho"/>
            <w:lang w:eastAsia="ja-JP"/>
          </w:rPr>
          <w:t xml:space="preserve">Virtualization PoC doesn't have Back Monitor on </w:t>
        </w:r>
        <w:r w:rsidRPr="00DA7E25">
          <w:rPr>
            <w:rFonts w:eastAsia="MS Mincho" w:hint="eastAsia"/>
            <w:lang w:eastAsia="ja-JP"/>
          </w:rPr>
          <w:t>Head-up display</w:t>
        </w:r>
        <w:r w:rsidRPr="00DA7E25">
          <w:rPr>
            <w:rFonts w:eastAsia="MS Mincho"/>
            <w:lang w:eastAsia="ja-JP"/>
          </w:rPr>
          <w:t>.</w:t>
        </w:r>
        <w:r w:rsidRPr="00DA7E25">
          <w:rPr>
            <w:rFonts w:eastAsia="MS Mincho" w:hint="eastAsia"/>
            <w:lang w:eastAsia="ja-JP"/>
          </w:rPr>
          <w:t xml:space="preserve"> </w:t>
        </w:r>
        <w:r w:rsidRPr="00DA7E25">
          <w:rPr>
            <w:rFonts w:eastAsia="MS Mincho"/>
            <w:lang w:eastAsia="ja-JP"/>
          </w:rPr>
          <w:t>Evaluation is performed according to the specification on each OS.</w:t>
        </w:r>
      </w:ins>
    </w:p>
    <w:p w:rsidR="007D6C60" w:rsidRPr="00651005" w:rsidDel="004F3BA8" w:rsidRDefault="00CA63F7" w:rsidP="006C109A">
      <w:pPr>
        <w:pStyle w:val="Heading1"/>
        <w:rPr>
          <w:del w:id="2786" w:author="Huy Duc. Nguyen" w:date="2017-08-29T14:18:00Z"/>
        </w:rPr>
      </w:pPr>
      <w:del w:id="2787" w:author="Huy Duc. Nguyen" w:date="2017-08-29T13:33:00Z">
        <w:r w:rsidRPr="006C3F5F" w:rsidDel="006E02EB">
          <w:rPr>
            <w:lang w:eastAsia="ja-JP"/>
          </w:rPr>
          <w:delText>Virtualization</w:delText>
        </w:r>
        <w:r w:rsidR="007D6C60" w:rsidRPr="006C3F5F" w:rsidDel="006E02EB">
          <w:delText xml:space="preserve"> PoC Implementation.</w:delText>
        </w:r>
      </w:del>
      <w:del w:id="2788" w:author="Huy Duc. Nguyen" w:date="2017-08-29T14:18:00Z">
        <w:r w:rsidR="007D6C60" w:rsidRPr="006C3F5F" w:rsidDel="004F3BA8">
          <w:delText xml:space="preserve"> Software</w:delText>
        </w:r>
        <w:bookmarkEnd w:id="2769"/>
        <w:bookmarkEnd w:id="2770"/>
      </w:del>
    </w:p>
    <w:p w:rsidR="00FD4CC3" w:rsidDel="004F3BA8" w:rsidRDefault="00DA1192" w:rsidP="007D6C60">
      <w:pPr>
        <w:pStyle w:val="CETextBody"/>
        <w:rPr>
          <w:del w:id="2789" w:author="Huy Duc. Nguyen" w:date="2017-08-29T14:18:00Z"/>
          <w:lang w:eastAsia="ja-JP"/>
        </w:rPr>
      </w:pPr>
      <w:del w:id="2790" w:author="Huy Duc. Nguyen" w:date="2017-08-29T14:18:00Z">
        <w:r w:rsidDel="004F3BA8">
          <w:rPr>
            <w:lang w:eastAsia="ja-JP"/>
          </w:rPr>
          <w:delText xml:space="preserve">This </w:delText>
        </w:r>
        <w:r w:rsidDel="004F3BA8">
          <w:rPr>
            <w:rFonts w:hint="eastAsia"/>
            <w:lang w:eastAsia="ja-JP"/>
          </w:rPr>
          <w:delText>chapter</w:delText>
        </w:r>
        <w:r w:rsidR="00FD4CC3" w:rsidRPr="00FD4CC3" w:rsidDel="004F3BA8">
          <w:rPr>
            <w:lang w:eastAsia="ja-JP"/>
          </w:rPr>
          <w:delText xml:space="preserve"> </w:delText>
        </w:r>
        <w:r w:rsidR="00FD4CC3" w:rsidRPr="00FD4CC3" w:rsidDel="004F3BA8">
          <w:rPr>
            <w:rFonts w:hint="eastAsia"/>
            <w:lang w:eastAsia="ja-JP"/>
          </w:rPr>
          <w:delText>describes</w:delText>
        </w:r>
        <w:r w:rsidR="00FD4CC3" w:rsidRPr="00FD4CC3" w:rsidDel="004F3BA8">
          <w:rPr>
            <w:lang w:eastAsia="ja-JP"/>
          </w:rPr>
          <w:delText xml:space="preserve"> </w:delText>
        </w:r>
        <w:r w:rsidR="00FD4CC3" w:rsidDel="004F3BA8">
          <w:rPr>
            <w:rFonts w:hint="eastAsia"/>
            <w:lang w:eastAsia="ja-JP"/>
          </w:rPr>
          <w:delText xml:space="preserve">software </w:delText>
        </w:r>
        <w:r w:rsidR="00FD4CC3" w:rsidRPr="00FD4CC3" w:rsidDel="004F3BA8">
          <w:rPr>
            <w:lang w:eastAsia="ja-JP"/>
          </w:rPr>
          <w:delText xml:space="preserve">required for </w:delText>
        </w:r>
        <w:r w:rsidR="000A3043" w:rsidDel="004F3BA8">
          <w:rPr>
            <w:rFonts w:hint="eastAsia"/>
            <w:lang w:eastAsia="ja-JP"/>
          </w:rPr>
          <w:delText>v</w:delText>
        </w:r>
        <w:r w:rsidR="00FD4CC3" w:rsidRPr="00FD4CC3" w:rsidDel="004F3BA8">
          <w:rPr>
            <w:lang w:eastAsia="ja-JP"/>
          </w:rPr>
          <w:delText>irtualization P</w:delText>
        </w:r>
        <w:r w:rsidR="00453C10" w:rsidDel="004F3BA8">
          <w:rPr>
            <w:rFonts w:hint="eastAsia"/>
            <w:lang w:eastAsia="ja-JP"/>
          </w:rPr>
          <w:delText>o</w:delText>
        </w:r>
        <w:r w:rsidR="00FD4CC3" w:rsidRPr="00FD4CC3" w:rsidDel="004F3BA8">
          <w:rPr>
            <w:lang w:eastAsia="ja-JP"/>
          </w:rPr>
          <w:delText>C setup.</w:delText>
        </w:r>
      </w:del>
    </w:p>
    <w:p w:rsidR="0016700A" w:rsidDel="004F3BA8" w:rsidRDefault="0016700A" w:rsidP="007D6C60">
      <w:pPr>
        <w:pStyle w:val="CETextBody"/>
        <w:rPr>
          <w:del w:id="2791" w:author="Huy Duc. Nguyen" w:date="2017-08-29T14:18:00Z"/>
          <w:lang w:eastAsia="ja-JP"/>
        </w:rPr>
      </w:pPr>
      <w:del w:id="2792" w:author="Huy Duc. Nguyen" w:date="2017-08-29T14:18:00Z">
        <w:r w:rsidRPr="0016700A" w:rsidDel="004F3BA8">
          <w:rPr>
            <w:lang w:eastAsia="ja-JP"/>
          </w:rPr>
          <w:delText>The following figure shows the software configurations.</w:delText>
        </w:r>
      </w:del>
    </w:p>
    <w:p w:rsidR="005C7917" w:rsidDel="004F3BA8" w:rsidRDefault="005C7917" w:rsidP="007D6C60">
      <w:pPr>
        <w:pStyle w:val="CETextBody"/>
        <w:rPr>
          <w:del w:id="2793" w:author="Huy Duc. Nguyen" w:date="2017-08-29T14:18:00Z"/>
          <w:lang w:eastAsia="ja-JP"/>
        </w:rPr>
      </w:pPr>
    </w:p>
    <w:p w:rsidR="00655D0A" w:rsidRPr="00655D0A" w:rsidDel="004F3BA8" w:rsidRDefault="00064350" w:rsidP="007D6C60">
      <w:pPr>
        <w:pStyle w:val="CETextBody"/>
        <w:rPr>
          <w:del w:id="2794" w:author="Huy Duc. Nguyen" w:date="2017-08-29T14:18:00Z"/>
          <w:lang w:eastAsia="ja-JP"/>
        </w:rPr>
      </w:pPr>
      <w:del w:id="2795" w:author="Huy Duc. Nguyen" w:date="2017-08-29T14:18:00Z">
        <w:r w:rsidDel="004F3BA8">
          <w:rPr>
            <w:noProof/>
            <w:lang w:val="en-US"/>
          </w:rPr>
          <mc:AlternateContent>
            <mc:Choice Requires="wps">
              <w:drawing>
                <wp:anchor distT="0" distB="0" distL="114300" distR="114300" simplePos="0" relativeHeight="251701760" behindDoc="0" locked="0" layoutInCell="1" allowOverlap="1" wp14:anchorId="090241FD" wp14:editId="36AA40AE">
                  <wp:simplePos x="0" y="0"/>
                  <wp:positionH relativeFrom="column">
                    <wp:posOffset>4306570</wp:posOffset>
                  </wp:positionH>
                  <wp:positionV relativeFrom="paragraph">
                    <wp:posOffset>517525</wp:posOffset>
                  </wp:positionV>
                  <wp:extent cx="695325" cy="1676400"/>
                  <wp:effectExtent l="0" t="0" r="0" b="0"/>
                  <wp:wrapNone/>
                  <wp:docPr id="130" name="乗算記号 130"/>
                  <wp:cNvGraphicFramePr/>
                  <a:graphic xmlns:a="http://schemas.openxmlformats.org/drawingml/2006/main">
                    <a:graphicData uri="http://schemas.microsoft.com/office/word/2010/wordprocessingShape">
                      <wps:wsp>
                        <wps:cNvSpPr/>
                        <wps:spPr>
                          <a:xfrm>
                            <a:off x="0" y="0"/>
                            <a:ext cx="695325" cy="1676400"/>
                          </a:xfrm>
                          <a:prstGeom prst="mathMultiply">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5513" id="乗算記号 130" o:spid="_x0000_s1026" style="position:absolute;margin-left:339.1pt;margin-top:40.75pt;width:54.75pt;height:13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25,167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" path="m91469,433958l242531,371301,347663,624770,452794,371301r151062,62657l436187,838200r167669,404242l452794,1305099,347663,1051630,242531,1305099,91469,1242442,259138,838200,91469,433958xe" fillcolor="#c0504d [3205]" strokecolor="#243f60 [1604]" strokeweight="2pt">
                  <v:path arrowok="t" o:connecttype="custom" o:connectlocs="91469,433958;242531,371301;347663,624770;452794,371301;603856,433958;436187,838200;603856,1242442;452794,1305099;347663,1051630;242531,1305099;91469,1242442;259138,838200;91469,433958" o:connectangles="0,0,0,0,0,0,0,0,0,0,0,0,0"/>
                </v:shape>
              </w:pict>
            </mc:Fallback>
          </mc:AlternateContent>
        </w:r>
        <w:r w:rsidR="00E40CC0" w:rsidDel="004F3BA8">
          <w:rPr>
            <w:noProof/>
            <w:lang w:val="en-US"/>
          </w:rPr>
          <w:drawing>
            <wp:inline distT="0" distB="0" distL="0" distR="0" wp14:anchorId="1C8F3A6C" wp14:editId="3DC10891">
              <wp:extent cx="6187440" cy="3040380"/>
              <wp:effectExtent l="0" t="0" r="3810" b="762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7440" cy="3040380"/>
                      </a:xfrm>
                      <a:prstGeom prst="rect">
                        <a:avLst/>
                      </a:prstGeom>
                      <a:noFill/>
                      <a:ln>
                        <a:noFill/>
                      </a:ln>
                    </pic:spPr>
                  </pic:pic>
                </a:graphicData>
              </a:graphic>
            </wp:inline>
          </w:drawing>
        </w:r>
      </w:del>
      <w:ins w:id="2796" w:author=" " w:date="2017-03-09T10:37:00Z">
        <w:del w:id="2797" w:author="Huy Duc. Nguyen" w:date="2017-08-29T14:18:00Z">
          <w:r w:rsidR="00B33928" w:rsidDel="004F3BA8">
            <w:rPr>
              <w:noProof/>
              <w:lang w:val="en-US"/>
            </w:rPr>
            <w:drawing>
              <wp:inline distT="0" distB="0" distL="0" distR="0">
                <wp:extent cx="6181725" cy="3076575"/>
                <wp:effectExtent l="0" t="0" r="9525"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1725" cy="3076575"/>
                        </a:xfrm>
                        <a:prstGeom prst="rect">
                          <a:avLst/>
                        </a:prstGeom>
                        <a:noFill/>
                        <a:ln>
                          <a:noFill/>
                        </a:ln>
                      </pic:spPr>
                    </pic:pic>
                  </a:graphicData>
                </a:graphic>
              </wp:inline>
            </w:drawing>
          </w:r>
        </w:del>
      </w:ins>
    </w:p>
    <w:p w:rsidR="00F16E3F" w:rsidDel="004F3BA8" w:rsidRDefault="00F16E3F" w:rsidP="00F16E3F">
      <w:pPr>
        <w:pStyle w:val="Caption"/>
        <w:rPr>
          <w:del w:id="2798" w:author="Huy Duc. Nguyen" w:date="2017-08-29T14:18:00Z"/>
          <w:lang w:eastAsia="ja-JP"/>
        </w:rPr>
      </w:pPr>
      <w:del w:id="2799" w:author="Huy Duc. Nguyen" w:date="2017-08-29T14:18:00Z">
        <w:r w:rsidDel="004F3BA8">
          <w:rPr>
            <w:lang w:eastAsia="ja-JP"/>
          </w:rPr>
          <w:delText xml:space="preserve">Figure </w:delText>
        </w:r>
        <w:r w:rsidR="00D11A9A" w:rsidDel="004F3BA8">
          <w:rPr>
            <w:lang w:eastAsia="ja-JP"/>
          </w:rPr>
          <w:fldChar w:fldCharType="begin"/>
        </w:r>
        <w:r w:rsidR="00D11A9A" w:rsidDel="004F3BA8">
          <w:rPr>
            <w:lang w:eastAsia="ja-JP"/>
          </w:rPr>
          <w:delInstrText xml:space="preserve"> STYLEREF 1 \s </w:delInstrText>
        </w:r>
        <w:r w:rsidR="00D11A9A" w:rsidDel="004F3BA8">
          <w:rPr>
            <w:lang w:eastAsia="ja-JP"/>
          </w:rPr>
          <w:fldChar w:fldCharType="separate"/>
        </w:r>
        <w:r w:rsidR="003B19D6" w:rsidDel="004F3BA8">
          <w:rPr>
            <w:noProof/>
            <w:lang w:eastAsia="ja-JP"/>
          </w:rPr>
          <w:delText>4</w:delText>
        </w:r>
        <w:r w:rsidR="00D11A9A" w:rsidDel="004F3BA8">
          <w:rPr>
            <w:lang w:eastAsia="ja-JP"/>
          </w:rPr>
          <w:fldChar w:fldCharType="end"/>
        </w:r>
        <w:r w:rsidR="00D11A9A" w:rsidDel="004F3BA8">
          <w:rPr>
            <w:lang w:eastAsia="ja-JP"/>
          </w:rPr>
          <w:noBreakHyphen/>
        </w:r>
        <w:r w:rsidR="00D11A9A" w:rsidDel="004F3BA8">
          <w:rPr>
            <w:lang w:eastAsia="ja-JP"/>
          </w:rPr>
          <w:fldChar w:fldCharType="begin"/>
        </w:r>
        <w:r w:rsidR="00D11A9A" w:rsidDel="004F3BA8">
          <w:rPr>
            <w:lang w:eastAsia="ja-JP"/>
          </w:rPr>
          <w:delInstrText xml:space="preserve"> SEQ Figure \* ARABIC \s 1 </w:delInstrText>
        </w:r>
        <w:r w:rsidR="00D11A9A" w:rsidDel="004F3BA8">
          <w:rPr>
            <w:lang w:eastAsia="ja-JP"/>
          </w:rPr>
          <w:fldChar w:fldCharType="separate"/>
        </w:r>
        <w:r w:rsidR="003B19D6" w:rsidDel="004F3BA8">
          <w:rPr>
            <w:noProof/>
            <w:lang w:eastAsia="ja-JP"/>
          </w:rPr>
          <w:delText>1</w:delText>
        </w:r>
        <w:r w:rsidR="00D11A9A" w:rsidDel="004F3BA8">
          <w:rPr>
            <w:lang w:eastAsia="ja-JP"/>
          </w:rPr>
          <w:fldChar w:fldCharType="end"/>
        </w:r>
        <w:r w:rsidDel="004F3BA8">
          <w:rPr>
            <w:rFonts w:hint="eastAsia"/>
            <w:lang w:eastAsia="ja-JP"/>
          </w:rPr>
          <w:delText xml:space="preserve">: </w:delText>
        </w:r>
        <w:r w:rsidRPr="00F16E3F" w:rsidDel="004F3BA8">
          <w:rPr>
            <w:lang w:eastAsia="ja-JP"/>
          </w:rPr>
          <w:delText>Image of Software configurations</w:delText>
        </w:r>
      </w:del>
    </w:p>
    <w:p w:rsidR="001324FA" w:rsidRPr="008D57D0" w:rsidDel="004F3BA8" w:rsidRDefault="001324FA" w:rsidP="00955E9B">
      <w:pPr>
        <w:pStyle w:val="CETextBody"/>
        <w:rPr>
          <w:del w:id="2800" w:author="Huy Duc. Nguyen" w:date="2017-08-29T14:18:00Z"/>
          <w:lang w:eastAsia="ja-JP"/>
        </w:rPr>
      </w:pPr>
    </w:p>
    <w:p w:rsidR="00F16E3F" w:rsidDel="004F3BA8" w:rsidRDefault="001324FA" w:rsidP="00955E9B">
      <w:pPr>
        <w:pStyle w:val="CETextBody"/>
        <w:rPr>
          <w:del w:id="2801" w:author="Huy Duc. Nguyen" w:date="2017-08-29T14:18:00Z"/>
          <w:lang w:eastAsia="ja-JP"/>
        </w:rPr>
      </w:pPr>
      <w:del w:id="2802" w:author="Huy Duc. Nguyen" w:date="2017-08-29T14:18:00Z">
        <w:r w:rsidDel="004F3BA8">
          <w:rPr>
            <w:lang w:eastAsia="ja-JP"/>
          </w:rPr>
          <w:delText>Virtualization PoC doesn't have Back Monitor on Center Information</w:delText>
        </w:r>
      </w:del>
      <w:ins w:id="2803" w:author=" " w:date="2017-03-09T10:38:00Z">
        <w:del w:id="2804" w:author="Huy Duc. Nguyen" w:date="2017-08-29T14:18:00Z">
          <w:r w:rsidR="00B33928" w:rsidDel="004F3BA8">
            <w:rPr>
              <w:rFonts w:hint="eastAsia"/>
              <w:lang w:eastAsia="ja-JP"/>
            </w:rPr>
            <w:delText>Head-up display</w:delText>
          </w:r>
        </w:del>
      </w:ins>
      <w:del w:id="2805" w:author="Huy Duc. Nguyen" w:date="2017-08-29T14:18:00Z">
        <w:r w:rsidDel="004F3BA8">
          <w:rPr>
            <w:lang w:eastAsia="ja-JP"/>
          </w:rPr>
          <w:delText>.</w:delText>
        </w:r>
        <w:r w:rsidDel="004F3BA8">
          <w:rPr>
            <w:rFonts w:hint="eastAsia"/>
            <w:lang w:eastAsia="ja-JP"/>
          </w:rPr>
          <w:delText xml:space="preserve"> </w:delText>
        </w:r>
        <w:r w:rsidDel="004F3BA8">
          <w:rPr>
            <w:lang w:eastAsia="ja-JP"/>
          </w:rPr>
          <w:delText>Evaluation is performed according to the specification on each OS.</w:delText>
        </w:r>
      </w:del>
    </w:p>
    <w:p w:rsidR="0016700A" w:rsidRDefault="0016700A" w:rsidP="007D6C60">
      <w:pPr>
        <w:pStyle w:val="CETextBody"/>
        <w:rPr>
          <w:lang w:eastAsia="ja-JP"/>
        </w:rPr>
      </w:pPr>
    </w:p>
    <w:p w:rsidR="00A10CC3" w:rsidRDefault="00A10CC3">
      <w:pPr>
        <w:rPr>
          <w:lang w:eastAsia="ja-JP"/>
        </w:rPr>
      </w:pPr>
      <w:r>
        <w:rPr>
          <w:lang w:eastAsia="ja-JP"/>
        </w:rPr>
        <w:br w:type="page"/>
      </w:r>
    </w:p>
    <w:p w:rsidR="00E64566" w:rsidDel="004F3BA8" w:rsidRDefault="00E05C0C" w:rsidP="007D6C60">
      <w:pPr>
        <w:pStyle w:val="CETextBody"/>
        <w:rPr>
          <w:del w:id="2806" w:author="Huy Duc. Nguyen" w:date="2017-08-29T14:19:00Z"/>
          <w:lang w:eastAsia="ja-JP"/>
        </w:rPr>
      </w:pPr>
      <w:del w:id="2807" w:author="Huy Duc. Nguyen" w:date="2017-08-29T14:19:00Z">
        <w:r w:rsidRPr="00E05C0C" w:rsidDel="004F3BA8">
          <w:rPr>
            <w:lang w:eastAsia="ja-JP"/>
          </w:rPr>
          <w:lastRenderedPageBreak/>
          <w:delText>The following Table shows the software lists.</w:delText>
        </w:r>
      </w:del>
    </w:p>
    <w:p w:rsidR="00A10CC3" w:rsidRPr="00E64566" w:rsidDel="004F3BA8" w:rsidRDefault="00A10CC3" w:rsidP="007D6C60">
      <w:pPr>
        <w:pStyle w:val="CETextBody"/>
        <w:rPr>
          <w:del w:id="2808" w:author="Huy Duc. Nguyen" w:date="2017-08-29T14:19:00Z"/>
          <w:lang w:eastAsia="ja-JP"/>
        </w:rPr>
      </w:pPr>
    </w:p>
    <w:p w:rsidR="00DC6108" w:rsidRPr="006E4480" w:rsidDel="004F3BA8" w:rsidRDefault="00D11A9A" w:rsidP="00B43823">
      <w:pPr>
        <w:pStyle w:val="Caption"/>
        <w:rPr>
          <w:del w:id="2809" w:author="Huy Duc. Nguyen" w:date="2017-08-29T14:19:00Z"/>
          <w:lang w:eastAsia="ja-JP"/>
        </w:rPr>
      </w:pPr>
      <w:del w:id="2810" w:author="Huy Duc. Nguyen" w:date="2017-08-29T14:19:00Z">
        <w:r w:rsidDel="004F3BA8">
          <w:delText>Tabl</w:delText>
        </w:r>
        <w:r w:rsidRPr="001F386E" w:rsidDel="004F3BA8">
          <w:delText xml:space="preserve">e </w:delText>
        </w:r>
        <w:r w:rsidRPr="00364E53" w:rsidDel="004F3BA8">
          <w:fldChar w:fldCharType="begin"/>
        </w:r>
        <w:r w:rsidRPr="00B43823" w:rsidDel="004F3BA8">
          <w:delInstrText xml:space="preserve"> STYLEREF 1 \s </w:delInstrText>
        </w:r>
        <w:r w:rsidRPr="00364E53" w:rsidDel="004F3BA8">
          <w:fldChar w:fldCharType="separate"/>
        </w:r>
        <w:r w:rsidR="003B19D6" w:rsidDel="004F3BA8">
          <w:rPr>
            <w:noProof/>
          </w:rPr>
          <w:delText>4</w:delText>
        </w:r>
        <w:r w:rsidRPr="00364E53" w:rsidDel="004F3BA8">
          <w:fldChar w:fldCharType="end"/>
        </w:r>
        <w:r w:rsidRPr="0069554F" w:rsidDel="004F3BA8">
          <w:noBreakHyphen/>
        </w:r>
        <w:r w:rsidRPr="00DF16A3" w:rsidDel="004F3BA8">
          <w:fldChar w:fldCharType="begin"/>
        </w:r>
        <w:r w:rsidRPr="00B43823" w:rsidDel="004F3BA8">
          <w:delInstrText xml:space="preserve"> SEQ Table \* ARABIC \s 1 </w:delInstrText>
        </w:r>
        <w:r w:rsidRPr="00DF16A3" w:rsidDel="004F3BA8">
          <w:fldChar w:fldCharType="separate"/>
        </w:r>
        <w:r w:rsidR="003B19D6" w:rsidDel="004F3BA8">
          <w:rPr>
            <w:noProof/>
          </w:rPr>
          <w:delText>1</w:delText>
        </w:r>
        <w:r w:rsidRPr="00DF16A3" w:rsidDel="004F3BA8">
          <w:fldChar w:fldCharType="end"/>
        </w:r>
        <w:r w:rsidRPr="00C42907" w:rsidDel="004F3BA8">
          <w:rPr>
            <w:lang w:eastAsia="ja-JP"/>
          </w:rPr>
          <w:delText xml:space="preserve">: </w:delText>
        </w:r>
        <w:r w:rsidR="00DC6108" w:rsidRPr="00D11A9A" w:rsidDel="004F3BA8">
          <w:rPr>
            <w:lang w:eastAsia="ja-JP"/>
          </w:rPr>
          <w:delText>Software lists</w:delText>
        </w:r>
      </w:del>
    </w:p>
    <w:tbl>
      <w:tblPr>
        <w:tblW w:w="9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0"/>
        <w:gridCol w:w="3188"/>
        <w:gridCol w:w="3668"/>
        <w:gridCol w:w="1225"/>
      </w:tblGrid>
      <w:tr w:rsidR="005746B2" w:rsidDel="004F3BA8" w:rsidTr="00393C1B">
        <w:trPr>
          <w:trHeight w:val="75"/>
          <w:jc w:val="center"/>
          <w:del w:id="2811" w:author="Huy Duc. Nguyen" w:date="2017-08-29T14:19:00Z"/>
        </w:trPr>
        <w:tc>
          <w:tcPr>
            <w:tcW w:w="1240"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2" w:author="Huy Duc. Nguyen" w:date="2017-08-29T14:19:00Z"/>
                <w:b/>
                <w:bCs/>
                <w:sz w:val="18"/>
                <w:szCs w:val="18"/>
              </w:rPr>
            </w:pPr>
            <w:del w:id="2813" w:author="Huy Duc. Nguyen" w:date="2017-08-29T14:19:00Z">
              <w:r w:rsidDel="004F3BA8">
                <w:rPr>
                  <w:b/>
                  <w:bCs/>
                  <w:sz w:val="18"/>
                  <w:szCs w:val="18"/>
                </w:rPr>
                <w:delText>C</w:delText>
              </w:r>
              <w:r w:rsidDel="004F3BA8">
                <w:rPr>
                  <w:rFonts w:hint="eastAsia"/>
                  <w:b/>
                  <w:bCs/>
                  <w:sz w:val="18"/>
                  <w:szCs w:val="18"/>
                </w:rPr>
                <w:delText>ategory</w:delText>
              </w:r>
            </w:del>
          </w:p>
        </w:tc>
        <w:tc>
          <w:tcPr>
            <w:tcW w:w="3188"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4" w:author="Huy Duc. Nguyen" w:date="2017-08-29T14:19:00Z"/>
                <w:sz w:val="18"/>
                <w:szCs w:val="18"/>
              </w:rPr>
            </w:pPr>
            <w:del w:id="2815" w:author="Huy Duc. Nguyen" w:date="2017-08-29T14:19:00Z">
              <w:r w:rsidRPr="008D2250" w:rsidDel="004F3BA8">
                <w:rPr>
                  <w:b/>
                  <w:bCs/>
                  <w:sz w:val="18"/>
                  <w:szCs w:val="18"/>
                </w:rPr>
                <w:delText>Item</w:delText>
              </w:r>
            </w:del>
          </w:p>
        </w:tc>
        <w:tc>
          <w:tcPr>
            <w:tcW w:w="3668"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6" w:author="Huy Duc. Nguyen" w:date="2017-08-29T14:19:00Z"/>
                <w:sz w:val="18"/>
                <w:szCs w:val="18"/>
              </w:rPr>
            </w:pPr>
            <w:del w:id="2817" w:author="Huy Duc. Nguyen" w:date="2017-08-29T14:19:00Z">
              <w:r w:rsidDel="004F3BA8">
                <w:rPr>
                  <w:rFonts w:hint="eastAsia"/>
                  <w:b/>
                  <w:bCs/>
                  <w:sz w:val="18"/>
                  <w:szCs w:val="18"/>
                </w:rPr>
                <w:delText>Model name</w:delText>
              </w:r>
            </w:del>
          </w:p>
        </w:tc>
        <w:tc>
          <w:tcPr>
            <w:tcW w:w="1225" w:type="dxa"/>
            <w:tcBorders>
              <w:bottom w:val="single" w:sz="12" w:space="0" w:color="auto"/>
            </w:tcBorders>
            <w:shd w:val="clear" w:color="auto" w:fill="BFBFBF" w:themeFill="background1" w:themeFillShade="BF"/>
          </w:tcPr>
          <w:p w:rsidR="005C7917" w:rsidRPr="008D2250" w:rsidDel="004F3BA8" w:rsidRDefault="005C7917" w:rsidP="00042433">
            <w:pPr>
              <w:pStyle w:val="Default"/>
              <w:rPr>
                <w:del w:id="2818" w:author="Huy Duc. Nguyen" w:date="2017-08-29T14:19:00Z"/>
                <w:b/>
                <w:bCs/>
                <w:sz w:val="18"/>
                <w:szCs w:val="18"/>
              </w:rPr>
            </w:pPr>
            <w:del w:id="2819" w:author="Huy Duc. Nguyen" w:date="2017-08-29T14:19:00Z">
              <w:r w:rsidDel="004F3BA8">
                <w:rPr>
                  <w:rFonts w:hint="eastAsia"/>
                  <w:b/>
                  <w:bCs/>
                  <w:sz w:val="18"/>
                  <w:szCs w:val="18"/>
                </w:rPr>
                <w:delText>Version</w:delText>
              </w:r>
            </w:del>
          </w:p>
        </w:tc>
      </w:tr>
      <w:tr w:rsidR="00F45F17" w:rsidDel="004F3BA8" w:rsidTr="00393C1B">
        <w:trPr>
          <w:trHeight w:val="78"/>
          <w:jc w:val="center"/>
          <w:del w:id="2820" w:author="Huy Duc. Nguyen" w:date="2017-08-29T14:19:00Z"/>
        </w:trPr>
        <w:tc>
          <w:tcPr>
            <w:tcW w:w="1240" w:type="dxa"/>
            <w:vMerge w:val="restart"/>
            <w:tcBorders>
              <w:top w:val="single" w:sz="12" w:space="0" w:color="auto"/>
            </w:tcBorders>
            <w:vAlign w:val="center"/>
          </w:tcPr>
          <w:p w:rsidR="00F45F17" w:rsidRPr="008D2250" w:rsidDel="004F3BA8" w:rsidRDefault="00F45F17" w:rsidP="00393C1B">
            <w:pPr>
              <w:pStyle w:val="Default"/>
              <w:jc w:val="both"/>
              <w:rPr>
                <w:del w:id="2821" w:author="Huy Duc. Nguyen" w:date="2017-08-29T14:19:00Z"/>
                <w:sz w:val="18"/>
                <w:szCs w:val="18"/>
              </w:rPr>
            </w:pPr>
            <w:del w:id="2822" w:author="Huy Duc. Nguyen" w:date="2017-08-29T14:19:00Z">
              <w:r w:rsidDel="004F3BA8">
                <w:rPr>
                  <w:rFonts w:hint="eastAsia"/>
                  <w:sz w:val="18"/>
                  <w:szCs w:val="18"/>
                </w:rPr>
                <w:delText>OS</w:delText>
              </w:r>
            </w:del>
          </w:p>
        </w:tc>
        <w:tc>
          <w:tcPr>
            <w:tcW w:w="3188" w:type="dxa"/>
            <w:tcBorders>
              <w:top w:val="single" w:sz="12" w:space="0" w:color="auto"/>
            </w:tcBorders>
          </w:tcPr>
          <w:p w:rsidR="00F45F17" w:rsidRPr="008D2250" w:rsidDel="004F3BA8" w:rsidRDefault="00F45F17" w:rsidP="00042433">
            <w:pPr>
              <w:pStyle w:val="Default"/>
              <w:rPr>
                <w:del w:id="2823" w:author="Huy Duc. Nguyen" w:date="2017-08-29T14:19:00Z"/>
                <w:sz w:val="18"/>
                <w:szCs w:val="18"/>
              </w:rPr>
            </w:pPr>
            <w:del w:id="2824" w:author="Huy Duc. Nguyen" w:date="2017-08-29T14:19:00Z">
              <w:r w:rsidRPr="008D2250" w:rsidDel="004F3BA8">
                <w:rPr>
                  <w:sz w:val="18"/>
                  <w:szCs w:val="18"/>
                </w:rPr>
                <w:delText>Yocto</w:delText>
              </w:r>
            </w:del>
          </w:p>
        </w:tc>
        <w:tc>
          <w:tcPr>
            <w:tcW w:w="3668" w:type="dxa"/>
            <w:tcBorders>
              <w:top w:val="single" w:sz="12" w:space="0" w:color="auto"/>
            </w:tcBorders>
          </w:tcPr>
          <w:p w:rsidR="00F45F17" w:rsidRPr="008D2250" w:rsidDel="004F3BA8" w:rsidRDefault="00F45F17" w:rsidP="00042433">
            <w:pPr>
              <w:pStyle w:val="Default"/>
              <w:jc w:val="center"/>
              <w:rPr>
                <w:del w:id="2825" w:author="Huy Duc. Nguyen" w:date="2017-08-29T14:19:00Z"/>
                <w:sz w:val="18"/>
                <w:szCs w:val="18"/>
              </w:rPr>
            </w:pPr>
            <w:del w:id="2826" w:author="Huy Duc. Nguyen" w:date="2017-08-29T14:19:00Z">
              <w:r w:rsidDel="004F3BA8">
                <w:rPr>
                  <w:rFonts w:hint="eastAsia"/>
                  <w:sz w:val="18"/>
                  <w:szCs w:val="18"/>
                </w:rPr>
                <w:delText>-</w:delText>
              </w:r>
            </w:del>
          </w:p>
        </w:tc>
        <w:tc>
          <w:tcPr>
            <w:tcW w:w="1225" w:type="dxa"/>
            <w:tcBorders>
              <w:top w:val="single" w:sz="12" w:space="0" w:color="auto"/>
            </w:tcBorders>
          </w:tcPr>
          <w:p w:rsidR="00F45F17" w:rsidRPr="008D2250" w:rsidDel="004F3BA8" w:rsidRDefault="00F45F17" w:rsidP="00042433">
            <w:pPr>
              <w:pStyle w:val="Default"/>
              <w:rPr>
                <w:del w:id="2827" w:author="Huy Duc. Nguyen" w:date="2017-08-29T14:19:00Z"/>
                <w:sz w:val="18"/>
                <w:szCs w:val="18"/>
              </w:rPr>
            </w:pPr>
            <w:del w:id="2828" w:author="Huy Duc. Nguyen" w:date="2017-08-29T14:19:00Z">
              <w:r w:rsidDel="004F3BA8">
                <w:rPr>
                  <w:rFonts w:hint="eastAsia"/>
                  <w:sz w:val="18"/>
                  <w:szCs w:val="18"/>
                </w:rPr>
                <w:delText>2.7.0</w:delText>
              </w:r>
            </w:del>
          </w:p>
        </w:tc>
      </w:tr>
      <w:tr w:rsidR="00F45F17" w:rsidDel="004F3BA8" w:rsidTr="00393C1B">
        <w:trPr>
          <w:trHeight w:val="258"/>
          <w:jc w:val="center"/>
          <w:del w:id="2829" w:author="Huy Duc. Nguyen" w:date="2017-08-29T14:19:00Z"/>
        </w:trPr>
        <w:tc>
          <w:tcPr>
            <w:tcW w:w="1240" w:type="dxa"/>
            <w:vMerge/>
          </w:tcPr>
          <w:p w:rsidR="00F45F17" w:rsidDel="004F3BA8" w:rsidRDefault="00F45F17" w:rsidP="00042433">
            <w:pPr>
              <w:pStyle w:val="Default"/>
              <w:rPr>
                <w:del w:id="2830" w:author="Huy Duc. Nguyen" w:date="2017-08-29T14:19:00Z"/>
                <w:sz w:val="18"/>
                <w:szCs w:val="18"/>
              </w:rPr>
            </w:pPr>
          </w:p>
        </w:tc>
        <w:tc>
          <w:tcPr>
            <w:tcW w:w="3188" w:type="dxa"/>
          </w:tcPr>
          <w:p w:rsidR="00F45F17" w:rsidRPr="008D2250" w:rsidDel="004F3BA8" w:rsidRDefault="00F45F17" w:rsidP="00042433">
            <w:pPr>
              <w:pStyle w:val="Default"/>
              <w:rPr>
                <w:del w:id="2831" w:author="Huy Duc. Nguyen" w:date="2017-08-29T14:19:00Z"/>
                <w:sz w:val="18"/>
                <w:szCs w:val="18"/>
              </w:rPr>
            </w:pPr>
            <w:del w:id="2832" w:author="Huy Duc. Nguyen" w:date="2017-08-29T14:19:00Z">
              <w:r w:rsidDel="004F3BA8">
                <w:rPr>
                  <w:rFonts w:hint="eastAsia"/>
                  <w:sz w:val="18"/>
                  <w:szCs w:val="18"/>
                </w:rPr>
                <w:delText>INTEGRITY</w:delText>
              </w:r>
            </w:del>
          </w:p>
        </w:tc>
        <w:tc>
          <w:tcPr>
            <w:tcW w:w="3668" w:type="dxa"/>
          </w:tcPr>
          <w:p w:rsidR="00F45F17" w:rsidRPr="008D2250" w:rsidDel="004F3BA8" w:rsidRDefault="00F45F17" w:rsidP="00042433">
            <w:pPr>
              <w:pStyle w:val="Default"/>
              <w:jc w:val="center"/>
              <w:rPr>
                <w:del w:id="2833" w:author="Huy Duc. Nguyen" w:date="2017-08-29T14:19:00Z"/>
                <w:sz w:val="18"/>
                <w:szCs w:val="18"/>
              </w:rPr>
            </w:pPr>
            <w:del w:id="2834" w:author="Huy Duc. Nguyen" w:date="2017-08-29T14:19:00Z">
              <w:r w:rsidDel="004F3BA8">
                <w:rPr>
                  <w:rFonts w:hint="eastAsia"/>
                  <w:sz w:val="18"/>
                  <w:szCs w:val="18"/>
                </w:rPr>
                <w:delText>-</w:delText>
              </w:r>
            </w:del>
          </w:p>
        </w:tc>
        <w:tc>
          <w:tcPr>
            <w:tcW w:w="1225" w:type="dxa"/>
          </w:tcPr>
          <w:p w:rsidR="00F45F17" w:rsidRPr="008D2250" w:rsidDel="004F3BA8" w:rsidRDefault="00F45F17" w:rsidP="00042433">
            <w:pPr>
              <w:pStyle w:val="Default"/>
              <w:rPr>
                <w:del w:id="2835" w:author="Huy Duc. Nguyen" w:date="2017-08-29T14:19:00Z"/>
                <w:sz w:val="18"/>
                <w:szCs w:val="18"/>
              </w:rPr>
            </w:pPr>
            <w:del w:id="2836" w:author="Huy Duc. Nguyen" w:date="2017-08-29T14:19:00Z">
              <w:r w:rsidDel="004F3BA8">
                <w:rPr>
                  <w:rFonts w:hint="eastAsia"/>
                  <w:sz w:val="18"/>
                  <w:szCs w:val="18"/>
                </w:rPr>
                <w:delText>T9.0</w:delText>
              </w:r>
            </w:del>
          </w:p>
        </w:tc>
      </w:tr>
      <w:tr w:rsidR="004967A7" w:rsidDel="004F3BA8" w:rsidTr="004967A7">
        <w:trPr>
          <w:trHeight w:val="258"/>
          <w:jc w:val="center"/>
          <w:del w:id="2837" w:author="Huy Duc. Nguyen" w:date="2017-08-29T14:19:00Z"/>
        </w:trPr>
        <w:tc>
          <w:tcPr>
            <w:tcW w:w="1240" w:type="dxa"/>
            <w:vMerge w:val="restart"/>
          </w:tcPr>
          <w:p w:rsidR="004967A7" w:rsidDel="004F3BA8" w:rsidRDefault="004967A7" w:rsidP="00393C1B">
            <w:pPr>
              <w:pStyle w:val="Default"/>
              <w:jc w:val="both"/>
              <w:rPr>
                <w:del w:id="2838" w:author="Huy Duc. Nguyen" w:date="2017-08-29T14:19:00Z"/>
                <w:sz w:val="18"/>
                <w:szCs w:val="18"/>
              </w:rPr>
            </w:pPr>
            <w:del w:id="2839" w:author="Huy Duc. Nguyen" w:date="2017-08-29T14:19:00Z">
              <w:r w:rsidRPr="005C7917" w:rsidDel="004F3BA8">
                <w:rPr>
                  <w:sz w:val="18"/>
                  <w:szCs w:val="18"/>
                </w:rPr>
                <w:delText>Driver</w:delText>
              </w:r>
              <w:r w:rsidDel="004F3BA8">
                <w:rPr>
                  <w:rFonts w:hint="eastAsia"/>
                  <w:sz w:val="18"/>
                  <w:szCs w:val="18"/>
                </w:rPr>
                <w:delText xml:space="preserve"> </w:delText>
              </w:r>
              <w:r w:rsidRPr="005C7917" w:rsidDel="004F3BA8">
                <w:rPr>
                  <w:sz w:val="18"/>
                  <w:szCs w:val="18"/>
                </w:rPr>
                <w:delText>/</w:delText>
              </w:r>
            </w:del>
          </w:p>
          <w:p w:rsidR="004967A7" w:rsidDel="004F3BA8" w:rsidRDefault="004967A7" w:rsidP="004967A7">
            <w:pPr>
              <w:pStyle w:val="Default"/>
              <w:jc w:val="both"/>
              <w:rPr>
                <w:del w:id="2840" w:author="Huy Duc. Nguyen" w:date="2017-08-29T14:19:00Z"/>
                <w:sz w:val="18"/>
                <w:szCs w:val="18"/>
              </w:rPr>
            </w:pPr>
            <w:del w:id="2841" w:author="Huy Duc. Nguyen" w:date="2017-08-29T14:19:00Z">
              <w:r w:rsidRPr="005C7917" w:rsidDel="004F3BA8">
                <w:rPr>
                  <w:sz w:val="18"/>
                  <w:szCs w:val="18"/>
                </w:rPr>
                <w:delText>Middleware</w:delText>
              </w:r>
            </w:del>
          </w:p>
        </w:tc>
        <w:tc>
          <w:tcPr>
            <w:tcW w:w="3188" w:type="dxa"/>
          </w:tcPr>
          <w:p w:rsidR="004967A7" w:rsidDel="004F3BA8" w:rsidRDefault="004967A7" w:rsidP="004967A7">
            <w:pPr>
              <w:pStyle w:val="Default"/>
              <w:rPr>
                <w:del w:id="2842" w:author="Huy Duc. Nguyen" w:date="2017-08-29T14:19:00Z"/>
                <w:sz w:val="18"/>
                <w:szCs w:val="18"/>
              </w:rPr>
            </w:pPr>
            <w:del w:id="2843" w:author="Huy Duc. Nguyen" w:date="2017-08-29T14:19:00Z">
              <w:r w:rsidDel="004F3BA8">
                <w:rPr>
                  <w:rFonts w:hint="eastAsia"/>
                  <w:sz w:val="18"/>
                  <w:szCs w:val="18"/>
                </w:rPr>
                <w:delText>R-eBSP</w:delText>
              </w:r>
            </w:del>
          </w:p>
          <w:p w:rsidR="004967A7" w:rsidDel="004F3BA8" w:rsidRDefault="004967A7" w:rsidP="004967A7">
            <w:pPr>
              <w:pStyle w:val="Default"/>
              <w:rPr>
                <w:del w:id="2844" w:author="Huy Duc. Nguyen" w:date="2017-08-29T14:19:00Z"/>
                <w:sz w:val="18"/>
                <w:szCs w:val="18"/>
              </w:rPr>
            </w:pPr>
            <w:del w:id="2845" w:author="Huy Duc. Nguyen" w:date="2017-08-29T14:19:00Z">
              <w:r w:rsidRPr="003E4B76" w:rsidDel="004F3BA8">
                <w:rPr>
                  <w:sz w:val="18"/>
                  <w:szCs w:val="18"/>
                </w:rPr>
                <w:delText>RENESAS RTP0RC7795SIPB0010S Basic Driver Package for INTEGRITY(R) Multivisor(TM) source package</w:delText>
              </w:r>
            </w:del>
          </w:p>
        </w:tc>
        <w:tc>
          <w:tcPr>
            <w:tcW w:w="3668" w:type="dxa"/>
          </w:tcPr>
          <w:p w:rsidR="004967A7" w:rsidDel="004F3BA8" w:rsidRDefault="004967A7" w:rsidP="00393C1B">
            <w:pPr>
              <w:pStyle w:val="Default"/>
              <w:rPr>
                <w:del w:id="2846" w:author="Huy Duc. Nguyen" w:date="2017-08-29T14:19:00Z"/>
                <w:sz w:val="18"/>
                <w:szCs w:val="18"/>
              </w:rPr>
            </w:pPr>
            <w:del w:id="2847" w:author="Huy Duc. Nguyen" w:date="2017-08-29T14:19:00Z">
              <w:r w:rsidRPr="003E4B76" w:rsidDel="004F3BA8">
                <w:rPr>
                  <w:sz w:val="18"/>
                  <w:szCs w:val="18"/>
                </w:rPr>
                <w:delText>RTP0RC7795SIPB0010S-ITGBDPM</w:delText>
              </w:r>
            </w:del>
          </w:p>
        </w:tc>
        <w:tc>
          <w:tcPr>
            <w:tcW w:w="1225" w:type="dxa"/>
          </w:tcPr>
          <w:p w:rsidR="004967A7" w:rsidDel="004F3BA8" w:rsidRDefault="004967A7" w:rsidP="004967A7">
            <w:pPr>
              <w:pStyle w:val="Default"/>
              <w:rPr>
                <w:del w:id="2848" w:author="Huy Duc. Nguyen" w:date="2017-08-29T14:19:00Z"/>
                <w:sz w:val="18"/>
                <w:szCs w:val="18"/>
              </w:rPr>
            </w:pPr>
            <w:del w:id="2849" w:author="Huy Duc. Nguyen" w:date="2017-08-29T14:19:00Z">
              <w:r w:rsidRPr="003E4B76" w:rsidDel="004F3BA8">
                <w:rPr>
                  <w:sz w:val="18"/>
                  <w:szCs w:val="18"/>
                </w:rPr>
                <w:delText>0.2.10</w:delText>
              </w:r>
            </w:del>
          </w:p>
        </w:tc>
      </w:tr>
      <w:tr w:rsidR="004967A7" w:rsidDel="004F3BA8" w:rsidTr="004967A7">
        <w:trPr>
          <w:trHeight w:val="198"/>
          <w:jc w:val="center"/>
          <w:del w:id="2850" w:author="Huy Duc. Nguyen" w:date="2017-08-29T14:19:00Z"/>
        </w:trPr>
        <w:tc>
          <w:tcPr>
            <w:tcW w:w="1240" w:type="dxa"/>
            <w:vMerge/>
          </w:tcPr>
          <w:p w:rsidR="004967A7" w:rsidDel="004F3BA8" w:rsidRDefault="004967A7" w:rsidP="004967A7">
            <w:pPr>
              <w:pStyle w:val="Default"/>
              <w:rPr>
                <w:del w:id="2851" w:author="Huy Duc. Nguyen" w:date="2017-08-29T14:19:00Z"/>
                <w:sz w:val="18"/>
                <w:szCs w:val="18"/>
              </w:rPr>
            </w:pPr>
          </w:p>
        </w:tc>
        <w:tc>
          <w:tcPr>
            <w:tcW w:w="3188" w:type="dxa"/>
          </w:tcPr>
          <w:p w:rsidR="004967A7" w:rsidDel="004F3BA8" w:rsidRDefault="004967A7" w:rsidP="004967A7">
            <w:pPr>
              <w:pStyle w:val="Default"/>
              <w:rPr>
                <w:del w:id="2852" w:author="Huy Duc. Nguyen" w:date="2017-08-29T14:19:00Z"/>
                <w:sz w:val="18"/>
                <w:szCs w:val="18"/>
              </w:rPr>
            </w:pPr>
            <w:del w:id="2853" w:author="Huy Duc. Nguyen" w:date="2017-08-29T14:19:00Z">
              <w:r w:rsidDel="004F3BA8">
                <w:rPr>
                  <w:rFonts w:hint="eastAsia"/>
                  <w:sz w:val="18"/>
                  <w:szCs w:val="18"/>
                </w:rPr>
                <w:delText>R-eBSP</w:delText>
              </w:r>
            </w:del>
          </w:p>
          <w:p w:rsidR="004967A7" w:rsidRPr="008D2250" w:rsidDel="004F3BA8" w:rsidRDefault="004967A7" w:rsidP="004967A7">
            <w:pPr>
              <w:pStyle w:val="Default"/>
              <w:rPr>
                <w:del w:id="2854" w:author="Huy Duc. Nguyen" w:date="2017-08-29T14:19:00Z"/>
                <w:sz w:val="18"/>
                <w:szCs w:val="18"/>
              </w:rPr>
            </w:pPr>
            <w:del w:id="2855" w:author="Huy Duc. Nguyen" w:date="2017-08-29T14:19:00Z">
              <w:r w:rsidRPr="003E4B76" w:rsidDel="004F3BA8">
                <w:rPr>
                  <w:sz w:val="18"/>
                  <w:szCs w:val="18"/>
                </w:rPr>
                <w:delText>RENESAS RTP0RC7795SIPB0010S Basic Driver Package for INTEGRITY(R) Multivisor(TM) source package</w:delText>
              </w:r>
            </w:del>
          </w:p>
        </w:tc>
        <w:tc>
          <w:tcPr>
            <w:tcW w:w="3668" w:type="dxa"/>
          </w:tcPr>
          <w:p w:rsidR="004967A7" w:rsidRPr="008D2250" w:rsidDel="004F3BA8" w:rsidRDefault="004967A7" w:rsidP="004967A7">
            <w:pPr>
              <w:pStyle w:val="Default"/>
              <w:rPr>
                <w:del w:id="2856" w:author="Huy Duc. Nguyen" w:date="2017-08-29T14:19:00Z"/>
                <w:sz w:val="18"/>
                <w:szCs w:val="18"/>
              </w:rPr>
            </w:pPr>
            <w:del w:id="2857" w:author="Huy Duc. Nguyen" w:date="2017-08-29T14:19:00Z">
              <w:r w:rsidRPr="004D4A08" w:rsidDel="004F3BA8">
                <w:rPr>
                  <w:sz w:val="18"/>
                  <w:szCs w:val="18"/>
                </w:rPr>
                <w:delText>Linux patch for RENESAS RTP0RC7795SIPB0010S Basic Driver Package for INTEGRITY(R) Multivisor(TM)</w:delText>
              </w:r>
            </w:del>
          </w:p>
        </w:tc>
        <w:tc>
          <w:tcPr>
            <w:tcW w:w="1225" w:type="dxa"/>
          </w:tcPr>
          <w:p w:rsidR="004967A7" w:rsidRPr="008D2250" w:rsidDel="004F3BA8" w:rsidRDefault="004967A7" w:rsidP="004967A7">
            <w:pPr>
              <w:pStyle w:val="Default"/>
              <w:rPr>
                <w:del w:id="2858" w:author="Huy Duc. Nguyen" w:date="2017-08-29T14:19:00Z"/>
                <w:sz w:val="18"/>
                <w:szCs w:val="18"/>
              </w:rPr>
            </w:pPr>
            <w:del w:id="2859" w:author="Huy Duc. Nguyen" w:date="2017-08-29T14:19:00Z">
              <w:r w:rsidRPr="003E4B76" w:rsidDel="004F3BA8">
                <w:rPr>
                  <w:sz w:val="18"/>
                  <w:szCs w:val="18"/>
                </w:rPr>
                <w:delText>0.2.10</w:delText>
              </w:r>
            </w:del>
          </w:p>
        </w:tc>
      </w:tr>
      <w:tr w:rsidR="004967A7" w:rsidDel="004F3BA8" w:rsidTr="004967A7">
        <w:trPr>
          <w:trHeight w:val="226"/>
          <w:jc w:val="center"/>
          <w:del w:id="2860" w:author="Huy Duc. Nguyen" w:date="2017-08-29T14:19:00Z"/>
        </w:trPr>
        <w:tc>
          <w:tcPr>
            <w:tcW w:w="1240" w:type="dxa"/>
            <w:vMerge/>
          </w:tcPr>
          <w:p w:rsidR="004967A7" w:rsidDel="004F3BA8" w:rsidRDefault="004967A7" w:rsidP="004967A7">
            <w:pPr>
              <w:pStyle w:val="Default"/>
              <w:rPr>
                <w:del w:id="2861" w:author="Huy Duc. Nguyen" w:date="2017-08-29T14:19:00Z"/>
                <w:sz w:val="18"/>
                <w:szCs w:val="18"/>
              </w:rPr>
            </w:pPr>
          </w:p>
        </w:tc>
        <w:tc>
          <w:tcPr>
            <w:tcW w:w="3188" w:type="dxa"/>
          </w:tcPr>
          <w:p w:rsidR="004967A7" w:rsidDel="004F3BA8" w:rsidRDefault="004967A7" w:rsidP="004967A7">
            <w:pPr>
              <w:pStyle w:val="Default"/>
              <w:rPr>
                <w:del w:id="2862" w:author="Huy Duc. Nguyen" w:date="2017-08-29T14:19:00Z"/>
                <w:sz w:val="18"/>
                <w:szCs w:val="18"/>
              </w:rPr>
            </w:pPr>
            <w:del w:id="2863" w:author="Huy Duc. Nguyen" w:date="2017-08-29T14:19:00Z">
              <w:r w:rsidDel="004F3BA8">
                <w:rPr>
                  <w:rFonts w:hint="eastAsia"/>
                  <w:sz w:val="18"/>
                  <w:szCs w:val="18"/>
                </w:rPr>
                <w:delText>Graphics</w:delText>
              </w:r>
            </w:del>
          </w:p>
          <w:p w:rsidR="004967A7" w:rsidRPr="008D2250" w:rsidDel="004F3BA8" w:rsidRDefault="004967A7" w:rsidP="004967A7">
            <w:pPr>
              <w:pStyle w:val="Default"/>
              <w:rPr>
                <w:del w:id="2864" w:author="Huy Duc. Nguyen" w:date="2017-08-29T14:19:00Z"/>
                <w:sz w:val="18"/>
                <w:szCs w:val="18"/>
              </w:rPr>
            </w:pPr>
            <w:del w:id="2865" w:author="Huy Duc. Nguyen" w:date="2017-08-29T14:19:00Z">
              <w:r w:rsidRPr="004D4A08" w:rsidDel="004F3BA8">
                <w:rPr>
                  <w:sz w:val="18"/>
                  <w:szCs w:val="18"/>
                </w:rPr>
                <w:delText>R8A7795 GX6650 OpenGL ES 3.1 Library for INTEGRITY(R) Multivisor</w:delText>
              </w:r>
            </w:del>
          </w:p>
        </w:tc>
        <w:tc>
          <w:tcPr>
            <w:tcW w:w="3668" w:type="dxa"/>
          </w:tcPr>
          <w:p w:rsidR="004967A7" w:rsidRPr="008D2250" w:rsidDel="004F3BA8" w:rsidRDefault="004967A7" w:rsidP="004967A7">
            <w:pPr>
              <w:pStyle w:val="Default"/>
              <w:rPr>
                <w:del w:id="2866" w:author="Huy Duc. Nguyen" w:date="2017-08-29T14:19:00Z"/>
                <w:sz w:val="18"/>
                <w:szCs w:val="18"/>
              </w:rPr>
            </w:pPr>
            <w:del w:id="2867" w:author="Huy Duc. Nguyen" w:date="2017-08-29T14:19:00Z">
              <w:r w:rsidRPr="004D4A08" w:rsidDel="004F3BA8">
                <w:rPr>
                  <w:sz w:val="18"/>
                  <w:szCs w:val="18"/>
                </w:rPr>
                <w:delText>RTM0RC7795GLTG0011SGH2C</w:delText>
              </w:r>
            </w:del>
          </w:p>
        </w:tc>
        <w:tc>
          <w:tcPr>
            <w:tcW w:w="1225" w:type="dxa"/>
          </w:tcPr>
          <w:p w:rsidR="004967A7" w:rsidRPr="008D2250" w:rsidDel="004F3BA8" w:rsidRDefault="002373FB" w:rsidP="004967A7">
            <w:pPr>
              <w:pStyle w:val="Default"/>
              <w:rPr>
                <w:del w:id="2868" w:author="Huy Duc. Nguyen" w:date="2017-08-29T14:19:00Z"/>
                <w:sz w:val="18"/>
                <w:szCs w:val="18"/>
              </w:rPr>
            </w:pPr>
            <w:del w:id="2869" w:author="Huy Duc. Nguyen" w:date="2017-08-29T14:19:00Z">
              <w:r w:rsidDel="004F3BA8">
                <w:rPr>
                  <w:rFonts w:hint="eastAsia"/>
                  <w:sz w:val="18"/>
                  <w:szCs w:val="18"/>
                </w:rPr>
                <w:delText>1.1.4</w:delText>
              </w:r>
              <w:r w:rsidDel="004F3BA8">
                <w:rPr>
                  <w:sz w:val="18"/>
                  <w:szCs w:val="18"/>
                </w:rPr>
                <w:delText>a</w:delText>
              </w:r>
            </w:del>
          </w:p>
        </w:tc>
      </w:tr>
      <w:tr w:rsidR="004967A7" w:rsidDel="004F3BA8" w:rsidTr="004967A7">
        <w:trPr>
          <w:trHeight w:val="130"/>
          <w:jc w:val="center"/>
          <w:del w:id="2870" w:author="Huy Duc. Nguyen" w:date="2017-08-29T14:19:00Z"/>
        </w:trPr>
        <w:tc>
          <w:tcPr>
            <w:tcW w:w="1240" w:type="dxa"/>
            <w:vMerge/>
          </w:tcPr>
          <w:p w:rsidR="004967A7" w:rsidDel="004F3BA8" w:rsidRDefault="004967A7" w:rsidP="004967A7">
            <w:pPr>
              <w:pStyle w:val="Default"/>
              <w:rPr>
                <w:del w:id="2871" w:author="Huy Duc. Nguyen" w:date="2017-08-29T14:19:00Z"/>
                <w:sz w:val="18"/>
                <w:szCs w:val="18"/>
              </w:rPr>
            </w:pPr>
          </w:p>
        </w:tc>
        <w:tc>
          <w:tcPr>
            <w:tcW w:w="3188" w:type="dxa"/>
          </w:tcPr>
          <w:p w:rsidR="004967A7" w:rsidDel="004F3BA8" w:rsidRDefault="004967A7" w:rsidP="004967A7">
            <w:pPr>
              <w:pStyle w:val="Default"/>
              <w:rPr>
                <w:del w:id="2872" w:author="Huy Duc. Nguyen" w:date="2017-08-29T14:19:00Z"/>
                <w:sz w:val="18"/>
                <w:szCs w:val="18"/>
              </w:rPr>
            </w:pPr>
            <w:del w:id="2873" w:author="Huy Duc. Nguyen" w:date="2017-08-29T14:19:00Z">
              <w:r w:rsidDel="004F3BA8">
                <w:rPr>
                  <w:rFonts w:hint="eastAsia"/>
                  <w:sz w:val="18"/>
                  <w:szCs w:val="18"/>
                </w:rPr>
                <w:delText>Graphics</w:delText>
              </w:r>
            </w:del>
          </w:p>
          <w:p w:rsidR="004967A7" w:rsidRPr="008D2250" w:rsidDel="004F3BA8" w:rsidRDefault="004967A7" w:rsidP="004967A7">
            <w:pPr>
              <w:pStyle w:val="Default"/>
              <w:rPr>
                <w:del w:id="2874" w:author="Huy Duc. Nguyen" w:date="2017-08-29T14:19:00Z"/>
                <w:sz w:val="18"/>
                <w:szCs w:val="18"/>
              </w:rPr>
            </w:pPr>
            <w:del w:id="2875" w:author="Huy Duc. Nguyen" w:date="2017-08-29T14:19:00Z">
              <w:r w:rsidRPr="004D4A08" w:rsidDel="004F3BA8">
                <w:rPr>
                  <w:sz w:val="18"/>
                  <w:szCs w:val="18"/>
                </w:rPr>
                <w:delText>R8A7795 GX6650 OpenGL ES 3.1 Library for Linux on INTEGRITY(R) Multivisor</w:delText>
              </w:r>
            </w:del>
          </w:p>
        </w:tc>
        <w:tc>
          <w:tcPr>
            <w:tcW w:w="3668" w:type="dxa"/>
          </w:tcPr>
          <w:p w:rsidR="004967A7" w:rsidRPr="008D2250" w:rsidDel="004F3BA8" w:rsidRDefault="004967A7" w:rsidP="004967A7">
            <w:pPr>
              <w:pStyle w:val="Default"/>
              <w:rPr>
                <w:del w:id="2876" w:author="Huy Duc. Nguyen" w:date="2017-08-29T14:19:00Z"/>
                <w:sz w:val="18"/>
                <w:szCs w:val="18"/>
              </w:rPr>
            </w:pPr>
            <w:del w:id="2877" w:author="Huy Duc. Nguyen" w:date="2017-08-29T14:19:00Z">
              <w:r w:rsidRPr="007553BE" w:rsidDel="004F3BA8">
                <w:rPr>
                  <w:sz w:val="18"/>
                  <w:szCs w:val="18"/>
                </w:rPr>
                <w:delText>RTM0RC7795GLTG0011SL40C</w:delText>
              </w:r>
            </w:del>
          </w:p>
        </w:tc>
        <w:tc>
          <w:tcPr>
            <w:tcW w:w="1225" w:type="dxa"/>
          </w:tcPr>
          <w:p w:rsidR="004967A7" w:rsidRPr="008D2250" w:rsidDel="004F3BA8" w:rsidRDefault="002373FB" w:rsidP="004967A7">
            <w:pPr>
              <w:pStyle w:val="Default"/>
              <w:rPr>
                <w:del w:id="2878" w:author="Huy Duc. Nguyen" w:date="2017-08-29T14:19:00Z"/>
                <w:sz w:val="18"/>
                <w:szCs w:val="18"/>
              </w:rPr>
            </w:pPr>
            <w:del w:id="2879" w:author="Huy Duc. Nguyen" w:date="2017-08-29T14:19:00Z">
              <w:r w:rsidDel="004F3BA8">
                <w:rPr>
                  <w:sz w:val="18"/>
                  <w:szCs w:val="18"/>
                </w:rPr>
                <w:delText>1.1.4a</w:delText>
              </w:r>
            </w:del>
          </w:p>
        </w:tc>
      </w:tr>
      <w:tr w:rsidR="004967A7" w:rsidDel="004F3BA8" w:rsidTr="004967A7">
        <w:trPr>
          <w:trHeight w:val="130"/>
          <w:jc w:val="center"/>
          <w:del w:id="2880" w:author="Huy Duc. Nguyen" w:date="2017-08-29T14:19:00Z"/>
        </w:trPr>
        <w:tc>
          <w:tcPr>
            <w:tcW w:w="1240" w:type="dxa"/>
            <w:vMerge/>
          </w:tcPr>
          <w:p w:rsidR="004967A7" w:rsidDel="004F3BA8" w:rsidRDefault="004967A7" w:rsidP="004967A7">
            <w:pPr>
              <w:pStyle w:val="Default"/>
              <w:rPr>
                <w:del w:id="2881" w:author="Huy Duc. Nguyen" w:date="2017-08-29T14:19:00Z"/>
                <w:sz w:val="18"/>
                <w:szCs w:val="18"/>
              </w:rPr>
            </w:pPr>
          </w:p>
        </w:tc>
        <w:tc>
          <w:tcPr>
            <w:tcW w:w="3188" w:type="dxa"/>
          </w:tcPr>
          <w:p w:rsidR="004967A7" w:rsidDel="004F3BA8" w:rsidRDefault="004967A7" w:rsidP="004967A7">
            <w:pPr>
              <w:pStyle w:val="Default"/>
              <w:rPr>
                <w:del w:id="2882" w:author="Huy Duc. Nguyen" w:date="2017-08-29T14:19:00Z"/>
                <w:sz w:val="18"/>
                <w:szCs w:val="18"/>
              </w:rPr>
            </w:pPr>
            <w:del w:id="2883" w:author="Huy Duc. Nguyen" w:date="2017-08-29T14:19:00Z">
              <w:r w:rsidRPr="00A10CC3" w:rsidDel="004F3BA8">
                <w:rPr>
                  <w:sz w:val="18"/>
                  <w:szCs w:val="18"/>
                </w:rPr>
                <w:delText>OMX Media Component Common Library for Linux</w:delText>
              </w:r>
            </w:del>
          </w:p>
        </w:tc>
        <w:tc>
          <w:tcPr>
            <w:tcW w:w="3668" w:type="dxa"/>
          </w:tcPr>
          <w:p w:rsidR="004967A7" w:rsidRPr="007553BE" w:rsidDel="004F3BA8" w:rsidRDefault="004967A7" w:rsidP="004967A7">
            <w:pPr>
              <w:pStyle w:val="Default"/>
              <w:rPr>
                <w:del w:id="2884" w:author="Huy Duc. Nguyen" w:date="2017-08-29T14:19:00Z"/>
                <w:sz w:val="18"/>
                <w:szCs w:val="18"/>
              </w:rPr>
            </w:pPr>
            <w:del w:id="2885" w:author="Huy Duc. Nguyen" w:date="2017-08-29T14:19:00Z">
              <w:r w:rsidRPr="00A10CC3" w:rsidDel="004F3BA8">
                <w:rPr>
                  <w:sz w:val="18"/>
                  <w:szCs w:val="18"/>
                </w:rPr>
                <w:delText>RTM0AC0000XCMCTL30SL40C</w:delText>
              </w:r>
            </w:del>
          </w:p>
        </w:tc>
        <w:tc>
          <w:tcPr>
            <w:tcW w:w="1225" w:type="dxa"/>
          </w:tcPr>
          <w:p w:rsidR="004967A7" w:rsidDel="004F3BA8" w:rsidRDefault="004967A7" w:rsidP="004967A7">
            <w:pPr>
              <w:pStyle w:val="Default"/>
              <w:rPr>
                <w:del w:id="2886" w:author="Huy Duc. Nguyen" w:date="2017-08-29T14:19:00Z"/>
                <w:sz w:val="18"/>
                <w:szCs w:val="18"/>
              </w:rPr>
            </w:pPr>
            <w:del w:id="2887" w:author="Huy Duc. Nguyen" w:date="2017-08-29T14:19:00Z">
              <w:r w:rsidRPr="00A10CC3" w:rsidDel="004F3BA8">
                <w:rPr>
                  <w:sz w:val="18"/>
                  <w:szCs w:val="18"/>
                </w:rPr>
                <w:delText>3.0.2</w:delText>
              </w:r>
            </w:del>
          </w:p>
        </w:tc>
      </w:tr>
      <w:tr w:rsidR="004967A7" w:rsidDel="004F3BA8" w:rsidTr="004967A7">
        <w:trPr>
          <w:trHeight w:val="130"/>
          <w:jc w:val="center"/>
          <w:del w:id="2888" w:author="Huy Duc. Nguyen" w:date="2017-08-29T14:19:00Z"/>
        </w:trPr>
        <w:tc>
          <w:tcPr>
            <w:tcW w:w="1240" w:type="dxa"/>
            <w:vMerge/>
          </w:tcPr>
          <w:p w:rsidR="004967A7" w:rsidDel="004F3BA8" w:rsidRDefault="004967A7" w:rsidP="004967A7">
            <w:pPr>
              <w:pStyle w:val="Default"/>
              <w:rPr>
                <w:del w:id="2889" w:author="Huy Duc. Nguyen" w:date="2017-08-29T14:19:00Z"/>
                <w:sz w:val="18"/>
                <w:szCs w:val="18"/>
              </w:rPr>
            </w:pPr>
          </w:p>
        </w:tc>
        <w:tc>
          <w:tcPr>
            <w:tcW w:w="3188" w:type="dxa"/>
          </w:tcPr>
          <w:p w:rsidR="004967A7" w:rsidDel="004F3BA8" w:rsidRDefault="004967A7" w:rsidP="004967A7">
            <w:pPr>
              <w:pStyle w:val="Default"/>
              <w:rPr>
                <w:del w:id="2890" w:author="Huy Duc. Nguyen" w:date="2017-08-29T14:19:00Z"/>
                <w:sz w:val="18"/>
                <w:szCs w:val="18"/>
              </w:rPr>
            </w:pPr>
            <w:del w:id="2891" w:author="Huy Duc. Nguyen" w:date="2017-08-29T14:19:00Z">
              <w:r w:rsidRPr="00A10CC3" w:rsidDel="004F3BA8">
                <w:rPr>
                  <w:sz w:val="18"/>
                  <w:szCs w:val="18"/>
                </w:rPr>
                <w:delText>OMX Media Component Video Decoder Common Library for Linux</w:delText>
              </w:r>
            </w:del>
          </w:p>
        </w:tc>
        <w:tc>
          <w:tcPr>
            <w:tcW w:w="3668" w:type="dxa"/>
          </w:tcPr>
          <w:p w:rsidR="004967A7" w:rsidRPr="007553BE" w:rsidDel="004F3BA8" w:rsidRDefault="004967A7" w:rsidP="004967A7">
            <w:pPr>
              <w:pStyle w:val="Default"/>
              <w:rPr>
                <w:del w:id="2892" w:author="Huy Duc. Nguyen" w:date="2017-08-29T14:19:00Z"/>
                <w:sz w:val="18"/>
                <w:szCs w:val="18"/>
              </w:rPr>
            </w:pPr>
            <w:del w:id="2893" w:author="Huy Duc. Nguyen" w:date="2017-08-29T14:19:00Z">
              <w:r w:rsidRPr="00A10CC3" w:rsidDel="004F3BA8">
                <w:rPr>
                  <w:sz w:val="18"/>
                  <w:szCs w:val="18"/>
                </w:rPr>
                <w:delText>RTM0AC0000XVCMND30SL40C</w:delText>
              </w:r>
            </w:del>
          </w:p>
        </w:tc>
        <w:tc>
          <w:tcPr>
            <w:tcW w:w="1225" w:type="dxa"/>
          </w:tcPr>
          <w:p w:rsidR="004967A7" w:rsidDel="004F3BA8" w:rsidRDefault="004967A7" w:rsidP="004967A7">
            <w:pPr>
              <w:pStyle w:val="Default"/>
              <w:rPr>
                <w:del w:id="2894" w:author="Huy Duc. Nguyen" w:date="2017-08-29T14:19:00Z"/>
                <w:sz w:val="18"/>
                <w:szCs w:val="18"/>
              </w:rPr>
            </w:pPr>
            <w:del w:id="2895" w:author="Huy Duc. Nguyen" w:date="2017-08-29T14:19:00Z">
              <w:r w:rsidRPr="00CC2127" w:rsidDel="004F3BA8">
                <w:rPr>
                  <w:sz w:val="18"/>
                  <w:szCs w:val="18"/>
                </w:rPr>
                <w:delText>3.0.2</w:delText>
              </w:r>
            </w:del>
          </w:p>
        </w:tc>
      </w:tr>
      <w:tr w:rsidR="004967A7" w:rsidDel="004F3BA8" w:rsidTr="004967A7">
        <w:trPr>
          <w:trHeight w:val="130"/>
          <w:jc w:val="center"/>
          <w:del w:id="2896" w:author="Huy Duc. Nguyen" w:date="2017-08-29T14:19:00Z"/>
        </w:trPr>
        <w:tc>
          <w:tcPr>
            <w:tcW w:w="1240" w:type="dxa"/>
            <w:vMerge/>
          </w:tcPr>
          <w:p w:rsidR="004967A7" w:rsidDel="004F3BA8" w:rsidRDefault="004967A7" w:rsidP="004967A7">
            <w:pPr>
              <w:pStyle w:val="Default"/>
              <w:rPr>
                <w:del w:id="2897" w:author="Huy Duc. Nguyen" w:date="2017-08-29T14:19:00Z"/>
                <w:sz w:val="18"/>
                <w:szCs w:val="18"/>
              </w:rPr>
            </w:pPr>
          </w:p>
        </w:tc>
        <w:tc>
          <w:tcPr>
            <w:tcW w:w="3188" w:type="dxa"/>
          </w:tcPr>
          <w:p w:rsidR="004967A7" w:rsidDel="004F3BA8" w:rsidRDefault="004967A7" w:rsidP="004967A7">
            <w:pPr>
              <w:pStyle w:val="Default"/>
              <w:rPr>
                <w:del w:id="2898" w:author="Huy Duc. Nguyen" w:date="2017-08-29T14:19:00Z"/>
                <w:sz w:val="18"/>
                <w:szCs w:val="18"/>
              </w:rPr>
            </w:pPr>
            <w:del w:id="2899" w:author="Huy Duc. Nguyen" w:date="2017-08-29T14:19:00Z">
              <w:r w:rsidRPr="00A10CC3" w:rsidDel="004F3BA8">
                <w:rPr>
                  <w:sz w:val="18"/>
                  <w:szCs w:val="18"/>
                </w:rPr>
                <w:delText>OMX Media Component H.264 Decoder Library for Linux</w:delText>
              </w:r>
            </w:del>
          </w:p>
        </w:tc>
        <w:tc>
          <w:tcPr>
            <w:tcW w:w="3668" w:type="dxa"/>
          </w:tcPr>
          <w:p w:rsidR="004967A7" w:rsidRPr="007553BE" w:rsidDel="004F3BA8" w:rsidRDefault="004967A7" w:rsidP="004967A7">
            <w:pPr>
              <w:pStyle w:val="Default"/>
              <w:rPr>
                <w:del w:id="2900" w:author="Huy Duc. Nguyen" w:date="2017-08-29T14:19:00Z"/>
                <w:sz w:val="18"/>
                <w:szCs w:val="18"/>
              </w:rPr>
            </w:pPr>
            <w:del w:id="2901" w:author="Huy Duc. Nguyen" w:date="2017-08-29T14:19:00Z">
              <w:r w:rsidRPr="00A10CC3" w:rsidDel="004F3BA8">
                <w:rPr>
                  <w:sz w:val="18"/>
                  <w:szCs w:val="18"/>
                </w:rPr>
                <w:delText>RTM0AC0000XV264D30SL40C</w:delText>
              </w:r>
            </w:del>
          </w:p>
        </w:tc>
        <w:tc>
          <w:tcPr>
            <w:tcW w:w="1225" w:type="dxa"/>
          </w:tcPr>
          <w:p w:rsidR="004967A7" w:rsidDel="004F3BA8" w:rsidRDefault="004967A7" w:rsidP="004967A7">
            <w:pPr>
              <w:pStyle w:val="Default"/>
              <w:rPr>
                <w:del w:id="2902" w:author="Huy Duc. Nguyen" w:date="2017-08-29T14:19:00Z"/>
                <w:sz w:val="18"/>
                <w:szCs w:val="18"/>
              </w:rPr>
            </w:pPr>
            <w:del w:id="2903" w:author="Huy Duc. Nguyen" w:date="2017-08-29T14:19:00Z">
              <w:r w:rsidRPr="00CC2127" w:rsidDel="004F3BA8">
                <w:rPr>
                  <w:sz w:val="18"/>
                  <w:szCs w:val="18"/>
                </w:rPr>
                <w:delText>3.0.2</w:delText>
              </w:r>
            </w:del>
          </w:p>
        </w:tc>
      </w:tr>
      <w:tr w:rsidR="004967A7" w:rsidDel="004F3BA8" w:rsidTr="004967A7">
        <w:trPr>
          <w:trHeight w:val="130"/>
          <w:jc w:val="center"/>
          <w:del w:id="2904" w:author="Huy Duc. Nguyen" w:date="2017-08-29T14:19:00Z"/>
        </w:trPr>
        <w:tc>
          <w:tcPr>
            <w:tcW w:w="1240" w:type="dxa"/>
            <w:vMerge/>
          </w:tcPr>
          <w:p w:rsidR="004967A7" w:rsidDel="004F3BA8" w:rsidRDefault="004967A7" w:rsidP="004967A7">
            <w:pPr>
              <w:pStyle w:val="Default"/>
              <w:rPr>
                <w:del w:id="2905" w:author="Huy Duc. Nguyen" w:date="2017-08-29T14:19:00Z"/>
                <w:sz w:val="18"/>
                <w:szCs w:val="18"/>
              </w:rPr>
            </w:pPr>
          </w:p>
        </w:tc>
        <w:tc>
          <w:tcPr>
            <w:tcW w:w="3188" w:type="dxa"/>
          </w:tcPr>
          <w:p w:rsidR="004967A7" w:rsidDel="004F3BA8" w:rsidRDefault="004967A7" w:rsidP="004967A7">
            <w:pPr>
              <w:pStyle w:val="Default"/>
              <w:rPr>
                <w:del w:id="2906" w:author="Huy Duc. Nguyen" w:date="2017-08-29T14:19:00Z"/>
                <w:sz w:val="18"/>
                <w:szCs w:val="18"/>
              </w:rPr>
            </w:pPr>
            <w:del w:id="2907" w:author="Huy Duc. Nguyen" w:date="2017-08-29T14:19:00Z">
              <w:r w:rsidRPr="00A10CC3" w:rsidDel="004F3BA8">
                <w:rPr>
                  <w:sz w:val="18"/>
                  <w:szCs w:val="18"/>
                </w:rPr>
                <w:delText>UVCS Driver for Linux</w:delText>
              </w:r>
            </w:del>
          </w:p>
        </w:tc>
        <w:tc>
          <w:tcPr>
            <w:tcW w:w="3668" w:type="dxa"/>
          </w:tcPr>
          <w:p w:rsidR="004967A7" w:rsidRPr="007553BE" w:rsidDel="004F3BA8" w:rsidRDefault="004967A7" w:rsidP="004967A7">
            <w:pPr>
              <w:pStyle w:val="Default"/>
              <w:rPr>
                <w:del w:id="2908" w:author="Huy Duc. Nguyen" w:date="2017-08-29T14:19:00Z"/>
                <w:sz w:val="18"/>
                <w:szCs w:val="18"/>
              </w:rPr>
            </w:pPr>
            <w:del w:id="2909" w:author="Huy Duc. Nguyen" w:date="2017-08-29T14:19:00Z">
              <w:r w:rsidRPr="00A10CC3" w:rsidDel="004F3BA8">
                <w:rPr>
                  <w:sz w:val="18"/>
                  <w:szCs w:val="18"/>
                </w:rPr>
                <w:delText>RCG3VUDRL4001ZDO</w:delText>
              </w:r>
            </w:del>
          </w:p>
        </w:tc>
        <w:tc>
          <w:tcPr>
            <w:tcW w:w="1225" w:type="dxa"/>
          </w:tcPr>
          <w:p w:rsidR="004967A7" w:rsidDel="004F3BA8" w:rsidRDefault="004967A7" w:rsidP="004967A7">
            <w:pPr>
              <w:pStyle w:val="Default"/>
              <w:rPr>
                <w:del w:id="2910" w:author="Huy Duc. Nguyen" w:date="2017-08-29T14:19:00Z"/>
                <w:sz w:val="18"/>
                <w:szCs w:val="18"/>
              </w:rPr>
            </w:pPr>
            <w:del w:id="2911" w:author="Huy Duc. Nguyen" w:date="2017-08-29T14:19:00Z">
              <w:r w:rsidRPr="00CC2127" w:rsidDel="004F3BA8">
                <w:rPr>
                  <w:sz w:val="18"/>
                  <w:szCs w:val="18"/>
                </w:rPr>
                <w:delText>3.0.2</w:delText>
              </w:r>
            </w:del>
          </w:p>
        </w:tc>
      </w:tr>
      <w:tr w:rsidR="004967A7" w:rsidDel="004F3BA8" w:rsidTr="004967A7">
        <w:trPr>
          <w:trHeight w:val="130"/>
          <w:jc w:val="center"/>
          <w:del w:id="2912" w:author="Huy Duc. Nguyen" w:date="2017-08-29T14:19:00Z"/>
        </w:trPr>
        <w:tc>
          <w:tcPr>
            <w:tcW w:w="1240" w:type="dxa"/>
            <w:vMerge/>
          </w:tcPr>
          <w:p w:rsidR="004967A7" w:rsidDel="004F3BA8" w:rsidRDefault="004967A7" w:rsidP="004967A7">
            <w:pPr>
              <w:pStyle w:val="Default"/>
              <w:rPr>
                <w:del w:id="2913" w:author="Huy Duc. Nguyen" w:date="2017-08-29T14:19:00Z"/>
                <w:sz w:val="18"/>
                <w:szCs w:val="18"/>
              </w:rPr>
            </w:pPr>
          </w:p>
        </w:tc>
        <w:tc>
          <w:tcPr>
            <w:tcW w:w="3188" w:type="dxa"/>
          </w:tcPr>
          <w:p w:rsidR="004967A7" w:rsidDel="004F3BA8" w:rsidRDefault="004967A7" w:rsidP="004967A7">
            <w:pPr>
              <w:pStyle w:val="Default"/>
              <w:rPr>
                <w:del w:id="2914" w:author="Huy Duc. Nguyen" w:date="2017-08-29T14:19:00Z"/>
                <w:sz w:val="18"/>
                <w:szCs w:val="18"/>
              </w:rPr>
            </w:pPr>
            <w:del w:id="2915" w:author="Huy Duc. Nguyen" w:date="2017-08-29T14:19:00Z">
              <w:r w:rsidRPr="00A10CC3" w:rsidDel="004F3BA8">
                <w:rPr>
                  <w:sz w:val="18"/>
                  <w:szCs w:val="18"/>
                </w:rPr>
                <w:delText>OMX Media Component Audio Common Library for Linux</w:delText>
              </w:r>
            </w:del>
          </w:p>
        </w:tc>
        <w:tc>
          <w:tcPr>
            <w:tcW w:w="3668" w:type="dxa"/>
          </w:tcPr>
          <w:p w:rsidR="004967A7" w:rsidRPr="007553BE" w:rsidDel="004F3BA8" w:rsidRDefault="004967A7" w:rsidP="004967A7">
            <w:pPr>
              <w:pStyle w:val="Default"/>
              <w:rPr>
                <w:del w:id="2916" w:author="Huy Duc. Nguyen" w:date="2017-08-29T14:19:00Z"/>
                <w:sz w:val="18"/>
                <w:szCs w:val="18"/>
              </w:rPr>
            </w:pPr>
            <w:del w:id="2917" w:author="Huy Duc. Nguyen" w:date="2017-08-29T14:19:00Z">
              <w:r w:rsidRPr="00A10CC3" w:rsidDel="004F3BA8">
                <w:rPr>
                  <w:sz w:val="18"/>
                  <w:szCs w:val="18"/>
                </w:rPr>
                <w:delText>RTM0AC0000XACMND30SL40C</w:delText>
              </w:r>
            </w:del>
          </w:p>
        </w:tc>
        <w:tc>
          <w:tcPr>
            <w:tcW w:w="1225" w:type="dxa"/>
          </w:tcPr>
          <w:p w:rsidR="004967A7" w:rsidDel="004F3BA8" w:rsidRDefault="004967A7" w:rsidP="004967A7">
            <w:pPr>
              <w:pStyle w:val="Default"/>
              <w:rPr>
                <w:del w:id="2918" w:author="Huy Duc. Nguyen" w:date="2017-08-29T14:19:00Z"/>
                <w:sz w:val="18"/>
                <w:szCs w:val="18"/>
              </w:rPr>
            </w:pPr>
            <w:del w:id="2919" w:author="Huy Duc. Nguyen" w:date="2017-08-29T14:19:00Z">
              <w:r w:rsidRPr="00CC2127" w:rsidDel="004F3BA8">
                <w:rPr>
                  <w:sz w:val="18"/>
                  <w:szCs w:val="18"/>
                </w:rPr>
                <w:delText>3.0.2</w:delText>
              </w:r>
            </w:del>
          </w:p>
        </w:tc>
      </w:tr>
      <w:tr w:rsidR="004967A7" w:rsidDel="004F3BA8" w:rsidTr="004967A7">
        <w:trPr>
          <w:trHeight w:val="130"/>
          <w:jc w:val="center"/>
          <w:del w:id="2920" w:author="Huy Duc. Nguyen" w:date="2017-08-29T14:19:00Z"/>
        </w:trPr>
        <w:tc>
          <w:tcPr>
            <w:tcW w:w="1240" w:type="dxa"/>
            <w:vMerge/>
          </w:tcPr>
          <w:p w:rsidR="004967A7" w:rsidDel="004F3BA8" w:rsidRDefault="004967A7" w:rsidP="004967A7">
            <w:pPr>
              <w:pStyle w:val="Default"/>
              <w:rPr>
                <w:del w:id="2921" w:author="Huy Duc. Nguyen" w:date="2017-08-29T14:19:00Z"/>
                <w:sz w:val="18"/>
                <w:szCs w:val="18"/>
              </w:rPr>
            </w:pPr>
          </w:p>
        </w:tc>
        <w:tc>
          <w:tcPr>
            <w:tcW w:w="3188" w:type="dxa"/>
          </w:tcPr>
          <w:p w:rsidR="004967A7" w:rsidDel="004F3BA8" w:rsidRDefault="004967A7" w:rsidP="004967A7">
            <w:pPr>
              <w:pStyle w:val="Default"/>
              <w:rPr>
                <w:del w:id="2922" w:author="Huy Duc. Nguyen" w:date="2017-08-29T14:19:00Z"/>
                <w:sz w:val="18"/>
                <w:szCs w:val="18"/>
              </w:rPr>
            </w:pPr>
            <w:del w:id="2923" w:author="Huy Duc. Nguyen" w:date="2017-08-29T14:19:00Z">
              <w:r w:rsidRPr="00A10CC3" w:rsidDel="004F3BA8">
                <w:rPr>
                  <w:sz w:val="18"/>
                  <w:szCs w:val="18"/>
                </w:rPr>
                <w:delText>OMX Media Component for A</w:delText>
              </w:r>
              <w:r w:rsidDel="004F3BA8">
                <w:rPr>
                  <w:sz w:val="18"/>
                  <w:szCs w:val="18"/>
                </w:rPr>
                <w:delText>AC-LC Decoder Library for Linux</w:delText>
              </w:r>
            </w:del>
          </w:p>
        </w:tc>
        <w:tc>
          <w:tcPr>
            <w:tcW w:w="3668" w:type="dxa"/>
          </w:tcPr>
          <w:p w:rsidR="004967A7" w:rsidRPr="007553BE" w:rsidDel="004F3BA8" w:rsidRDefault="004967A7" w:rsidP="004967A7">
            <w:pPr>
              <w:pStyle w:val="Default"/>
              <w:rPr>
                <w:del w:id="2924" w:author="Huy Duc. Nguyen" w:date="2017-08-29T14:19:00Z"/>
                <w:sz w:val="18"/>
                <w:szCs w:val="18"/>
              </w:rPr>
            </w:pPr>
            <w:del w:id="2925" w:author="Huy Duc. Nguyen" w:date="2017-08-29T14:19:00Z">
              <w:r w:rsidRPr="00A10CC3" w:rsidDel="004F3BA8">
                <w:rPr>
                  <w:sz w:val="18"/>
                  <w:szCs w:val="18"/>
                </w:rPr>
                <w:delText>RTM0AC0000XAAACD30SL40C</w:delText>
              </w:r>
            </w:del>
          </w:p>
        </w:tc>
        <w:tc>
          <w:tcPr>
            <w:tcW w:w="1225" w:type="dxa"/>
          </w:tcPr>
          <w:p w:rsidR="004967A7" w:rsidDel="004F3BA8" w:rsidRDefault="004967A7" w:rsidP="004967A7">
            <w:pPr>
              <w:pStyle w:val="Default"/>
              <w:rPr>
                <w:del w:id="2926" w:author="Huy Duc. Nguyen" w:date="2017-08-29T14:19:00Z"/>
                <w:sz w:val="18"/>
                <w:szCs w:val="18"/>
              </w:rPr>
            </w:pPr>
            <w:del w:id="2927" w:author="Huy Duc. Nguyen" w:date="2017-08-29T14:19:00Z">
              <w:r w:rsidRPr="00CC2127" w:rsidDel="004F3BA8">
                <w:rPr>
                  <w:sz w:val="18"/>
                  <w:szCs w:val="18"/>
                </w:rPr>
                <w:delText>3.0.2</w:delText>
              </w:r>
            </w:del>
          </w:p>
        </w:tc>
      </w:tr>
      <w:tr w:rsidR="004967A7" w:rsidDel="004F3BA8" w:rsidTr="004967A7">
        <w:trPr>
          <w:trHeight w:val="130"/>
          <w:jc w:val="center"/>
          <w:del w:id="2928" w:author="Huy Duc. Nguyen" w:date="2017-08-29T14:19:00Z"/>
        </w:trPr>
        <w:tc>
          <w:tcPr>
            <w:tcW w:w="1240" w:type="dxa"/>
            <w:vMerge/>
          </w:tcPr>
          <w:p w:rsidR="004967A7" w:rsidDel="004F3BA8" w:rsidRDefault="004967A7" w:rsidP="004967A7">
            <w:pPr>
              <w:pStyle w:val="Default"/>
              <w:rPr>
                <w:del w:id="2929" w:author="Huy Duc. Nguyen" w:date="2017-08-29T14:19:00Z"/>
                <w:sz w:val="18"/>
                <w:szCs w:val="18"/>
              </w:rPr>
            </w:pPr>
          </w:p>
        </w:tc>
        <w:tc>
          <w:tcPr>
            <w:tcW w:w="3188" w:type="dxa"/>
          </w:tcPr>
          <w:p w:rsidR="004967A7" w:rsidDel="004F3BA8" w:rsidRDefault="004967A7" w:rsidP="004967A7">
            <w:pPr>
              <w:pStyle w:val="Default"/>
              <w:rPr>
                <w:del w:id="2930" w:author="Huy Duc. Nguyen" w:date="2017-08-29T14:19:00Z"/>
                <w:sz w:val="18"/>
                <w:szCs w:val="18"/>
              </w:rPr>
            </w:pPr>
            <w:del w:id="2931" w:author="Huy Duc. Nguyen" w:date="2017-08-29T14:19:00Z">
              <w:r w:rsidRPr="00A10CC3" w:rsidDel="004F3BA8">
                <w:rPr>
                  <w:sz w:val="18"/>
                  <w:szCs w:val="18"/>
                </w:rPr>
                <w:delText>AAC-LC 2ch Decoder Middleware Library for Linux</w:delText>
              </w:r>
            </w:del>
          </w:p>
        </w:tc>
        <w:tc>
          <w:tcPr>
            <w:tcW w:w="3668" w:type="dxa"/>
          </w:tcPr>
          <w:p w:rsidR="004967A7" w:rsidRPr="007553BE" w:rsidDel="004F3BA8" w:rsidRDefault="004967A7" w:rsidP="004967A7">
            <w:pPr>
              <w:pStyle w:val="Default"/>
              <w:rPr>
                <w:del w:id="2932" w:author="Huy Duc. Nguyen" w:date="2017-08-29T14:19:00Z"/>
                <w:sz w:val="18"/>
                <w:szCs w:val="18"/>
              </w:rPr>
            </w:pPr>
            <w:del w:id="2933" w:author="Huy Duc. Nguyen" w:date="2017-08-29T14:19:00Z">
              <w:r w:rsidRPr="00A10CC3" w:rsidDel="004F3BA8">
                <w:rPr>
                  <w:sz w:val="18"/>
                  <w:szCs w:val="18"/>
                </w:rPr>
                <w:delText>RTM0AC0000ADAACMZ1SL40C</w:delText>
              </w:r>
            </w:del>
          </w:p>
        </w:tc>
        <w:tc>
          <w:tcPr>
            <w:tcW w:w="1225" w:type="dxa"/>
          </w:tcPr>
          <w:p w:rsidR="004967A7" w:rsidDel="004F3BA8" w:rsidRDefault="004967A7" w:rsidP="004967A7">
            <w:pPr>
              <w:pStyle w:val="Default"/>
              <w:rPr>
                <w:del w:id="2934" w:author="Huy Duc. Nguyen" w:date="2017-08-29T14:19:00Z"/>
                <w:sz w:val="18"/>
                <w:szCs w:val="18"/>
              </w:rPr>
            </w:pPr>
            <w:del w:id="2935" w:author="Huy Duc. Nguyen" w:date="2017-08-29T14:19:00Z">
              <w:r w:rsidRPr="00CC2127" w:rsidDel="004F3BA8">
                <w:rPr>
                  <w:sz w:val="18"/>
                  <w:szCs w:val="18"/>
                </w:rPr>
                <w:delText>3.0.2</w:delText>
              </w:r>
            </w:del>
          </w:p>
        </w:tc>
      </w:tr>
      <w:tr w:rsidR="004967A7" w:rsidDel="004F3BA8" w:rsidTr="00393C1B">
        <w:trPr>
          <w:trHeight w:val="78"/>
          <w:jc w:val="center"/>
          <w:del w:id="2936" w:author="Huy Duc. Nguyen" w:date="2017-08-29T14:19:00Z"/>
        </w:trPr>
        <w:tc>
          <w:tcPr>
            <w:tcW w:w="1240" w:type="dxa"/>
            <w:vMerge w:val="restart"/>
            <w:vAlign w:val="center"/>
          </w:tcPr>
          <w:p w:rsidR="004967A7" w:rsidRPr="002134D1" w:rsidDel="004F3BA8" w:rsidRDefault="004967A7" w:rsidP="00393C1B">
            <w:pPr>
              <w:pStyle w:val="Default"/>
              <w:jc w:val="both"/>
              <w:rPr>
                <w:del w:id="2937" w:author="Huy Duc. Nguyen" w:date="2017-08-29T14:19:00Z"/>
                <w:sz w:val="18"/>
                <w:szCs w:val="18"/>
              </w:rPr>
            </w:pPr>
            <w:del w:id="2938" w:author="Huy Duc. Nguyen" w:date="2017-08-29T14:19:00Z">
              <w:r w:rsidRPr="005746B2" w:rsidDel="004F3BA8">
                <w:rPr>
                  <w:sz w:val="18"/>
                  <w:szCs w:val="18"/>
                </w:rPr>
                <w:delText>Application</w:delText>
              </w:r>
            </w:del>
          </w:p>
        </w:tc>
        <w:tc>
          <w:tcPr>
            <w:tcW w:w="3188" w:type="dxa"/>
          </w:tcPr>
          <w:p w:rsidR="004967A7" w:rsidRPr="008D2250" w:rsidDel="004F3BA8" w:rsidRDefault="004967A7" w:rsidP="004967A7">
            <w:pPr>
              <w:pStyle w:val="Default"/>
              <w:rPr>
                <w:del w:id="2939" w:author="Huy Duc. Nguyen" w:date="2017-08-29T14:19:00Z"/>
                <w:sz w:val="18"/>
                <w:szCs w:val="18"/>
              </w:rPr>
            </w:pPr>
            <w:del w:id="2940" w:author="Huy Duc. Nguyen" w:date="2017-08-29T14:19:00Z">
              <w:r w:rsidRPr="002134D1" w:rsidDel="004F3BA8">
                <w:rPr>
                  <w:sz w:val="18"/>
                  <w:szCs w:val="18"/>
                </w:rPr>
                <w:delText>3D navigation</w:delText>
              </w:r>
            </w:del>
          </w:p>
        </w:tc>
        <w:tc>
          <w:tcPr>
            <w:tcW w:w="3668" w:type="dxa"/>
          </w:tcPr>
          <w:p w:rsidR="004967A7" w:rsidRPr="008D2250" w:rsidDel="004F3BA8" w:rsidRDefault="004967A7" w:rsidP="004967A7">
            <w:pPr>
              <w:pStyle w:val="Default"/>
              <w:jc w:val="center"/>
              <w:rPr>
                <w:del w:id="2941" w:author="Huy Duc. Nguyen" w:date="2017-08-29T14:19:00Z"/>
                <w:sz w:val="18"/>
                <w:szCs w:val="18"/>
              </w:rPr>
            </w:pPr>
            <w:del w:id="2942"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43" w:author="Huy Duc. Nguyen" w:date="2017-08-29T14:19:00Z"/>
                <w:sz w:val="18"/>
                <w:szCs w:val="18"/>
              </w:rPr>
            </w:pPr>
            <w:del w:id="2944" w:author="Huy Duc. Nguyen" w:date="2017-08-29T14:19:00Z">
              <w:r w:rsidRPr="003A269E" w:rsidDel="004F3BA8">
                <w:rPr>
                  <w:sz w:val="18"/>
                  <w:szCs w:val="18"/>
                </w:rPr>
                <w:delText>9.35.0.0</w:delText>
              </w:r>
            </w:del>
          </w:p>
          <w:p w:rsidR="004967A7" w:rsidRPr="003A269E" w:rsidDel="004F3BA8" w:rsidRDefault="004967A7" w:rsidP="004967A7">
            <w:pPr>
              <w:pStyle w:val="Default"/>
              <w:rPr>
                <w:del w:id="2945" w:author="Huy Duc. Nguyen" w:date="2017-08-29T14:19:00Z"/>
                <w:sz w:val="18"/>
                <w:szCs w:val="18"/>
              </w:rPr>
            </w:pPr>
            <w:del w:id="2946" w:author="Huy Duc. Nguyen" w:date="2017-08-29T14:19:00Z">
              <w:r w:rsidRPr="003A269E" w:rsidDel="004F3BA8">
                <w:rPr>
                  <w:sz w:val="18"/>
                  <w:szCs w:val="18"/>
                </w:rPr>
                <w:delText>Aug 31 2016 Demo (20160915)</w:delText>
              </w:r>
            </w:del>
          </w:p>
        </w:tc>
      </w:tr>
      <w:tr w:rsidR="004967A7" w:rsidDel="004F3BA8" w:rsidTr="00393C1B">
        <w:trPr>
          <w:trHeight w:val="78"/>
          <w:jc w:val="center"/>
          <w:del w:id="2947" w:author="Huy Duc. Nguyen" w:date="2017-08-29T14:19:00Z"/>
        </w:trPr>
        <w:tc>
          <w:tcPr>
            <w:tcW w:w="1240" w:type="dxa"/>
            <w:vMerge/>
          </w:tcPr>
          <w:p w:rsidR="004967A7" w:rsidRPr="002134D1" w:rsidDel="004F3BA8" w:rsidRDefault="004967A7" w:rsidP="004967A7">
            <w:pPr>
              <w:pStyle w:val="Default"/>
              <w:rPr>
                <w:del w:id="2948" w:author="Huy Duc. Nguyen" w:date="2017-08-29T14:19:00Z"/>
                <w:sz w:val="18"/>
                <w:szCs w:val="18"/>
              </w:rPr>
            </w:pPr>
          </w:p>
        </w:tc>
        <w:tc>
          <w:tcPr>
            <w:tcW w:w="3188" w:type="dxa"/>
          </w:tcPr>
          <w:p w:rsidR="004967A7" w:rsidRPr="008D2250" w:rsidDel="004F3BA8" w:rsidRDefault="004967A7" w:rsidP="004967A7">
            <w:pPr>
              <w:pStyle w:val="Default"/>
              <w:rPr>
                <w:del w:id="2949" w:author="Huy Duc. Nguyen" w:date="2017-08-29T14:19:00Z"/>
                <w:sz w:val="18"/>
                <w:szCs w:val="18"/>
              </w:rPr>
            </w:pPr>
            <w:del w:id="2950" w:author="Huy Duc. Nguyen" w:date="2017-08-29T14:19:00Z">
              <w:r w:rsidRPr="002134D1" w:rsidDel="004F3BA8">
                <w:rPr>
                  <w:sz w:val="18"/>
                  <w:szCs w:val="18"/>
                </w:rPr>
                <w:delText>HMI</w:delText>
              </w:r>
            </w:del>
          </w:p>
        </w:tc>
        <w:tc>
          <w:tcPr>
            <w:tcW w:w="3668" w:type="dxa"/>
          </w:tcPr>
          <w:p w:rsidR="004967A7" w:rsidRPr="008D2250" w:rsidDel="004F3BA8" w:rsidRDefault="004967A7" w:rsidP="004967A7">
            <w:pPr>
              <w:pStyle w:val="Default"/>
              <w:jc w:val="center"/>
              <w:rPr>
                <w:del w:id="2951" w:author="Huy Duc. Nguyen" w:date="2017-08-29T14:19:00Z"/>
                <w:sz w:val="18"/>
                <w:szCs w:val="18"/>
              </w:rPr>
            </w:pPr>
            <w:del w:id="2952"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53" w:author="Huy Duc. Nguyen" w:date="2017-08-29T14:19:00Z"/>
                <w:sz w:val="18"/>
                <w:szCs w:val="18"/>
              </w:rPr>
            </w:pPr>
            <w:del w:id="2954" w:author="Huy Duc. Nguyen" w:date="2017-08-29T14:19:00Z">
              <w:r w:rsidRPr="003A269E" w:rsidDel="004F3BA8">
                <w:rPr>
                  <w:sz w:val="18"/>
                  <w:szCs w:val="18"/>
                </w:rPr>
                <w:delText>3.5</w:delText>
              </w:r>
            </w:del>
          </w:p>
        </w:tc>
      </w:tr>
      <w:tr w:rsidR="004967A7" w:rsidDel="004F3BA8" w:rsidTr="00393C1B">
        <w:trPr>
          <w:trHeight w:val="78"/>
          <w:jc w:val="center"/>
          <w:del w:id="2955" w:author="Huy Duc. Nguyen" w:date="2017-08-29T14:19:00Z"/>
        </w:trPr>
        <w:tc>
          <w:tcPr>
            <w:tcW w:w="1240" w:type="dxa"/>
            <w:vMerge/>
          </w:tcPr>
          <w:p w:rsidR="004967A7" w:rsidRPr="00D678B4" w:rsidDel="004F3BA8" w:rsidRDefault="004967A7" w:rsidP="004967A7">
            <w:pPr>
              <w:pStyle w:val="Default"/>
              <w:rPr>
                <w:del w:id="2956" w:author="Huy Duc. Nguyen" w:date="2017-08-29T14:19:00Z"/>
                <w:sz w:val="18"/>
                <w:szCs w:val="18"/>
              </w:rPr>
            </w:pPr>
          </w:p>
        </w:tc>
        <w:tc>
          <w:tcPr>
            <w:tcW w:w="3188" w:type="dxa"/>
          </w:tcPr>
          <w:p w:rsidR="004967A7" w:rsidRPr="008D2250" w:rsidDel="004F3BA8" w:rsidRDefault="001A25F8" w:rsidP="004967A7">
            <w:pPr>
              <w:pStyle w:val="Default"/>
              <w:rPr>
                <w:del w:id="2957" w:author="Huy Duc. Nguyen" w:date="2017-08-29T14:19:00Z"/>
                <w:sz w:val="18"/>
                <w:szCs w:val="18"/>
              </w:rPr>
            </w:pPr>
            <w:del w:id="2958" w:author="Huy Duc. Nguyen" w:date="2017-08-29T14:19:00Z">
              <w:r w:rsidDel="004F3BA8">
                <w:rPr>
                  <w:sz w:val="18"/>
                  <w:szCs w:val="18"/>
                </w:rPr>
                <w:delText>Video</w:delText>
              </w:r>
              <w:r w:rsidR="004967A7" w:rsidRPr="00D678B4" w:rsidDel="004F3BA8">
                <w:rPr>
                  <w:sz w:val="18"/>
                  <w:szCs w:val="18"/>
                </w:rPr>
                <w:delText>/Audio playback with media player</w:delText>
              </w:r>
            </w:del>
          </w:p>
        </w:tc>
        <w:tc>
          <w:tcPr>
            <w:tcW w:w="3668" w:type="dxa"/>
          </w:tcPr>
          <w:p w:rsidR="004967A7" w:rsidRPr="008D2250" w:rsidDel="004F3BA8" w:rsidRDefault="004967A7" w:rsidP="004967A7">
            <w:pPr>
              <w:pStyle w:val="Default"/>
              <w:jc w:val="center"/>
              <w:rPr>
                <w:del w:id="2959" w:author="Huy Duc. Nguyen" w:date="2017-08-29T14:19:00Z"/>
                <w:sz w:val="18"/>
                <w:szCs w:val="18"/>
              </w:rPr>
            </w:pPr>
            <w:del w:id="2960" w:author="Huy Duc. Nguyen" w:date="2017-08-29T14:19:00Z">
              <w:r w:rsidDel="004F3BA8">
                <w:rPr>
                  <w:rFonts w:hint="eastAsia"/>
                  <w:sz w:val="18"/>
                  <w:szCs w:val="18"/>
                </w:rPr>
                <w:delText>-</w:delText>
              </w:r>
            </w:del>
          </w:p>
        </w:tc>
        <w:tc>
          <w:tcPr>
            <w:tcW w:w="1225" w:type="dxa"/>
          </w:tcPr>
          <w:p w:rsidR="004967A7" w:rsidRPr="00393C1B" w:rsidDel="004F3BA8" w:rsidRDefault="004967A7" w:rsidP="004967A7">
            <w:pPr>
              <w:pStyle w:val="Default"/>
              <w:rPr>
                <w:del w:id="2961" w:author="Huy Duc. Nguyen" w:date="2017-08-29T14:19:00Z"/>
                <w:sz w:val="18"/>
                <w:szCs w:val="18"/>
              </w:rPr>
            </w:pPr>
            <w:del w:id="2962" w:author="Huy Duc. Nguyen" w:date="2017-08-29T14:19:00Z">
              <w:r w:rsidRPr="00393C1B" w:rsidDel="004F3BA8">
                <w:rPr>
                  <w:sz w:val="18"/>
                  <w:szCs w:val="18"/>
                </w:rPr>
                <w:delText>1.4.5</w:delText>
              </w:r>
            </w:del>
          </w:p>
        </w:tc>
      </w:tr>
      <w:tr w:rsidR="004967A7" w:rsidDel="004F3BA8" w:rsidTr="00393C1B">
        <w:trPr>
          <w:trHeight w:val="78"/>
          <w:jc w:val="center"/>
          <w:del w:id="2963" w:author="Huy Duc. Nguyen" w:date="2017-08-29T14:19:00Z"/>
        </w:trPr>
        <w:tc>
          <w:tcPr>
            <w:tcW w:w="1240" w:type="dxa"/>
            <w:vMerge/>
          </w:tcPr>
          <w:p w:rsidR="004967A7" w:rsidRPr="002134D1" w:rsidDel="004F3BA8" w:rsidRDefault="004967A7" w:rsidP="004967A7">
            <w:pPr>
              <w:pStyle w:val="Default"/>
              <w:rPr>
                <w:del w:id="2964" w:author="Huy Duc. Nguyen" w:date="2017-08-29T14:19:00Z"/>
                <w:sz w:val="18"/>
                <w:szCs w:val="18"/>
              </w:rPr>
            </w:pPr>
          </w:p>
        </w:tc>
        <w:tc>
          <w:tcPr>
            <w:tcW w:w="3188" w:type="dxa"/>
          </w:tcPr>
          <w:p w:rsidR="004967A7" w:rsidRPr="008D2250" w:rsidDel="004F3BA8" w:rsidRDefault="004967A7" w:rsidP="004967A7">
            <w:pPr>
              <w:pStyle w:val="Default"/>
              <w:rPr>
                <w:del w:id="2965" w:author="Huy Duc. Nguyen" w:date="2017-08-29T14:19:00Z"/>
                <w:sz w:val="18"/>
                <w:szCs w:val="18"/>
              </w:rPr>
            </w:pPr>
            <w:del w:id="2966" w:author="Huy Duc. Nguyen" w:date="2017-08-29T14:19:00Z">
              <w:r w:rsidRPr="002134D1" w:rsidDel="004F3BA8">
                <w:rPr>
                  <w:sz w:val="18"/>
                  <w:szCs w:val="18"/>
                </w:rPr>
                <w:delText>Meter cluster</w:delText>
              </w:r>
            </w:del>
          </w:p>
        </w:tc>
        <w:tc>
          <w:tcPr>
            <w:tcW w:w="3668" w:type="dxa"/>
          </w:tcPr>
          <w:p w:rsidR="004967A7" w:rsidRPr="008D2250" w:rsidDel="004F3BA8" w:rsidRDefault="004967A7" w:rsidP="004967A7">
            <w:pPr>
              <w:pStyle w:val="Default"/>
              <w:jc w:val="center"/>
              <w:rPr>
                <w:del w:id="2967" w:author="Huy Duc. Nguyen" w:date="2017-08-29T14:19:00Z"/>
                <w:sz w:val="18"/>
                <w:szCs w:val="18"/>
              </w:rPr>
            </w:pPr>
            <w:del w:id="2968" w:author="Huy Duc. Nguyen" w:date="2017-08-29T14:19:00Z">
              <w:r w:rsidDel="004F3BA8">
                <w:rPr>
                  <w:rFonts w:hint="eastAsia"/>
                  <w:sz w:val="18"/>
                  <w:szCs w:val="18"/>
                </w:rPr>
                <w:delText>-</w:delText>
              </w:r>
            </w:del>
          </w:p>
        </w:tc>
        <w:tc>
          <w:tcPr>
            <w:tcW w:w="1225" w:type="dxa"/>
          </w:tcPr>
          <w:p w:rsidR="004967A7" w:rsidRPr="003A269E" w:rsidDel="004F3BA8" w:rsidRDefault="004967A7" w:rsidP="004967A7">
            <w:pPr>
              <w:pStyle w:val="Default"/>
              <w:rPr>
                <w:del w:id="2969" w:author="Huy Duc. Nguyen" w:date="2017-08-29T14:19:00Z"/>
                <w:sz w:val="18"/>
                <w:szCs w:val="18"/>
              </w:rPr>
            </w:pPr>
            <w:del w:id="2970" w:author="Huy Duc. Nguyen" w:date="2017-08-29T14:19:00Z">
              <w:r w:rsidRPr="003A269E" w:rsidDel="004F3BA8">
                <w:rPr>
                  <w:sz w:val="18"/>
                  <w:szCs w:val="18"/>
                </w:rPr>
                <w:delText>20161222</w:delText>
              </w:r>
            </w:del>
          </w:p>
        </w:tc>
      </w:tr>
      <w:tr w:rsidR="004967A7" w:rsidDel="004F3BA8" w:rsidTr="00393C1B">
        <w:trPr>
          <w:trHeight w:val="78"/>
          <w:jc w:val="center"/>
          <w:del w:id="2971" w:author="Huy Duc. Nguyen" w:date="2017-08-29T14:19:00Z"/>
        </w:trPr>
        <w:tc>
          <w:tcPr>
            <w:tcW w:w="1240" w:type="dxa"/>
            <w:vMerge/>
          </w:tcPr>
          <w:p w:rsidR="004967A7" w:rsidRPr="006E4480" w:rsidDel="004F3BA8" w:rsidRDefault="004967A7" w:rsidP="004967A7">
            <w:pPr>
              <w:pStyle w:val="Default"/>
              <w:rPr>
                <w:del w:id="2972" w:author="Huy Duc. Nguyen" w:date="2017-08-29T14:19:00Z"/>
                <w:sz w:val="18"/>
                <w:szCs w:val="18"/>
              </w:rPr>
            </w:pPr>
          </w:p>
        </w:tc>
        <w:tc>
          <w:tcPr>
            <w:tcW w:w="3188" w:type="dxa"/>
          </w:tcPr>
          <w:p w:rsidR="004967A7" w:rsidRPr="008D2250" w:rsidDel="004F3BA8" w:rsidRDefault="004967A7" w:rsidP="004967A7">
            <w:pPr>
              <w:pStyle w:val="Default"/>
              <w:rPr>
                <w:del w:id="2973" w:author="Huy Duc. Nguyen" w:date="2017-08-29T14:19:00Z"/>
                <w:sz w:val="18"/>
                <w:szCs w:val="18"/>
              </w:rPr>
            </w:pPr>
            <w:del w:id="2974" w:author="Huy Duc. Nguyen" w:date="2017-08-29T14:19:00Z">
              <w:r w:rsidRPr="006E4480" w:rsidDel="004F3BA8">
                <w:rPr>
                  <w:sz w:val="18"/>
                  <w:szCs w:val="18"/>
                </w:rPr>
                <w:delText>Telltale</w:delText>
              </w:r>
            </w:del>
          </w:p>
        </w:tc>
        <w:tc>
          <w:tcPr>
            <w:tcW w:w="3668" w:type="dxa"/>
          </w:tcPr>
          <w:p w:rsidR="004967A7" w:rsidRPr="008D2250" w:rsidDel="004F3BA8" w:rsidRDefault="004967A7" w:rsidP="004967A7">
            <w:pPr>
              <w:pStyle w:val="Default"/>
              <w:jc w:val="center"/>
              <w:rPr>
                <w:del w:id="2975" w:author="Huy Duc. Nguyen" w:date="2017-08-29T14:19:00Z"/>
                <w:sz w:val="18"/>
                <w:szCs w:val="18"/>
              </w:rPr>
            </w:pPr>
            <w:del w:id="2976" w:author="Huy Duc. Nguyen" w:date="2017-08-29T14:19:00Z">
              <w:r w:rsidDel="004F3BA8">
                <w:rPr>
                  <w:rFonts w:hint="eastAsia"/>
                  <w:sz w:val="18"/>
                  <w:szCs w:val="18"/>
                </w:rPr>
                <w:delText>-</w:delText>
              </w:r>
            </w:del>
          </w:p>
        </w:tc>
        <w:tc>
          <w:tcPr>
            <w:tcW w:w="1225" w:type="dxa"/>
          </w:tcPr>
          <w:p w:rsidR="004967A7" w:rsidRPr="00393C1B" w:rsidDel="004F3BA8" w:rsidRDefault="00190FF0" w:rsidP="004967A7">
            <w:pPr>
              <w:pStyle w:val="Default"/>
              <w:rPr>
                <w:del w:id="2977" w:author="Huy Duc. Nguyen" w:date="2017-08-29T14:19:00Z"/>
                <w:sz w:val="18"/>
                <w:szCs w:val="18"/>
              </w:rPr>
            </w:pPr>
            <w:del w:id="2978" w:author="Huy Duc. Nguyen" w:date="2017-08-29T14:19:00Z">
              <w:r w:rsidDel="004F3BA8">
                <w:rPr>
                  <w:sz w:val="18"/>
                  <w:szCs w:val="18"/>
                </w:rPr>
                <w:delText>0.2.10a</w:delText>
              </w:r>
            </w:del>
          </w:p>
        </w:tc>
      </w:tr>
      <w:tr w:rsidR="004967A7" w:rsidDel="004F3BA8" w:rsidTr="00393C1B">
        <w:trPr>
          <w:trHeight w:val="78"/>
          <w:jc w:val="center"/>
          <w:del w:id="2979" w:author="Huy Duc. Nguyen" w:date="2017-08-29T14:19:00Z"/>
        </w:trPr>
        <w:tc>
          <w:tcPr>
            <w:tcW w:w="1240" w:type="dxa"/>
            <w:vMerge/>
          </w:tcPr>
          <w:p w:rsidR="004967A7" w:rsidRPr="002134D1" w:rsidDel="004F3BA8" w:rsidRDefault="004967A7" w:rsidP="004967A7">
            <w:pPr>
              <w:pStyle w:val="Default"/>
              <w:rPr>
                <w:del w:id="2980" w:author="Huy Duc. Nguyen" w:date="2017-08-29T14:19:00Z"/>
                <w:sz w:val="18"/>
                <w:szCs w:val="18"/>
              </w:rPr>
            </w:pPr>
          </w:p>
        </w:tc>
        <w:tc>
          <w:tcPr>
            <w:tcW w:w="3188" w:type="dxa"/>
          </w:tcPr>
          <w:p w:rsidR="004967A7" w:rsidRPr="008D2250" w:rsidDel="004F3BA8" w:rsidRDefault="004967A7" w:rsidP="004967A7">
            <w:pPr>
              <w:pStyle w:val="Default"/>
              <w:rPr>
                <w:del w:id="2981" w:author="Huy Duc. Nguyen" w:date="2017-08-29T14:19:00Z"/>
                <w:sz w:val="18"/>
                <w:szCs w:val="18"/>
              </w:rPr>
            </w:pPr>
            <w:del w:id="2982" w:author="Huy Duc. Nguyen" w:date="2017-08-29T14:19:00Z">
              <w:r w:rsidRPr="002134D1" w:rsidDel="004F3BA8">
                <w:rPr>
                  <w:sz w:val="18"/>
                  <w:szCs w:val="18"/>
                </w:rPr>
                <w:delText>Back monitor</w:delText>
              </w:r>
              <w:r w:rsidDel="004F3BA8">
                <w:rPr>
                  <w:rFonts w:hint="eastAsia"/>
                  <w:sz w:val="18"/>
                  <w:szCs w:val="18"/>
                </w:rPr>
                <w:delText xml:space="preserve"> for HUD</w:delText>
              </w:r>
            </w:del>
          </w:p>
        </w:tc>
        <w:tc>
          <w:tcPr>
            <w:tcW w:w="3668" w:type="dxa"/>
          </w:tcPr>
          <w:p w:rsidR="004967A7" w:rsidRPr="008D2250" w:rsidDel="004F3BA8" w:rsidRDefault="004967A7" w:rsidP="004967A7">
            <w:pPr>
              <w:pStyle w:val="Default"/>
              <w:jc w:val="center"/>
              <w:rPr>
                <w:del w:id="2983" w:author="Huy Duc. Nguyen" w:date="2017-08-29T14:19:00Z"/>
                <w:sz w:val="18"/>
                <w:szCs w:val="18"/>
              </w:rPr>
            </w:pPr>
            <w:del w:id="2984" w:author="Huy Duc. Nguyen" w:date="2017-08-29T14:19:00Z">
              <w:r w:rsidDel="004F3BA8">
                <w:rPr>
                  <w:rFonts w:hint="eastAsia"/>
                  <w:sz w:val="18"/>
                  <w:szCs w:val="18"/>
                </w:rPr>
                <w:delText>-</w:delText>
              </w:r>
            </w:del>
          </w:p>
        </w:tc>
        <w:tc>
          <w:tcPr>
            <w:tcW w:w="1225" w:type="dxa"/>
          </w:tcPr>
          <w:p w:rsidR="004967A7" w:rsidRPr="003A269E" w:rsidDel="004F3BA8" w:rsidRDefault="008C188C" w:rsidP="004967A7">
            <w:pPr>
              <w:pStyle w:val="Default"/>
              <w:rPr>
                <w:del w:id="2985" w:author="Huy Duc. Nguyen" w:date="2017-08-29T14:19:00Z"/>
                <w:sz w:val="18"/>
                <w:szCs w:val="18"/>
              </w:rPr>
            </w:pPr>
            <w:del w:id="2986" w:author="Huy Duc. Nguyen" w:date="2017-08-29T14:19:00Z">
              <w:r w:rsidDel="004F3BA8">
                <w:rPr>
                  <w:sz w:val="18"/>
                  <w:szCs w:val="18"/>
                </w:rPr>
                <w:delText>0.2.10a</w:delText>
              </w:r>
            </w:del>
          </w:p>
        </w:tc>
      </w:tr>
    </w:tbl>
    <w:p w:rsidR="00597E9F" w:rsidDel="004F3BA8" w:rsidRDefault="00597E9F" w:rsidP="007D6C60">
      <w:pPr>
        <w:pStyle w:val="CETextBody"/>
        <w:rPr>
          <w:del w:id="2987" w:author="Huy Duc. Nguyen" w:date="2017-08-29T14:19:00Z"/>
          <w:lang w:eastAsia="ja-JP"/>
        </w:rPr>
      </w:pPr>
    </w:p>
    <w:p w:rsidR="003955A3" w:rsidDel="004F3BA8" w:rsidRDefault="003955A3">
      <w:pPr>
        <w:rPr>
          <w:del w:id="2988" w:author="Huy Duc. Nguyen" w:date="2017-08-29T14:19:00Z"/>
          <w:rFonts w:ascii="Arial" w:hAnsi="Arial" w:cs="Arial"/>
          <w:b/>
          <w:bCs/>
          <w:kern w:val="32"/>
          <w:sz w:val="28"/>
          <w:szCs w:val="32"/>
          <w:lang w:eastAsia="ja-JP"/>
        </w:rPr>
      </w:pPr>
    </w:p>
    <w:p w:rsidR="00597E9F" w:rsidRDefault="00597E9F">
      <w:pPr>
        <w:rPr>
          <w:rFonts w:ascii="Arial" w:eastAsiaTheme="majorEastAsia" w:hAnsi="Arial" w:cs="Arial"/>
          <w:b/>
          <w:bCs/>
          <w:iCs/>
          <w:szCs w:val="28"/>
          <w:lang w:eastAsia="ja-JP"/>
        </w:rPr>
      </w:pPr>
      <w:del w:id="2989" w:author="Huy Duc. Nguyen" w:date="2017-08-29T14:19:00Z">
        <w:r w:rsidDel="004F3BA8">
          <w:br w:type="page"/>
        </w:r>
      </w:del>
    </w:p>
    <w:p w:rsidR="004F3BA8" w:rsidRPr="00651005" w:rsidRDefault="0012677E">
      <w:pPr>
        <w:pStyle w:val="Heading2"/>
        <w:rPr>
          <w:ins w:id="2990" w:author="Huy Duc. Nguyen" w:date="2017-08-29T14:19:00Z"/>
        </w:rPr>
        <w:pPrChange w:id="2991" w:author="Huy Duc. Nguyen" w:date="2017-08-29T14:42:00Z">
          <w:pPr>
            <w:pStyle w:val="Heading1"/>
          </w:pPr>
        </w:pPrChange>
      </w:pPr>
      <w:bookmarkStart w:id="2992" w:name="_Toc473549711"/>
      <w:bookmarkStart w:id="2993" w:name="_Toc473619139"/>
      <w:bookmarkStart w:id="2994" w:name="_Toc473619300"/>
      <w:bookmarkStart w:id="2995" w:name="_Toc473619459"/>
      <w:bookmarkStart w:id="2996" w:name="_Toc473640711"/>
      <w:bookmarkStart w:id="2997" w:name="_Toc473713362"/>
      <w:bookmarkStart w:id="2998" w:name="_Toc473745845"/>
      <w:bookmarkStart w:id="2999" w:name="_Toc473747675"/>
      <w:bookmarkStart w:id="3000" w:name="_Toc473747858"/>
      <w:bookmarkStart w:id="3001" w:name="_Toc473748048"/>
      <w:bookmarkStart w:id="3002" w:name="_Toc473748218"/>
      <w:bookmarkStart w:id="3003" w:name="_Toc473748389"/>
      <w:bookmarkStart w:id="3004" w:name="_Toc473748561"/>
      <w:bookmarkStart w:id="3005" w:name="_Toc473748732"/>
      <w:bookmarkStart w:id="3006" w:name="_Toc473748915"/>
      <w:bookmarkStart w:id="3007" w:name="_Toc473749096"/>
      <w:bookmarkStart w:id="3008" w:name="_Toc473749305"/>
      <w:bookmarkStart w:id="3009" w:name="_Toc473828312"/>
      <w:bookmarkStart w:id="3010" w:name="_Toc473835359"/>
      <w:bookmarkStart w:id="3011" w:name="_Toc473835567"/>
      <w:bookmarkStart w:id="3012" w:name="_Toc473919351"/>
      <w:bookmarkStart w:id="3013" w:name="_Toc474335457"/>
      <w:bookmarkStart w:id="3014" w:name="_Toc474340341"/>
      <w:bookmarkStart w:id="3015" w:name="_Toc474351495"/>
      <w:bookmarkStart w:id="3016" w:name="_Toc474356056"/>
      <w:bookmarkStart w:id="3017" w:name="_Toc474359492"/>
      <w:bookmarkStart w:id="3018" w:name="_Toc474361648"/>
      <w:bookmarkStart w:id="3019" w:name="_Toc474407995"/>
      <w:bookmarkStart w:id="3020" w:name="_Toc474408130"/>
      <w:bookmarkStart w:id="3021" w:name="_Toc474408370"/>
      <w:bookmarkStart w:id="3022" w:name="_Toc474408606"/>
      <w:bookmarkStart w:id="3023" w:name="_Toc473549712"/>
      <w:bookmarkStart w:id="3024" w:name="_Toc473619140"/>
      <w:bookmarkStart w:id="3025" w:name="_Toc473619301"/>
      <w:bookmarkStart w:id="3026" w:name="_Toc473619460"/>
      <w:bookmarkStart w:id="3027" w:name="_Toc473640712"/>
      <w:bookmarkStart w:id="3028" w:name="_Toc473713363"/>
      <w:bookmarkStart w:id="3029" w:name="_Toc473745846"/>
      <w:bookmarkStart w:id="3030" w:name="_Toc473747676"/>
      <w:bookmarkStart w:id="3031" w:name="_Toc473747859"/>
      <w:bookmarkStart w:id="3032" w:name="_Toc473748049"/>
      <w:bookmarkStart w:id="3033" w:name="_Toc473748219"/>
      <w:bookmarkStart w:id="3034" w:name="_Toc473748390"/>
      <w:bookmarkStart w:id="3035" w:name="_Toc473748562"/>
      <w:bookmarkStart w:id="3036" w:name="_Toc473748733"/>
      <w:bookmarkStart w:id="3037" w:name="_Toc473748916"/>
      <w:bookmarkStart w:id="3038" w:name="_Toc473749097"/>
      <w:bookmarkStart w:id="3039" w:name="_Toc473749306"/>
      <w:bookmarkStart w:id="3040" w:name="_Toc473828313"/>
      <w:bookmarkStart w:id="3041" w:name="_Toc473835360"/>
      <w:bookmarkStart w:id="3042" w:name="_Toc473835568"/>
      <w:bookmarkStart w:id="3043" w:name="_Toc473919352"/>
      <w:bookmarkStart w:id="3044" w:name="_Toc474335458"/>
      <w:bookmarkStart w:id="3045" w:name="_Toc474340342"/>
      <w:bookmarkStart w:id="3046" w:name="_Toc474351496"/>
      <w:bookmarkStart w:id="3047" w:name="_Toc474356057"/>
      <w:bookmarkStart w:id="3048" w:name="_Toc474359493"/>
      <w:bookmarkStart w:id="3049" w:name="_Toc474361649"/>
      <w:bookmarkStart w:id="3050" w:name="_Toc474407996"/>
      <w:bookmarkStart w:id="3051" w:name="_Toc474408131"/>
      <w:bookmarkStart w:id="3052" w:name="_Toc474408371"/>
      <w:bookmarkStart w:id="3053" w:name="_Toc474408607"/>
      <w:bookmarkStart w:id="3054" w:name="_Toc491775573"/>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ins w:id="3055" w:author="Huy Duc. Nguyen" w:date="2017-08-29T14:34:00Z">
        <w:r w:rsidRPr="0012677E">
          <w:t>R-Car H3 WS 2.0</w:t>
        </w:r>
        <w:r>
          <w:t xml:space="preserve"> – Multi app</w:t>
        </w:r>
      </w:ins>
    </w:p>
    <w:p w:rsidR="004F3BA8" w:rsidRDefault="004F3BA8" w:rsidP="004F3BA8">
      <w:pPr>
        <w:pStyle w:val="CETextBody"/>
        <w:rPr>
          <w:ins w:id="3056" w:author="Huy Duc. Nguyen" w:date="2017-08-29T14:19:00Z"/>
          <w:lang w:eastAsia="ja-JP"/>
        </w:rPr>
      </w:pPr>
      <w:ins w:id="3057" w:author="Huy Duc. Nguyen" w:date="2017-08-29T14:19: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irtualization P</w:t>
        </w:r>
        <w:r>
          <w:rPr>
            <w:rFonts w:hint="eastAsia"/>
            <w:lang w:eastAsia="ja-JP"/>
          </w:rPr>
          <w:t>o</w:t>
        </w:r>
        <w:r w:rsidRPr="00FD4CC3">
          <w:rPr>
            <w:lang w:eastAsia="ja-JP"/>
          </w:rPr>
          <w:t>C setup.</w:t>
        </w:r>
      </w:ins>
    </w:p>
    <w:p w:rsidR="004F3BA8" w:rsidRDefault="004F3BA8" w:rsidP="004F3BA8">
      <w:pPr>
        <w:pStyle w:val="CETextBody"/>
        <w:rPr>
          <w:ins w:id="3058" w:author="Huy Duc. Nguyen" w:date="2017-08-29T14:19:00Z"/>
          <w:lang w:eastAsia="ja-JP"/>
        </w:rPr>
      </w:pPr>
      <w:ins w:id="3059" w:author="Huy Duc. Nguyen" w:date="2017-08-29T14:19:00Z">
        <w:r w:rsidRPr="0016700A">
          <w:rPr>
            <w:lang w:eastAsia="ja-JP"/>
          </w:rPr>
          <w:t>The following figure shows the software configurations.</w:t>
        </w:r>
      </w:ins>
    </w:p>
    <w:p w:rsidR="004F3BA8" w:rsidRPr="00655D0A" w:rsidRDefault="004F3BA8" w:rsidP="004F3BA8">
      <w:pPr>
        <w:pStyle w:val="CETextBody"/>
        <w:ind w:right="-1170"/>
        <w:rPr>
          <w:ins w:id="3060" w:author="Huy Duc. Nguyen" w:date="2017-08-29T14:19:00Z"/>
          <w:lang w:eastAsia="ja-JP"/>
        </w:rPr>
      </w:pPr>
      <w:ins w:id="3061" w:author="Huy Duc. Nguyen" w:date="2017-08-29T14:19:00Z">
        <w:r>
          <w:rPr>
            <w:lang w:eastAsia="ja-JP"/>
          </w:rPr>
          <w:br w:type="textWrapping" w:clear="all"/>
        </w:r>
      </w:ins>
    </w:p>
    <w:p w:rsidR="004F3BA8" w:rsidRDefault="004F3BA8" w:rsidP="004F3BA8">
      <w:pPr>
        <w:pStyle w:val="Caption"/>
        <w:ind w:left="-1080" w:firstLine="1080"/>
        <w:rPr>
          <w:ins w:id="3062" w:author="Huy Duc. Nguyen" w:date="2017-08-29T14:19:00Z"/>
          <w:lang w:eastAsia="ja-JP"/>
        </w:rPr>
      </w:pPr>
      <w:ins w:id="3063" w:author="Huy Duc. Nguyen" w:date="2017-08-29T14:19: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4F3BA8" w:rsidRPr="00DA7E25" w:rsidRDefault="004F3BA8" w:rsidP="004F3BA8">
      <w:pPr>
        <w:pStyle w:val="CETextBody"/>
        <w:ind w:left="-810" w:hanging="630"/>
        <w:rPr>
          <w:ins w:id="3064" w:author="Huy Duc. Nguyen" w:date="2017-08-29T14:19:00Z"/>
          <w:lang w:eastAsia="ja-JP"/>
        </w:rPr>
      </w:pPr>
      <w:ins w:id="3065" w:author="Huy Duc. Nguyen" w:date="2017-08-29T14:19:00Z">
        <w:r>
          <w:rPr>
            <w:noProof/>
            <w:lang w:val="en-US"/>
          </w:rPr>
          <w:drawing>
            <wp:inline distT="0" distB="0" distL="0" distR="0" wp14:anchorId="4BFF20F1" wp14:editId="159FA5C7">
              <wp:extent cx="7634811" cy="4655127"/>
              <wp:effectExtent l="0" t="0" r="444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6178" cy="4662058"/>
                      </a:xfrm>
                      <a:prstGeom prst="rect">
                        <a:avLst/>
                      </a:prstGeom>
                      <a:noFill/>
                    </pic:spPr>
                  </pic:pic>
                </a:graphicData>
              </a:graphic>
            </wp:inline>
          </w:drawing>
        </w:r>
      </w:ins>
    </w:p>
    <w:p w:rsidR="004F3BA8" w:rsidRPr="00DA7E25" w:rsidRDefault="004F3BA8" w:rsidP="004F3BA8">
      <w:pPr>
        <w:spacing w:after="80"/>
        <w:ind w:left="270"/>
        <w:contextualSpacing/>
        <w:rPr>
          <w:ins w:id="3066" w:author="Huy Duc. Nguyen" w:date="2017-08-29T14:19:00Z"/>
          <w:rFonts w:eastAsia="Times New Roman"/>
          <w:color w:val="06418C"/>
        </w:rPr>
      </w:pPr>
    </w:p>
    <w:p w:rsidR="00417345" w:rsidRPr="00925B83" w:rsidRDefault="00417345" w:rsidP="004F3BA8">
      <w:pPr>
        <w:numPr>
          <w:ilvl w:val="1"/>
          <w:numId w:val="349"/>
        </w:numPr>
        <w:spacing w:after="80"/>
        <w:ind w:left="270" w:hanging="270"/>
        <w:contextualSpacing/>
        <w:rPr>
          <w:ins w:id="3067" w:author="Huy Duc. Nguyen" w:date="2017-08-29T14:19:00Z"/>
          <w:rFonts w:eastAsia="Times New Roman"/>
          <w:color w:val="06418C"/>
        </w:rPr>
      </w:pPr>
      <w:ins w:id="3068" w:author="Huy Duc. Nguyen" w:date="2017-08-29T14:19:00Z">
        <w:r w:rsidRPr="00925B83">
          <w:rPr>
            <w:rFonts w:eastAsia="+mn-ea"/>
            <w:color w:val="3C3C3B"/>
            <w:kern w:val="24"/>
            <w:rPrChange w:id="3069" w:author="Huy Duc. Nguyen" w:date="2017-08-30T18:21:00Z">
              <w:rPr>
                <w:rFonts w:ascii="Arial" w:eastAsia="+mn-ea" w:hAnsi="Arial" w:cs="+mn-cs"/>
                <w:color w:val="3C3C3B"/>
                <w:kern w:val="24"/>
              </w:rPr>
            </w:rPrChange>
          </w:rPr>
          <w:t>Stimulate sample applications run in one environment</w:t>
        </w:r>
      </w:ins>
    </w:p>
    <w:p w:rsidR="00417345" w:rsidRPr="00925B83" w:rsidRDefault="00417345" w:rsidP="004F3BA8">
      <w:pPr>
        <w:numPr>
          <w:ilvl w:val="2"/>
          <w:numId w:val="349"/>
        </w:numPr>
        <w:spacing w:after="80"/>
        <w:ind w:left="540" w:hanging="270"/>
        <w:contextualSpacing/>
        <w:rPr>
          <w:ins w:id="3070" w:author="Huy Duc. Nguyen" w:date="2017-08-29T14:19:00Z"/>
          <w:rFonts w:eastAsia="Times New Roman"/>
          <w:color w:val="06418C"/>
        </w:rPr>
      </w:pPr>
      <w:ins w:id="3071" w:author="Huy Duc. Nguyen" w:date="2017-08-29T14:19:00Z">
        <w:r w:rsidRPr="00925B83">
          <w:rPr>
            <w:rFonts w:eastAsia="+mn-ea"/>
            <w:color w:val="3C3C3B"/>
            <w:kern w:val="24"/>
            <w:rPrChange w:id="3072" w:author="Huy Duc. Nguyen" w:date="2017-08-30T18:21:00Z">
              <w:rPr>
                <w:rFonts w:ascii="Arial" w:eastAsia="+mn-ea" w:hAnsi="Arial" w:cs="+mn-cs"/>
                <w:color w:val="3C3C3B"/>
                <w:kern w:val="24"/>
              </w:rPr>
            </w:rPrChange>
          </w:rPr>
          <w:t>[Address space 1] VSP Sample application ( HDMI 1)</w:t>
        </w:r>
      </w:ins>
    </w:p>
    <w:p w:rsidR="00417345" w:rsidRPr="00925B83" w:rsidRDefault="00417345" w:rsidP="004F3BA8">
      <w:pPr>
        <w:numPr>
          <w:ilvl w:val="2"/>
          <w:numId w:val="349"/>
        </w:numPr>
        <w:spacing w:after="80"/>
        <w:ind w:left="540" w:hanging="270"/>
        <w:contextualSpacing/>
        <w:rPr>
          <w:ins w:id="3073" w:author="Huy Duc. Nguyen" w:date="2017-08-29T14:19:00Z"/>
          <w:rFonts w:eastAsia="Times New Roman"/>
          <w:color w:val="06418C"/>
        </w:rPr>
      </w:pPr>
      <w:ins w:id="3074" w:author="Huy Duc. Nguyen" w:date="2017-08-29T14:19:00Z">
        <w:r w:rsidRPr="00925B83">
          <w:rPr>
            <w:rFonts w:eastAsia="+mn-ea"/>
            <w:color w:val="3C3C3B"/>
            <w:kern w:val="24"/>
            <w:rPrChange w:id="3075" w:author="Huy Duc. Nguyen" w:date="2017-08-30T18:21:00Z">
              <w:rPr>
                <w:rFonts w:ascii="Arial" w:eastAsia="+mn-ea" w:hAnsi="Arial" w:cs="+mn-cs"/>
                <w:color w:val="3C3C3B"/>
                <w:kern w:val="24"/>
              </w:rPr>
            </w:rPrChange>
          </w:rPr>
          <w:t>[Address space 2 ] Audio sample application</w:t>
        </w:r>
      </w:ins>
    </w:p>
    <w:p w:rsidR="00417345" w:rsidRPr="00925B83" w:rsidRDefault="00417345" w:rsidP="004F3BA8">
      <w:pPr>
        <w:numPr>
          <w:ilvl w:val="2"/>
          <w:numId w:val="349"/>
        </w:numPr>
        <w:spacing w:after="80"/>
        <w:ind w:left="540" w:hanging="270"/>
        <w:contextualSpacing/>
        <w:rPr>
          <w:ins w:id="3076" w:author="Huy Duc. Nguyen" w:date="2017-08-29T14:19:00Z"/>
          <w:rFonts w:eastAsia="Times New Roman"/>
          <w:color w:val="06418C"/>
        </w:rPr>
      </w:pPr>
      <w:ins w:id="3077" w:author="Huy Duc. Nguyen" w:date="2017-08-29T14:19:00Z">
        <w:r w:rsidRPr="00925B83">
          <w:rPr>
            <w:rFonts w:eastAsia="+mn-ea"/>
            <w:color w:val="3C3C3B"/>
            <w:kern w:val="24"/>
            <w:rPrChange w:id="3078" w:author="Huy Duc. Nguyen" w:date="2017-08-30T18:21:00Z">
              <w:rPr>
                <w:rFonts w:ascii="Arial" w:eastAsia="+mn-ea" w:hAnsi="Arial" w:cs="+mn-cs"/>
                <w:color w:val="3C3C3B"/>
                <w:kern w:val="24"/>
              </w:rPr>
            </w:rPrChange>
          </w:rPr>
          <w:t>[Address space 3] Es31_sample application (HDMI0)</w:t>
        </w:r>
      </w:ins>
    </w:p>
    <w:p w:rsidR="00417345" w:rsidRPr="00925B83" w:rsidRDefault="00417345" w:rsidP="004F3BA8">
      <w:pPr>
        <w:numPr>
          <w:ilvl w:val="2"/>
          <w:numId w:val="349"/>
        </w:numPr>
        <w:spacing w:after="80"/>
        <w:ind w:left="540" w:hanging="270"/>
        <w:contextualSpacing/>
        <w:rPr>
          <w:ins w:id="3079" w:author="Huy Duc. Nguyen" w:date="2017-08-29T14:19:00Z"/>
          <w:rFonts w:eastAsia="Times New Roman"/>
          <w:color w:val="06418C"/>
        </w:rPr>
      </w:pPr>
      <w:ins w:id="3080" w:author="Huy Duc. Nguyen" w:date="2017-08-29T14:19:00Z">
        <w:r w:rsidRPr="00925B83">
          <w:rPr>
            <w:rFonts w:eastAsia="+mn-ea"/>
            <w:color w:val="3C3C3B"/>
            <w:kern w:val="24"/>
            <w:rPrChange w:id="3081" w:author="Huy Duc. Nguyen" w:date="2017-08-30T18:21:00Z">
              <w:rPr>
                <w:rFonts w:ascii="Arial" w:eastAsia="+mn-ea" w:hAnsi="Arial" w:cs="+mn-cs"/>
                <w:color w:val="3C3C3B"/>
                <w:kern w:val="24"/>
              </w:rPr>
            </w:rPrChange>
          </w:rPr>
          <w:t>[Address space 4 ] IMR sample application</w:t>
        </w:r>
      </w:ins>
    </w:p>
    <w:p w:rsidR="00417345" w:rsidRPr="00925B83" w:rsidRDefault="00417345" w:rsidP="004F3BA8">
      <w:pPr>
        <w:numPr>
          <w:ilvl w:val="2"/>
          <w:numId w:val="349"/>
        </w:numPr>
        <w:spacing w:after="80"/>
        <w:ind w:left="540" w:hanging="270"/>
        <w:contextualSpacing/>
        <w:rPr>
          <w:ins w:id="3082" w:author="Huy Duc. Nguyen" w:date="2017-08-29T14:19:00Z"/>
          <w:rFonts w:eastAsia="Times New Roman"/>
          <w:color w:val="06418C"/>
        </w:rPr>
      </w:pPr>
      <w:ins w:id="3083" w:author="Huy Duc. Nguyen" w:date="2017-08-29T14:19:00Z">
        <w:r w:rsidRPr="00925B83">
          <w:rPr>
            <w:rFonts w:eastAsia="+mn-ea"/>
            <w:color w:val="3C3C3B"/>
            <w:kern w:val="24"/>
            <w:rPrChange w:id="3084" w:author="Huy Duc. Nguyen" w:date="2017-08-30T18:21:00Z">
              <w:rPr>
                <w:rFonts w:ascii="Arial" w:eastAsia="+mn-ea" w:hAnsi="Arial" w:cs="+mn-cs"/>
                <w:color w:val="3C3C3B"/>
                <w:kern w:val="24"/>
              </w:rPr>
            </w:rPrChange>
          </w:rPr>
          <w:t>[Address space 5] iVDP1C sample application</w:t>
        </w:r>
      </w:ins>
    </w:p>
    <w:p w:rsidR="00417345" w:rsidRPr="00925B83" w:rsidRDefault="00417345" w:rsidP="004F3BA8">
      <w:pPr>
        <w:numPr>
          <w:ilvl w:val="2"/>
          <w:numId w:val="349"/>
        </w:numPr>
        <w:spacing w:after="80"/>
        <w:ind w:left="540" w:hanging="270"/>
        <w:contextualSpacing/>
        <w:rPr>
          <w:ins w:id="3085" w:author="Huy Duc. Nguyen" w:date="2017-08-29T14:19:00Z"/>
          <w:rFonts w:eastAsia="Times New Roman"/>
          <w:color w:val="06418C"/>
        </w:rPr>
      </w:pPr>
      <w:ins w:id="3086" w:author="Huy Duc. Nguyen" w:date="2017-08-29T14:19:00Z">
        <w:r w:rsidRPr="00925B83">
          <w:rPr>
            <w:rFonts w:eastAsia="+mn-ea"/>
            <w:color w:val="3C3C3B"/>
            <w:kern w:val="24"/>
            <w:rPrChange w:id="3087" w:author="Huy Duc. Nguyen" w:date="2017-08-30T18:21:00Z">
              <w:rPr>
                <w:rFonts w:ascii="Arial" w:eastAsia="+mn-ea" w:hAnsi="Arial" w:cs="+mn-cs"/>
                <w:color w:val="3C3C3B"/>
                <w:kern w:val="24"/>
              </w:rPr>
            </w:rPrChange>
          </w:rPr>
          <w:t>[Address space 6] CMSBCM_CMM application(HDMI 1)</w:t>
        </w:r>
      </w:ins>
    </w:p>
    <w:p w:rsidR="00417345" w:rsidRPr="00925B83" w:rsidRDefault="00417345" w:rsidP="004F3BA8">
      <w:pPr>
        <w:numPr>
          <w:ilvl w:val="2"/>
          <w:numId w:val="349"/>
        </w:numPr>
        <w:spacing w:after="80"/>
        <w:ind w:left="540" w:hanging="270"/>
        <w:contextualSpacing/>
        <w:rPr>
          <w:ins w:id="3088" w:author="Huy Duc. Nguyen" w:date="2017-08-29T14:19:00Z"/>
          <w:rFonts w:eastAsia="Times New Roman"/>
          <w:color w:val="06418C"/>
        </w:rPr>
      </w:pPr>
      <w:ins w:id="3089" w:author="Huy Duc. Nguyen" w:date="2017-08-29T14:19:00Z">
        <w:r w:rsidRPr="00925B83">
          <w:rPr>
            <w:rFonts w:eastAsia="+mn-ea"/>
            <w:color w:val="3C3C3B"/>
            <w:kern w:val="24"/>
            <w:rPrChange w:id="3090" w:author="Huy Duc. Nguyen" w:date="2017-08-30T18:21:00Z">
              <w:rPr>
                <w:rFonts w:ascii="Arial" w:eastAsia="+mn-ea" w:hAnsi="Arial" w:cs="+mn-cs"/>
                <w:color w:val="3C3C3B"/>
                <w:kern w:val="24"/>
              </w:rPr>
            </w:rPrChange>
          </w:rPr>
          <w:t>[Address space 7] CMSBCM_VSP application</w:t>
        </w:r>
      </w:ins>
    </w:p>
    <w:p w:rsidR="00370ED3" w:rsidRPr="00651005" w:rsidDel="004F3BA8" w:rsidRDefault="00EA692C" w:rsidP="006C109A">
      <w:pPr>
        <w:pStyle w:val="Heading2"/>
        <w:rPr>
          <w:del w:id="3091" w:author="Huy Duc. Nguyen" w:date="2017-08-29T14:19:00Z"/>
        </w:rPr>
      </w:pPr>
      <w:del w:id="3092" w:author="Huy Duc. Nguyen" w:date="2017-08-29T14:19:00Z">
        <w:r w:rsidDel="004F3BA8">
          <w:rPr>
            <w:rFonts w:hint="eastAsia"/>
          </w:rPr>
          <w:delText>Center Information</w:delText>
        </w:r>
        <w:bookmarkEnd w:id="3054"/>
      </w:del>
    </w:p>
    <w:p w:rsidR="00054C1C" w:rsidRPr="00CC10D8" w:rsidDel="004F3BA8" w:rsidRDefault="00DA1192" w:rsidP="00370ED3">
      <w:pPr>
        <w:pStyle w:val="CETextBody"/>
        <w:rPr>
          <w:del w:id="3093" w:author="Huy Duc. Nguyen" w:date="2017-08-29T14:19:00Z"/>
          <w:lang w:eastAsia="ja-JP"/>
        </w:rPr>
      </w:pPr>
      <w:del w:id="3094" w:author="Huy Duc. Nguyen" w:date="2017-08-29T14:19:00Z">
        <w:r w:rsidRPr="00DA1192" w:rsidDel="004F3BA8">
          <w:rPr>
            <w:lang w:eastAsia="ja-JP"/>
          </w:rPr>
          <w:delText xml:space="preserve">This section describes application software for </w:delText>
        </w:r>
        <w:r w:rsidR="00EA692C" w:rsidDel="004F3BA8">
          <w:rPr>
            <w:lang w:eastAsia="ja-JP"/>
          </w:rPr>
          <w:delText>Center Information</w:delText>
        </w:r>
        <w:r w:rsidRPr="00DA1192" w:rsidDel="004F3BA8">
          <w:rPr>
            <w:lang w:eastAsia="ja-JP"/>
          </w:rPr>
          <w:delText>.</w:delText>
        </w:r>
      </w:del>
    </w:p>
    <w:p w:rsidR="00370ED3" w:rsidDel="004F3BA8" w:rsidRDefault="00370ED3" w:rsidP="00370ED3">
      <w:pPr>
        <w:pStyle w:val="CETextBody"/>
        <w:rPr>
          <w:del w:id="3095" w:author="Huy Duc. Nguyen" w:date="2017-08-29T14:19:00Z"/>
          <w:lang w:eastAsia="ja-JP"/>
        </w:rPr>
      </w:pPr>
    </w:p>
    <w:p w:rsidR="00C370D6" w:rsidRPr="006E4480" w:rsidDel="004F3BA8" w:rsidRDefault="00432E52" w:rsidP="006C109A">
      <w:pPr>
        <w:pStyle w:val="Heading3"/>
        <w:rPr>
          <w:del w:id="3096" w:author="Huy Duc. Nguyen" w:date="2017-08-29T14:19:00Z"/>
        </w:rPr>
      </w:pPr>
      <w:bookmarkStart w:id="3097" w:name="_Toc472425119"/>
      <w:bookmarkStart w:id="3098" w:name="_Toc472425120"/>
      <w:bookmarkStart w:id="3099" w:name="_Toc472425121"/>
      <w:bookmarkStart w:id="3100" w:name="_Toc472425122"/>
      <w:bookmarkStart w:id="3101" w:name="_Toc472425123"/>
      <w:bookmarkStart w:id="3102" w:name="_Toc491775574"/>
      <w:bookmarkEnd w:id="3097"/>
      <w:bookmarkEnd w:id="3098"/>
      <w:bookmarkEnd w:id="3099"/>
      <w:bookmarkEnd w:id="3100"/>
      <w:bookmarkEnd w:id="3101"/>
      <w:del w:id="3103" w:author="Huy Duc. Nguyen" w:date="2017-08-29T14:19:00Z">
        <w:r w:rsidRPr="00432E52" w:rsidDel="004F3BA8">
          <w:delText>3D navigation</w:delText>
        </w:r>
        <w:bookmarkEnd w:id="3102"/>
      </w:del>
    </w:p>
    <w:p w:rsidR="0085089A" w:rsidDel="004F3BA8" w:rsidRDefault="006C70A4" w:rsidP="006E4480">
      <w:pPr>
        <w:pStyle w:val="CETextBody"/>
        <w:rPr>
          <w:del w:id="3104" w:author="Huy Duc. Nguyen" w:date="2017-08-29T14:19:00Z"/>
          <w:lang w:eastAsia="ja-JP"/>
        </w:rPr>
      </w:pPr>
      <w:del w:id="3105" w:author="Huy Duc. Nguyen" w:date="2017-08-29T14:19:00Z">
        <w:r w:rsidDel="004F3BA8">
          <w:rPr>
            <w:lang w:eastAsia="ja-JP"/>
          </w:rPr>
          <w:delText xml:space="preserve">The following </w:delText>
        </w:r>
        <w:r w:rsidDel="004F3BA8">
          <w:rPr>
            <w:rFonts w:hint="eastAsia"/>
            <w:lang w:eastAsia="ja-JP"/>
          </w:rPr>
          <w:delText>figure</w:delText>
        </w:r>
        <w:r w:rsidRPr="006C70A4" w:rsidDel="004F3BA8">
          <w:rPr>
            <w:lang w:eastAsia="ja-JP"/>
          </w:rPr>
          <w:delText xml:space="preserve"> shows the</w:delText>
        </w:r>
        <w:r w:rsidDel="004F3BA8">
          <w:rPr>
            <w:rFonts w:hint="eastAsia"/>
            <w:lang w:eastAsia="ja-JP"/>
          </w:rPr>
          <w:delText xml:space="preserve"> image of </w:delText>
        </w:r>
        <w:r w:rsidR="00432E52" w:rsidRPr="00432E52" w:rsidDel="004F3BA8">
          <w:rPr>
            <w:lang w:eastAsia="ja-JP"/>
          </w:rPr>
          <w:delText>3D navigation</w:delText>
        </w:r>
        <w:r w:rsidRPr="006C70A4" w:rsidDel="004F3BA8">
          <w:rPr>
            <w:lang w:eastAsia="ja-JP"/>
          </w:rPr>
          <w:delText>.</w:delText>
        </w:r>
      </w:del>
    </w:p>
    <w:p w:rsidR="006E5817" w:rsidRPr="00CC10D8" w:rsidDel="004F3BA8" w:rsidRDefault="006E5817" w:rsidP="006E4480">
      <w:pPr>
        <w:pStyle w:val="CETextBody"/>
        <w:rPr>
          <w:del w:id="3106" w:author="Huy Duc. Nguyen" w:date="2017-08-29T14:19:00Z"/>
          <w:lang w:eastAsia="ja-JP"/>
        </w:rPr>
      </w:pPr>
      <w:del w:id="3107" w:author="Huy Duc. Nguyen" w:date="2017-08-29T14:19:00Z">
        <w:r w:rsidDel="004F3BA8">
          <w:rPr>
            <w:lang w:val="en-US" w:eastAsia="ja-JP"/>
          </w:rPr>
          <w:delText xml:space="preserve">Note: </w:delText>
        </w:r>
        <w:r w:rsidDel="004F3BA8">
          <w:rPr>
            <w:rFonts w:hint="eastAsia"/>
            <w:lang w:eastAsia="ja-JP"/>
          </w:rPr>
          <w:delText>NNG</w:delText>
        </w:r>
        <w:r w:rsidRPr="00432E52" w:rsidDel="004F3BA8">
          <w:rPr>
            <w:lang w:eastAsia="ja-JP"/>
          </w:rPr>
          <w:delText xml:space="preserve"> navigation</w:delText>
        </w:r>
        <w:r w:rsidDel="004F3BA8">
          <w:rPr>
            <w:lang w:val="en-US" w:eastAsia="ja-JP"/>
          </w:rPr>
          <w:delText xml:space="preserve"> shall be installed only when we evaluate it. The deliverables shall not include it.</w:delText>
        </w:r>
      </w:del>
    </w:p>
    <w:p w:rsidR="00C370D6" w:rsidDel="004F3BA8" w:rsidRDefault="00AA0C70" w:rsidP="006E4480">
      <w:pPr>
        <w:pStyle w:val="CETextBody"/>
        <w:jc w:val="center"/>
        <w:rPr>
          <w:del w:id="3108" w:author="Huy Duc. Nguyen" w:date="2017-08-29T14:19:00Z"/>
          <w:lang w:eastAsia="ja-JP"/>
        </w:rPr>
      </w:pPr>
      <w:del w:id="3109" w:author="Huy Duc. Nguyen" w:date="2017-08-29T14:19:00Z">
        <w:r w:rsidDel="004F3BA8">
          <w:rPr>
            <w:noProof/>
            <w:lang w:val="en-US"/>
          </w:rPr>
          <w:drawing>
            <wp:inline distT="0" distB="0" distL="0" distR="0" wp14:anchorId="1B34AD31" wp14:editId="4EE4ECF8">
              <wp:extent cx="5657850" cy="2113523"/>
              <wp:effectExtent l="0" t="0" r="0" b="1270"/>
              <wp:docPr id="11" name="図 11" descr="C:\01_work\04_SVN\030_仕様書\100_日産仮想化\000_評価仕様書\参考資料\N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1_work\04_SVN\030_仕様書\100_日産仮想化\000_評価仕様書\参考資料\N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9666" cy="2114201"/>
                      </a:xfrm>
                      <a:prstGeom prst="rect">
                        <a:avLst/>
                      </a:prstGeom>
                      <a:noFill/>
                      <a:ln>
                        <a:noFill/>
                      </a:ln>
                    </pic:spPr>
                  </pic:pic>
                </a:graphicData>
              </a:graphic>
            </wp:inline>
          </w:drawing>
        </w:r>
      </w:del>
    </w:p>
    <w:p w:rsidR="00F16E3F" w:rsidDel="004F3BA8" w:rsidRDefault="00F16E3F" w:rsidP="00F16E3F">
      <w:pPr>
        <w:pStyle w:val="Caption"/>
        <w:rPr>
          <w:del w:id="3110" w:author="Huy Duc. Nguyen" w:date="2017-08-29T14:19:00Z"/>
          <w:lang w:eastAsia="ja-JP"/>
        </w:rPr>
      </w:pPr>
      <w:del w:id="3111" w:author="Huy Duc. Nguyen" w:date="2017-08-29T14:19:00Z">
        <w:r w:rsidDel="004F3BA8">
          <w:rPr>
            <w:lang w:eastAsia="ja-JP"/>
          </w:rPr>
          <w:delText xml:space="preserve">Figure </w:delText>
        </w:r>
        <w:r w:rsidR="00D11A9A" w:rsidDel="004F3BA8">
          <w:rPr>
            <w:lang w:eastAsia="ja-JP"/>
          </w:rPr>
          <w:fldChar w:fldCharType="begin"/>
        </w:r>
        <w:r w:rsidR="00D11A9A" w:rsidDel="004F3BA8">
          <w:rPr>
            <w:lang w:eastAsia="ja-JP"/>
          </w:rPr>
          <w:delInstrText xml:space="preserve"> STYLEREF 1 \s </w:delInstrText>
        </w:r>
        <w:r w:rsidR="00D11A9A" w:rsidDel="004F3BA8">
          <w:rPr>
            <w:lang w:eastAsia="ja-JP"/>
          </w:rPr>
          <w:fldChar w:fldCharType="separate"/>
        </w:r>
        <w:r w:rsidR="003B19D6" w:rsidDel="004F3BA8">
          <w:rPr>
            <w:noProof/>
            <w:lang w:eastAsia="ja-JP"/>
          </w:rPr>
          <w:delText>4</w:delText>
        </w:r>
        <w:r w:rsidR="00D11A9A" w:rsidDel="004F3BA8">
          <w:rPr>
            <w:lang w:eastAsia="ja-JP"/>
          </w:rPr>
          <w:fldChar w:fldCharType="end"/>
        </w:r>
        <w:r w:rsidR="00D11A9A" w:rsidDel="004F3BA8">
          <w:rPr>
            <w:lang w:eastAsia="ja-JP"/>
          </w:rPr>
          <w:noBreakHyphen/>
        </w:r>
        <w:r w:rsidR="00D11A9A" w:rsidDel="004F3BA8">
          <w:rPr>
            <w:lang w:eastAsia="ja-JP"/>
          </w:rPr>
          <w:fldChar w:fldCharType="begin"/>
        </w:r>
        <w:r w:rsidR="00D11A9A" w:rsidDel="004F3BA8">
          <w:rPr>
            <w:lang w:eastAsia="ja-JP"/>
          </w:rPr>
          <w:delInstrText xml:space="preserve"> SEQ Figure \* ARABIC \s 1 </w:delInstrText>
        </w:r>
        <w:r w:rsidR="00D11A9A" w:rsidDel="004F3BA8">
          <w:rPr>
            <w:lang w:eastAsia="ja-JP"/>
          </w:rPr>
          <w:fldChar w:fldCharType="separate"/>
        </w:r>
        <w:r w:rsidR="003B19D6" w:rsidDel="004F3BA8">
          <w:rPr>
            <w:noProof/>
            <w:lang w:eastAsia="ja-JP"/>
          </w:rPr>
          <w:delText>2</w:delText>
        </w:r>
        <w:r w:rsidR="00D11A9A" w:rsidDel="004F3BA8">
          <w:rPr>
            <w:lang w:eastAsia="ja-JP"/>
          </w:rPr>
          <w:fldChar w:fldCharType="end"/>
        </w:r>
        <w:r w:rsidDel="004F3BA8">
          <w:rPr>
            <w:rFonts w:hint="eastAsia"/>
            <w:lang w:eastAsia="ja-JP"/>
          </w:rPr>
          <w:delText xml:space="preserve">: </w:delText>
        </w:r>
        <w:r w:rsidRPr="00F16E3F" w:rsidDel="004F3BA8">
          <w:rPr>
            <w:lang w:eastAsia="ja-JP"/>
          </w:rPr>
          <w:delText>Image of 3D navigation</w:delText>
        </w:r>
      </w:del>
    </w:p>
    <w:p w:rsidR="00054C1C" w:rsidDel="004F3BA8" w:rsidRDefault="00054C1C" w:rsidP="006E4480">
      <w:pPr>
        <w:pStyle w:val="CETextBody"/>
        <w:rPr>
          <w:del w:id="3112" w:author="Huy Duc. Nguyen" w:date="2017-08-29T14:19:00Z"/>
          <w:lang w:eastAsia="ja-JP"/>
        </w:rPr>
      </w:pPr>
    </w:p>
    <w:p w:rsidR="005746B2" w:rsidDel="004F3BA8" w:rsidRDefault="005746B2" w:rsidP="005746B2">
      <w:pPr>
        <w:pStyle w:val="CETextBody"/>
        <w:rPr>
          <w:del w:id="3113" w:author="Huy Duc. Nguyen" w:date="2017-08-29T14:19:00Z"/>
          <w:lang w:eastAsia="ja-JP"/>
        </w:rPr>
      </w:pPr>
      <w:del w:id="3114" w:author="Huy Duc. Nguyen" w:date="2017-08-29T14:19:00Z">
        <w:r w:rsidRPr="00AE4C06" w:rsidDel="004F3BA8">
          <w:rPr>
            <w:lang w:eastAsia="ja-JP"/>
          </w:rPr>
          <w:delText xml:space="preserve">The following table shows the </w:delText>
        </w:r>
        <w:r w:rsidRPr="00432E52" w:rsidDel="004F3BA8">
          <w:rPr>
            <w:lang w:eastAsia="ja-JP"/>
          </w:rPr>
          <w:delText>3D navigation</w:delText>
        </w:r>
        <w:r w:rsidRPr="00AE4C06" w:rsidDel="004F3BA8">
          <w:rPr>
            <w:lang w:eastAsia="ja-JP"/>
          </w:rPr>
          <w:delText xml:space="preserve"> features.</w:delText>
        </w:r>
      </w:del>
    </w:p>
    <w:p w:rsidR="00E64566" w:rsidDel="004F3BA8" w:rsidRDefault="00E64566" w:rsidP="005746B2">
      <w:pPr>
        <w:pStyle w:val="CETextBody"/>
        <w:rPr>
          <w:del w:id="3115" w:author="Huy Duc. Nguyen" w:date="2017-08-29T14:19:00Z"/>
          <w:lang w:eastAsia="ja-JP"/>
        </w:rPr>
      </w:pPr>
    </w:p>
    <w:p w:rsidR="005746B2" w:rsidRPr="006E4480" w:rsidDel="004F3BA8" w:rsidRDefault="00833211" w:rsidP="00B43823">
      <w:pPr>
        <w:pStyle w:val="Caption"/>
        <w:rPr>
          <w:del w:id="3116" w:author="Huy Duc. Nguyen" w:date="2017-08-29T14:19:00Z"/>
          <w:lang w:eastAsia="ja-JP"/>
        </w:rPr>
      </w:pPr>
      <w:del w:id="3117" w:author="Huy Duc. Nguyen" w:date="2017-08-29T14:19:00Z">
        <w:r w:rsidDel="004F3BA8">
          <w:delText>Tabl</w:delText>
        </w:r>
        <w:r w:rsidRPr="00BB3A0B" w:rsidDel="004F3BA8">
          <w:delText xml:space="preserve">e </w:delText>
        </w:r>
        <w:r w:rsidRPr="00BB3A0B" w:rsidDel="004F3BA8">
          <w:fldChar w:fldCharType="begin"/>
        </w:r>
        <w:r w:rsidRPr="00BB3A0B" w:rsidDel="004F3BA8">
          <w:delInstrText xml:space="preserve"> STYLEREF 1 \s </w:delInstrText>
        </w:r>
        <w:r w:rsidRPr="00BB3A0B" w:rsidDel="004F3BA8">
          <w:fldChar w:fldCharType="separate"/>
        </w:r>
        <w:r w:rsidR="003B19D6" w:rsidDel="004F3BA8">
          <w:rPr>
            <w:noProof/>
          </w:rPr>
          <w:delText>4</w:delText>
        </w:r>
        <w:r w:rsidRPr="00BB3A0B" w:rsidDel="004F3BA8">
          <w:fldChar w:fldCharType="end"/>
        </w:r>
        <w:r w:rsidRPr="00BB3A0B" w:rsidDel="004F3BA8">
          <w:noBreakHyphen/>
        </w:r>
        <w:r w:rsidRPr="00F27648" w:rsidDel="004F3BA8">
          <w:fldChar w:fldCharType="begin"/>
        </w:r>
        <w:r w:rsidRPr="00B43823" w:rsidDel="004F3BA8">
          <w:delInstrText xml:space="preserve"> SEQ Table \* ARABIC \s 1 </w:delInstrText>
        </w:r>
        <w:r w:rsidRPr="00F27648" w:rsidDel="004F3BA8">
          <w:fldChar w:fldCharType="separate"/>
        </w:r>
        <w:r w:rsidR="003B19D6" w:rsidDel="004F3BA8">
          <w:rPr>
            <w:noProof/>
          </w:rPr>
          <w:delText>2</w:delText>
        </w:r>
        <w:r w:rsidRPr="00F27648" w:rsidDel="004F3BA8">
          <w:fldChar w:fldCharType="end"/>
        </w:r>
        <w:r w:rsidRPr="00267297" w:rsidDel="004F3BA8">
          <w:rPr>
            <w:lang w:eastAsia="ja-JP"/>
          </w:rPr>
          <w:delText xml:space="preserve">: </w:delText>
        </w:r>
        <w:r w:rsidR="00E64566" w:rsidRPr="00833211" w:rsidDel="004F3BA8">
          <w:rPr>
            <w:lang w:eastAsia="ja-JP"/>
          </w:rPr>
          <w:delText xml:space="preserve">3D navigation </w:delText>
        </w:r>
        <w:r w:rsidR="005746B2" w:rsidRPr="00833211" w:rsidDel="004F3BA8">
          <w:rPr>
            <w:lang w:eastAsia="ja-JP"/>
          </w:rPr>
          <w:delText>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746B2" w:rsidDel="004F3BA8" w:rsidTr="005746B2">
        <w:trPr>
          <w:trHeight w:val="75"/>
          <w:del w:id="3118" w:author="Huy Duc. Nguyen" w:date="2017-08-29T14:19:00Z"/>
        </w:trPr>
        <w:tc>
          <w:tcPr>
            <w:tcW w:w="1951" w:type="dxa"/>
            <w:tcBorders>
              <w:bottom w:val="single" w:sz="12" w:space="0" w:color="auto"/>
            </w:tcBorders>
            <w:shd w:val="clear" w:color="auto" w:fill="BFBFBF" w:themeFill="background1" w:themeFillShade="BF"/>
          </w:tcPr>
          <w:p w:rsidR="005746B2" w:rsidRPr="008D2250" w:rsidDel="004F3BA8" w:rsidRDefault="005746B2" w:rsidP="005746B2">
            <w:pPr>
              <w:pStyle w:val="Default"/>
              <w:rPr>
                <w:del w:id="3119" w:author="Huy Duc. Nguyen" w:date="2017-08-29T14:19:00Z"/>
                <w:sz w:val="18"/>
                <w:szCs w:val="18"/>
              </w:rPr>
            </w:pPr>
            <w:del w:id="3120" w:author="Huy Duc. Nguyen" w:date="2017-08-29T14:19:00Z">
              <w:r w:rsidRPr="008D2250" w:rsidDel="004F3BA8">
                <w:rPr>
                  <w:b/>
                  <w:bCs/>
                  <w:sz w:val="18"/>
                  <w:szCs w:val="18"/>
                </w:rPr>
                <w:delText>Item</w:delText>
              </w:r>
            </w:del>
          </w:p>
        </w:tc>
        <w:tc>
          <w:tcPr>
            <w:tcW w:w="7371" w:type="dxa"/>
            <w:tcBorders>
              <w:bottom w:val="single" w:sz="12" w:space="0" w:color="auto"/>
            </w:tcBorders>
            <w:shd w:val="clear" w:color="auto" w:fill="BFBFBF" w:themeFill="background1" w:themeFillShade="BF"/>
          </w:tcPr>
          <w:p w:rsidR="005746B2" w:rsidRPr="008D2250" w:rsidDel="004F3BA8" w:rsidRDefault="005746B2" w:rsidP="005746B2">
            <w:pPr>
              <w:pStyle w:val="Default"/>
              <w:rPr>
                <w:del w:id="3121" w:author="Huy Duc. Nguyen" w:date="2017-08-29T14:19:00Z"/>
                <w:sz w:val="18"/>
                <w:szCs w:val="18"/>
              </w:rPr>
            </w:pPr>
            <w:del w:id="3122" w:author="Huy Duc. Nguyen" w:date="2017-08-29T14:19:00Z">
              <w:r w:rsidRPr="008D2250" w:rsidDel="004F3BA8">
                <w:rPr>
                  <w:b/>
                  <w:bCs/>
                  <w:sz w:val="18"/>
                  <w:szCs w:val="18"/>
                </w:rPr>
                <w:delText>Description</w:delText>
              </w:r>
            </w:del>
          </w:p>
        </w:tc>
      </w:tr>
      <w:tr w:rsidR="00971B52" w:rsidDel="004F3BA8" w:rsidTr="00393C1B">
        <w:trPr>
          <w:trHeight w:val="365"/>
          <w:del w:id="3123" w:author="Huy Duc. Nguyen" w:date="2017-08-29T14:19:00Z"/>
        </w:trPr>
        <w:tc>
          <w:tcPr>
            <w:tcW w:w="1951" w:type="dxa"/>
            <w:tcBorders>
              <w:top w:val="single" w:sz="12" w:space="0" w:color="auto"/>
            </w:tcBorders>
          </w:tcPr>
          <w:p w:rsidR="00971B52" w:rsidRPr="008D2250" w:rsidDel="004F3BA8" w:rsidRDefault="00971B52" w:rsidP="005746B2">
            <w:pPr>
              <w:pStyle w:val="Default"/>
              <w:rPr>
                <w:del w:id="3124" w:author="Huy Duc. Nguyen" w:date="2017-08-29T14:19:00Z"/>
                <w:sz w:val="18"/>
                <w:szCs w:val="18"/>
              </w:rPr>
            </w:pPr>
            <w:del w:id="3125" w:author="Huy Duc. Nguyen" w:date="2017-08-29T14:19:00Z">
              <w:r w:rsidRPr="00E64566" w:rsidDel="004F3BA8">
                <w:rPr>
                  <w:sz w:val="18"/>
                  <w:szCs w:val="18"/>
                </w:rPr>
                <w:delText>Application</w:delText>
              </w:r>
            </w:del>
          </w:p>
        </w:tc>
        <w:tc>
          <w:tcPr>
            <w:tcW w:w="7371" w:type="dxa"/>
            <w:tcBorders>
              <w:top w:val="single" w:sz="12" w:space="0" w:color="auto"/>
            </w:tcBorders>
          </w:tcPr>
          <w:p w:rsidR="00971B52" w:rsidRPr="006A20AA" w:rsidDel="004F3BA8" w:rsidRDefault="00971B52" w:rsidP="00393C1B">
            <w:pPr>
              <w:pStyle w:val="Default"/>
              <w:numPr>
                <w:ilvl w:val="0"/>
                <w:numId w:val="130"/>
              </w:numPr>
              <w:rPr>
                <w:del w:id="3126" w:author="Huy Duc. Nguyen" w:date="2017-08-29T14:19:00Z"/>
                <w:sz w:val="18"/>
                <w:szCs w:val="18"/>
              </w:rPr>
            </w:pPr>
            <w:del w:id="3127" w:author="Huy Duc. Nguyen" w:date="2017-08-29T14:19:00Z">
              <w:r w:rsidRPr="006A20AA" w:rsidDel="004F3BA8">
                <w:rPr>
                  <w:sz w:val="18"/>
                  <w:szCs w:val="18"/>
                </w:rPr>
                <w:delText>NNG navigation</w:delText>
              </w:r>
            </w:del>
          </w:p>
          <w:p w:rsidR="00494433" w:rsidRPr="00EF5917" w:rsidDel="004F3BA8" w:rsidRDefault="00971B52" w:rsidP="00EF5917">
            <w:pPr>
              <w:pStyle w:val="Default"/>
              <w:numPr>
                <w:ilvl w:val="0"/>
                <w:numId w:val="130"/>
              </w:numPr>
              <w:rPr>
                <w:del w:id="3128" w:author="Huy Duc. Nguyen" w:date="2017-08-29T14:19:00Z"/>
                <w:sz w:val="18"/>
                <w:szCs w:val="18"/>
              </w:rPr>
            </w:pPr>
            <w:del w:id="3129" w:author="Huy Duc. Nguyen" w:date="2017-08-29T14:19:00Z">
              <w:r w:rsidRPr="006A20AA" w:rsidDel="004F3BA8">
                <w:rPr>
                  <w:sz w:val="18"/>
                  <w:szCs w:val="18"/>
                </w:rPr>
                <w:delText>OpenGL ES 3.1 application</w:delText>
              </w:r>
            </w:del>
          </w:p>
        </w:tc>
      </w:tr>
      <w:tr w:rsidR="00971B52" w:rsidDel="004F3BA8" w:rsidTr="005746B2">
        <w:trPr>
          <w:trHeight w:val="198"/>
          <w:del w:id="3130" w:author="Huy Duc. Nguyen" w:date="2017-08-29T14:19:00Z"/>
        </w:trPr>
        <w:tc>
          <w:tcPr>
            <w:tcW w:w="1951" w:type="dxa"/>
          </w:tcPr>
          <w:p w:rsidR="00971B52" w:rsidRPr="008D2250" w:rsidDel="004F3BA8" w:rsidRDefault="00971B52" w:rsidP="005746B2">
            <w:pPr>
              <w:pStyle w:val="Default"/>
              <w:rPr>
                <w:del w:id="3131" w:author="Huy Duc. Nguyen" w:date="2017-08-29T14:19:00Z"/>
                <w:sz w:val="18"/>
                <w:szCs w:val="18"/>
              </w:rPr>
            </w:pPr>
            <w:del w:id="3132" w:author="Huy Duc. Nguyen" w:date="2017-08-29T14:19:00Z">
              <w:r w:rsidDel="004F3BA8">
                <w:rPr>
                  <w:rFonts w:hint="eastAsia"/>
                  <w:sz w:val="18"/>
                  <w:szCs w:val="18"/>
                </w:rPr>
                <w:delText>R</w:delText>
              </w:r>
              <w:r w:rsidRPr="006A20AA" w:rsidDel="004F3BA8">
                <w:rPr>
                  <w:sz w:val="18"/>
                  <w:szCs w:val="18"/>
                </w:rPr>
                <w:delText>esolution</w:delText>
              </w:r>
            </w:del>
          </w:p>
        </w:tc>
        <w:tc>
          <w:tcPr>
            <w:tcW w:w="7371" w:type="dxa"/>
          </w:tcPr>
          <w:p w:rsidR="00971B52" w:rsidRPr="008D2250" w:rsidDel="004F3BA8" w:rsidRDefault="00971B52" w:rsidP="00393C1B">
            <w:pPr>
              <w:pStyle w:val="Default"/>
              <w:numPr>
                <w:ilvl w:val="0"/>
                <w:numId w:val="130"/>
              </w:numPr>
              <w:rPr>
                <w:del w:id="3133" w:author="Huy Duc. Nguyen" w:date="2017-08-29T14:19:00Z"/>
                <w:sz w:val="18"/>
                <w:szCs w:val="18"/>
              </w:rPr>
            </w:pPr>
            <w:del w:id="3134" w:author="Huy Duc. Nguyen" w:date="2017-08-29T14:19:00Z">
              <w:r w:rsidRPr="006A20AA" w:rsidDel="004F3BA8">
                <w:rPr>
                  <w:sz w:val="18"/>
                  <w:szCs w:val="18"/>
                </w:rPr>
                <w:delText>1920x720</w:delText>
              </w:r>
            </w:del>
          </w:p>
        </w:tc>
      </w:tr>
    </w:tbl>
    <w:p w:rsidR="007A50EA" w:rsidRPr="005746B2" w:rsidRDefault="007A50EA" w:rsidP="006E4480">
      <w:pPr>
        <w:pStyle w:val="CETextBody"/>
        <w:rPr>
          <w:lang w:eastAsia="ja-JP"/>
        </w:rPr>
      </w:pPr>
    </w:p>
    <w:p w:rsidR="00054C1C" w:rsidRPr="00C370D6" w:rsidRDefault="00054C1C" w:rsidP="006E4480">
      <w:pPr>
        <w:pStyle w:val="CETextBody"/>
        <w:rPr>
          <w:lang w:eastAsia="ja-JP"/>
        </w:rPr>
      </w:pPr>
    </w:p>
    <w:p w:rsidR="007A50EA" w:rsidRDefault="007A50EA">
      <w:pPr>
        <w:rPr>
          <w:ins w:id="3135" w:author="Huy Duc. Nguyen" w:date="2017-08-29T14:35:00Z"/>
        </w:rPr>
      </w:pPr>
      <w:r>
        <w:br w:type="page"/>
      </w:r>
    </w:p>
    <w:p w:rsidR="0012677E" w:rsidRPr="00651005" w:rsidRDefault="0012677E">
      <w:pPr>
        <w:pStyle w:val="Heading2"/>
        <w:rPr>
          <w:ins w:id="3136" w:author="Huy Duc. Nguyen" w:date="2017-08-29T14:35:00Z"/>
        </w:rPr>
        <w:pPrChange w:id="3137" w:author="Huy Duc. Nguyen" w:date="2017-08-29T14:42:00Z">
          <w:pPr>
            <w:pStyle w:val="Heading3"/>
          </w:pPr>
        </w:pPrChange>
      </w:pPr>
      <w:ins w:id="3138" w:author="Huy Duc. Nguyen" w:date="2017-08-29T14:35:00Z">
        <w:r>
          <w:lastRenderedPageBreak/>
          <w:t>R-Car M3 WS 1</w:t>
        </w:r>
        <w:r w:rsidRPr="0012677E">
          <w:t>.0</w:t>
        </w:r>
        <w:r>
          <w:t xml:space="preserve"> – Multi app</w:t>
        </w:r>
      </w:ins>
    </w:p>
    <w:p w:rsidR="0012677E" w:rsidRDefault="0012677E" w:rsidP="0012677E">
      <w:pPr>
        <w:pStyle w:val="CETextBody"/>
        <w:rPr>
          <w:ins w:id="3139" w:author="Huy Duc. Nguyen" w:date="2017-08-29T14:35:00Z"/>
          <w:lang w:eastAsia="ja-JP"/>
        </w:rPr>
      </w:pPr>
      <w:ins w:id="3140" w:author="Huy Duc. Nguyen" w:date="2017-08-29T14:35: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irtualization P</w:t>
        </w:r>
        <w:r>
          <w:rPr>
            <w:rFonts w:hint="eastAsia"/>
            <w:lang w:eastAsia="ja-JP"/>
          </w:rPr>
          <w:t>o</w:t>
        </w:r>
        <w:r w:rsidRPr="00FD4CC3">
          <w:rPr>
            <w:lang w:eastAsia="ja-JP"/>
          </w:rPr>
          <w:t>C setup.</w:t>
        </w:r>
      </w:ins>
    </w:p>
    <w:p w:rsidR="0012677E" w:rsidRDefault="0012677E" w:rsidP="0012677E">
      <w:pPr>
        <w:pStyle w:val="CETextBody"/>
        <w:rPr>
          <w:ins w:id="3141" w:author="Huy Duc. Nguyen" w:date="2017-08-29T14:35:00Z"/>
          <w:lang w:eastAsia="ja-JP"/>
        </w:rPr>
      </w:pPr>
      <w:ins w:id="3142" w:author="Huy Duc. Nguyen" w:date="2017-08-29T14:35:00Z">
        <w:r w:rsidRPr="0016700A">
          <w:rPr>
            <w:lang w:eastAsia="ja-JP"/>
          </w:rPr>
          <w:t>The following figure shows the software configurations.</w:t>
        </w:r>
      </w:ins>
    </w:p>
    <w:p w:rsidR="0012677E" w:rsidRPr="00655D0A" w:rsidRDefault="0012677E" w:rsidP="0012677E">
      <w:pPr>
        <w:pStyle w:val="CETextBody"/>
        <w:ind w:right="-1170"/>
        <w:rPr>
          <w:ins w:id="3143" w:author="Huy Duc. Nguyen" w:date="2017-08-29T14:35:00Z"/>
          <w:lang w:eastAsia="ja-JP"/>
        </w:rPr>
      </w:pPr>
      <w:ins w:id="3144" w:author="Huy Duc. Nguyen" w:date="2017-08-29T14:35:00Z">
        <w:r>
          <w:rPr>
            <w:lang w:eastAsia="ja-JP"/>
          </w:rPr>
          <w:br w:type="textWrapping" w:clear="all"/>
        </w:r>
      </w:ins>
    </w:p>
    <w:p w:rsidR="0012677E" w:rsidRDefault="0012677E" w:rsidP="0012677E">
      <w:pPr>
        <w:pStyle w:val="Caption"/>
        <w:ind w:left="-1080" w:firstLine="1080"/>
        <w:rPr>
          <w:ins w:id="3145" w:author="Huy Duc. Nguyen" w:date="2017-08-29T14:35:00Z"/>
          <w:lang w:eastAsia="ja-JP"/>
        </w:rPr>
      </w:pPr>
      <w:ins w:id="3146" w:author="Huy Duc. Nguyen" w:date="2017-08-29T14:40:00Z">
        <w:r>
          <w:rPr>
            <w:noProof/>
            <w:lang w:val="en-US"/>
          </w:rPr>
          <w:drawing>
            <wp:anchor distT="0" distB="0" distL="114300" distR="114300" simplePos="0" relativeHeight="251789824" behindDoc="0" locked="0" layoutInCell="1" allowOverlap="1">
              <wp:simplePos x="0" y="0"/>
              <wp:positionH relativeFrom="page">
                <wp:align>right</wp:align>
              </wp:positionH>
              <wp:positionV relativeFrom="paragraph">
                <wp:posOffset>343098</wp:posOffset>
              </wp:positionV>
              <wp:extent cx="7552690" cy="4697095"/>
              <wp:effectExtent l="0" t="0" r="0" b="825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2690" cy="4697095"/>
                      </a:xfrm>
                      <a:prstGeom prst="rect">
                        <a:avLst/>
                      </a:prstGeom>
                      <a:noFill/>
                    </pic:spPr>
                  </pic:pic>
                </a:graphicData>
              </a:graphic>
              <wp14:sizeRelH relativeFrom="page">
                <wp14:pctWidth>0</wp14:pctWidth>
              </wp14:sizeRelH>
              <wp14:sizeRelV relativeFrom="page">
                <wp14:pctHeight>0</wp14:pctHeight>
              </wp14:sizeRelV>
            </wp:anchor>
          </w:drawing>
        </w:r>
      </w:ins>
      <w:ins w:id="3147" w:author="Huy Duc. Nguyen" w:date="2017-08-29T14:35: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12677E" w:rsidRPr="00DA7E25" w:rsidRDefault="0012677E" w:rsidP="0012677E">
      <w:pPr>
        <w:pStyle w:val="CETextBody"/>
        <w:ind w:left="-810" w:hanging="630"/>
        <w:rPr>
          <w:ins w:id="3148" w:author="Huy Duc. Nguyen" w:date="2017-08-29T14:35:00Z"/>
          <w:lang w:eastAsia="ja-JP"/>
        </w:rPr>
      </w:pPr>
    </w:p>
    <w:p w:rsidR="0012677E" w:rsidRPr="00DA7E25" w:rsidRDefault="0012677E" w:rsidP="0012677E">
      <w:pPr>
        <w:spacing w:after="80"/>
        <w:ind w:left="270"/>
        <w:contextualSpacing/>
        <w:rPr>
          <w:ins w:id="3149" w:author="Huy Duc. Nguyen" w:date="2017-08-29T14:35:00Z"/>
          <w:rFonts w:eastAsia="Times New Roman"/>
          <w:color w:val="06418C"/>
        </w:rPr>
      </w:pPr>
    </w:p>
    <w:p w:rsidR="00417345" w:rsidRPr="00925B83" w:rsidRDefault="00417345" w:rsidP="0012677E">
      <w:pPr>
        <w:numPr>
          <w:ilvl w:val="1"/>
          <w:numId w:val="349"/>
        </w:numPr>
        <w:spacing w:after="80"/>
        <w:ind w:left="270" w:hanging="270"/>
        <w:contextualSpacing/>
        <w:rPr>
          <w:ins w:id="3150" w:author="Huy Duc. Nguyen" w:date="2017-08-29T14:35:00Z"/>
          <w:rFonts w:eastAsia="Times New Roman"/>
          <w:color w:val="06418C"/>
        </w:rPr>
      </w:pPr>
      <w:ins w:id="3151" w:author="Huy Duc. Nguyen" w:date="2017-08-29T14:35:00Z">
        <w:r w:rsidRPr="00925B83">
          <w:rPr>
            <w:rFonts w:eastAsia="+mn-ea"/>
            <w:color w:val="3C3C3B"/>
            <w:kern w:val="24"/>
            <w:rPrChange w:id="3152" w:author="Huy Duc. Nguyen" w:date="2017-08-30T18:21:00Z">
              <w:rPr>
                <w:rFonts w:ascii="Arial" w:eastAsia="+mn-ea" w:hAnsi="Arial" w:cs="+mn-cs"/>
                <w:color w:val="3C3C3B"/>
                <w:kern w:val="24"/>
              </w:rPr>
            </w:rPrChange>
          </w:rPr>
          <w:t>Stimulate sample applications run in one environment</w:t>
        </w:r>
      </w:ins>
    </w:p>
    <w:p w:rsidR="0012677E" w:rsidRPr="00925B83" w:rsidRDefault="0012677E" w:rsidP="0012677E">
      <w:pPr>
        <w:numPr>
          <w:ilvl w:val="2"/>
          <w:numId w:val="350"/>
        </w:numPr>
        <w:ind w:left="630"/>
        <w:contextualSpacing/>
        <w:rPr>
          <w:ins w:id="3153" w:author="Huy Duc. Nguyen" w:date="2017-08-29T14:39:00Z"/>
          <w:rFonts w:eastAsia="Times New Roman"/>
          <w:color w:val="06418C"/>
          <w:lang w:val="en-US"/>
        </w:rPr>
      </w:pPr>
      <w:ins w:id="3154" w:author="Huy Duc. Nguyen" w:date="2017-08-29T14:39:00Z">
        <w:r w:rsidRPr="00925B83">
          <w:rPr>
            <w:color w:val="000000" w:themeColor="text1"/>
            <w:kern w:val="24"/>
            <w:lang w:val="en-US"/>
            <w:rPrChange w:id="3155" w:author="Huy Duc. Nguyen" w:date="2017-08-30T18:21:00Z">
              <w:rPr>
                <w:rFonts w:asciiTheme="minorHAnsi" w:hAnsi="Arial" w:cstheme="minorBidi"/>
                <w:color w:val="000000" w:themeColor="text1"/>
                <w:kern w:val="24"/>
                <w:lang w:val="en-US"/>
              </w:rPr>
            </w:rPrChange>
          </w:rPr>
          <w:t>Address space 1] VSP Sample application ( HDMI 1)</w:t>
        </w:r>
      </w:ins>
    </w:p>
    <w:p w:rsidR="0012677E" w:rsidRPr="00925B83" w:rsidRDefault="0012677E" w:rsidP="0012677E">
      <w:pPr>
        <w:numPr>
          <w:ilvl w:val="2"/>
          <w:numId w:val="350"/>
        </w:numPr>
        <w:ind w:left="630"/>
        <w:contextualSpacing/>
        <w:rPr>
          <w:ins w:id="3156" w:author="Huy Duc. Nguyen" w:date="2017-08-29T14:39:00Z"/>
          <w:rFonts w:eastAsia="Times New Roman"/>
          <w:color w:val="06418C"/>
          <w:lang w:val="en-US"/>
        </w:rPr>
      </w:pPr>
      <w:ins w:id="3157" w:author="Huy Duc. Nguyen" w:date="2017-08-29T14:39:00Z">
        <w:r w:rsidRPr="00925B83">
          <w:rPr>
            <w:color w:val="000000" w:themeColor="text1"/>
            <w:kern w:val="24"/>
            <w:lang w:val="en-US"/>
            <w:rPrChange w:id="3158" w:author="Huy Duc. Nguyen" w:date="2017-08-30T18:21:00Z">
              <w:rPr>
                <w:rFonts w:asciiTheme="minorHAnsi" w:hAnsi="Arial" w:cstheme="minorBidi"/>
                <w:color w:val="000000" w:themeColor="text1"/>
                <w:kern w:val="24"/>
                <w:lang w:val="en-US"/>
              </w:rPr>
            </w:rPrChange>
          </w:rPr>
          <w:t>[Address space 2 ] Audio sample application</w:t>
        </w:r>
      </w:ins>
    </w:p>
    <w:p w:rsidR="0012677E" w:rsidRPr="00925B83" w:rsidRDefault="0012677E" w:rsidP="0012677E">
      <w:pPr>
        <w:numPr>
          <w:ilvl w:val="2"/>
          <w:numId w:val="350"/>
        </w:numPr>
        <w:ind w:left="630"/>
        <w:contextualSpacing/>
        <w:rPr>
          <w:ins w:id="3159" w:author="Huy Duc. Nguyen" w:date="2017-08-29T14:39:00Z"/>
          <w:rFonts w:eastAsia="Times New Roman"/>
          <w:color w:val="06418C"/>
          <w:lang w:val="en-US"/>
        </w:rPr>
      </w:pPr>
      <w:ins w:id="3160" w:author="Huy Duc. Nguyen" w:date="2017-08-29T14:39:00Z">
        <w:r w:rsidRPr="00925B83">
          <w:rPr>
            <w:color w:val="000000" w:themeColor="text1"/>
            <w:kern w:val="24"/>
            <w:lang w:val="en-US"/>
            <w:rPrChange w:id="3161" w:author="Huy Duc. Nguyen" w:date="2017-08-30T18:21:00Z">
              <w:rPr>
                <w:rFonts w:asciiTheme="minorHAnsi" w:hAnsi="Arial" w:cstheme="minorBidi"/>
                <w:color w:val="000000" w:themeColor="text1"/>
                <w:kern w:val="24"/>
                <w:lang w:val="en-US"/>
              </w:rPr>
            </w:rPrChange>
          </w:rPr>
          <w:t>[Address space 3] Es31_sample application (HDMI0)</w:t>
        </w:r>
      </w:ins>
    </w:p>
    <w:p w:rsidR="0012677E" w:rsidRPr="00925B83" w:rsidRDefault="0012677E" w:rsidP="0012677E">
      <w:pPr>
        <w:numPr>
          <w:ilvl w:val="2"/>
          <w:numId w:val="350"/>
        </w:numPr>
        <w:ind w:left="630"/>
        <w:contextualSpacing/>
        <w:rPr>
          <w:ins w:id="3162" w:author="Huy Duc. Nguyen" w:date="2017-08-29T14:39:00Z"/>
          <w:rFonts w:eastAsia="Times New Roman"/>
          <w:color w:val="06418C"/>
          <w:lang w:val="en-US"/>
        </w:rPr>
      </w:pPr>
      <w:ins w:id="3163" w:author="Huy Duc. Nguyen" w:date="2017-08-29T14:39:00Z">
        <w:r w:rsidRPr="00925B83">
          <w:rPr>
            <w:color w:val="000000" w:themeColor="text1"/>
            <w:kern w:val="24"/>
            <w:lang w:val="en-US"/>
            <w:rPrChange w:id="3164" w:author="Huy Duc. Nguyen" w:date="2017-08-30T18:21:00Z">
              <w:rPr>
                <w:rFonts w:asciiTheme="minorHAnsi" w:hAnsi="Arial" w:cstheme="minorBidi"/>
                <w:color w:val="000000" w:themeColor="text1"/>
                <w:kern w:val="24"/>
                <w:lang w:val="en-US"/>
              </w:rPr>
            </w:rPrChange>
          </w:rPr>
          <w:t>[Address space 4 ] IMR sample application</w:t>
        </w:r>
      </w:ins>
    </w:p>
    <w:p w:rsidR="0012677E" w:rsidRPr="00925B83" w:rsidRDefault="0012677E" w:rsidP="0012677E">
      <w:pPr>
        <w:numPr>
          <w:ilvl w:val="2"/>
          <w:numId w:val="350"/>
        </w:numPr>
        <w:ind w:left="630"/>
        <w:contextualSpacing/>
        <w:rPr>
          <w:ins w:id="3165" w:author="Huy Duc. Nguyen" w:date="2017-08-29T14:39:00Z"/>
          <w:rFonts w:eastAsia="Times New Roman"/>
          <w:color w:val="06418C"/>
          <w:lang w:val="en-US"/>
        </w:rPr>
      </w:pPr>
      <w:ins w:id="3166" w:author="Huy Duc. Nguyen" w:date="2017-08-29T14:39:00Z">
        <w:r w:rsidRPr="00925B83">
          <w:rPr>
            <w:color w:val="000000" w:themeColor="text1"/>
            <w:kern w:val="24"/>
            <w:lang w:val="en-US"/>
            <w:rPrChange w:id="3167" w:author="Huy Duc. Nguyen" w:date="2017-08-30T18:21:00Z">
              <w:rPr>
                <w:rFonts w:asciiTheme="minorHAnsi" w:hAnsi="Arial" w:cstheme="minorBidi"/>
                <w:color w:val="000000" w:themeColor="text1"/>
                <w:kern w:val="24"/>
                <w:lang w:val="en-US"/>
              </w:rPr>
            </w:rPrChange>
          </w:rPr>
          <w:t>[Address space 5] iVDP1C sample application</w:t>
        </w:r>
      </w:ins>
    </w:p>
    <w:p w:rsidR="0012677E" w:rsidRPr="00925B83" w:rsidRDefault="0012677E" w:rsidP="0012677E">
      <w:pPr>
        <w:numPr>
          <w:ilvl w:val="2"/>
          <w:numId w:val="350"/>
        </w:numPr>
        <w:ind w:left="630"/>
        <w:contextualSpacing/>
        <w:rPr>
          <w:ins w:id="3168" w:author="Huy Duc. Nguyen" w:date="2017-08-29T14:39:00Z"/>
          <w:rFonts w:eastAsia="Times New Roman"/>
          <w:color w:val="06418C"/>
          <w:lang w:val="en-US"/>
        </w:rPr>
      </w:pPr>
      <w:ins w:id="3169" w:author="Huy Duc. Nguyen" w:date="2017-08-29T14:39:00Z">
        <w:r w:rsidRPr="00925B83">
          <w:rPr>
            <w:color w:val="000000" w:themeColor="text1"/>
            <w:kern w:val="24"/>
            <w:lang w:val="en-US"/>
            <w:rPrChange w:id="3170" w:author="Huy Duc. Nguyen" w:date="2017-08-30T18:21:00Z">
              <w:rPr>
                <w:rFonts w:asciiTheme="minorHAnsi" w:hAnsi="Arial" w:cstheme="minorBidi"/>
                <w:color w:val="000000" w:themeColor="text1"/>
                <w:kern w:val="24"/>
                <w:lang w:val="en-US"/>
              </w:rPr>
            </w:rPrChange>
          </w:rPr>
          <w:t>[Address space 6] CMSBCM_CMM application(HDMI 1)</w:t>
        </w:r>
      </w:ins>
    </w:p>
    <w:p w:rsidR="0012677E" w:rsidRPr="00925B83" w:rsidRDefault="0012677E" w:rsidP="0012677E">
      <w:pPr>
        <w:numPr>
          <w:ilvl w:val="2"/>
          <w:numId w:val="350"/>
        </w:numPr>
        <w:ind w:left="630"/>
        <w:contextualSpacing/>
        <w:rPr>
          <w:ins w:id="3171" w:author="Huy Duc. Nguyen" w:date="2017-08-29T14:39:00Z"/>
          <w:rFonts w:eastAsia="Times New Roman"/>
          <w:color w:val="06418C"/>
          <w:lang w:val="en-US"/>
        </w:rPr>
      </w:pPr>
      <w:ins w:id="3172" w:author="Huy Duc. Nguyen" w:date="2017-08-29T14:39:00Z">
        <w:r w:rsidRPr="00925B83">
          <w:rPr>
            <w:color w:val="000000" w:themeColor="text1"/>
            <w:kern w:val="24"/>
            <w:lang w:val="en-US"/>
            <w:rPrChange w:id="3173" w:author="Huy Duc. Nguyen" w:date="2017-08-30T18:21:00Z">
              <w:rPr>
                <w:rFonts w:asciiTheme="minorHAnsi" w:hAnsi="Arial" w:cstheme="minorBidi"/>
                <w:color w:val="000000" w:themeColor="text1"/>
                <w:kern w:val="24"/>
                <w:lang w:val="en-US"/>
              </w:rPr>
            </w:rPrChange>
          </w:rPr>
          <w:t>[Address space 7] CMSBCM_VSP application</w:t>
        </w:r>
      </w:ins>
    </w:p>
    <w:p w:rsidR="0012677E" w:rsidRPr="00925B83" w:rsidRDefault="0012677E" w:rsidP="0012677E">
      <w:pPr>
        <w:numPr>
          <w:ilvl w:val="2"/>
          <w:numId w:val="350"/>
        </w:numPr>
        <w:ind w:left="630"/>
        <w:contextualSpacing/>
        <w:rPr>
          <w:ins w:id="3174" w:author="Huy Duc. Nguyen" w:date="2017-08-29T14:39:00Z"/>
          <w:rFonts w:eastAsia="Times New Roman"/>
          <w:color w:val="06418C"/>
          <w:lang w:val="en-US"/>
        </w:rPr>
      </w:pPr>
      <w:ins w:id="3175" w:author="Huy Duc. Nguyen" w:date="2017-08-29T14:39:00Z">
        <w:r w:rsidRPr="00925B83">
          <w:rPr>
            <w:color w:val="000000" w:themeColor="text1"/>
            <w:kern w:val="24"/>
            <w:lang w:val="en-US"/>
            <w:rPrChange w:id="3176" w:author="Huy Duc. Nguyen" w:date="2017-08-30T18:21:00Z">
              <w:rPr>
                <w:rFonts w:asciiTheme="minorHAnsi" w:hAnsi="Arial" w:cstheme="minorBidi"/>
                <w:color w:val="000000" w:themeColor="text1"/>
                <w:kern w:val="24"/>
                <w:lang w:val="en-US"/>
              </w:rPr>
            </w:rPrChange>
          </w:rPr>
          <w:t>[Address space 8] CMSBLC_CMM application(LVDS)</w:t>
        </w:r>
      </w:ins>
    </w:p>
    <w:p w:rsidR="0012677E" w:rsidRPr="00925B83" w:rsidRDefault="0012677E" w:rsidP="0012677E">
      <w:pPr>
        <w:numPr>
          <w:ilvl w:val="2"/>
          <w:numId w:val="350"/>
        </w:numPr>
        <w:ind w:left="630"/>
        <w:contextualSpacing/>
        <w:rPr>
          <w:ins w:id="3177" w:author="Huy Duc. Nguyen" w:date="2017-08-29T14:39:00Z"/>
          <w:rFonts w:eastAsia="Times New Roman"/>
          <w:color w:val="06418C"/>
          <w:lang w:val="en-US"/>
        </w:rPr>
      </w:pPr>
      <w:ins w:id="3178" w:author="Huy Duc. Nguyen" w:date="2017-08-29T14:39:00Z">
        <w:r w:rsidRPr="00925B83">
          <w:rPr>
            <w:color w:val="000000" w:themeColor="text1"/>
            <w:kern w:val="24"/>
            <w:lang w:val="en-US"/>
            <w:rPrChange w:id="3179" w:author="Huy Duc. Nguyen" w:date="2017-08-30T18:21:00Z">
              <w:rPr>
                <w:rFonts w:asciiTheme="minorHAnsi" w:hAnsi="Arial" w:cstheme="minorBidi"/>
                <w:color w:val="000000" w:themeColor="text1"/>
                <w:kern w:val="24"/>
                <w:lang w:val="en-US"/>
              </w:rPr>
            </w:rPrChange>
          </w:rPr>
          <w:t>[Address space 9] VIN sample (A-RGB)</w:t>
        </w:r>
      </w:ins>
    </w:p>
    <w:p w:rsidR="00E87CBD" w:rsidRDefault="0012677E">
      <w:pPr>
        <w:rPr>
          <w:ins w:id="3180" w:author="Huy Duc. Nguyen" w:date="2017-08-29T15:35:00Z"/>
          <w:rFonts w:ascii="Arial" w:eastAsia="Arial" w:hAnsi="Arial" w:cs="Arial"/>
          <w:b/>
          <w:bCs/>
          <w:iCs/>
          <w:szCs w:val="28"/>
          <w:lang w:eastAsia="ja-JP"/>
        </w:rPr>
      </w:pPr>
      <w:ins w:id="3181" w:author="Huy Duc. Nguyen" w:date="2017-08-29T14:36:00Z">
        <w:r>
          <w:rPr>
            <w:rFonts w:ascii="Arial" w:eastAsia="Arial" w:hAnsi="Arial" w:cs="Arial"/>
            <w:b/>
            <w:bCs/>
            <w:iCs/>
            <w:szCs w:val="28"/>
            <w:lang w:eastAsia="ja-JP"/>
          </w:rPr>
          <w:br w:type="page"/>
        </w:r>
      </w:ins>
    </w:p>
    <w:p w:rsidR="00E87CBD" w:rsidRPr="00651005" w:rsidRDefault="00E87CBD" w:rsidP="00E87CBD">
      <w:pPr>
        <w:pStyle w:val="Heading2"/>
        <w:rPr>
          <w:ins w:id="3182" w:author="Huy Duc. Nguyen" w:date="2017-08-29T15:36:00Z"/>
        </w:rPr>
      </w:pPr>
      <w:ins w:id="3183" w:author="Huy Duc. Nguyen" w:date="2017-08-29T15:36:00Z">
        <w:r>
          <w:lastRenderedPageBreak/>
          <w:t>R-Car M3 WS 1</w:t>
        </w:r>
        <w:r w:rsidRPr="0012677E">
          <w:t>.0</w:t>
        </w:r>
        <w:r>
          <w:t xml:space="preserve"> – Multi task</w:t>
        </w:r>
      </w:ins>
    </w:p>
    <w:p w:rsidR="00E87CBD" w:rsidRDefault="00E87CBD" w:rsidP="00E87CBD">
      <w:pPr>
        <w:pStyle w:val="CETextBody"/>
        <w:rPr>
          <w:ins w:id="3184" w:author="Huy Duc. Nguyen" w:date="2017-08-29T15:36:00Z"/>
          <w:lang w:eastAsia="ja-JP"/>
        </w:rPr>
      </w:pPr>
      <w:ins w:id="3185" w:author="Huy Duc. Nguyen" w:date="2017-08-29T15:36: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irtualization P</w:t>
        </w:r>
        <w:r>
          <w:rPr>
            <w:rFonts w:hint="eastAsia"/>
            <w:lang w:eastAsia="ja-JP"/>
          </w:rPr>
          <w:t>o</w:t>
        </w:r>
        <w:r w:rsidRPr="00FD4CC3">
          <w:rPr>
            <w:lang w:eastAsia="ja-JP"/>
          </w:rPr>
          <w:t>C setup.</w:t>
        </w:r>
      </w:ins>
    </w:p>
    <w:p w:rsidR="00E87CBD" w:rsidRDefault="00E87CBD" w:rsidP="00E87CBD">
      <w:pPr>
        <w:pStyle w:val="CETextBody"/>
        <w:rPr>
          <w:ins w:id="3186" w:author="Huy Duc. Nguyen" w:date="2017-08-29T15:36:00Z"/>
          <w:lang w:eastAsia="ja-JP"/>
        </w:rPr>
      </w:pPr>
      <w:ins w:id="3187" w:author="Huy Duc. Nguyen" w:date="2017-08-29T15:36:00Z">
        <w:r w:rsidRPr="0016700A">
          <w:rPr>
            <w:lang w:eastAsia="ja-JP"/>
          </w:rPr>
          <w:t>The following figure shows the software configurations.</w:t>
        </w:r>
      </w:ins>
    </w:p>
    <w:p w:rsidR="00E87CBD" w:rsidRPr="00655D0A" w:rsidRDefault="00E87CBD" w:rsidP="00E87CBD">
      <w:pPr>
        <w:pStyle w:val="CETextBody"/>
        <w:ind w:left="-1077" w:right="-1170" w:firstLine="897"/>
        <w:rPr>
          <w:ins w:id="3188" w:author="Huy Duc. Nguyen" w:date="2017-08-29T15:36:00Z"/>
          <w:lang w:eastAsia="ja-JP"/>
        </w:rPr>
      </w:pPr>
      <w:ins w:id="3189" w:author="Huy Duc. Nguyen" w:date="2017-08-29T15:36:00Z">
        <w:r>
          <w:rPr>
            <w:lang w:eastAsia="ja-JP"/>
          </w:rPr>
          <w:br w:type="textWrapping" w:clear="all"/>
        </w:r>
      </w:ins>
      <w:ins w:id="3190" w:author="Huy Duc. Nguyen" w:date="2017-08-29T15:40:00Z">
        <w:r>
          <w:rPr>
            <w:noProof/>
            <w:lang w:val="en-US"/>
          </w:rPr>
          <w:drawing>
            <wp:inline distT="0" distB="0" distL="0" distR="0" wp14:anchorId="47DA93BD">
              <wp:extent cx="7469517" cy="4572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87866" cy="4583231"/>
                      </a:xfrm>
                      <a:prstGeom prst="rect">
                        <a:avLst/>
                      </a:prstGeom>
                      <a:noFill/>
                    </pic:spPr>
                  </pic:pic>
                </a:graphicData>
              </a:graphic>
            </wp:inline>
          </w:drawing>
        </w:r>
      </w:ins>
    </w:p>
    <w:p w:rsidR="00E87CBD" w:rsidRDefault="00E87CBD" w:rsidP="00E87CBD">
      <w:pPr>
        <w:pStyle w:val="Caption"/>
        <w:ind w:left="-1080" w:firstLine="1080"/>
        <w:rPr>
          <w:ins w:id="3191" w:author="Huy Duc. Nguyen" w:date="2017-08-29T15:36:00Z"/>
          <w:lang w:eastAsia="ja-JP"/>
        </w:rPr>
      </w:pPr>
      <w:ins w:id="3192" w:author="Huy Duc. Nguyen" w:date="2017-08-29T15:36:00Z">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Pr>
            <w:noProof/>
            <w:lang w:eastAsia="ja-JP"/>
          </w:rPr>
          <w:t>1</w:t>
        </w:r>
        <w:r>
          <w:rPr>
            <w:lang w:eastAsia="ja-JP"/>
          </w:rPr>
          <w:fldChar w:fldCharType="end"/>
        </w:r>
        <w:r>
          <w:rPr>
            <w:rFonts w:hint="eastAsia"/>
            <w:lang w:eastAsia="ja-JP"/>
          </w:rPr>
          <w:t xml:space="preserve">: </w:t>
        </w:r>
        <w:r w:rsidRPr="00F16E3F">
          <w:rPr>
            <w:lang w:eastAsia="ja-JP"/>
          </w:rPr>
          <w:t>Image of Software configurations</w:t>
        </w:r>
      </w:ins>
    </w:p>
    <w:p w:rsidR="00E87CBD" w:rsidRPr="00DA7E25" w:rsidRDefault="00E87CBD" w:rsidP="00E87CBD">
      <w:pPr>
        <w:pStyle w:val="CETextBody"/>
        <w:ind w:left="-810" w:hanging="630"/>
        <w:rPr>
          <w:ins w:id="3193" w:author="Huy Duc. Nguyen" w:date="2017-08-29T15:36:00Z"/>
          <w:lang w:eastAsia="ja-JP"/>
        </w:rPr>
      </w:pPr>
    </w:p>
    <w:p w:rsidR="00E87CBD" w:rsidRPr="00DA7E25" w:rsidRDefault="00E87CBD" w:rsidP="00E87CBD">
      <w:pPr>
        <w:spacing w:after="80"/>
        <w:ind w:left="270"/>
        <w:contextualSpacing/>
        <w:rPr>
          <w:ins w:id="3194" w:author="Huy Duc. Nguyen" w:date="2017-08-29T15:36:00Z"/>
          <w:rFonts w:eastAsia="Times New Roman"/>
          <w:color w:val="06418C"/>
        </w:rPr>
      </w:pPr>
    </w:p>
    <w:p w:rsidR="00E87CBD" w:rsidRPr="004D1C6C" w:rsidRDefault="00E87CBD">
      <w:pPr>
        <w:pStyle w:val="ListParagraph"/>
        <w:numPr>
          <w:ilvl w:val="0"/>
          <w:numId w:val="348"/>
        </w:numPr>
        <w:spacing w:before="80" w:after="80"/>
        <w:ind w:left="270"/>
        <w:rPr>
          <w:ins w:id="3195" w:author="Huy Duc. Nguyen" w:date="2017-08-29T15:37:00Z"/>
          <w:rFonts w:eastAsia="Times New Roman"/>
          <w:sz w:val="22"/>
          <w:szCs w:val="22"/>
          <w:lang w:val="en-US"/>
          <w:rPrChange w:id="3196" w:author="Huy Duc. Nguyen" w:date="2017-08-30T18:19:00Z">
            <w:rPr>
              <w:ins w:id="3197" w:author="Huy Duc. Nguyen" w:date="2017-08-29T15:37:00Z"/>
              <w:rFonts w:eastAsia="Times New Roman"/>
              <w:lang w:val="en-US"/>
            </w:rPr>
          </w:rPrChange>
        </w:rPr>
        <w:pPrChange w:id="3198" w:author="Huy Duc. Nguyen" w:date="2017-08-29T15:38:00Z">
          <w:pPr>
            <w:spacing w:before="80" w:after="80"/>
          </w:pPr>
        </w:pPrChange>
      </w:pPr>
      <w:ins w:id="3199" w:author="Huy Duc. Nguyen" w:date="2017-08-29T15:37:00Z">
        <w:r w:rsidRPr="004D1C6C">
          <w:rPr>
            <w:color w:val="000000" w:themeColor="text1"/>
            <w:kern w:val="24"/>
            <w:sz w:val="22"/>
            <w:szCs w:val="22"/>
            <w:lang w:val="en-US"/>
            <w:rPrChange w:id="3200" w:author="Huy Duc. Nguyen" w:date="2017-08-30T18:19:00Z">
              <w:rPr>
                <w:lang w:val="en-US"/>
              </w:rPr>
            </w:rPrChange>
          </w:rPr>
          <w:t xml:space="preserve">Stimulate tasks in sample </w:t>
        </w:r>
        <w:r w:rsidRPr="004D1C6C">
          <w:rPr>
            <w:b/>
            <w:bCs/>
            <w:color w:val="000000" w:themeColor="text1"/>
            <w:kern w:val="24"/>
            <w:sz w:val="22"/>
            <w:szCs w:val="22"/>
            <w:lang w:val="en-US"/>
            <w:rPrChange w:id="3201" w:author="Huy Duc. Nguyen" w:date="2017-08-30T18:19:00Z">
              <w:rPr>
                <w:b/>
                <w:bCs/>
                <w:lang w:val="en-US"/>
              </w:rPr>
            </w:rPrChange>
          </w:rPr>
          <w:t>application</w:t>
        </w:r>
        <w:r w:rsidRPr="004D1C6C">
          <w:rPr>
            <w:color w:val="000000" w:themeColor="text1"/>
            <w:kern w:val="24"/>
            <w:sz w:val="22"/>
            <w:szCs w:val="22"/>
            <w:lang w:val="en-US"/>
            <w:rPrChange w:id="3202" w:author="Huy Duc. Nguyen" w:date="2017-08-30T18:19:00Z">
              <w:rPr>
                <w:lang w:val="en-US"/>
              </w:rPr>
            </w:rPrChange>
          </w:rPr>
          <w:t xml:space="preserve"> </w:t>
        </w:r>
        <w:r w:rsidRPr="004D1C6C">
          <w:rPr>
            <w:color w:val="000000" w:themeColor="text1"/>
            <w:kern w:val="24"/>
            <w:sz w:val="22"/>
            <w:szCs w:val="22"/>
            <w:lang w:val="en-US"/>
            <w:rPrChange w:id="3203" w:author="Huy Duc. Nguyen" w:date="2017-08-30T18:19:00Z">
              <w:rPr>
                <w:rFonts w:asciiTheme="minorHAnsi" w:hAnsi="Arial" w:cstheme="minorBidi"/>
                <w:color w:val="000000" w:themeColor="text1"/>
                <w:kern w:val="24"/>
                <w:sz w:val="28"/>
                <w:szCs w:val="28"/>
                <w:lang w:val="en-US"/>
              </w:rPr>
            </w:rPrChange>
          </w:rPr>
          <w:t>run in one environment</w:t>
        </w:r>
      </w:ins>
    </w:p>
    <w:p w:rsidR="00E87CBD" w:rsidRPr="004D1C6C" w:rsidRDefault="00E87CBD">
      <w:pPr>
        <w:pStyle w:val="ListParagraph"/>
        <w:numPr>
          <w:ilvl w:val="0"/>
          <w:numId w:val="348"/>
        </w:numPr>
        <w:ind w:left="630"/>
        <w:rPr>
          <w:ins w:id="3204" w:author="Huy Duc. Nguyen" w:date="2017-08-29T15:37:00Z"/>
          <w:rFonts w:eastAsia="Times New Roman"/>
          <w:color w:val="06418C"/>
          <w:sz w:val="22"/>
          <w:szCs w:val="22"/>
          <w:lang w:val="en-US"/>
          <w:rPrChange w:id="3205" w:author="Huy Duc. Nguyen" w:date="2017-08-30T18:19:00Z">
            <w:rPr>
              <w:ins w:id="3206" w:author="Huy Duc. Nguyen" w:date="2017-08-29T15:37:00Z"/>
              <w:rFonts w:eastAsia="Times New Roman"/>
              <w:color w:val="06418C"/>
              <w:lang w:val="en-US"/>
            </w:rPr>
          </w:rPrChange>
        </w:rPr>
        <w:pPrChange w:id="3207" w:author="Huy Duc. Nguyen" w:date="2017-08-29T15:38:00Z">
          <w:pPr>
            <w:numPr>
              <w:ilvl w:val="2"/>
              <w:numId w:val="352"/>
            </w:numPr>
            <w:tabs>
              <w:tab w:val="num" w:pos="2160"/>
            </w:tabs>
            <w:ind w:left="2160" w:hanging="360"/>
            <w:contextualSpacing/>
          </w:pPr>
        </w:pPrChange>
      </w:pPr>
      <w:ins w:id="3208" w:author="Huy Duc. Nguyen" w:date="2017-08-29T15:37:00Z">
        <w:r w:rsidRPr="004D1C6C">
          <w:rPr>
            <w:color w:val="000000" w:themeColor="text1"/>
            <w:kern w:val="24"/>
            <w:sz w:val="22"/>
            <w:szCs w:val="22"/>
            <w:lang w:val="en-US"/>
            <w:rPrChange w:id="3209" w:author="Huy Duc. Nguyen" w:date="2017-08-30T18:19:00Z">
              <w:rPr>
                <w:lang w:val="en-US"/>
              </w:rPr>
            </w:rPrChange>
          </w:rPr>
          <w:t>[Address space 1] 1 VSP Sample tasks +  +1 CMSBCM_CMM Sample  task+ 1 DRW2D sample task + 1 3D GFX task in 1 DU screen and iVDP1C  task’s log in Multi debugger</w:t>
        </w:r>
      </w:ins>
    </w:p>
    <w:p w:rsidR="00E87CBD" w:rsidRPr="004D1C6C" w:rsidRDefault="00E87CBD">
      <w:pPr>
        <w:pStyle w:val="ListParagraph"/>
        <w:numPr>
          <w:ilvl w:val="0"/>
          <w:numId w:val="348"/>
        </w:numPr>
        <w:ind w:left="630"/>
        <w:rPr>
          <w:ins w:id="3210" w:author="Huy Duc. Nguyen" w:date="2017-08-29T15:37:00Z"/>
          <w:rFonts w:eastAsia="Times New Roman"/>
          <w:sz w:val="22"/>
          <w:szCs w:val="22"/>
          <w:lang w:val="en-US"/>
          <w:rPrChange w:id="3211" w:author="Huy Duc. Nguyen" w:date="2017-08-30T18:19:00Z">
            <w:rPr>
              <w:ins w:id="3212" w:author="Huy Duc. Nguyen" w:date="2017-08-29T15:37:00Z"/>
              <w:rFonts w:eastAsia="Times New Roman"/>
              <w:lang w:val="en-US"/>
            </w:rPr>
          </w:rPrChange>
        </w:rPr>
        <w:pPrChange w:id="3213" w:author="Huy Duc. Nguyen" w:date="2017-08-29T15:38:00Z">
          <w:pPr>
            <w:numPr>
              <w:ilvl w:val="3"/>
              <w:numId w:val="352"/>
            </w:numPr>
            <w:tabs>
              <w:tab w:val="num" w:pos="2880"/>
            </w:tabs>
            <w:ind w:left="2880" w:hanging="360"/>
            <w:contextualSpacing/>
          </w:pPr>
        </w:pPrChange>
      </w:pPr>
      <w:ins w:id="3214" w:author="Huy Duc. Nguyen" w:date="2017-08-29T15:37:00Z">
        <w:r w:rsidRPr="004D1C6C">
          <w:rPr>
            <w:color w:val="000000" w:themeColor="text1"/>
            <w:kern w:val="24"/>
            <w:sz w:val="22"/>
            <w:szCs w:val="22"/>
            <w:lang w:val="en-US"/>
            <w:rPrChange w:id="3215" w:author="Huy Duc. Nguyen" w:date="2017-08-30T18:19:00Z">
              <w:rPr>
                <w:lang w:val="en-US"/>
              </w:rPr>
            </w:rPrChange>
          </w:rPr>
          <w:t>Focus on checking Window Manager with multi-tasking, therefore, Audio task and IMR task are not added to address space 1</w:t>
        </w:r>
      </w:ins>
    </w:p>
    <w:p w:rsidR="00E87CBD" w:rsidRPr="004D1C6C" w:rsidRDefault="00E87CBD">
      <w:pPr>
        <w:pStyle w:val="ListParagraph"/>
        <w:numPr>
          <w:ilvl w:val="0"/>
          <w:numId w:val="348"/>
        </w:numPr>
        <w:ind w:left="630"/>
        <w:rPr>
          <w:ins w:id="3216" w:author="Huy Duc. Nguyen" w:date="2017-08-29T15:38:00Z"/>
          <w:color w:val="000000" w:themeColor="text1"/>
          <w:kern w:val="24"/>
          <w:sz w:val="22"/>
          <w:szCs w:val="22"/>
          <w:lang w:val="en-US"/>
          <w:rPrChange w:id="3217" w:author="Huy Duc. Nguyen" w:date="2017-08-30T18:19:00Z">
            <w:rPr>
              <w:ins w:id="3218" w:author="Huy Duc. Nguyen" w:date="2017-08-29T15:38:00Z"/>
              <w:lang w:val="en-US"/>
            </w:rPr>
          </w:rPrChange>
        </w:rPr>
        <w:pPrChange w:id="3219" w:author="Huy Duc. Nguyen" w:date="2017-08-29T15:38:00Z">
          <w:pPr/>
        </w:pPrChange>
      </w:pPr>
      <w:ins w:id="3220" w:author="Huy Duc. Nguyen" w:date="2017-08-29T15:37:00Z">
        <w:r w:rsidRPr="004D1C6C">
          <w:rPr>
            <w:color w:val="000000" w:themeColor="text1"/>
            <w:kern w:val="24"/>
            <w:sz w:val="22"/>
            <w:szCs w:val="22"/>
            <w:lang w:val="en-US"/>
            <w:rPrChange w:id="3221" w:author="Huy Duc. Nguyen" w:date="2017-08-30T18:19:00Z">
              <w:rPr>
                <w:lang w:val="en-US"/>
              </w:rPr>
            </w:rPrChange>
          </w:rPr>
          <w:t>Audio, IMR sample can be loaded as another apps.</w:t>
        </w:r>
      </w:ins>
    </w:p>
    <w:p w:rsidR="00E87CBD" w:rsidRDefault="00E87CBD" w:rsidP="00E87CBD">
      <w:pPr>
        <w:contextualSpacing/>
        <w:rPr>
          <w:ins w:id="3222" w:author="Huy Duc. Nguyen" w:date="2017-08-29T15:40:00Z"/>
          <w:rFonts w:ascii="Arial" w:eastAsia="Arial" w:hAnsi="Arial" w:cs="Arial"/>
          <w:b/>
          <w:bCs/>
          <w:iCs/>
          <w:szCs w:val="28"/>
          <w:lang w:eastAsia="ja-JP"/>
        </w:rPr>
      </w:pPr>
      <w:ins w:id="3223" w:author="Huy Duc. Nguyen" w:date="2017-08-29T15:35:00Z">
        <w:r w:rsidRPr="00E87CBD">
          <w:rPr>
            <w:rFonts w:ascii="Arial" w:eastAsia="Arial" w:hAnsi="Arial" w:cs="Arial"/>
            <w:b/>
            <w:bCs/>
            <w:iCs/>
            <w:szCs w:val="28"/>
            <w:lang w:eastAsia="ja-JP"/>
          </w:rPr>
          <w:br w:type="page"/>
        </w:r>
      </w:ins>
    </w:p>
    <w:p w:rsidR="00E87CBD" w:rsidRPr="00651005" w:rsidRDefault="008134D2" w:rsidP="00E87CBD">
      <w:pPr>
        <w:pStyle w:val="Heading2"/>
        <w:rPr>
          <w:ins w:id="3224" w:author="Huy Duc. Nguyen" w:date="2017-08-29T15:41:00Z"/>
        </w:rPr>
      </w:pPr>
      <w:ins w:id="3225" w:author="Huy Duc. Nguyen" w:date="2017-08-29T15:41:00Z">
        <w:r>
          <w:lastRenderedPageBreak/>
          <w:t xml:space="preserve">R-Car H3 WS </w:t>
        </w:r>
        <w:r w:rsidR="00E87CBD">
          <w:t>2</w:t>
        </w:r>
        <w:r w:rsidR="00E87CBD" w:rsidRPr="0012677E">
          <w:t>.0</w:t>
        </w:r>
        <w:r w:rsidR="00E87CBD">
          <w:t xml:space="preserve"> – Multi task</w:t>
        </w:r>
      </w:ins>
    </w:p>
    <w:p w:rsidR="00E87CBD" w:rsidRDefault="00E87CBD" w:rsidP="00E87CBD">
      <w:pPr>
        <w:pStyle w:val="CETextBody"/>
        <w:rPr>
          <w:ins w:id="3226" w:author="Huy Duc. Nguyen" w:date="2017-08-29T15:41:00Z"/>
          <w:lang w:eastAsia="ja-JP"/>
        </w:rPr>
      </w:pPr>
      <w:ins w:id="3227" w:author="Huy Duc. Nguyen" w:date="2017-08-29T15:41:00Z">
        <w:r>
          <w:rPr>
            <w:lang w:eastAsia="ja-JP"/>
          </w:rPr>
          <w:t xml:space="preserve">This </w:t>
        </w:r>
        <w:r>
          <w:rPr>
            <w:rFonts w:hint="eastAsia"/>
            <w:lang w:eastAsia="ja-JP"/>
          </w:rPr>
          <w:t>chapter</w:t>
        </w:r>
        <w:r w:rsidRPr="00FD4CC3">
          <w:rPr>
            <w:lang w:eastAsia="ja-JP"/>
          </w:rPr>
          <w:t xml:space="preserve"> </w:t>
        </w:r>
        <w:r w:rsidRPr="00FD4CC3">
          <w:rPr>
            <w:rFonts w:hint="eastAsia"/>
            <w:lang w:eastAsia="ja-JP"/>
          </w:rPr>
          <w:t>describes</w:t>
        </w:r>
        <w:r w:rsidRPr="00FD4CC3">
          <w:rPr>
            <w:lang w:eastAsia="ja-JP"/>
          </w:rPr>
          <w:t xml:space="preserve"> </w:t>
        </w:r>
        <w:r>
          <w:rPr>
            <w:rFonts w:hint="eastAsia"/>
            <w:lang w:eastAsia="ja-JP"/>
          </w:rPr>
          <w:t xml:space="preserve">software </w:t>
        </w:r>
        <w:r w:rsidRPr="00FD4CC3">
          <w:rPr>
            <w:lang w:eastAsia="ja-JP"/>
          </w:rPr>
          <w:t xml:space="preserve">required for </w:t>
        </w:r>
        <w:r>
          <w:rPr>
            <w:rFonts w:hint="eastAsia"/>
            <w:lang w:eastAsia="ja-JP"/>
          </w:rPr>
          <w:t>v</w:t>
        </w:r>
        <w:r w:rsidRPr="00FD4CC3">
          <w:rPr>
            <w:lang w:eastAsia="ja-JP"/>
          </w:rPr>
          <w:t>irtualization P</w:t>
        </w:r>
        <w:r>
          <w:rPr>
            <w:rFonts w:hint="eastAsia"/>
            <w:lang w:eastAsia="ja-JP"/>
          </w:rPr>
          <w:t>o</w:t>
        </w:r>
        <w:r w:rsidRPr="00FD4CC3">
          <w:rPr>
            <w:lang w:eastAsia="ja-JP"/>
          </w:rPr>
          <w:t>C setup.</w:t>
        </w:r>
      </w:ins>
    </w:p>
    <w:p w:rsidR="00E87CBD" w:rsidRDefault="00E87CBD" w:rsidP="00E87CBD">
      <w:pPr>
        <w:pStyle w:val="CETextBody"/>
        <w:rPr>
          <w:ins w:id="3228" w:author="Huy Duc. Nguyen" w:date="2017-08-29T15:41:00Z"/>
          <w:lang w:eastAsia="ja-JP"/>
        </w:rPr>
      </w:pPr>
      <w:ins w:id="3229" w:author="Huy Duc. Nguyen" w:date="2017-08-29T15:41:00Z">
        <w:r w:rsidRPr="0016700A">
          <w:rPr>
            <w:lang w:eastAsia="ja-JP"/>
          </w:rPr>
          <w:t>The following figure shows the software configurations.</w:t>
        </w:r>
      </w:ins>
    </w:p>
    <w:p w:rsidR="00E87CBD" w:rsidRPr="00655D0A" w:rsidRDefault="00E87CBD" w:rsidP="00E87CBD">
      <w:pPr>
        <w:pStyle w:val="CETextBody"/>
        <w:ind w:left="-1077" w:right="-1170" w:firstLine="897"/>
        <w:rPr>
          <w:ins w:id="3230" w:author="Huy Duc. Nguyen" w:date="2017-08-29T15:41:00Z"/>
          <w:lang w:eastAsia="ja-JP"/>
        </w:rPr>
      </w:pPr>
      <w:ins w:id="3231" w:author="Huy Duc. Nguyen" w:date="2017-08-29T15:41:00Z">
        <w:r>
          <w:rPr>
            <w:lang w:eastAsia="ja-JP"/>
          </w:rPr>
          <w:br w:type="textWrapping" w:clear="all"/>
        </w:r>
      </w:ins>
    </w:p>
    <w:p w:rsidR="00E87CBD" w:rsidRDefault="00AE6916" w:rsidP="00E87CBD">
      <w:pPr>
        <w:pStyle w:val="Caption"/>
        <w:ind w:left="-1080" w:firstLine="1080"/>
        <w:rPr>
          <w:ins w:id="3232" w:author="Huy Duc. Nguyen" w:date="2017-08-29T15:41:00Z"/>
          <w:lang w:eastAsia="ja-JP"/>
        </w:rPr>
      </w:pPr>
      <w:ins w:id="3233" w:author="Huy Duc. Nguyen" w:date="2017-08-29T15:51:00Z">
        <w:r>
          <w:rPr>
            <w:noProof/>
            <w:lang w:val="en-US"/>
          </w:rPr>
          <w:drawing>
            <wp:anchor distT="0" distB="0" distL="114300" distR="114300" simplePos="0" relativeHeight="251790848" behindDoc="0" locked="0" layoutInCell="1" allowOverlap="1">
              <wp:simplePos x="0" y="0"/>
              <wp:positionH relativeFrom="page">
                <wp:align>right</wp:align>
              </wp:positionH>
              <wp:positionV relativeFrom="paragraph">
                <wp:posOffset>247584</wp:posOffset>
              </wp:positionV>
              <wp:extent cx="7561580" cy="4702175"/>
              <wp:effectExtent l="0" t="0" r="1270" b="317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61580" cy="4702175"/>
                      </a:xfrm>
                      <a:prstGeom prst="rect">
                        <a:avLst/>
                      </a:prstGeom>
                      <a:noFill/>
                    </pic:spPr>
                  </pic:pic>
                </a:graphicData>
              </a:graphic>
              <wp14:sizeRelH relativeFrom="margin">
                <wp14:pctWidth>0</wp14:pctWidth>
              </wp14:sizeRelH>
              <wp14:sizeRelV relativeFrom="margin">
                <wp14:pctHeight>0</wp14:pctHeight>
              </wp14:sizeRelV>
            </wp:anchor>
          </w:drawing>
        </w:r>
      </w:ins>
      <w:ins w:id="3234" w:author="Huy Duc. Nguyen" w:date="2017-08-29T15:41:00Z">
        <w:r w:rsidR="00E87CBD">
          <w:rPr>
            <w:lang w:eastAsia="ja-JP"/>
          </w:rPr>
          <w:t xml:space="preserve">Figure </w:t>
        </w:r>
        <w:r w:rsidR="00E87CBD">
          <w:rPr>
            <w:lang w:eastAsia="ja-JP"/>
          </w:rPr>
          <w:fldChar w:fldCharType="begin"/>
        </w:r>
        <w:r w:rsidR="00E87CBD">
          <w:rPr>
            <w:lang w:eastAsia="ja-JP"/>
          </w:rPr>
          <w:instrText xml:space="preserve"> STYLEREF 1 \s </w:instrText>
        </w:r>
        <w:r w:rsidR="00E87CBD">
          <w:rPr>
            <w:lang w:eastAsia="ja-JP"/>
          </w:rPr>
          <w:fldChar w:fldCharType="separate"/>
        </w:r>
        <w:r w:rsidR="00E87CBD">
          <w:rPr>
            <w:noProof/>
            <w:lang w:eastAsia="ja-JP"/>
          </w:rPr>
          <w:t>4</w:t>
        </w:r>
        <w:r w:rsidR="00E87CBD">
          <w:rPr>
            <w:lang w:eastAsia="ja-JP"/>
          </w:rPr>
          <w:fldChar w:fldCharType="end"/>
        </w:r>
        <w:r w:rsidR="00E87CBD">
          <w:rPr>
            <w:lang w:eastAsia="ja-JP"/>
          </w:rPr>
          <w:noBreakHyphen/>
        </w:r>
        <w:r w:rsidR="00E87CBD">
          <w:rPr>
            <w:lang w:eastAsia="ja-JP"/>
          </w:rPr>
          <w:fldChar w:fldCharType="begin"/>
        </w:r>
        <w:r w:rsidR="00E87CBD">
          <w:rPr>
            <w:lang w:eastAsia="ja-JP"/>
          </w:rPr>
          <w:instrText xml:space="preserve"> SEQ Figure \* ARABIC \s 1 </w:instrText>
        </w:r>
        <w:r w:rsidR="00E87CBD">
          <w:rPr>
            <w:lang w:eastAsia="ja-JP"/>
          </w:rPr>
          <w:fldChar w:fldCharType="separate"/>
        </w:r>
        <w:r w:rsidR="00E87CBD">
          <w:rPr>
            <w:noProof/>
            <w:lang w:eastAsia="ja-JP"/>
          </w:rPr>
          <w:t>1</w:t>
        </w:r>
        <w:r w:rsidR="00E87CBD">
          <w:rPr>
            <w:lang w:eastAsia="ja-JP"/>
          </w:rPr>
          <w:fldChar w:fldCharType="end"/>
        </w:r>
        <w:r w:rsidR="00E87CBD">
          <w:rPr>
            <w:rFonts w:hint="eastAsia"/>
            <w:lang w:eastAsia="ja-JP"/>
          </w:rPr>
          <w:t xml:space="preserve">: </w:t>
        </w:r>
        <w:r w:rsidR="00E87CBD" w:rsidRPr="00F16E3F">
          <w:rPr>
            <w:lang w:eastAsia="ja-JP"/>
          </w:rPr>
          <w:t>Image of Software configurations</w:t>
        </w:r>
      </w:ins>
    </w:p>
    <w:p w:rsidR="00E87CBD" w:rsidRPr="00DA7E25" w:rsidRDefault="00E87CBD">
      <w:pPr>
        <w:pStyle w:val="CETextBody"/>
        <w:ind w:left="-810" w:hanging="630"/>
        <w:rPr>
          <w:ins w:id="3235" w:author="Huy Duc. Nguyen" w:date="2017-08-29T15:41:00Z"/>
          <w:lang w:eastAsia="ja-JP"/>
        </w:rPr>
      </w:pPr>
    </w:p>
    <w:p w:rsidR="00E87CBD" w:rsidRPr="00DA7E25" w:rsidRDefault="00E87CBD" w:rsidP="00E87CBD">
      <w:pPr>
        <w:spacing w:after="80"/>
        <w:ind w:left="270"/>
        <w:contextualSpacing/>
        <w:rPr>
          <w:ins w:id="3236" w:author="Huy Duc. Nguyen" w:date="2017-08-29T15:41:00Z"/>
          <w:rFonts w:eastAsia="Times New Roman"/>
          <w:color w:val="06418C"/>
        </w:rPr>
      </w:pPr>
    </w:p>
    <w:p w:rsidR="00E87CBD" w:rsidRPr="004D1C6C" w:rsidRDefault="00E87CBD" w:rsidP="00E87CBD">
      <w:pPr>
        <w:pStyle w:val="ListParagraph"/>
        <w:numPr>
          <w:ilvl w:val="0"/>
          <w:numId w:val="348"/>
        </w:numPr>
        <w:spacing w:before="80" w:after="80"/>
        <w:ind w:left="270"/>
        <w:rPr>
          <w:ins w:id="3237" w:author="Huy Duc. Nguyen" w:date="2017-08-29T15:41:00Z"/>
          <w:rFonts w:eastAsia="Times New Roman"/>
          <w:sz w:val="22"/>
          <w:szCs w:val="22"/>
          <w:lang w:val="en-US"/>
          <w:rPrChange w:id="3238" w:author="Huy Duc. Nguyen" w:date="2017-08-30T18:19:00Z">
            <w:rPr>
              <w:ins w:id="3239" w:author="Huy Duc. Nguyen" w:date="2017-08-29T15:41:00Z"/>
              <w:rFonts w:eastAsia="Times New Roman"/>
              <w:lang w:val="en-US"/>
            </w:rPr>
          </w:rPrChange>
        </w:rPr>
      </w:pPr>
      <w:ins w:id="3240" w:author="Huy Duc. Nguyen" w:date="2017-08-29T15:41:00Z">
        <w:r w:rsidRPr="004D1C6C">
          <w:rPr>
            <w:color w:val="000000" w:themeColor="text1"/>
            <w:kern w:val="24"/>
            <w:sz w:val="22"/>
            <w:szCs w:val="22"/>
            <w:lang w:val="en-US"/>
            <w:rPrChange w:id="3241" w:author="Huy Duc. Nguyen" w:date="2017-08-30T18:19:00Z">
              <w:rPr>
                <w:rFonts w:asciiTheme="minorHAnsi" w:hAnsi="Arial" w:cstheme="minorBidi"/>
                <w:color w:val="000000" w:themeColor="text1"/>
                <w:kern w:val="24"/>
                <w:sz w:val="28"/>
                <w:szCs w:val="28"/>
                <w:lang w:val="en-US"/>
              </w:rPr>
            </w:rPrChange>
          </w:rPr>
          <w:t xml:space="preserve">Stimulate tasks in sample </w:t>
        </w:r>
        <w:r w:rsidRPr="004D1C6C">
          <w:rPr>
            <w:b/>
            <w:bCs/>
            <w:color w:val="000000" w:themeColor="text1"/>
            <w:kern w:val="24"/>
            <w:sz w:val="22"/>
            <w:szCs w:val="22"/>
            <w:lang w:val="en-US"/>
            <w:rPrChange w:id="3242" w:author="Huy Duc. Nguyen" w:date="2017-08-30T18:19:00Z">
              <w:rPr>
                <w:rFonts w:asciiTheme="minorHAnsi" w:hAnsi="Arial" w:cstheme="minorBidi"/>
                <w:b/>
                <w:bCs/>
                <w:color w:val="000000" w:themeColor="text1"/>
                <w:kern w:val="24"/>
                <w:sz w:val="28"/>
                <w:szCs w:val="28"/>
                <w:lang w:val="en-US"/>
              </w:rPr>
            </w:rPrChange>
          </w:rPr>
          <w:t>application</w:t>
        </w:r>
        <w:r w:rsidRPr="004D1C6C">
          <w:rPr>
            <w:color w:val="000000" w:themeColor="text1"/>
            <w:kern w:val="24"/>
            <w:sz w:val="22"/>
            <w:szCs w:val="22"/>
            <w:lang w:val="en-US"/>
            <w:rPrChange w:id="3243" w:author="Huy Duc. Nguyen" w:date="2017-08-30T18:19:00Z">
              <w:rPr>
                <w:rFonts w:asciiTheme="minorHAnsi" w:hAnsi="Arial" w:cstheme="minorBidi"/>
                <w:color w:val="000000" w:themeColor="text1"/>
                <w:kern w:val="24"/>
                <w:sz w:val="28"/>
                <w:szCs w:val="28"/>
                <w:lang w:val="en-US"/>
              </w:rPr>
            </w:rPrChange>
          </w:rPr>
          <w:t xml:space="preserve"> run in one environment</w:t>
        </w:r>
      </w:ins>
    </w:p>
    <w:p w:rsidR="00417345" w:rsidRPr="004D1C6C" w:rsidRDefault="00417345" w:rsidP="00AE6916">
      <w:pPr>
        <w:numPr>
          <w:ilvl w:val="2"/>
          <w:numId w:val="348"/>
        </w:numPr>
        <w:ind w:left="630"/>
        <w:rPr>
          <w:ins w:id="3244" w:author="Huy Duc. Nguyen" w:date="2017-08-29T15:48:00Z"/>
          <w:color w:val="000000" w:themeColor="text1"/>
          <w:kern w:val="24"/>
          <w:sz w:val="22"/>
          <w:szCs w:val="22"/>
          <w:lang w:val="en-US"/>
          <w:rPrChange w:id="3245" w:author="Huy Duc. Nguyen" w:date="2017-08-30T18:19:00Z">
            <w:rPr>
              <w:ins w:id="3246" w:author="Huy Duc. Nguyen" w:date="2017-08-29T15:48:00Z"/>
              <w:rFonts w:asciiTheme="minorHAnsi" w:hAnsi="Arial" w:cstheme="minorBidi"/>
              <w:color w:val="000000" w:themeColor="text1"/>
              <w:kern w:val="24"/>
              <w:sz w:val="28"/>
              <w:szCs w:val="28"/>
              <w:lang w:val="en-US"/>
            </w:rPr>
          </w:rPrChange>
        </w:rPr>
      </w:pPr>
      <w:ins w:id="3247" w:author="Huy Duc. Nguyen" w:date="2017-08-29T15:48:00Z">
        <w:r w:rsidRPr="004D1C6C">
          <w:rPr>
            <w:color w:val="000000" w:themeColor="text1"/>
            <w:kern w:val="24"/>
            <w:sz w:val="22"/>
            <w:szCs w:val="22"/>
            <w:lang w:val="en-US"/>
            <w:rPrChange w:id="3248" w:author="Huy Duc. Nguyen" w:date="2017-08-30T18:19:00Z">
              <w:rPr>
                <w:rFonts w:asciiTheme="minorHAnsi" w:hAnsi="Arial" w:cstheme="minorBidi"/>
                <w:color w:val="000000" w:themeColor="text1"/>
                <w:kern w:val="24"/>
                <w:sz w:val="28"/>
                <w:szCs w:val="28"/>
                <w:lang w:val="en-US"/>
              </w:rPr>
            </w:rPrChange>
          </w:rPr>
          <w:t>[Address space 1] 1 VSP Sample tasks  +1 CMSBCM_CMM Sample  task + 1 3D GFX task in 1 DU screen and 1 VIN sample task in 1 DU screen and iVDP1C  task</w:t>
        </w:r>
        <w:r w:rsidRPr="004D1C6C">
          <w:rPr>
            <w:color w:val="000000" w:themeColor="text1"/>
            <w:kern w:val="24"/>
            <w:sz w:val="22"/>
            <w:szCs w:val="22"/>
            <w:lang w:val="en-US"/>
            <w:rPrChange w:id="3249" w:author="Huy Duc. Nguyen" w:date="2017-08-30T18:19:00Z">
              <w:rPr>
                <w:rFonts w:asciiTheme="minorHAnsi" w:hAnsi="Arial" w:cstheme="minorBidi"/>
                <w:color w:val="000000" w:themeColor="text1"/>
                <w:kern w:val="24"/>
                <w:sz w:val="28"/>
                <w:szCs w:val="28"/>
                <w:lang w:val="en-US"/>
              </w:rPr>
            </w:rPrChange>
          </w:rPr>
          <w:t>’</w:t>
        </w:r>
        <w:r w:rsidRPr="004D1C6C">
          <w:rPr>
            <w:color w:val="000000" w:themeColor="text1"/>
            <w:kern w:val="24"/>
            <w:sz w:val="22"/>
            <w:szCs w:val="22"/>
            <w:lang w:val="en-US"/>
            <w:rPrChange w:id="3250" w:author="Huy Duc. Nguyen" w:date="2017-08-30T18:19:00Z">
              <w:rPr>
                <w:rFonts w:asciiTheme="minorHAnsi" w:hAnsi="Arial" w:cstheme="minorBidi"/>
                <w:color w:val="000000" w:themeColor="text1"/>
                <w:kern w:val="24"/>
                <w:sz w:val="28"/>
                <w:szCs w:val="28"/>
                <w:lang w:val="en-US"/>
              </w:rPr>
            </w:rPrChange>
          </w:rPr>
          <w:t>s log in Multi debugger</w:t>
        </w:r>
      </w:ins>
    </w:p>
    <w:p w:rsidR="00417345" w:rsidRPr="004D1C6C" w:rsidRDefault="00417345" w:rsidP="00AE6916">
      <w:pPr>
        <w:numPr>
          <w:ilvl w:val="3"/>
          <w:numId w:val="348"/>
        </w:numPr>
        <w:tabs>
          <w:tab w:val="left" w:pos="990"/>
        </w:tabs>
        <w:ind w:left="990"/>
        <w:rPr>
          <w:ins w:id="3251" w:author="Huy Duc. Nguyen" w:date="2017-08-29T15:48:00Z"/>
          <w:color w:val="000000" w:themeColor="text1"/>
          <w:kern w:val="24"/>
          <w:sz w:val="22"/>
          <w:szCs w:val="22"/>
          <w:lang w:val="en-US"/>
          <w:rPrChange w:id="3252" w:author="Huy Duc. Nguyen" w:date="2017-08-30T18:19:00Z">
            <w:rPr>
              <w:ins w:id="3253" w:author="Huy Duc. Nguyen" w:date="2017-08-29T15:48:00Z"/>
              <w:rFonts w:asciiTheme="minorHAnsi" w:hAnsi="Arial" w:cstheme="minorBidi"/>
              <w:color w:val="000000" w:themeColor="text1"/>
              <w:kern w:val="24"/>
              <w:sz w:val="28"/>
              <w:szCs w:val="28"/>
              <w:lang w:val="en-US"/>
            </w:rPr>
          </w:rPrChange>
        </w:rPr>
      </w:pPr>
      <w:ins w:id="3254" w:author="Huy Duc. Nguyen" w:date="2017-08-29T15:48:00Z">
        <w:r w:rsidRPr="004D1C6C">
          <w:rPr>
            <w:color w:val="000000" w:themeColor="text1"/>
            <w:kern w:val="24"/>
            <w:sz w:val="22"/>
            <w:szCs w:val="22"/>
            <w:lang w:val="en-US"/>
            <w:rPrChange w:id="3255" w:author="Huy Duc. Nguyen" w:date="2017-08-30T18:19:00Z">
              <w:rPr>
                <w:rFonts w:asciiTheme="minorHAnsi" w:hAnsi="Arial" w:cstheme="minorBidi"/>
                <w:color w:val="000000" w:themeColor="text1"/>
                <w:kern w:val="24"/>
                <w:sz w:val="28"/>
                <w:szCs w:val="28"/>
                <w:lang w:val="en-US"/>
              </w:rPr>
            </w:rPrChange>
          </w:rPr>
          <w:t>Focus on checking Window Manager with multi-tasking, therefore, Audio task and IMR task are not added to address space 1</w:t>
        </w:r>
      </w:ins>
    </w:p>
    <w:p w:rsidR="00417345" w:rsidRPr="004D1C6C" w:rsidRDefault="00417345" w:rsidP="00AE6916">
      <w:pPr>
        <w:numPr>
          <w:ilvl w:val="2"/>
          <w:numId w:val="348"/>
        </w:numPr>
        <w:ind w:left="630"/>
        <w:rPr>
          <w:ins w:id="3256" w:author="Huy Duc. Nguyen" w:date="2017-08-29T15:48:00Z"/>
          <w:color w:val="000000" w:themeColor="text1"/>
          <w:kern w:val="24"/>
          <w:sz w:val="22"/>
          <w:szCs w:val="22"/>
          <w:lang w:val="en-US"/>
          <w:rPrChange w:id="3257" w:author="Huy Duc. Nguyen" w:date="2017-08-30T18:19:00Z">
            <w:rPr>
              <w:ins w:id="3258" w:author="Huy Duc. Nguyen" w:date="2017-08-29T15:48:00Z"/>
              <w:rFonts w:asciiTheme="minorHAnsi" w:hAnsi="Arial" w:cstheme="minorBidi"/>
              <w:color w:val="000000" w:themeColor="text1"/>
              <w:kern w:val="24"/>
              <w:sz w:val="28"/>
              <w:szCs w:val="28"/>
              <w:lang w:val="en-US"/>
            </w:rPr>
          </w:rPrChange>
        </w:rPr>
      </w:pPr>
      <w:ins w:id="3259" w:author="Huy Duc. Nguyen" w:date="2017-08-29T15:48:00Z">
        <w:r w:rsidRPr="004D1C6C">
          <w:rPr>
            <w:color w:val="000000" w:themeColor="text1"/>
            <w:kern w:val="24"/>
            <w:sz w:val="22"/>
            <w:szCs w:val="22"/>
            <w:lang w:val="en-US"/>
            <w:rPrChange w:id="3260" w:author="Huy Duc. Nguyen" w:date="2017-08-30T18:19:00Z">
              <w:rPr>
                <w:rFonts w:asciiTheme="minorHAnsi" w:hAnsi="Arial" w:cstheme="minorBidi"/>
                <w:color w:val="000000" w:themeColor="text1"/>
                <w:kern w:val="24"/>
                <w:sz w:val="28"/>
                <w:szCs w:val="28"/>
                <w:lang w:val="en-US"/>
              </w:rPr>
            </w:rPrChange>
          </w:rPr>
          <w:t>Audio, IMR sample can be loaded as another apps.</w:t>
        </w:r>
      </w:ins>
    </w:p>
    <w:p w:rsidR="00E87CBD" w:rsidRDefault="00E87CBD">
      <w:pPr>
        <w:rPr>
          <w:ins w:id="3261" w:author="Huy Duc. Nguyen" w:date="2017-08-29T15:40:00Z"/>
          <w:rFonts w:ascii="Arial" w:eastAsia="Arial" w:hAnsi="Arial" w:cs="Arial"/>
          <w:b/>
          <w:bCs/>
          <w:iCs/>
          <w:szCs w:val="28"/>
          <w:lang w:eastAsia="ja-JP"/>
        </w:rPr>
      </w:pPr>
      <w:ins w:id="3262" w:author="Huy Duc. Nguyen" w:date="2017-08-29T15:40:00Z">
        <w:r>
          <w:rPr>
            <w:rFonts w:ascii="Arial" w:eastAsia="Arial" w:hAnsi="Arial" w:cs="Arial"/>
            <w:b/>
            <w:bCs/>
            <w:iCs/>
            <w:szCs w:val="28"/>
            <w:lang w:eastAsia="ja-JP"/>
          </w:rPr>
          <w:br w:type="page"/>
        </w:r>
      </w:ins>
    </w:p>
    <w:p w:rsidR="00E87CBD" w:rsidRPr="00E87CBD" w:rsidRDefault="00E87CBD">
      <w:pPr>
        <w:contextualSpacing/>
        <w:rPr>
          <w:ins w:id="3263" w:author="Huy Duc. Nguyen" w:date="2017-08-29T15:35:00Z"/>
          <w:rFonts w:eastAsia="Times New Roman"/>
          <w:color w:val="06418C"/>
          <w:sz w:val="28"/>
          <w:lang w:val="en-US"/>
          <w:rPrChange w:id="3264" w:author="Huy Duc. Nguyen" w:date="2017-08-29T15:38:00Z">
            <w:rPr>
              <w:ins w:id="3265" w:author="Huy Duc. Nguyen" w:date="2017-08-29T15:35:00Z"/>
              <w:rFonts w:ascii="Arial" w:eastAsia="Arial" w:hAnsi="Arial" w:cs="Arial"/>
              <w:b/>
              <w:bCs/>
              <w:iCs/>
              <w:szCs w:val="28"/>
              <w:lang w:eastAsia="ja-JP"/>
            </w:rPr>
          </w:rPrChange>
        </w:rPr>
        <w:pPrChange w:id="3266" w:author="Huy Duc. Nguyen" w:date="2017-08-29T15:38:00Z">
          <w:pPr/>
        </w:pPrChange>
      </w:pPr>
    </w:p>
    <w:p w:rsidR="0012677E" w:rsidRDefault="0012677E">
      <w:pPr>
        <w:rPr>
          <w:ins w:id="3267" w:author="Huy Duc. Nguyen" w:date="2017-08-29T14:36:00Z"/>
          <w:rFonts w:ascii="Arial" w:eastAsia="Arial" w:hAnsi="Arial" w:cs="Arial"/>
          <w:b/>
          <w:bCs/>
          <w:iCs/>
          <w:szCs w:val="28"/>
          <w:lang w:eastAsia="ja-JP"/>
        </w:rPr>
      </w:pPr>
    </w:p>
    <w:p w:rsidR="0012677E" w:rsidRDefault="0012677E">
      <w:pPr>
        <w:rPr>
          <w:rFonts w:ascii="Arial" w:eastAsia="Arial" w:hAnsi="Arial" w:cs="Arial"/>
          <w:b/>
          <w:bCs/>
          <w:iCs/>
          <w:szCs w:val="28"/>
          <w:lang w:eastAsia="ja-JP"/>
        </w:rPr>
      </w:pPr>
    </w:p>
    <w:p w:rsidR="00C370D6" w:rsidRPr="00651005" w:rsidDel="00AE6916" w:rsidRDefault="00AA0C70">
      <w:pPr>
        <w:pStyle w:val="Heading2"/>
        <w:rPr>
          <w:del w:id="3268" w:author="Huy Duc. Nguyen" w:date="2017-08-29T15:51:00Z"/>
        </w:rPr>
        <w:pPrChange w:id="3269" w:author="Huy Duc. Nguyen" w:date="2017-08-29T14:42:00Z">
          <w:pPr>
            <w:pStyle w:val="Heading3"/>
          </w:pPr>
        </w:pPrChange>
      </w:pPr>
      <w:bookmarkStart w:id="3270" w:name="_Toc491775575"/>
      <w:del w:id="3271" w:author="Huy Duc. Nguyen" w:date="2017-08-29T15:51:00Z">
        <w:r w:rsidRPr="006C3F5F" w:rsidDel="00AE6916">
          <w:delText>HMI</w:delText>
        </w:r>
        <w:bookmarkEnd w:id="3270"/>
      </w:del>
    </w:p>
    <w:p w:rsidR="006C70A4" w:rsidDel="00AE6916" w:rsidRDefault="006C70A4" w:rsidP="006C70A4">
      <w:pPr>
        <w:pStyle w:val="CETextBody"/>
        <w:rPr>
          <w:del w:id="3272" w:author="Huy Duc. Nguyen" w:date="2017-08-29T15:51:00Z"/>
          <w:lang w:eastAsia="ja-JP"/>
        </w:rPr>
      </w:pPr>
      <w:del w:id="3273"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HMI</w:delText>
        </w:r>
        <w:r w:rsidRPr="006C70A4" w:rsidDel="00AE6916">
          <w:rPr>
            <w:lang w:eastAsia="ja-JP"/>
          </w:rPr>
          <w:delText>.</w:delText>
        </w:r>
      </w:del>
    </w:p>
    <w:p w:rsidR="007B3F33" w:rsidDel="00AE6916" w:rsidRDefault="007B3F33" w:rsidP="006C70A4">
      <w:pPr>
        <w:pStyle w:val="CETextBody"/>
        <w:rPr>
          <w:del w:id="3274" w:author="Huy Duc. Nguyen" w:date="2017-08-29T15:51:00Z"/>
          <w:lang w:eastAsia="ja-JP"/>
        </w:rPr>
      </w:pPr>
    </w:p>
    <w:p w:rsidR="00054C1C" w:rsidDel="00AE6916" w:rsidRDefault="00AA0C70" w:rsidP="006E4480">
      <w:pPr>
        <w:pStyle w:val="CETextBody"/>
        <w:jc w:val="center"/>
        <w:rPr>
          <w:del w:id="3275" w:author="Huy Duc. Nguyen" w:date="2017-08-29T15:51:00Z"/>
          <w:lang w:eastAsia="ja-JP"/>
        </w:rPr>
      </w:pPr>
      <w:del w:id="3276" w:author="Huy Duc. Nguyen" w:date="2017-08-29T15:51:00Z">
        <w:r w:rsidDel="00AE6916">
          <w:rPr>
            <w:noProof/>
            <w:lang w:val="en-US"/>
          </w:rPr>
          <w:drawing>
            <wp:inline distT="0" distB="0" distL="0" distR="0" wp14:anchorId="3FE944F5" wp14:editId="73074D62">
              <wp:extent cx="3060000" cy="2293920"/>
              <wp:effectExtent l="0" t="0" r="7620" b="0"/>
              <wp:docPr id="13" name="図 13" descr="C:\01_work\04_SVN\030_仕様書\100_日産仮想化\000_評価仕様書\参考資料\C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01_work\04_SVN\030_仕様書\100_日産仮想化\000_評価仕様書\参考資料\Coverflo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000" cy="2293920"/>
                      </a:xfrm>
                      <a:prstGeom prst="rect">
                        <a:avLst/>
                      </a:prstGeom>
                      <a:noFill/>
                      <a:ln>
                        <a:noFill/>
                      </a:ln>
                    </pic:spPr>
                  </pic:pic>
                </a:graphicData>
              </a:graphic>
            </wp:inline>
          </w:drawing>
        </w:r>
      </w:del>
    </w:p>
    <w:p w:rsidR="00F16E3F" w:rsidDel="00AE6916" w:rsidRDefault="00F16E3F" w:rsidP="00F16E3F">
      <w:pPr>
        <w:pStyle w:val="Caption"/>
        <w:rPr>
          <w:del w:id="3277" w:author="Huy Duc. Nguyen" w:date="2017-08-29T15:51:00Z"/>
          <w:lang w:eastAsia="ja-JP"/>
        </w:rPr>
      </w:pPr>
      <w:del w:id="3278" w:author="Huy Duc. Nguyen" w:date="2017-08-29T15:51:00Z">
        <w:r w:rsidDel="00AE6916">
          <w:rPr>
            <w:lang w:eastAsia="ja-JP"/>
          </w:rPr>
          <w:delText xml:space="preserve">Figure </w:delText>
        </w:r>
        <w:r w:rsidR="00D11A9A" w:rsidDel="00AE6916">
          <w:rPr>
            <w:lang w:eastAsia="ja-JP"/>
          </w:rPr>
          <w:fldChar w:fldCharType="begin"/>
        </w:r>
        <w:r w:rsidR="00D11A9A" w:rsidDel="00AE6916">
          <w:rPr>
            <w:lang w:eastAsia="ja-JP"/>
          </w:rPr>
          <w:delInstrText xml:space="preserve"> STYLEREF 1 \s </w:delInstrText>
        </w:r>
        <w:r w:rsidR="00D11A9A" w:rsidDel="00AE6916">
          <w:rPr>
            <w:lang w:eastAsia="ja-JP"/>
          </w:rPr>
          <w:fldChar w:fldCharType="separate"/>
        </w:r>
        <w:r w:rsidR="003B19D6" w:rsidDel="00AE6916">
          <w:rPr>
            <w:noProof/>
            <w:lang w:eastAsia="ja-JP"/>
          </w:rPr>
          <w:delText>4</w:delText>
        </w:r>
        <w:r w:rsidR="00D11A9A" w:rsidDel="00AE6916">
          <w:rPr>
            <w:lang w:eastAsia="ja-JP"/>
          </w:rPr>
          <w:fldChar w:fldCharType="end"/>
        </w:r>
        <w:r w:rsidR="00D11A9A" w:rsidDel="00AE6916">
          <w:rPr>
            <w:lang w:eastAsia="ja-JP"/>
          </w:rPr>
          <w:noBreakHyphen/>
        </w:r>
        <w:r w:rsidR="00D11A9A" w:rsidDel="00AE6916">
          <w:rPr>
            <w:lang w:eastAsia="ja-JP"/>
          </w:rPr>
          <w:fldChar w:fldCharType="begin"/>
        </w:r>
        <w:r w:rsidR="00D11A9A" w:rsidDel="00AE6916">
          <w:rPr>
            <w:lang w:eastAsia="ja-JP"/>
          </w:rPr>
          <w:delInstrText xml:space="preserve"> SEQ Figure \* ARABIC \s 1 </w:delInstrText>
        </w:r>
        <w:r w:rsidR="00D11A9A" w:rsidDel="00AE6916">
          <w:rPr>
            <w:lang w:eastAsia="ja-JP"/>
          </w:rPr>
          <w:fldChar w:fldCharType="separate"/>
        </w:r>
        <w:r w:rsidR="003B19D6" w:rsidDel="00AE6916">
          <w:rPr>
            <w:noProof/>
            <w:lang w:eastAsia="ja-JP"/>
          </w:rPr>
          <w:delText>3</w:delText>
        </w:r>
        <w:r w:rsidR="00D11A9A" w:rsidDel="00AE6916">
          <w:rPr>
            <w:lang w:eastAsia="ja-JP"/>
          </w:rPr>
          <w:fldChar w:fldCharType="end"/>
        </w:r>
        <w:r w:rsidDel="00AE6916">
          <w:rPr>
            <w:rFonts w:hint="eastAsia"/>
            <w:lang w:eastAsia="ja-JP"/>
          </w:rPr>
          <w:delText xml:space="preserve">: </w:delText>
        </w:r>
        <w:r w:rsidRPr="00F16E3F" w:rsidDel="00AE6916">
          <w:rPr>
            <w:lang w:eastAsia="ja-JP"/>
          </w:rPr>
          <w:delText>Image of HMI</w:delText>
        </w:r>
      </w:del>
    </w:p>
    <w:p w:rsidR="007A50EA" w:rsidDel="00AE6916" w:rsidRDefault="007A50EA" w:rsidP="006C70A4">
      <w:pPr>
        <w:pStyle w:val="CETextBody"/>
        <w:rPr>
          <w:del w:id="3279" w:author="Huy Duc. Nguyen" w:date="2017-08-29T15:51:00Z"/>
          <w:i/>
          <w:lang w:eastAsia="ja-JP"/>
        </w:rPr>
      </w:pPr>
    </w:p>
    <w:p w:rsidR="00E64566" w:rsidDel="00AE6916" w:rsidRDefault="00E64566" w:rsidP="00E64566">
      <w:pPr>
        <w:pStyle w:val="CETextBody"/>
        <w:rPr>
          <w:del w:id="3280" w:author="Huy Duc. Nguyen" w:date="2017-08-29T15:51:00Z"/>
          <w:lang w:eastAsia="ja-JP"/>
        </w:rPr>
      </w:pPr>
      <w:del w:id="3281" w:author="Huy Duc. Nguyen" w:date="2017-08-29T15:51:00Z">
        <w:r w:rsidRPr="00AE4C06" w:rsidDel="00AE6916">
          <w:rPr>
            <w:lang w:eastAsia="ja-JP"/>
          </w:rPr>
          <w:delText xml:space="preserve">The following table shows the </w:delText>
        </w:r>
        <w:r w:rsidDel="00AE6916">
          <w:rPr>
            <w:rFonts w:hint="eastAsia"/>
            <w:lang w:eastAsia="ja-JP"/>
          </w:rPr>
          <w:delText>HMI</w:delText>
        </w:r>
        <w:r w:rsidRPr="00AE4C06" w:rsidDel="00AE6916">
          <w:rPr>
            <w:lang w:eastAsia="ja-JP"/>
          </w:rPr>
          <w:delText xml:space="preserve"> features.</w:delText>
        </w:r>
      </w:del>
    </w:p>
    <w:p w:rsidR="00E64566" w:rsidRPr="00E64566" w:rsidDel="00AE6916" w:rsidRDefault="00E64566" w:rsidP="00E64566">
      <w:pPr>
        <w:pStyle w:val="CETextBody"/>
        <w:rPr>
          <w:del w:id="3282" w:author="Huy Duc. Nguyen" w:date="2017-08-29T15:51:00Z"/>
          <w:lang w:eastAsia="ja-JP"/>
        </w:rPr>
      </w:pPr>
    </w:p>
    <w:p w:rsidR="00E64566" w:rsidRPr="006E4480" w:rsidDel="00AE6916" w:rsidRDefault="00833211" w:rsidP="00B43823">
      <w:pPr>
        <w:pStyle w:val="Caption"/>
        <w:rPr>
          <w:del w:id="3283" w:author="Huy Duc. Nguyen" w:date="2017-08-29T15:51:00Z"/>
          <w:lang w:eastAsia="ja-JP"/>
        </w:rPr>
      </w:pPr>
      <w:del w:id="3284" w:author="Huy Duc. Nguyen" w:date="2017-08-29T15:51:00Z">
        <w:r w:rsidDel="00AE6916">
          <w:delText>Tabl</w:delText>
        </w:r>
        <w:r w:rsidRPr="00BB3A0B" w:rsidDel="00AE6916">
          <w:delText xml:space="preserve">e </w:delText>
        </w:r>
        <w:r w:rsidRPr="00BB3A0B" w:rsidDel="00AE6916">
          <w:fldChar w:fldCharType="begin"/>
        </w:r>
        <w:r w:rsidRPr="00BB3A0B" w:rsidDel="00AE6916">
          <w:delInstrText xml:space="preserve"> STYLEREF 1 \s </w:delInstrText>
        </w:r>
        <w:r w:rsidRPr="00BB3A0B" w:rsidDel="00AE6916">
          <w:fldChar w:fldCharType="separate"/>
        </w:r>
        <w:r w:rsidR="003B19D6" w:rsidDel="00AE6916">
          <w:rPr>
            <w:noProof/>
          </w:rPr>
          <w:delText>4</w:delText>
        </w:r>
        <w:r w:rsidRPr="00BB3A0B" w:rsidDel="00AE6916">
          <w:fldChar w:fldCharType="end"/>
        </w:r>
        <w:r w:rsidRPr="00BB3A0B" w:rsidDel="00AE6916">
          <w:noBreakHyphen/>
        </w:r>
        <w:r w:rsidRPr="00BB3A0B" w:rsidDel="00AE6916">
          <w:fldChar w:fldCharType="begin"/>
        </w:r>
        <w:r w:rsidRPr="00BB3A0B" w:rsidDel="00AE6916">
          <w:delInstrText xml:space="preserve"> SEQ Table \* ARABIC \s 1 </w:delInstrText>
        </w:r>
        <w:r w:rsidRPr="00BB3A0B" w:rsidDel="00AE6916">
          <w:fldChar w:fldCharType="separate"/>
        </w:r>
        <w:r w:rsidR="003B19D6" w:rsidDel="00AE6916">
          <w:rPr>
            <w:noProof/>
          </w:rPr>
          <w:delText>3</w:delText>
        </w:r>
        <w:r w:rsidRPr="00BB3A0B" w:rsidDel="00AE6916">
          <w:fldChar w:fldCharType="end"/>
        </w:r>
        <w:r w:rsidRPr="001F386E" w:rsidDel="00AE6916">
          <w:rPr>
            <w:rFonts w:hint="eastAsia"/>
            <w:lang w:eastAsia="ja-JP"/>
          </w:rPr>
          <w:delText xml:space="preserve">: </w:delText>
        </w:r>
        <w:r w:rsidR="00E64566" w:rsidRPr="00833211" w:rsidDel="00AE6916">
          <w:rPr>
            <w:lang w:eastAsia="ja-JP"/>
          </w:rPr>
          <w:delText>HMI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Del="00AE6916" w:rsidTr="006F2B86">
        <w:trPr>
          <w:trHeight w:val="75"/>
          <w:del w:id="3285" w:author="Huy Duc. Nguyen" w:date="2017-08-29T15:51:00Z"/>
        </w:trPr>
        <w:tc>
          <w:tcPr>
            <w:tcW w:w="195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286" w:author="Huy Duc. Nguyen" w:date="2017-08-29T15:51:00Z"/>
                <w:sz w:val="18"/>
                <w:szCs w:val="18"/>
              </w:rPr>
            </w:pPr>
            <w:del w:id="3287"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288" w:author="Huy Duc. Nguyen" w:date="2017-08-29T15:51:00Z"/>
                <w:sz w:val="18"/>
                <w:szCs w:val="18"/>
              </w:rPr>
            </w:pPr>
            <w:del w:id="3289" w:author="Huy Duc. Nguyen" w:date="2017-08-29T15:51:00Z">
              <w:r w:rsidRPr="008D2250" w:rsidDel="00AE6916">
                <w:rPr>
                  <w:b/>
                  <w:bCs/>
                  <w:sz w:val="18"/>
                  <w:szCs w:val="18"/>
                </w:rPr>
                <w:delText>Description</w:delText>
              </w:r>
            </w:del>
          </w:p>
        </w:tc>
      </w:tr>
      <w:tr w:rsidR="00E64566" w:rsidDel="00AE6916" w:rsidTr="006F2B86">
        <w:trPr>
          <w:trHeight w:val="365"/>
          <w:del w:id="3290" w:author="Huy Duc. Nguyen" w:date="2017-08-29T15:51:00Z"/>
        </w:trPr>
        <w:tc>
          <w:tcPr>
            <w:tcW w:w="1951" w:type="dxa"/>
            <w:tcBorders>
              <w:top w:val="single" w:sz="12" w:space="0" w:color="auto"/>
            </w:tcBorders>
          </w:tcPr>
          <w:p w:rsidR="00E64566" w:rsidRPr="008D2250" w:rsidDel="00AE6916" w:rsidRDefault="00E64566" w:rsidP="006F2B86">
            <w:pPr>
              <w:pStyle w:val="Default"/>
              <w:rPr>
                <w:del w:id="3291" w:author="Huy Duc. Nguyen" w:date="2017-08-29T15:51:00Z"/>
                <w:sz w:val="18"/>
                <w:szCs w:val="18"/>
              </w:rPr>
            </w:pPr>
            <w:del w:id="3292" w:author="Huy Duc. Nguyen" w:date="2017-08-29T15:51:00Z">
              <w:r w:rsidRPr="00E64566" w:rsidDel="00AE6916">
                <w:rPr>
                  <w:sz w:val="18"/>
                  <w:szCs w:val="18"/>
                </w:rPr>
                <w:delText>Application</w:delText>
              </w:r>
            </w:del>
          </w:p>
        </w:tc>
        <w:tc>
          <w:tcPr>
            <w:tcW w:w="7371" w:type="dxa"/>
            <w:tcBorders>
              <w:top w:val="single" w:sz="12" w:space="0" w:color="auto"/>
            </w:tcBorders>
          </w:tcPr>
          <w:p w:rsidR="00E64566" w:rsidRPr="006A20AA" w:rsidDel="00AE6916" w:rsidRDefault="00E64566" w:rsidP="00E64566">
            <w:pPr>
              <w:pStyle w:val="Default"/>
              <w:numPr>
                <w:ilvl w:val="0"/>
                <w:numId w:val="130"/>
              </w:numPr>
              <w:rPr>
                <w:del w:id="3293" w:author="Huy Duc. Nguyen" w:date="2017-08-29T15:51:00Z"/>
                <w:sz w:val="18"/>
                <w:szCs w:val="18"/>
              </w:rPr>
            </w:pPr>
            <w:del w:id="3294" w:author="Huy Duc. Nguyen" w:date="2017-08-29T15:51:00Z">
              <w:r w:rsidRPr="00E64566" w:rsidDel="00AE6916">
                <w:rPr>
                  <w:sz w:val="18"/>
                  <w:szCs w:val="18"/>
                </w:rPr>
                <w:delText>Imagination SDK Coverflow</w:delText>
              </w:r>
            </w:del>
          </w:p>
          <w:p w:rsidR="00E64566" w:rsidRPr="00F4689C" w:rsidDel="00AE6916" w:rsidRDefault="00E64566" w:rsidP="00E64566">
            <w:pPr>
              <w:pStyle w:val="Default"/>
              <w:numPr>
                <w:ilvl w:val="0"/>
                <w:numId w:val="130"/>
              </w:numPr>
              <w:rPr>
                <w:del w:id="3295" w:author="Huy Duc. Nguyen" w:date="2017-08-29T15:51:00Z"/>
                <w:sz w:val="18"/>
                <w:szCs w:val="18"/>
              </w:rPr>
            </w:pPr>
            <w:del w:id="3296" w:author="Huy Duc. Nguyen" w:date="2017-08-29T15:51:00Z">
              <w:r w:rsidRPr="00E64566" w:rsidDel="00AE6916">
                <w:rPr>
                  <w:sz w:val="18"/>
                  <w:szCs w:val="18"/>
                </w:rPr>
                <w:delText>OpenGL ES 3.1 application</w:delText>
              </w:r>
            </w:del>
          </w:p>
        </w:tc>
      </w:tr>
      <w:tr w:rsidR="00E64566" w:rsidDel="00AE6916" w:rsidTr="006F2B86">
        <w:trPr>
          <w:trHeight w:val="198"/>
          <w:del w:id="3297" w:author="Huy Duc. Nguyen" w:date="2017-08-29T15:51:00Z"/>
        </w:trPr>
        <w:tc>
          <w:tcPr>
            <w:tcW w:w="1951" w:type="dxa"/>
          </w:tcPr>
          <w:p w:rsidR="00E64566" w:rsidRPr="008D2250" w:rsidDel="00AE6916" w:rsidRDefault="00E64566" w:rsidP="006F2B86">
            <w:pPr>
              <w:pStyle w:val="Default"/>
              <w:rPr>
                <w:del w:id="3298" w:author="Huy Duc. Nguyen" w:date="2017-08-29T15:51:00Z"/>
                <w:sz w:val="18"/>
                <w:szCs w:val="18"/>
              </w:rPr>
            </w:pPr>
            <w:del w:id="3299"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E64566" w:rsidRPr="008D2250" w:rsidDel="00AE6916" w:rsidRDefault="00E64566" w:rsidP="006F2B86">
            <w:pPr>
              <w:pStyle w:val="Default"/>
              <w:numPr>
                <w:ilvl w:val="0"/>
                <w:numId w:val="130"/>
              </w:numPr>
              <w:rPr>
                <w:del w:id="3300" w:author="Huy Duc. Nguyen" w:date="2017-08-29T15:51:00Z"/>
                <w:sz w:val="18"/>
                <w:szCs w:val="18"/>
              </w:rPr>
            </w:pPr>
            <w:del w:id="3301" w:author="Huy Duc. Nguyen" w:date="2017-08-29T15:51:00Z">
              <w:r w:rsidRPr="006A20AA" w:rsidDel="00AE6916">
                <w:rPr>
                  <w:sz w:val="18"/>
                  <w:szCs w:val="18"/>
                </w:rPr>
                <w:delText>1920x720</w:delText>
              </w:r>
            </w:del>
          </w:p>
        </w:tc>
      </w:tr>
    </w:tbl>
    <w:p w:rsidR="007C2651" w:rsidDel="00AE6916" w:rsidRDefault="007C2651">
      <w:pPr>
        <w:rPr>
          <w:del w:id="3302" w:author="Huy Duc. Nguyen" w:date="2017-08-29T15:51:00Z"/>
          <w:lang w:eastAsia="ja-JP"/>
        </w:rPr>
      </w:pPr>
    </w:p>
    <w:p w:rsidR="00F30909" w:rsidDel="00AE6916" w:rsidRDefault="00F30909">
      <w:pPr>
        <w:rPr>
          <w:del w:id="3303" w:author="Huy Duc. Nguyen" w:date="2017-08-29T15:51:00Z"/>
          <w:lang w:eastAsia="ja-JP"/>
        </w:rPr>
      </w:pPr>
    </w:p>
    <w:p w:rsidR="00054C1C" w:rsidDel="00AE6916" w:rsidRDefault="00E64566" w:rsidP="00393C1B">
      <w:pPr>
        <w:rPr>
          <w:del w:id="3304" w:author="Huy Duc. Nguyen" w:date="2017-08-29T15:51:00Z"/>
          <w:lang w:eastAsia="ja-JP"/>
        </w:rPr>
      </w:pPr>
      <w:del w:id="3305" w:author="Huy Duc. Nguyen" w:date="2017-08-29T15:51:00Z">
        <w:r w:rsidDel="00AE6916">
          <w:rPr>
            <w:lang w:eastAsia="ja-JP"/>
          </w:rPr>
          <w:br w:type="page"/>
        </w:r>
      </w:del>
    </w:p>
    <w:p w:rsidR="00C370D6" w:rsidRPr="006E4480" w:rsidDel="00AE6916" w:rsidRDefault="00F15C47" w:rsidP="006C109A">
      <w:pPr>
        <w:pStyle w:val="Heading3"/>
        <w:rPr>
          <w:del w:id="3306" w:author="Huy Duc. Nguyen" w:date="2017-08-29T15:51:00Z"/>
        </w:rPr>
      </w:pPr>
      <w:bookmarkStart w:id="3307" w:name="_Toc472693288"/>
      <w:bookmarkStart w:id="3308" w:name="_Toc472694245"/>
      <w:bookmarkStart w:id="3309" w:name="_Toc474359497"/>
      <w:bookmarkStart w:id="3310" w:name="_Toc491775576"/>
      <w:bookmarkEnd w:id="3307"/>
      <w:bookmarkEnd w:id="3308"/>
      <w:del w:id="3311" w:author="Huy Duc. Nguyen" w:date="2017-08-29T15:51:00Z">
        <w:r w:rsidRPr="006E4480" w:rsidDel="00AE6916">
          <w:delText>Back monitor</w:delText>
        </w:r>
        <w:bookmarkEnd w:id="3309"/>
        <w:bookmarkEnd w:id="3310"/>
      </w:del>
    </w:p>
    <w:p w:rsidR="00054C1C" w:rsidDel="00AE6916" w:rsidRDefault="006C70A4">
      <w:pPr>
        <w:pStyle w:val="CETextBody"/>
        <w:rPr>
          <w:del w:id="3312" w:author="Huy Duc. Nguyen" w:date="2017-08-29T15:51:00Z"/>
          <w:lang w:eastAsia="ja-JP"/>
        </w:rPr>
      </w:pPr>
      <w:del w:id="3313"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Back monitor</w:delText>
        </w:r>
        <w:r w:rsidRPr="006C70A4" w:rsidDel="00AE6916">
          <w:rPr>
            <w:lang w:eastAsia="ja-JP"/>
          </w:rPr>
          <w:delText>.</w:delText>
        </w:r>
      </w:del>
    </w:p>
    <w:p w:rsidR="00D514A5" w:rsidDel="00AE6916" w:rsidRDefault="00E931C8" w:rsidP="00393C1B">
      <w:pPr>
        <w:pStyle w:val="CETextBody"/>
        <w:jc w:val="center"/>
        <w:rPr>
          <w:del w:id="3314" w:author="Huy Duc. Nguyen" w:date="2017-08-29T15:51:00Z"/>
          <w:lang w:eastAsia="ja-JP"/>
        </w:rPr>
      </w:pPr>
      <w:del w:id="3315" w:author="Huy Duc. Nguyen" w:date="2017-08-29T15:51:00Z">
        <w:r w:rsidDel="00AE6916">
          <w:rPr>
            <w:noProof/>
            <w:lang w:val="en-US"/>
          </w:rPr>
          <w:drawing>
            <wp:inline distT="0" distB="0" distL="0" distR="0" wp14:anchorId="7A309565" wp14:editId="34E03A01">
              <wp:extent cx="2808514" cy="204668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del>
    </w:p>
    <w:p w:rsidR="00F16E3F" w:rsidDel="00AE6916" w:rsidRDefault="00F16E3F" w:rsidP="00F16E3F">
      <w:pPr>
        <w:pStyle w:val="Caption"/>
        <w:rPr>
          <w:del w:id="3316" w:author="Huy Duc. Nguyen" w:date="2017-08-29T15:51:00Z"/>
          <w:lang w:eastAsia="ja-JP"/>
        </w:rPr>
      </w:pPr>
      <w:del w:id="3317" w:author="Huy Duc. Nguyen" w:date="2017-08-29T15:51:00Z">
        <w:r w:rsidDel="00AE6916">
          <w:rPr>
            <w:lang w:eastAsia="ja-JP"/>
          </w:rPr>
          <w:delText xml:space="preserve">Figure </w:delText>
        </w:r>
        <w:r w:rsidR="00D11A9A" w:rsidDel="00AE6916">
          <w:rPr>
            <w:b w:val="0"/>
            <w:lang w:eastAsia="ja-JP"/>
          </w:rPr>
          <w:fldChar w:fldCharType="begin"/>
        </w:r>
        <w:r w:rsidR="00D11A9A" w:rsidDel="00AE6916">
          <w:rPr>
            <w:lang w:eastAsia="ja-JP"/>
          </w:rPr>
          <w:delInstrText xml:space="preserve"> STYLEREF 1 \s </w:delInstrText>
        </w:r>
        <w:r w:rsidR="00D11A9A" w:rsidDel="00AE6916">
          <w:rPr>
            <w:b w:val="0"/>
            <w:lang w:eastAsia="ja-JP"/>
          </w:rPr>
          <w:fldChar w:fldCharType="separate"/>
        </w:r>
        <w:r w:rsidR="003B19D6" w:rsidDel="00AE6916">
          <w:rPr>
            <w:noProof/>
            <w:lang w:eastAsia="ja-JP"/>
          </w:rPr>
          <w:delText>4</w:delText>
        </w:r>
        <w:r w:rsidR="00D11A9A" w:rsidDel="00AE6916">
          <w:rPr>
            <w:b w:val="0"/>
            <w:lang w:eastAsia="ja-JP"/>
          </w:rPr>
          <w:fldChar w:fldCharType="end"/>
        </w:r>
        <w:r w:rsidR="00D11A9A" w:rsidDel="00AE6916">
          <w:rPr>
            <w:lang w:eastAsia="ja-JP"/>
          </w:rPr>
          <w:noBreakHyphen/>
        </w:r>
        <w:r w:rsidR="00D11A9A" w:rsidDel="00AE6916">
          <w:rPr>
            <w:b w:val="0"/>
            <w:lang w:eastAsia="ja-JP"/>
          </w:rPr>
          <w:fldChar w:fldCharType="begin"/>
        </w:r>
        <w:r w:rsidR="00D11A9A" w:rsidDel="00AE6916">
          <w:rPr>
            <w:lang w:eastAsia="ja-JP"/>
          </w:rPr>
          <w:delInstrText xml:space="preserve"> SEQ Figure \* ARABIC \s 1 </w:delInstrText>
        </w:r>
        <w:r w:rsidR="00D11A9A" w:rsidDel="00AE6916">
          <w:rPr>
            <w:b w:val="0"/>
            <w:lang w:eastAsia="ja-JP"/>
          </w:rPr>
          <w:fldChar w:fldCharType="separate"/>
        </w:r>
        <w:r w:rsidR="003B19D6" w:rsidDel="00AE6916">
          <w:rPr>
            <w:noProof/>
            <w:lang w:eastAsia="ja-JP"/>
          </w:rPr>
          <w:delText>4</w:delText>
        </w:r>
        <w:r w:rsidR="00D11A9A" w:rsidDel="00AE6916">
          <w:rPr>
            <w:b w:val="0"/>
            <w:lang w:eastAsia="ja-JP"/>
          </w:rPr>
          <w:fldChar w:fldCharType="end"/>
        </w:r>
        <w:r w:rsidDel="00AE6916">
          <w:rPr>
            <w:rFonts w:hint="eastAsia"/>
            <w:lang w:eastAsia="ja-JP"/>
          </w:rPr>
          <w:delText xml:space="preserve">: </w:delText>
        </w:r>
        <w:r w:rsidRPr="00F16E3F" w:rsidDel="00AE6916">
          <w:rPr>
            <w:lang w:eastAsia="ja-JP"/>
          </w:rPr>
          <w:delText>Image of Back monitor</w:delText>
        </w:r>
      </w:del>
    </w:p>
    <w:p w:rsidR="007A50EA" w:rsidDel="00AE6916" w:rsidRDefault="007A50EA">
      <w:pPr>
        <w:pStyle w:val="CETextBody"/>
        <w:rPr>
          <w:del w:id="3318" w:author="Huy Duc. Nguyen" w:date="2017-08-29T15:51:00Z"/>
          <w:i/>
          <w:lang w:eastAsia="ja-JP"/>
        </w:rPr>
      </w:pPr>
    </w:p>
    <w:p w:rsidR="00E64566" w:rsidDel="00AE6916" w:rsidRDefault="00E64566" w:rsidP="00E64566">
      <w:pPr>
        <w:pStyle w:val="CETextBody"/>
        <w:rPr>
          <w:del w:id="3319" w:author="Huy Duc. Nguyen" w:date="2017-08-29T15:51:00Z"/>
          <w:lang w:eastAsia="ja-JP"/>
        </w:rPr>
      </w:pPr>
      <w:del w:id="3320" w:author="Huy Duc. Nguyen" w:date="2017-08-29T15:51:00Z">
        <w:r w:rsidRPr="00AE4C06" w:rsidDel="00AE6916">
          <w:rPr>
            <w:lang w:eastAsia="ja-JP"/>
          </w:rPr>
          <w:delText xml:space="preserve">The following table shows the </w:delText>
        </w:r>
        <w:r w:rsidRPr="006E4480" w:rsidDel="00AE6916">
          <w:delText>Back monitor</w:delText>
        </w:r>
        <w:r w:rsidRPr="00AE4C06" w:rsidDel="00AE6916">
          <w:rPr>
            <w:lang w:eastAsia="ja-JP"/>
          </w:rPr>
          <w:delText xml:space="preserve"> features.</w:delText>
        </w:r>
      </w:del>
    </w:p>
    <w:p w:rsidR="00E64566" w:rsidRPr="00F4689C" w:rsidDel="00AE6916" w:rsidRDefault="00E64566" w:rsidP="00E64566">
      <w:pPr>
        <w:pStyle w:val="CETextBody"/>
        <w:rPr>
          <w:del w:id="3321" w:author="Huy Duc. Nguyen" w:date="2017-08-29T15:51:00Z"/>
          <w:lang w:eastAsia="ja-JP"/>
        </w:rPr>
      </w:pPr>
    </w:p>
    <w:p w:rsidR="00E64566" w:rsidRPr="00833211" w:rsidDel="00AE6916" w:rsidRDefault="00833211" w:rsidP="00B43823">
      <w:pPr>
        <w:pStyle w:val="Caption"/>
        <w:rPr>
          <w:del w:id="3322" w:author="Huy Duc. Nguyen" w:date="2017-08-29T15:51:00Z"/>
          <w:lang w:eastAsia="ja-JP"/>
        </w:rPr>
      </w:pPr>
      <w:del w:id="3323" w:author="Huy Duc. Nguyen" w:date="2017-08-29T15:51:00Z">
        <w:r w:rsidDel="00AE6916">
          <w:delText>Tabl</w:delText>
        </w:r>
        <w:r w:rsidRPr="00BB3A0B" w:rsidDel="00AE6916">
          <w:delText xml:space="preserve">e </w:delText>
        </w:r>
        <w:r w:rsidRPr="00BB3A0B" w:rsidDel="00AE6916">
          <w:rPr>
            <w:b w:val="0"/>
          </w:rPr>
          <w:fldChar w:fldCharType="begin"/>
        </w:r>
        <w:r w:rsidRPr="00BB3A0B" w:rsidDel="00AE6916">
          <w:delInstrText xml:space="preserve"> STYLEREF 1 \s </w:delInstrText>
        </w:r>
        <w:r w:rsidRPr="00BB3A0B" w:rsidDel="00AE6916">
          <w:rPr>
            <w:b w:val="0"/>
          </w:rPr>
          <w:fldChar w:fldCharType="separate"/>
        </w:r>
        <w:r w:rsidR="003B19D6" w:rsidDel="00AE6916">
          <w:rPr>
            <w:noProof/>
          </w:rPr>
          <w:delText>4</w:delText>
        </w:r>
        <w:r w:rsidRPr="00BB3A0B" w:rsidDel="00AE6916">
          <w:rPr>
            <w:b w:val="0"/>
          </w:rPr>
          <w:fldChar w:fldCharType="end"/>
        </w:r>
        <w:r w:rsidRPr="00BB3A0B" w:rsidDel="00AE6916">
          <w:noBreakHyphen/>
        </w:r>
        <w:r w:rsidRPr="00BB3A0B" w:rsidDel="00AE6916">
          <w:rPr>
            <w:b w:val="0"/>
          </w:rPr>
          <w:fldChar w:fldCharType="begin"/>
        </w:r>
        <w:r w:rsidRPr="00BB3A0B" w:rsidDel="00AE6916">
          <w:delInstrText xml:space="preserve"> SEQ Table \* ARABIC \s 1 </w:delInstrText>
        </w:r>
        <w:r w:rsidRPr="00BB3A0B" w:rsidDel="00AE6916">
          <w:rPr>
            <w:b w:val="0"/>
          </w:rPr>
          <w:fldChar w:fldCharType="separate"/>
        </w:r>
        <w:r w:rsidR="003B19D6" w:rsidDel="00AE6916">
          <w:rPr>
            <w:noProof/>
          </w:rPr>
          <w:delText>4</w:delText>
        </w:r>
        <w:r w:rsidRPr="00BB3A0B" w:rsidDel="00AE6916">
          <w:rPr>
            <w:b w:val="0"/>
          </w:rPr>
          <w:fldChar w:fldCharType="end"/>
        </w:r>
        <w:r w:rsidRPr="001F386E" w:rsidDel="00AE6916">
          <w:rPr>
            <w:rFonts w:hint="eastAsia"/>
            <w:lang w:eastAsia="ja-JP"/>
          </w:rPr>
          <w:delText xml:space="preserve">: </w:delText>
        </w:r>
        <w:r w:rsidR="00E64566" w:rsidRPr="00833211" w:rsidDel="00AE6916">
          <w:rPr>
            <w:lang w:eastAsia="ja-JP"/>
          </w:rPr>
          <w:delText>Back monitor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64566" w:rsidDel="00AE6916" w:rsidTr="006F2B86">
        <w:trPr>
          <w:trHeight w:val="75"/>
          <w:del w:id="3324" w:author="Huy Duc. Nguyen" w:date="2017-08-29T15:51:00Z"/>
        </w:trPr>
        <w:tc>
          <w:tcPr>
            <w:tcW w:w="195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25" w:author="Huy Duc. Nguyen" w:date="2017-08-29T15:51:00Z"/>
                <w:sz w:val="18"/>
                <w:szCs w:val="18"/>
              </w:rPr>
            </w:pPr>
            <w:del w:id="3326"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E64566" w:rsidRPr="008D2250" w:rsidDel="00AE6916" w:rsidRDefault="00E64566" w:rsidP="006F2B86">
            <w:pPr>
              <w:pStyle w:val="Default"/>
              <w:rPr>
                <w:del w:id="3327" w:author="Huy Duc. Nguyen" w:date="2017-08-29T15:51:00Z"/>
                <w:sz w:val="18"/>
                <w:szCs w:val="18"/>
              </w:rPr>
            </w:pPr>
            <w:del w:id="3328" w:author="Huy Duc. Nguyen" w:date="2017-08-29T15:51:00Z">
              <w:r w:rsidRPr="008D2250" w:rsidDel="00AE6916">
                <w:rPr>
                  <w:b/>
                  <w:bCs/>
                  <w:sz w:val="18"/>
                  <w:szCs w:val="18"/>
                </w:rPr>
                <w:delText>Description</w:delText>
              </w:r>
            </w:del>
          </w:p>
        </w:tc>
      </w:tr>
      <w:tr w:rsidR="00971B52" w:rsidDel="00AE6916" w:rsidTr="00393C1B">
        <w:trPr>
          <w:trHeight w:val="242"/>
          <w:del w:id="3329" w:author="Huy Duc. Nguyen" w:date="2017-08-29T15:51:00Z"/>
        </w:trPr>
        <w:tc>
          <w:tcPr>
            <w:tcW w:w="1951" w:type="dxa"/>
            <w:tcBorders>
              <w:top w:val="single" w:sz="12" w:space="0" w:color="auto"/>
            </w:tcBorders>
          </w:tcPr>
          <w:p w:rsidR="00971B52" w:rsidRPr="008D2250" w:rsidDel="00AE6916" w:rsidRDefault="00971B52" w:rsidP="006F2B86">
            <w:pPr>
              <w:pStyle w:val="Default"/>
              <w:rPr>
                <w:del w:id="3330" w:author="Huy Duc. Nguyen" w:date="2017-08-29T15:51:00Z"/>
                <w:sz w:val="18"/>
                <w:szCs w:val="18"/>
              </w:rPr>
            </w:pPr>
            <w:del w:id="3331" w:author="Huy Duc. Nguyen" w:date="2017-08-29T15:51:00Z">
              <w:r w:rsidRPr="00E64566" w:rsidDel="00AE6916">
                <w:rPr>
                  <w:sz w:val="18"/>
                  <w:szCs w:val="18"/>
                </w:rPr>
                <w:delText>Application</w:delText>
              </w:r>
            </w:del>
          </w:p>
        </w:tc>
        <w:tc>
          <w:tcPr>
            <w:tcW w:w="7371" w:type="dxa"/>
            <w:tcBorders>
              <w:top w:val="single" w:sz="12" w:space="0" w:color="auto"/>
            </w:tcBorders>
          </w:tcPr>
          <w:p w:rsidR="00103B63" w:rsidRPr="00EF5917" w:rsidDel="00AE6916" w:rsidRDefault="000D32C9" w:rsidP="00EF5917">
            <w:pPr>
              <w:pStyle w:val="Default"/>
              <w:numPr>
                <w:ilvl w:val="0"/>
                <w:numId w:val="130"/>
              </w:numPr>
              <w:rPr>
                <w:del w:id="3332" w:author="Huy Duc. Nguyen" w:date="2017-08-29T15:51:00Z"/>
                <w:sz w:val="18"/>
                <w:szCs w:val="18"/>
              </w:rPr>
            </w:pPr>
            <w:del w:id="3333" w:author="Huy Duc. Nguyen" w:date="2017-08-29T15:51:00Z">
              <w:r w:rsidDel="00AE6916">
                <w:rPr>
                  <w:rFonts w:hint="eastAsia"/>
                  <w:sz w:val="18"/>
                  <w:szCs w:val="18"/>
                </w:rPr>
                <w:delText xml:space="preserve">NTSC </w:delText>
              </w:r>
              <w:r w:rsidR="00CE480D" w:rsidDel="00AE6916">
                <w:rPr>
                  <w:sz w:val="18"/>
                  <w:szCs w:val="18"/>
                </w:rPr>
                <w:delText xml:space="preserve">Camera application </w:delText>
              </w:r>
              <w:r w:rsidR="00CA4AFA" w:rsidDel="00AE6916">
                <w:rPr>
                  <w:sz w:val="18"/>
                  <w:szCs w:val="18"/>
                </w:rPr>
                <w:delText xml:space="preserve">on </w:delText>
              </w:r>
              <w:r w:rsidR="0007020B" w:rsidRPr="00393C1B" w:rsidDel="00AE6916">
                <w:rPr>
                  <w:sz w:val="18"/>
                  <w:szCs w:val="18"/>
                </w:rPr>
                <w:delText>Gstreamer</w:delText>
              </w:r>
            </w:del>
          </w:p>
        </w:tc>
      </w:tr>
      <w:tr w:rsidR="00971B52" w:rsidDel="00AE6916" w:rsidTr="006F2B86">
        <w:trPr>
          <w:trHeight w:val="198"/>
          <w:del w:id="3334" w:author="Huy Duc. Nguyen" w:date="2017-08-29T15:51:00Z"/>
        </w:trPr>
        <w:tc>
          <w:tcPr>
            <w:tcW w:w="1951" w:type="dxa"/>
          </w:tcPr>
          <w:p w:rsidR="00971B52" w:rsidRPr="008D2250" w:rsidDel="00AE6916" w:rsidRDefault="0007020B" w:rsidP="006F2B86">
            <w:pPr>
              <w:pStyle w:val="Default"/>
              <w:rPr>
                <w:del w:id="3335" w:author="Huy Duc. Nguyen" w:date="2017-08-29T15:51:00Z"/>
                <w:sz w:val="18"/>
                <w:szCs w:val="18"/>
              </w:rPr>
            </w:pPr>
            <w:del w:id="3336" w:author="Huy Duc. Nguyen" w:date="2017-08-29T15:51:00Z">
              <w:r w:rsidDel="00AE6916">
                <w:rPr>
                  <w:rFonts w:hint="eastAsia"/>
                  <w:sz w:val="18"/>
                  <w:szCs w:val="18"/>
                </w:rPr>
                <w:delText>Frame per second</w:delText>
              </w:r>
            </w:del>
          </w:p>
        </w:tc>
        <w:tc>
          <w:tcPr>
            <w:tcW w:w="7371" w:type="dxa"/>
          </w:tcPr>
          <w:p w:rsidR="00971B52" w:rsidRPr="0007020B" w:rsidDel="00AE6916" w:rsidRDefault="0007020B" w:rsidP="006F2B86">
            <w:pPr>
              <w:pStyle w:val="Default"/>
              <w:numPr>
                <w:ilvl w:val="0"/>
                <w:numId w:val="130"/>
              </w:numPr>
              <w:rPr>
                <w:del w:id="3337" w:author="Huy Duc. Nguyen" w:date="2017-08-29T15:51:00Z"/>
                <w:sz w:val="18"/>
                <w:szCs w:val="18"/>
              </w:rPr>
            </w:pPr>
            <w:del w:id="3338" w:author="Huy Duc. Nguyen" w:date="2017-08-29T15:51:00Z">
              <w:r w:rsidDel="00AE6916">
                <w:rPr>
                  <w:rFonts w:hint="eastAsia"/>
                  <w:sz w:val="18"/>
                  <w:szCs w:val="18"/>
                </w:rPr>
                <w:delText>30</w:delText>
              </w:r>
            </w:del>
          </w:p>
        </w:tc>
      </w:tr>
      <w:tr w:rsidR="00971B52" w:rsidDel="00AE6916" w:rsidTr="006F2B86">
        <w:trPr>
          <w:trHeight w:val="198"/>
          <w:del w:id="3339" w:author="Huy Duc. Nguyen" w:date="2017-08-29T15:51:00Z"/>
        </w:trPr>
        <w:tc>
          <w:tcPr>
            <w:tcW w:w="1951" w:type="dxa"/>
          </w:tcPr>
          <w:p w:rsidR="00971B52" w:rsidRPr="008D2250" w:rsidDel="00AE6916" w:rsidRDefault="00971B52" w:rsidP="006F2B86">
            <w:pPr>
              <w:pStyle w:val="Default"/>
              <w:rPr>
                <w:del w:id="3340" w:author="Huy Duc. Nguyen" w:date="2017-08-29T15:51:00Z"/>
                <w:sz w:val="18"/>
                <w:szCs w:val="18"/>
              </w:rPr>
            </w:pPr>
            <w:del w:id="3341"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971B52" w:rsidRPr="00393C1B" w:rsidDel="00AE6916" w:rsidRDefault="005F585E">
            <w:pPr>
              <w:pStyle w:val="Default"/>
              <w:numPr>
                <w:ilvl w:val="0"/>
                <w:numId w:val="130"/>
              </w:numPr>
              <w:rPr>
                <w:del w:id="3342" w:author="Huy Duc. Nguyen" w:date="2017-08-29T15:51:00Z"/>
                <w:i/>
                <w:sz w:val="18"/>
                <w:szCs w:val="18"/>
              </w:rPr>
            </w:pPr>
            <w:del w:id="3343" w:author="Huy Duc. Nguyen" w:date="2017-08-29T15:51:00Z">
              <w:r w:rsidDel="00AE6916">
                <w:rPr>
                  <w:rFonts w:hint="eastAsia"/>
                  <w:sz w:val="18"/>
                  <w:szCs w:val="18"/>
                </w:rPr>
                <w:delText>7</w:delText>
              </w:r>
              <w:r w:rsidDel="00AE6916">
                <w:rPr>
                  <w:sz w:val="18"/>
                  <w:szCs w:val="18"/>
                </w:rPr>
                <w:delText>20x</w:delText>
              </w:r>
              <w:r w:rsidDel="00AE6916">
                <w:rPr>
                  <w:rFonts w:hint="eastAsia"/>
                  <w:sz w:val="18"/>
                  <w:szCs w:val="18"/>
                </w:rPr>
                <w:delText>48</w:delText>
              </w:r>
              <w:r w:rsidRPr="00971B52" w:rsidDel="00AE6916">
                <w:rPr>
                  <w:sz w:val="18"/>
                  <w:szCs w:val="18"/>
                </w:rPr>
                <w:delText>0</w:delText>
              </w:r>
            </w:del>
          </w:p>
        </w:tc>
      </w:tr>
    </w:tbl>
    <w:p w:rsidR="00E64566" w:rsidDel="00AE6916" w:rsidRDefault="00E64566">
      <w:pPr>
        <w:rPr>
          <w:del w:id="3344" w:author="Huy Duc. Nguyen" w:date="2017-08-29T15:51:00Z"/>
          <w:lang w:eastAsia="ja-JP"/>
        </w:rPr>
      </w:pPr>
    </w:p>
    <w:p w:rsidR="00E64566" w:rsidDel="00AE6916" w:rsidRDefault="00E64566">
      <w:pPr>
        <w:rPr>
          <w:del w:id="3345" w:author="Huy Duc. Nguyen" w:date="2017-08-29T15:51:00Z"/>
          <w:lang w:eastAsia="ja-JP"/>
        </w:rPr>
      </w:pPr>
    </w:p>
    <w:p w:rsidR="007A50EA" w:rsidRPr="00393C1B" w:rsidDel="00AE6916" w:rsidRDefault="007A50EA">
      <w:pPr>
        <w:rPr>
          <w:del w:id="3346" w:author="Huy Duc. Nguyen" w:date="2017-08-29T15:51:00Z"/>
          <w:lang w:eastAsia="ja-JP"/>
        </w:rPr>
      </w:pPr>
    </w:p>
    <w:p w:rsidR="007C2651" w:rsidDel="00AE6916" w:rsidRDefault="007C2651">
      <w:pPr>
        <w:rPr>
          <w:del w:id="3347" w:author="Huy Duc. Nguyen" w:date="2017-08-29T15:51:00Z"/>
          <w:rFonts w:ascii="Arial" w:eastAsia="Arial" w:hAnsi="Arial" w:cs="Arial"/>
          <w:b/>
          <w:bCs/>
          <w:iCs/>
          <w:lang w:eastAsia="ja-JP"/>
        </w:rPr>
      </w:pPr>
      <w:del w:id="3348" w:author="Huy Duc. Nguyen" w:date="2017-08-29T15:51:00Z">
        <w:r w:rsidDel="00AE6916">
          <w:br w:type="page"/>
        </w:r>
      </w:del>
    </w:p>
    <w:p w:rsidR="00C370D6" w:rsidRPr="006E4480" w:rsidDel="00AE6916" w:rsidRDefault="001A25F8" w:rsidP="006C109A">
      <w:pPr>
        <w:pStyle w:val="Heading3"/>
        <w:rPr>
          <w:del w:id="3349" w:author="Huy Duc. Nguyen" w:date="2017-08-29T15:51:00Z"/>
        </w:rPr>
      </w:pPr>
      <w:bookmarkStart w:id="3350" w:name="_Toc491775577"/>
      <w:del w:id="3351" w:author="Huy Duc. Nguyen" w:date="2017-08-29T15:51:00Z">
        <w:r w:rsidDel="00AE6916">
          <w:delText>Video</w:delText>
        </w:r>
        <w:r w:rsidR="00721CF2" w:rsidRPr="00DF0C30" w:rsidDel="00AE6916">
          <w:delText>/Audio playback w</w:delText>
        </w:r>
        <w:r w:rsidR="00721CF2" w:rsidRPr="005A0E59" w:rsidDel="00AE6916">
          <w:delText>ith</w:delText>
        </w:r>
        <w:r w:rsidR="00C370D6" w:rsidRPr="00432E52" w:rsidDel="00AE6916">
          <w:delText xml:space="preserve"> media player</w:delText>
        </w:r>
        <w:bookmarkEnd w:id="3350"/>
      </w:del>
    </w:p>
    <w:p w:rsidR="006C70A4" w:rsidDel="00AE6916" w:rsidRDefault="006C70A4" w:rsidP="006C70A4">
      <w:pPr>
        <w:pStyle w:val="CETextBody"/>
        <w:rPr>
          <w:del w:id="3352" w:author="Huy Duc. Nguyen" w:date="2017-08-29T15:51:00Z"/>
          <w:lang w:eastAsia="ja-JP"/>
        </w:rPr>
      </w:pPr>
      <w:del w:id="3353"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w:delText>
        </w:r>
        <w:r w:rsidR="001A25F8" w:rsidDel="00AE6916">
          <w:rPr>
            <w:lang w:eastAsia="ja-JP"/>
          </w:rPr>
          <w:delText>Video</w:delText>
        </w:r>
        <w:r w:rsidRPr="006C70A4" w:rsidDel="00AE6916">
          <w:rPr>
            <w:lang w:eastAsia="ja-JP"/>
          </w:rPr>
          <w:delText>/Audio playback with media player.</w:delText>
        </w:r>
      </w:del>
    </w:p>
    <w:p w:rsidR="00721CF2" w:rsidDel="00AE6916" w:rsidRDefault="00721CF2" w:rsidP="006E4480">
      <w:pPr>
        <w:pStyle w:val="CETextBody"/>
        <w:jc w:val="center"/>
        <w:rPr>
          <w:del w:id="3354" w:author="Huy Duc. Nguyen" w:date="2017-08-29T15:51:00Z"/>
          <w:lang w:eastAsia="ja-JP"/>
        </w:rPr>
      </w:pPr>
      <w:del w:id="3355" w:author="Huy Duc. Nguyen" w:date="2017-08-29T15:51:00Z">
        <w:r w:rsidDel="00AE6916">
          <w:rPr>
            <w:noProof/>
            <w:lang w:val="en-US"/>
          </w:rPr>
          <w:drawing>
            <wp:inline distT="0" distB="0" distL="0" distR="0" wp14:anchorId="191E0B03" wp14:editId="309932FB">
              <wp:extent cx="5457825" cy="3061707"/>
              <wp:effectExtent l="0" t="0" r="0" b="5715"/>
              <wp:docPr id="15" name="図 15" descr="C:\01_work\04_SVN\030_仕様書\100_日産仮想化\000_評価仕様書\参考資料\gstre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1_work\04_SVN\030_仕様書\100_日産仮想化\000_評価仕様書\参考資料\gstream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730" cy="3072312"/>
                      </a:xfrm>
                      <a:prstGeom prst="rect">
                        <a:avLst/>
                      </a:prstGeom>
                      <a:noFill/>
                      <a:ln>
                        <a:noFill/>
                      </a:ln>
                    </pic:spPr>
                  </pic:pic>
                </a:graphicData>
              </a:graphic>
            </wp:inline>
          </w:drawing>
        </w:r>
      </w:del>
    </w:p>
    <w:p w:rsidR="00F16E3F" w:rsidDel="00AE6916" w:rsidRDefault="00F16E3F" w:rsidP="00943D14">
      <w:pPr>
        <w:pStyle w:val="Caption"/>
        <w:rPr>
          <w:del w:id="3356" w:author="Huy Duc. Nguyen" w:date="2017-08-29T15:51:00Z"/>
          <w:lang w:eastAsia="ja-JP"/>
        </w:rPr>
      </w:pPr>
      <w:del w:id="3357" w:author="Huy Duc. Nguyen" w:date="2017-08-29T15:51:00Z">
        <w:r w:rsidDel="00AE6916">
          <w:rPr>
            <w:lang w:eastAsia="ja-JP"/>
          </w:rPr>
          <w:delText xml:space="preserve">Figure </w:delText>
        </w:r>
        <w:r w:rsidR="00D11A9A" w:rsidDel="00AE6916">
          <w:rPr>
            <w:lang w:eastAsia="ja-JP"/>
          </w:rPr>
          <w:fldChar w:fldCharType="begin"/>
        </w:r>
        <w:r w:rsidR="00D11A9A" w:rsidDel="00AE6916">
          <w:rPr>
            <w:lang w:eastAsia="ja-JP"/>
          </w:rPr>
          <w:delInstrText xml:space="preserve"> STYLEREF 1 \s </w:delInstrText>
        </w:r>
        <w:r w:rsidR="00D11A9A" w:rsidDel="00AE6916">
          <w:rPr>
            <w:lang w:eastAsia="ja-JP"/>
          </w:rPr>
          <w:fldChar w:fldCharType="separate"/>
        </w:r>
        <w:r w:rsidR="003B19D6" w:rsidDel="00AE6916">
          <w:rPr>
            <w:noProof/>
            <w:lang w:eastAsia="ja-JP"/>
          </w:rPr>
          <w:delText>4</w:delText>
        </w:r>
        <w:r w:rsidR="00D11A9A" w:rsidDel="00AE6916">
          <w:rPr>
            <w:lang w:eastAsia="ja-JP"/>
          </w:rPr>
          <w:fldChar w:fldCharType="end"/>
        </w:r>
        <w:r w:rsidR="00D11A9A" w:rsidDel="00AE6916">
          <w:rPr>
            <w:lang w:eastAsia="ja-JP"/>
          </w:rPr>
          <w:noBreakHyphen/>
        </w:r>
        <w:r w:rsidR="00D11A9A" w:rsidDel="00AE6916">
          <w:rPr>
            <w:lang w:eastAsia="ja-JP"/>
          </w:rPr>
          <w:fldChar w:fldCharType="begin"/>
        </w:r>
        <w:r w:rsidR="00D11A9A" w:rsidDel="00AE6916">
          <w:rPr>
            <w:lang w:eastAsia="ja-JP"/>
          </w:rPr>
          <w:delInstrText xml:space="preserve"> SEQ Figure \* ARABIC \s 1 </w:delInstrText>
        </w:r>
        <w:r w:rsidR="00D11A9A" w:rsidDel="00AE6916">
          <w:rPr>
            <w:lang w:eastAsia="ja-JP"/>
          </w:rPr>
          <w:fldChar w:fldCharType="separate"/>
        </w:r>
        <w:r w:rsidR="003B19D6" w:rsidDel="00AE6916">
          <w:rPr>
            <w:noProof/>
            <w:lang w:eastAsia="ja-JP"/>
          </w:rPr>
          <w:delText>5</w:delText>
        </w:r>
        <w:r w:rsidR="00D11A9A" w:rsidDel="00AE6916">
          <w:rPr>
            <w:lang w:eastAsia="ja-JP"/>
          </w:rPr>
          <w:fldChar w:fldCharType="end"/>
        </w:r>
        <w:r w:rsidDel="00AE6916">
          <w:rPr>
            <w:rFonts w:hint="eastAsia"/>
            <w:lang w:eastAsia="ja-JP"/>
          </w:rPr>
          <w:delText xml:space="preserve">: </w:delText>
        </w:r>
        <w:r w:rsidRPr="00F16E3F" w:rsidDel="00AE6916">
          <w:rPr>
            <w:lang w:eastAsia="ja-JP"/>
          </w:rPr>
          <w:delText>Image of Video/Audio playback with media player</w:delText>
        </w:r>
      </w:del>
    </w:p>
    <w:p w:rsidR="007A50EA" w:rsidDel="00AE6916" w:rsidRDefault="007A50EA" w:rsidP="006C70A4">
      <w:pPr>
        <w:pStyle w:val="CETextBody"/>
        <w:rPr>
          <w:del w:id="3358" w:author="Huy Duc. Nguyen" w:date="2017-08-29T15:51:00Z"/>
          <w:i/>
          <w:lang w:eastAsia="ja-JP"/>
        </w:rPr>
      </w:pPr>
    </w:p>
    <w:p w:rsidR="00971B52" w:rsidDel="00AE6916" w:rsidRDefault="00971B52" w:rsidP="00971B52">
      <w:pPr>
        <w:pStyle w:val="CETextBody"/>
        <w:rPr>
          <w:del w:id="3359" w:author="Huy Duc. Nguyen" w:date="2017-08-29T15:51:00Z"/>
          <w:lang w:eastAsia="ja-JP"/>
        </w:rPr>
      </w:pPr>
      <w:del w:id="3360" w:author="Huy Duc. Nguyen" w:date="2017-08-29T15:51:00Z">
        <w:r w:rsidRPr="00AE4C06" w:rsidDel="00AE6916">
          <w:rPr>
            <w:lang w:eastAsia="ja-JP"/>
          </w:rPr>
          <w:delText xml:space="preserve">The following table shows the </w:delText>
        </w:r>
        <w:r w:rsidR="001A25F8" w:rsidDel="00AE6916">
          <w:rPr>
            <w:lang w:eastAsia="ja-JP"/>
          </w:rPr>
          <w:delText>Video</w:delText>
        </w:r>
        <w:r w:rsidRPr="00971B52" w:rsidDel="00AE6916">
          <w:rPr>
            <w:lang w:eastAsia="ja-JP"/>
          </w:rPr>
          <w:delText xml:space="preserve">/Audio playback with media player </w:delText>
        </w:r>
        <w:r w:rsidRPr="00AE4C06" w:rsidDel="00AE6916">
          <w:rPr>
            <w:lang w:eastAsia="ja-JP"/>
          </w:rPr>
          <w:delText>features.</w:delText>
        </w:r>
      </w:del>
    </w:p>
    <w:p w:rsidR="00971B52" w:rsidRPr="00F4689C" w:rsidDel="00AE6916" w:rsidRDefault="00971B52" w:rsidP="00971B52">
      <w:pPr>
        <w:pStyle w:val="CETextBody"/>
        <w:rPr>
          <w:del w:id="3361" w:author="Huy Duc. Nguyen" w:date="2017-08-29T15:51:00Z"/>
          <w:lang w:eastAsia="ja-JP"/>
        </w:rPr>
      </w:pPr>
    </w:p>
    <w:p w:rsidR="00971B52" w:rsidRPr="006E4480" w:rsidDel="00AE6916" w:rsidRDefault="00833211" w:rsidP="00B43823">
      <w:pPr>
        <w:pStyle w:val="Caption"/>
        <w:rPr>
          <w:del w:id="3362" w:author="Huy Duc. Nguyen" w:date="2017-08-29T15:51:00Z"/>
          <w:lang w:eastAsia="ja-JP"/>
        </w:rPr>
      </w:pPr>
      <w:del w:id="3363" w:author="Huy Duc. Nguyen" w:date="2017-08-29T15:51:00Z">
        <w:r w:rsidDel="00AE6916">
          <w:delText>Tabl</w:delText>
        </w:r>
        <w:r w:rsidRPr="00BB3A0B" w:rsidDel="00AE6916">
          <w:delText xml:space="preserve">e </w:delText>
        </w:r>
        <w:r w:rsidRPr="00BB3A0B" w:rsidDel="00AE6916">
          <w:fldChar w:fldCharType="begin"/>
        </w:r>
        <w:r w:rsidRPr="00BB3A0B" w:rsidDel="00AE6916">
          <w:delInstrText xml:space="preserve"> STYLEREF 1 \s </w:delInstrText>
        </w:r>
        <w:r w:rsidRPr="00BB3A0B" w:rsidDel="00AE6916">
          <w:fldChar w:fldCharType="separate"/>
        </w:r>
        <w:r w:rsidR="003B19D6" w:rsidDel="00AE6916">
          <w:rPr>
            <w:noProof/>
          </w:rPr>
          <w:delText>4</w:delText>
        </w:r>
        <w:r w:rsidRPr="00BB3A0B" w:rsidDel="00AE6916">
          <w:fldChar w:fldCharType="end"/>
        </w:r>
        <w:r w:rsidRPr="00BB3A0B" w:rsidDel="00AE6916">
          <w:noBreakHyphen/>
        </w:r>
        <w:r w:rsidRPr="00BB3A0B" w:rsidDel="00AE6916">
          <w:fldChar w:fldCharType="begin"/>
        </w:r>
        <w:r w:rsidRPr="00BB3A0B" w:rsidDel="00AE6916">
          <w:delInstrText xml:space="preserve"> SEQ Table \* ARABIC \s 1 </w:delInstrText>
        </w:r>
        <w:r w:rsidRPr="00BB3A0B" w:rsidDel="00AE6916">
          <w:fldChar w:fldCharType="separate"/>
        </w:r>
        <w:r w:rsidR="003B19D6" w:rsidDel="00AE6916">
          <w:rPr>
            <w:noProof/>
          </w:rPr>
          <w:delText>5</w:delText>
        </w:r>
        <w:r w:rsidRPr="00BB3A0B" w:rsidDel="00AE6916">
          <w:fldChar w:fldCharType="end"/>
        </w:r>
        <w:r w:rsidRPr="001F386E" w:rsidDel="00AE6916">
          <w:rPr>
            <w:rFonts w:hint="eastAsia"/>
            <w:lang w:eastAsia="ja-JP"/>
          </w:rPr>
          <w:delText xml:space="preserve">: </w:delText>
        </w:r>
        <w:r w:rsidR="001A25F8" w:rsidRPr="00833211" w:rsidDel="00AE6916">
          <w:rPr>
            <w:lang w:eastAsia="ja-JP"/>
          </w:rPr>
          <w:delText>Video</w:delText>
        </w:r>
        <w:r w:rsidR="00971B52" w:rsidRPr="00833211" w:rsidDel="00AE6916">
          <w:rPr>
            <w:lang w:eastAsia="ja-JP"/>
          </w:rPr>
          <w:delText>/Audio playback with media player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Del="00AE6916" w:rsidTr="006F2B86">
        <w:trPr>
          <w:trHeight w:val="75"/>
          <w:del w:id="3364" w:author="Huy Duc. Nguyen" w:date="2017-08-29T15:51:00Z"/>
        </w:trPr>
        <w:tc>
          <w:tcPr>
            <w:tcW w:w="195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365" w:author="Huy Duc. Nguyen" w:date="2017-08-29T15:51:00Z"/>
                <w:sz w:val="18"/>
                <w:szCs w:val="18"/>
              </w:rPr>
            </w:pPr>
            <w:del w:id="3366"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367" w:author="Huy Duc. Nguyen" w:date="2017-08-29T15:51:00Z"/>
                <w:sz w:val="18"/>
                <w:szCs w:val="18"/>
              </w:rPr>
            </w:pPr>
            <w:del w:id="3368" w:author="Huy Duc. Nguyen" w:date="2017-08-29T15:51:00Z">
              <w:r w:rsidRPr="008D2250" w:rsidDel="00AE6916">
                <w:rPr>
                  <w:b/>
                  <w:bCs/>
                  <w:sz w:val="18"/>
                  <w:szCs w:val="18"/>
                </w:rPr>
                <w:delText>Description</w:delText>
              </w:r>
            </w:del>
          </w:p>
        </w:tc>
      </w:tr>
      <w:tr w:rsidR="00E931C8" w:rsidDel="00AE6916" w:rsidTr="00393C1B">
        <w:trPr>
          <w:trHeight w:val="199"/>
          <w:del w:id="3369" w:author="Huy Duc. Nguyen" w:date="2017-08-29T15:51:00Z"/>
        </w:trPr>
        <w:tc>
          <w:tcPr>
            <w:tcW w:w="1951" w:type="dxa"/>
            <w:tcBorders>
              <w:top w:val="single" w:sz="12" w:space="0" w:color="auto"/>
            </w:tcBorders>
          </w:tcPr>
          <w:p w:rsidR="00E931C8" w:rsidRPr="008D2250" w:rsidDel="00AE6916" w:rsidRDefault="00E931C8" w:rsidP="006F2B86">
            <w:pPr>
              <w:pStyle w:val="Default"/>
              <w:rPr>
                <w:del w:id="3370" w:author="Huy Duc. Nguyen" w:date="2017-08-29T15:51:00Z"/>
                <w:sz w:val="18"/>
                <w:szCs w:val="18"/>
              </w:rPr>
            </w:pPr>
            <w:del w:id="3371" w:author="Huy Duc. Nguyen" w:date="2017-08-29T15:51:00Z">
              <w:r w:rsidRPr="00E64566" w:rsidDel="00AE6916">
                <w:rPr>
                  <w:sz w:val="18"/>
                  <w:szCs w:val="18"/>
                </w:rPr>
                <w:delText>Application</w:delText>
              </w:r>
            </w:del>
          </w:p>
        </w:tc>
        <w:tc>
          <w:tcPr>
            <w:tcW w:w="7371" w:type="dxa"/>
            <w:tcBorders>
              <w:top w:val="single" w:sz="12" w:space="0" w:color="auto"/>
            </w:tcBorders>
          </w:tcPr>
          <w:p w:rsidR="00E931C8" w:rsidRPr="00F4689C" w:rsidDel="00AE6916" w:rsidRDefault="00E931C8" w:rsidP="006F2B86">
            <w:pPr>
              <w:pStyle w:val="Default"/>
              <w:numPr>
                <w:ilvl w:val="0"/>
                <w:numId w:val="130"/>
              </w:numPr>
              <w:rPr>
                <w:del w:id="3372" w:author="Huy Duc. Nguyen" w:date="2017-08-29T15:51:00Z"/>
                <w:sz w:val="18"/>
                <w:szCs w:val="18"/>
              </w:rPr>
            </w:pPr>
            <w:del w:id="3373" w:author="Huy Duc. Nguyen" w:date="2017-08-29T15:51:00Z">
              <w:r w:rsidRPr="003F361F" w:rsidDel="00AE6916">
                <w:rPr>
                  <w:sz w:val="18"/>
                  <w:szCs w:val="18"/>
                </w:rPr>
                <w:delText>GStreamer</w:delText>
              </w:r>
            </w:del>
          </w:p>
        </w:tc>
      </w:tr>
      <w:tr w:rsidR="00E931C8" w:rsidDel="00AE6916" w:rsidTr="006F2B86">
        <w:trPr>
          <w:trHeight w:val="198"/>
          <w:del w:id="3374" w:author="Huy Duc. Nguyen" w:date="2017-08-29T15:51:00Z"/>
        </w:trPr>
        <w:tc>
          <w:tcPr>
            <w:tcW w:w="1951" w:type="dxa"/>
          </w:tcPr>
          <w:p w:rsidR="00E931C8" w:rsidRPr="008D2250" w:rsidDel="00AE6916" w:rsidRDefault="00E931C8" w:rsidP="006F2B86">
            <w:pPr>
              <w:pStyle w:val="Default"/>
              <w:rPr>
                <w:del w:id="3375" w:author="Huy Duc. Nguyen" w:date="2017-08-29T15:51:00Z"/>
                <w:sz w:val="18"/>
                <w:szCs w:val="18"/>
              </w:rPr>
            </w:pPr>
            <w:del w:id="3376" w:author="Huy Duc. Nguyen" w:date="2017-08-29T15:51:00Z">
              <w:r w:rsidDel="00AE6916">
                <w:rPr>
                  <w:rFonts w:hint="eastAsia"/>
                  <w:sz w:val="18"/>
                  <w:szCs w:val="18"/>
                </w:rPr>
                <w:delText>Video Codec</w:delText>
              </w:r>
            </w:del>
          </w:p>
        </w:tc>
        <w:tc>
          <w:tcPr>
            <w:tcW w:w="7371" w:type="dxa"/>
          </w:tcPr>
          <w:p w:rsidR="00E931C8" w:rsidRPr="008D2250" w:rsidDel="00AE6916" w:rsidRDefault="00E931C8" w:rsidP="006F2B86">
            <w:pPr>
              <w:pStyle w:val="Default"/>
              <w:numPr>
                <w:ilvl w:val="0"/>
                <w:numId w:val="130"/>
              </w:numPr>
              <w:rPr>
                <w:del w:id="3377" w:author="Huy Duc. Nguyen" w:date="2017-08-29T15:51:00Z"/>
                <w:sz w:val="18"/>
                <w:szCs w:val="18"/>
              </w:rPr>
            </w:pPr>
            <w:del w:id="3378" w:author="Huy Duc. Nguyen" w:date="2017-08-29T15:51:00Z">
              <w:r w:rsidDel="00AE6916">
                <w:rPr>
                  <w:rFonts w:hint="eastAsia"/>
                  <w:sz w:val="18"/>
                  <w:szCs w:val="18"/>
                </w:rPr>
                <w:delText>H.264</w:delText>
              </w:r>
            </w:del>
          </w:p>
        </w:tc>
      </w:tr>
      <w:tr w:rsidR="00E931C8" w:rsidDel="00AE6916" w:rsidTr="006F2B86">
        <w:trPr>
          <w:trHeight w:val="198"/>
          <w:del w:id="3379" w:author="Huy Duc. Nguyen" w:date="2017-08-29T15:51:00Z"/>
        </w:trPr>
        <w:tc>
          <w:tcPr>
            <w:tcW w:w="1951" w:type="dxa"/>
          </w:tcPr>
          <w:p w:rsidR="00E931C8" w:rsidRPr="008D2250" w:rsidDel="00AE6916" w:rsidRDefault="00E931C8" w:rsidP="006F2B86">
            <w:pPr>
              <w:pStyle w:val="Default"/>
              <w:rPr>
                <w:del w:id="3380" w:author="Huy Duc. Nguyen" w:date="2017-08-29T15:51:00Z"/>
                <w:sz w:val="18"/>
                <w:szCs w:val="18"/>
              </w:rPr>
            </w:pPr>
            <w:del w:id="3381" w:author="Huy Duc. Nguyen" w:date="2017-08-29T15:51:00Z">
              <w:r w:rsidDel="00AE6916">
                <w:rPr>
                  <w:rFonts w:hint="eastAsia"/>
                  <w:sz w:val="18"/>
                  <w:szCs w:val="18"/>
                </w:rPr>
                <w:delText>Frame per second</w:delText>
              </w:r>
            </w:del>
          </w:p>
        </w:tc>
        <w:tc>
          <w:tcPr>
            <w:tcW w:w="7371" w:type="dxa"/>
          </w:tcPr>
          <w:p w:rsidR="00E931C8" w:rsidRPr="008D2250" w:rsidDel="00AE6916" w:rsidRDefault="00E931C8" w:rsidP="006F2B86">
            <w:pPr>
              <w:pStyle w:val="Default"/>
              <w:numPr>
                <w:ilvl w:val="0"/>
                <w:numId w:val="130"/>
              </w:numPr>
              <w:rPr>
                <w:del w:id="3382" w:author="Huy Duc. Nguyen" w:date="2017-08-29T15:51:00Z"/>
                <w:sz w:val="18"/>
                <w:szCs w:val="18"/>
              </w:rPr>
            </w:pPr>
            <w:del w:id="3383" w:author="Huy Duc. Nguyen" w:date="2017-08-29T15:51:00Z">
              <w:r w:rsidRPr="003F361F" w:rsidDel="00AE6916">
                <w:rPr>
                  <w:sz w:val="18"/>
                  <w:szCs w:val="18"/>
                </w:rPr>
                <w:delText>Maximum 60 fps</w:delText>
              </w:r>
            </w:del>
          </w:p>
        </w:tc>
      </w:tr>
      <w:tr w:rsidR="00E931C8" w:rsidDel="00AE6916" w:rsidTr="006F2B86">
        <w:trPr>
          <w:trHeight w:val="198"/>
          <w:del w:id="3384" w:author="Huy Duc. Nguyen" w:date="2017-08-29T15:51:00Z"/>
        </w:trPr>
        <w:tc>
          <w:tcPr>
            <w:tcW w:w="1951" w:type="dxa"/>
          </w:tcPr>
          <w:p w:rsidR="00E931C8" w:rsidDel="00AE6916" w:rsidRDefault="00E931C8" w:rsidP="006F2B86">
            <w:pPr>
              <w:pStyle w:val="Default"/>
              <w:rPr>
                <w:del w:id="3385" w:author="Huy Duc. Nguyen" w:date="2017-08-29T15:51:00Z"/>
                <w:sz w:val="18"/>
                <w:szCs w:val="18"/>
              </w:rPr>
            </w:pPr>
            <w:del w:id="3386"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E931C8" w:rsidRPr="003F361F" w:rsidDel="00AE6916" w:rsidRDefault="00E931C8" w:rsidP="006F2B86">
            <w:pPr>
              <w:pStyle w:val="Default"/>
              <w:numPr>
                <w:ilvl w:val="0"/>
                <w:numId w:val="130"/>
              </w:numPr>
              <w:rPr>
                <w:del w:id="3387" w:author="Huy Duc. Nguyen" w:date="2017-08-29T15:51:00Z"/>
                <w:sz w:val="18"/>
                <w:szCs w:val="18"/>
              </w:rPr>
            </w:pPr>
            <w:del w:id="3388" w:author="Huy Duc. Nguyen" w:date="2017-08-29T15:51:00Z">
              <w:r w:rsidRPr="003F361F" w:rsidDel="00AE6916">
                <w:rPr>
                  <w:sz w:val="18"/>
                  <w:szCs w:val="18"/>
                </w:rPr>
                <w:delText>1920 x720</w:delText>
              </w:r>
            </w:del>
          </w:p>
        </w:tc>
      </w:tr>
      <w:tr w:rsidR="00494433" w:rsidDel="00AE6916" w:rsidTr="006F2B86">
        <w:trPr>
          <w:trHeight w:val="198"/>
          <w:del w:id="3389" w:author="Huy Duc. Nguyen" w:date="2017-08-29T15:51:00Z"/>
        </w:trPr>
        <w:tc>
          <w:tcPr>
            <w:tcW w:w="1951" w:type="dxa"/>
          </w:tcPr>
          <w:p w:rsidR="00494433" w:rsidDel="00AE6916" w:rsidRDefault="002033E5" w:rsidP="006F2B86">
            <w:pPr>
              <w:pStyle w:val="Default"/>
              <w:rPr>
                <w:del w:id="3390" w:author="Huy Duc. Nguyen" w:date="2017-08-29T15:51:00Z"/>
                <w:sz w:val="18"/>
                <w:szCs w:val="18"/>
              </w:rPr>
            </w:pPr>
            <w:del w:id="3391" w:author="Huy Duc. Nguyen" w:date="2017-08-29T15:51:00Z">
              <w:r w:rsidDel="00AE6916">
                <w:rPr>
                  <w:rFonts w:hint="eastAsia"/>
                  <w:color w:val="222222"/>
                  <w:sz w:val="19"/>
                  <w:szCs w:val="19"/>
                </w:rPr>
                <w:delText>M</w:delText>
              </w:r>
              <w:r w:rsidRPr="002033E5" w:rsidDel="00AE6916">
                <w:rPr>
                  <w:color w:val="222222"/>
                  <w:sz w:val="19"/>
                  <w:szCs w:val="19"/>
                </w:rPr>
                <w:delText>edia file location</w:delText>
              </w:r>
            </w:del>
          </w:p>
        </w:tc>
        <w:tc>
          <w:tcPr>
            <w:tcW w:w="7371" w:type="dxa"/>
          </w:tcPr>
          <w:p w:rsidR="00494433" w:rsidRPr="003F361F" w:rsidDel="00AE6916" w:rsidRDefault="002033E5" w:rsidP="006F2B86">
            <w:pPr>
              <w:pStyle w:val="Default"/>
              <w:numPr>
                <w:ilvl w:val="0"/>
                <w:numId w:val="130"/>
              </w:numPr>
              <w:rPr>
                <w:del w:id="3392" w:author="Huy Duc. Nguyen" w:date="2017-08-29T15:51:00Z"/>
                <w:sz w:val="18"/>
                <w:szCs w:val="18"/>
              </w:rPr>
            </w:pPr>
            <w:del w:id="3393" w:author="Huy Duc. Nguyen" w:date="2017-08-29T15:51:00Z">
              <w:r w:rsidDel="00AE6916">
                <w:rPr>
                  <w:rFonts w:hint="eastAsia"/>
                  <w:sz w:val="18"/>
                  <w:szCs w:val="18"/>
                </w:rPr>
                <w:delText>SD storage</w:delText>
              </w:r>
            </w:del>
          </w:p>
        </w:tc>
      </w:tr>
    </w:tbl>
    <w:p w:rsidR="00971B52" w:rsidDel="00AE6916" w:rsidRDefault="00971B52" w:rsidP="00971B52">
      <w:pPr>
        <w:rPr>
          <w:del w:id="3394" w:author="Huy Duc. Nguyen" w:date="2017-08-29T15:51:00Z"/>
          <w:lang w:eastAsia="ja-JP"/>
        </w:rPr>
      </w:pPr>
    </w:p>
    <w:p w:rsidR="00971B52" w:rsidDel="00AE6916" w:rsidRDefault="00971B52" w:rsidP="00971B52">
      <w:pPr>
        <w:rPr>
          <w:del w:id="3395" w:author="Huy Duc. Nguyen" w:date="2017-08-29T15:51:00Z"/>
          <w:lang w:eastAsia="ja-JP"/>
        </w:rPr>
      </w:pPr>
    </w:p>
    <w:p w:rsidR="00054C1C" w:rsidRPr="006E4480" w:rsidDel="00AE6916" w:rsidRDefault="00054C1C" w:rsidP="006E4480">
      <w:pPr>
        <w:pStyle w:val="CETextBody"/>
        <w:rPr>
          <w:del w:id="3396" w:author="Huy Duc. Nguyen" w:date="2017-08-29T15:51:00Z"/>
          <w:lang w:eastAsia="ja-JP"/>
        </w:rPr>
      </w:pPr>
    </w:p>
    <w:p w:rsidR="00370ED3" w:rsidDel="00AE6916" w:rsidRDefault="00370ED3" w:rsidP="00370ED3">
      <w:pPr>
        <w:rPr>
          <w:del w:id="3397" w:author="Huy Duc. Nguyen" w:date="2017-08-29T15:51:00Z"/>
          <w:sz w:val="22"/>
          <w:lang w:eastAsia="ja-JP"/>
        </w:rPr>
      </w:pPr>
    </w:p>
    <w:p w:rsidR="00054C1C" w:rsidDel="00AE6916" w:rsidRDefault="00054C1C">
      <w:pPr>
        <w:rPr>
          <w:del w:id="3398" w:author="Huy Duc. Nguyen" w:date="2017-08-29T15:51:00Z"/>
          <w:rFonts w:ascii="Arial" w:hAnsi="Arial" w:cs="Arial"/>
          <w:b/>
          <w:bCs/>
          <w:iCs/>
          <w:szCs w:val="28"/>
          <w:lang w:eastAsia="ja-JP"/>
        </w:rPr>
      </w:pPr>
      <w:del w:id="3399" w:author="Huy Duc. Nguyen" w:date="2017-08-29T15:51:00Z">
        <w:r w:rsidDel="00AE6916">
          <w:rPr>
            <w:lang w:eastAsia="ja-JP"/>
          </w:rPr>
          <w:br w:type="page"/>
        </w:r>
      </w:del>
    </w:p>
    <w:p w:rsidR="00370ED3" w:rsidRPr="00651005" w:rsidDel="00AE6916" w:rsidRDefault="00EA692C">
      <w:pPr>
        <w:pStyle w:val="Heading2"/>
        <w:rPr>
          <w:del w:id="3400" w:author="Huy Duc. Nguyen" w:date="2017-08-29T15:51:00Z"/>
        </w:rPr>
      </w:pPr>
      <w:bookmarkStart w:id="3401" w:name="_Toc491775578"/>
      <w:del w:id="3402" w:author="Huy Duc. Nguyen" w:date="2017-08-29T15:51:00Z">
        <w:r w:rsidDel="00AE6916">
          <w:delText>Instrument Cluster</w:delText>
        </w:r>
        <w:bookmarkEnd w:id="3401"/>
      </w:del>
    </w:p>
    <w:p w:rsidR="00054C1C" w:rsidDel="00AE6916" w:rsidRDefault="0028152B" w:rsidP="00370ED3">
      <w:pPr>
        <w:pStyle w:val="CETextBody"/>
        <w:rPr>
          <w:del w:id="3403" w:author="Huy Duc. Nguyen" w:date="2017-08-29T15:51:00Z"/>
          <w:lang w:eastAsia="ja-JP"/>
        </w:rPr>
      </w:pPr>
      <w:del w:id="3404" w:author="Huy Duc. Nguyen" w:date="2017-08-29T15:51:00Z">
        <w:r w:rsidRPr="0028152B" w:rsidDel="00AE6916">
          <w:rPr>
            <w:lang w:eastAsia="ja-JP"/>
          </w:rPr>
          <w:delText xml:space="preserve">This section describes application software for </w:delText>
        </w:r>
        <w:r w:rsidR="00EA692C" w:rsidDel="00AE6916">
          <w:rPr>
            <w:lang w:eastAsia="ja-JP"/>
          </w:rPr>
          <w:delText>Instrument Cluster</w:delText>
        </w:r>
        <w:r w:rsidRPr="0028152B" w:rsidDel="00AE6916">
          <w:rPr>
            <w:lang w:eastAsia="ja-JP"/>
          </w:rPr>
          <w:delText>.</w:delText>
        </w:r>
      </w:del>
    </w:p>
    <w:p w:rsidR="00370ED3" w:rsidDel="00AE6916" w:rsidRDefault="00370ED3" w:rsidP="00370ED3">
      <w:pPr>
        <w:pStyle w:val="CETextBody"/>
        <w:rPr>
          <w:del w:id="3405" w:author="Huy Duc. Nguyen" w:date="2017-08-29T15:51:00Z"/>
          <w:lang w:eastAsia="ja-JP"/>
        </w:rPr>
      </w:pPr>
    </w:p>
    <w:p w:rsidR="00370ED3" w:rsidRPr="00651005" w:rsidDel="00AE6916" w:rsidRDefault="00F15C47" w:rsidP="006C109A">
      <w:pPr>
        <w:pStyle w:val="Heading3"/>
        <w:rPr>
          <w:del w:id="3406" w:author="Huy Duc. Nguyen" w:date="2017-08-29T15:51:00Z"/>
        </w:rPr>
      </w:pPr>
      <w:bookmarkStart w:id="3407" w:name="_Toc472425129"/>
      <w:bookmarkStart w:id="3408" w:name="_Toc472425130"/>
      <w:bookmarkStart w:id="3409" w:name="_Toc472425131"/>
      <w:bookmarkStart w:id="3410" w:name="_Toc491775579"/>
      <w:bookmarkEnd w:id="3407"/>
      <w:bookmarkEnd w:id="3408"/>
      <w:bookmarkEnd w:id="3409"/>
      <w:del w:id="3411" w:author="Huy Duc. Nguyen" w:date="2017-08-29T15:51:00Z">
        <w:r w:rsidRPr="006E4480" w:rsidDel="00AE6916">
          <w:delText>Meter</w:delText>
        </w:r>
        <w:r w:rsidR="00C370D6" w:rsidRPr="006E4480" w:rsidDel="00AE6916">
          <w:delText xml:space="preserve"> Cluster</w:delText>
        </w:r>
        <w:bookmarkEnd w:id="3410"/>
      </w:del>
    </w:p>
    <w:p w:rsidR="006C70A4" w:rsidDel="00AE6916" w:rsidRDefault="006C70A4" w:rsidP="006C70A4">
      <w:pPr>
        <w:pStyle w:val="CETextBody"/>
        <w:rPr>
          <w:del w:id="3412" w:author="Huy Duc. Nguyen" w:date="2017-08-29T15:51:00Z"/>
          <w:lang w:eastAsia="ja-JP"/>
        </w:rPr>
      </w:pPr>
      <w:del w:id="3413" w:author="Huy Duc. Nguyen" w:date="2017-08-29T15:51:00Z">
        <w:r w:rsidDel="00AE6916">
          <w:rPr>
            <w:lang w:eastAsia="ja-JP"/>
          </w:rPr>
          <w:delText xml:space="preserve">The following </w:delText>
        </w:r>
        <w:r w:rsidDel="00AE6916">
          <w:rPr>
            <w:rFonts w:hint="eastAsia"/>
            <w:lang w:eastAsia="ja-JP"/>
          </w:rPr>
          <w:delText>figure</w:delText>
        </w:r>
        <w:r w:rsidRPr="006C70A4" w:rsidDel="00AE6916">
          <w:rPr>
            <w:lang w:eastAsia="ja-JP"/>
          </w:rPr>
          <w:delText xml:space="preserve"> shows the</w:delText>
        </w:r>
        <w:r w:rsidDel="00AE6916">
          <w:rPr>
            <w:rFonts w:hint="eastAsia"/>
            <w:lang w:eastAsia="ja-JP"/>
          </w:rPr>
          <w:delText xml:space="preserve"> image of </w:delText>
        </w:r>
        <w:r w:rsidDel="00AE6916">
          <w:rPr>
            <w:lang w:eastAsia="ja-JP"/>
          </w:rPr>
          <w:delText>M</w:delText>
        </w:r>
        <w:r w:rsidDel="00AE6916">
          <w:rPr>
            <w:rFonts w:hint="eastAsia"/>
            <w:lang w:eastAsia="ja-JP"/>
          </w:rPr>
          <w:delText>eter Cluster</w:delText>
        </w:r>
        <w:r w:rsidRPr="006C70A4" w:rsidDel="00AE6916">
          <w:rPr>
            <w:lang w:eastAsia="ja-JP"/>
          </w:rPr>
          <w:delText>.</w:delText>
        </w:r>
      </w:del>
    </w:p>
    <w:p w:rsidR="00721CF2" w:rsidDel="00AE6916" w:rsidRDefault="00721CF2" w:rsidP="006E4480">
      <w:pPr>
        <w:pStyle w:val="CETextBody"/>
        <w:jc w:val="center"/>
        <w:rPr>
          <w:del w:id="3414" w:author="Huy Duc. Nguyen" w:date="2017-08-29T15:51:00Z"/>
          <w:lang w:eastAsia="ja-JP"/>
        </w:rPr>
      </w:pPr>
      <w:del w:id="3415" w:author="Huy Duc. Nguyen" w:date="2017-08-29T15:51:00Z">
        <w:r w:rsidDel="00AE6916">
          <w:rPr>
            <w:rFonts w:hint="eastAsia"/>
            <w:noProof/>
            <w:lang w:val="en-US"/>
          </w:rPr>
          <w:drawing>
            <wp:inline distT="0" distB="0" distL="0" distR="0" wp14:anchorId="00458634" wp14:editId="063A2327">
              <wp:extent cx="5602357" cy="3146825"/>
              <wp:effectExtent l="0" t="0" r="0" b="0"/>
              <wp:docPr id="16" name="図 16" descr="C:\01_work\04_SVN\030_仕様書\100_日産仮想化\000_評価仕様書\参考資料\Sakura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Sakura_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5960" cy="3148849"/>
                      </a:xfrm>
                      <a:prstGeom prst="rect">
                        <a:avLst/>
                      </a:prstGeom>
                      <a:noFill/>
                      <a:ln>
                        <a:noFill/>
                      </a:ln>
                    </pic:spPr>
                  </pic:pic>
                </a:graphicData>
              </a:graphic>
            </wp:inline>
          </w:drawing>
        </w:r>
      </w:del>
    </w:p>
    <w:p w:rsidR="00AC01F5" w:rsidDel="00AE6916" w:rsidRDefault="00AC01F5" w:rsidP="00AC01F5">
      <w:pPr>
        <w:pStyle w:val="Caption"/>
        <w:rPr>
          <w:del w:id="3416" w:author="Huy Duc. Nguyen" w:date="2017-08-29T15:51:00Z"/>
          <w:b w:val="0"/>
          <w:lang w:eastAsia="ja-JP"/>
        </w:rPr>
      </w:pPr>
      <w:del w:id="3417" w:author="Huy Duc. Nguyen" w:date="2017-08-29T15:51:00Z">
        <w:r w:rsidDel="00AE6916">
          <w:rPr>
            <w:lang w:eastAsia="ja-JP"/>
          </w:rPr>
          <w:delText xml:space="preserve">Figure </w:delText>
        </w:r>
        <w:r w:rsidR="00D11A9A" w:rsidDel="00AE6916">
          <w:rPr>
            <w:lang w:eastAsia="ja-JP"/>
          </w:rPr>
          <w:fldChar w:fldCharType="begin"/>
        </w:r>
        <w:r w:rsidR="00D11A9A" w:rsidDel="00AE6916">
          <w:rPr>
            <w:lang w:eastAsia="ja-JP"/>
          </w:rPr>
          <w:delInstrText xml:space="preserve"> STYLEREF 1 \s </w:delInstrText>
        </w:r>
        <w:r w:rsidR="00D11A9A" w:rsidDel="00AE6916">
          <w:rPr>
            <w:lang w:eastAsia="ja-JP"/>
          </w:rPr>
          <w:fldChar w:fldCharType="separate"/>
        </w:r>
        <w:r w:rsidR="003B19D6" w:rsidDel="00AE6916">
          <w:rPr>
            <w:noProof/>
            <w:lang w:eastAsia="ja-JP"/>
          </w:rPr>
          <w:delText>4</w:delText>
        </w:r>
        <w:r w:rsidR="00D11A9A" w:rsidDel="00AE6916">
          <w:rPr>
            <w:lang w:eastAsia="ja-JP"/>
          </w:rPr>
          <w:fldChar w:fldCharType="end"/>
        </w:r>
        <w:r w:rsidR="00D11A9A" w:rsidDel="00AE6916">
          <w:rPr>
            <w:lang w:eastAsia="ja-JP"/>
          </w:rPr>
          <w:noBreakHyphen/>
        </w:r>
        <w:r w:rsidR="00D11A9A" w:rsidDel="00AE6916">
          <w:rPr>
            <w:lang w:eastAsia="ja-JP"/>
          </w:rPr>
          <w:fldChar w:fldCharType="begin"/>
        </w:r>
        <w:r w:rsidR="00D11A9A" w:rsidDel="00AE6916">
          <w:rPr>
            <w:lang w:eastAsia="ja-JP"/>
          </w:rPr>
          <w:delInstrText xml:space="preserve"> SEQ Figure \* ARABIC \s 1 </w:delInstrText>
        </w:r>
        <w:r w:rsidR="00D11A9A" w:rsidDel="00AE6916">
          <w:rPr>
            <w:lang w:eastAsia="ja-JP"/>
          </w:rPr>
          <w:fldChar w:fldCharType="separate"/>
        </w:r>
        <w:r w:rsidR="003B19D6" w:rsidDel="00AE6916">
          <w:rPr>
            <w:noProof/>
            <w:lang w:eastAsia="ja-JP"/>
          </w:rPr>
          <w:delText>6</w:delText>
        </w:r>
        <w:r w:rsidR="00D11A9A" w:rsidDel="00AE6916">
          <w:rPr>
            <w:lang w:eastAsia="ja-JP"/>
          </w:rPr>
          <w:fldChar w:fldCharType="end"/>
        </w:r>
        <w:r w:rsidDel="00AE6916">
          <w:rPr>
            <w:rFonts w:hint="eastAsia"/>
            <w:lang w:eastAsia="ja-JP"/>
          </w:rPr>
          <w:delText xml:space="preserve">: </w:delText>
        </w:r>
        <w:r w:rsidRPr="00AC01F5" w:rsidDel="00AE6916">
          <w:rPr>
            <w:lang w:eastAsia="ja-JP"/>
          </w:rPr>
          <w:delText>Image of Meter Cluster</w:delText>
        </w:r>
      </w:del>
    </w:p>
    <w:p w:rsidR="007A50EA" w:rsidDel="00AE6916" w:rsidRDefault="007A50EA" w:rsidP="006C70A4">
      <w:pPr>
        <w:pStyle w:val="CETextBody"/>
        <w:rPr>
          <w:del w:id="3418" w:author="Huy Duc. Nguyen" w:date="2017-08-29T15:51:00Z"/>
          <w:i/>
          <w:lang w:eastAsia="ja-JP"/>
        </w:rPr>
      </w:pPr>
    </w:p>
    <w:p w:rsidR="00971B52" w:rsidDel="00AE6916" w:rsidRDefault="00971B52" w:rsidP="00971B52">
      <w:pPr>
        <w:pStyle w:val="CETextBody"/>
        <w:rPr>
          <w:del w:id="3419" w:author="Huy Duc. Nguyen" w:date="2017-08-29T15:51:00Z"/>
          <w:lang w:eastAsia="ja-JP"/>
        </w:rPr>
      </w:pPr>
      <w:del w:id="3420" w:author="Huy Duc. Nguyen" w:date="2017-08-29T15:51:00Z">
        <w:r w:rsidRPr="00AE4C06" w:rsidDel="00AE6916">
          <w:rPr>
            <w:lang w:eastAsia="ja-JP"/>
          </w:rPr>
          <w:delText xml:space="preserve">The following table shows the </w:delText>
        </w:r>
        <w:r w:rsidRPr="00971B52" w:rsidDel="00AE6916">
          <w:rPr>
            <w:lang w:eastAsia="ja-JP"/>
          </w:rPr>
          <w:delText>Meter Cluster</w:delText>
        </w:r>
        <w:r w:rsidDel="00AE6916">
          <w:rPr>
            <w:rFonts w:hint="eastAsia"/>
            <w:lang w:eastAsia="ja-JP"/>
          </w:rPr>
          <w:delText xml:space="preserve"> f</w:delText>
        </w:r>
        <w:r w:rsidRPr="00AE4C06" w:rsidDel="00AE6916">
          <w:rPr>
            <w:lang w:eastAsia="ja-JP"/>
          </w:rPr>
          <w:delText>eatures.</w:delText>
        </w:r>
      </w:del>
    </w:p>
    <w:p w:rsidR="00971B52" w:rsidRPr="00971B52" w:rsidDel="00AE6916" w:rsidRDefault="00971B52" w:rsidP="00971B52">
      <w:pPr>
        <w:pStyle w:val="CETextBody"/>
        <w:rPr>
          <w:del w:id="3421" w:author="Huy Duc. Nguyen" w:date="2017-08-29T15:51:00Z"/>
          <w:lang w:eastAsia="ja-JP"/>
        </w:rPr>
      </w:pPr>
    </w:p>
    <w:p w:rsidR="00971B52" w:rsidRPr="006E4480" w:rsidDel="00AE6916" w:rsidRDefault="00833211" w:rsidP="00B43823">
      <w:pPr>
        <w:pStyle w:val="Caption"/>
        <w:rPr>
          <w:del w:id="3422" w:author="Huy Duc. Nguyen" w:date="2017-08-29T15:51:00Z"/>
          <w:lang w:eastAsia="ja-JP"/>
        </w:rPr>
      </w:pPr>
      <w:del w:id="3423" w:author="Huy Duc. Nguyen" w:date="2017-08-29T15:51:00Z">
        <w:r w:rsidDel="00AE6916">
          <w:delText>Tabl</w:delText>
        </w:r>
        <w:r w:rsidRPr="00BB3A0B" w:rsidDel="00AE6916">
          <w:delText xml:space="preserve">e </w:delText>
        </w:r>
        <w:r w:rsidRPr="00BB3A0B" w:rsidDel="00AE6916">
          <w:fldChar w:fldCharType="begin"/>
        </w:r>
        <w:r w:rsidRPr="00BB3A0B" w:rsidDel="00AE6916">
          <w:delInstrText xml:space="preserve"> STYLEREF 1 \s </w:delInstrText>
        </w:r>
        <w:r w:rsidRPr="00BB3A0B" w:rsidDel="00AE6916">
          <w:fldChar w:fldCharType="separate"/>
        </w:r>
        <w:r w:rsidR="003B19D6" w:rsidDel="00AE6916">
          <w:rPr>
            <w:noProof/>
          </w:rPr>
          <w:delText>4</w:delText>
        </w:r>
        <w:r w:rsidRPr="00BB3A0B" w:rsidDel="00AE6916">
          <w:fldChar w:fldCharType="end"/>
        </w:r>
        <w:r w:rsidRPr="00BB3A0B" w:rsidDel="00AE6916">
          <w:noBreakHyphen/>
        </w:r>
        <w:r w:rsidRPr="00BB3A0B" w:rsidDel="00AE6916">
          <w:fldChar w:fldCharType="begin"/>
        </w:r>
        <w:r w:rsidRPr="00BB3A0B" w:rsidDel="00AE6916">
          <w:delInstrText xml:space="preserve"> SEQ Table \* ARABIC \s 1 </w:delInstrText>
        </w:r>
        <w:r w:rsidRPr="00BB3A0B" w:rsidDel="00AE6916">
          <w:fldChar w:fldCharType="separate"/>
        </w:r>
        <w:r w:rsidR="003B19D6" w:rsidDel="00AE6916">
          <w:rPr>
            <w:noProof/>
          </w:rPr>
          <w:delText>6</w:delText>
        </w:r>
        <w:r w:rsidRPr="00BB3A0B" w:rsidDel="00AE6916">
          <w:fldChar w:fldCharType="end"/>
        </w:r>
        <w:r w:rsidRPr="001F386E" w:rsidDel="00AE6916">
          <w:rPr>
            <w:rFonts w:hint="eastAsia"/>
            <w:lang w:eastAsia="ja-JP"/>
          </w:rPr>
          <w:delText xml:space="preserve">: </w:delText>
        </w:r>
        <w:r w:rsidR="00971B52" w:rsidRPr="00833211" w:rsidDel="00AE6916">
          <w:rPr>
            <w:lang w:eastAsia="ja-JP"/>
          </w:rPr>
          <w:delText>Meter Cluster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971B52" w:rsidDel="00AE6916" w:rsidTr="006F2B86">
        <w:trPr>
          <w:trHeight w:val="75"/>
          <w:del w:id="3424" w:author="Huy Duc. Nguyen" w:date="2017-08-29T15:51:00Z"/>
        </w:trPr>
        <w:tc>
          <w:tcPr>
            <w:tcW w:w="195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25" w:author="Huy Duc. Nguyen" w:date="2017-08-29T15:51:00Z"/>
                <w:sz w:val="18"/>
                <w:szCs w:val="18"/>
              </w:rPr>
            </w:pPr>
            <w:del w:id="3426" w:author="Huy Duc. Nguyen" w:date="2017-08-29T15:51:00Z">
              <w:r w:rsidRPr="008D2250" w:rsidDel="00AE6916">
                <w:rPr>
                  <w:b/>
                  <w:bCs/>
                  <w:sz w:val="18"/>
                  <w:szCs w:val="18"/>
                </w:rPr>
                <w:delText>Item</w:delText>
              </w:r>
            </w:del>
          </w:p>
        </w:tc>
        <w:tc>
          <w:tcPr>
            <w:tcW w:w="7371" w:type="dxa"/>
            <w:tcBorders>
              <w:bottom w:val="single" w:sz="12" w:space="0" w:color="auto"/>
            </w:tcBorders>
            <w:shd w:val="clear" w:color="auto" w:fill="BFBFBF" w:themeFill="background1" w:themeFillShade="BF"/>
          </w:tcPr>
          <w:p w:rsidR="00971B52" w:rsidRPr="008D2250" w:rsidDel="00AE6916" w:rsidRDefault="00971B52" w:rsidP="006F2B86">
            <w:pPr>
              <w:pStyle w:val="Default"/>
              <w:rPr>
                <w:del w:id="3427" w:author="Huy Duc. Nguyen" w:date="2017-08-29T15:51:00Z"/>
                <w:sz w:val="18"/>
                <w:szCs w:val="18"/>
              </w:rPr>
            </w:pPr>
            <w:del w:id="3428" w:author="Huy Duc. Nguyen" w:date="2017-08-29T15:51:00Z">
              <w:r w:rsidRPr="008D2250" w:rsidDel="00AE6916">
                <w:rPr>
                  <w:b/>
                  <w:bCs/>
                  <w:sz w:val="18"/>
                  <w:szCs w:val="18"/>
                </w:rPr>
                <w:delText>Description</w:delText>
              </w:r>
            </w:del>
          </w:p>
        </w:tc>
      </w:tr>
      <w:tr w:rsidR="00971B52" w:rsidDel="00AE6916" w:rsidTr="006F2B86">
        <w:trPr>
          <w:trHeight w:val="199"/>
          <w:del w:id="3429" w:author="Huy Duc. Nguyen" w:date="2017-08-29T15:51:00Z"/>
        </w:trPr>
        <w:tc>
          <w:tcPr>
            <w:tcW w:w="1951" w:type="dxa"/>
            <w:tcBorders>
              <w:top w:val="single" w:sz="12" w:space="0" w:color="auto"/>
            </w:tcBorders>
          </w:tcPr>
          <w:p w:rsidR="00971B52" w:rsidRPr="008D2250" w:rsidDel="00AE6916" w:rsidRDefault="00971B52" w:rsidP="006F2B86">
            <w:pPr>
              <w:pStyle w:val="Default"/>
              <w:rPr>
                <w:del w:id="3430" w:author="Huy Duc. Nguyen" w:date="2017-08-29T15:51:00Z"/>
                <w:sz w:val="18"/>
                <w:szCs w:val="18"/>
              </w:rPr>
            </w:pPr>
            <w:del w:id="3431" w:author="Huy Duc. Nguyen" w:date="2017-08-29T15:51:00Z">
              <w:r w:rsidRPr="00E64566" w:rsidDel="00AE6916">
                <w:rPr>
                  <w:sz w:val="18"/>
                  <w:szCs w:val="18"/>
                </w:rPr>
                <w:delText>Application</w:delText>
              </w:r>
            </w:del>
          </w:p>
        </w:tc>
        <w:tc>
          <w:tcPr>
            <w:tcW w:w="7371" w:type="dxa"/>
            <w:tcBorders>
              <w:top w:val="single" w:sz="12" w:space="0" w:color="auto"/>
            </w:tcBorders>
          </w:tcPr>
          <w:p w:rsidR="006D1CB7" w:rsidDel="00AE6916" w:rsidRDefault="006D1CB7" w:rsidP="00393C1B">
            <w:pPr>
              <w:pStyle w:val="Default"/>
              <w:numPr>
                <w:ilvl w:val="0"/>
                <w:numId w:val="130"/>
              </w:numPr>
              <w:rPr>
                <w:del w:id="3432" w:author="Huy Duc. Nguyen" w:date="2017-08-29T15:51:00Z"/>
                <w:sz w:val="18"/>
                <w:szCs w:val="18"/>
              </w:rPr>
            </w:pPr>
            <w:del w:id="3433" w:author="Huy Duc. Nguyen" w:date="2017-08-29T15:51:00Z">
              <w:r w:rsidDel="00AE6916">
                <w:rPr>
                  <w:rFonts w:hint="eastAsia"/>
                  <w:sz w:val="18"/>
                  <w:szCs w:val="18"/>
                </w:rPr>
                <w:delText>Sakura</w:delText>
              </w:r>
            </w:del>
          </w:p>
          <w:p w:rsidR="00971B52" w:rsidRPr="00393C1B" w:rsidDel="00AE6916" w:rsidRDefault="00971B52" w:rsidP="00393C1B">
            <w:pPr>
              <w:pStyle w:val="Default"/>
              <w:numPr>
                <w:ilvl w:val="0"/>
                <w:numId w:val="130"/>
              </w:numPr>
              <w:rPr>
                <w:del w:id="3434" w:author="Huy Duc. Nguyen" w:date="2017-08-29T15:51:00Z"/>
                <w:sz w:val="18"/>
                <w:szCs w:val="18"/>
              </w:rPr>
            </w:pPr>
            <w:del w:id="3435" w:author="Huy Duc. Nguyen" w:date="2017-08-29T15:51:00Z">
              <w:r w:rsidRPr="00393C1B" w:rsidDel="00AE6916">
                <w:rPr>
                  <w:sz w:val="18"/>
                  <w:szCs w:val="18"/>
                </w:rPr>
                <w:delText>Rightware graphics meter</w:delText>
              </w:r>
            </w:del>
          </w:p>
          <w:p w:rsidR="00971B52" w:rsidRPr="00F4689C" w:rsidDel="00AE6916" w:rsidRDefault="00971B52" w:rsidP="00971B52">
            <w:pPr>
              <w:pStyle w:val="Default"/>
              <w:numPr>
                <w:ilvl w:val="0"/>
                <w:numId w:val="130"/>
              </w:numPr>
              <w:rPr>
                <w:del w:id="3436" w:author="Huy Duc. Nguyen" w:date="2017-08-29T15:51:00Z"/>
                <w:sz w:val="18"/>
                <w:szCs w:val="18"/>
              </w:rPr>
            </w:pPr>
            <w:del w:id="3437" w:author="Huy Duc. Nguyen" w:date="2017-08-29T15:51:00Z">
              <w:r w:rsidRPr="00393C1B" w:rsidDel="00AE6916">
                <w:rPr>
                  <w:sz w:val="18"/>
                  <w:szCs w:val="18"/>
                </w:rPr>
                <w:delText xml:space="preserve">OpenGL ES 3.1 application </w:delText>
              </w:r>
              <w:r w:rsidR="00402861" w:rsidRPr="00393C1B" w:rsidDel="00AE6916">
                <w:rPr>
                  <w:sz w:val="18"/>
                  <w:szCs w:val="18"/>
                </w:rPr>
                <w:delText>running</w:delText>
              </w:r>
              <w:r w:rsidRPr="00393C1B" w:rsidDel="00AE6916">
                <w:rPr>
                  <w:sz w:val="18"/>
                  <w:szCs w:val="18"/>
                </w:rPr>
                <w:delText xml:space="preserve"> on Rightware Kanzi</w:delText>
              </w:r>
            </w:del>
          </w:p>
        </w:tc>
      </w:tr>
      <w:tr w:rsidR="00494433" w:rsidDel="00AE6916" w:rsidTr="006F2B86">
        <w:trPr>
          <w:trHeight w:val="198"/>
          <w:del w:id="3438" w:author="Huy Duc. Nguyen" w:date="2017-08-29T15:51:00Z"/>
        </w:trPr>
        <w:tc>
          <w:tcPr>
            <w:tcW w:w="1951" w:type="dxa"/>
          </w:tcPr>
          <w:p w:rsidR="00494433" w:rsidDel="00AE6916" w:rsidRDefault="00494433" w:rsidP="006F2B86">
            <w:pPr>
              <w:pStyle w:val="Default"/>
              <w:rPr>
                <w:del w:id="3439" w:author="Huy Duc. Nguyen" w:date="2017-08-29T15:51:00Z"/>
                <w:sz w:val="18"/>
                <w:szCs w:val="18"/>
              </w:rPr>
            </w:pPr>
            <w:del w:id="3440" w:author="Huy Duc. Nguyen" w:date="2017-08-29T15:51:00Z">
              <w:r w:rsidDel="00AE6916">
                <w:rPr>
                  <w:rFonts w:hint="eastAsia"/>
                  <w:sz w:val="18"/>
                  <w:szCs w:val="18"/>
                </w:rPr>
                <w:delText>Frame per second</w:delText>
              </w:r>
            </w:del>
          </w:p>
        </w:tc>
        <w:tc>
          <w:tcPr>
            <w:tcW w:w="7371" w:type="dxa"/>
          </w:tcPr>
          <w:p w:rsidR="00494433" w:rsidRPr="00971B52" w:rsidDel="00AE6916" w:rsidRDefault="00494433" w:rsidP="00971B52">
            <w:pPr>
              <w:pStyle w:val="Default"/>
              <w:numPr>
                <w:ilvl w:val="0"/>
                <w:numId w:val="130"/>
              </w:numPr>
              <w:rPr>
                <w:del w:id="3441" w:author="Huy Duc. Nguyen" w:date="2017-08-29T15:51:00Z"/>
                <w:sz w:val="18"/>
                <w:szCs w:val="18"/>
              </w:rPr>
            </w:pPr>
            <w:del w:id="3442" w:author="Huy Duc. Nguyen" w:date="2017-08-29T15:51:00Z">
              <w:r w:rsidDel="00AE6916">
                <w:rPr>
                  <w:rFonts w:hint="eastAsia"/>
                  <w:sz w:val="18"/>
                  <w:szCs w:val="18"/>
                </w:rPr>
                <w:delText>60</w:delText>
              </w:r>
            </w:del>
          </w:p>
        </w:tc>
      </w:tr>
      <w:tr w:rsidR="00494433" w:rsidDel="00AE6916" w:rsidTr="006F2B86">
        <w:trPr>
          <w:trHeight w:val="198"/>
          <w:del w:id="3443" w:author="Huy Duc. Nguyen" w:date="2017-08-29T15:51:00Z"/>
        </w:trPr>
        <w:tc>
          <w:tcPr>
            <w:tcW w:w="1951" w:type="dxa"/>
          </w:tcPr>
          <w:p w:rsidR="00494433" w:rsidRPr="008D2250" w:rsidDel="00AE6916" w:rsidRDefault="00494433" w:rsidP="006F2B86">
            <w:pPr>
              <w:pStyle w:val="Default"/>
              <w:rPr>
                <w:del w:id="3444" w:author="Huy Duc. Nguyen" w:date="2017-08-29T15:51:00Z"/>
                <w:sz w:val="18"/>
                <w:szCs w:val="18"/>
              </w:rPr>
            </w:pPr>
            <w:del w:id="3445" w:author="Huy Duc. Nguyen" w:date="2017-08-29T15:51:00Z">
              <w:r w:rsidDel="00AE6916">
                <w:rPr>
                  <w:rFonts w:hint="eastAsia"/>
                  <w:sz w:val="18"/>
                  <w:szCs w:val="18"/>
                </w:rPr>
                <w:delText>R</w:delText>
              </w:r>
              <w:r w:rsidRPr="006A20AA" w:rsidDel="00AE6916">
                <w:rPr>
                  <w:sz w:val="18"/>
                  <w:szCs w:val="18"/>
                </w:rPr>
                <w:delText>esolution</w:delText>
              </w:r>
            </w:del>
          </w:p>
        </w:tc>
        <w:tc>
          <w:tcPr>
            <w:tcW w:w="7371" w:type="dxa"/>
          </w:tcPr>
          <w:p w:rsidR="00494433" w:rsidRPr="008D2250" w:rsidDel="00AE6916" w:rsidRDefault="00494433" w:rsidP="00971B52">
            <w:pPr>
              <w:pStyle w:val="Default"/>
              <w:numPr>
                <w:ilvl w:val="0"/>
                <w:numId w:val="130"/>
              </w:numPr>
              <w:rPr>
                <w:del w:id="3446" w:author="Huy Duc. Nguyen" w:date="2017-08-29T15:51:00Z"/>
                <w:sz w:val="18"/>
                <w:szCs w:val="18"/>
              </w:rPr>
            </w:pPr>
            <w:del w:id="3447" w:author="Huy Duc. Nguyen" w:date="2017-08-29T15:51:00Z">
              <w:r w:rsidRPr="00971B52" w:rsidDel="00AE6916">
                <w:rPr>
                  <w:sz w:val="18"/>
                  <w:szCs w:val="18"/>
                </w:rPr>
                <w:delText>1920x720</w:delText>
              </w:r>
            </w:del>
          </w:p>
        </w:tc>
      </w:tr>
    </w:tbl>
    <w:p w:rsidR="00971B52" w:rsidDel="00AE6916" w:rsidRDefault="00971B52" w:rsidP="00971B52">
      <w:pPr>
        <w:rPr>
          <w:del w:id="3448" w:author="Huy Duc. Nguyen" w:date="2017-08-29T15:51:00Z"/>
          <w:lang w:eastAsia="ja-JP"/>
        </w:rPr>
      </w:pPr>
    </w:p>
    <w:p w:rsidR="00054C1C" w:rsidRPr="00D514A5" w:rsidDel="00AE6916" w:rsidRDefault="00054C1C" w:rsidP="006E4480">
      <w:pPr>
        <w:pStyle w:val="CETextBody"/>
        <w:rPr>
          <w:del w:id="3449" w:author="Huy Duc. Nguyen" w:date="2017-08-29T15:51:00Z"/>
          <w:lang w:eastAsia="ja-JP"/>
        </w:rPr>
      </w:pPr>
    </w:p>
    <w:p w:rsidR="00054C1C" w:rsidDel="00AE6916" w:rsidRDefault="00054C1C" w:rsidP="006E4480">
      <w:pPr>
        <w:pStyle w:val="CETextBody"/>
        <w:rPr>
          <w:del w:id="3450" w:author="Huy Duc. Nguyen" w:date="2017-08-29T15:51:00Z"/>
          <w:lang w:eastAsia="ja-JP"/>
        </w:rPr>
      </w:pPr>
    </w:p>
    <w:p w:rsidR="00C370D6" w:rsidRPr="00C370D6" w:rsidDel="00AE6916" w:rsidRDefault="00C370D6">
      <w:pPr>
        <w:rPr>
          <w:del w:id="3451" w:author="Huy Duc. Nguyen" w:date="2017-08-29T15:51:00Z"/>
          <w:sz w:val="22"/>
          <w:lang w:eastAsia="ja-JP"/>
        </w:rPr>
      </w:pPr>
      <w:del w:id="3452" w:author="Huy Duc. Nguyen" w:date="2017-08-29T15:51:00Z">
        <w:r w:rsidDel="00AE6916">
          <w:rPr>
            <w:lang w:eastAsia="ja-JP"/>
          </w:rPr>
          <w:br w:type="page"/>
        </w:r>
      </w:del>
    </w:p>
    <w:p w:rsidR="00370ED3" w:rsidRPr="00651005" w:rsidDel="0012677E" w:rsidRDefault="00EA692C" w:rsidP="006C109A">
      <w:pPr>
        <w:pStyle w:val="Heading2"/>
        <w:rPr>
          <w:del w:id="3453" w:author="Huy Duc. Nguyen" w:date="2017-08-29T14:42:00Z"/>
        </w:rPr>
      </w:pPr>
      <w:bookmarkStart w:id="3454" w:name="_Toc491775580"/>
      <w:del w:id="3455" w:author="Huy Duc. Nguyen" w:date="2017-08-29T14:42:00Z">
        <w:r w:rsidDel="0012677E">
          <w:delText>Head-up display</w:delText>
        </w:r>
        <w:bookmarkEnd w:id="3454"/>
      </w:del>
    </w:p>
    <w:p w:rsidR="00054C1C" w:rsidDel="0012677E" w:rsidRDefault="0028152B" w:rsidP="006E4480">
      <w:pPr>
        <w:pStyle w:val="CETextBody"/>
        <w:rPr>
          <w:del w:id="3456" w:author="Huy Duc. Nguyen" w:date="2017-08-29T14:42:00Z"/>
          <w:lang w:eastAsia="ja-JP"/>
        </w:rPr>
      </w:pPr>
      <w:del w:id="3457" w:author="Huy Duc. Nguyen" w:date="2017-08-29T14:42:00Z">
        <w:r w:rsidRPr="0028152B" w:rsidDel="0012677E">
          <w:rPr>
            <w:lang w:eastAsia="ja-JP"/>
          </w:rPr>
          <w:delText xml:space="preserve">This section describes application software for </w:delText>
        </w:r>
        <w:r w:rsidR="00EA692C" w:rsidDel="0012677E">
          <w:rPr>
            <w:lang w:eastAsia="ja-JP"/>
          </w:rPr>
          <w:delText>Head-up display</w:delText>
        </w:r>
        <w:r w:rsidRPr="0028152B" w:rsidDel="0012677E">
          <w:rPr>
            <w:lang w:eastAsia="ja-JP"/>
          </w:rPr>
          <w:delText>.</w:delText>
        </w:r>
      </w:del>
    </w:p>
    <w:p w:rsidR="00AE4C06" w:rsidDel="0012677E" w:rsidRDefault="00AE4C06" w:rsidP="006E4480">
      <w:pPr>
        <w:pStyle w:val="CETextBody"/>
        <w:rPr>
          <w:del w:id="3458" w:author="Huy Duc. Nguyen" w:date="2017-08-29T14:42:00Z"/>
          <w:lang w:eastAsia="ja-JP"/>
        </w:rPr>
      </w:pPr>
    </w:p>
    <w:p w:rsidR="00AE4C06" w:rsidRPr="00DF0C30" w:rsidDel="0012677E" w:rsidRDefault="00721CF2" w:rsidP="006C109A">
      <w:pPr>
        <w:pStyle w:val="Heading3"/>
        <w:rPr>
          <w:del w:id="3459" w:author="Huy Duc. Nguyen" w:date="2017-08-29T14:42:00Z"/>
        </w:rPr>
      </w:pPr>
      <w:bookmarkStart w:id="3460" w:name="_Toc491775581"/>
      <w:del w:id="3461" w:author="Huy Duc. Nguyen" w:date="2017-08-29T14:42:00Z">
        <w:r w:rsidRPr="00D514A5" w:rsidDel="0012677E">
          <w:delText>Telltale</w:delText>
        </w:r>
        <w:bookmarkEnd w:id="3460"/>
      </w:del>
    </w:p>
    <w:p w:rsidR="006C70A4" w:rsidDel="0012677E" w:rsidRDefault="006C70A4" w:rsidP="006C70A4">
      <w:pPr>
        <w:pStyle w:val="CETextBody"/>
        <w:rPr>
          <w:del w:id="3462" w:author="Huy Duc. Nguyen" w:date="2017-08-29T14:42:00Z"/>
          <w:lang w:eastAsia="ja-JP"/>
        </w:rPr>
      </w:pPr>
      <w:del w:id="3463" w:author="Huy Duc. Nguyen" w:date="2017-08-29T14:42:00Z">
        <w:r w:rsidDel="0012677E">
          <w:rPr>
            <w:lang w:eastAsia="ja-JP"/>
          </w:rPr>
          <w:delText xml:space="preserve">The following </w:delText>
        </w:r>
        <w:r w:rsidDel="0012677E">
          <w:rPr>
            <w:rFonts w:hint="eastAsia"/>
            <w:lang w:eastAsia="ja-JP"/>
          </w:rPr>
          <w:delText>figure</w:delText>
        </w:r>
        <w:r w:rsidRPr="006C70A4" w:rsidDel="0012677E">
          <w:rPr>
            <w:lang w:eastAsia="ja-JP"/>
          </w:rPr>
          <w:delText xml:space="preserve"> shows the</w:delText>
        </w:r>
        <w:r w:rsidDel="0012677E">
          <w:rPr>
            <w:rFonts w:hint="eastAsia"/>
            <w:lang w:eastAsia="ja-JP"/>
          </w:rPr>
          <w:delText xml:space="preserve"> image of </w:delText>
        </w:r>
        <w:r w:rsidRPr="006C70A4" w:rsidDel="0012677E">
          <w:rPr>
            <w:lang w:eastAsia="ja-JP"/>
          </w:rPr>
          <w:delText>Telltale.</w:delText>
        </w:r>
      </w:del>
    </w:p>
    <w:p w:rsidR="00054C1C" w:rsidDel="0012677E" w:rsidRDefault="00971B52" w:rsidP="006E4480">
      <w:pPr>
        <w:pStyle w:val="CETextBody"/>
        <w:rPr>
          <w:del w:id="3464" w:author="Huy Duc. Nguyen" w:date="2017-08-29T14:42:00Z"/>
          <w:lang w:eastAsia="ja-JP"/>
        </w:rPr>
      </w:pPr>
      <w:del w:id="3465" w:author="Huy Duc. Nguyen" w:date="2017-08-29T14:42:00Z">
        <w:r w:rsidDel="0012677E">
          <w:rPr>
            <w:noProof/>
            <w:lang w:val="en-US"/>
          </w:rPr>
          <w:drawing>
            <wp:inline distT="0" distB="0" distL="0" distR="0" wp14:anchorId="7F6353BA" wp14:editId="208FF680">
              <wp:extent cx="5654040" cy="3395821"/>
              <wp:effectExtent l="0" t="0" r="3810" b="0"/>
              <wp:docPr id="96" name="図 96" descr="C:\01_work\04_SVN\030_仕様書\100_日産仮想化\000_評価仕様書\参考資料\Tall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1_work\04_SVN\030_仕様書\100_日産仮想化\000_評価仕様書\参考資料\Tallta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6677" cy="3397405"/>
                      </a:xfrm>
                      <a:prstGeom prst="rect">
                        <a:avLst/>
                      </a:prstGeom>
                      <a:noFill/>
                      <a:ln>
                        <a:noFill/>
                      </a:ln>
                    </pic:spPr>
                  </pic:pic>
                </a:graphicData>
              </a:graphic>
            </wp:inline>
          </w:drawing>
        </w:r>
      </w:del>
    </w:p>
    <w:p w:rsidR="004D76BD" w:rsidDel="0012677E" w:rsidRDefault="004D76BD" w:rsidP="004D76BD">
      <w:pPr>
        <w:pStyle w:val="Caption"/>
        <w:rPr>
          <w:del w:id="3466" w:author="Huy Duc. Nguyen" w:date="2017-08-29T14:42:00Z"/>
          <w:b w:val="0"/>
          <w:lang w:eastAsia="ja-JP"/>
        </w:rPr>
      </w:pPr>
      <w:del w:id="3467" w:author="Huy Duc. Nguyen" w:date="2017-08-29T14:42:00Z">
        <w:r w:rsidDel="0012677E">
          <w:rPr>
            <w:lang w:eastAsia="ja-JP"/>
          </w:rPr>
          <w:delText xml:space="preserve">Figure </w:delText>
        </w:r>
        <w:r w:rsidR="00D11A9A" w:rsidDel="0012677E">
          <w:rPr>
            <w:lang w:eastAsia="ja-JP"/>
          </w:rPr>
          <w:fldChar w:fldCharType="begin"/>
        </w:r>
        <w:r w:rsidR="00D11A9A" w:rsidDel="0012677E">
          <w:rPr>
            <w:lang w:eastAsia="ja-JP"/>
          </w:rPr>
          <w:delInstrText xml:space="preserve"> STYLEREF 1 \s </w:delInstrText>
        </w:r>
        <w:r w:rsidR="00D11A9A" w:rsidDel="0012677E">
          <w:rPr>
            <w:lang w:eastAsia="ja-JP"/>
          </w:rPr>
          <w:fldChar w:fldCharType="separate"/>
        </w:r>
        <w:r w:rsidR="003B19D6" w:rsidDel="0012677E">
          <w:rPr>
            <w:noProof/>
            <w:lang w:eastAsia="ja-JP"/>
          </w:rPr>
          <w:delText>4</w:delText>
        </w:r>
        <w:r w:rsidR="00D11A9A" w:rsidDel="0012677E">
          <w:rPr>
            <w:lang w:eastAsia="ja-JP"/>
          </w:rPr>
          <w:fldChar w:fldCharType="end"/>
        </w:r>
        <w:r w:rsidR="00D11A9A" w:rsidDel="0012677E">
          <w:rPr>
            <w:lang w:eastAsia="ja-JP"/>
          </w:rPr>
          <w:noBreakHyphen/>
        </w:r>
        <w:r w:rsidR="00D11A9A" w:rsidDel="0012677E">
          <w:rPr>
            <w:lang w:eastAsia="ja-JP"/>
          </w:rPr>
          <w:fldChar w:fldCharType="begin"/>
        </w:r>
        <w:r w:rsidR="00D11A9A" w:rsidDel="0012677E">
          <w:rPr>
            <w:lang w:eastAsia="ja-JP"/>
          </w:rPr>
          <w:delInstrText xml:space="preserve"> SEQ Figure \* ARABIC \s 1 </w:delInstrText>
        </w:r>
        <w:r w:rsidR="00D11A9A" w:rsidDel="0012677E">
          <w:rPr>
            <w:lang w:eastAsia="ja-JP"/>
          </w:rPr>
          <w:fldChar w:fldCharType="separate"/>
        </w:r>
        <w:r w:rsidR="003B19D6" w:rsidDel="0012677E">
          <w:rPr>
            <w:noProof/>
            <w:lang w:eastAsia="ja-JP"/>
          </w:rPr>
          <w:delText>7</w:delText>
        </w:r>
        <w:r w:rsidR="00D11A9A" w:rsidDel="0012677E">
          <w:rPr>
            <w:lang w:eastAsia="ja-JP"/>
          </w:rPr>
          <w:fldChar w:fldCharType="end"/>
        </w:r>
        <w:r w:rsidDel="0012677E">
          <w:rPr>
            <w:rFonts w:hint="eastAsia"/>
            <w:lang w:eastAsia="ja-JP"/>
          </w:rPr>
          <w:delText xml:space="preserve">: </w:delText>
        </w:r>
        <w:r w:rsidRPr="004D76BD" w:rsidDel="0012677E">
          <w:rPr>
            <w:lang w:eastAsia="ja-JP"/>
          </w:rPr>
          <w:delText>Image of Telltale</w:delText>
        </w:r>
      </w:del>
    </w:p>
    <w:p w:rsidR="00E931C8" w:rsidDel="0012677E" w:rsidRDefault="00E931C8" w:rsidP="00E931C8">
      <w:pPr>
        <w:pStyle w:val="CETextBody"/>
        <w:rPr>
          <w:del w:id="3468" w:author="Huy Duc. Nguyen" w:date="2017-08-29T14:42:00Z"/>
          <w:lang w:eastAsia="ja-JP"/>
        </w:rPr>
      </w:pPr>
    </w:p>
    <w:p w:rsidR="00F57F00" w:rsidDel="0012677E" w:rsidRDefault="00F57F00" w:rsidP="00E931C8">
      <w:pPr>
        <w:pStyle w:val="CETextBody"/>
        <w:rPr>
          <w:del w:id="3469" w:author="Huy Duc. Nguyen" w:date="2017-08-29T14:42:00Z"/>
          <w:lang w:eastAsia="ja-JP"/>
        </w:rPr>
      </w:pPr>
      <w:del w:id="3470" w:author="Huy Duc. Nguyen" w:date="2017-08-29T14:42:00Z">
        <w:r w:rsidRPr="00F57F00" w:rsidDel="0012677E">
          <w:rPr>
            <w:lang w:eastAsia="ja-JP"/>
          </w:rPr>
          <w:delText>The following table shows the Telltale features.</w:delText>
        </w:r>
      </w:del>
    </w:p>
    <w:p w:rsidR="00420372" w:rsidDel="0012677E" w:rsidRDefault="00420372" w:rsidP="00E931C8">
      <w:pPr>
        <w:pStyle w:val="CETextBody"/>
        <w:rPr>
          <w:del w:id="3471" w:author="Huy Duc. Nguyen" w:date="2017-08-29T14:42:00Z"/>
          <w:lang w:eastAsia="ja-JP"/>
        </w:rPr>
      </w:pPr>
    </w:p>
    <w:p w:rsidR="00F57F00" w:rsidRPr="006E4480" w:rsidDel="0012677E" w:rsidRDefault="00833211" w:rsidP="00B43823">
      <w:pPr>
        <w:pStyle w:val="Caption"/>
        <w:rPr>
          <w:del w:id="3472" w:author="Huy Duc. Nguyen" w:date="2017-08-29T14:42:00Z"/>
          <w:lang w:eastAsia="ja-JP"/>
        </w:rPr>
      </w:pPr>
      <w:del w:id="3473" w:author="Huy Duc. Nguyen" w:date="2017-08-29T14:42:00Z">
        <w:r w:rsidDel="0012677E">
          <w:delText>Tabl</w:delText>
        </w:r>
        <w:r w:rsidRPr="00BB3A0B" w:rsidDel="0012677E">
          <w:delText xml:space="preserve">e </w:delText>
        </w:r>
        <w:r w:rsidRPr="00BB3A0B" w:rsidDel="0012677E">
          <w:fldChar w:fldCharType="begin"/>
        </w:r>
        <w:r w:rsidRPr="00BB3A0B" w:rsidDel="0012677E">
          <w:delInstrText xml:space="preserve"> STYLEREF 1 \s </w:delInstrText>
        </w:r>
        <w:r w:rsidRPr="00BB3A0B" w:rsidDel="0012677E">
          <w:fldChar w:fldCharType="separate"/>
        </w:r>
        <w:r w:rsidR="003B19D6" w:rsidDel="0012677E">
          <w:rPr>
            <w:noProof/>
          </w:rPr>
          <w:delText>4</w:delText>
        </w:r>
        <w:r w:rsidRPr="00BB3A0B" w:rsidDel="0012677E">
          <w:fldChar w:fldCharType="end"/>
        </w:r>
        <w:r w:rsidRPr="00BB3A0B" w:rsidDel="0012677E">
          <w:noBreakHyphen/>
        </w:r>
        <w:r w:rsidRPr="00BB3A0B" w:rsidDel="0012677E">
          <w:fldChar w:fldCharType="begin"/>
        </w:r>
        <w:r w:rsidRPr="00BB3A0B" w:rsidDel="0012677E">
          <w:delInstrText xml:space="preserve"> SEQ Table \* ARABIC \s 1 </w:delInstrText>
        </w:r>
        <w:r w:rsidRPr="00BB3A0B" w:rsidDel="0012677E">
          <w:fldChar w:fldCharType="separate"/>
        </w:r>
        <w:r w:rsidR="003B19D6" w:rsidDel="0012677E">
          <w:rPr>
            <w:noProof/>
          </w:rPr>
          <w:delText>7</w:delText>
        </w:r>
        <w:r w:rsidRPr="00BB3A0B" w:rsidDel="0012677E">
          <w:fldChar w:fldCharType="end"/>
        </w:r>
        <w:r w:rsidRPr="00BB3A0B" w:rsidDel="0012677E">
          <w:rPr>
            <w:rFonts w:hint="eastAsia"/>
            <w:lang w:eastAsia="ja-JP"/>
          </w:rPr>
          <w:delText xml:space="preserve">: </w:delText>
        </w:r>
        <w:r w:rsidR="00F57F00" w:rsidRPr="00833211" w:rsidDel="0012677E">
          <w:rPr>
            <w:lang w:eastAsia="ja-JP"/>
          </w:rPr>
          <w:delText>Telltale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F57F00" w:rsidDel="0012677E" w:rsidTr="00AE6A57">
        <w:trPr>
          <w:trHeight w:val="75"/>
          <w:del w:id="3474" w:author="Huy Duc. Nguyen" w:date="2017-08-29T14:42:00Z"/>
        </w:trPr>
        <w:tc>
          <w:tcPr>
            <w:tcW w:w="1951" w:type="dxa"/>
            <w:tcBorders>
              <w:bottom w:val="single" w:sz="12" w:space="0" w:color="auto"/>
            </w:tcBorders>
            <w:shd w:val="clear" w:color="auto" w:fill="BFBFBF" w:themeFill="background1" w:themeFillShade="BF"/>
          </w:tcPr>
          <w:p w:rsidR="00F57F00" w:rsidRPr="008D2250" w:rsidDel="0012677E" w:rsidRDefault="00F57F00" w:rsidP="00AE6A57">
            <w:pPr>
              <w:pStyle w:val="Default"/>
              <w:rPr>
                <w:del w:id="3475" w:author="Huy Duc. Nguyen" w:date="2017-08-29T14:42:00Z"/>
                <w:sz w:val="18"/>
                <w:szCs w:val="18"/>
              </w:rPr>
            </w:pPr>
            <w:del w:id="3476" w:author="Huy Duc. Nguyen" w:date="2017-08-29T14:42:00Z">
              <w:r w:rsidRPr="008D2250" w:rsidDel="0012677E">
                <w:rPr>
                  <w:b/>
                  <w:bCs/>
                  <w:sz w:val="18"/>
                  <w:szCs w:val="18"/>
                </w:rPr>
                <w:delText>Item</w:delText>
              </w:r>
            </w:del>
          </w:p>
        </w:tc>
        <w:tc>
          <w:tcPr>
            <w:tcW w:w="7371" w:type="dxa"/>
            <w:tcBorders>
              <w:bottom w:val="single" w:sz="12" w:space="0" w:color="auto"/>
            </w:tcBorders>
            <w:shd w:val="clear" w:color="auto" w:fill="BFBFBF" w:themeFill="background1" w:themeFillShade="BF"/>
          </w:tcPr>
          <w:p w:rsidR="00F57F00" w:rsidRPr="008D2250" w:rsidDel="0012677E" w:rsidRDefault="00F57F00" w:rsidP="00AE6A57">
            <w:pPr>
              <w:pStyle w:val="Default"/>
              <w:rPr>
                <w:del w:id="3477" w:author="Huy Duc. Nguyen" w:date="2017-08-29T14:42:00Z"/>
                <w:sz w:val="18"/>
                <w:szCs w:val="18"/>
              </w:rPr>
            </w:pPr>
            <w:del w:id="3478" w:author="Huy Duc. Nguyen" w:date="2017-08-29T14:42:00Z">
              <w:r w:rsidRPr="008D2250" w:rsidDel="0012677E">
                <w:rPr>
                  <w:b/>
                  <w:bCs/>
                  <w:sz w:val="18"/>
                  <w:szCs w:val="18"/>
                </w:rPr>
                <w:delText>Description</w:delText>
              </w:r>
            </w:del>
          </w:p>
        </w:tc>
      </w:tr>
      <w:tr w:rsidR="00F57F00" w:rsidDel="0012677E" w:rsidTr="00AE6A57">
        <w:trPr>
          <w:trHeight w:val="199"/>
          <w:del w:id="3479" w:author="Huy Duc. Nguyen" w:date="2017-08-29T14:42:00Z"/>
        </w:trPr>
        <w:tc>
          <w:tcPr>
            <w:tcW w:w="1951" w:type="dxa"/>
            <w:tcBorders>
              <w:top w:val="single" w:sz="12" w:space="0" w:color="auto"/>
            </w:tcBorders>
          </w:tcPr>
          <w:p w:rsidR="00F57F00" w:rsidRPr="008D2250" w:rsidDel="0012677E" w:rsidRDefault="00F57F00" w:rsidP="00AE6A57">
            <w:pPr>
              <w:pStyle w:val="Default"/>
              <w:rPr>
                <w:del w:id="3480" w:author="Huy Duc. Nguyen" w:date="2017-08-29T14:42:00Z"/>
                <w:sz w:val="18"/>
                <w:szCs w:val="18"/>
              </w:rPr>
            </w:pPr>
            <w:del w:id="3481" w:author="Huy Duc. Nguyen" w:date="2017-08-29T14:42:00Z">
              <w:r w:rsidRPr="00E64566" w:rsidDel="0012677E">
                <w:rPr>
                  <w:sz w:val="18"/>
                  <w:szCs w:val="18"/>
                </w:rPr>
                <w:delText>Application</w:delText>
              </w:r>
            </w:del>
          </w:p>
        </w:tc>
        <w:tc>
          <w:tcPr>
            <w:tcW w:w="7371" w:type="dxa"/>
            <w:tcBorders>
              <w:top w:val="single" w:sz="12" w:space="0" w:color="auto"/>
            </w:tcBorders>
          </w:tcPr>
          <w:p w:rsidR="006D1CB7" w:rsidDel="0012677E" w:rsidRDefault="006D1CB7" w:rsidP="00AE6A57">
            <w:pPr>
              <w:pStyle w:val="Default"/>
              <w:numPr>
                <w:ilvl w:val="0"/>
                <w:numId w:val="130"/>
              </w:numPr>
              <w:rPr>
                <w:del w:id="3482" w:author="Huy Duc. Nguyen" w:date="2017-08-29T14:42:00Z"/>
                <w:sz w:val="18"/>
                <w:szCs w:val="18"/>
              </w:rPr>
            </w:pPr>
            <w:del w:id="3483" w:author="Huy Duc. Nguyen" w:date="2017-08-29T14:42:00Z">
              <w:r w:rsidDel="0012677E">
                <w:rPr>
                  <w:rFonts w:hint="eastAsia"/>
                  <w:sz w:val="18"/>
                  <w:szCs w:val="18"/>
                </w:rPr>
                <w:delText>DISCOM</w:delText>
              </w:r>
            </w:del>
          </w:p>
          <w:p w:rsidR="00F57F00" w:rsidRPr="00393C1B" w:rsidDel="0012677E" w:rsidRDefault="00F57F00" w:rsidP="00AE6A57">
            <w:pPr>
              <w:pStyle w:val="Default"/>
              <w:numPr>
                <w:ilvl w:val="0"/>
                <w:numId w:val="130"/>
              </w:numPr>
              <w:rPr>
                <w:del w:id="3484" w:author="Huy Duc. Nguyen" w:date="2017-08-29T14:42:00Z"/>
                <w:sz w:val="18"/>
                <w:szCs w:val="18"/>
              </w:rPr>
            </w:pPr>
            <w:del w:id="3485" w:author="Huy Duc. Nguyen" w:date="2017-08-29T14:42:00Z">
              <w:r w:rsidDel="0012677E">
                <w:rPr>
                  <w:rFonts w:hint="eastAsia"/>
                  <w:sz w:val="18"/>
                  <w:szCs w:val="18"/>
                </w:rPr>
                <w:delText>Te</w:delText>
              </w:r>
              <w:r w:rsidDel="0012677E">
                <w:rPr>
                  <w:sz w:val="18"/>
                  <w:szCs w:val="18"/>
                </w:rPr>
                <w:delText>lltale, the simulated car status indicator on HUD or meter cluster.</w:delText>
              </w:r>
            </w:del>
          </w:p>
          <w:p w:rsidR="00F57F00" w:rsidDel="0012677E" w:rsidRDefault="00F57F00" w:rsidP="00AE6A57">
            <w:pPr>
              <w:pStyle w:val="Default"/>
              <w:numPr>
                <w:ilvl w:val="0"/>
                <w:numId w:val="130"/>
              </w:numPr>
              <w:rPr>
                <w:del w:id="3486" w:author="Huy Duc. Nguyen" w:date="2017-08-29T14:42:00Z"/>
                <w:sz w:val="18"/>
                <w:szCs w:val="18"/>
              </w:rPr>
            </w:pPr>
            <w:del w:id="3487" w:author="Huy Duc. Nguyen" w:date="2017-08-29T14:42:00Z">
              <w:r w:rsidDel="0012677E">
                <w:rPr>
                  <w:rFonts w:hint="eastAsia"/>
                  <w:sz w:val="18"/>
                  <w:szCs w:val="18"/>
                </w:rPr>
                <w:delText>Th</w:delText>
              </w:r>
              <w:r w:rsidDel="0012677E">
                <w:rPr>
                  <w:sz w:val="18"/>
                  <w:szCs w:val="18"/>
                </w:rPr>
                <w:delText>is demonstrates the operation of DISCOM module, to check whether the display contents are correct or not.</w:delText>
              </w:r>
            </w:del>
          </w:p>
          <w:p w:rsidR="00F57F00" w:rsidRPr="00F4689C" w:rsidDel="0012677E" w:rsidRDefault="00F57F00" w:rsidP="00AE6A57">
            <w:pPr>
              <w:pStyle w:val="Default"/>
              <w:numPr>
                <w:ilvl w:val="0"/>
                <w:numId w:val="130"/>
              </w:numPr>
              <w:rPr>
                <w:del w:id="3488" w:author="Huy Duc. Nguyen" w:date="2017-08-29T14:42:00Z"/>
                <w:sz w:val="18"/>
                <w:szCs w:val="18"/>
              </w:rPr>
            </w:pPr>
            <w:del w:id="3489" w:author="Huy Duc. Nguyen" w:date="2017-08-29T14:42:00Z">
              <w:r w:rsidDel="0012677E">
                <w:rPr>
                  <w:sz w:val="18"/>
                  <w:szCs w:val="18"/>
                </w:rPr>
                <w:delText>All text and image drawings are performed by software.</w:delText>
              </w:r>
            </w:del>
          </w:p>
        </w:tc>
      </w:tr>
      <w:tr w:rsidR="00F57F00" w:rsidDel="0012677E" w:rsidTr="00AE6A57">
        <w:trPr>
          <w:trHeight w:val="198"/>
          <w:del w:id="3490" w:author="Huy Duc. Nguyen" w:date="2017-08-29T14:42:00Z"/>
        </w:trPr>
        <w:tc>
          <w:tcPr>
            <w:tcW w:w="1951" w:type="dxa"/>
          </w:tcPr>
          <w:p w:rsidR="00F57F00" w:rsidDel="0012677E" w:rsidRDefault="00F57F00" w:rsidP="00AE6A57">
            <w:pPr>
              <w:pStyle w:val="Default"/>
              <w:rPr>
                <w:del w:id="3491" w:author="Huy Duc. Nguyen" w:date="2017-08-29T14:42:00Z"/>
                <w:sz w:val="18"/>
                <w:szCs w:val="18"/>
              </w:rPr>
            </w:pPr>
            <w:del w:id="3492" w:author="Huy Duc. Nguyen" w:date="2017-08-29T14:42:00Z">
              <w:r w:rsidDel="0012677E">
                <w:rPr>
                  <w:rFonts w:hint="eastAsia"/>
                  <w:sz w:val="18"/>
                  <w:szCs w:val="18"/>
                </w:rPr>
                <w:delText>Frame per second</w:delText>
              </w:r>
            </w:del>
          </w:p>
        </w:tc>
        <w:tc>
          <w:tcPr>
            <w:tcW w:w="7371" w:type="dxa"/>
          </w:tcPr>
          <w:p w:rsidR="00F57F00" w:rsidRPr="00971B52" w:rsidDel="0012677E" w:rsidRDefault="00F57F00">
            <w:pPr>
              <w:pStyle w:val="Default"/>
              <w:numPr>
                <w:ilvl w:val="0"/>
                <w:numId w:val="130"/>
              </w:numPr>
              <w:rPr>
                <w:del w:id="3493" w:author="Huy Duc. Nguyen" w:date="2017-08-29T14:42:00Z"/>
                <w:sz w:val="18"/>
                <w:szCs w:val="18"/>
              </w:rPr>
            </w:pPr>
            <w:del w:id="3494" w:author="Huy Duc. Nguyen" w:date="2017-08-29T14:42:00Z">
              <w:r w:rsidDel="0012677E">
                <w:rPr>
                  <w:sz w:val="18"/>
                  <w:szCs w:val="18"/>
                </w:rPr>
                <w:delText xml:space="preserve">60fps </w:delText>
              </w:r>
            </w:del>
          </w:p>
        </w:tc>
      </w:tr>
      <w:tr w:rsidR="00F57F00" w:rsidDel="0012677E" w:rsidTr="00AE6A57">
        <w:trPr>
          <w:trHeight w:val="198"/>
          <w:del w:id="3495" w:author="Huy Duc. Nguyen" w:date="2017-08-29T14:42:00Z"/>
        </w:trPr>
        <w:tc>
          <w:tcPr>
            <w:tcW w:w="1951" w:type="dxa"/>
          </w:tcPr>
          <w:p w:rsidR="00F57F00" w:rsidRPr="008D2250" w:rsidDel="0012677E" w:rsidRDefault="00F57F00" w:rsidP="00AE6A57">
            <w:pPr>
              <w:pStyle w:val="Default"/>
              <w:rPr>
                <w:del w:id="3496" w:author="Huy Duc. Nguyen" w:date="2017-08-29T14:42:00Z"/>
                <w:sz w:val="18"/>
                <w:szCs w:val="18"/>
              </w:rPr>
            </w:pPr>
            <w:del w:id="3497" w:author="Huy Duc. Nguyen" w:date="2017-08-29T14:42:00Z">
              <w:r w:rsidDel="0012677E">
                <w:rPr>
                  <w:rFonts w:hint="eastAsia"/>
                  <w:sz w:val="18"/>
                  <w:szCs w:val="18"/>
                </w:rPr>
                <w:delText>R</w:delText>
              </w:r>
              <w:r w:rsidRPr="006A20AA" w:rsidDel="0012677E">
                <w:rPr>
                  <w:sz w:val="18"/>
                  <w:szCs w:val="18"/>
                </w:rPr>
                <w:delText>esolution</w:delText>
              </w:r>
            </w:del>
          </w:p>
        </w:tc>
        <w:tc>
          <w:tcPr>
            <w:tcW w:w="7371" w:type="dxa"/>
          </w:tcPr>
          <w:p w:rsidR="00F57F00" w:rsidRPr="008D2250" w:rsidDel="0012677E" w:rsidRDefault="00F57F00" w:rsidP="00AE6A57">
            <w:pPr>
              <w:pStyle w:val="Default"/>
              <w:numPr>
                <w:ilvl w:val="0"/>
                <w:numId w:val="130"/>
              </w:numPr>
              <w:rPr>
                <w:del w:id="3498" w:author="Huy Duc. Nguyen" w:date="2017-08-29T14:42:00Z"/>
                <w:sz w:val="18"/>
                <w:szCs w:val="18"/>
              </w:rPr>
            </w:pPr>
            <w:del w:id="3499" w:author="Huy Duc. Nguyen" w:date="2017-08-29T14:42:00Z">
              <w:r w:rsidDel="0012677E">
                <w:rPr>
                  <w:sz w:val="18"/>
                  <w:szCs w:val="18"/>
                </w:rPr>
                <w:delText>800x480</w:delText>
              </w:r>
            </w:del>
          </w:p>
        </w:tc>
      </w:tr>
    </w:tbl>
    <w:p w:rsidR="005F585E" w:rsidRPr="00D514A5" w:rsidDel="0012677E" w:rsidRDefault="005F585E" w:rsidP="005F585E">
      <w:pPr>
        <w:pStyle w:val="CETextBody"/>
        <w:rPr>
          <w:del w:id="3500" w:author="Huy Duc. Nguyen" w:date="2017-08-29T14:42:00Z"/>
          <w:lang w:eastAsia="ja-JP"/>
        </w:rPr>
      </w:pPr>
    </w:p>
    <w:p w:rsidR="005F585E" w:rsidDel="0012677E" w:rsidRDefault="005F585E">
      <w:pPr>
        <w:rPr>
          <w:del w:id="3501" w:author="Huy Duc. Nguyen" w:date="2017-08-29T14:42:00Z"/>
          <w:sz w:val="22"/>
          <w:lang w:eastAsia="ja-JP"/>
        </w:rPr>
      </w:pPr>
      <w:del w:id="3502" w:author="Huy Duc. Nguyen" w:date="2017-08-29T14:42:00Z">
        <w:r w:rsidDel="0012677E">
          <w:rPr>
            <w:lang w:eastAsia="ja-JP"/>
          </w:rPr>
          <w:br w:type="page"/>
        </w:r>
      </w:del>
    </w:p>
    <w:p w:rsidR="00721CF2" w:rsidRPr="00651005" w:rsidDel="0012677E" w:rsidRDefault="00F15C47" w:rsidP="006C109A">
      <w:pPr>
        <w:pStyle w:val="Heading3"/>
        <w:rPr>
          <w:del w:id="3503" w:author="Huy Duc. Nguyen" w:date="2017-08-29T14:42:00Z"/>
        </w:rPr>
      </w:pPr>
      <w:bookmarkStart w:id="3504" w:name="_Toc472693295"/>
      <w:bookmarkStart w:id="3505" w:name="_Toc472694252"/>
      <w:bookmarkStart w:id="3506" w:name="_Toc472693296"/>
      <w:bookmarkStart w:id="3507" w:name="_Toc472694253"/>
      <w:bookmarkStart w:id="3508" w:name="_Toc491775582"/>
      <w:bookmarkEnd w:id="3504"/>
      <w:bookmarkEnd w:id="3505"/>
      <w:bookmarkEnd w:id="3506"/>
      <w:bookmarkEnd w:id="3507"/>
      <w:del w:id="3509" w:author="Huy Duc. Nguyen" w:date="2017-08-29T14:42:00Z">
        <w:r w:rsidRPr="006C3F5F" w:rsidDel="0012677E">
          <w:delText>Back monitor</w:delText>
        </w:r>
        <w:bookmarkEnd w:id="3508"/>
      </w:del>
    </w:p>
    <w:p w:rsidR="005F585E" w:rsidDel="0012677E" w:rsidRDefault="006C70A4" w:rsidP="006C70A4">
      <w:pPr>
        <w:pStyle w:val="CETextBody"/>
        <w:rPr>
          <w:del w:id="3510" w:author="Huy Duc. Nguyen" w:date="2017-08-29T14:42:00Z"/>
          <w:lang w:eastAsia="ja-JP"/>
        </w:rPr>
      </w:pPr>
      <w:del w:id="3511" w:author="Huy Duc. Nguyen" w:date="2017-08-29T14:42:00Z">
        <w:r w:rsidDel="0012677E">
          <w:rPr>
            <w:lang w:eastAsia="ja-JP"/>
          </w:rPr>
          <w:delText xml:space="preserve">The following </w:delText>
        </w:r>
        <w:r w:rsidDel="0012677E">
          <w:rPr>
            <w:rFonts w:hint="eastAsia"/>
            <w:lang w:eastAsia="ja-JP"/>
          </w:rPr>
          <w:delText>figure</w:delText>
        </w:r>
        <w:r w:rsidRPr="006C70A4" w:rsidDel="0012677E">
          <w:rPr>
            <w:lang w:eastAsia="ja-JP"/>
          </w:rPr>
          <w:delText xml:space="preserve"> shows the</w:delText>
        </w:r>
        <w:r w:rsidDel="0012677E">
          <w:rPr>
            <w:rFonts w:hint="eastAsia"/>
            <w:lang w:eastAsia="ja-JP"/>
          </w:rPr>
          <w:delText xml:space="preserve"> image of </w:delText>
        </w:r>
        <w:r w:rsidRPr="006C70A4" w:rsidDel="0012677E">
          <w:rPr>
            <w:lang w:eastAsia="ja-JP"/>
          </w:rPr>
          <w:delText>Back monitor.</w:delText>
        </w:r>
      </w:del>
    </w:p>
    <w:p w:rsidR="00721CF2" w:rsidDel="0012677E" w:rsidRDefault="00F56B62" w:rsidP="00393C1B">
      <w:pPr>
        <w:pStyle w:val="CETextBody"/>
        <w:jc w:val="center"/>
        <w:rPr>
          <w:del w:id="3512" w:author="Huy Duc. Nguyen" w:date="2017-08-29T14:42:00Z"/>
          <w:lang w:eastAsia="ja-JP"/>
        </w:rPr>
      </w:pPr>
      <w:del w:id="3513" w:author="Huy Duc. Nguyen" w:date="2017-08-29T14:42:00Z">
        <w:r w:rsidDel="0012677E">
          <w:rPr>
            <w:noProof/>
            <w:lang w:val="en-US"/>
          </w:rPr>
          <w:drawing>
            <wp:inline distT="0" distB="0" distL="0" distR="0" wp14:anchorId="4DF05DA6" wp14:editId="19457848">
              <wp:extent cx="2808514" cy="204668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118" cy="2055136"/>
                      </a:xfrm>
                      <a:prstGeom prst="rect">
                        <a:avLst/>
                      </a:prstGeom>
                      <a:noFill/>
                      <a:ln>
                        <a:noFill/>
                      </a:ln>
                    </pic:spPr>
                  </pic:pic>
                </a:graphicData>
              </a:graphic>
            </wp:inline>
          </w:drawing>
        </w:r>
      </w:del>
    </w:p>
    <w:p w:rsidR="00514152" w:rsidDel="0012677E" w:rsidRDefault="00514152" w:rsidP="00514152">
      <w:pPr>
        <w:pStyle w:val="Caption"/>
        <w:rPr>
          <w:del w:id="3514" w:author="Huy Duc. Nguyen" w:date="2017-08-29T14:42:00Z"/>
          <w:b w:val="0"/>
          <w:lang w:eastAsia="ja-JP"/>
        </w:rPr>
      </w:pPr>
      <w:del w:id="3515" w:author="Huy Duc. Nguyen" w:date="2017-08-29T14:42:00Z">
        <w:r w:rsidDel="0012677E">
          <w:rPr>
            <w:lang w:eastAsia="ja-JP"/>
          </w:rPr>
          <w:delText xml:space="preserve">Figure </w:delText>
        </w:r>
        <w:r w:rsidR="00D11A9A" w:rsidDel="0012677E">
          <w:rPr>
            <w:lang w:eastAsia="ja-JP"/>
          </w:rPr>
          <w:fldChar w:fldCharType="begin"/>
        </w:r>
        <w:r w:rsidR="00D11A9A" w:rsidDel="0012677E">
          <w:rPr>
            <w:lang w:eastAsia="ja-JP"/>
          </w:rPr>
          <w:delInstrText xml:space="preserve"> STYLEREF 1 \s </w:delInstrText>
        </w:r>
        <w:r w:rsidR="00D11A9A" w:rsidDel="0012677E">
          <w:rPr>
            <w:lang w:eastAsia="ja-JP"/>
          </w:rPr>
          <w:fldChar w:fldCharType="separate"/>
        </w:r>
        <w:r w:rsidR="003B19D6" w:rsidDel="0012677E">
          <w:rPr>
            <w:noProof/>
            <w:lang w:eastAsia="ja-JP"/>
          </w:rPr>
          <w:delText>4</w:delText>
        </w:r>
        <w:r w:rsidR="00D11A9A" w:rsidDel="0012677E">
          <w:rPr>
            <w:lang w:eastAsia="ja-JP"/>
          </w:rPr>
          <w:fldChar w:fldCharType="end"/>
        </w:r>
        <w:r w:rsidR="00D11A9A" w:rsidDel="0012677E">
          <w:rPr>
            <w:lang w:eastAsia="ja-JP"/>
          </w:rPr>
          <w:noBreakHyphen/>
        </w:r>
        <w:r w:rsidR="00D11A9A" w:rsidDel="0012677E">
          <w:rPr>
            <w:lang w:eastAsia="ja-JP"/>
          </w:rPr>
          <w:fldChar w:fldCharType="begin"/>
        </w:r>
        <w:r w:rsidR="00D11A9A" w:rsidDel="0012677E">
          <w:rPr>
            <w:lang w:eastAsia="ja-JP"/>
          </w:rPr>
          <w:delInstrText xml:space="preserve"> SEQ Figure \* ARABIC \s 1 </w:delInstrText>
        </w:r>
        <w:r w:rsidR="00D11A9A" w:rsidDel="0012677E">
          <w:rPr>
            <w:lang w:eastAsia="ja-JP"/>
          </w:rPr>
          <w:fldChar w:fldCharType="separate"/>
        </w:r>
        <w:r w:rsidR="003B19D6" w:rsidDel="0012677E">
          <w:rPr>
            <w:noProof/>
            <w:lang w:eastAsia="ja-JP"/>
          </w:rPr>
          <w:delText>8</w:delText>
        </w:r>
        <w:r w:rsidR="00D11A9A" w:rsidDel="0012677E">
          <w:rPr>
            <w:lang w:eastAsia="ja-JP"/>
          </w:rPr>
          <w:fldChar w:fldCharType="end"/>
        </w:r>
        <w:r w:rsidDel="0012677E">
          <w:rPr>
            <w:rFonts w:hint="eastAsia"/>
            <w:lang w:eastAsia="ja-JP"/>
          </w:rPr>
          <w:delText xml:space="preserve">: </w:delText>
        </w:r>
        <w:r w:rsidRPr="00514152" w:rsidDel="0012677E">
          <w:rPr>
            <w:lang w:eastAsia="ja-JP"/>
          </w:rPr>
          <w:delText>Image of Back monitor</w:delText>
        </w:r>
      </w:del>
    </w:p>
    <w:p w:rsidR="00042663" w:rsidDel="0012677E" w:rsidRDefault="00042663" w:rsidP="006C70A4">
      <w:pPr>
        <w:pStyle w:val="CETextBody"/>
        <w:rPr>
          <w:del w:id="3516" w:author="Huy Duc. Nguyen" w:date="2017-08-29T14:42:00Z"/>
          <w:i/>
          <w:lang w:eastAsia="ja-JP"/>
        </w:rPr>
      </w:pPr>
    </w:p>
    <w:p w:rsidR="005F585E" w:rsidDel="0012677E" w:rsidRDefault="005F585E" w:rsidP="005F585E">
      <w:pPr>
        <w:pStyle w:val="CETextBody"/>
        <w:rPr>
          <w:del w:id="3517" w:author="Huy Duc. Nguyen" w:date="2017-08-29T14:42:00Z"/>
          <w:lang w:eastAsia="ja-JP"/>
        </w:rPr>
      </w:pPr>
      <w:del w:id="3518" w:author="Huy Duc. Nguyen" w:date="2017-08-29T14:42:00Z">
        <w:r w:rsidRPr="00AE4C06" w:rsidDel="0012677E">
          <w:rPr>
            <w:lang w:eastAsia="ja-JP"/>
          </w:rPr>
          <w:delText xml:space="preserve">The following table shows the </w:delText>
        </w:r>
        <w:r w:rsidRPr="006E4480" w:rsidDel="0012677E">
          <w:delText>Back monitor</w:delText>
        </w:r>
        <w:r w:rsidRPr="00AE4C06" w:rsidDel="0012677E">
          <w:rPr>
            <w:lang w:eastAsia="ja-JP"/>
          </w:rPr>
          <w:delText xml:space="preserve"> features.</w:delText>
        </w:r>
      </w:del>
    </w:p>
    <w:p w:rsidR="005F585E" w:rsidRPr="00F4689C" w:rsidDel="0012677E" w:rsidRDefault="005F585E" w:rsidP="005F585E">
      <w:pPr>
        <w:pStyle w:val="CETextBody"/>
        <w:rPr>
          <w:del w:id="3519" w:author="Huy Duc. Nguyen" w:date="2017-08-29T14:42:00Z"/>
          <w:lang w:eastAsia="ja-JP"/>
        </w:rPr>
      </w:pPr>
    </w:p>
    <w:p w:rsidR="005F585E" w:rsidRPr="006E4480" w:rsidDel="0012677E" w:rsidRDefault="00833211" w:rsidP="00B43823">
      <w:pPr>
        <w:pStyle w:val="Caption"/>
        <w:rPr>
          <w:del w:id="3520" w:author="Huy Duc. Nguyen" w:date="2017-08-29T14:42:00Z"/>
          <w:lang w:eastAsia="ja-JP"/>
        </w:rPr>
      </w:pPr>
      <w:del w:id="3521" w:author="Huy Duc. Nguyen" w:date="2017-08-29T14:42:00Z">
        <w:r w:rsidDel="0012677E">
          <w:delText>Tabl</w:delText>
        </w:r>
        <w:r w:rsidRPr="00BB3A0B" w:rsidDel="0012677E">
          <w:delText xml:space="preserve">e </w:delText>
        </w:r>
        <w:r w:rsidRPr="00BB3A0B" w:rsidDel="0012677E">
          <w:fldChar w:fldCharType="begin"/>
        </w:r>
        <w:r w:rsidRPr="00BB3A0B" w:rsidDel="0012677E">
          <w:delInstrText xml:space="preserve"> STYLEREF 1 \s </w:delInstrText>
        </w:r>
        <w:r w:rsidRPr="00BB3A0B" w:rsidDel="0012677E">
          <w:fldChar w:fldCharType="separate"/>
        </w:r>
        <w:r w:rsidR="003B19D6" w:rsidDel="0012677E">
          <w:rPr>
            <w:noProof/>
          </w:rPr>
          <w:delText>4</w:delText>
        </w:r>
        <w:r w:rsidRPr="00BB3A0B" w:rsidDel="0012677E">
          <w:fldChar w:fldCharType="end"/>
        </w:r>
        <w:r w:rsidRPr="00BB3A0B" w:rsidDel="0012677E">
          <w:noBreakHyphen/>
        </w:r>
        <w:r w:rsidRPr="00BB3A0B" w:rsidDel="0012677E">
          <w:fldChar w:fldCharType="begin"/>
        </w:r>
        <w:r w:rsidRPr="00BB3A0B" w:rsidDel="0012677E">
          <w:delInstrText xml:space="preserve"> SEQ Table \* ARABIC \s 1 </w:delInstrText>
        </w:r>
        <w:r w:rsidRPr="00BB3A0B" w:rsidDel="0012677E">
          <w:fldChar w:fldCharType="separate"/>
        </w:r>
        <w:r w:rsidR="003B19D6" w:rsidDel="0012677E">
          <w:rPr>
            <w:noProof/>
          </w:rPr>
          <w:delText>8</w:delText>
        </w:r>
        <w:r w:rsidRPr="00BB3A0B" w:rsidDel="0012677E">
          <w:fldChar w:fldCharType="end"/>
        </w:r>
        <w:r w:rsidRPr="00BB3A0B" w:rsidDel="0012677E">
          <w:rPr>
            <w:rFonts w:hint="eastAsia"/>
            <w:lang w:eastAsia="ja-JP"/>
          </w:rPr>
          <w:delText xml:space="preserve">: </w:delText>
        </w:r>
        <w:r w:rsidR="005F585E" w:rsidRPr="00833211" w:rsidDel="0012677E">
          <w:rPr>
            <w:lang w:eastAsia="ja-JP"/>
          </w:rPr>
          <w:delText>Back monitor features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5F585E" w:rsidDel="0012677E" w:rsidTr="006F2B86">
        <w:trPr>
          <w:trHeight w:val="75"/>
          <w:del w:id="3522" w:author="Huy Duc. Nguyen" w:date="2017-08-29T14:42:00Z"/>
        </w:trPr>
        <w:tc>
          <w:tcPr>
            <w:tcW w:w="1951" w:type="dxa"/>
            <w:tcBorders>
              <w:bottom w:val="single" w:sz="12" w:space="0" w:color="auto"/>
            </w:tcBorders>
            <w:shd w:val="clear" w:color="auto" w:fill="BFBFBF" w:themeFill="background1" w:themeFillShade="BF"/>
          </w:tcPr>
          <w:p w:rsidR="005F585E" w:rsidRPr="008D2250" w:rsidDel="0012677E" w:rsidRDefault="005F585E" w:rsidP="006F2B86">
            <w:pPr>
              <w:pStyle w:val="Default"/>
              <w:rPr>
                <w:del w:id="3523" w:author="Huy Duc. Nguyen" w:date="2017-08-29T14:42:00Z"/>
                <w:sz w:val="18"/>
                <w:szCs w:val="18"/>
              </w:rPr>
            </w:pPr>
            <w:del w:id="3524" w:author="Huy Duc. Nguyen" w:date="2017-08-29T14:42:00Z">
              <w:r w:rsidRPr="008D2250" w:rsidDel="0012677E">
                <w:rPr>
                  <w:b/>
                  <w:bCs/>
                  <w:sz w:val="18"/>
                  <w:szCs w:val="18"/>
                </w:rPr>
                <w:delText>Item</w:delText>
              </w:r>
            </w:del>
          </w:p>
        </w:tc>
        <w:tc>
          <w:tcPr>
            <w:tcW w:w="7371" w:type="dxa"/>
            <w:tcBorders>
              <w:bottom w:val="single" w:sz="12" w:space="0" w:color="auto"/>
            </w:tcBorders>
            <w:shd w:val="clear" w:color="auto" w:fill="BFBFBF" w:themeFill="background1" w:themeFillShade="BF"/>
          </w:tcPr>
          <w:p w:rsidR="005F585E" w:rsidRPr="008D2250" w:rsidDel="0012677E" w:rsidRDefault="005F585E" w:rsidP="006F2B86">
            <w:pPr>
              <w:pStyle w:val="Default"/>
              <w:rPr>
                <w:del w:id="3525" w:author="Huy Duc. Nguyen" w:date="2017-08-29T14:42:00Z"/>
                <w:sz w:val="18"/>
                <w:szCs w:val="18"/>
              </w:rPr>
            </w:pPr>
            <w:del w:id="3526" w:author="Huy Duc. Nguyen" w:date="2017-08-29T14:42:00Z">
              <w:r w:rsidRPr="008D2250" w:rsidDel="0012677E">
                <w:rPr>
                  <w:b/>
                  <w:bCs/>
                  <w:sz w:val="18"/>
                  <w:szCs w:val="18"/>
                </w:rPr>
                <w:delText>Description</w:delText>
              </w:r>
            </w:del>
          </w:p>
        </w:tc>
      </w:tr>
      <w:tr w:rsidR="0007020B" w:rsidDel="0012677E" w:rsidTr="006F2B86">
        <w:trPr>
          <w:trHeight w:val="242"/>
          <w:del w:id="3527" w:author="Huy Duc. Nguyen" w:date="2017-08-29T14:42:00Z"/>
        </w:trPr>
        <w:tc>
          <w:tcPr>
            <w:tcW w:w="1951" w:type="dxa"/>
            <w:tcBorders>
              <w:top w:val="single" w:sz="12" w:space="0" w:color="auto"/>
            </w:tcBorders>
          </w:tcPr>
          <w:p w:rsidR="0007020B" w:rsidRPr="008D2250" w:rsidDel="0012677E" w:rsidRDefault="0007020B" w:rsidP="006F2B86">
            <w:pPr>
              <w:pStyle w:val="Default"/>
              <w:rPr>
                <w:del w:id="3528" w:author="Huy Duc. Nguyen" w:date="2017-08-29T14:42:00Z"/>
                <w:sz w:val="18"/>
                <w:szCs w:val="18"/>
              </w:rPr>
            </w:pPr>
            <w:del w:id="3529" w:author="Huy Duc. Nguyen" w:date="2017-08-29T14:42:00Z">
              <w:r w:rsidRPr="00E64566" w:rsidDel="0012677E">
                <w:rPr>
                  <w:sz w:val="18"/>
                  <w:szCs w:val="18"/>
                </w:rPr>
                <w:delText>Application</w:delText>
              </w:r>
            </w:del>
          </w:p>
        </w:tc>
        <w:tc>
          <w:tcPr>
            <w:tcW w:w="7371" w:type="dxa"/>
            <w:tcBorders>
              <w:top w:val="single" w:sz="12" w:space="0" w:color="auto"/>
            </w:tcBorders>
          </w:tcPr>
          <w:p w:rsidR="00494433" w:rsidRPr="00EF5917" w:rsidDel="0012677E" w:rsidRDefault="000D32C9" w:rsidP="00EF5917">
            <w:pPr>
              <w:pStyle w:val="Default"/>
              <w:numPr>
                <w:ilvl w:val="0"/>
                <w:numId w:val="130"/>
              </w:numPr>
              <w:rPr>
                <w:del w:id="3530" w:author="Huy Duc. Nguyen" w:date="2017-08-29T14:42:00Z"/>
                <w:i/>
                <w:sz w:val="18"/>
                <w:szCs w:val="18"/>
              </w:rPr>
            </w:pPr>
            <w:del w:id="3531" w:author="Huy Duc. Nguyen" w:date="2017-08-29T14:42:00Z">
              <w:r w:rsidDel="0012677E">
                <w:rPr>
                  <w:rFonts w:hint="eastAsia"/>
                  <w:sz w:val="18"/>
                  <w:szCs w:val="18"/>
                </w:rPr>
                <w:delText xml:space="preserve">HDMI </w:delText>
              </w:r>
              <w:r w:rsidR="0007020B" w:rsidRPr="0007020B" w:rsidDel="0012677E">
                <w:rPr>
                  <w:sz w:val="18"/>
                  <w:szCs w:val="18"/>
                </w:rPr>
                <w:delText xml:space="preserve">Camera Application made </w:delText>
              </w:r>
              <w:r w:rsidR="003A46FD" w:rsidDel="0012677E">
                <w:rPr>
                  <w:sz w:val="18"/>
                  <w:szCs w:val="18"/>
                </w:rPr>
                <w:delText>by</w:delText>
              </w:r>
              <w:r w:rsidR="0007020B" w:rsidRPr="0007020B" w:rsidDel="0012677E">
                <w:rPr>
                  <w:sz w:val="18"/>
                  <w:szCs w:val="18"/>
                </w:rPr>
                <w:delText xml:space="preserve"> Renesas</w:delText>
              </w:r>
            </w:del>
          </w:p>
        </w:tc>
      </w:tr>
      <w:tr w:rsidR="0007020B" w:rsidDel="0012677E" w:rsidTr="006F2B86">
        <w:trPr>
          <w:trHeight w:val="198"/>
          <w:del w:id="3532" w:author="Huy Duc. Nguyen" w:date="2017-08-29T14:42:00Z"/>
        </w:trPr>
        <w:tc>
          <w:tcPr>
            <w:tcW w:w="1951" w:type="dxa"/>
          </w:tcPr>
          <w:p w:rsidR="0007020B" w:rsidRPr="008D2250" w:rsidDel="0012677E" w:rsidRDefault="0007020B" w:rsidP="006F2B86">
            <w:pPr>
              <w:pStyle w:val="Default"/>
              <w:rPr>
                <w:del w:id="3533" w:author="Huy Duc. Nguyen" w:date="2017-08-29T14:42:00Z"/>
                <w:sz w:val="18"/>
                <w:szCs w:val="18"/>
              </w:rPr>
            </w:pPr>
            <w:del w:id="3534" w:author="Huy Duc. Nguyen" w:date="2017-08-29T14:42:00Z">
              <w:r w:rsidDel="0012677E">
                <w:rPr>
                  <w:rFonts w:hint="eastAsia"/>
                  <w:sz w:val="18"/>
                  <w:szCs w:val="18"/>
                </w:rPr>
                <w:delText>Frame per second</w:delText>
              </w:r>
            </w:del>
          </w:p>
        </w:tc>
        <w:tc>
          <w:tcPr>
            <w:tcW w:w="7371" w:type="dxa"/>
          </w:tcPr>
          <w:p w:rsidR="0007020B" w:rsidRPr="00F4689C" w:rsidDel="0012677E" w:rsidRDefault="0007020B" w:rsidP="006F2B86">
            <w:pPr>
              <w:pStyle w:val="Default"/>
              <w:numPr>
                <w:ilvl w:val="0"/>
                <w:numId w:val="130"/>
              </w:numPr>
              <w:rPr>
                <w:del w:id="3535" w:author="Huy Duc. Nguyen" w:date="2017-08-29T14:42:00Z"/>
                <w:i/>
                <w:sz w:val="18"/>
                <w:szCs w:val="18"/>
              </w:rPr>
            </w:pPr>
            <w:del w:id="3536" w:author="Huy Duc. Nguyen" w:date="2017-08-29T14:42:00Z">
              <w:r w:rsidDel="0012677E">
                <w:rPr>
                  <w:rFonts w:hint="eastAsia"/>
                  <w:sz w:val="18"/>
                  <w:szCs w:val="18"/>
                </w:rPr>
                <w:delText>60</w:delText>
              </w:r>
            </w:del>
          </w:p>
        </w:tc>
      </w:tr>
      <w:tr w:rsidR="0007020B" w:rsidDel="0012677E" w:rsidTr="006F2B86">
        <w:trPr>
          <w:trHeight w:val="198"/>
          <w:del w:id="3537" w:author="Huy Duc. Nguyen" w:date="2017-08-29T14:42:00Z"/>
        </w:trPr>
        <w:tc>
          <w:tcPr>
            <w:tcW w:w="1951" w:type="dxa"/>
          </w:tcPr>
          <w:p w:rsidR="0007020B" w:rsidRPr="008D2250" w:rsidDel="0012677E" w:rsidRDefault="0007020B" w:rsidP="006F2B86">
            <w:pPr>
              <w:pStyle w:val="Default"/>
              <w:rPr>
                <w:del w:id="3538" w:author="Huy Duc. Nguyen" w:date="2017-08-29T14:42:00Z"/>
                <w:sz w:val="18"/>
                <w:szCs w:val="18"/>
              </w:rPr>
            </w:pPr>
            <w:del w:id="3539" w:author="Huy Duc. Nguyen" w:date="2017-08-29T14:42:00Z">
              <w:r w:rsidDel="0012677E">
                <w:rPr>
                  <w:rFonts w:hint="eastAsia"/>
                  <w:sz w:val="18"/>
                  <w:szCs w:val="18"/>
                </w:rPr>
                <w:delText>R</w:delText>
              </w:r>
              <w:r w:rsidRPr="006A20AA" w:rsidDel="0012677E">
                <w:rPr>
                  <w:sz w:val="18"/>
                  <w:szCs w:val="18"/>
                </w:rPr>
                <w:delText>esolution</w:delText>
              </w:r>
            </w:del>
          </w:p>
        </w:tc>
        <w:tc>
          <w:tcPr>
            <w:tcW w:w="7371" w:type="dxa"/>
          </w:tcPr>
          <w:p w:rsidR="0007020B" w:rsidRPr="00F4689C" w:rsidDel="0012677E" w:rsidRDefault="0007020B">
            <w:pPr>
              <w:pStyle w:val="Default"/>
              <w:numPr>
                <w:ilvl w:val="0"/>
                <w:numId w:val="130"/>
              </w:numPr>
              <w:rPr>
                <w:del w:id="3540" w:author="Huy Duc. Nguyen" w:date="2017-08-29T14:42:00Z"/>
                <w:i/>
                <w:sz w:val="18"/>
                <w:szCs w:val="18"/>
              </w:rPr>
            </w:pPr>
            <w:del w:id="3541" w:author="Huy Duc. Nguyen" w:date="2017-08-29T14:42:00Z">
              <w:r w:rsidDel="0012677E">
                <w:rPr>
                  <w:rFonts w:hint="eastAsia"/>
                  <w:sz w:val="18"/>
                  <w:szCs w:val="18"/>
                </w:rPr>
                <w:delText>1</w:delText>
              </w:r>
              <w:r w:rsidDel="0012677E">
                <w:rPr>
                  <w:sz w:val="18"/>
                  <w:szCs w:val="18"/>
                </w:rPr>
                <w:delText>2</w:delText>
              </w:r>
              <w:r w:rsidR="00E40CC0" w:rsidDel="0012677E">
                <w:rPr>
                  <w:rFonts w:hint="eastAsia"/>
                  <w:sz w:val="18"/>
                  <w:szCs w:val="18"/>
                </w:rPr>
                <w:delText>8</w:delText>
              </w:r>
              <w:r w:rsidDel="0012677E">
                <w:rPr>
                  <w:sz w:val="18"/>
                  <w:szCs w:val="18"/>
                </w:rPr>
                <w:delText>0x</w:delText>
              </w:r>
              <w:r w:rsidDel="0012677E">
                <w:rPr>
                  <w:rFonts w:hint="eastAsia"/>
                  <w:sz w:val="18"/>
                  <w:szCs w:val="18"/>
                </w:rPr>
                <w:delText>72</w:delText>
              </w:r>
              <w:r w:rsidRPr="00971B52" w:rsidDel="0012677E">
                <w:rPr>
                  <w:sz w:val="18"/>
                  <w:szCs w:val="18"/>
                </w:rPr>
                <w:delText>0</w:delText>
              </w:r>
            </w:del>
          </w:p>
        </w:tc>
      </w:tr>
    </w:tbl>
    <w:p w:rsidR="005F585E" w:rsidDel="0012677E" w:rsidRDefault="005F585E" w:rsidP="005F585E">
      <w:pPr>
        <w:rPr>
          <w:del w:id="3542" w:author="Huy Duc. Nguyen" w:date="2017-08-29T14:42:00Z"/>
          <w:lang w:eastAsia="ja-JP"/>
        </w:rPr>
      </w:pPr>
    </w:p>
    <w:p w:rsidR="005F585E" w:rsidDel="0012677E" w:rsidRDefault="005F585E" w:rsidP="005F585E">
      <w:pPr>
        <w:rPr>
          <w:del w:id="3543" w:author="Huy Duc. Nguyen" w:date="2017-08-29T14:42:00Z"/>
          <w:lang w:eastAsia="ja-JP"/>
        </w:rPr>
      </w:pPr>
    </w:p>
    <w:p w:rsidR="005F585E" w:rsidDel="0012677E" w:rsidRDefault="005F585E" w:rsidP="005F585E">
      <w:pPr>
        <w:rPr>
          <w:del w:id="3544" w:author="Huy Duc. Nguyen" w:date="2017-08-29T14:42:00Z"/>
          <w:lang w:eastAsia="ja-JP"/>
        </w:rPr>
      </w:pPr>
    </w:p>
    <w:p w:rsidR="00721CF2" w:rsidRPr="006E4480" w:rsidDel="0012677E" w:rsidRDefault="00721CF2" w:rsidP="006E4480">
      <w:pPr>
        <w:pStyle w:val="CETextBody"/>
        <w:rPr>
          <w:del w:id="3545" w:author="Huy Duc. Nguyen" w:date="2017-08-29T14:42:00Z"/>
          <w:lang w:eastAsia="ja-JP"/>
        </w:rPr>
      </w:pPr>
    </w:p>
    <w:p w:rsidR="00AE4C06" w:rsidDel="0012677E" w:rsidRDefault="00AE4C06" w:rsidP="006E4480">
      <w:pPr>
        <w:jc w:val="both"/>
        <w:rPr>
          <w:del w:id="3546" w:author="Huy Duc. Nguyen" w:date="2017-08-29T14:42:00Z"/>
          <w:rFonts w:ascii="Arial" w:hAnsi="Arial" w:cs="Arial"/>
          <w:b/>
          <w:bCs/>
          <w:kern w:val="32"/>
          <w:sz w:val="28"/>
          <w:szCs w:val="32"/>
          <w:lang w:eastAsia="ja-JP"/>
        </w:rPr>
      </w:pPr>
      <w:del w:id="3547" w:author="Huy Duc. Nguyen" w:date="2017-08-29T14:42:00Z">
        <w:r w:rsidDel="0012677E">
          <w:rPr>
            <w:lang w:eastAsia="ja-JP"/>
          </w:rPr>
          <w:br w:type="page"/>
        </w:r>
      </w:del>
    </w:p>
    <w:p w:rsidR="002902CD" w:rsidRDefault="00480D86" w:rsidP="006C109A">
      <w:pPr>
        <w:pStyle w:val="Heading1"/>
        <w:rPr>
          <w:lang w:eastAsia="ja-JP"/>
        </w:rPr>
      </w:pPr>
      <w:bookmarkStart w:id="3548" w:name="_Toc491775583"/>
      <w:r w:rsidRPr="006C3F5F">
        <w:rPr>
          <w:lang w:eastAsia="ja-JP"/>
        </w:rPr>
        <w:t>Measurement</w:t>
      </w:r>
      <w:bookmarkEnd w:id="3548"/>
    </w:p>
    <w:p w:rsidR="00BE07DB" w:rsidRPr="00393C1B" w:rsidRDefault="006F3023" w:rsidP="00393C1B">
      <w:pPr>
        <w:pStyle w:val="CETextBody"/>
        <w:rPr>
          <w:lang w:val="en-US" w:eastAsia="ja-JP"/>
        </w:rPr>
      </w:pPr>
      <w:r>
        <w:rPr>
          <w:rFonts w:hint="eastAsia"/>
          <w:lang w:val="en" w:eastAsia="ja-JP"/>
        </w:rPr>
        <w:t>E</w:t>
      </w:r>
      <w:r w:rsidRPr="00D354E5">
        <w:rPr>
          <w:lang w:val="en" w:eastAsia="ja-JP"/>
        </w:rPr>
        <w:t>xecuting</w:t>
      </w:r>
      <w:r w:rsidR="00D354E5" w:rsidRPr="00D354E5">
        <w:rPr>
          <w:lang w:val="en" w:eastAsia="ja-JP"/>
        </w:rPr>
        <w:t xml:space="preserve"> the p</w:t>
      </w:r>
      <w:r w:rsidR="00F206D3">
        <w:rPr>
          <w:lang w:val="en" w:eastAsia="ja-JP"/>
        </w:rPr>
        <w:t xml:space="preserve">erformance test, there are </w:t>
      </w:r>
      <w:r w:rsidR="00F206D3">
        <w:rPr>
          <w:rFonts w:hint="eastAsia"/>
          <w:lang w:val="en" w:eastAsia="ja-JP"/>
        </w:rPr>
        <w:t>four</w:t>
      </w:r>
      <w:r w:rsidR="00D354E5" w:rsidRPr="00D354E5">
        <w:rPr>
          <w:lang w:val="en" w:eastAsia="ja-JP"/>
        </w:rPr>
        <w:t xml:space="preserve"> test environments below.</w:t>
      </w:r>
    </w:p>
    <w:p w:rsidR="00BE07DB" w:rsidRDefault="003256ED" w:rsidP="003256ED">
      <w:pPr>
        <w:pStyle w:val="CETextBody"/>
        <w:rPr>
          <w:lang w:val="en-US" w:eastAsia="ja-JP"/>
        </w:rPr>
      </w:pPr>
      <w:r>
        <w:rPr>
          <w:rFonts w:hint="eastAsia"/>
          <w:lang w:val="en-US" w:eastAsia="ja-JP"/>
        </w:rPr>
        <w:t>I</w:t>
      </w:r>
      <w:r w:rsidRPr="003256ED">
        <w:rPr>
          <w:lang w:val="en-US" w:eastAsia="ja-JP"/>
        </w:rPr>
        <w:t>f no special mentions in performance test procedure, set up a configuration that matches each type of measurement cases</w:t>
      </w:r>
      <w:r>
        <w:rPr>
          <w:lang w:val="en-US" w:eastAsia="ja-JP"/>
        </w:rPr>
        <w:t>.</w:t>
      </w:r>
      <w:r w:rsidRPr="003256ED">
        <w:rPr>
          <w:lang w:val="en-US" w:eastAsia="ja-JP"/>
        </w:rPr>
        <w:t xml:space="preserve"> Then start performance test.</w:t>
      </w:r>
    </w:p>
    <w:p w:rsidR="00382F4B" w:rsidRPr="00382F4B" w:rsidRDefault="00382F4B" w:rsidP="00382F4B">
      <w:pPr>
        <w:pStyle w:val="CETextBody"/>
        <w:rPr>
          <w:lang w:eastAsia="ja-JP"/>
        </w:rPr>
      </w:pPr>
      <w:r w:rsidRPr="00382F4B">
        <w:rPr>
          <w:rFonts w:hint="eastAsia"/>
          <w:lang w:eastAsia="ja-JP"/>
        </w:rPr>
        <w:t xml:space="preserve">INTEGRITY kernel </w:t>
      </w:r>
      <w:r w:rsidRPr="00382F4B">
        <w:rPr>
          <w:lang w:eastAsia="ja-JP"/>
        </w:rPr>
        <w:t xml:space="preserve">is included </w:t>
      </w:r>
      <w:r w:rsidRPr="00382F4B">
        <w:rPr>
          <w:rFonts w:hint="eastAsia"/>
          <w:lang w:eastAsia="ja-JP"/>
        </w:rPr>
        <w:t>debug library</w:t>
      </w:r>
    </w:p>
    <w:p w:rsidR="00382F4B" w:rsidRPr="00382F4B" w:rsidRDefault="00382F4B" w:rsidP="00382F4B">
      <w:pPr>
        <w:pStyle w:val="CETextBody"/>
        <w:rPr>
          <w:i/>
          <w:lang w:val="en-US" w:eastAsia="ja-JP"/>
        </w:rPr>
      </w:pPr>
      <w:r w:rsidRPr="00382F4B">
        <w:rPr>
          <w:i/>
          <w:lang w:val="en-US" w:eastAsia="ja-JP"/>
        </w:rPr>
        <w:t>Note :</w:t>
      </w:r>
    </w:p>
    <w:p w:rsidR="00382F4B" w:rsidRPr="00382F4B" w:rsidRDefault="00382F4B" w:rsidP="00382F4B">
      <w:pPr>
        <w:pStyle w:val="CETextBody"/>
        <w:rPr>
          <w:i/>
          <w:lang w:val="en-US" w:eastAsia="ja-JP"/>
        </w:rPr>
      </w:pPr>
      <w:r w:rsidRPr="00382F4B">
        <w:rPr>
          <w:i/>
          <w:lang w:val="en-US" w:eastAsia="ja-JP"/>
        </w:rPr>
        <w:t xml:space="preserve">Type1,3,4 are using the debug library in INTEGRITY kernel in order to measure performance from INTEGRITY </w:t>
      </w:r>
      <w:r w:rsidR="00B836CD" w:rsidRPr="00382F4B">
        <w:rPr>
          <w:i/>
          <w:lang w:val="en-US" w:eastAsia="ja-JP"/>
        </w:rPr>
        <w:t>side. It</w:t>
      </w:r>
      <w:r w:rsidRPr="00382F4B">
        <w:rPr>
          <w:i/>
          <w:lang w:val="en-US" w:eastAsia="ja-JP"/>
        </w:rPr>
        <w:t xml:space="preserve"> may produce some overhead came from debug functionality.</w:t>
      </w:r>
    </w:p>
    <w:p w:rsidR="00382F4B" w:rsidDel="005B1E90" w:rsidRDefault="00382F4B" w:rsidP="00393C1B">
      <w:pPr>
        <w:pStyle w:val="CETextBody"/>
        <w:rPr>
          <w:del w:id="3549" w:author="Huy Duc. Nguyen" w:date="2017-08-30T17:59:00Z"/>
          <w:lang w:val="en-US" w:eastAsia="ja-JP"/>
        </w:rPr>
      </w:pPr>
    </w:p>
    <w:p w:rsidR="0092629E" w:rsidRPr="0027486D" w:rsidDel="005B1E90" w:rsidRDefault="0092629E" w:rsidP="00393C1B">
      <w:pPr>
        <w:pStyle w:val="CETextBody"/>
        <w:rPr>
          <w:del w:id="3550" w:author="Huy Duc. Nguyen" w:date="2017-08-30T17:59:00Z"/>
          <w:i/>
          <w:lang w:val="en-US" w:eastAsia="ja-JP"/>
        </w:rPr>
      </w:pPr>
      <w:del w:id="3551" w:author="Huy Duc. Nguyen" w:date="2017-08-30T17:59:00Z">
        <w:r w:rsidRPr="0027486D" w:rsidDel="005B1E90">
          <w:rPr>
            <w:i/>
            <w:lang w:val="en-US" w:eastAsia="ja-JP"/>
          </w:rPr>
          <w:delText xml:space="preserve">The </w:delText>
        </w:r>
        <w:r w:rsidRPr="0027486D" w:rsidDel="005B1E90">
          <w:rPr>
            <w:i/>
            <w:u w:val="single"/>
            <w:lang w:val="en-US" w:eastAsia="ja-JP"/>
          </w:rPr>
          <w:delText>underlined text</w:delText>
        </w:r>
        <w:r w:rsidRPr="0027486D" w:rsidDel="005B1E90">
          <w:rPr>
            <w:i/>
            <w:lang w:val="en-US" w:eastAsia="ja-JP"/>
          </w:rPr>
          <w:delText xml:space="preserve"> in each consideration </w:delText>
        </w:r>
        <w:r w:rsidDel="005B1E90">
          <w:rPr>
            <w:i/>
            <w:lang w:val="en-US" w:eastAsia="ja-JP"/>
          </w:rPr>
          <w:delText xml:space="preserve">includes </w:delText>
        </w:r>
        <w:r w:rsidRPr="0027486D" w:rsidDel="005B1E90">
          <w:rPr>
            <w:i/>
            <w:lang w:val="en-US" w:eastAsia="ja-JP"/>
          </w:rPr>
          <w:delText xml:space="preserve">our </w:delText>
        </w:r>
        <w:r w:rsidDel="005B1E90">
          <w:rPr>
            <w:i/>
            <w:lang w:val="en-US" w:eastAsia="ja-JP"/>
          </w:rPr>
          <w:delText>guess or assumption</w:delText>
        </w:r>
        <w:r w:rsidRPr="0027486D" w:rsidDel="005B1E90">
          <w:rPr>
            <w:i/>
            <w:lang w:val="en-US" w:eastAsia="ja-JP"/>
          </w:rPr>
          <w:delText>.</w:delText>
        </w:r>
      </w:del>
    </w:p>
    <w:p w:rsidR="0092629E" w:rsidRPr="0092629E" w:rsidRDefault="0092629E" w:rsidP="00393C1B">
      <w:pPr>
        <w:pStyle w:val="CETextBody"/>
        <w:rPr>
          <w:lang w:val="en-US" w:eastAsia="ja-JP"/>
        </w:rPr>
      </w:pPr>
    </w:p>
    <w:p w:rsidR="006C16C1" w:rsidRPr="006C16C1" w:rsidDel="005B1E90" w:rsidRDefault="006C16C1" w:rsidP="006C16C1">
      <w:pPr>
        <w:pStyle w:val="CETextBody"/>
        <w:rPr>
          <w:del w:id="3552" w:author="Huy Duc. Nguyen" w:date="2017-08-30T17:59:00Z"/>
          <w:lang w:val="en-US" w:eastAsia="ja-JP"/>
        </w:rPr>
      </w:pPr>
      <w:del w:id="3553" w:author="Huy Duc. Nguyen" w:date="2017-08-30T17:59:00Z">
        <w:r w:rsidRPr="006C16C1" w:rsidDel="005B1E90">
          <w:rPr>
            <w:lang w:val="en-US" w:eastAsia="ja-JP"/>
          </w:rPr>
          <w:delText>This evaluation uses</w:delText>
        </w:r>
        <w:r w:rsidDel="005B1E90">
          <w:rPr>
            <w:lang w:val="en-US" w:eastAsia="ja-JP"/>
          </w:rPr>
          <w:delText xml:space="preserve"> 4 types of Test </w:delText>
        </w:r>
        <w:r w:rsidR="00B836CD" w:rsidDel="005B1E90">
          <w:rPr>
            <w:lang w:val="en-US" w:eastAsia="ja-JP"/>
          </w:rPr>
          <w:delText>environment.</w:delText>
        </w:r>
        <w:r w:rsidR="00B836CD" w:rsidRPr="006C16C1" w:rsidDel="005B1E90">
          <w:rPr>
            <w:lang w:val="en-US" w:eastAsia="ja-JP"/>
          </w:rPr>
          <w:delText xml:space="preserve"> It</w:delText>
        </w:r>
        <w:r w:rsidRPr="006C16C1" w:rsidDel="005B1E90">
          <w:rPr>
            <w:lang w:val="en-US" w:eastAsia="ja-JP"/>
          </w:rPr>
          <w:delText xml:space="preserve"> is use for the following reasons.</w:delText>
        </w:r>
      </w:del>
    </w:p>
    <w:p w:rsidR="006C16C1" w:rsidRPr="006C16C1" w:rsidDel="005B1E90" w:rsidRDefault="006C16C1" w:rsidP="006C16C1">
      <w:pPr>
        <w:pStyle w:val="CETextBody"/>
        <w:rPr>
          <w:del w:id="3554" w:author="Huy Duc. Nguyen" w:date="2017-08-30T17:59:00Z"/>
          <w:lang w:val="en-US" w:eastAsia="ja-JP"/>
        </w:rPr>
      </w:pPr>
      <w:del w:id="3555" w:author="Huy Duc. Nguyen" w:date="2017-08-30T17:59:00Z">
        <w:r w:rsidRPr="006C16C1" w:rsidDel="005B1E90">
          <w:rPr>
            <w:lang w:val="en-US" w:eastAsia="ja-JP"/>
          </w:rPr>
          <w:delText>Type 1 use for measuring PoC performance.</w:delText>
        </w:r>
        <w:r w:rsidR="009E5ABD" w:rsidDel="005B1E90">
          <w:rPr>
            <w:lang w:val="en-US" w:eastAsia="ja-JP"/>
          </w:rPr>
          <w:delText>b</w:delText>
        </w:r>
      </w:del>
    </w:p>
    <w:p w:rsidR="006C16C1" w:rsidRPr="006C16C1" w:rsidDel="005B1E90" w:rsidRDefault="006C16C1" w:rsidP="006C16C1">
      <w:pPr>
        <w:pStyle w:val="CETextBody"/>
        <w:rPr>
          <w:del w:id="3556" w:author="Huy Duc. Nguyen" w:date="2017-08-30T17:59:00Z"/>
          <w:lang w:val="en-US" w:eastAsia="ja-JP"/>
        </w:rPr>
      </w:pPr>
      <w:del w:id="3557" w:author="Huy Duc. Nguyen" w:date="2017-08-30T17:59:00Z">
        <w:r w:rsidRPr="006C16C1" w:rsidDel="005B1E90">
          <w:rPr>
            <w:lang w:val="en-US" w:eastAsia="ja-JP"/>
          </w:rPr>
          <w:delText>When comparing the performance of Linux, compare virtualized Linux of Type 4 and native Linux of Type 2.</w:delText>
        </w:r>
      </w:del>
    </w:p>
    <w:p w:rsidR="00FC5D5B" w:rsidDel="005B1E90" w:rsidRDefault="006C16C1" w:rsidP="006C16C1">
      <w:pPr>
        <w:pStyle w:val="CETextBody"/>
        <w:rPr>
          <w:del w:id="3558" w:author="Huy Duc. Nguyen" w:date="2017-08-30T17:59:00Z"/>
          <w:lang w:val="en-US" w:eastAsia="ja-JP"/>
        </w:rPr>
      </w:pPr>
      <w:del w:id="3559" w:author="Huy Duc. Nguyen" w:date="2017-08-30T17:59:00Z">
        <w:r w:rsidRPr="006C16C1" w:rsidDel="005B1E90">
          <w:rPr>
            <w:lang w:val="en-US" w:eastAsia="ja-JP"/>
          </w:rPr>
          <w:delText>Type 3 use for measuring only INTEGRITY.</w:delText>
        </w:r>
      </w:del>
    </w:p>
    <w:p w:rsidR="00FC5D5B" w:rsidRPr="00E976CC" w:rsidDel="005B1E90" w:rsidRDefault="00FC5D5B" w:rsidP="00393C1B">
      <w:pPr>
        <w:pStyle w:val="CETextBody"/>
        <w:rPr>
          <w:del w:id="3560" w:author="Huy Duc. Nguyen" w:date="2017-08-30T17:59:00Z"/>
          <w:lang w:val="en-US" w:eastAsia="ja-JP"/>
        </w:rPr>
      </w:pPr>
    </w:p>
    <w:p w:rsidR="007441BE" w:rsidDel="005B1E90" w:rsidRDefault="007441BE" w:rsidP="00393C1B">
      <w:pPr>
        <w:pStyle w:val="CETextBody"/>
        <w:numPr>
          <w:ilvl w:val="0"/>
          <w:numId w:val="124"/>
        </w:numPr>
        <w:ind w:left="0" w:firstLine="0"/>
        <w:rPr>
          <w:del w:id="3561" w:author="Huy Duc. Nguyen" w:date="2017-08-30T17:59:00Z"/>
          <w:lang w:eastAsia="ja-JP"/>
        </w:rPr>
      </w:pPr>
      <w:del w:id="3562" w:author="Huy Duc. Nguyen" w:date="2017-08-30T17:59:00Z">
        <w:r w:rsidRPr="007441BE" w:rsidDel="005B1E90">
          <w:rPr>
            <w:rFonts w:hint="eastAsia"/>
            <w:lang w:eastAsia="ja-JP"/>
          </w:rPr>
          <w:delText>V</w:delText>
        </w:r>
        <w:r w:rsidRPr="007441BE" w:rsidDel="005B1E90">
          <w:rPr>
            <w:lang w:eastAsia="ja-JP"/>
          </w:rPr>
          <w:delText>irtualiz</w:delText>
        </w:r>
        <w:r w:rsidRPr="007441BE" w:rsidDel="005B1E90">
          <w:rPr>
            <w:rFonts w:hint="eastAsia"/>
            <w:lang w:eastAsia="ja-JP"/>
          </w:rPr>
          <w:delText>ation</w:delText>
        </w:r>
        <w:r w:rsidRPr="007441BE" w:rsidDel="005B1E90">
          <w:rPr>
            <w:lang w:eastAsia="ja-JP"/>
          </w:rPr>
          <w:delText xml:space="preserve"> </w:delText>
        </w:r>
        <w:r w:rsidR="00EF5917" w:rsidDel="005B1E90">
          <w:rPr>
            <w:rFonts w:hint="eastAsia"/>
            <w:lang w:eastAsia="ja-JP"/>
          </w:rPr>
          <w:delText>PoC</w:delText>
        </w:r>
        <w:r w:rsidRPr="007441BE" w:rsidDel="005B1E90">
          <w:rPr>
            <w:rFonts w:hint="eastAsia"/>
            <w:lang w:eastAsia="ja-JP"/>
          </w:rPr>
          <w:delText xml:space="preserve"> </w:delText>
        </w:r>
        <w:r w:rsidR="00FB398C" w:rsidDel="005B1E90">
          <w:rPr>
            <w:rFonts w:hint="eastAsia"/>
            <w:lang w:eastAsia="ja-JP"/>
          </w:rPr>
          <w:delText>(Type1)</w:delText>
        </w:r>
      </w:del>
    </w:p>
    <w:p w:rsidR="007441BE" w:rsidDel="005B1E90" w:rsidRDefault="007441BE" w:rsidP="007441BE">
      <w:pPr>
        <w:pStyle w:val="CETextBody"/>
        <w:rPr>
          <w:del w:id="3563" w:author="Huy Duc. Nguyen" w:date="2017-08-30T17:59:00Z"/>
          <w:lang w:eastAsia="ja-JP"/>
        </w:rPr>
      </w:pPr>
      <w:del w:id="3564" w:author="Huy Duc. Nguyen" w:date="2017-08-30T17:59:00Z">
        <w:r w:rsidRPr="007441BE" w:rsidDel="005B1E90">
          <w:rPr>
            <w:lang w:eastAsia="ja-JP"/>
          </w:rPr>
          <w:delText>It is to build up the different character OS/application environments into the some domains, typically safety</w:delText>
        </w:r>
        <w:r w:rsidR="00D97081" w:rsidDel="005B1E90">
          <w:rPr>
            <w:rFonts w:hint="eastAsia"/>
            <w:lang w:eastAsia="ja-JP"/>
          </w:rPr>
          <w:delText xml:space="preserve"> </w:delText>
        </w:r>
        <w:r w:rsidR="00C934ED" w:rsidDel="005B1E90">
          <w:rPr>
            <w:rFonts w:hint="eastAsia"/>
            <w:lang w:eastAsia="ja-JP"/>
          </w:rPr>
          <w:delText>(INTEGRITY)</w:delText>
        </w:r>
        <w:r w:rsidRPr="007441BE" w:rsidDel="005B1E90">
          <w:rPr>
            <w:lang w:eastAsia="ja-JP"/>
          </w:rPr>
          <w:delText xml:space="preserve"> and open</w:delText>
        </w:r>
        <w:r w:rsidR="00D97081" w:rsidDel="005B1E90">
          <w:rPr>
            <w:rFonts w:hint="eastAsia"/>
            <w:lang w:eastAsia="ja-JP"/>
          </w:rPr>
          <w:delText xml:space="preserve"> </w:delText>
        </w:r>
        <w:r w:rsidR="00C934ED" w:rsidDel="005B1E90">
          <w:rPr>
            <w:rFonts w:hint="eastAsia"/>
            <w:lang w:eastAsia="ja-JP"/>
          </w:rPr>
          <w:delText>(Linux).</w:delText>
        </w:r>
      </w:del>
    </w:p>
    <w:p w:rsidR="00CC3FF1" w:rsidDel="005B1E90" w:rsidRDefault="00CC3FF1" w:rsidP="007441BE">
      <w:pPr>
        <w:pStyle w:val="CETextBody"/>
        <w:rPr>
          <w:del w:id="3565" w:author="Huy Duc. Nguyen" w:date="2017-08-30T17:59:00Z"/>
          <w:lang w:eastAsia="ja-JP"/>
        </w:rPr>
      </w:pPr>
    </w:p>
    <w:p w:rsidR="00466A39" w:rsidDel="005B1E90" w:rsidRDefault="00466A39">
      <w:pPr>
        <w:pStyle w:val="CETextBody"/>
        <w:rPr>
          <w:del w:id="3566" w:author="Huy Duc. Nguyen" w:date="2017-08-30T17:59:00Z"/>
          <w:lang w:eastAsia="ja-JP"/>
        </w:rPr>
      </w:pPr>
    </w:p>
    <w:p w:rsidR="008705F9" w:rsidDel="005B1E90" w:rsidRDefault="000F59A9">
      <w:pPr>
        <w:pStyle w:val="CETextBody"/>
        <w:ind w:firstLineChars="1353" w:firstLine="2977"/>
        <w:rPr>
          <w:del w:id="3567" w:author="Huy Duc. Nguyen" w:date="2017-08-30T17:59:00Z"/>
          <w:lang w:eastAsia="ja-JP"/>
        </w:rPr>
      </w:pPr>
      <w:del w:id="3568" w:author="Huy Duc. Nguyen" w:date="2017-08-30T17:59:00Z">
        <w:r w:rsidDel="005B1E90">
          <w:rPr>
            <w:rFonts w:hint="eastAsia"/>
            <w:noProof/>
            <w:lang w:val="en-US"/>
          </w:rPr>
          <w:drawing>
            <wp:inline distT="0" distB="0" distL="0" distR="0" wp14:anchorId="6CBFD2E9" wp14:editId="160B23D7">
              <wp:extent cx="2152080" cy="2109240"/>
              <wp:effectExtent l="0" t="0" r="635"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2080" cy="2109240"/>
                      </a:xfrm>
                      <a:prstGeom prst="rect">
                        <a:avLst/>
                      </a:prstGeom>
                      <a:noFill/>
                      <a:ln>
                        <a:noFill/>
                      </a:ln>
                    </pic:spPr>
                  </pic:pic>
                </a:graphicData>
              </a:graphic>
            </wp:inline>
          </w:drawing>
        </w:r>
      </w:del>
    </w:p>
    <w:p w:rsidR="006305E0" w:rsidDel="005B1E90" w:rsidRDefault="006305E0" w:rsidP="006305E0">
      <w:pPr>
        <w:pStyle w:val="Caption"/>
        <w:rPr>
          <w:del w:id="3569" w:author="Huy Duc. Nguyen" w:date="2017-08-30T17:59:00Z"/>
          <w:b w:val="0"/>
          <w:lang w:eastAsia="ja-JP"/>
        </w:rPr>
      </w:pPr>
      <w:del w:id="3570" w:author="Huy Duc. Nguyen" w:date="2017-08-30T17:59:00Z">
        <w:r w:rsidDel="005B1E90">
          <w:rPr>
            <w:lang w:eastAsia="ja-JP"/>
          </w:rPr>
          <w:delText xml:space="preserve">Figure </w:delText>
        </w:r>
        <w:r w:rsidR="00D11A9A" w:rsidDel="005B1E90">
          <w:rPr>
            <w:b w:val="0"/>
            <w:lang w:eastAsia="ja-JP"/>
          </w:rPr>
          <w:fldChar w:fldCharType="begin"/>
        </w:r>
        <w:r w:rsidR="00D11A9A" w:rsidDel="005B1E90">
          <w:rPr>
            <w:lang w:eastAsia="ja-JP"/>
          </w:rPr>
          <w:delInstrText xml:space="preserve"> STYLEREF 1 \s </w:delInstrText>
        </w:r>
        <w:r w:rsidR="00D11A9A" w:rsidDel="005B1E90">
          <w:rPr>
            <w:b w:val="0"/>
            <w:lang w:eastAsia="ja-JP"/>
          </w:rPr>
          <w:fldChar w:fldCharType="separate"/>
        </w:r>
        <w:r w:rsidR="003B19D6" w:rsidDel="005B1E90">
          <w:rPr>
            <w:noProof/>
            <w:lang w:eastAsia="ja-JP"/>
          </w:rPr>
          <w:delText>5</w:delText>
        </w:r>
        <w:r w:rsidR="00D11A9A" w:rsidDel="005B1E90">
          <w:rPr>
            <w:b w:val="0"/>
            <w:lang w:eastAsia="ja-JP"/>
          </w:rPr>
          <w:fldChar w:fldCharType="end"/>
        </w:r>
        <w:r w:rsidR="00D11A9A" w:rsidDel="005B1E90">
          <w:rPr>
            <w:lang w:eastAsia="ja-JP"/>
          </w:rPr>
          <w:noBreakHyphen/>
        </w:r>
        <w:r w:rsidR="00D11A9A" w:rsidDel="005B1E90">
          <w:rPr>
            <w:b w:val="0"/>
            <w:lang w:eastAsia="ja-JP"/>
          </w:rPr>
          <w:fldChar w:fldCharType="begin"/>
        </w:r>
        <w:r w:rsidR="00D11A9A" w:rsidDel="005B1E90">
          <w:rPr>
            <w:lang w:eastAsia="ja-JP"/>
          </w:rPr>
          <w:delInstrText xml:space="preserve"> SEQ Figure \* ARABIC \s 1 </w:delInstrText>
        </w:r>
        <w:r w:rsidR="00D11A9A" w:rsidDel="005B1E90">
          <w:rPr>
            <w:b w:val="0"/>
            <w:lang w:eastAsia="ja-JP"/>
          </w:rPr>
          <w:fldChar w:fldCharType="separate"/>
        </w:r>
        <w:r w:rsidR="003B19D6" w:rsidDel="005B1E90">
          <w:rPr>
            <w:noProof/>
            <w:lang w:eastAsia="ja-JP"/>
          </w:rPr>
          <w:delText>1</w:delText>
        </w:r>
        <w:r w:rsidR="00D11A9A" w:rsidDel="005B1E90">
          <w:rPr>
            <w:b w:val="0"/>
            <w:lang w:eastAsia="ja-JP"/>
          </w:rPr>
          <w:fldChar w:fldCharType="end"/>
        </w:r>
        <w:r w:rsidDel="005B1E90">
          <w:rPr>
            <w:rFonts w:hint="eastAsia"/>
            <w:lang w:eastAsia="ja-JP"/>
          </w:rPr>
          <w:delText xml:space="preserve">: </w:delText>
        </w:r>
        <w:r w:rsidRPr="006305E0" w:rsidDel="005B1E90">
          <w:rPr>
            <w:lang w:eastAsia="ja-JP"/>
          </w:rPr>
          <w:delText>Image of Virtualization PoC(Type1)</w:delText>
        </w:r>
      </w:del>
    </w:p>
    <w:p w:rsidR="00C934ED" w:rsidDel="005B1E90" w:rsidRDefault="00C934ED" w:rsidP="00997E4E">
      <w:pPr>
        <w:pStyle w:val="CETextBody"/>
        <w:rPr>
          <w:del w:id="3571" w:author="Huy Duc. Nguyen" w:date="2017-08-30T17:59:00Z"/>
          <w:lang w:eastAsia="ja-JP"/>
        </w:rPr>
      </w:pPr>
    </w:p>
    <w:p w:rsidR="001E593E" w:rsidRPr="00EF5917" w:rsidDel="005B1E90" w:rsidRDefault="001E593E" w:rsidP="007441BE">
      <w:pPr>
        <w:pStyle w:val="CETextBody"/>
        <w:rPr>
          <w:del w:id="3572" w:author="Huy Duc. Nguyen" w:date="2017-08-30T17:59:00Z"/>
          <w:lang w:eastAsia="ja-JP"/>
        </w:rPr>
      </w:pPr>
    </w:p>
    <w:p w:rsidR="008D57D0" w:rsidDel="005B1E90" w:rsidRDefault="008D57D0">
      <w:pPr>
        <w:rPr>
          <w:del w:id="3573" w:author="Huy Duc. Nguyen" w:date="2017-08-30T17:59:00Z"/>
          <w:sz w:val="22"/>
          <w:lang w:eastAsia="ja-JP"/>
        </w:rPr>
      </w:pPr>
      <w:del w:id="3574" w:author="Huy Duc. Nguyen" w:date="2017-08-30T17:59:00Z">
        <w:r w:rsidDel="005B1E90">
          <w:rPr>
            <w:lang w:eastAsia="ja-JP"/>
          </w:rPr>
          <w:br w:type="page"/>
        </w:r>
      </w:del>
    </w:p>
    <w:p w:rsidR="00424B20" w:rsidRPr="00B53211" w:rsidDel="005B1E90" w:rsidRDefault="00424B20" w:rsidP="00424B20">
      <w:pPr>
        <w:pStyle w:val="CETextBody"/>
        <w:numPr>
          <w:ilvl w:val="0"/>
          <w:numId w:val="124"/>
        </w:numPr>
        <w:ind w:left="0" w:firstLine="0"/>
        <w:rPr>
          <w:del w:id="3575" w:author="Huy Duc. Nguyen" w:date="2017-08-30T17:59:00Z"/>
          <w:lang w:val="en-US" w:eastAsia="ja-JP"/>
        </w:rPr>
      </w:pPr>
      <w:del w:id="3576" w:author="Huy Duc. Nguyen" w:date="2017-08-30T17:59:00Z">
        <w:r w:rsidDel="005B1E90">
          <w:rPr>
            <w:rFonts w:hint="eastAsia"/>
            <w:lang w:eastAsia="ja-JP"/>
          </w:rPr>
          <w:delText>Native Linux</w:delText>
        </w:r>
        <w:r w:rsidR="00F206D3" w:rsidDel="005B1E90">
          <w:rPr>
            <w:rFonts w:hint="eastAsia"/>
            <w:lang w:eastAsia="ja-JP"/>
          </w:rPr>
          <w:delText xml:space="preserve"> (Type</w:delText>
        </w:r>
        <w:r w:rsidR="007C23D1" w:rsidDel="005B1E90">
          <w:rPr>
            <w:rFonts w:hint="eastAsia"/>
            <w:lang w:eastAsia="ja-JP"/>
          </w:rPr>
          <w:delText>2</w:delText>
        </w:r>
        <w:r w:rsidR="00F206D3" w:rsidDel="005B1E90">
          <w:rPr>
            <w:rFonts w:hint="eastAsia"/>
            <w:lang w:eastAsia="ja-JP"/>
          </w:rPr>
          <w:delText>)</w:delText>
        </w:r>
      </w:del>
    </w:p>
    <w:p w:rsidR="00424B20" w:rsidDel="005B1E90" w:rsidRDefault="00F1103D" w:rsidP="007441BE">
      <w:pPr>
        <w:pStyle w:val="CETextBody"/>
        <w:rPr>
          <w:del w:id="3577" w:author="Huy Duc. Nguyen" w:date="2017-08-30T17:59:00Z"/>
          <w:lang w:eastAsia="ja-JP"/>
        </w:rPr>
      </w:pPr>
      <w:del w:id="3578" w:author="Huy Duc. Nguyen" w:date="2017-08-30T17:59:00Z">
        <w:r w:rsidRPr="00F206D3" w:rsidDel="005B1E90">
          <w:rPr>
            <w:lang w:eastAsia="ja-JP"/>
          </w:rPr>
          <w:delText>It is to build up the only Linux OS on</w:delText>
        </w:r>
        <w:r w:rsidDel="005B1E90">
          <w:rPr>
            <w:rFonts w:hint="eastAsia"/>
            <w:lang w:eastAsia="ja-JP"/>
          </w:rPr>
          <w:delText xml:space="preserve"> R-car board without INTEGRITY Multivisor.</w:delText>
        </w:r>
      </w:del>
    </w:p>
    <w:p w:rsidR="00C521AF" w:rsidRPr="00F1103D" w:rsidDel="005B1E90" w:rsidRDefault="00C521AF" w:rsidP="00393C1B">
      <w:pPr>
        <w:pStyle w:val="CETextBody"/>
        <w:ind w:firstLineChars="193" w:firstLine="425"/>
        <w:rPr>
          <w:del w:id="3579" w:author="Huy Duc. Nguyen" w:date="2017-08-30T17:59:00Z"/>
          <w:lang w:eastAsia="ja-JP"/>
        </w:rPr>
      </w:pPr>
    </w:p>
    <w:p w:rsidR="00424B20" w:rsidDel="005B1E90" w:rsidRDefault="00F45E31" w:rsidP="00393C1B">
      <w:pPr>
        <w:pStyle w:val="CETextBody"/>
        <w:ind w:firstLineChars="1353" w:firstLine="2977"/>
        <w:rPr>
          <w:del w:id="3580" w:author="Huy Duc. Nguyen" w:date="2017-08-30T17:59:00Z"/>
          <w:lang w:eastAsia="ja-JP"/>
        </w:rPr>
      </w:pPr>
      <w:del w:id="3581" w:author="Huy Duc. Nguyen" w:date="2017-08-30T17:59:00Z">
        <w:r w:rsidDel="005B1E90">
          <w:rPr>
            <w:noProof/>
            <w:lang w:val="en-US"/>
          </w:rPr>
          <w:drawing>
            <wp:inline distT="0" distB="0" distL="0" distR="0" wp14:anchorId="446AB7DC" wp14:editId="4D1C5B12">
              <wp:extent cx="2139840" cy="2109240"/>
              <wp:effectExtent l="0" t="0" r="0" b="571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840" cy="2109240"/>
                      </a:xfrm>
                      <a:prstGeom prst="rect">
                        <a:avLst/>
                      </a:prstGeom>
                      <a:noFill/>
                      <a:ln>
                        <a:noFill/>
                      </a:ln>
                    </pic:spPr>
                  </pic:pic>
                </a:graphicData>
              </a:graphic>
            </wp:inline>
          </w:drawing>
        </w:r>
      </w:del>
    </w:p>
    <w:p w:rsidR="006305E0" w:rsidDel="005B1E90" w:rsidRDefault="006305E0" w:rsidP="006305E0">
      <w:pPr>
        <w:pStyle w:val="Caption"/>
        <w:rPr>
          <w:del w:id="3582" w:author="Huy Duc. Nguyen" w:date="2017-08-30T17:59:00Z"/>
          <w:b w:val="0"/>
          <w:lang w:eastAsia="ja-JP"/>
        </w:rPr>
      </w:pPr>
      <w:del w:id="3583" w:author="Huy Duc. Nguyen" w:date="2017-08-30T17:59:00Z">
        <w:r w:rsidDel="005B1E90">
          <w:rPr>
            <w:lang w:eastAsia="ja-JP"/>
          </w:rPr>
          <w:delText xml:space="preserve">Figure </w:delText>
        </w:r>
        <w:r w:rsidR="00D11A9A" w:rsidDel="005B1E90">
          <w:rPr>
            <w:b w:val="0"/>
            <w:lang w:eastAsia="ja-JP"/>
          </w:rPr>
          <w:fldChar w:fldCharType="begin"/>
        </w:r>
        <w:r w:rsidR="00D11A9A" w:rsidDel="005B1E90">
          <w:rPr>
            <w:lang w:eastAsia="ja-JP"/>
          </w:rPr>
          <w:delInstrText xml:space="preserve"> STYLEREF 1 \s </w:delInstrText>
        </w:r>
        <w:r w:rsidR="00D11A9A" w:rsidDel="005B1E90">
          <w:rPr>
            <w:b w:val="0"/>
            <w:lang w:eastAsia="ja-JP"/>
          </w:rPr>
          <w:fldChar w:fldCharType="separate"/>
        </w:r>
        <w:r w:rsidR="003B19D6" w:rsidDel="005B1E90">
          <w:rPr>
            <w:noProof/>
            <w:lang w:eastAsia="ja-JP"/>
          </w:rPr>
          <w:delText>5</w:delText>
        </w:r>
        <w:r w:rsidR="00D11A9A" w:rsidDel="005B1E90">
          <w:rPr>
            <w:b w:val="0"/>
            <w:lang w:eastAsia="ja-JP"/>
          </w:rPr>
          <w:fldChar w:fldCharType="end"/>
        </w:r>
        <w:r w:rsidR="00D11A9A" w:rsidDel="005B1E90">
          <w:rPr>
            <w:lang w:eastAsia="ja-JP"/>
          </w:rPr>
          <w:noBreakHyphen/>
        </w:r>
        <w:r w:rsidR="00D11A9A" w:rsidDel="005B1E90">
          <w:rPr>
            <w:b w:val="0"/>
            <w:lang w:eastAsia="ja-JP"/>
          </w:rPr>
          <w:fldChar w:fldCharType="begin"/>
        </w:r>
        <w:r w:rsidR="00D11A9A" w:rsidDel="005B1E90">
          <w:rPr>
            <w:lang w:eastAsia="ja-JP"/>
          </w:rPr>
          <w:delInstrText xml:space="preserve"> SEQ Figure \* ARABIC \s 1 </w:delInstrText>
        </w:r>
        <w:r w:rsidR="00D11A9A" w:rsidDel="005B1E90">
          <w:rPr>
            <w:b w:val="0"/>
            <w:lang w:eastAsia="ja-JP"/>
          </w:rPr>
          <w:fldChar w:fldCharType="separate"/>
        </w:r>
        <w:r w:rsidR="003B19D6" w:rsidDel="005B1E90">
          <w:rPr>
            <w:noProof/>
            <w:lang w:eastAsia="ja-JP"/>
          </w:rPr>
          <w:delText>2</w:delText>
        </w:r>
        <w:r w:rsidR="00D11A9A" w:rsidDel="005B1E90">
          <w:rPr>
            <w:b w:val="0"/>
            <w:lang w:eastAsia="ja-JP"/>
          </w:rPr>
          <w:fldChar w:fldCharType="end"/>
        </w:r>
        <w:r w:rsidDel="005B1E90">
          <w:rPr>
            <w:rFonts w:hint="eastAsia"/>
            <w:lang w:eastAsia="ja-JP"/>
          </w:rPr>
          <w:delText xml:space="preserve">: </w:delText>
        </w:r>
        <w:r w:rsidRPr="006305E0" w:rsidDel="005B1E90">
          <w:rPr>
            <w:lang w:eastAsia="ja-JP"/>
          </w:rPr>
          <w:delText>Image of Native Linux(Type2)</w:delText>
        </w:r>
      </w:del>
    </w:p>
    <w:p w:rsidR="00424B20" w:rsidDel="005B1E90" w:rsidRDefault="00424B20" w:rsidP="00943D14">
      <w:pPr>
        <w:pStyle w:val="CETextBody"/>
        <w:ind w:firstLineChars="50" w:firstLine="110"/>
        <w:jc w:val="center"/>
        <w:rPr>
          <w:del w:id="3584" w:author="Huy Duc. Nguyen" w:date="2017-08-30T17:59:00Z"/>
          <w:lang w:eastAsia="ja-JP"/>
        </w:rPr>
      </w:pPr>
    </w:p>
    <w:p w:rsidR="00247B67" w:rsidDel="005B1E90" w:rsidRDefault="00247B67" w:rsidP="00955E9B">
      <w:pPr>
        <w:rPr>
          <w:del w:id="3585" w:author="Huy Duc. Nguyen" w:date="2017-08-30T17:59:00Z"/>
          <w:lang w:eastAsia="ja-JP"/>
        </w:rPr>
      </w:pPr>
      <w:del w:id="3586" w:author="Huy Duc. Nguyen" w:date="2017-08-30T17:59:00Z">
        <w:r w:rsidRPr="00080D59" w:rsidDel="005B1E90">
          <w:rPr>
            <w:rFonts w:hint="eastAsia"/>
            <w:lang w:eastAsia="ja-JP"/>
          </w:rPr>
          <w:delText>Native INT</w:delText>
        </w:r>
        <w:r w:rsidRPr="007441BE" w:rsidDel="005B1E90">
          <w:rPr>
            <w:rFonts w:hint="eastAsia"/>
            <w:lang w:eastAsia="ja-JP"/>
          </w:rPr>
          <w:delText>EGRITY</w:delText>
        </w:r>
        <w:r w:rsidDel="005B1E90">
          <w:rPr>
            <w:rFonts w:hint="eastAsia"/>
            <w:lang w:eastAsia="ja-JP"/>
          </w:rPr>
          <w:delText xml:space="preserve"> (Type3)</w:delText>
        </w:r>
      </w:del>
    </w:p>
    <w:p w:rsidR="00C521AF" w:rsidDel="005B1E90" w:rsidRDefault="007B2D06" w:rsidP="00B43823">
      <w:pPr>
        <w:rPr>
          <w:del w:id="3587" w:author="Huy Duc. Nguyen" w:date="2017-08-30T17:59:00Z"/>
          <w:lang w:val="en-US" w:eastAsia="ja-JP"/>
        </w:rPr>
      </w:pPr>
      <w:del w:id="3588" w:author="Huy Duc. Nguyen" w:date="2017-08-30T17:59:00Z">
        <w:r w:rsidRPr="007B2D06" w:rsidDel="005B1E90">
          <w:rPr>
            <w:lang w:eastAsia="ja-JP"/>
          </w:rPr>
          <w:delText>It is based on build u</w:delText>
        </w:r>
        <w:r w:rsidR="00C62759" w:rsidDel="005B1E90">
          <w:rPr>
            <w:lang w:eastAsia="ja-JP"/>
          </w:rPr>
          <w:delText xml:space="preserve">p the virtualization </w:delText>
        </w:r>
        <w:r w:rsidR="00C62759" w:rsidDel="005B1E90">
          <w:rPr>
            <w:rFonts w:hint="eastAsia"/>
            <w:lang w:eastAsia="ja-JP"/>
          </w:rPr>
          <w:delText>PoC</w:delText>
        </w:r>
        <w:r w:rsidRPr="007B2D06" w:rsidDel="005B1E90">
          <w:rPr>
            <w:lang w:eastAsia="ja-JP"/>
          </w:rPr>
          <w:delText>, in addition stop the function of virtualized Linux part.</w:delText>
        </w:r>
      </w:del>
    </w:p>
    <w:p w:rsidR="007B2D06" w:rsidDel="005B1E90" w:rsidRDefault="007B2D06" w:rsidP="00393C1B">
      <w:pPr>
        <w:pStyle w:val="CETextBody"/>
        <w:ind w:firstLineChars="1353" w:firstLine="2977"/>
        <w:rPr>
          <w:del w:id="3589" w:author="Huy Duc. Nguyen" w:date="2017-08-30T17:59:00Z"/>
          <w:lang w:val="en-US" w:eastAsia="ja-JP"/>
        </w:rPr>
      </w:pPr>
    </w:p>
    <w:p w:rsidR="00C521AF" w:rsidDel="005B1E90" w:rsidRDefault="00247B67" w:rsidP="00393C1B">
      <w:pPr>
        <w:pStyle w:val="CETextBody"/>
        <w:ind w:firstLineChars="1353" w:firstLine="2977"/>
        <w:rPr>
          <w:del w:id="3590" w:author="Huy Duc. Nguyen" w:date="2017-08-30T17:59:00Z"/>
          <w:lang w:val="en-US" w:eastAsia="ja-JP"/>
        </w:rPr>
      </w:pPr>
      <w:del w:id="3591" w:author="Huy Duc. Nguyen" w:date="2017-08-30T17:59:00Z">
        <w:r w:rsidDel="005B1E90">
          <w:rPr>
            <w:noProof/>
            <w:lang w:val="en-US"/>
          </w:rPr>
          <mc:AlternateContent>
            <mc:Choice Requires="wpg">
              <w:drawing>
                <wp:anchor distT="0" distB="0" distL="114300" distR="114300" simplePos="0" relativeHeight="251528704" behindDoc="0" locked="0" layoutInCell="1" allowOverlap="1" wp14:anchorId="53DEADCF" wp14:editId="20BECA19">
                  <wp:simplePos x="0" y="0"/>
                  <wp:positionH relativeFrom="column">
                    <wp:posOffset>3025695</wp:posOffset>
                  </wp:positionH>
                  <wp:positionV relativeFrom="paragraph">
                    <wp:posOffset>191135</wp:posOffset>
                  </wp:positionV>
                  <wp:extent cx="2273760" cy="1066680"/>
                  <wp:effectExtent l="19050" t="19050" r="12700" b="19685"/>
                  <wp:wrapNone/>
                  <wp:docPr id="27" name="グループ化 27"/>
                  <wp:cNvGraphicFramePr/>
                  <a:graphic xmlns:a="http://schemas.openxmlformats.org/drawingml/2006/main">
                    <a:graphicData uri="http://schemas.microsoft.com/office/word/2010/wordprocessingGroup">
                      <wpg:wgp>
                        <wpg:cNvGrpSpPr/>
                        <wpg:grpSpPr>
                          <a:xfrm>
                            <a:off x="0" y="0"/>
                            <a:ext cx="2273760" cy="1066680"/>
                            <a:chOff x="0" y="0"/>
                            <a:chExt cx="2842260" cy="1333500"/>
                          </a:xfrm>
                        </wpg:grpSpPr>
                        <wps:wsp>
                          <wps:cNvPr id="281" name="右矢印吹き出し 281"/>
                          <wps:cNvSpPr/>
                          <wps:spPr>
                            <a:xfrm flipH="1">
                              <a:off x="1158239" y="365760"/>
                              <a:ext cx="1684021" cy="662939"/>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5B1E90" w:rsidRPr="00943D14" w:rsidRDefault="005B1E90"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wps:txbx>
                          <wps:bodyPr wrap="square" rtlCol="0" anchor="t">
                            <a:noAutofit/>
                          </wps:bodyPr>
                        </wps:wsp>
                        <wps:wsp>
                          <wps:cNvPr id="282" name="正方形/長方形 282"/>
                          <wps:cNvSpPr/>
                          <wps:spPr>
                            <a:xfrm>
                              <a:off x="0" y="0"/>
                              <a:ext cx="1112520" cy="133350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EADCF" id="グループ化 27" o:spid="_x0000_s1027" style="position:absolute;left:0;text-align:left;margin-left:238.25pt;margin-top:15.05pt;width:179.05pt;height:84pt;z-index:251528704;mso-width-relative:margin;mso-height-relative:margin" coordsize="2842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右矢印吹き出し 281" o:spid="_x0000_s1028" type="#_x0000_t78" style="position:absolute;left:11582;top:3657;width:16840;height:662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8AMUA&#10;AADcAAAADwAAAGRycy9kb3ducmV2LnhtbESPQWvCQBSE7wX/w/KE3uomOUhIXUWFoIeC1CrU2zP7&#10;TILZtyG7JvHfdwuFHoeZb4ZZrEbTiJ46V1tWEM8iEMSF1TWXCk5f+VsKwnlkjY1lUvAkB6vl5GWB&#10;mbYDf1J/9KUIJewyVFB532ZSuqIig25mW+Lg3Wxn0AfZlVJ3OIRy08gkiubSYM1hocKWthUV9+PD&#10;KEjiedRsv6/FaZ+fby7dbT4uh41Sr9Nx/Q7C0+j/w3/0XgcujeH3TDg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wAxQAAANwAAAAPAAAAAAAAAAAAAAAAAJgCAABkcnMv&#10;ZG93bnJldi54bWxQSwUGAAAAAAQABAD1AAAAigMAAAAA&#10;" adj="18299,6648,20406,7294" fillcolor="#fbd4b4 [1305]">
                    <v:textbox>
                      <w:txbxContent>
                        <w:p w:rsidR="005B1E90" w:rsidRPr="00943D14" w:rsidRDefault="005B1E90" w:rsidP="007B2D06">
                          <w:pPr>
                            <w:pStyle w:val="NormalWeb"/>
                            <w:spacing w:before="0" w:beforeAutospacing="0" w:after="0" w:afterAutospacing="0"/>
                            <w:rPr>
                              <w:sz w:val="18"/>
                              <w:szCs w:val="18"/>
                            </w:rPr>
                          </w:pPr>
                          <w:r w:rsidRPr="00943D14">
                            <w:rPr>
                              <w:rFonts w:ascii="Century" w:eastAsia="MS Mincho" w:hAnsi="Century" w:cs="Times New Roman"/>
                              <w:sz w:val="18"/>
                              <w:szCs w:val="18"/>
                              <w:lang w:val="en-GB"/>
                            </w:rPr>
                            <w:t>Stop the function of virtualized Linux part</w:t>
                          </w:r>
                        </w:p>
                      </w:txbxContent>
                    </v:textbox>
                  </v:shape>
                  <v:rect id="正方形/長方形 282" o:spid="_x0000_s1029" style="position:absolute;width:11125;height:1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SOsUA&#10;AADcAAAADwAAAGRycy9kb3ducmV2LnhtbESP3WrCQBSE7wu+w3KE3tWNoYhEV1FRKW0F//D6mD0m&#10;IdmzIbtq+vauUPBymJlvmPG0NZW4UeMKywr6vQgEcWp1wZmC42H1MQThPLLGyjIp+CMH00nnbYyJ&#10;tnfe0W3vMxEg7BJUkHtfJ1K6NCeDrmdr4uBdbGPQB9lkUjd4D3BTyTiKBtJgwWEhx5oWOaXl/moU&#10;tD/F/Pe0Lrdu+f15vGblJh6cvVLv3XY2AuGp9a/wf/tLK4iHMT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hI6xQAAANwAAAAPAAAAAAAAAAAAAAAAAJgCAABkcnMv&#10;ZG93bnJldi54bWxQSwUGAAAAAAQABAD1AAAAigMAAAAA&#10;" fillcolor="window" strokecolor="#243f60 [1604]" strokeweight="2.25pt">
                    <v:fill opacity="46003f"/>
                    <v:stroke dashstyle="dash"/>
                  </v:rect>
                </v:group>
              </w:pict>
            </mc:Fallback>
          </mc:AlternateContent>
        </w:r>
        <w:r w:rsidDel="005B1E90">
          <w:rPr>
            <w:noProof/>
            <w:lang w:val="en-US"/>
          </w:rPr>
          <w:drawing>
            <wp:inline distT="0" distB="0" distL="0" distR="0" wp14:anchorId="525BEA23" wp14:editId="2B321E60">
              <wp:extent cx="2145960" cy="2109240"/>
              <wp:effectExtent l="0" t="0" r="6985"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del>
    </w:p>
    <w:p w:rsidR="006305E0" w:rsidDel="005B1E90" w:rsidRDefault="006305E0" w:rsidP="006305E0">
      <w:pPr>
        <w:pStyle w:val="Caption"/>
        <w:rPr>
          <w:del w:id="3592" w:author="Huy Duc. Nguyen" w:date="2017-08-30T17:59:00Z"/>
          <w:b w:val="0"/>
          <w:lang w:eastAsia="ja-JP"/>
        </w:rPr>
      </w:pPr>
      <w:del w:id="3593" w:author="Huy Duc. Nguyen" w:date="2017-08-30T17:59:00Z">
        <w:r w:rsidDel="005B1E90">
          <w:rPr>
            <w:lang w:eastAsia="ja-JP"/>
          </w:rPr>
          <w:delText xml:space="preserve">Figure </w:delText>
        </w:r>
        <w:r w:rsidR="00D11A9A" w:rsidDel="005B1E90">
          <w:rPr>
            <w:b w:val="0"/>
            <w:lang w:eastAsia="ja-JP"/>
          </w:rPr>
          <w:fldChar w:fldCharType="begin"/>
        </w:r>
        <w:r w:rsidR="00D11A9A" w:rsidDel="005B1E90">
          <w:rPr>
            <w:lang w:eastAsia="ja-JP"/>
          </w:rPr>
          <w:delInstrText xml:space="preserve"> STYLEREF 1 \s </w:delInstrText>
        </w:r>
        <w:r w:rsidR="00D11A9A" w:rsidDel="005B1E90">
          <w:rPr>
            <w:b w:val="0"/>
            <w:lang w:eastAsia="ja-JP"/>
          </w:rPr>
          <w:fldChar w:fldCharType="separate"/>
        </w:r>
        <w:r w:rsidR="003B19D6" w:rsidDel="005B1E90">
          <w:rPr>
            <w:noProof/>
            <w:lang w:eastAsia="ja-JP"/>
          </w:rPr>
          <w:delText>5</w:delText>
        </w:r>
        <w:r w:rsidR="00D11A9A" w:rsidDel="005B1E90">
          <w:rPr>
            <w:b w:val="0"/>
            <w:lang w:eastAsia="ja-JP"/>
          </w:rPr>
          <w:fldChar w:fldCharType="end"/>
        </w:r>
        <w:r w:rsidR="00D11A9A" w:rsidDel="005B1E90">
          <w:rPr>
            <w:lang w:eastAsia="ja-JP"/>
          </w:rPr>
          <w:noBreakHyphen/>
        </w:r>
        <w:r w:rsidR="00D11A9A" w:rsidDel="005B1E90">
          <w:rPr>
            <w:b w:val="0"/>
            <w:lang w:eastAsia="ja-JP"/>
          </w:rPr>
          <w:fldChar w:fldCharType="begin"/>
        </w:r>
        <w:r w:rsidR="00D11A9A" w:rsidDel="005B1E90">
          <w:rPr>
            <w:lang w:eastAsia="ja-JP"/>
          </w:rPr>
          <w:delInstrText xml:space="preserve"> SEQ Figure \* ARABIC \s 1 </w:delInstrText>
        </w:r>
        <w:r w:rsidR="00D11A9A" w:rsidDel="005B1E90">
          <w:rPr>
            <w:b w:val="0"/>
            <w:lang w:eastAsia="ja-JP"/>
          </w:rPr>
          <w:fldChar w:fldCharType="separate"/>
        </w:r>
        <w:r w:rsidR="003B19D6" w:rsidDel="005B1E90">
          <w:rPr>
            <w:noProof/>
            <w:lang w:eastAsia="ja-JP"/>
          </w:rPr>
          <w:delText>3</w:delText>
        </w:r>
        <w:r w:rsidR="00D11A9A" w:rsidDel="005B1E90">
          <w:rPr>
            <w:b w:val="0"/>
            <w:lang w:eastAsia="ja-JP"/>
          </w:rPr>
          <w:fldChar w:fldCharType="end"/>
        </w:r>
        <w:r w:rsidDel="005B1E90">
          <w:rPr>
            <w:rFonts w:hint="eastAsia"/>
            <w:lang w:eastAsia="ja-JP"/>
          </w:rPr>
          <w:delText xml:space="preserve">: </w:delText>
        </w:r>
        <w:r w:rsidRPr="006305E0" w:rsidDel="005B1E90">
          <w:rPr>
            <w:lang w:eastAsia="ja-JP"/>
          </w:rPr>
          <w:delText>Image of Native INTEGRITY(Type3)</w:delText>
        </w:r>
      </w:del>
    </w:p>
    <w:p w:rsidR="003256ED" w:rsidDel="005B1E90" w:rsidRDefault="003256ED" w:rsidP="00393C1B">
      <w:pPr>
        <w:pStyle w:val="CETextBody"/>
        <w:jc w:val="both"/>
        <w:rPr>
          <w:del w:id="3594" w:author="Huy Duc. Nguyen" w:date="2017-08-30T17:59:00Z"/>
          <w:lang w:val="en-US" w:eastAsia="ja-JP"/>
        </w:rPr>
      </w:pPr>
    </w:p>
    <w:p w:rsidR="003256ED" w:rsidDel="005B1E90" w:rsidRDefault="003256ED" w:rsidP="00393C1B">
      <w:pPr>
        <w:pStyle w:val="CETextBody"/>
        <w:jc w:val="both"/>
        <w:rPr>
          <w:del w:id="3595" w:author="Huy Duc. Nguyen" w:date="2017-08-30T17:59:00Z"/>
          <w:lang w:val="en-US" w:eastAsia="ja-JP"/>
        </w:rPr>
      </w:pPr>
    </w:p>
    <w:p w:rsidR="008D57D0" w:rsidDel="005B1E90" w:rsidRDefault="008D57D0">
      <w:pPr>
        <w:rPr>
          <w:del w:id="3596" w:author="Huy Duc. Nguyen" w:date="2017-08-30T17:59:00Z"/>
          <w:sz w:val="22"/>
          <w:lang w:eastAsia="ja-JP"/>
        </w:rPr>
      </w:pPr>
      <w:del w:id="3597" w:author="Huy Duc. Nguyen" w:date="2017-08-30T17:59:00Z">
        <w:r w:rsidDel="005B1E90">
          <w:rPr>
            <w:lang w:eastAsia="ja-JP"/>
          </w:rPr>
          <w:br w:type="page"/>
        </w:r>
      </w:del>
    </w:p>
    <w:p w:rsidR="0075045D" w:rsidDel="005B1E90" w:rsidRDefault="0075045D" w:rsidP="0075045D">
      <w:pPr>
        <w:pStyle w:val="CETextBody"/>
        <w:numPr>
          <w:ilvl w:val="0"/>
          <w:numId w:val="124"/>
        </w:numPr>
        <w:ind w:hanging="562"/>
        <w:rPr>
          <w:del w:id="3598" w:author="Huy Duc. Nguyen" w:date="2017-08-30T17:59:00Z"/>
          <w:lang w:eastAsia="ja-JP"/>
        </w:rPr>
      </w:pPr>
      <w:del w:id="3599" w:author="Huy Duc. Nguyen" w:date="2017-08-30T17:59:00Z">
        <w:r w:rsidDel="005B1E90">
          <w:rPr>
            <w:rFonts w:hint="eastAsia"/>
            <w:lang w:eastAsia="ja-JP"/>
          </w:rPr>
          <w:delText>V</w:delText>
        </w:r>
        <w:r w:rsidRPr="00D97081" w:rsidDel="005B1E90">
          <w:rPr>
            <w:lang w:eastAsia="ja-JP"/>
          </w:rPr>
          <w:delText>irtualized Linux</w:delText>
        </w:r>
        <w:r w:rsidDel="005B1E90">
          <w:rPr>
            <w:rFonts w:hint="eastAsia"/>
            <w:lang w:eastAsia="ja-JP"/>
          </w:rPr>
          <w:delText>(Type4)</w:delText>
        </w:r>
      </w:del>
    </w:p>
    <w:p w:rsidR="0075045D" w:rsidDel="005B1E90" w:rsidRDefault="0075045D" w:rsidP="0075045D">
      <w:pPr>
        <w:pStyle w:val="CETextBody"/>
        <w:rPr>
          <w:del w:id="3600" w:author="Huy Duc. Nguyen" w:date="2017-08-30T17:59:00Z"/>
          <w:lang w:val="en-US" w:eastAsia="ja-JP"/>
        </w:rPr>
      </w:pPr>
      <w:del w:id="3601" w:author="Huy Duc. Nguyen" w:date="2017-08-30T17:59:00Z">
        <w:r w:rsidDel="005B1E90">
          <w:rPr>
            <w:lang w:val="en-US" w:eastAsia="ja-JP"/>
          </w:rPr>
          <w:delText xml:space="preserve">It is </w:delText>
        </w:r>
        <w:r w:rsidDel="005B1E90">
          <w:rPr>
            <w:rFonts w:hint="eastAsia"/>
            <w:lang w:val="en-US" w:eastAsia="ja-JP"/>
          </w:rPr>
          <w:delText xml:space="preserve">based on </w:delText>
        </w:r>
        <w:r w:rsidRPr="00D97081" w:rsidDel="005B1E90">
          <w:rPr>
            <w:lang w:val="en-US" w:eastAsia="ja-JP"/>
          </w:rPr>
          <w:delText>build up the virtualiz</w:delText>
        </w:r>
        <w:r w:rsidDel="005B1E90">
          <w:rPr>
            <w:rFonts w:hint="eastAsia"/>
            <w:lang w:val="en-US" w:eastAsia="ja-JP"/>
          </w:rPr>
          <w:delText>ation</w:delText>
        </w:r>
        <w:r w:rsidR="00C62759" w:rsidDel="005B1E90">
          <w:rPr>
            <w:rFonts w:hint="eastAsia"/>
            <w:lang w:val="en-US" w:eastAsia="ja-JP"/>
          </w:rPr>
          <w:delText xml:space="preserve"> PoC</w:delText>
        </w:r>
        <w:r w:rsidDel="005B1E90">
          <w:rPr>
            <w:rFonts w:hint="eastAsia"/>
            <w:lang w:val="en-US" w:eastAsia="ja-JP"/>
          </w:rPr>
          <w:delText>, in addition stop the function of INTEGRITY App part.</w:delText>
        </w:r>
      </w:del>
    </w:p>
    <w:p w:rsidR="0075045D" w:rsidDel="005B1E90" w:rsidRDefault="003E0E7E" w:rsidP="00393C1B">
      <w:pPr>
        <w:pStyle w:val="CETextBody"/>
        <w:jc w:val="both"/>
        <w:rPr>
          <w:del w:id="3602" w:author="Huy Duc. Nguyen" w:date="2017-08-30T17:59:00Z"/>
          <w:lang w:val="en-US" w:eastAsia="ja-JP"/>
        </w:rPr>
      </w:pPr>
      <w:del w:id="3603" w:author="Huy Duc. Nguyen" w:date="2017-08-30T17:59:00Z">
        <w:r w:rsidDel="005B1E90">
          <w:rPr>
            <w:lang w:val="en-US" w:eastAsia="ja-JP"/>
          </w:rPr>
          <w:delText>INTEGRITY</w:delText>
        </w:r>
        <w:r w:rsidDel="005B1E90">
          <w:rPr>
            <w:rFonts w:hint="eastAsia"/>
            <w:lang w:val="en-US" w:eastAsia="ja-JP"/>
          </w:rPr>
          <w:delText xml:space="preserve"> </w:delText>
        </w:r>
        <w:r w:rsidDel="005B1E90">
          <w:rPr>
            <w:lang w:val="en-US" w:eastAsia="ja-JP"/>
          </w:rPr>
          <w:delText xml:space="preserve">including drivers </w:delText>
        </w:r>
        <w:r w:rsidDel="005B1E90">
          <w:rPr>
            <w:rFonts w:hint="eastAsia"/>
            <w:lang w:val="en-US" w:eastAsia="ja-JP"/>
          </w:rPr>
          <w:delText xml:space="preserve">and </w:delText>
        </w:r>
        <w:r w:rsidDel="005B1E90">
          <w:rPr>
            <w:lang w:val="en-US" w:eastAsia="ja-JP"/>
          </w:rPr>
          <w:delText>INTEGRITY</w:delText>
        </w:r>
        <w:r w:rsidDel="005B1E90">
          <w:rPr>
            <w:rFonts w:hint="eastAsia"/>
            <w:lang w:val="en-US" w:eastAsia="ja-JP"/>
          </w:rPr>
          <w:delText xml:space="preserve"> </w:delText>
        </w:r>
        <w:r w:rsidR="007E0C6B" w:rsidDel="005B1E90">
          <w:rPr>
            <w:lang w:val="en-US" w:eastAsia="ja-JP"/>
          </w:rPr>
          <w:delText>Multivisor</w:delText>
        </w:r>
        <w:r w:rsidDel="005B1E90">
          <w:rPr>
            <w:lang w:val="en-US" w:eastAsia="ja-JP"/>
          </w:rPr>
          <w:delText xml:space="preserve"> are running, because INTEGRITY and INTEGRITY Multivisor are actually same modules. </w:delText>
        </w:r>
      </w:del>
    </w:p>
    <w:p w:rsidR="00247B67" w:rsidDel="005B1E90" w:rsidRDefault="00247B67" w:rsidP="0075045D">
      <w:pPr>
        <w:pStyle w:val="CETextBody"/>
        <w:rPr>
          <w:del w:id="3604" w:author="Huy Duc. Nguyen" w:date="2017-08-30T17:59:00Z"/>
          <w:lang w:val="en-US" w:eastAsia="ja-JP"/>
        </w:rPr>
      </w:pPr>
    </w:p>
    <w:p w:rsidR="0075045D" w:rsidRPr="00B43823" w:rsidDel="005B1E90" w:rsidRDefault="00247B67" w:rsidP="00B43823">
      <w:pPr>
        <w:pStyle w:val="CETextBody"/>
        <w:jc w:val="center"/>
        <w:rPr>
          <w:del w:id="3605" w:author="Huy Duc. Nguyen" w:date="2017-08-30T17:59:00Z"/>
          <w:lang w:val="en-US" w:eastAsia="ja-JP"/>
        </w:rPr>
      </w:pPr>
      <w:del w:id="3606" w:author="Huy Duc. Nguyen" w:date="2017-08-30T17:59:00Z">
        <w:r w:rsidDel="005B1E90">
          <w:rPr>
            <w:noProof/>
            <w:lang w:val="en-US"/>
          </w:rPr>
          <mc:AlternateContent>
            <mc:Choice Requires="wps">
              <w:drawing>
                <wp:anchor distT="0" distB="0" distL="114300" distR="114300" simplePos="0" relativeHeight="251529728" behindDoc="0" locked="0" layoutInCell="1" allowOverlap="1" wp14:anchorId="3CC424AA" wp14:editId="4BBF54CA">
                  <wp:simplePos x="0" y="0"/>
                  <wp:positionH relativeFrom="column">
                    <wp:posOffset>582930</wp:posOffset>
                  </wp:positionH>
                  <wp:positionV relativeFrom="paragraph">
                    <wp:posOffset>179070</wp:posOffset>
                  </wp:positionV>
                  <wp:extent cx="1554480" cy="457200"/>
                  <wp:effectExtent l="0" t="0" r="26670" b="19050"/>
                  <wp:wrapNone/>
                  <wp:docPr id="305" name="右矢印吹き出し 305"/>
                  <wp:cNvGraphicFramePr/>
                  <a:graphic xmlns:a="http://schemas.openxmlformats.org/drawingml/2006/main">
                    <a:graphicData uri="http://schemas.microsoft.com/office/word/2010/wordprocessingShape">
                      <wps:wsp>
                        <wps:cNvSpPr/>
                        <wps:spPr>
                          <a:xfrm>
                            <a:off x="0" y="0"/>
                            <a:ext cx="1554480" cy="457200"/>
                          </a:xfrm>
                          <a:prstGeom prst="rightArrowCallout">
                            <a:avLst>
                              <a:gd name="adj1" fmla="val 32461"/>
                              <a:gd name="adj2" fmla="val 19224"/>
                              <a:gd name="adj3" fmla="val 14043"/>
                              <a:gd name="adj4" fmla="val 84719"/>
                            </a:avLst>
                          </a:prstGeom>
                          <a:solidFill>
                            <a:schemeClr val="accent6">
                              <a:lumMod val="40000"/>
                              <a:lumOff val="60000"/>
                            </a:schemeClr>
                          </a:solidFill>
                          <a:ln>
                            <a:solidFill>
                              <a:srgbClr val="000000"/>
                            </a:solidFill>
                          </a:ln>
                        </wps:spPr>
                        <wps:txbx>
                          <w:txbxContent>
                            <w:p w:rsidR="005B1E90" w:rsidRPr="002A4476" w:rsidRDefault="005B1E90"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CC424AA" id="右矢印吹き出し 305" o:spid="_x0000_s1030" type="#_x0000_t78" style="position:absolute;left:0;text-align:left;margin-left:45.9pt;margin-top:14.1pt;width:122.4pt;height:36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" adj="18299,6648,20708,7294" fillcolor="#fbd4b4 [1305]">
                  <v:textbox>
                    <w:txbxContent>
                      <w:p w:rsidR="005B1E90" w:rsidRPr="002A4476" w:rsidRDefault="005B1E90" w:rsidP="0075045D">
                        <w:pPr>
                          <w:pStyle w:val="NormalWeb"/>
                          <w:spacing w:before="0" w:beforeAutospacing="0" w:after="0" w:afterAutospacing="0"/>
                          <w:rPr>
                            <w:sz w:val="18"/>
                            <w:szCs w:val="18"/>
                          </w:rPr>
                        </w:pPr>
                        <w:r w:rsidRPr="002A4476">
                          <w:rPr>
                            <w:rFonts w:ascii="Century" w:eastAsia="MS Mincho" w:hAnsi="Century" w:cs="Times New Roman"/>
                            <w:sz w:val="18"/>
                            <w:szCs w:val="18"/>
                            <w:lang w:val="en-GB"/>
                          </w:rPr>
                          <w:t>Stop the function of INTEGRITY App</w:t>
                        </w:r>
                      </w:p>
                    </w:txbxContent>
                  </v:textbox>
                </v:shape>
              </w:pict>
            </mc:Fallback>
          </mc:AlternateContent>
        </w:r>
        <w:r w:rsidDel="005B1E90">
          <w:rPr>
            <w:noProof/>
            <w:lang w:val="en-US"/>
          </w:rPr>
          <mc:AlternateContent>
            <mc:Choice Requires="wps">
              <w:drawing>
                <wp:anchor distT="0" distB="0" distL="114300" distR="114300" simplePos="0" relativeHeight="251530752" behindDoc="0" locked="0" layoutInCell="1" allowOverlap="1" wp14:anchorId="0624AAB8" wp14:editId="47B60672">
                  <wp:simplePos x="0" y="0"/>
                  <wp:positionH relativeFrom="column">
                    <wp:posOffset>2202815</wp:posOffset>
                  </wp:positionH>
                  <wp:positionV relativeFrom="paragraph">
                    <wp:posOffset>107950</wp:posOffset>
                  </wp:positionV>
                  <wp:extent cx="868680" cy="510540"/>
                  <wp:effectExtent l="19050" t="19050" r="26670" b="22860"/>
                  <wp:wrapNone/>
                  <wp:docPr id="90" name="正方形/長方形 89"/>
                  <wp:cNvGraphicFramePr/>
                  <a:graphic xmlns:a="http://schemas.openxmlformats.org/drawingml/2006/main">
                    <a:graphicData uri="http://schemas.microsoft.com/office/word/2010/wordprocessingShape">
                      <wps:wsp>
                        <wps:cNvSpPr/>
                        <wps:spPr>
                          <a:xfrm>
                            <a:off x="0" y="0"/>
                            <a:ext cx="868680" cy="510540"/>
                          </a:xfrm>
                          <a:prstGeom prst="rect">
                            <a:avLst/>
                          </a:prstGeom>
                          <a:solidFill>
                            <a:sysClr val="window" lastClr="FFFFFF">
                              <a:alpha val="70000"/>
                            </a:sysClr>
                          </a:solid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16471DB" id="正方形/長方形 89" o:spid="_x0000_s1026" style="position:absolute;margin-left:173.45pt;margin-top:8.5pt;width:68.4pt;height:40.2pt;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" fillcolor="window" strokecolor="#243f60 [1604]" strokeweight="2.25pt">
                  <v:fill opacity="46003f"/>
                  <v:stroke dashstyle="dash"/>
                </v:rect>
              </w:pict>
            </mc:Fallback>
          </mc:AlternateContent>
        </w:r>
        <w:r w:rsidDel="005B1E90">
          <w:rPr>
            <w:rFonts w:hint="eastAsia"/>
            <w:noProof/>
            <w:lang w:val="en-US"/>
          </w:rPr>
          <w:drawing>
            <wp:inline distT="0" distB="0" distL="0" distR="0" wp14:anchorId="2D2226B2" wp14:editId="123347FE">
              <wp:extent cx="2145960" cy="2109240"/>
              <wp:effectExtent l="0" t="0" r="6985"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960" cy="2109240"/>
                      </a:xfrm>
                      <a:prstGeom prst="rect">
                        <a:avLst/>
                      </a:prstGeom>
                      <a:noFill/>
                      <a:ln>
                        <a:noFill/>
                      </a:ln>
                    </pic:spPr>
                  </pic:pic>
                </a:graphicData>
              </a:graphic>
            </wp:inline>
          </w:drawing>
        </w:r>
      </w:del>
    </w:p>
    <w:p w:rsidR="006305E0" w:rsidDel="005B1E90" w:rsidRDefault="006305E0" w:rsidP="006305E0">
      <w:pPr>
        <w:pStyle w:val="Caption"/>
        <w:rPr>
          <w:del w:id="3607" w:author="Huy Duc. Nguyen" w:date="2017-08-30T17:59:00Z"/>
          <w:b w:val="0"/>
          <w:lang w:eastAsia="ja-JP"/>
        </w:rPr>
      </w:pPr>
      <w:del w:id="3608" w:author="Huy Duc. Nguyen" w:date="2017-08-30T17:59:00Z">
        <w:r w:rsidDel="005B1E90">
          <w:rPr>
            <w:lang w:eastAsia="ja-JP"/>
          </w:rPr>
          <w:delText xml:space="preserve">Figure </w:delText>
        </w:r>
        <w:r w:rsidR="00D11A9A" w:rsidDel="005B1E90">
          <w:rPr>
            <w:b w:val="0"/>
            <w:lang w:eastAsia="ja-JP"/>
          </w:rPr>
          <w:fldChar w:fldCharType="begin"/>
        </w:r>
        <w:r w:rsidR="00D11A9A" w:rsidDel="005B1E90">
          <w:rPr>
            <w:lang w:eastAsia="ja-JP"/>
          </w:rPr>
          <w:delInstrText xml:space="preserve"> STYLEREF 1 \s </w:delInstrText>
        </w:r>
        <w:r w:rsidR="00D11A9A" w:rsidDel="005B1E90">
          <w:rPr>
            <w:b w:val="0"/>
            <w:lang w:eastAsia="ja-JP"/>
          </w:rPr>
          <w:fldChar w:fldCharType="separate"/>
        </w:r>
        <w:r w:rsidR="003B19D6" w:rsidDel="005B1E90">
          <w:rPr>
            <w:noProof/>
            <w:lang w:eastAsia="ja-JP"/>
          </w:rPr>
          <w:delText>5</w:delText>
        </w:r>
        <w:r w:rsidR="00D11A9A" w:rsidDel="005B1E90">
          <w:rPr>
            <w:b w:val="0"/>
            <w:lang w:eastAsia="ja-JP"/>
          </w:rPr>
          <w:fldChar w:fldCharType="end"/>
        </w:r>
        <w:r w:rsidR="00D11A9A" w:rsidDel="005B1E90">
          <w:rPr>
            <w:lang w:eastAsia="ja-JP"/>
          </w:rPr>
          <w:noBreakHyphen/>
        </w:r>
        <w:r w:rsidR="00D11A9A" w:rsidDel="005B1E90">
          <w:rPr>
            <w:b w:val="0"/>
            <w:lang w:eastAsia="ja-JP"/>
          </w:rPr>
          <w:fldChar w:fldCharType="begin"/>
        </w:r>
        <w:r w:rsidR="00D11A9A" w:rsidDel="005B1E90">
          <w:rPr>
            <w:lang w:eastAsia="ja-JP"/>
          </w:rPr>
          <w:delInstrText xml:space="preserve"> SEQ Figure \* ARABIC \s 1 </w:delInstrText>
        </w:r>
        <w:r w:rsidR="00D11A9A" w:rsidDel="005B1E90">
          <w:rPr>
            <w:b w:val="0"/>
            <w:lang w:eastAsia="ja-JP"/>
          </w:rPr>
          <w:fldChar w:fldCharType="separate"/>
        </w:r>
        <w:r w:rsidR="003B19D6" w:rsidDel="005B1E90">
          <w:rPr>
            <w:noProof/>
            <w:lang w:eastAsia="ja-JP"/>
          </w:rPr>
          <w:delText>4</w:delText>
        </w:r>
        <w:r w:rsidR="00D11A9A" w:rsidDel="005B1E90">
          <w:rPr>
            <w:b w:val="0"/>
            <w:lang w:eastAsia="ja-JP"/>
          </w:rPr>
          <w:fldChar w:fldCharType="end"/>
        </w:r>
        <w:r w:rsidDel="005B1E90">
          <w:rPr>
            <w:rFonts w:hint="eastAsia"/>
            <w:lang w:eastAsia="ja-JP"/>
          </w:rPr>
          <w:delText xml:space="preserve">: </w:delText>
        </w:r>
        <w:r w:rsidRPr="006305E0" w:rsidDel="005B1E90">
          <w:rPr>
            <w:lang w:eastAsia="ja-JP"/>
          </w:rPr>
          <w:delText>Image of virtualized Linux(Type4)</w:delText>
        </w:r>
      </w:del>
    </w:p>
    <w:p w:rsidR="00F206D3" w:rsidDel="005B1E90" w:rsidRDefault="00F206D3">
      <w:pPr>
        <w:rPr>
          <w:ins w:id="3609" w:author="Kazuhiro Takagi" w:date="2017-03-14T21:30:00Z"/>
          <w:del w:id="3610" w:author="Huy Duc. Nguyen" w:date="2017-08-30T17:59:00Z"/>
          <w:sz w:val="22"/>
          <w:lang w:val="en-US" w:eastAsia="ja-JP"/>
        </w:rPr>
      </w:pPr>
    </w:p>
    <w:p w:rsidR="00183976" w:rsidRPr="00183976" w:rsidDel="005B1E90" w:rsidRDefault="00183976">
      <w:pPr>
        <w:rPr>
          <w:ins w:id="3611" w:author="Kazuhiro Takagi" w:date="2017-03-14T21:29:00Z"/>
          <w:del w:id="3612" w:author="Huy Duc. Nguyen" w:date="2017-08-30T17:59:00Z"/>
          <w:i/>
          <w:sz w:val="22"/>
          <w:lang w:val="en-US" w:eastAsia="ja-JP"/>
          <w:rPrChange w:id="3613" w:author="Kazuhiro Takagi" w:date="2017-03-14T21:30:00Z">
            <w:rPr>
              <w:ins w:id="3614" w:author="Kazuhiro Takagi" w:date="2017-03-14T21:29:00Z"/>
              <w:del w:id="3615" w:author="Huy Duc. Nguyen" w:date="2017-08-30T17:59:00Z"/>
              <w:sz w:val="22"/>
              <w:lang w:val="en-US" w:eastAsia="ja-JP"/>
            </w:rPr>
          </w:rPrChange>
        </w:rPr>
      </w:pPr>
      <w:ins w:id="3616" w:author="Kazuhiro Takagi" w:date="2017-03-14T21:30:00Z">
        <w:del w:id="3617" w:author="Huy Duc. Nguyen" w:date="2017-08-30T17:59:00Z">
          <w:r w:rsidRPr="00183976" w:rsidDel="005B1E90">
            <w:rPr>
              <w:i/>
              <w:sz w:val="22"/>
              <w:lang w:val="en-US" w:eastAsia="ja-JP"/>
              <w:rPrChange w:id="3618" w:author="Kazuhiro Takagi" w:date="2017-03-14T21:30:00Z">
                <w:rPr>
                  <w:sz w:val="22"/>
                  <w:lang w:val="en-US" w:eastAsia="ja-JP"/>
                </w:rPr>
              </w:rPrChange>
            </w:rPr>
            <w:delText>Attention</w:delText>
          </w:r>
        </w:del>
      </w:ins>
      <w:ins w:id="3619" w:author="Kazuhiro Takagi" w:date="2017-03-14T21:47:00Z">
        <w:del w:id="3620" w:author="Huy Duc. Nguyen" w:date="2017-08-30T17:59:00Z">
          <w:r w:rsidR="007F1DFA" w:rsidDel="005B1E90">
            <w:rPr>
              <w:i/>
              <w:sz w:val="22"/>
              <w:lang w:val="en-US" w:eastAsia="ja-JP"/>
            </w:rPr>
            <w:delText>:</w:delText>
          </w:r>
        </w:del>
      </w:ins>
    </w:p>
    <w:p w:rsidR="007F1DFA" w:rsidRPr="007F1DFA" w:rsidDel="005B1E90" w:rsidRDefault="005D4E68">
      <w:pPr>
        <w:rPr>
          <w:ins w:id="3621" w:author="Kazuhiro Takagi" w:date="2017-03-14T21:47:00Z"/>
          <w:del w:id="3622" w:author="Huy Duc. Nguyen" w:date="2017-08-30T17:59:00Z"/>
          <w:i/>
          <w:sz w:val="22"/>
          <w:lang w:val="en-US" w:eastAsia="ja-JP"/>
          <w:rPrChange w:id="3623" w:author="Kazuhiro Takagi" w:date="2017-03-14T21:47:00Z">
            <w:rPr>
              <w:ins w:id="3624" w:author="Kazuhiro Takagi" w:date="2017-03-14T21:47:00Z"/>
              <w:del w:id="3625" w:author="Huy Duc. Nguyen" w:date="2017-08-30T17:59:00Z"/>
              <w:sz w:val="22"/>
              <w:lang w:val="en-US" w:eastAsia="ja-JP"/>
            </w:rPr>
          </w:rPrChange>
        </w:rPr>
      </w:pPr>
      <w:ins w:id="3626" w:author="Kazuhiro Takagi" w:date="2017-03-14T21:45:00Z">
        <w:del w:id="3627" w:author="Huy Duc. Nguyen" w:date="2017-08-30T17:59:00Z">
          <w:r w:rsidRPr="007F1DFA" w:rsidDel="005B1E90">
            <w:rPr>
              <w:i/>
              <w:sz w:val="22"/>
              <w:lang w:val="en-US" w:eastAsia="ja-JP"/>
              <w:rPrChange w:id="3628" w:author="Kazuhiro Takagi" w:date="2017-03-14T21:47:00Z">
                <w:rPr>
                  <w:sz w:val="22"/>
                  <w:lang w:val="en-US" w:eastAsia="ja-JP"/>
                </w:rPr>
              </w:rPrChange>
            </w:rPr>
            <w:delText>When</w:delText>
          </w:r>
        </w:del>
      </w:ins>
      <w:ins w:id="3629" w:author="Kazuhiro Takagi" w:date="2017-03-14T21:26:00Z">
        <w:del w:id="3630" w:author="Huy Duc. Nguyen" w:date="2017-08-30T17:59:00Z">
          <w:r w:rsidR="00183976" w:rsidRPr="007F1DFA" w:rsidDel="005B1E90">
            <w:rPr>
              <w:i/>
              <w:sz w:val="22"/>
              <w:lang w:val="en-US" w:eastAsia="ja-JP"/>
              <w:rPrChange w:id="3631" w:author="Kazuhiro Takagi" w:date="2017-03-14T21:47:00Z">
                <w:rPr>
                  <w:sz w:val="22"/>
                  <w:lang w:val="en-US" w:eastAsia="ja-JP"/>
                </w:rPr>
              </w:rPrChange>
            </w:rPr>
            <w:delText xml:space="preserve"> you test</w:delText>
          </w:r>
        </w:del>
      </w:ins>
      <w:ins w:id="3632" w:author="Kazuhiro Takagi" w:date="2017-03-14T21:44:00Z">
        <w:del w:id="3633" w:author="Huy Duc. Nguyen" w:date="2017-08-30T17:59:00Z">
          <w:r w:rsidRPr="007F1DFA" w:rsidDel="005B1E90">
            <w:rPr>
              <w:i/>
              <w:sz w:val="22"/>
              <w:lang w:val="en-US" w:eastAsia="ja-JP"/>
              <w:rPrChange w:id="3634" w:author="Kazuhiro Takagi" w:date="2017-03-14T21:47:00Z">
                <w:rPr>
                  <w:sz w:val="22"/>
                  <w:lang w:val="en-US" w:eastAsia="ja-JP"/>
                </w:rPr>
              </w:rPrChange>
            </w:rPr>
            <w:delText xml:space="preserve"> following case</w:delText>
          </w:r>
        </w:del>
      </w:ins>
      <w:ins w:id="3635" w:author="Kazuhiro Takagi" w:date="2017-03-14T22:02:00Z">
        <w:del w:id="3636" w:author="Huy Duc. Nguyen" w:date="2017-08-30T17:59:00Z">
          <w:r w:rsidR="00D25556" w:rsidDel="005B1E90">
            <w:rPr>
              <w:i/>
              <w:sz w:val="22"/>
              <w:lang w:val="en-US" w:eastAsia="ja-JP"/>
            </w:rPr>
            <w:delText>s</w:delText>
          </w:r>
        </w:del>
      </w:ins>
      <w:ins w:id="3637" w:author="Kazuhiro Takagi" w:date="2017-03-14T21:45:00Z">
        <w:del w:id="3638" w:author="Huy Duc. Nguyen" w:date="2017-08-30T17:59:00Z">
          <w:r w:rsidRPr="007F1DFA" w:rsidDel="005B1E90">
            <w:rPr>
              <w:i/>
              <w:sz w:val="22"/>
              <w:lang w:val="en-US" w:eastAsia="ja-JP"/>
              <w:rPrChange w:id="3639" w:author="Kazuhiro Takagi" w:date="2017-03-14T21:47:00Z">
                <w:rPr>
                  <w:sz w:val="22"/>
                  <w:lang w:val="en-US" w:eastAsia="ja-JP"/>
                </w:rPr>
              </w:rPrChange>
            </w:rPr>
            <w:delText xml:space="preserve"> </w:delText>
          </w:r>
        </w:del>
      </w:ins>
      <w:ins w:id="3640" w:author="Kazuhiro Takagi" w:date="2017-03-14T22:02:00Z">
        <w:del w:id="3641" w:author="Huy Duc. Nguyen" w:date="2017-08-30T17:59:00Z">
          <w:r w:rsidR="00D25556" w:rsidDel="005B1E90">
            <w:rPr>
              <w:i/>
              <w:sz w:val="22"/>
              <w:lang w:val="en-US" w:eastAsia="ja-JP"/>
            </w:rPr>
            <w:delText>except</w:delText>
          </w:r>
        </w:del>
      </w:ins>
      <w:ins w:id="3642" w:author="Kazuhiro Takagi" w:date="2017-03-14T21:45:00Z">
        <w:del w:id="3643" w:author="Huy Duc. Nguyen" w:date="2017-08-30T17:59:00Z">
          <w:r w:rsidRPr="007F1DFA" w:rsidDel="005B1E90">
            <w:rPr>
              <w:i/>
              <w:sz w:val="22"/>
              <w:lang w:val="en-US" w:eastAsia="ja-JP"/>
              <w:rPrChange w:id="3644" w:author="Kazuhiro Takagi" w:date="2017-03-14T21:47:00Z">
                <w:rPr>
                  <w:sz w:val="22"/>
                  <w:lang w:val="en-US" w:eastAsia="ja-JP"/>
                </w:rPr>
              </w:rPrChange>
            </w:rPr>
            <w:delText xml:space="preserve"> section 5.4</w:delText>
          </w:r>
        </w:del>
      </w:ins>
      <w:ins w:id="3645" w:author="Kazuhiro Takagi" w:date="2017-03-14T21:26:00Z">
        <w:del w:id="3646" w:author="Huy Duc. Nguyen" w:date="2017-08-30T17:59:00Z">
          <w:r w:rsidR="00183976" w:rsidRPr="007F1DFA" w:rsidDel="005B1E90">
            <w:rPr>
              <w:i/>
              <w:sz w:val="22"/>
              <w:lang w:val="en-US" w:eastAsia="ja-JP"/>
              <w:rPrChange w:id="3647" w:author="Kazuhiro Takagi" w:date="2017-03-14T21:47:00Z">
                <w:rPr>
                  <w:sz w:val="22"/>
                  <w:lang w:val="en-US" w:eastAsia="ja-JP"/>
                </w:rPr>
              </w:rPrChange>
            </w:rPr>
            <w:delText xml:space="preserve">, </w:delText>
          </w:r>
        </w:del>
      </w:ins>
    </w:p>
    <w:p w:rsidR="00183976" w:rsidDel="005B1E90" w:rsidRDefault="00183976">
      <w:pPr>
        <w:rPr>
          <w:ins w:id="3648" w:author="Kazuhiro Takagi" w:date="2017-03-14T22:04:00Z"/>
          <w:del w:id="3649" w:author="Huy Duc. Nguyen" w:date="2017-08-30T17:59:00Z"/>
          <w:i/>
          <w:sz w:val="22"/>
          <w:lang w:val="en-US" w:eastAsia="ja-JP"/>
        </w:rPr>
      </w:pPr>
      <w:ins w:id="3650" w:author="Kazuhiro Takagi" w:date="2017-03-14T21:29:00Z">
        <w:del w:id="3651" w:author="Huy Duc. Nguyen" w:date="2017-08-30T17:59:00Z">
          <w:r w:rsidRPr="007F1DFA" w:rsidDel="005B1E90">
            <w:rPr>
              <w:i/>
              <w:sz w:val="22"/>
              <w:lang w:val="en-US" w:eastAsia="ja-JP"/>
              <w:rPrChange w:id="3652" w:author="Kazuhiro Takagi" w:date="2017-03-14T21:47:00Z">
                <w:rPr>
                  <w:sz w:val="22"/>
                  <w:lang w:val="en-US" w:eastAsia="ja-JP"/>
                </w:rPr>
              </w:rPrChange>
            </w:rPr>
            <w:delText>please</w:delText>
          </w:r>
        </w:del>
      </w:ins>
      <w:ins w:id="3653" w:author="Kazuhiro Takagi" w:date="2017-03-14T21:26:00Z">
        <w:del w:id="3654" w:author="Huy Duc. Nguyen" w:date="2017-08-30T17:59:00Z">
          <w:r w:rsidRPr="007F1DFA" w:rsidDel="005B1E90">
            <w:rPr>
              <w:i/>
              <w:sz w:val="22"/>
              <w:lang w:val="en-US" w:eastAsia="ja-JP"/>
              <w:rPrChange w:id="3655" w:author="Kazuhiro Takagi" w:date="2017-03-14T21:47:00Z">
                <w:rPr>
                  <w:sz w:val="22"/>
                  <w:lang w:val="en-US" w:eastAsia="ja-JP"/>
                </w:rPr>
              </w:rPrChange>
            </w:rPr>
            <w:delText xml:space="preserve"> </w:delText>
          </w:r>
        </w:del>
      </w:ins>
      <w:ins w:id="3656" w:author="Kazuhiro Takagi" w:date="2017-03-14T21:27:00Z">
        <w:del w:id="3657" w:author="Huy Duc. Nguyen" w:date="2017-08-30T17:59:00Z">
          <w:r w:rsidRPr="007F1DFA" w:rsidDel="005B1E90">
            <w:rPr>
              <w:i/>
              <w:sz w:val="22"/>
              <w:lang w:val="en-US" w:eastAsia="ja-JP"/>
              <w:rPrChange w:id="3658" w:author="Kazuhiro Takagi" w:date="2017-03-14T21:47:00Z">
                <w:rPr>
                  <w:sz w:val="22"/>
                  <w:lang w:val="en-US" w:eastAsia="ja-JP"/>
                </w:rPr>
              </w:rPrChange>
            </w:rPr>
            <w:delText xml:space="preserve">write </w:delText>
          </w:r>
        </w:del>
      </w:ins>
      <w:ins w:id="3659" w:author="Kazuhiro Takagi" w:date="2017-03-14T21:26:00Z">
        <w:del w:id="3660" w:author="Huy Duc. Nguyen" w:date="2017-08-30T17:59:00Z">
          <w:r w:rsidRPr="007F1DFA" w:rsidDel="005B1E90">
            <w:rPr>
              <w:i/>
              <w:sz w:val="22"/>
              <w:lang w:val="en-US" w:eastAsia="ja-JP"/>
              <w:rPrChange w:id="3661" w:author="Kazuhiro Takagi" w:date="2017-03-14T21:47:00Z">
                <w:rPr>
                  <w:sz w:val="22"/>
                  <w:lang w:val="en-US" w:eastAsia="ja-JP"/>
                </w:rPr>
              </w:rPrChange>
            </w:rPr>
            <w:delText>U-Boot</w:delText>
          </w:r>
        </w:del>
      </w:ins>
      <w:ins w:id="3662" w:author="Kazuhiro Takagi" w:date="2017-03-14T21:27:00Z">
        <w:del w:id="3663" w:author="Huy Duc. Nguyen" w:date="2017-08-30T17:59:00Z">
          <w:r w:rsidRPr="007F1DFA" w:rsidDel="005B1E90">
            <w:rPr>
              <w:i/>
              <w:sz w:val="22"/>
              <w:lang w:val="en-US" w:eastAsia="ja-JP"/>
              <w:rPrChange w:id="3664" w:author="Kazuhiro Takagi" w:date="2017-03-14T21:47:00Z">
                <w:rPr>
                  <w:sz w:val="22"/>
                  <w:lang w:val="en-US" w:eastAsia="ja-JP"/>
                </w:rPr>
              </w:rPrChange>
            </w:rPr>
            <w:delText xml:space="preserve"> to HyperFlash</w:delText>
          </w:r>
        </w:del>
      </w:ins>
      <w:ins w:id="3665" w:author="Kazuhiro Takagi" w:date="2017-03-14T21:45:00Z">
        <w:del w:id="3666" w:author="Huy Duc. Nguyen" w:date="2017-08-30T17:59:00Z">
          <w:r w:rsidR="005D4E68" w:rsidRPr="007F1DFA" w:rsidDel="005B1E90">
            <w:rPr>
              <w:i/>
              <w:sz w:val="22"/>
              <w:lang w:val="en-US" w:eastAsia="ja-JP"/>
              <w:rPrChange w:id="3667" w:author="Kazuhiro Takagi" w:date="2017-03-14T21:47:00Z">
                <w:rPr>
                  <w:sz w:val="22"/>
                  <w:lang w:val="en-US" w:eastAsia="ja-JP"/>
                </w:rPr>
              </w:rPrChange>
            </w:rPr>
            <w:delText xml:space="preserve"> </w:delText>
          </w:r>
        </w:del>
      </w:ins>
      <w:ins w:id="3668" w:author="Kazuhiro Takagi" w:date="2017-03-14T21:46:00Z">
        <w:del w:id="3669" w:author="Huy Duc. Nguyen" w:date="2017-08-30T17:59:00Z">
          <w:r w:rsidR="005D4E68" w:rsidRPr="007F1DFA" w:rsidDel="005B1E90">
            <w:rPr>
              <w:i/>
              <w:sz w:val="22"/>
              <w:lang w:val="en-US" w:eastAsia="ja-JP"/>
              <w:rPrChange w:id="3670" w:author="Kazuhiro Takagi" w:date="2017-03-14T21:47:00Z">
                <w:rPr>
                  <w:sz w:val="22"/>
                  <w:lang w:val="en-US" w:eastAsia="ja-JP"/>
                </w:rPr>
              </w:rPrChange>
            </w:rPr>
            <w:delText>in</w:delText>
          </w:r>
        </w:del>
      </w:ins>
      <w:ins w:id="3671" w:author="Kazuhiro Takagi" w:date="2017-03-14T21:45:00Z">
        <w:del w:id="3672" w:author="Huy Duc. Nguyen" w:date="2017-08-30T17:59:00Z">
          <w:r w:rsidR="005D4E68" w:rsidRPr="007F1DFA" w:rsidDel="005B1E90">
            <w:rPr>
              <w:i/>
              <w:sz w:val="22"/>
              <w:lang w:val="en-US" w:eastAsia="ja-JP"/>
              <w:rPrChange w:id="3673" w:author="Kazuhiro Takagi" w:date="2017-03-14T21:47:00Z">
                <w:rPr>
                  <w:sz w:val="22"/>
                  <w:lang w:val="en-US" w:eastAsia="ja-JP"/>
                </w:rPr>
              </w:rPrChange>
            </w:rPr>
            <w:delText xml:space="preserve"> </w:delText>
          </w:r>
        </w:del>
      </w:ins>
      <w:ins w:id="3674" w:author="Kazuhiro Takagi" w:date="2017-03-14T21:28:00Z">
        <w:del w:id="3675" w:author="Huy Duc. Nguyen" w:date="2017-08-30T17:59:00Z">
          <w:r w:rsidRPr="007F1DFA" w:rsidDel="005B1E90">
            <w:rPr>
              <w:i/>
              <w:sz w:val="22"/>
              <w:lang w:val="en-US" w:eastAsia="ja-JP"/>
              <w:rPrChange w:id="3676" w:author="Kazuhiro Takagi" w:date="2017-03-14T21:47:00Z">
                <w:rPr>
                  <w:sz w:val="22"/>
                  <w:lang w:val="en-US" w:eastAsia="ja-JP"/>
                </w:rPr>
              </w:rPrChange>
            </w:rPr>
            <w:delText>Appendix A</w:delText>
          </w:r>
        </w:del>
      </w:ins>
      <w:ins w:id="3677" w:author="Kazuhiro Takagi" w:date="2017-03-14T21:46:00Z">
        <w:del w:id="3678" w:author="Huy Duc. Nguyen" w:date="2017-08-30T17:59:00Z">
          <w:r w:rsidR="007F1DFA" w:rsidRPr="007F1DFA" w:rsidDel="005B1E90">
            <w:rPr>
              <w:i/>
              <w:sz w:val="22"/>
              <w:lang w:val="en-US" w:eastAsia="ja-JP"/>
              <w:rPrChange w:id="3679" w:author="Kazuhiro Takagi" w:date="2017-03-14T21:47:00Z">
                <w:rPr>
                  <w:sz w:val="22"/>
                  <w:lang w:val="en-US" w:eastAsia="ja-JP"/>
                </w:rPr>
              </w:rPrChange>
            </w:rPr>
            <w:delText xml:space="preserve"> and </w:delText>
          </w:r>
        </w:del>
      </w:ins>
      <w:ins w:id="3680" w:author="Kazuhiro Takagi" w:date="2017-03-14T21:26:00Z">
        <w:del w:id="3681" w:author="Huy Duc. Nguyen" w:date="2017-08-30T17:59:00Z">
          <w:r w:rsidRPr="007F1DFA" w:rsidDel="005B1E90">
            <w:rPr>
              <w:i/>
              <w:sz w:val="22"/>
              <w:lang w:val="en-US" w:eastAsia="ja-JP"/>
              <w:rPrChange w:id="3682" w:author="Kazuhiro Takagi" w:date="2017-03-14T21:47:00Z">
                <w:rPr>
                  <w:sz w:val="22"/>
                  <w:lang w:val="en-US" w:eastAsia="ja-JP"/>
                </w:rPr>
              </w:rPrChange>
            </w:rPr>
            <w:delText xml:space="preserve">download monolith </w:delText>
          </w:r>
        </w:del>
      </w:ins>
      <w:ins w:id="3683" w:author="Kazuhiro Takagi" w:date="2017-03-14T21:47:00Z">
        <w:del w:id="3684" w:author="Huy Duc. Nguyen" w:date="2017-08-30T17:59:00Z">
          <w:r w:rsidR="007F1DFA" w:rsidRPr="007F1DFA" w:rsidDel="005B1E90">
            <w:rPr>
              <w:i/>
              <w:sz w:val="22"/>
              <w:lang w:val="en-US" w:eastAsia="ja-JP"/>
              <w:rPrChange w:id="3685" w:author="Kazuhiro Takagi" w:date="2017-03-14T21:47:00Z">
                <w:rPr>
                  <w:sz w:val="22"/>
                  <w:lang w:val="en-US" w:eastAsia="ja-JP"/>
                </w:rPr>
              </w:rPrChange>
            </w:rPr>
            <w:delText>binary</w:delText>
          </w:r>
        </w:del>
      </w:ins>
      <w:ins w:id="3686" w:author="Kazuhiro Takagi" w:date="2017-03-14T21:26:00Z">
        <w:del w:id="3687" w:author="Huy Duc. Nguyen" w:date="2017-08-30T17:59:00Z">
          <w:r w:rsidRPr="007F1DFA" w:rsidDel="005B1E90">
            <w:rPr>
              <w:i/>
              <w:sz w:val="22"/>
              <w:lang w:val="en-US" w:eastAsia="ja-JP"/>
              <w:rPrChange w:id="3688" w:author="Kazuhiro Takagi" w:date="2017-03-14T21:47:00Z">
                <w:rPr>
                  <w:sz w:val="22"/>
                  <w:lang w:val="en-US" w:eastAsia="ja-JP"/>
                </w:rPr>
              </w:rPrChange>
            </w:rPr>
            <w:delText xml:space="preserve"> </w:delText>
          </w:r>
        </w:del>
      </w:ins>
      <w:ins w:id="3689" w:author="Kazuhiro Takagi" w:date="2017-03-14T21:47:00Z">
        <w:del w:id="3690" w:author="Huy Duc. Nguyen" w:date="2017-08-30T17:59:00Z">
          <w:r w:rsidR="007F1DFA" w:rsidRPr="007F1DFA" w:rsidDel="005B1E90">
            <w:rPr>
              <w:i/>
              <w:sz w:val="22"/>
              <w:lang w:val="en-US" w:eastAsia="ja-JP"/>
              <w:rPrChange w:id="3691" w:author="Kazuhiro Takagi" w:date="2017-03-14T21:47:00Z">
                <w:rPr>
                  <w:sz w:val="22"/>
                  <w:lang w:val="en-US" w:eastAsia="ja-JP"/>
                </w:rPr>
              </w:rPrChange>
            </w:rPr>
            <w:delText>in Appendix B.</w:delText>
          </w:r>
        </w:del>
      </w:ins>
    </w:p>
    <w:p w:rsidR="00D25556" w:rsidDel="005B1E90" w:rsidRDefault="00D25556" w:rsidP="00D25556">
      <w:pPr>
        <w:rPr>
          <w:ins w:id="3692" w:author="Kazuhiro Takagi" w:date="2017-03-14T22:05:00Z"/>
          <w:del w:id="3693" w:author="Huy Duc. Nguyen" w:date="2017-08-30T17:59:00Z"/>
          <w:i/>
          <w:sz w:val="22"/>
          <w:lang w:val="en-US" w:eastAsia="ja-JP"/>
        </w:rPr>
      </w:pPr>
      <w:ins w:id="3694" w:author="Kazuhiro Takagi" w:date="2017-03-14T22:05:00Z">
        <w:del w:id="3695" w:author="Huy Duc. Nguyen" w:date="2017-08-30T17:59:00Z">
          <w:r w:rsidRPr="001E6B70" w:rsidDel="005B1E90">
            <w:rPr>
              <w:i/>
              <w:sz w:val="22"/>
              <w:lang w:val="en-US" w:eastAsia="ja-JP"/>
            </w:rPr>
            <w:delText>Appendix A</w:delText>
          </w:r>
          <w:r w:rsidDel="005B1E90">
            <w:rPr>
              <w:i/>
              <w:sz w:val="22"/>
              <w:lang w:val="en-US" w:eastAsia="ja-JP"/>
            </w:rPr>
            <w:delText xml:space="preserve"> and </w:delText>
          </w:r>
        </w:del>
      </w:ins>
      <w:ins w:id="3696" w:author="Kazuhiro Takagi" w:date="2017-03-14T22:06:00Z">
        <w:del w:id="3697" w:author="Huy Duc. Nguyen" w:date="2017-08-30T17:59:00Z">
          <w:r w:rsidDel="005B1E90">
            <w:rPr>
              <w:i/>
              <w:sz w:val="22"/>
              <w:lang w:val="en-US" w:eastAsia="ja-JP"/>
            </w:rPr>
            <w:delText>Appendix B</w:delText>
          </w:r>
        </w:del>
      </w:ins>
      <w:ins w:id="3698" w:author="Kazuhiro Takagi" w:date="2017-03-14T22:05:00Z">
        <w:del w:id="3699" w:author="Huy Duc. Nguyen" w:date="2017-08-30T17:59:00Z">
          <w:r w:rsidDel="005B1E90">
            <w:rPr>
              <w:i/>
              <w:sz w:val="22"/>
              <w:lang w:val="en-US" w:eastAsia="ja-JP"/>
            </w:rPr>
            <w:delText xml:space="preserve"> require MULTI and GreenHills Probe.</w:delText>
          </w:r>
        </w:del>
      </w:ins>
    </w:p>
    <w:p w:rsidR="00D25556" w:rsidRPr="00D25556" w:rsidRDefault="00D25556">
      <w:pPr>
        <w:rPr>
          <w:ins w:id="3700" w:author="Kazuhiro Takagi" w:date="2017-03-14T21:26:00Z"/>
          <w:i/>
          <w:sz w:val="22"/>
          <w:lang w:val="en-US" w:eastAsia="ja-JP"/>
          <w:rPrChange w:id="3701" w:author="Kazuhiro Takagi" w:date="2017-03-14T22:06:00Z">
            <w:rPr>
              <w:ins w:id="3702" w:author="Kazuhiro Takagi" w:date="2017-03-14T21:26:00Z"/>
              <w:sz w:val="22"/>
              <w:lang w:val="en-US" w:eastAsia="ja-JP"/>
            </w:rPr>
          </w:rPrChange>
        </w:rPr>
      </w:pPr>
    </w:p>
    <w:p w:rsidR="007F1DFA" w:rsidRPr="00183976" w:rsidDel="00BC1DFA" w:rsidRDefault="007F1DFA">
      <w:pPr>
        <w:rPr>
          <w:del w:id="3703" w:author="Kazuhiro Takagi" w:date="2017-03-16T20:48:00Z"/>
          <w:sz w:val="22"/>
          <w:lang w:val="en-US" w:eastAsia="ja-JP"/>
        </w:rPr>
      </w:pPr>
    </w:p>
    <w:p w:rsidR="00BC4AF3" w:rsidRDefault="00BC4AF3" w:rsidP="00393C1B">
      <w:pPr>
        <w:pStyle w:val="CETextBody"/>
        <w:jc w:val="both"/>
        <w:rPr>
          <w:lang w:eastAsia="ja-JP"/>
        </w:rPr>
      </w:pPr>
      <w:r w:rsidRPr="00BC4AF3">
        <w:rPr>
          <w:lang w:eastAsia="ja-JP"/>
        </w:rPr>
        <w:t>The following list shows the version of the measurement tool used for measurement.</w:t>
      </w:r>
    </w:p>
    <w:p w:rsidR="00BC4AF3" w:rsidRPr="00393C1B" w:rsidDel="00BC1DFA" w:rsidRDefault="00BC4AF3" w:rsidP="00393C1B">
      <w:pPr>
        <w:pStyle w:val="CETextBody"/>
        <w:jc w:val="both"/>
        <w:rPr>
          <w:del w:id="3704" w:author="Kazuhiro Takagi" w:date="2017-03-16T20:48:00Z"/>
          <w:lang w:eastAsia="ja-JP"/>
        </w:rPr>
      </w:pPr>
    </w:p>
    <w:p w:rsidR="00D97081" w:rsidRPr="00393C1B" w:rsidRDefault="00833211" w:rsidP="00B43823">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3B19D6">
        <w:rPr>
          <w:noProof/>
        </w:rPr>
        <w:t>1</w:t>
      </w:r>
      <w:r w:rsidRPr="00BB3A0B">
        <w:fldChar w:fldCharType="end"/>
      </w:r>
      <w:r w:rsidRPr="00BB3A0B">
        <w:rPr>
          <w:rFonts w:hint="eastAsia"/>
          <w:lang w:eastAsia="ja-JP"/>
        </w:rPr>
        <w:t xml:space="preserve">: </w:t>
      </w:r>
      <w:r w:rsidR="00BC4AF3" w:rsidRPr="00833211">
        <w:rPr>
          <w:lang w:eastAsia="ja-JP"/>
        </w:rPr>
        <w:t>measurement t</w:t>
      </w:r>
      <w:r w:rsidR="000F3C29" w:rsidRPr="00833211">
        <w:rPr>
          <w:lang w:eastAsia="ja-JP"/>
        </w:rPr>
        <w:t>ool lists</w:t>
      </w:r>
    </w:p>
    <w:tbl>
      <w:tblPr>
        <w:tblStyle w:val="MediumShading2-Accent6"/>
        <w:tblW w:w="0" w:type="auto"/>
        <w:jc w:val="center"/>
        <w:tblLayout w:type="fixed"/>
        <w:tblLook w:val="0000" w:firstRow="0" w:lastRow="0" w:firstColumn="0" w:lastColumn="0" w:noHBand="0" w:noVBand="0"/>
      </w:tblPr>
      <w:tblGrid>
        <w:gridCol w:w="4812"/>
        <w:gridCol w:w="3677"/>
        <w:tblGridChange w:id="3705">
          <w:tblGrid>
            <w:gridCol w:w="4812"/>
            <w:gridCol w:w="3677"/>
          </w:tblGrid>
        </w:tblGridChange>
      </w:tblGrid>
      <w:tr w:rsidR="000F3C29" w:rsidTr="00393C1B">
        <w:trPr>
          <w:cnfStyle w:val="000000100000" w:firstRow="0" w:lastRow="0" w:firstColumn="0" w:lastColumn="0" w:oddVBand="0" w:evenVBand="0" w:oddHBand="1" w:evenHBand="0" w:firstRowFirstColumn="0" w:firstRowLastColumn="0" w:lastRowFirstColumn="0" w:lastRowLastColumn="0"/>
          <w:trHeight w:val="75"/>
          <w:jc w:val="center"/>
        </w:trPr>
        <w:tc>
          <w:tcPr>
            <w:cnfStyle w:val="000010000000" w:firstRow="0" w:lastRow="0" w:firstColumn="0" w:lastColumn="0" w:oddVBand="1" w:evenVBand="0" w:oddHBand="0" w:evenHBand="0" w:firstRowFirstColumn="0" w:firstRowLastColumn="0" w:lastRowFirstColumn="0" w:lastRowLastColumn="0"/>
            <w:tcW w:w="4812" w:type="dxa"/>
            <w:tcBorders>
              <w:bottom w:val="double" w:sz="4" w:space="0" w:color="auto"/>
            </w:tcBorders>
          </w:tcPr>
          <w:p w:rsidR="000F3C29" w:rsidRPr="008D2250" w:rsidRDefault="000F3C29" w:rsidP="007A49EA">
            <w:pPr>
              <w:pStyle w:val="Default"/>
              <w:rPr>
                <w:sz w:val="18"/>
                <w:szCs w:val="18"/>
              </w:rPr>
            </w:pPr>
            <w:r>
              <w:rPr>
                <w:rFonts w:hint="eastAsia"/>
                <w:b/>
                <w:bCs/>
                <w:sz w:val="18"/>
                <w:szCs w:val="18"/>
              </w:rPr>
              <w:t>Measurement</w:t>
            </w:r>
            <w:r w:rsidR="00E931C8">
              <w:rPr>
                <w:rFonts w:hint="eastAsia"/>
                <w:b/>
                <w:bCs/>
                <w:sz w:val="18"/>
                <w:szCs w:val="18"/>
              </w:rPr>
              <w:t xml:space="preserve"> </w:t>
            </w:r>
            <w:r>
              <w:rPr>
                <w:rFonts w:hint="eastAsia"/>
                <w:b/>
                <w:bCs/>
                <w:sz w:val="18"/>
                <w:szCs w:val="18"/>
              </w:rPr>
              <w:t>Tool</w:t>
            </w:r>
          </w:p>
        </w:tc>
        <w:tc>
          <w:tcPr>
            <w:tcW w:w="3677" w:type="dxa"/>
            <w:tcBorders>
              <w:bottom w:val="double" w:sz="4" w:space="0" w:color="auto"/>
            </w:tcBorders>
          </w:tcPr>
          <w:p w:rsidR="000F3C29" w:rsidRPr="008D2250" w:rsidRDefault="00E931C8"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r>
              <w:rPr>
                <w:rFonts w:hint="eastAsia"/>
                <w:b/>
                <w:bCs/>
                <w:sz w:val="18"/>
                <w:szCs w:val="18"/>
              </w:rPr>
              <w:t>Version</w:t>
            </w:r>
          </w:p>
        </w:tc>
      </w:tr>
      <w:tr w:rsidR="008134D2" w:rsidTr="005B1E90">
        <w:tblPrEx>
          <w:tblW w:w="0" w:type="auto"/>
          <w:jc w:val="center"/>
          <w:tblLayout w:type="fixed"/>
          <w:tblLook w:val="0000" w:firstRow="0" w:lastRow="0" w:firstColumn="0" w:lastColumn="0" w:noHBand="0" w:noVBand="0"/>
          <w:tblPrExChange w:id="3706"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707"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tcBorders>
              <w:top w:val="none" w:sz="0" w:space="0" w:color="auto"/>
            </w:tcBorders>
            <w:shd w:val="clear" w:color="auto" w:fill="auto"/>
            <w:tcPrChange w:id="3708" w:author="Huy Duc. Nguyen" w:date="2017-08-30T14:39:00Z">
              <w:tcPr>
                <w:tcW w:w="0" w:type="dxa"/>
                <w:tcBorders>
                  <w:top w:val="double" w:sz="4" w:space="0" w:color="auto"/>
                </w:tcBorders>
                <w:shd w:val="clear" w:color="auto" w:fill="auto"/>
              </w:tcPr>
            </w:tcPrChange>
          </w:tcPr>
          <w:p w:rsidR="008134D2" w:rsidRPr="008D2250" w:rsidRDefault="008134D2" w:rsidP="007A49EA">
            <w:pPr>
              <w:pStyle w:val="Default"/>
              <w:rPr>
                <w:sz w:val="18"/>
                <w:szCs w:val="18"/>
              </w:rPr>
            </w:pPr>
            <w:ins w:id="3709" w:author="Huy Duc. Nguyen" w:date="2017-08-30T14:39:00Z">
              <w:r>
                <w:rPr>
                  <w:rFonts w:hint="eastAsia"/>
                  <w:sz w:val="18"/>
                  <w:szCs w:val="18"/>
                </w:rPr>
                <w:t>lmbench</w:t>
              </w:r>
            </w:ins>
            <w:del w:id="3710" w:author="Huy Duc. Nguyen" w:date="2017-08-30T14:39:00Z">
              <w:r w:rsidRPr="0088464B" w:rsidDel="004021B6">
                <w:rPr>
                  <w:sz w:val="18"/>
                  <w:szCs w:val="18"/>
                </w:rPr>
                <w:delText>UnixBench</w:delText>
              </w:r>
            </w:del>
          </w:p>
        </w:tc>
        <w:tc>
          <w:tcPr>
            <w:tcW w:w="3677" w:type="dxa"/>
            <w:shd w:val="clear" w:color="auto" w:fill="auto"/>
            <w:tcPrChange w:id="3711" w:author="Huy Duc. Nguyen" w:date="2017-08-30T14:39:00Z">
              <w:tcPr>
                <w:tcW w:w="0" w:type="dxa"/>
                <w:tcBorders>
                  <w:top w:val="double" w:sz="4" w:space="0" w:color="auto"/>
                </w:tcBorders>
                <w:shd w:val="clear" w:color="auto" w:fill="auto"/>
              </w:tcPr>
            </w:tcPrChange>
          </w:tcPr>
          <w:p w:rsidR="008134D2" w:rsidRPr="003170C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ins w:id="3712" w:author="Huy Duc. Nguyen" w:date="2017-08-30T14:39:00Z">
              <w:r w:rsidRPr="00997E4E">
                <w:rPr>
                  <w:sz w:val="18"/>
                  <w:szCs w:val="18"/>
                </w:rPr>
                <w:t>3.0 alpha-9</w:t>
              </w:r>
            </w:ins>
            <w:del w:id="3713" w:author="Huy Duc. Nguyen" w:date="2017-08-30T14:39:00Z">
              <w:r w:rsidRPr="00997E4E" w:rsidDel="004021B6">
                <w:rPr>
                  <w:sz w:val="18"/>
                  <w:szCs w:val="18"/>
                </w:rPr>
                <w:delText>5.1.3</w:delText>
              </w:r>
            </w:del>
          </w:p>
        </w:tc>
      </w:tr>
      <w:tr w:rsidR="008134D2" w:rsidTr="005B1E90">
        <w:tblPrEx>
          <w:tblW w:w="0" w:type="auto"/>
          <w:jc w:val="center"/>
          <w:tblLayout w:type="fixed"/>
          <w:tblLook w:val="0000" w:firstRow="0" w:lastRow="0" w:firstColumn="0" w:lastColumn="0" w:noHBand="0" w:noVBand="0"/>
          <w:tblPrExChange w:id="3714" w:author="Huy Duc. Nguyen" w:date="2017-08-30T14:39:00Z">
            <w:tblPrEx>
              <w:tblW w:w="0" w:type="auto"/>
              <w:jc w:val="center"/>
              <w:tblLayout w:type="fixed"/>
              <w:tblLook w:val="0000" w:firstRow="0" w:lastRow="0" w:firstColumn="0" w:lastColumn="0" w:noHBand="0" w:noVBand="0"/>
            </w:tblPrEx>
          </w:tblPrExChange>
        </w:tblPrEx>
        <w:trPr>
          <w:cnfStyle w:val="000000100000" w:firstRow="0" w:lastRow="0" w:firstColumn="0" w:lastColumn="0" w:oddVBand="0" w:evenVBand="0" w:oddHBand="1" w:evenHBand="0" w:firstRowFirstColumn="0" w:firstRowLastColumn="0" w:lastRowFirstColumn="0" w:lastRowLastColumn="0"/>
          <w:trHeight w:val="227"/>
          <w:jc w:val="center"/>
          <w:trPrChange w:id="3715"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16" w:author="Huy Duc. Nguyen" w:date="2017-08-30T14:39:00Z">
              <w:tcPr>
                <w:tcW w:w="0" w:type="dxa"/>
                <w:shd w:val="clear" w:color="auto" w:fill="auto"/>
              </w:tcPr>
            </w:tcPrChange>
          </w:tcPr>
          <w:p w:rsidR="008134D2" w:rsidRPr="008D2250" w:rsidRDefault="005B1E90" w:rsidP="007A49EA">
            <w:pPr>
              <w:pStyle w:val="Default"/>
              <w:cnfStyle w:val="000010100000" w:firstRow="0" w:lastRow="0" w:firstColumn="0" w:lastColumn="0" w:oddVBand="1" w:evenVBand="0" w:oddHBand="1" w:evenHBand="0" w:firstRowFirstColumn="0" w:firstRowLastColumn="0" w:lastRowFirstColumn="0" w:lastRowLastColumn="0"/>
              <w:rPr>
                <w:sz w:val="18"/>
                <w:szCs w:val="18"/>
              </w:rPr>
            </w:pPr>
            <w:ins w:id="3717" w:author="Huy Duc. Nguyen" w:date="2017-08-30T18:02:00Z">
              <w:r>
                <w:rPr>
                  <w:sz w:val="18"/>
                  <w:szCs w:val="18"/>
                </w:rPr>
                <w:t>Multi debugging tools</w:t>
              </w:r>
            </w:ins>
            <w:del w:id="3718" w:author="Huy Duc. Nguyen" w:date="2017-08-30T14:39:00Z">
              <w:r w:rsidR="008134D2" w:rsidDel="004021B6">
                <w:rPr>
                  <w:rFonts w:hint="eastAsia"/>
                  <w:sz w:val="18"/>
                  <w:szCs w:val="18"/>
                </w:rPr>
                <w:delText>lmbench</w:delText>
              </w:r>
            </w:del>
          </w:p>
        </w:tc>
        <w:tc>
          <w:tcPr>
            <w:tcW w:w="3677" w:type="dxa"/>
            <w:shd w:val="clear" w:color="auto" w:fill="auto"/>
            <w:tcPrChange w:id="3719" w:author="Huy Duc. Nguyen" w:date="2017-08-30T14:39:00Z">
              <w:tcPr>
                <w:tcW w:w="0" w:type="dxa"/>
                <w:shd w:val="clear" w:color="auto" w:fill="auto"/>
              </w:tcPr>
            </w:tcPrChange>
          </w:tcPr>
          <w:p w:rsidR="008134D2" w:rsidRPr="003170C0" w:rsidRDefault="005B1E90">
            <w:pPr>
              <w:pStyle w:val="Default"/>
              <w:cnfStyle w:val="000000100000" w:firstRow="0" w:lastRow="0" w:firstColumn="0" w:lastColumn="0" w:oddVBand="0" w:evenVBand="0" w:oddHBand="1" w:evenHBand="0" w:firstRowFirstColumn="0" w:firstRowLastColumn="0" w:lastRowFirstColumn="0" w:lastRowLastColumn="0"/>
              <w:rPr>
                <w:sz w:val="18"/>
                <w:szCs w:val="18"/>
              </w:rPr>
            </w:pPr>
            <w:ins w:id="3720" w:author="Huy Duc. Nguyen" w:date="2017-08-30T18:02:00Z">
              <w:r>
                <w:rPr>
                  <w:sz w:val="18"/>
                  <w:szCs w:val="18"/>
                </w:rPr>
                <w:t>MULTI 7.1.4</w:t>
              </w:r>
            </w:ins>
            <w:del w:id="3721" w:author="Huy Duc. Nguyen" w:date="2017-08-30T14:39:00Z">
              <w:r w:rsidR="008134D2" w:rsidRPr="00997E4E" w:rsidDel="004021B6">
                <w:rPr>
                  <w:sz w:val="18"/>
                  <w:szCs w:val="18"/>
                </w:rPr>
                <w:delText>3.0 alpha-9</w:delText>
              </w:r>
            </w:del>
          </w:p>
        </w:tc>
      </w:tr>
      <w:tr w:rsidR="008134D2" w:rsidTr="005B1E90">
        <w:tblPrEx>
          <w:tblW w:w="0" w:type="auto"/>
          <w:jc w:val="center"/>
          <w:tblLayout w:type="fixed"/>
          <w:tblLook w:val="0000" w:firstRow="0" w:lastRow="0" w:firstColumn="0" w:lastColumn="0" w:noHBand="0" w:noVBand="0"/>
          <w:tblPrExChange w:id="3722"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723"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24" w:author="Huy Duc. Nguyen" w:date="2017-08-30T14:39:00Z">
              <w:tcPr>
                <w:tcW w:w="0" w:type="dxa"/>
                <w:shd w:val="clear" w:color="auto" w:fill="auto"/>
              </w:tcPr>
            </w:tcPrChange>
          </w:tcPr>
          <w:p w:rsidR="005B1E90" w:rsidRDefault="005B1E90" w:rsidP="007A49EA">
            <w:pPr>
              <w:pStyle w:val="Default"/>
              <w:rPr>
                <w:ins w:id="3725" w:author="Huy Duc. Nguyen" w:date="2017-08-30T18:03:00Z"/>
                <w:sz w:val="18"/>
                <w:szCs w:val="18"/>
              </w:rPr>
            </w:pPr>
            <w:ins w:id="3726" w:author="Huy Duc. Nguyen" w:date="2017-08-30T18:03:00Z">
              <w:r>
                <w:rPr>
                  <w:sz w:val="18"/>
                  <w:szCs w:val="18"/>
                </w:rPr>
                <w:t xml:space="preserve">    </w:t>
              </w:r>
            </w:ins>
            <w:ins w:id="3727" w:author="Huy Duc. Nguyen" w:date="2017-08-30T18:04:00Z">
              <w:r>
                <w:rPr>
                  <w:sz w:val="18"/>
                  <w:szCs w:val="18"/>
                </w:rPr>
                <w:t>c</w:t>
              </w:r>
            </w:ins>
            <w:ins w:id="3728" w:author="Huy Duc. Nguyen" w:date="2017-08-30T18:03:00Z">
              <w:r>
                <w:rPr>
                  <w:sz w:val="18"/>
                  <w:szCs w:val="18"/>
                </w:rPr>
                <w:t>t command</w:t>
              </w:r>
            </w:ins>
          </w:p>
          <w:p w:rsidR="005B1E90" w:rsidRDefault="005B1E90" w:rsidP="007A49EA">
            <w:pPr>
              <w:pStyle w:val="Default"/>
              <w:rPr>
                <w:ins w:id="3729" w:author="Huy Duc. Nguyen" w:date="2017-08-30T18:03:00Z"/>
                <w:sz w:val="18"/>
                <w:szCs w:val="18"/>
              </w:rPr>
            </w:pPr>
            <w:ins w:id="3730" w:author="Huy Duc. Nguyen" w:date="2017-08-30T18:03:00Z">
              <w:r>
                <w:rPr>
                  <w:sz w:val="18"/>
                  <w:szCs w:val="18"/>
                </w:rPr>
                <w:t xml:space="preserve">    lt command</w:t>
              </w:r>
            </w:ins>
          </w:p>
          <w:p w:rsidR="008134D2" w:rsidRPr="008D2250" w:rsidRDefault="005B1E90" w:rsidP="007A49EA">
            <w:pPr>
              <w:pStyle w:val="Default"/>
              <w:rPr>
                <w:sz w:val="18"/>
                <w:szCs w:val="18"/>
              </w:rPr>
            </w:pPr>
            <w:ins w:id="3731" w:author="Huy Duc. Nguyen" w:date="2017-08-30T18:03:00Z">
              <w:r>
                <w:rPr>
                  <w:sz w:val="18"/>
                  <w:szCs w:val="18"/>
                </w:rPr>
                <w:t xml:space="preserve">    Heapview</w:t>
              </w:r>
            </w:ins>
            <w:del w:id="3732" w:author="Huy Duc. Nguyen" w:date="2017-08-30T14:39:00Z">
              <w:r w:rsidR="008134D2" w:rsidRPr="00D52263" w:rsidDel="004021B6">
                <w:rPr>
                  <w:sz w:val="18"/>
                  <w:szCs w:val="18"/>
                </w:rPr>
                <w:delText>Busmoni(INTEGRITY)</w:delText>
              </w:r>
            </w:del>
          </w:p>
        </w:tc>
        <w:tc>
          <w:tcPr>
            <w:tcW w:w="3677" w:type="dxa"/>
            <w:shd w:val="clear" w:color="auto" w:fill="auto"/>
            <w:tcPrChange w:id="3733" w:author="Huy Duc. Nguyen" w:date="2017-08-30T14:39:00Z">
              <w:tcPr>
                <w:tcW w:w="0" w:type="dxa"/>
                <w:shd w:val="clear" w:color="auto" w:fill="auto"/>
              </w:tcPr>
            </w:tcPrChange>
          </w:tcPr>
          <w:p w:rsidR="008134D2" w:rsidRPr="008D225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del w:id="3734" w:author="Huy Duc. Nguyen" w:date="2017-08-30T14:39:00Z">
              <w:r w:rsidDel="004021B6">
                <w:rPr>
                  <w:rFonts w:hint="eastAsia"/>
                  <w:sz w:val="18"/>
                  <w:szCs w:val="18"/>
                </w:rPr>
                <w:delText>RENESAS original</w:delText>
              </w:r>
            </w:del>
          </w:p>
        </w:tc>
      </w:tr>
      <w:tr w:rsidR="008134D2" w:rsidTr="005B1E90">
        <w:tblPrEx>
          <w:tblW w:w="0" w:type="auto"/>
          <w:jc w:val="center"/>
          <w:tblLayout w:type="fixed"/>
          <w:tblLook w:val="0000" w:firstRow="0" w:lastRow="0" w:firstColumn="0" w:lastColumn="0" w:noHBand="0" w:noVBand="0"/>
          <w:tblPrExChange w:id="3735" w:author="Huy Duc. Nguyen" w:date="2017-08-30T14:39:00Z">
            <w:tblPrEx>
              <w:tblW w:w="0" w:type="auto"/>
              <w:jc w:val="center"/>
              <w:tblLayout w:type="fixed"/>
              <w:tblLook w:val="0000" w:firstRow="0" w:lastRow="0" w:firstColumn="0" w:lastColumn="0" w:noHBand="0" w:noVBand="0"/>
            </w:tblPrEx>
          </w:tblPrExChange>
        </w:tblPrEx>
        <w:trPr>
          <w:cnfStyle w:val="000000100000" w:firstRow="0" w:lastRow="0" w:firstColumn="0" w:lastColumn="0" w:oddVBand="0" w:evenVBand="0" w:oddHBand="1" w:evenHBand="0" w:firstRowFirstColumn="0" w:firstRowLastColumn="0" w:lastRowFirstColumn="0" w:lastRowLastColumn="0"/>
          <w:trHeight w:val="227"/>
          <w:jc w:val="center"/>
          <w:trPrChange w:id="3736"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37" w:author="Huy Duc. Nguyen" w:date="2017-08-30T14:39:00Z">
              <w:tcPr>
                <w:tcW w:w="0" w:type="dxa"/>
                <w:shd w:val="clear" w:color="auto" w:fill="auto"/>
              </w:tcPr>
            </w:tcPrChange>
          </w:tcPr>
          <w:p w:rsidR="008134D2" w:rsidRPr="008D2250" w:rsidRDefault="005B1E90" w:rsidP="007A49EA">
            <w:pPr>
              <w:pStyle w:val="Default"/>
              <w:cnfStyle w:val="000010100000" w:firstRow="0" w:lastRow="0" w:firstColumn="0" w:lastColumn="0" w:oddVBand="1" w:evenVBand="0" w:oddHBand="1" w:evenHBand="0" w:firstRowFirstColumn="0" w:firstRowLastColumn="0" w:lastRowFirstColumn="0" w:lastRowLastColumn="0"/>
              <w:rPr>
                <w:sz w:val="18"/>
                <w:szCs w:val="18"/>
              </w:rPr>
            </w:pPr>
            <w:ins w:id="3738" w:author="Huy Duc. Nguyen" w:date="2017-08-30T18:04:00Z">
              <w:r>
                <w:rPr>
                  <w:sz w:val="18"/>
                  <w:szCs w:val="18"/>
                </w:rPr>
                <w:t>Api_measurements program</w:t>
              </w:r>
            </w:ins>
          </w:p>
        </w:tc>
        <w:tc>
          <w:tcPr>
            <w:tcW w:w="3677" w:type="dxa"/>
            <w:shd w:val="clear" w:color="auto" w:fill="auto"/>
            <w:tcPrChange w:id="3739" w:author="Huy Duc. Nguyen" w:date="2017-08-30T14:39:00Z">
              <w:tcPr>
                <w:tcW w:w="0" w:type="dxa"/>
                <w:shd w:val="clear" w:color="auto" w:fill="auto"/>
              </w:tcPr>
            </w:tcPrChange>
          </w:tcPr>
          <w:p w:rsidR="008134D2" w:rsidRPr="008D2250" w:rsidRDefault="008134D2" w:rsidP="007A49EA">
            <w:pPr>
              <w:pStyle w:val="Default"/>
              <w:cnfStyle w:val="000000100000" w:firstRow="0" w:lastRow="0" w:firstColumn="0" w:lastColumn="0" w:oddVBand="0" w:evenVBand="0" w:oddHBand="1" w:evenHBand="0" w:firstRowFirstColumn="0" w:firstRowLastColumn="0" w:lastRowFirstColumn="0" w:lastRowLastColumn="0"/>
              <w:rPr>
                <w:sz w:val="18"/>
                <w:szCs w:val="18"/>
              </w:rPr>
            </w:pPr>
          </w:p>
        </w:tc>
      </w:tr>
      <w:tr w:rsidR="008134D2" w:rsidTr="005B1E90">
        <w:tblPrEx>
          <w:tblW w:w="0" w:type="auto"/>
          <w:jc w:val="center"/>
          <w:tblLayout w:type="fixed"/>
          <w:tblLook w:val="0000" w:firstRow="0" w:lastRow="0" w:firstColumn="0" w:lastColumn="0" w:noHBand="0" w:noVBand="0"/>
          <w:tblPrExChange w:id="3740" w:author="Huy Duc. Nguyen" w:date="2017-08-30T14:39:00Z">
            <w:tblPrEx>
              <w:tblW w:w="0" w:type="auto"/>
              <w:jc w:val="center"/>
              <w:tblLayout w:type="fixed"/>
              <w:tblLook w:val="0000" w:firstRow="0" w:lastRow="0" w:firstColumn="0" w:lastColumn="0" w:noHBand="0" w:noVBand="0"/>
            </w:tblPrEx>
          </w:tblPrExChange>
        </w:tblPrEx>
        <w:trPr>
          <w:trHeight w:val="227"/>
          <w:jc w:val="center"/>
          <w:trPrChange w:id="3741" w:author="Huy Duc. Nguyen" w:date="2017-08-30T14:39:00Z">
            <w:trPr>
              <w:trHeight w:val="227"/>
              <w:jc w:val="center"/>
            </w:trPr>
          </w:trPrChange>
        </w:trPr>
        <w:tc>
          <w:tcPr>
            <w:cnfStyle w:val="000010000000" w:firstRow="0" w:lastRow="0" w:firstColumn="0" w:lastColumn="0" w:oddVBand="1" w:evenVBand="0" w:oddHBand="0" w:evenHBand="0" w:firstRowFirstColumn="0" w:firstRowLastColumn="0" w:lastRowFirstColumn="0" w:lastRowLastColumn="0"/>
            <w:tcW w:w="4812" w:type="dxa"/>
            <w:shd w:val="clear" w:color="auto" w:fill="auto"/>
            <w:tcPrChange w:id="3742" w:author="Huy Duc. Nguyen" w:date="2017-08-30T14:39:00Z">
              <w:tcPr>
                <w:tcW w:w="0" w:type="dxa"/>
                <w:shd w:val="clear" w:color="auto" w:fill="auto"/>
              </w:tcPr>
            </w:tcPrChange>
          </w:tcPr>
          <w:p w:rsidR="008134D2" w:rsidRPr="008D2250" w:rsidRDefault="008134D2" w:rsidP="007A49EA">
            <w:pPr>
              <w:pStyle w:val="Default"/>
              <w:rPr>
                <w:sz w:val="18"/>
                <w:szCs w:val="18"/>
              </w:rPr>
            </w:pPr>
          </w:p>
        </w:tc>
        <w:tc>
          <w:tcPr>
            <w:tcW w:w="3677" w:type="dxa"/>
            <w:shd w:val="clear" w:color="auto" w:fill="auto"/>
            <w:tcPrChange w:id="3743" w:author="Huy Duc. Nguyen" w:date="2017-08-30T14:39:00Z">
              <w:tcPr>
                <w:tcW w:w="0" w:type="dxa"/>
                <w:shd w:val="clear" w:color="auto" w:fill="auto"/>
              </w:tcPr>
            </w:tcPrChange>
          </w:tcPr>
          <w:p w:rsidR="008134D2" w:rsidRPr="008D2250" w:rsidRDefault="008134D2" w:rsidP="007A49EA">
            <w:pPr>
              <w:pStyle w:val="Default"/>
              <w:cnfStyle w:val="000000000000" w:firstRow="0" w:lastRow="0" w:firstColumn="0" w:lastColumn="0" w:oddVBand="0" w:evenVBand="0" w:oddHBand="0" w:evenHBand="0" w:firstRowFirstColumn="0" w:firstRowLastColumn="0" w:lastRowFirstColumn="0" w:lastRowLastColumn="0"/>
              <w:rPr>
                <w:sz w:val="18"/>
                <w:szCs w:val="18"/>
              </w:rPr>
            </w:pPr>
          </w:p>
        </w:tc>
      </w:tr>
    </w:tbl>
    <w:p w:rsidR="001A28A7" w:rsidRDefault="001A28A7" w:rsidP="001A28A7">
      <w:pPr>
        <w:pStyle w:val="CETextBody"/>
        <w:rPr>
          <w:lang w:val="en-US" w:eastAsia="ja-JP"/>
        </w:rPr>
      </w:pPr>
    </w:p>
    <w:p w:rsidR="001A28A7" w:rsidRDefault="001A28A7" w:rsidP="001A28A7">
      <w:pPr>
        <w:pStyle w:val="CETextBody"/>
        <w:jc w:val="both"/>
        <w:rPr>
          <w:lang w:eastAsia="ja-JP"/>
        </w:rPr>
      </w:pPr>
      <w:r w:rsidRPr="00BC4AF3">
        <w:rPr>
          <w:lang w:eastAsia="ja-JP"/>
        </w:rPr>
        <w:t xml:space="preserve">The following list shows the </w:t>
      </w:r>
      <w:r>
        <w:rPr>
          <w:lang w:eastAsia="ja-JP"/>
        </w:rPr>
        <w:t>build configurations</w:t>
      </w:r>
      <w:r w:rsidRPr="00BC4AF3">
        <w:rPr>
          <w:lang w:eastAsia="ja-JP"/>
        </w:rPr>
        <w:t xml:space="preserve"> used for measurement.</w:t>
      </w:r>
    </w:p>
    <w:p w:rsidR="001A28A7" w:rsidRPr="00393C1B" w:rsidRDefault="001A28A7" w:rsidP="001A28A7">
      <w:pPr>
        <w:pStyle w:val="CETextBody"/>
        <w:jc w:val="both"/>
        <w:rPr>
          <w:lang w:eastAsia="ja-JP"/>
        </w:rPr>
      </w:pPr>
    </w:p>
    <w:p w:rsidR="001A28A7" w:rsidRPr="00393C1B" w:rsidRDefault="001A28A7" w:rsidP="001A28A7">
      <w:pPr>
        <w:pStyle w:val="Caption"/>
        <w:rPr>
          <w:lang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r w:rsidR="003B19D6">
        <w:rPr>
          <w:noProof/>
        </w:rPr>
        <w:t>2</w:t>
      </w:r>
      <w:r w:rsidRPr="00BB3A0B">
        <w:fldChar w:fldCharType="end"/>
      </w:r>
      <w:r w:rsidRPr="00BB3A0B">
        <w:rPr>
          <w:rFonts w:hint="eastAsia"/>
          <w:lang w:eastAsia="ja-JP"/>
        </w:rPr>
        <w:t xml:space="preserve">: </w:t>
      </w:r>
      <w:r>
        <w:rPr>
          <w:lang w:eastAsia="ja-JP"/>
        </w:rPr>
        <w:t>Build configurations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5"/>
        <w:gridCol w:w="1902"/>
        <w:gridCol w:w="5795"/>
      </w:tblGrid>
      <w:tr w:rsidR="000D2F71" w:rsidTr="00955E9B">
        <w:trPr>
          <w:trHeight w:val="75"/>
        </w:trPr>
        <w:tc>
          <w:tcPr>
            <w:tcW w:w="1050"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Configurations</w:t>
            </w:r>
          </w:p>
        </w:tc>
        <w:tc>
          <w:tcPr>
            <w:tcW w:w="976" w:type="pct"/>
            <w:tcBorders>
              <w:bottom w:val="single" w:sz="12" w:space="0" w:color="auto"/>
            </w:tcBorders>
            <w:shd w:val="clear" w:color="auto" w:fill="BFBFBF" w:themeFill="background1" w:themeFillShade="BF"/>
          </w:tcPr>
          <w:p w:rsidR="000D2F71" w:rsidRPr="008D2250" w:rsidRDefault="000D2F71" w:rsidP="00510A9A">
            <w:pPr>
              <w:pStyle w:val="Default"/>
              <w:rPr>
                <w:sz w:val="18"/>
                <w:szCs w:val="18"/>
              </w:rPr>
            </w:pPr>
            <w:r>
              <w:rPr>
                <w:b/>
                <w:bCs/>
                <w:sz w:val="18"/>
                <w:szCs w:val="18"/>
              </w:rPr>
              <w:t>Setting</w:t>
            </w:r>
          </w:p>
        </w:tc>
        <w:tc>
          <w:tcPr>
            <w:tcW w:w="2974" w:type="pct"/>
            <w:tcBorders>
              <w:bottom w:val="single" w:sz="12" w:space="0" w:color="auto"/>
            </w:tcBorders>
            <w:shd w:val="clear" w:color="auto" w:fill="BFBFBF" w:themeFill="background1" w:themeFillShade="BF"/>
          </w:tcPr>
          <w:p w:rsidR="000D2F71" w:rsidRPr="008D2250" w:rsidRDefault="000D2F71" w:rsidP="00510A9A">
            <w:pPr>
              <w:pStyle w:val="Default"/>
              <w:rPr>
                <w:b/>
                <w:bCs/>
                <w:sz w:val="18"/>
                <w:szCs w:val="18"/>
              </w:rPr>
            </w:pPr>
            <w:r>
              <w:rPr>
                <w:rFonts w:hint="eastAsia"/>
                <w:b/>
                <w:bCs/>
                <w:sz w:val="18"/>
                <w:szCs w:val="18"/>
              </w:rPr>
              <w:t>Note</w:t>
            </w:r>
          </w:p>
        </w:tc>
      </w:tr>
      <w:tr w:rsidR="000D2F71" w:rsidTr="00510A9A">
        <w:trPr>
          <w:trHeight w:val="242"/>
        </w:trPr>
        <w:tc>
          <w:tcPr>
            <w:tcW w:w="1050" w:type="pct"/>
            <w:vMerge w:val="restart"/>
            <w:tcBorders>
              <w:top w:val="single" w:sz="12" w:space="0" w:color="auto"/>
            </w:tcBorders>
          </w:tcPr>
          <w:p w:rsidR="000D2F71" w:rsidRPr="008D2250" w:rsidRDefault="000D2F71" w:rsidP="00510A9A">
            <w:pPr>
              <w:pStyle w:val="Default"/>
              <w:rPr>
                <w:sz w:val="18"/>
                <w:szCs w:val="18"/>
              </w:rPr>
            </w:pPr>
            <w:r>
              <w:rPr>
                <w:sz w:val="18"/>
                <w:szCs w:val="18"/>
              </w:rPr>
              <w:t>INTEGRITY kernel configurations</w:t>
            </w:r>
          </w:p>
        </w:tc>
        <w:tc>
          <w:tcPr>
            <w:tcW w:w="976" w:type="pct"/>
            <w:tcBorders>
              <w:top w:val="single" w:sz="12" w:space="0" w:color="auto"/>
            </w:tcBorders>
          </w:tcPr>
          <w:p w:rsidR="000D2F71" w:rsidRPr="00EF5917" w:rsidRDefault="000D2F71" w:rsidP="00955E9B">
            <w:pPr>
              <w:pStyle w:val="Default"/>
              <w:rPr>
                <w:i/>
                <w:sz w:val="18"/>
                <w:szCs w:val="18"/>
              </w:rPr>
            </w:pPr>
            <w:r>
              <w:rPr>
                <w:sz w:val="18"/>
                <w:szCs w:val="18"/>
              </w:rPr>
              <w:t>-kernel</w:t>
            </w:r>
          </w:p>
        </w:tc>
        <w:tc>
          <w:tcPr>
            <w:tcW w:w="2974" w:type="pct"/>
            <w:tcBorders>
              <w:top w:val="single" w:sz="12" w:space="0" w:color="auto"/>
            </w:tcBorders>
          </w:tcPr>
          <w:p w:rsidR="000D2F71" w:rsidRDefault="000D2F71" w:rsidP="00955E9B">
            <w:pPr>
              <w:pStyle w:val="Default"/>
              <w:rPr>
                <w:sz w:val="18"/>
                <w:szCs w:val="18"/>
              </w:rPr>
            </w:pPr>
            <w:r>
              <w:rPr>
                <w:rFonts w:hint="eastAsia"/>
                <w:sz w:val="18"/>
                <w:szCs w:val="18"/>
              </w:rPr>
              <w:t xml:space="preserve">Use </w:t>
            </w:r>
            <w:r>
              <w:rPr>
                <w:sz w:val="18"/>
                <w:szCs w:val="18"/>
              </w:rPr>
              <w:t xml:space="preserve">the </w:t>
            </w:r>
            <w:r>
              <w:rPr>
                <w:rFonts w:hint="eastAsia"/>
                <w:sz w:val="18"/>
                <w:szCs w:val="18"/>
              </w:rPr>
              <w:t>normal kernel</w:t>
            </w:r>
          </w:p>
        </w:tc>
      </w:tr>
      <w:tr w:rsidR="000D2F71" w:rsidTr="00510A9A">
        <w:trPr>
          <w:trHeight w:val="198"/>
        </w:trPr>
        <w:tc>
          <w:tcPr>
            <w:tcW w:w="1050" w:type="pct"/>
            <w:vMerge/>
          </w:tcPr>
          <w:p w:rsidR="000D2F71" w:rsidRPr="008D2250" w:rsidRDefault="000D2F71" w:rsidP="00510A9A">
            <w:pPr>
              <w:pStyle w:val="Default"/>
              <w:rPr>
                <w:sz w:val="18"/>
                <w:szCs w:val="18"/>
              </w:rPr>
            </w:pPr>
          </w:p>
        </w:tc>
        <w:tc>
          <w:tcPr>
            <w:tcW w:w="976" w:type="pct"/>
          </w:tcPr>
          <w:p w:rsidR="000D2F71" w:rsidRPr="00F4689C" w:rsidRDefault="000D2F71" w:rsidP="00955E9B">
            <w:pPr>
              <w:pStyle w:val="Default"/>
              <w:rPr>
                <w:i/>
                <w:sz w:val="18"/>
                <w:szCs w:val="18"/>
              </w:rPr>
            </w:pPr>
            <w:r>
              <w:rPr>
                <w:sz w:val="18"/>
                <w:szCs w:val="18"/>
              </w:rPr>
              <w:t>-ldebug</w:t>
            </w:r>
          </w:p>
        </w:tc>
        <w:tc>
          <w:tcPr>
            <w:tcW w:w="2974" w:type="pct"/>
          </w:tcPr>
          <w:p w:rsidR="000D2F71" w:rsidRDefault="000D2F71" w:rsidP="00955E9B">
            <w:pPr>
              <w:pStyle w:val="Default"/>
              <w:rPr>
                <w:sz w:val="18"/>
                <w:szCs w:val="18"/>
              </w:rPr>
            </w:pPr>
            <w:r>
              <w:rPr>
                <w:sz w:val="18"/>
                <w:szCs w:val="18"/>
              </w:rPr>
              <w:t>Use the debug library to use some debugging functions</w:t>
            </w:r>
          </w:p>
        </w:tc>
      </w:tr>
    </w:tbl>
    <w:p w:rsidR="000D2F71" w:rsidRDefault="000D2F71" w:rsidP="001A28A7">
      <w:pPr>
        <w:pStyle w:val="CETextBody"/>
        <w:rPr>
          <w:lang w:val="en-US" w:eastAsia="ja-JP"/>
        </w:rPr>
      </w:pPr>
    </w:p>
    <w:p w:rsidR="00D97081" w:rsidRDefault="00D97081" w:rsidP="00393C1B">
      <w:pPr>
        <w:pStyle w:val="CETextBody"/>
        <w:rPr>
          <w:lang w:val="en-US" w:eastAsia="ja-JP"/>
        </w:rPr>
      </w:pPr>
    </w:p>
    <w:p w:rsidR="006F3023" w:rsidRDefault="006F3023">
      <w:pPr>
        <w:rPr>
          <w:sz w:val="22"/>
          <w:lang w:val="en-US" w:eastAsia="ja-JP"/>
        </w:rPr>
      </w:pPr>
      <w:r>
        <w:rPr>
          <w:lang w:val="en-US" w:eastAsia="ja-JP"/>
        </w:rPr>
        <w:br w:type="page"/>
      </w:r>
    </w:p>
    <w:p w:rsidR="00A81686" w:rsidRDefault="00A81686" w:rsidP="006C109A">
      <w:pPr>
        <w:pStyle w:val="Heading2"/>
        <w:rPr>
          <w:ins w:id="3744" w:author="Huy Duc. Nguyen" w:date="2017-08-29T13:11:00Z"/>
        </w:rPr>
      </w:pPr>
      <w:bookmarkStart w:id="3745" w:name="_Toc472624743"/>
      <w:bookmarkStart w:id="3746" w:name="_Toc472693299"/>
      <w:bookmarkStart w:id="3747" w:name="_Toc472694256"/>
      <w:bookmarkStart w:id="3748" w:name="_Toc473549724"/>
      <w:bookmarkStart w:id="3749" w:name="_Toc473619152"/>
      <w:bookmarkStart w:id="3750" w:name="_Toc473619313"/>
      <w:bookmarkStart w:id="3751" w:name="_Toc473619472"/>
      <w:bookmarkStart w:id="3752" w:name="_Toc473640724"/>
      <w:bookmarkStart w:id="3753" w:name="_Toc473713375"/>
      <w:bookmarkStart w:id="3754" w:name="_Toc473745858"/>
      <w:bookmarkStart w:id="3755" w:name="_Toc473747688"/>
      <w:bookmarkStart w:id="3756" w:name="_Toc473747871"/>
      <w:bookmarkStart w:id="3757" w:name="_Toc473748061"/>
      <w:bookmarkStart w:id="3758" w:name="_Toc473748231"/>
      <w:bookmarkStart w:id="3759" w:name="_Toc473748402"/>
      <w:bookmarkStart w:id="3760" w:name="_Toc473748574"/>
      <w:bookmarkStart w:id="3761" w:name="_Toc473748745"/>
      <w:bookmarkStart w:id="3762" w:name="_Toc473748928"/>
      <w:bookmarkStart w:id="3763" w:name="_Toc473749109"/>
      <w:bookmarkStart w:id="3764" w:name="_Toc473749318"/>
      <w:bookmarkStart w:id="3765" w:name="_Toc473828325"/>
      <w:bookmarkStart w:id="3766" w:name="_Toc473835372"/>
      <w:bookmarkStart w:id="3767" w:name="_Toc473835580"/>
      <w:bookmarkStart w:id="3768" w:name="_Toc473919364"/>
      <w:bookmarkStart w:id="3769" w:name="_Toc474335470"/>
      <w:bookmarkStart w:id="3770" w:name="_Toc474340354"/>
      <w:bookmarkStart w:id="3771" w:name="_Toc474351507"/>
      <w:bookmarkStart w:id="3772" w:name="_Toc474356068"/>
      <w:bookmarkStart w:id="3773" w:name="_Toc474359505"/>
      <w:bookmarkStart w:id="3774" w:name="_Toc474361660"/>
      <w:bookmarkStart w:id="3775" w:name="_Toc474408007"/>
      <w:bookmarkStart w:id="3776" w:name="_Toc474408142"/>
      <w:bookmarkStart w:id="3777" w:name="_Toc474408382"/>
      <w:bookmarkStart w:id="3778" w:name="_Toc474408618"/>
      <w:bookmarkStart w:id="3779" w:name="_Toc49177558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ins w:id="3780" w:author="Huy Duc. Nguyen" w:date="2017-08-29T13:11:00Z">
        <w:r>
          <w:lastRenderedPageBreak/>
          <w:t>Use Case (System Integration test)</w:t>
        </w:r>
      </w:ins>
    </w:p>
    <w:p w:rsidR="00A81686" w:rsidRDefault="00A81686">
      <w:pPr>
        <w:pStyle w:val="Heading3"/>
        <w:rPr>
          <w:ins w:id="3781" w:author="Huy Duc. Nguyen" w:date="2017-08-30T10:42:00Z"/>
        </w:rPr>
        <w:pPrChange w:id="3782" w:author="Huy Duc. Nguyen" w:date="2017-08-29T13:11:00Z">
          <w:pPr>
            <w:pStyle w:val="Heading2"/>
          </w:pPr>
        </w:pPrChange>
      </w:pPr>
      <w:ins w:id="3783" w:author="Huy Duc. Nguyen" w:date="2017-08-29T13:11:00Z">
        <w:r>
          <w:t xml:space="preserve">R-Car </w:t>
        </w:r>
      </w:ins>
      <w:ins w:id="3784" w:author="Huy Duc. Nguyen" w:date="2017-08-29T13:12:00Z">
        <w:r>
          <w:t>M3 WS 1.0 INTEGRITY RISP V0.8.1</w:t>
        </w:r>
      </w:ins>
    </w:p>
    <w:p w:rsidR="00675ED9" w:rsidRPr="004F6F0B" w:rsidRDefault="00675ED9">
      <w:pPr>
        <w:ind w:firstLine="270"/>
        <w:rPr>
          <w:ins w:id="3785" w:author="Huy Duc. Nguyen" w:date="2017-08-29T13:12:00Z"/>
        </w:rPr>
        <w:pPrChange w:id="3786" w:author="Huy Duc. Nguyen" w:date="2017-08-30T10:42:00Z">
          <w:pPr>
            <w:pStyle w:val="Heading2"/>
          </w:pPr>
        </w:pPrChange>
      </w:pPr>
      <w:ins w:id="3787" w:author="Huy Duc. Nguyen" w:date="2017-08-30T10:45:00Z">
        <w:r>
          <w:rPr>
            <w:lang w:eastAsia="ja-JP"/>
          </w:rPr>
          <w:t>Please refer to document “</w:t>
        </w:r>
        <w:r w:rsidRPr="00675ED9">
          <w:rPr>
            <w:lang w:eastAsia="ja-JP"/>
          </w:rPr>
          <w:t>INTEGRITY_2nd_System_Integration_RISP_0_8_1_TestReport.xlsx</w:t>
        </w:r>
        <w:r>
          <w:rPr>
            <w:lang w:eastAsia="ja-JP"/>
          </w:rPr>
          <w:t>”</w:t>
        </w:r>
      </w:ins>
    </w:p>
    <w:p w:rsidR="00417345" w:rsidRDefault="00A81686" w:rsidP="00A81686">
      <w:pPr>
        <w:pStyle w:val="Heading3"/>
        <w:rPr>
          <w:ins w:id="3788" w:author="Huy Duc. Nguyen" w:date="2017-08-29T16:29:00Z"/>
        </w:rPr>
      </w:pPr>
      <w:ins w:id="3789" w:author="Huy Duc. Nguyen" w:date="2017-08-29T13:12:00Z">
        <w:r w:rsidRPr="00A81686">
          <w:t>R-Car H3 WS 2.0 INTEGRITY RISP V0.8.1</w:t>
        </w:r>
      </w:ins>
    </w:p>
    <w:p w:rsidR="00675ED9" w:rsidRPr="00FC3582" w:rsidRDefault="00675ED9" w:rsidP="008134D2">
      <w:pPr>
        <w:ind w:firstLine="270"/>
        <w:rPr>
          <w:ins w:id="3790" w:author="Huy Duc. Nguyen" w:date="2017-08-30T10:46:00Z"/>
          <w:lang w:eastAsia="ja-JP"/>
        </w:rPr>
      </w:pPr>
      <w:ins w:id="3791" w:author="Huy Duc. Nguyen" w:date="2017-08-30T10:46:00Z">
        <w:r>
          <w:rPr>
            <w:lang w:eastAsia="ja-JP"/>
          </w:rPr>
          <w:t>Please refer to document “</w:t>
        </w:r>
        <w:r w:rsidRPr="00675ED9">
          <w:rPr>
            <w:lang w:eastAsia="ja-JP"/>
          </w:rPr>
          <w:t>INTEGRITY_2nd_System_Integration_RISP_0_8_1_TestReport.xlsx</w:t>
        </w:r>
        <w:r>
          <w:rPr>
            <w:lang w:eastAsia="ja-JP"/>
          </w:rPr>
          <w:t>”</w:t>
        </w:r>
      </w:ins>
    </w:p>
    <w:p w:rsidR="00675ED9" w:rsidRDefault="00675ED9">
      <w:pPr>
        <w:rPr>
          <w:ins w:id="3792" w:author="Huy Duc. Nguyen" w:date="2017-08-30T10:46:00Z"/>
          <w:rFonts w:ascii="Arial" w:eastAsia="Arial" w:hAnsi="Arial" w:cs="Arial"/>
          <w:b/>
          <w:bCs/>
          <w:iCs/>
          <w:lang w:eastAsia="ja-JP"/>
        </w:rPr>
      </w:pPr>
      <w:ins w:id="3793" w:author="Huy Duc. Nguyen" w:date="2017-08-30T10:46:00Z">
        <w:r>
          <w:rPr>
            <w:rFonts w:ascii="Arial" w:eastAsia="Arial" w:hAnsi="Arial" w:cs="Arial"/>
            <w:b/>
            <w:bCs/>
            <w:iCs/>
            <w:lang w:eastAsia="ja-JP"/>
          </w:rPr>
          <w:br w:type="page"/>
        </w:r>
      </w:ins>
    </w:p>
    <w:p w:rsidR="00417345" w:rsidRDefault="00417345">
      <w:pPr>
        <w:rPr>
          <w:ins w:id="3794" w:author="Huy Duc. Nguyen" w:date="2017-08-29T16:29:00Z"/>
          <w:rFonts w:ascii="Arial" w:eastAsia="Arial" w:hAnsi="Arial" w:cs="Arial"/>
          <w:b/>
          <w:bCs/>
          <w:iCs/>
          <w:lang w:eastAsia="ja-JP"/>
        </w:rPr>
      </w:pPr>
    </w:p>
    <w:p w:rsidR="00D263C0" w:rsidRPr="00651005" w:rsidRDefault="009A431E" w:rsidP="006C109A">
      <w:pPr>
        <w:pStyle w:val="Heading2"/>
      </w:pPr>
      <w:r w:rsidRPr="006C3F5F">
        <w:t>CPU Load</w:t>
      </w:r>
      <w:bookmarkEnd w:id="3779"/>
    </w:p>
    <w:p w:rsidR="00DE035E" w:rsidRPr="00651005" w:rsidDel="00417345" w:rsidRDefault="00F73728" w:rsidP="006C109A">
      <w:pPr>
        <w:pStyle w:val="Heading3"/>
        <w:rPr>
          <w:del w:id="3795" w:author="Huy Duc. Nguyen" w:date="2017-08-29T16:28:00Z"/>
        </w:rPr>
      </w:pPr>
      <w:bookmarkStart w:id="3796" w:name="_Toc491775585"/>
      <w:del w:id="3797" w:author="Huy Duc. Nguyen" w:date="2017-08-29T16:28:00Z">
        <w:r w:rsidRPr="006C3F5F" w:rsidDel="00417345">
          <w:delText>Total CPU usage on Linux</w:delText>
        </w:r>
        <w:bookmarkEnd w:id="3796"/>
      </w:del>
    </w:p>
    <w:p w:rsidR="004278D7" w:rsidDel="00417345" w:rsidRDefault="00DE035E" w:rsidP="00D47247">
      <w:pPr>
        <w:pStyle w:val="CETextBody"/>
        <w:numPr>
          <w:ilvl w:val="0"/>
          <w:numId w:val="8"/>
        </w:numPr>
        <w:ind w:hanging="782"/>
        <w:rPr>
          <w:del w:id="3798" w:author="Huy Duc. Nguyen" w:date="2017-08-29T16:28:00Z"/>
          <w:lang w:val="en-US" w:eastAsia="ja-JP"/>
        </w:rPr>
      </w:pPr>
      <w:del w:id="3799" w:author="Huy Duc. Nguyen" w:date="2017-08-29T16:28:00Z">
        <w:r w:rsidDel="00417345">
          <w:rPr>
            <w:rFonts w:hint="eastAsia"/>
            <w:lang w:val="en-US" w:eastAsia="ja-JP"/>
          </w:rPr>
          <w:delText>Description</w:delText>
        </w:r>
      </w:del>
    </w:p>
    <w:p w:rsidR="00761AAA" w:rsidDel="00417345" w:rsidRDefault="00761AAA">
      <w:pPr>
        <w:pStyle w:val="CETextBody"/>
        <w:ind w:left="142"/>
        <w:rPr>
          <w:del w:id="3800" w:author="Huy Duc. Nguyen" w:date="2017-08-29T16:28:00Z"/>
          <w:lang w:val="en-US" w:eastAsia="ja-JP"/>
        </w:rPr>
      </w:pPr>
      <w:del w:id="3801" w:author="Huy Duc. Nguyen" w:date="2017-08-29T16:28:00Z">
        <w:r w:rsidDel="00417345">
          <w:rPr>
            <w:rFonts w:hint="eastAsia"/>
            <w:lang w:val="en-US" w:eastAsia="ja-JP"/>
          </w:rPr>
          <w:delText xml:space="preserve">Measure the </w:delText>
        </w:r>
        <w:r w:rsidDel="00417345">
          <w:rPr>
            <w:lang w:val="en-US" w:eastAsia="ja-JP"/>
          </w:rPr>
          <w:delText xml:space="preserve">CPU </w:delText>
        </w:r>
        <w:r w:rsidDel="00417345">
          <w:rPr>
            <w:rFonts w:hint="eastAsia"/>
            <w:lang w:val="en-US" w:eastAsia="ja-JP"/>
          </w:rPr>
          <w:delText>usage</w:delText>
        </w:r>
        <w:r w:rsidRPr="00761AAA" w:rsidDel="00417345">
          <w:rPr>
            <w:lang w:val="en-US" w:eastAsia="ja-JP"/>
          </w:rPr>
          <w:delText xml:space="preserve"> of Center Informat</w:delText>
        </w:r>
        <w:r w:rsidDel="00417345">
          <w:rPr>
            <w:lang w:val="en-US" w:eastAsia="ja-JP"/>
          </w:rPr>
          <w:delText xml:space="preserve">ion application on </w:delText>
        </w:r>
        <w:r w:rsidR="00AC6B60" w:rsidDel="00417345">
          <w:rPr>
            <w:rFonts w:hint="eastAsia"/>
            <w:lang w:val="en-US" w:eastAsia="ja-JP"/>
          </w:rPr>
          <w:delText>n</w:delText>
        </w:r>
        <w:r w:rsidR="00694388" w:rsidDel="00417345">
          <w:rPr>
            <w:rFonts w:hint="eastAsia"/>
            <w:lang w:val="en-US" w:eastAsia="ja-JP"/>
          </w:rPr>
          <w:delText>ative Linux</w:delText>
        </w:r>
        <w:r w:rsidR="00126481" w:rsidDel="00417345">
          <w:rPr>
            <w:rFonts w:hint="eastAsia"/>
            <w:lang w:val="en-US" w:eastAsia="ja-JP"/>
          </w:rPr>
          <w:delText xml:space="preserve"> </w:delText>
        </w:r>
        <w:r w:rsidRPr="00761AAA" w:rsidDel="00417345">
          <w:rPr>
            <w:lang w:val="en-US" w:eastAsia="ja-JP"/>
          </w:rPr>
          <w:delText>using Unixbench.</w:delText>
        </w:r>
      </w:del>
    </w:p>
    <w:p w:rsidR="00F221DA" w:rsidRPr="00605BF6" w:rsidDel="00417345" w:rsidRDefault="00F221DA" w:rsidP="004278D7">
      <w:pPr>
        <w:pStyle w:val="CETextBody"/>
        <w:ind w:left="142"/>
        <w:rPr>
          <w:del w:id="3802" w:author="Huy Duc. Nguyen" w:date="2017-08-29T16:28:00Z"/>
          <w:lang w:val="en-US" w:eastAsia="ja-JP"/>
        </w:rPr>
      </w:pPr>
    </w:p>
    <w:p w:rsidR="001E5586" w:rsidRPr="00613E0B" w:rsidDel="00417345" w:rsidRDefault="001E5586" w:rsidP="001E5586">
      <w:pPr>
        <w:pStyle w:val="CETextBody"/>
        <w:numPr>
          <w:ilvl w:val="0"/>
          <w:numId w:val="8"/>
        </w:numPr>
        <w:ind w:left="0" w:firstLine="0"/>
        <w:rPr>
          <w:del w:id="3803" w:author="Huy Duc. Nguyen" w:date="2017-08-29T16:28:00Z"/>
          <w:lang w:val="en-US" w:eastAsia="ja-JP"/>
        </w:rPr>
      </w:pPr>
      <w:del w:id="3804" w:author="Huy Duc. Nguyen" w:date="2017-08-29T16:28:00Z">
        <w:r w:rsidRPr="00613E0B" w:rsidDel="00417345">
          <w:rPr>
            <w:lang w:val="en-US" w:eastAsia="ja-JP"/>
          </w:rPr>
          <w:delText>Precondition</w:delText>
        </w:r>
      </w:del>
    </w:p>
    <w:p w:rsidR="001E5586" w:rsidDel="00417345" w:rsidRDefault="001E5586" w:rsidP="001E5586">
      <w:pPr>
        <w:pStyle w:val="CETextBody"/>
        <w:numPr>
          <w:ilvl w:val="0"/>
          <w:numId w:val="7"/>
        </w:numPr>
        <w:rPr>
          <w:del w:id="3805" w:author="Huy Duc. Nguyen" w:date="2017-08-29T16:28:00Z"/>
          <w:lang w:val="en-US" w:eastAsia="ja-JP"/>
        </w:rPr>
      </w:pPr>
      <w:del w:id="3806" w:author="Huy Duc. Nguyen" w:date="2017-08-29T16:28:00Z">
        <w:r w:rsidDel="00417345">
          <w:rPr>
            <w:rFonts w:hint="eastAsia"/>
            <w:lang w:val="en-US" w:eastAsia="ja-JP"/>
          </w:rPr>
          <w:delText>Measure on native Linux(Type2)</w:delText>
        </w:r>
      </w:del>
    </w:p>
    <w:p w:rsidR="001E5586" w:rsidRPr="004D7D12" w:rsidDel="00417345" w:rsidRDefault="001E5586" w:rsidP="00721404">
      <w:pPr>
        <w:pStyle w:val="CETextBody"/>
        <w:numPr>
          <w:ilvl w:val="0"/>
          <w:numId w:val="7"/>
        </w:numPr>
        <w:rPr>
          <w:del w:id="3807" w:author="Huy Duc. Nguyen" w:date="2017-08-29T16:28:00Z"/>
          <w:lang w:val="en-US" w:eastAsia="ja-JP"/>
        </w:rPr>
      </w:pPr>
      <w:del w:id="3808" w:author="Huy Duc. Nguyen" w:date="2017-08-29T16:28:00Z">
        <w:r w:rsidDel="00417345">
          <w:rPr>
            <w:rFonts w:hint="eastAsia"/>
            <w:lang w:val="en-US" w:eastAsia="ja-JP"/>
          </w:rPr>
          <w:delText xml:space="preserve">Use </w:delText>
        </w:r>
        <w:r w:rsidRPr="00694388" w:rsidDel="00417345">
          <w:rPr>
            <w:lang w:val="en-US" w:eastAsia="ja-JP"/>
          </w:rPr>
          <w:delText>Unixbench</w:delText>
        </w:r>
        <w:r w:rsidR="00721404" w:rsidDel="00417345">
          <w:rPr>
            <w:rFonts w:hint="eastAsia"/>
            <w:lang w:val="en-US" w:eastAsia="ja-JP"/>
          </w:rPr>
          <w:delText xml:space="preserve"> on </w:delText>
        </w:r>
        <w:r w:rsidR="00721404" w:rsidRPr="00721404" w:rsidDel="00417345">
          <w:rPr>
            <w:lang w:val="en-US" w:eastAsia="ja-JP"/>
          </w:rPr>
          <w:delText>terminal software</w:delText>
        </w:r>
        <w:r w:rsidDel="00417345">
          <w:rPr>
            <w:rFonts w:hint="eastAsia"/>
            <w:lang w:val="en-US" w:eastAsia="ja-JP"/>
          </w:rPr>
          <w:delText>.</w:delText>
        </w:r>
      </w:del>
    </w:p>
    <w:p w:rsidR="001049E1" w:rsidDel="00417345" w:rsidRDefault="00D71858" w:rsidP="0027486D">
      <w:pPr>
        <w:pStyle w:val="CETextBody"/>
        <w:numPr>
          <w:ilvl w:val="0"/>
          <w:numId w:val="7"/>
        </w:numPr>
        <w:rPr>
          <w:del w:id="3809" w:author="Huy Duc. Nguyen" w:date="2017-08-29T16:28:00Z"/>
          <w:lang w:val="en-US" w:eastAsia="ja-JP"/>
        </w:rPr>
      </w:pPr>
      <w:del w:id="3810" w:author="Huy Duc. Nguyen" w:date="2017-08-29T16:28:00Z">
        <w:r w:rsidDel="00417345">
          <w:rPr>
            <w:lang w:val="en-US" w:eastAsia="ja-JP"/>
          </w:rPr>
          <w:delText>Use “cat /proc/stat” command in order to measure the average of CPU load.</w:delText>
        </w:r>
      </w:del>
    </w:p>
    <w:p w:rsidR="002F6262" w:rsidRPr="002F6262" w:rsidDel="00417345" w:rsidRDefault="002F6262" w:rsidP="001E5586">
      <w:pPr>
        <w:pStyle w:val="CETextBody"/>
        <w:ind w:left="142"/>
        <w:rPr>
          <w:del w:id="3811" w:author="Huy Duc. Nguyen" w:date="2017-08-29T16:28:00Z"/>
          <w:lang w:val="en-US" w:eastAsia="ja-JP"/>
        </w:rPr>
      </w:pPr>
    </w:p>
    <w:p w:rsidR="001A7F62" w:rsidDel="00417345" w:rsidRDefault="001E5586" w:rsidP="00B43823">
      <w:pPr>
        <w:pStyle w:val="CETextBody"/>
        <w:numPr>
          <w:ilvl w:val="0"/>
          <w:numId w:val="8"/>
        </w:numPr>
        <w:ind w:hanging="782"/>
        <w:rPr>
          <w:del w:id="3812" w:author="Huy Duc. Nguyen" w:date="2017-08-29T16:28:00Z"/>
          <w:lang w:val="en-US" w:eastAsia="ja-JP"/>
        </w:rPr>
      </w:pPr>
      <w:del w:id="3813" w:author="Huy Duc. Nguyen" w:date="2017-08-29T16:28:00Z">
        <w:r w:rsidDel="00417345">
          <w:rPr>
            <w:rFonts w:hint="eastAsia"/>
            <w:lang w:val="en-US" w:eastAsia="ja-JP"/>
          </w:rPr>
          <w:delText>How to measure</w:delText>
        </w:r>
      </w:del>
    </w:p>
    <w:p w:rsidR="00645F4F" w:rsidDel="00417345" w:rsidRDefault="00645F4F" w:rsidP="00645F4F">
      <w:pPr>
        <w:pStyle w:val="CETextBody"/>
        <w:numPr>
          <w:ilvl w:val="0"/>
          <w:numId w:val="7"/>
        </w:numPr>
        <w:rPr>
          <w:del w:id="3814" w:author="Huy Duc. Nguyen" w:date="2017-08-29T16:28:00Z"/>
          <w:lang w:val="en-US" w:eastAsia="ja-JP"/>
        </w:rPr>
      </w:pPr>
      <w:del w:id="3815" w:author="Huy Duc. Nguyen" w:date="2017-08-29T16:28:00Z">
        <w:r w:rsidDel="00417345">
          <w:rPr>
            <w:rFonts w:hint="eastAsia"/>
            <w:lang w:val="en-US" w:eastAsia="ja-JP"/>
          </w:rPr>
          <w:delText xml:space="preserve">Only </w:delText>
        </w:r>
        <w:r w:rsidR="00D71858" w:rsidDel="00417345">
          <w:rPr>
            <w:lang w:val="en-US" w:eastAsia="ja-JP"/>
          </w:rPr>
          <w:delText>“cat /proc/stat”</w:delText>
        </w:r>
        <w:r w:rsidDel="00417345">
          <w:rPr>
            <w:rFonts w:hint="eastAsia"/>
            <w:lang w:val="en-US" w:eastAsia="ja-JP"/>
          </w:rPr>
          <w:delText xml:space="preserve"> command</w:delText>
        </w:r>
      </w:del>
    </w:p>
    <w:p w:rsidR="004A02F0" w:rsidDel="00417345" w:rsidRDefault="004A02F0" w:rsidP="004A02F0">
      <w:pPr>
        <w:pStyle w:val="CETextBody"/>
        <w:numPr>
          <w:ilvl w:val="0"/>
          <w:numId w:val="203"/>
        </w:numPr>
        <w:rPr>
          <w:del w:id="3816" w:author="Huy Duc. Nguyen" w:date="2017-08-29T16:28:00Z"/>
          <w:lang w:val="en-US" w:eastAsia="ja-JP"/>
        </w:rPr>
      </w:pPr>
      <w:del w:id="3817" w:author="Huy Duc. Nguyen" w:date="2017-08-29T16:28:00Z">
        <w:r w:rsidDel="00417345">
          <w:rPr>
            <w:rFonts w:hint="eastAsia"/>
            <w:lang w:val="en-US" w:eastAsia="ja-JP"/>
          </w:rPr>
          <w:delText>Login to Linux.</w:delText>
        </w:r>
      </w:del>
    </w:p>
    <w:p w:rsidR="004A02F0" w:rsidDel="00417345" w:rsidRDefault="004A02F0" w:rsidP="004A02F0">
      <w:pPr>
        <w:pStyle w:val="CETextBody"/>
        <w:ind w:left="782"/>
        <w:rPr>
          <w:del w:id="3818" w:author="Huy Duc. Nguyen" w:date="2017-08-29T16:28:00Z"/>
          <w:rFonts w:asciiTheme="majorHAnsi" w:hAnsiTheme="majorHAnsi" w:cstheme="majorHAnsi"/>
          <w:lang w:val="en-US" w:eastAsia="ja-JP"/>
        </w:rPr>
      </w:pPr>
      <w:del w:id="3819" w:author="Huy Duc. Nguyen" w:date="2017-08-29T16:28:00Z">
        <w:r w:rsidDel="00417345">
          <w:rPr>
            <w:noProof/>
            <w:lang w:val="en-US"/>
          </w:rPr>
          <mc:AlternateContent>
            <mc:Choice Requires="wps">
              <w:drawing>
                <wp:anchor distT="0" distB="0" distL="114300" distR="114300" simplePos="0" relativeHeight="251534848" behindDoc="0" locked="0" layoutInCell="1" allowOverlap="1" wp14:anchorId="05C5643C" wp14:editId="00A308E0">
                  <wp:simplePos x="0" y="0"/>
                  <wp:positionH relativeFrom="column">
                    <wp:posOffset>382905</wp:posOffset>
                  </wp:positionH>
                  <wp:positionV relativeFrom="paragraph">
                    <wp:posOffset>45085</wp:posOffset>
                  </wp:positionV>
                  <wp:extent cx="5495925" cy="257175"/>
                  <wp:effectExtent l="0" t="0" r="28575" b="28575"/>
                  <wp:wrapNone/>
                  <wp:docPr id="5" name="テキスト ボックス 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5643C" id="_x0000_t202" coordsize="21600,21600" o:spt="202" path="m,l,21600r21600,l21600,xe">
                  <v:stroke joinstyle="miter"/>
                  <v:path gradientshapeok="t" o:connecttype="rect"/>
                </v:shapetype>
                <v:shape id="テキスト ボックス 5" o:spid="_x0000_s1031" type="#_x0000_t202" style="position:absolute;left:0;text-align:left;margin-left:30.15pt;margin-top:3.55pt;width:432.75pt;height:20.2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" fillcolor="white [3201]" strokeweight=".5pt">
                  <v:textbox>
                    <w:txbxContent>
                      <w:p w:rsidR="005B1E90" w:rsidRPr="00B43823" w:rsidRDefault="005B1E90" w:rsidP="004A02F0">
                        <w:pPr>
                          <w:rPr>
                            <w:rFonts w:ascii="Courier New" w:hAnsi="Courier New" w:cs="Courier New"/>
                            <w:sz w:val="22"/>
                            <w:szCs w:val="22"/>
                            <w:lang w:val="en-US" w:eastAsia="ja-JP"/>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4A02F0" w:rsidRPr="00080D59" w:rsidDel="00417345" w:rsidRDefault="004A02F0" w:rsidP="004A02F0">
      <w:pPr>
        <w:pStyle w:val="CETextBody"/>
        <w:ind w:left="782"/>
        <w:rPr>
          <w:del w:id="3820" w:author="Huy Duc. Nguyen" w:date="2017-08-29T16:28:00Z"/>
          <w:rFonts w:asciiTheme="majorHAnsi" w:hAnsiTheme="majorHAnsi" w:cstheme="majorHAnsi"/>
          <w:lang w:val="en-US" w:eastAsia="ja-JP"/>
        </w:rPr>
      </w:pPr>
    </w:p>
    <w:p w:rsidR="00143611" w:rsidRPr="00143611" w:rsidDel="00417345" w:rsidRDefault="004A02F0">
      <w:pPr>
        <w:pStyle w:val="CETextBody"/>
        <w:numPr>
          <w:ilvl w:val="0"/>
          <w:numId w:val="203"/>
        </w:numPr>
        <w:rPr>
          <w:del w:id="3821" w:author="Huy Duc. Nguyen" w:date="2017-08-29T16:28:00Z"/>
          <w:lang w:val="en-US" w:eastAsia="ja-JP"/>
        </w:rPr>
      </w:pPr>
      <w:del w:id="3822" w:author="Huy Duc. Nguyen" w:date="2017-08-29T16:28:00Z">
        <w:r w:rsidRPr="00645F4F" w:rsidDel="00417345">
          <w:rPr>
            <w:lang w:val="en-US" w:eastAsia="ja-JP"/>
          </w:rPr>
          <w:delText xml:space="preserve">Run </w:delText>
        </w:r>
        <w:r w:rsidR="00D71858" w:rsidDel="00417345">
          <w:rPr>
            <w:lang w:val="en-US" w:eastAsia="ja-JP"/>
          </w:rPr>
          <w:delText>“cat /proc/stat”</w:delText>
        </w:r>
        <w:r w:rsidRPr="00645F4F" w:rsidDel="00417345">
          <w:rPr>
            <w:lang w:val="en-US" w:eastAsia="ja-JP"/>
          </w:rPr>
          <w:delText xml:space="preserve"> command</w:delText>
        </w:r>
        <w:r w:rsidR="005339AA" w:rsidDel="00417345">
          <w:rPr>
            <w:lang w:val="en-US" w:eastAsia="ja-JP"/>
          </w:rPr>
          <w:delText xml:space="preserve"> as the </w:delText>
        </w:r>
        <w:r w:rsidR="00EB74B6" w:rsidDel="00417345">
          <w:rPr>
            <w:lang w:val="en-US" w:eastAsia="ja-JP"/>
          </w:rPr>
          <w:delText>“</w:delText>
        </w:r>
        <w:r w:rsidR="00E3377C" w:rsidDel="00417345">
          <w:rPr>
            <w:lang w:val="en-US" w:eastAsia="ja-JP"/>
          </w:rPr>
          <w:delText xml:space="preserve">measure </w:delText>
        </w:r>
        <w:r w:rsidR="005339AA" w:rsidDel="00417345">
          <w:rPr>
            <w:lang w:val="en-US" w:eastAsia="ja-JP"/>
          </w:rPr>
          <w:delText>start</w:delText>
        </w:r>
        <w:r w:rsidR="00EB74B6" w:rsidDel="00417345">
          <w:rPr>
            <w:lang w:val="en-US" w:eastAsia="ja-JP"/>
          </w:rPr>
          <w:delText xml:space="preserve">” </w:delText>
        </w:r>
        <w:r w:rsidR="005339AA" w:rsidDel="00417345">
          <w:rPr>
            <w:lang w:val="en-US" w:eastAsia="ja-JP"/>
          </w:rPr>
          <w:delText>of CPU status</w:delText>
        </w:r>
        <w:r w:rsidRPr="00645F4F" w:rsidDel="00417345">
          <w:rPr>
            <w:lang w:val="en-US" w:eastAsia="ja-JP"/>
          </w:rPr>
          <w:delText>.</w:delText>
        </w:r>
      </w:del>
    </w:p>
    <w:p w:rsidR="004A02F0" w:rsidDel="00417345" w:rsidRDefault="004A02F0" w:rsidP="004A02F0">
      <w:pPr>
        <w:pStyle w:val="CETextBody"/>
        <w:ind w:left="142" w:firstLineChars="300" w:firstLine="660"/>
        <w:rPr>
          <w:del w:id="3823" w:author="Huy Duc. Nguyen" w:date="2017-08-29T16:28:00Z"/>
          <w:rFonts w:ascii="Arial" w:hAnsi="Arial" w:cs="Arial"/>
          <w:lang w:val="en-US" w:eastAsia="ja-JP"/>
        </w:rPr>
      </w:pPr>
      <w:del w:id="3824" w:author="Huy Duc. Nguyen" w:date="2017-08-29T16:28:00Z">
        <w:r w:rsidDel="00417345">
          <w:rPr>
            <w:noProof/>
            <w:lang w:val="en-US"/>
          </w:rPr>
          <mc:AlternateContent>
            <mc:Choice Requires="wps">
              <w:drawing>
                <wp:anchor distT="0" distB="0" distL="114300" distR="114300" simplePos="0" relativeHeight="251535872" behindDoc="0" locked="0" layoutInCell="1" allowOverlap="1" wp14:anchorId="768268A1" wp14:editId="03F4DBCF">
                  <wp:simplePos x="0" y="0"/>
                  <wp:positionH relativeFrom="column">
                    <wp:posOffset>382905</wp:posOffset>
                  </wp:positionH>
                  <wp:positionV relativeFrom="paragraph">
                    <wp:posOffset>60325</wp:posOffset>
                  </wp:positionV>
                  <wp:extent cx="5495925" cy="257175"/>
                  <wp:effectExtent l="0" t="0" r="28575" b="28575"/>
                  <wp:wrapNone/>
                  <wp:docPr id="29" name="テキスト ボックス 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A02F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268A1" id="テキスト ボックス 29" o:spid="_x0000_s1032" type="#_x0000_t202" style="position:absolute;left:0;text-align:left;margin-left:30.15pt;margin-top:4.75pt;width:432.75pt;height:20.2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amuQIAAMwFAAAOAAAAZHJzL2Uyb0RvYy54bWysVMFu2zAMvQ/YPwi6r06yuF2C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" fillcolor="white [3201]" strokeweight=".5pt">
                  <v:textbox>
                    <w:txbxContent>
                      <w:p w:rsidR="005B1E90" w:rsidRPr="00B43823" w:rsidRDefault="005B1E90" w:rsidP="004A02F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29548A">
                          <w:rPr>
                            <w:rFonts w:ascii="Courier New" w:hAnsi="Courier New" w:cs="Courier New"/>
                            <w:sz w:val="22"/>
                            <w:szCs w:val="22"/>
                            <w:lang w:val="en-US" w:eastAsia="ja-JP"/>
                          </w:rPr>
                          <w:t>cat /proc/stat</w:t>
                        </w:r>
                      </w:p>
                    </w:txbxContent>
                  </v:textbox>
                </v:shape>
              </w:pict>
            </mc:Fallback>
          </mc:AlternateContent>
        </w:r>
      </w:del>
    </w:p>
    <w:p w:rsidR="004A02F0" w:rsidRPr="00B43823" w:rsidDel="00417345" w:rsidRDefault="004A02F0" w:rsidP="004A02F0">
      <w:pPr>
        <w:pStyle w:val="CETextBody"/>
        <w:ind w:left="142" w:firstLineChars="300" w:firstLine="660"/>
        <w:rPr>
          <w:del w:id="3825" w:author="Huy Duc. Nguyen" w:date="2017-08-29T16:28:00Z"/>
          <w:rFonts w:ascii="Arial" w:hAnsi="Arial" w:cs="Arial"/>
          <w:lang w:val="en-US" w:eastAsia="ja-JP"/>
        </w:rPr>
      </w:pPr>
    </w:p>
    <w:p w:rsidR="004A02F0" w:rsidRPr="00CC1FE9" w:rsidDel="00417345" w:rsidRDefault="004A02F0" w:rsidP="004A02F0">
      <w:pPr>
        <w:pStyle w:val="CETextBody"/>
        <w:ind w:firstLineChars="300" w:firstLine="660"/>
        <w:rPr>
          <w:del w:id="3826" w:author="Huy Duc. Nguyen" w:date="2017-08-29T16:28:00Z"/>
          <w:lang w:val="en-US" w:eastAsia="ja-JP"/>
        </w:rPr>
      </w:pPr>
      <w:del w:id="3827" w:author="Huy Duc. Nguyen" w:date="2017-08-29T16:28: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4A02F0" w:rsidRPr="00CC1FE9" w:rsidDel="00417345" w:rsidRDefault="009728B1" w:rsidP="004A02F0">
      <w:pPr>
        <w:pStyle w:val="CETextBody"/>
        <w:ind w:left="142"/>
        <w:rPr>
          <w:del w:id="3828" w:author="Huy Duc. Nguyen" w:date="2017-08-29T16:28:00Z"/>
          <w:lang w:val="en-US" w:eastAsia="ja-JP"/>
        </w:rPr>
      </w:pPr>
      <w:del w:id="3829" w:author="Huy Duc. Nguyen" w:date="2017-08-29T16:28:00Z">
        <w:r w:rsidDel="00417345">
          <w:rPr>
            <w:noProof/>
            <w:lang w:val="en-US"/>
          </w:rPr>
          <mc:AlternateContent>
            <mc:Choice Requires="wps">
              <w:drawing>
                <wp:anchor distT="0" distB="0" distL="114300" distR="114300" simplePos="0" relativeHeight="251539968" behindDoc="0" locked="0" layoutInCell="1" allowOverlap="1" wp14:anchorId="63A1364A" wp14:editId="3AACA786">
                  <wp:simplePos x="0" y="0"/>
                  <wp:positionH relativeFrom="column">
                    <wp:posOffset>382905</wp:posOffset>
                  </wp:positionH>
                  <wp:positionV relativeFrom="paragraph">
                    <wp:posOffset>62230</wp:posOffset>
                  </wp:positionV>
                  <wp:extent cx="5495925" cy="723900"/>
                  <wp:effectExtent l="0" t="0" r="28575" b="19050"/>
                  <wp:wrapNone/>
                  <wp:docPr id="245" name="テキスト ボックス 245"/>
                  <wp:cNvGraphicFramePr/>
                  <a:graphic xmlns:a="http://schemas.openxmlformats.org/drawingml/2006/main">
                    <a:graphicData uri="http://schemas.microsoft.com/office/word/2010/wordprocessingShape">
                      <wps:wsp>
                        <wps:cNvSpPr txBox="1"/>
                        <wps:spPr>
                          <a:xfrm>
                            <a:off x="0" y="0"/>
                            <a:ext cx="54959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1364A" id="テキスト ボックス 245" o:spid="_x0000_s1033" type="#_x0000_t202" style="position:absolute;left:0;text-align:left;margin-left:30.15pt;margin-top:4.9pt;width:432.75pt;height:57pt;z-index:25153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" fillcolor="white [3201]" strokeweight=".5pt">
                  <v:textbox>
                    <w:txbxContent>
                      <w:p w:rsidR="005B1E90" w:rsidRPr="00D71858" w:rsidRDefault="005B1E90" w:rsidP="00D71858">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D71858">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R="00015C9E" w:rsidDel="00417345">
          <w:rPr>
            <w:noProof/>
            <w:lang w:val="en-US"/>
          </w:rPr>
          <mc:AlternateContent>
            <mc:Choice Requires="wps">
              <w:drawing>
                <wp:anchor distT="0" distB="0" distL="114300" distR="114300" simplePos="0" relativeHeight="251546112" behindDoc="0" locked="0" layoutInCell="1" allowOverlap="1" wp14:anchorId="0CA39613" wp14:editId="7AC11AEF">
                  <wp:simplePos x="0" y="0"/>
                  <wp:positionH relativeFrom="column">
                    <wp:posOffset>773430</wp:posOffset>
                  </wp:positionH>
                  <wp:positionV relativeFrom="paragraph">
                    <wp:posOffset>81280</wp:posOffset>
                  </wp:positionV>
                  <wp:extent cx="1552575" cy="161925"/>
                  <wp:effectExtent l="0" t="0" r="19050" b="19050"/>
                  <wp:wrapNone/>
                  <wp:docPr id="246" name="正方形/長方形 246"/>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D1675" id="正方形/長方形 246" o:spid="_x0000_s1026" style="position:absolute;margin-left:60.9pt;margin-top:6.4pt;width:122.25pt;height:12.7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feqwIAAJY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" filled="f" strokecolor="#c0504d [3205]" strokeweight="2pt"/>
              </w:pict>
            </mc:Fallback>
          </mc:AlternateContent>
        </w:r>
      </w:del>
    </w:p>
    <w:p w:rsidR="004A02F0" w:rsidDel="00417345" w:rsidRDefault="004A02F0" w:rsidP="004A02F0">
      <w:pPr>
        <w:pStyle w:val="CETextBody"/>
        <w:ind w:left="142"/>
        <w:rPr>
          <w:del w:id="3830" w:author="Huy Duc. Nguyen" w:date="2017-08-29T16:28:00Z"/>
          <w:lang w:val="en-US" w:eastAsia="ja-JP"/>
        </w:rPr>
      </w:pPr>
    </w:p>
    <w:p w:rsidR="004A02F0" w:rsidDel="00417345" w:rsidRDefault="004A02F0" w:rsidP="004A02F0">
      <w:pPr>
        <w:pStyle w:val="CETextBody"/>
        <w:rPr>
          <w:del w:id="3831" w:author="Huy Duc. Nguyen" w:date="2017-08-29T16:28:00Z"/>
          <w:lang w:val="en-US" w:eastAsia="ja-JP"/>
        </w:rPr>
      </w:pPr>
    </w:p>
    <w:p w:rsidR="005C1EE4" w:rsidDel="00417345" w:rsidRDefault="005C1EE4" w:rsidP="00F950E6">
      <w:pPr>
        <w:pStyle w:val="CETextBody"/>
        <w:rPr>
          <w:del w:id="3832" w:author="Huy Duc. Nguyen" w:date="2017-08-29T16:28:00Z"/>
          <w:lang w:val="en-US" w:eastAsia="ja-JP"/>
        </w:rPr>
      </w:pPr>
    </w:p>
    <w:p w:rsidR="002C3517" w:rsidDel="00417345" w:rsidRDefault="00015C9E" w:rsidP="0027486D">
      <w:pPr>
        <w:pStyle w:val="CETextBody"/>
        <w:rPr>
          <w:del w:id="3833" w:author="Huy Duc. Nguyen" w:date="2017-08-29T16:28:00Z"/>
          <w:lang w:val="en-US" w:eastAsia="ja-JP"/>
        </w:rPr>
      </w:pPr>
      <w:del w:id="3834" w:author="Huy Duc. Nguyen" w:date="2017-08-29T16:28:00Z">
        <w:r w:rsidDel="00417345">
          <w:rPr>
            <w:rFonts w:hint="eastAsia"/>
            <w:lang w:val="en-US" w:eastAsia="ja-JP"/>
          </w:rPr>
          <w:delText xml:space="preserve">              These items mean </w:delText>
        </w:r>
        <w:r w:rsidR="002C3517" w:rsidDel="00417345">
          <w:rPr>
            <w:lang w:val="en-US" w:eastAsia="ja-JP"/>
          </w:rPr>
          <w:delText>“</w:delText>
        </w:r>
        <w:r w:rsidDel="00417345">
          <w:rPr>
            <w:lang w:val="en-US" w:eastAsia="ja-JP"/>
          </w:rPr>
          <w:delText>usr</w:delText>
        </w:r>
        <w:r w:rsidR="002C3517" w:rsidDel="00417345">
          <w:rPr>
            <w:lang w:val="en-US" w:eastAsia="ja-JP"/>
          </w:rPr>
          <w:delText>”</w:delText>
        </w:r>
        <w:r w:rsidDel="00417345">
          <w:rPr>
            <w:lang w:val="en-US" w:eastAsia="ja-JP"/>
          </w:rPr>
          <w:delText>,</w:delText>
        </w:r>
        <w:r w:rsidR="002C3517" w:rsidDel="00417345">
          <w:rPr>
            <w:lang w:val="en-US" w:eastAsia="ja-JP"/>
          </w:rPr>
          <w:delText xml:space="preserve"> ”</w:delText>
        </w:r>
        <w:r w:rsidDel="00417345">
          <w:rPr>
            <w:lang w:val="en-US" w:eastAsia="ja-JP"/>
          </w:rPr>
          <w:delText>nice</w:delText>
        </w:r>
        <w:r w:rsidR="002C3517" w:rsidDel="00417345">
          <w:rPr>
            <w:lang w:val="en-US" w:eastAsia="ja-JP"/>
          </w:rPr>
          <w:delText>”</w:delText>
        </w:r>
        <w:r w:rsidDel="00417345">
          <w:rPr>
            <w:lang w:val="en-US" w:eastAsia="ja-JP"/>
          </w:rPr>
          <w:delText xml:space="preserve">, </w:delText>
        </w:r>
        <w:r w:rsidR="002C3517" w:rsidDel="00417345">
          <w:rPr>
            <w:lang w:val="en-US" w:eastAsia="ja-JP"/>
          </w:rPr>
          <w:delText>“</w:delText>
        </w:r>
        <w:r w:rsidDel="00417345">
          <w:rPr>
            <w:lang w:val="en-US" w:eastAsia="ja-JP"/>
          </w:rPr>
          <w:delText>sys</w:delText>
        </w:r>
        <w:r w:rsidR="002C3517" w:rsidDel="00417345">
          <w:rPr>
            <w:lang w:val="en-US" w:eastAsia="ja-JP"/>
          </w:rPr>
          <w:delText>”</w:delText>
        </w:r>
        <w:r w:rsidDel="00417345">
          <w:rPr>
            <w:lang w:val="en-US" w:eastAsia="ja-JP"/>
          </w:rPr>
          <w:delText xml:space="preserve">, </w:delText>
        </w:r>
        <w:r w:rsidR="002C3517" w:rsidDel="00417345">
          <w:rPr>
            <w:lang w:val="en-US" w:eastAsia="ja-JP"/>
          </w:rPr>
          <w:delText>“</w:delText>
        </w:r>
        <w:r w:rsidDel="00417345">
          <w:rPr>
            <w:lang w:val="en-US" w:eastAsia="ja-JP"/>
          </w:rPr>
          <w:delText>idle</w:delText>
        </w:r>
        <w:r w:rsidR="002C3517" w:rsidDel="00417345">
          <w:rPr>
            <w:lang w:val="en-US" w:eastAsia="ja-JP"/>
          </w:rPr>
          <w:delText>”</w:delText>
        </w:r>
        <w:r w:rsidDel="00417345">
          <w:rPr>
            <w:lang w:val="en-US" w:eastAsia="ja-JP"/>
          </w:rPr>
          <w:delText xml:space="preserve"> in turn.</w:delText>
        </w:r>
      </w:del>
    </w:p>
    <w:p w:rsidR="00143611" w:rsidDel="00417345" w:rsidRDefault="00143611" w:rsidP="0027486D">
      <w:pPr>
        <w:pStyle w:val="CETextBody"/>
        <w:numPr>
          <w:ilvl w:val="0"/>
          <w:numId w:val="203"/>
        </w:numPr>
        <w:rPr>
          <w:del w:id="3835" w:author="Huy Duc. Nguyen" w:date="2017-08-29T16:28:00Z"/>
          <w:lang w:val="en-US" w:eastAsia="ja-JP"/>
        </w:rPr>
      </w:pPr>
      <w:del w:id="3836"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143611" w:rsidDel="00417345" w:rsidRDefault="00143611" w:rsidP="0027486D">
      <w:pPr>
        <w:pStyle w:val="CETextBody"/>
        <w:numPr>
          <w:ilvl w:val="0"/>
          <w:numId w:val="203"/>
        </w:numPr>
        <w:rPr>
          <w:del w:id="3837" w:author="Huy Duc. Nguyen" w:date="2017-08-29T16:28:00Z"/>
          <w:lang w:val="en-US" w:eastAsia="ja-JP"/>
        </w:rPr>
      </w:pPr>
      <w:del w:id="3838"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R="005339AA" w:rsidDel="00417345">
          <w:rPr>
            <w:lang w:val="en-US" w:eastAsia="ja-JP"/>
          </w:rPr>
          <w:delText xml:space="preserve"> as the </w:delText>
        </w:r>
        <w:r w:rsidR="00EB74B6" w:rsidDel="00417345">
          <w:rPr>
            <w:lang w:val="en-US" w:eastAsia="ja-JP"/>
          </w:rPr>
          <w:delText>“</w:delText>
        </w:r>
        <w:r w:rsidR="00E3377C" w:rsidDel="00417345">
          <w:rPr>
            <w:lang w:val="en-US" w:eastAsia="ja-JP"/>
          </w:rPr>
          <w:delText>measure</w:delText>
        </w:r>
        <w:r w:rsidR="005339AA" w:rsidDel="00417345">
          <w:rPr>
            <w:lang w:val="en-US" w:eastAsia="ja-JP"/>
          </w:rPr>
          <w:delText xml:space="preserve"> </w:delText>
        </w:r>
        <w:r w:rsidR="00E3377C" w:rsidDel="00417345">
          <w:rPr>
            <w:lang w:val="en-US" w:eastAsia="ja-JP"/>
          </w:rPr>
          <w:delText>end</w:delText>
        </w:r>
        <w:r w:rsidR="00EB74B6" w:rsidDel="00417345">
          <w:rPr>
            <w:lang w:val="en-US" w:eastAsia="ja-JP"/>
          </w:rPr>
          <w:delText xml:space="preserve">” </w:delText>
        </w:r>
        <w:r w:rsidR="005339AA" w:rsidDel="00417345">
          <w:rPr>
            <w:lang w:val="en-US" w:eastAsia="ja-JP"/>
          </w:rPr>
          <w:delText>of CPU status</w:delText>
        </w:r>
        <w:r w:rsidR="005339AA" w:rsidRPr="00645F4F" w:rsidDel="00417345">
          <w:rPr>
            <w:lang w:val="en-US" w:eastAsia="ja-JP"/>
          </w:rPr>
          <w:delText>.</w:delText>
        </w:r>
      </w:del>
    </w:p>
    <w:p w:rsidR="00EB74B6" w:rsidDel="00417345" w:rsidRDefault="007A37F3" w:rsidP="0027486D">
      <w:pPr>
        <w:pStyle w:val="CETextBody"/>
        <w:numPr>
          <w:ilvl w:val="0"/>
          <w:numId w:val="203"/>
        </w:numPr>
        <w:rPr>
          <w:del w:id="3839" w:author="Huy Duc. Nguyen" w:date="2017-08-29T16:28:00Z"/>
          <w:lang w:val="en-US" w:eastAsia="ja-JP"/>
        </w:rPr>
      </w:pPr>
      <w:del w:id="3840" w:author="Huy Duc. Nguyen" w:date="2017-08-29T16:28:00Z">
        <w:r w:rsidDel="00417345">
          <w:rPr>
            <w:lang w:val="en-US" w:eastAsia="ja-JP"/>
          </w:rPr>
          <w:delText xml:space="preserve">Calculate the CPU load </w:delText>
        </w:r>
        <w:r w:rsidR="0063127E" w:rsidDel="00417345">
          <w:rPr>
            <w:lang w:val="en-US" w:eastAsia="ja-JP"/>
          </w:rPr>
          <w:delText xml:space="preserve">with </w:delText>
        </w:r>
        <w:r w:rsidDel="00417345">
          <w:rPr>
            <w:lang w:val="en-US" w:eastAsia="ja-JP"/>
          </w:rPr>
          <w:delText xml:space="preserve">following </w:delText>
        </w:r>
        <w:r w:rsidRPr="007A37F3" w:rsidDel="00417345">
          <w:rPr>
            <w:lang w:val="en-US" w:eastAsia="ja-JP"/>
          </w:rPr>
          <w:delText>formula</w:delText>
        </w:r>
        <w:r w:rsidDel="00417345">
          <w:rPr>
            <w:lang w:val="en-US" w:eastAsia="ja-JP"/>
          </w:rPr>
          <w:delText>.</w:delText>
        </w:r>
      </w:del>
    </w:p>
    <w:p w:rsidR="00225AA5" w:rsidDel="00417345" w:rsidRDefault="009310FB" w:rsidP="0027486D">
      <w:pPr>
        <w:pStyle w:val="CETextBody"/>
        <w:numPr>
          <w:ilvl w:val="0"/>
          <w:numId w:val="324"/>
        </w:numPr>
        <w:rPr>
          <w:del w:id="3841" w:author="Huy Duc. Nguyen" w:date="2017-08-29T16:28:00Z"/>
          <w:lang w:val="en-US" w:eastAsia="ja-JP"/>
        </w:rPr>
      </w:pPr>
      <w:del w:id="3842" w:author="Huy Duc. Nguyen" w:date="2017-08-29T16:28:00Z">
        <w:r w:rsidDel="00417345">
          <w:rPr>
            <w:lang w:val="en-US" w:eastAsia="ja-JP"/>
          </w:rPr>
          <w:delText>CPU usage = 100 – “idle</w:delText>
        </w:r>
        <w:r w:rsidR="00225AA5" w:rsidDel="00417345">
          <w:rPr>
            <w:lang w:val="en-US" w:eastAsia="ja-JP"/>
          </w:rPr>
          <w:delText xml:space="preserve"> ratio</w:delText>
        </w:r>
        <w:r w:rsidDel="00417345">
          <w:rPr>
            <w:lang w:val="en-US" w:eastAsia="ja-JP"/>
          </w:rPr>
          <w:delText xml:space="preserve">” </w:delText>
        </w:r>
      </w:del>
    </w:p>
    <w:p w:rsidR="00225AA5" w:rsidDel="00417345" w:rsidRDefault="00225AA5" w:rsidP="0027486D">
      <w:pPr>
        <w:pStyle w:val="CETextBody"/>
        <w:ind w:left="1142" w:firstLineChars="100" w:firstLine="220"/>
        <w:rPr>
          <w:del w:id="3843" w:author="Huy Duc. Nguyen" w:date="2017-08-29T16:28:00Z"/>
          <w:lang w:val="en-US" w:eastAsia="ja-JP"/>
        </w:rPr>
      </w:pPr>
      <w:del w:id="3844" w:author="Huy Duc. Nguyen" w:date="2017-08-29T16:28:00Z">
        <w:r w:rsidDel="00417345">
          <w:rPr>
            <w:lang w:val="en-US" w:eastAsia="ja-JP"/>
          </w:rPr>
          <w:delText>“idle ratio” =  “idle” of “measure end”  - “idle” of “measure start”/ Total CPU count</w:delText>
        </w:r>
      </w:del>
    </w:p>
    <w:p w:rsidR="00EB74B6" w:rsidDel="00417345" w:rsidRDefault="00225AA5" w:rsidP="0027486D">
      <w:pPr>
        <w:pStyle w:val="CETextBody"/>
        <w:ind w:left="1142" w:firstLineChars="150" w:firstLine="330"/>
        <w:rPr>
          <w:del w:id="3845" w:author="Huy Duc. Nguyen" w:date="2017-08-29T16:28:00Z"/>
          <w:lang w:val="en-US" w:eastAsia="ja-JP"/>
        </w:rPr>
      </w:pPr>
      <w:del w:id="3846" w:author="Huy Duc. Nguyen" w:date="2017-08-29T16:28:00Z">
        <w:r w:rsidDel="00417345">
          <w:rPr>
            <w:lang w:val="en-US" w:eastAsia="ja-JP"/>
          </w:rPr>
          <w:delText xml:space="preserve">Total CPU count =  </w:delText>
        </w:r>
        <w:r w:rsidR="009310FB" w:rsidDel="00417345">
          <w:rPr>
            <w:lang w:val="en-US" w:eastAsia="ja-JP"/>
          </w:rPr>
          <w:delText>Sum of (</w:delText>
        </w:r>
        <w:r w:rsidR="00EB74B6" w:rsidDel="00417345">
          <w:rPr>
            <w:lang w:val="en-US" w:eastAsia="ja-JP"/>
          </w:rPr>
          <w:delText>“</w:delText>
        </w:r>
        <w:r w:rsidR="00FD0E35" w:rsidDel="00417345">
          <w:rPr>
            <w:lang w:val="en-US" w:eastAsia="ja-JP"/>
          </w:rPr>
          <w:delText>measure end</w:delText>
        </w:r>
        <w:r w:rsidR="00EB74B6" w:rsidDel="00417345">
          <w:rPr>
            <w:lang w:val="en-US" w:eastAsia="ja-JP"/>
          </w:rPr>
          <w:delText>”</w:delText>
        </w:r>
        <w:r w:rsidR="009310FB" w:rsidDel="00417345">
          <w:rPr>
            <w:lang w:val="en-US" w:eastAsia="ja-JP"/>
          </w:rPr>
          <w:delText>-“measure</w:delText>
        </w:r>
        <w:r w:rsidR="009310FB" w:rsidDel="00417345">
          <w:rPr>
            <w:rFonts w:hint="eastAsia"/>
            <w:lang w:val="en-US" w:eastAsia="ja-JP"/>
          </w:rPr>
          <w:delText xml:space="preserve"> </w:delText>
        </w:r>
        <w:r w:rsidR="009310FB" w:rsidDel="00417345">
          <w:rPr>
            <w:lang w:val="en-US" w:eastAsia="ja-JP"/>
          </w:rPr>
          <w:delText xml:space="preserve">start”) </w:delText>
        </w:r>
      </w:del>
    </w:p>
    <w:p w:rsidR="00D71858" w:rsidRPr="00645F4F" w:rsidDel="00417345" w:rsidRDefault="00D71858" w:rsidP="00F950E6">
      <w:pPr>
        <w:pStyle w:val="CETextBody"/>
        <w:rPr>
          <w:del w:id="3847" w:author="Huy Duc. Nguyen" w:date="2017-08-29T16:28:00Z"/>
          <w:lang w:val="en-US" w:eastAsia="ja-JP"/>
        </w:rPr>
      </w:pPr>
    </w:p>
    <w:p w:rsidR="00227607" w:rsidRPr="00645F4F" w:rsidDel="00417345" w:rsidRDefault="007E0C6B" w:rsidP="00B43823">
      <w:pPr>
        <w:pStyle w:val="CETextBody"/>
        <w:numPr>
          <w:ilvl w:val="0"/>
          <w:numId w:val="7"/>
        </w:numPr>
        <w:rPr>
          <w:del w:id="3848" w:author="Huy Duc. Nguyen" w:date="2017-08-29T16:28:00Z"/>
          <w:lang w:val="en-US" w:eastAsia="ja-JP"/>
        </w:rPr>
      </w:pPr>
      <w:del w:id="3849" w:author="Huy Duc. Nguyen" w:date="2017-08-29T16:28:00Z">
        <w:r w:rsidDel="00417345">
          <w:rPr>
            <w:lang w:val="en-US" w:eastAsia="ja-JP"/>
          </w:rPr>
          <w:delText>U</w:delText>
        </w:r>
        <w:r w:rsidR="00227607" w:rsidRPr="00645F4F" w:rsidDel="00417345">
          <w:rPr>
            <w:lang w:val="en-US" w:eastAsia="ja-JP"/>
          </w:rPr>
          <w:delText xml:space="preserve">nixbench and </w:delText>
        </w:r>
        <w:r w:rsidR="00C02E60" w:rsidDel="00417345">
          <w:rPr>
            <w:lang w:val="en-US" w:eastAsia="ja-JP"/>
          </w:rPr>
          <w:delText>“cat /proc/stat”</w:delText>
        </w:r>
        <w:r w:rsidR="00C02E60" w:rsidDel="00417345">
          <w:rPr>
            <w:rFonts w:hint="eastAsia"/>
            <w:lang w:val="en-US" w:eastAsia="ja-JP"/>
          </w:rPr>
          <w:delText xml:space="preserve"> </w:delText>
        </w:r>
        <w:r w:rsidR="00227607" w:rsidRPr="00645F4F" w:rsidDel="00417345">
          <w:rPr>
            <w:lang w:val="en-US" w:eastAsia="ja-JP"/>
          </w:rPr>
          <w:delText>command</w:delText>
        </w:r>
      </w:del>
    </w:p>
    <w:p w:rsidR="00721404" w:rsidDel="00417345" w:rsidRDefault="00721404" w:rsidP="00721404">
      <w:pPr>
        <w:pStyle w:val="CETextBody"/>
        <w:numPr>
          <w:ilvl w:val="0"/>
          <w:numId w:val="212"/>
        </w:numPr>
        <w:rPr>
          <w:del w:id="3850" w:author="Huy Duc. Nguyen" w:date="2017-08-29T16:28:00Z"/>
          <w:lang w:val="en-US" w:eastAsia="ja-JP"/>
        </w:rPr>
      </w:pPr>
      <w:del w:id="3851" w:author="Huy Duc. Nguyen" w:date="2017-08-29T16:28:00Z">
        <w:r w:rsidDel="00417345">
          <w:rPr>
            <w:rFonts w:hint="eastAsia"/>
            <w:lang w:val="en-US" w:eastAsia="ja-JP"/>
          </w:rPr>
          <w:delText>Login to Linux.</w:delText>
        </w:r>
      </w:del>
    </w:p>
    <w:p w:rsidR="0069554F" w:rsidDel="00417345" w:rsidRDefault="0069554F" w:rsidP="00721404">
      <w:pPr>
        <w:pStyle w:val="CETextBody"/>
        <w:ind w:left="782"/>
        <w:rPr>
          <w:del w:id="3852" w:author="Huy Duc. Nguyen" w:date="2017-08-29T16:28:00Z"/>
          <w:rFonts w:asciiTheme="majorHAnsi" w:hAnsiTheme="majorHAnsi" w:cstheme="majorHAnsi"/>
          <w:lang w:val="en-US" w:eastAsia="ja-JP"/>
        </w:rPr>
      </w:pPr>
      <w:del w:id="3853" w:author="Huy Duc. Nguyen" w:date="2017-08-29T16:28:00Z">
        <w:r w:rsidDel="00417345">
          <w:rPr>
            <w:noProof/>
            <w:lang w:val="en-US"/>
          </w:rPr>
          <mc:AlternateContent>
            <mc:Choice Requires="wps">
              <w:drawing>
                <wp:anchor distT="0" distB="0" distL="114300" distR="114300" simplePos="0" relativeHeight="251531776" behindDoc="0" locked="0" layoutInCell="1" allowOverlap="1" wp14:anchorId="10056762" wp14:editId="3A5BD426">
                  <wp:simplePos x="0" y="0"/>
                  <wp:positionH relativeFrom="column">
                    <wp:posOffset>382905</wp:posOffset>
                  </wp:positionH>
                  <wp:positionV relativeFrom="paragraph">
                    <wp:posOffset>30480</wp:posOffset>
                  </wp:positionV>
                  <wp:extent cx="5495925" cy="257175"/>
                  <wp:effectExtent l="0" t="0" r="28575" b="28575"/>
                  <wp:wrapNone/>
                  <wp:docPr id="7" name="テキスト ボックス 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56762" id="テキスト ボックス 7" o:spid="_x0000_s1034" type="#_x0000_t202" style="position:absolute;left:0;text-align:left;margin-left:30.15pt;margin-top:2.4pt;width:432.75pt;height:20.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" fillcolor="white [3201]" strokeweight=".5pt">
                  <v:textbox>
                    <w:txbxContent>
                      <w:p w:rsidR="005B1E90" w:rsidRPr="00B43823" w:rsidRDefault="005B1E9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721404" w:rsidRPr="00080D59" w:rsidDel="00417345" w:rsidRDefault="00721404" w:rsidP="00721404">
      <w:pPr>
        <w:pStyle w:val="CETextBody"/>
        <w:ind w:left="782"/>
        <w:rPr>
          <w:del w:id="3854" w:author="Huy Duc. Nguyen" w:date="2017-08-29T16:28:00Z"/>
          <w:rFonts w:asciiTheme="majorHAnsi" w:hAnsiTheme="majorHAnsi" w:cstheme="majorHAnsi"/>
          <w:lang w:val="en-US" w:eastAsia="ja-JP"/>
        </w:rPr>
      </w:pPr>
    </w:p>
    <w:p w:rsidR="001A7F62" w:rsidRPr="00645F4F" w:rsidDel="00417345" w:rsidRDefault="00AA5979" w:rsidP="00B43823">
      <w:pPr>
        <w:pStyle w:val="CETextBody"/>
        <w:numPr>
          <w:ilvl w:val="0"/>
          <w:numId w:val="212"/>
        </w:numPr>
        <w:rPr>
          <w:del w:id="3855" w:author="Huy Duc. Nguyen" w:date="2017-08-29T16:28:00Z"/>
          <w:lang w:val="en-US" w:eastAsia="ja-JP"/>
        </w:rPr>
      </w:pPr>
      <w:del w:id="3856" w:author="Huy Duc. Nguyen" w:date="2017-08-29T16:28: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69554F" w:rsidDel="00417345" w:rsidRDefault="0069554F" w:rsidP="00B43823">
      <w:pPr>
        <w:pStyle w:val="CETextBody"/>
        <w:tabs>
          <w:tab w:val="left" w:pos="8364"/>
        </w:tabs>
        <w:ind w:left="142"/>
        <w:rPr>
          <w:del w:id="3857" w:author="Huy Duc. Nguyen" w:date="2017-08-29T16:28:00Z"/>
          <w:rFonts w:ascii="Arial" w:hAnsi="Arial" w:cs="Arial"/>
          <w:lang w:val="en-US" w:eastAsia="ja-JP"/>
        </w:rPr>
      </w:pPr>
      <w:del w:id="3858" w:author="Huy Duc. Nguyen" w:date="2017-08-29T16:28:00Z">
        <w:r w:rsidDel="00417345">
          <w:rPr>
            <w:noProof/>
            <w:lang w:val="en-US"/>
          </w:rPr>
          <mc:AlternateContent>
            <mc:Choice Requires="wps">
              <w:drawing>
                <wp:anchor distT="0" distB="0" distL="114300" distR="114300" simplePos="0" relativeHeight="251532800" behindDoc="0" locked="0" layoutInCell="1" allowOverlap="1" wp14:anchorId="6FE67C76" wp14:editId="78419FB8">
                  <wp:simplePos x="0" y="0"/>
                  <wp:positionH relativeFrom="column">
                    <wp:posOffset>382905</wp:posOffset>
                  </wp:positionH>
                  <wp:positionV relativeFrom="paragraph">
                    <wp:posOffset>24765</wp:posOffset>
                  </wp:positionV>
                  <wp:extent cx="5495925" cy="266700"/>
                  <wp:effectExtent l="0" t="0" r="28575" b="19050"/>
                  <wp:wrapNone/>
                  <wp:docPr id="8" name="テキスト ボックス 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5B1E90" w:rsidRPr="00B43823" w:rsidRDefault="005B1E90" w:rsidP="00CF24A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7C76" id="テキスト ボックス 8" o:spid="_x0000_s1035" type="#_x0000_t202" style="position:absolute;left:0;text-align:left;margin-left:30.15pt;margin-top:1.95pt;width:432.75pt;height:21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" fillcolor="white [3201]" strokeweight=".5pt">
                  <v:textbox>
                    <w:txbxContent>
                      <w:p w:rsidR="005B1E90"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CF24AD">
                        <w:pPr>
                          <w:rPr>
                            <w:rFonts w:ascii="Courier New" w:hAnsi="Courier New" w:cs="Courier New"/>
                            <w:sz w:val="22"/>
                            <w:szCs w:val="22"/>
                            <w:lang w:val="en-US" w:eastAsia="ja-JP"/>
                          </w:rPr>
                        </w:pPr>
                      </w:p>
                    </w:txbxContent>
                  </v:textbox>
                </v:shape>
              </w:pict>
            </mc:Fallback>
          </mc:AlternateContent>
        </w:r>
      </w:del>
    </w:p>
    <w:p w:rsidR="003E228B" w:rsidDel="00417345" w:rsidRDefault="003E228B" w:rsidP="00B43823">
      <w:pPr>
        <w:pStyle w:val="CETextBody"/>
        <w:tabs>
          <w:tab w:val="left" w:pos="8364"/>
        </w:tabs>
        <w:ind w:left="142"/>
        <w:rPr>
          <w:del w:id="3859" w:author="Huy Duc. Nguyen" w:date="2017-08-29T16:28:00Z"/>
          <w:rFonts w:ascii="Arial" w:hAnsi="Arial" w:cs="Arial"/>
          <w:lang w:val="en-US" w:eastAsia="ja-JP"/>
        </w:rPr>
      </w:pPr>
    </w:p>
    <w:p w:rsidR="003E228B" w:rsidDel="00417345" w:rsidRDefault="00AA5979" w:rsidP="00997E4E">
      <w:pPr>
        <w:pStyle w:val="CETextBody"/>
        <w:numPr>
          <w:ilvl w:val="0"/>
          <w:numId w:val="212"/>
        </w:numPr>
        <w:rPr>
          <w:del w:id="3860" w:author="Huy Duc. Nguyen" w:date="2017-08-29T16:28:00Z"/>
          <w:rFonts w:ascii="Arial" w:hAnsi="Arial" w:cs="Arial"/>
          <w:lang w:val="en-US" w:eastAsia="ja-JP"/>
        </w:rPr>
      </w:pPr>
      <w:del w:id="3861" w:author="Huy Duc. Nguyen" w:date="2017-08-29T16:28:00Z">
        <w:r w:rsidRPr="00AA5979" w:rsidDel="00417345">
          <w:rPr>
            <w:lang w:val="en-US" w:eastAsia="ja-JP"/>
          </w:rPr>
          <w:delText>Run the following command to burden the software.</w:delText>
        </w:r>
      </w:del>
    </w:p>
    <w:p w:rsidR="003E228B" w:rsidDel="00417345" w:rsidRDefault="00AA5979" w:rsidP="00B43823">
      <w:pPr>
        <w:pStyle w:val="CETextBody"/>
        <w:tabs>
          <w:tab w:val="left" w:pos="8364"/>
        </w:tabs>
        <w:ind w:left="142"/>
        <w:rPr>
          <w:del w:id="3862" w:author="Huy Duc. Nguyen" w:date="2017-08-29T16:28:00Z"/>
          <w:rFonts w:ascii="Arial" w:hAnsi="Arial" w:cs="Arial"/>
          <w:lang w:val="en-US" w:eastAsia="ja-JP"/>
        </w:rPr>
      </w:pPr>
      <w:del w:id="3863" w:author="Huy Duc. Nguyen" w:date="2017-08-29T16:28:00Z">
        <w:r w:rsidDel="00417345">
          <w:rPr>
            <w:noProof/>
            <w:lang w:val="en-US"/>
          </w:rPr>
          <mc:AlternateContent>
            <mc:Choice Requires="wps">
              <w:drawing>
                <wp:anchor distT="0" distB="0" distL="114300" distR="114300" simplePos="0" relativeHeight="251536896" behindDoc="0" locked="0" layoutInCell="1" allowOverlap="1" wp14:anchorId="0899426B" wp14:editId="7A95BDFC">
                  <wp:simplePos x="0" y="0"/>
                  <wp:positionH relativeFrom="column">
                    <wp:posOffset>413385</wp:posOffset>
                  </wp:positionH>
                  <wp:positionV relativeFrom="paragraph">
                    <wp:posOffset>22860</wp:posOffset>
                  </wp:positionV>
                  <wp:extent cx="5495925" cy="335280"/>
                  <wp:effectExtent l="0" t="0" r="28575" b="26670"/>
                  <wp:wrapNone/>
                  <wp:docPr id="99" name="テキスト ボックス 99"/>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A597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426B" id="テキスト ボックス 99" o:spid="_x0000_s1036" type="#_x0000_t202" style="position:absolute;left:0;text-align:left;margin-left:32.55pt;margin-top:1.8pt;width:432.75pt;height:26.4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" fillcolor="white [3201]" strokeweight=".5pt">
                  <v:textbox>
                    <w:txbxContent>
                      <w:p w:rsidR="005B1E90" w:rsidRPr="00B43823" w:rsidRDefault="005B1E90" w:rsidP="00AA597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r>
                          <w:rPr>
                            <w:rFonts w:ascii="Segoe UI" w:hAnsi="Segoe UI" w:cs="Segoe UI"/>
                            <w:color w:val="000000"/>
                            <w:sz w:val="20"/>
                            <w:szCs w:val="20"/>
                          </w:rPr>
                          <w:t>&amp;</w:t>
                        </w:r>
                      </w:p>
                    </w:txbxContent>
                  </v:textbox>
                </v:shape>
              </w:pict>
            </mc:Fallback>
          </mc:AlternateContent>
        </w:r>
      </w:del>
    </w:p>
    <w:p w:rsidR="003E228B" w:rsidDel="00417345" w:rsidRDefault="003E228B">
      <w:pPr>
        <w:rPr>
          <w:del w:id="3864" w:author="Huy Duc. Nguyen" w:date="2017-08-29T16:28:00Z"/>
          <w:sz w:val="22"/>
          <w:lang w:val="en-US" w:eastAsia="ja-JP"/>
        </w:rPr>
      </w:pPr>
    </w:p>
    <w:p w:rsidR="0063127E" w:rsidDel="00417345" w:rsidRDefault="0063127E">
      <w:pPr>
        <w:pStyle w:val="CETextBody"/>
        <w:numPr>
          <w:ilvl w:val="0"/>
          <w:numId w:val="212"/>
        </w:numPr>
        <w:rPr>
          <w:del w:id="3865" w:author="Huy Duc. Nguyen" w:date="2017-08-29T16:28:00Z"/>
          <w:lang w:val="en-US" w:eastAsia="ja-JP"/>
        </w:rPr>
      </w:pPr>
      <w:del w:id="3866"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w:delText>
        </w:r>
        <w:r w:rsidR="006E1E1E" w:rsidDel="00417345">
          <w:rPr>
            <w:lang w:val="en-US" w:eastAsia="ja-JP"/>
          </w:rPr>
          <w:delText xml:space="preserve">measure </w:delText>
        </w:r>
        <w:r w:rsidDel="00417345">
          <w:rPr>
            <w:lang w:val="en-US" w:eastAsia="ja-JP"/>
          </w:rPr>
          <w:delText>start” of CPU status</w:delText>
        </w:r>
        <w:r w:rsidRPr="00645F4F" w:rsidDel="00417345">
          <w:rPr>
            <w:lang w:val="en-US" w:eastAsia="ja-JP"/>
          </w:rPr>
          <w:delText>.</w:delText>
        </w:r>
      </w:del>
    </w:p>
    <w:p w:rsidR="0063127E" w:rsidDel="00417345" w:rsidRDefault="0063127E" w:rsidP="0027486D">
      <w:pPr>
        <w:pStyle w:val="CETextBody"/>
        <w:rPr>
          <w:del w:id="3867" w:author="Huy Duc. Nguyen" w:date="2017-08-29T16:28:00Z"/>
          <w:lang w:val="en-US" w:eastAsia="ja-JP"/>
        </w:rPr>
      </w:pPr>
      <w:del w:id="3868" w:author="Huy Duc. Nguyen" w:date="2017-08-29T16:28:00Z">
        <w:r w:rsidDel="00417345">
          <w:rPr>
            <w:noProof/>
            <w:lang w:val="en-US"/>
          </w:rPr>
          <mc:AlternateContent>
            <mc:Choice Requires="wps">
              <w:drawing>
                <wp:anchor distT="0" distB="0" distL="114300" distR="114300" simplePos="0" relativeHeight="251622912" behindDoc="0" locked="0" layoutInCell="1" allowOverlap="1" wp14:anchorId="022CB839" wp14:editId="08A42459">
                  <wp:simplePos x="0" y="0"/>
                  <wp:positionH relativeFrom="column">
                    <wp:posOffset>449580</wp:posOffset>
                  </wp:positionH>
                  <wp:positionV relativeFrom="paragraph">
                    <wp:posOffset>75565</wp:posOffset>
                  </wp:positionV>
                  <wp:extent cx="5495925" cy="257175"/>
                  <wp:effectExtent l="0" t="0" r="28575" b="28575"/>
                  <wp:wrapNone/>
                  <wp:docPr id="33" name="テキスト ボックス 3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CB839" id="テキスト ボックス 33" o:spid="_x0000_s1037" type="#_x0000_t202" style="position:absolute;margin-left:35.4pt;margin-top:5.95pt;width:432.75pt;height:20.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" fillcolor="white [3201]" strokeweight=".5pt">
                  <v:textbox>
                    <w:txbxContent>
                      <w:p w:rsidR="005B1E90" w:rsidRPr="00B43823" w:rsidRDefault="005B1E90" w:rsidP="00C02E6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del>
    </w:p>
    <w:p w:rsidR="0063127E" w:rsidDel="00417345" w:rsidRDefault="0063127E" w:rsidP="0027486D">
      <w:pPr>
        <w:pStyle w:val="CETextBody"/>
        <w:rPr>
          <w:del w:id="3869" w:author="Huy Duc. Nguyen" w:date="2017-08-29T16:28:00Z"/>
          <w:lang w:val="en-US" w:eastAsia="ja-JP"/>
        </w:rPr>
      </w:pPr>
    </w:p>
    <w:p w:rsidR="0063127E" w:rsidDel="00417345" w:rsidRDefault="0063127E" w:rsidP="0063127E">
      <w:pPr>
        <w:pStyle w:val="CETextBody"/>
        <w:numPr>
          <w:ilvl w:val="0"/>
          <w:numId w:val="212"/>
        </w:numPr>
        <w:rPr>
          <w:del w:id="3870" w:author="Huy Duc. Nguyen" w:date="2017-08-29T16:28:00Z"/>
          <w:lang w:val="en-US" w:eastAsia="ja-JP"/>
        </w:rPr>
      </w:pPr>
      <w:del w:id="3871"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63127E" w:rsidDel="00417345" w:rsidRDefault="0063127E">
      <w:pPr>
        <w:pStyle w:val="CETextBody"/>
        <w:numPr>
          <w:ilvl w:val="0"/>
          <w:numId w:val="212"/>
        </w:numPr>
        <w:rPr>
          <w:del w:id="3872" w:author="Huy Duc. Nguyen" w:date="2017-08-29T16:28:00Z"/>
          <w:lang w:val="en-US" w:eastAsia="ja-JP"/>
        </w:rPr>
      </w:pPr>
      <w:del w:id="3873" w:author="Huy Duc. Nguyen" w:date="2017-08-29T16:28: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w:delText>
        </w:r>
        <w:r w:rsidR="006E1E1E" w:rsidDel="00417345">
          <w:rPr>
            <w:lang w:val="en-US" w:eastAsia="ja-JP"/>
          </w:rPr>
          <w:delText xml:space="preserve">measure </w:delText>
        </w:r>
        <w:r w:rsidDel="00417345">
          <w:rPr>
            <w:lang w:val="en-US" w:eastAsia="ja-JP"/>
          </w:rPr>
          <w:delText>end” of CPU status</w:delText>
        </w:r>
        <w:r w:rsidRPr="00645F4F" w:rsidDel="00417345">
          <w:rPr>
            <w:lang w:val="en-US" w:eastAsia="ja-JP"/>
          </w:rPr>
          <w:delText>.</w:delText>
        </w:r>
      </w:del>
    </w:p>
    <w:p w:rsidR="0063127E" w:rsidDel="00417345" w:rsidRDefault="0063127E">
      <w:pPr>
        <w:pStyle w:val="CETextBody"/>
        <w:numPr>
          <w:ilvl w:val="0"/>
          <w:numId w:val="212"/>
        </w:numPr>
        <w:rPr>
          <w:del w:id="3874" w:author="Huy Duc. Nguyen" w:date="2017-08-29T16:28:00Z"/>
          <w:lang w:val="en-US" w:eastAsia="ja-JP"/>
        </w:rPr>
      </w:pPr>
      <w:del w:id="3875" w:author="Huy Duc. Nguyen" w:date="2017-08-29T16:28:00Z">
        <w:r w:rsidDel="00417345">
          <w:rPr>
            <w:lang w:val="en-US" w:eastAsia="ja-JP"/>
          </w:rPr>
          <w:delText xml:space="preserve">Calculate the CPU load with the above </w:delText>
        </w:r>
        <w:r w:rsidRPr="007A37F3" w:rsidDel="00417345">
          <w:rPr>
            <w:lang w:val="en-US" w:eastAsia="ja-JP"/>
          </w:rPr>
          <w:delText>formula</w:delText>
        </w:r>
        <w:r w:rsidDel="00417345">
          <w:rPr>
            <w:lang w:val="en-US" w:eastAsia="ja-JP"/>
          </w:rPr>
          <w:delText>.</w:delText>
        </w:r>
      </w:del>
    </w:p>
    <w:p w:rsidR="00E0613E" w:rsidDel="00417345" w:rsidRDefault="00E0613E" w:rsidP="00997E4E">
      <w:pPr>
        <w:pStyle w:val="CETextBody"/>
        <w:rPr>
          <w:del w:id="3876" w:author="Huy Duc. Nguyen" w:date="2017-08-29T16:28:00Z"/>
          <w:lang w:val="en-US" w:eastAsia="ja-JP"/>
        </w:rPr>
      </w:pPr>
    </w:p>
    <w:p w:rsidR="00E0613E" w:rsidRPr="00827062" w:rsidDel="00417345" w:rsidRDefault="00E0613E" w:rsidP="00E0613E">
      <w:pPr>
        <w:pStyle w:val="CETextBody"/>
        <w:numPr>
          <w:ilvl w:val="0"/>
          <w:numId w:val="8"/>
        </w:numPr>
        <w:ind w:hanging="782"/>
        <w:rPr>
          <w:del w:id="3877" w:author="Huy Duc. Nguyen" w:date="2017-08-29T16:28:00Z"/>
          <w:lang w:val="en-US" w:eastAsia="ja-JP"/>
        </w:rPr>
      </w:pPr>
      <w:del w:id="3878" w:author="Huy Duc. Nguyen" w:date="2017-08-29T16:28:00Z">
        <w:r w:rsidDel="00417345">
          <w:rPr>
            <w:rFonts w:hint="eastAsia"/>
            <w:lang w:val="en-US" w:eastAsia="ja-JP"/>
          </w:rPr>
          <w:delText>Result</w:delText>
        </w:r>
      </w:del>
    </w:p>
    <w:p w:rsidR="00227607" w:rsidRPr="005972B5" w:rsidDel="00417345" w:rsidRDefault="00227607" w:rsidP="00227607">
      <w:pPr>
        <w:pStyle w:val="Caption"/>
        <w:rPr>
          <w:del w:id="3879" w:author="Huy Duc. Nguyen" w:date="2017-08-29T16:28:00Z"/>
          <w:b w:val="0"/>
          <w:szCs w:val="22"/>
          <w:lang w:val="en-US" w:eastAsia="ja-JP"/>
        </w:rPr>
      </w:pPr>
      <w:del w:id="3880" w:author="Huy Duc. Nguyen" w:date="2017-08-29T16:28:00Z">
        <w:r w:rsidRPr="005972B5" w:rsidDel="00417345">
          <w:rPr>
            <w:sz w:val="22"/>
            <w:szCs w:val="22"/>
          </w:rPr>
          <w:delText xml:space="preserve">Table </w:delText>
        </w:r>
        <w:r w:rsidRPr="005972B5" w:rsidDel="00417345">
          <w:rPr>
            <w:sz w:val="22"/>
            <w:szCs w:val="22"/>
          </w:rPr>
          <w:fldChar w:fldCharType="begin"/>
        </w:r>
        <w:r w:rsidRPr="005972B5" w:rsidDel="00417345">
          <w:rPr>
            <w:sz w:val="22"/>
            <w:szCs w:val="22"/>
          </w:rPr>
          <w:delInstrText xml:space="preserve"> STYLEREF 1 \s </w:delInstrText>
        </w:r>
        <w:r w:rsidRPr="005972B5" w:rsidDel="00417345">
          <w:rPr>
            <w:sz w:val="22"/>
            <w:szCs w:val="22"/>
          </w:rPr>
          <w:fldChar w:fldCharType="separate"/>
        </w:r>
        <w:r w:rsidR="003B19D6" w:rsidDel="00417345">
          <w:rPr>
            <w:noProof/>
            <w:sz w:val="22"/>
            <w:szCs w:val="22"/>
          </w:rPr>
          <w:delText>5</w:delText>
        </w:r>
        <w:r w:rsidRPr="005972B5" w:rsidDel="00417345">
          <w:rPr>
            <w:sz w:val="22"/>
            <w:szCs w:val="22"/>
          </w:rPr>
          <w:fldChar w:fldCharType="end"/>
        </w:r>
        <w:r w:rsidRPr="005972B5" w:rsidDel="00417345">
          <w:rPr>
            <w:sz w:val="22"/>
            <w:szCs w:val="22"/>
          </w:rPr>
          <w:noBreakHyphen/>
        </w:r>
        <w:r w:rsidRPr="005972B5" w:rsidDel="00417345">
          <w:rPr>
            <w:sz w:val="22"/>
            <w:szCs w:val="22"/>
          </w:rPr>
          <w:fldChar w:fldCharType="begin"/>
        </w:r>
        <w:r w:rsidRPr="005972B5" w:rsidDel="00417345">
          <w:rPr>
            <w:sz w:val="22"/>
            <w:szCs w:val="22"/>
          </w:rPr>
          <w:delInstrText xml:space="preserve"> SEQ Table \* ARABIC \s 1 </w:delInstrText>
        </w:r>
        <w:r w:rsidRPr="005972B5" w:rsidDel="00417345">
          <w:rPr>
            <w:sz w:val="22"/>
            <w:szCs w:val="22"/>
          </w:rPr>
          <w:fldChar w:fldCharType="separate"/>
        </w:r>
        <w:r w:rsidR="003B19D6" w:rsidDel="00417345">
          <w:rPr>
            <w:noProof/>
            <w:sz w:val="22"/>
            <w:szCs w:val="22"/>
          </w:rPr>
          <w:delText>3</w:delText>
        </w:r>
        <w:r w:rsidRPr="005972B5" w:rsidDel="00417345">
          <w:rPr>
            <w:sz w:val="22"/>
            <w:szCs w:val="22"/>
          </w:rPr>
          <w:fldChar w:fldCharType="end"/>
        </w:r>
        <w:r w:rsidRPr="005972B5" w:rsidDel="00417345">
          <w:rPr>
            <w:sz w:val="22"/>
            <w:szCs w:val="22"/>
            <w:lang w:eastAsia="ja-JP"/>
          </w:rPr>
          <w:delText xml:space="preserve">: </w:delText>
        </w:r>
        <w:r w:rsidR="00286527" w:rsidDel="00417345">
          <w:rPr>
            <w:rFonts w:hint="eastAsia"/>
            <w:sz w:val="22"/>
            <w:szCs w:val="22"/>
            <w:lang w:eastAsia="ja-JP"/>
          </w:rPr>
          <w:delText xml:space="preserve">Only </w:delText>
        </w:r>
        <w:r w:rsidR="0099707D" w:rsidDel="00417345">
          <w:rPr>
            <w:lang w:val="en-US" w:eastAsia="ja-JP"/>
          </w:rPr>
          <w:delText xml:space="preserve">“cat /proc/stat” </w:delText>
        </w:r>
        <w:r w:rsidR="00286527" w:rsidDel="00417345">
          <w:rPr>
            <w:rFonts w:hint="eastAsia"/>
            <w:sz w:val="22"/>
            <w:szCs w:val="22"/>
            <w:lang w:eastAsia="ja-JP"/>
          </w:rPr>
          <w:delText xml:space="preserve">command </w:delText>
        </w:r>
        <w:r w:rsidRPr="005972B5" w:rsidDel="00417345">
          <w:rPr>
            <w:sz w:val="22"/>
            <w:szCs w:val="22"/>
            <w:lang w:eastAsia="ja-JP"/>
          </w:rPr>
          <w:delText>Result</w:delText>
        </w:r>
        <w:r w:rsidR="0001422F"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46"/>
      </w:tblGrid>
      <w:tr w:rsidR="00F44BC8" w:rsidRPr="00207443" w:rsidDel="00417345" w:rsidTr="00F950E6">
        <w:trPr>
          <w:trHeight w:val="227"/>
          <w:jc w:val="center"/>
          <w:del w:id="3881" w:author="Huy Duc. Nguyen" w:date="2017-08-29T16:28:00Z"/>
        </w:trPr>
        <w:tc>
          <w:tcPr>
            <w:tcW w:w="1667" w:type="dxa"/>
            <w:tcBorders>
              <w:bottom w:val="single" w:sz="4" w:space="0" w:color="auto"/>
              <w:right w:val="single" w:sz="12" w:space="0" w:color="000000"/>
            </w:tcBorders>
            <w:shd w:val="clear" w:color="auto" w:fill="BFBFBF" w:themeFill="background1" w:themeFillShade="BF"/>
          </w:tcPr>
          <w:p w:rsidR="00F44BC8" w:rsidDel="00417345" w:rsidRDefault="00F44BC8" w:rsidP="00247B67">
            <w:pPr>
              <w:pStyle w:val="CETextBody"/>
              <w:jc w:val="center"/>
              <w:rPr>
                <w:del w:id="3882" w:author="Huy Duc. Nguyen" w:date="2017-08-29T16:28:00Z"/>
                <w:sz w:val="16"/>
                <w:lang w:eastAsia="ja-JP"/>
              </w:rPr>
            </w:pPr>
            <w:del w:id="3883" w:author="Huy Duc. Nguyen" w:date="2017-08-29T16:28:00Z">
              <w:r w:rsidDel="00417345">
                <w:rPr>
                  <w:rFonts w:hint="eastAsia"/>
                  <w:b/>
                  <w:bCs/>
                  <w:sz w:val="18"/>
                  <w:szCs w:val="18"/>
                </w:rPr>
                <w:delText>Test environment</w:delText>
              </w:r>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F44BC8" w:rsidRPr="00F950E6" w:rsidDel="00417345" w:rsidRDefault="00F44BC8" w:rsidP="00247B67">
            <w:pPr>
              <w:pStyle w:val="CETextBody"/>
              <w:jc w:val="center"/>
              <w:rPr>
                <w:del w:id="3884" w:author="Huy Duc. Nguyen" w:date="2017-08-29T16:28:00Z"/>
                <w:b/>
                <w:sz w:val="16"/>
                <w:lang w:eastAsia="ja-JP"/>
              </w:rPr>
            </w:pPr>
            <w:del w:id="3885" w:author="Huy Duc. Nguyen" w:date="2017-08-29T16:28:00Z">
              <w:r w:rsidRPr="00F950E6" w:rsidDel="00417345">
                <w:rPr>
                  <w:b/>
                  <w:sz w:val="16"/>
                  <w:lang w:eastAsia="ja-JP"/>
                </w:rPr>
                <w:delText>CPU Usage.</w:delText>
              </w:r>
            </w:del>
          </w:p>
        </w:tc>
      </w:tr>
      <w:tr w:rsidR="00F44BC8" w:rsidRPr="00207443" w:rsidDel="00417345" w:rsidTr="00F950E6">
        <w:trPr>
          <w:trHeight w:val="227"/>
          <w:jc w:val="center"/>
          <w:del w:id="3886" w:author="Huy Duc. Nguyen" w:date="2017-08-29T16:28:00Z"/>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Del="00417345" w:rsidRDefault="00F44BC8" w:rsidP="00F950E6">
            <w:pPr>
              <w:pStyle w:val="CETextBody"/>
              <w:jc w:val="center"/>
              <w:rPr>
                <w:del w:id="3887" w:author="Huy Duc. Nguyen" w:date="2017-08-29T16:28:00Z"/>
                <w:b/>
                <w:sz w:val="16"/>
                <w:lang w:eastAsia="ja-JP"/>
              </w:rPr>
            </w:pPr>
            <w:del w:id="3888" w:author="Huy Duc. Nguyen" w:date="2017-08-29T16:28:00Z">
              <w:r w:rsidRPr="005972B5" w:rsidDel="00417345">
                <w:rPr>
                  <w:b/>
                  <w:sz w:val="16"/>
                  <w:lang w:eastAsia="ja-JP"/>
                </w:rPr>
                <w:delText>Native Linux</w:delText>
              </w:r>
            </w:del>
          </w:p>
          <w:p w:rsidR="00F44BC8" w:rsidRPr="005972B5" w:rsidDel="00417345" w:rsidRDefault="00F44BC8" w:rsidP="00F950E6">
            <w:pPr>
              <w:pStyle w:val="CETextBody"/>
              <w:jc w:val="center"/>
              <w:rPr>
                <w:del w:id="3889" w:author="Huy Duc. Nguyen" w:date="2017-08-29T16:28:00Z"/>
                <w:b/>
                <w:sz w:val="16"/>
                <w:lang w:eastAsia="ja-JP"/>
              </w:rPr>
            </w:pPr>
            <w:del w:id="3890" w:author="Huy Duc. Nguyen" w:date="2017-08-29T16:28:00Z">
              <w:r w:rsidRPr="005972B5" w:rsidDel="00417345">
                <w:rPr>
                  <w:b/>
                  <w:sz w:val="16"/>
                  <w:lang w:eastAsia="ja-JP"/>
                </w:rPr>
                <w:delText>(Type2)</w:delText>
              </w:r>
            </w:del>
          </w:p>
        </w:tc>
        <w:tc>
          <w:tcPr>
            <w:tcW w:w="1746" w:type="dxa"/>
            <w:tcBorders>
              <w:left w:val="single" w:sz="12" w:space="0" w:color="000000"/>
              <w:bottom w:val="single" w:sz="12" w:space="0" w:color="000000"/>
              <w:right w:val="single" w:sz="12" w:space="0" w:color="000000"/>
            </w:tcBorders>
            <w:vAlign w:val="center"/>
          </w:tcPr>
          <w:p w:rsidR="00F44BC8" w:rsidRPr="00D67B4A" w:rsidDel="00417345" w:rsidRDefault="005415E4">
            <w:pPr>
              <w:pStyle w:val="CETextBody"/>
              <w:jc w:val="center"/>
              <w:rPr>
                <w:del w:id="3891" w:author="Huy Duc. Nguyen" w:date="2017-08-29T16:28:00Z"/>
                <w:sz w:val="16"/>
                <w:szCs w:val="16"/>
                <w:lang w:eastAsia="ja-JP"/>
              </w:rPr>
            </w:pPr>
            <w:del w:id="3892" w:author="Huy Duc. Nguyen" w:date="2017-08-29T16:28:00Z">
              <w:r w:rsidDel="00417345">
                <w:rPr>
                  <w:color w:val="000000"/>
                  <w:sz w:val="16"/>
                  <w:szCs w:val="16"/>
                  <w:lang w:eastAsia="ja-JP"/>
                </w:rPr>
                <w:delText>31.6</w:delText>
              </w:r>
            </w:del>
          </w:p>
        </w:tc>
      </w:tr>
    </w:tbl>
    <w:p w:rsidR="00227607" w:rsidDel="00417345" w:rsidRDefault="00227607" w:rsidP="00227607">
      <w:pPr>
        <w:pStyle w:val="CETextBody"/>
        <w:rPr>
          <w:del w:id="3893" w:author="Huy Duc. Nguyen" w:date="2017-08-29T16:28:00Z"/>
          <w:b/>
          <w:lang w:val="en-US" w:eastAsia="ja-JP"/>
        </w:rPr>
      </w:pPr>
    </w:p>
    <w:p w:rsidR="00227607" w:rsidRPr="008F0A68" w:rsidDel="00417345" w:rsidRDefault="00227607" w:rsidP="00227607">
      <w:pPr>
        <w:pStyle w:val="Caption"/>
        <w:rPr>
          <w:del w:id="3894" w:author="Huy Duc. Nguyen" w:date="2017-08-29T16:28:00Z"/>
          <w:sz w:val="22"/>
          <w:szCs w:val="22"/>
          <w:lang w:val="en-US" w:eastAsia="ja-JP"/>
        </w:rPr>
      </w:pPr>
      <w:del w:id="3895" w:author="Huy Duc. Nguyen" w:date="2017-08-29T16:28:00Z">
        <w:r w:rsidRPr="008F0A68" w:rsidDel="00417345">
          <w:rPr>
            <w:sz w:val="22"/>
            <w:szCs w:val="22"/>
          </w:rPr>
          <w:delText xml:space="preserve">Table </w:delText>
        </w:r>
        <w:r w:rsidRPr="008F0A68" w:rsidDel="00417345">
          <w:rPr>
            <w:sz w:val="22"/>
            <w:szCs w:val="22"/>
          </w:rPr>
          <w:fldChar w:fldCharType="begin"/>
        </w:r>
        <w:r w:rsidRPr="008F0A68" w:rsidDel="00417345">
          <w:rPr>
            <w:sz w:val="22"/>
            <w:szCs w:val="22"/>
          </w:rPr>
          <w:delInstrText xml:space="preserve"> STYLEREF 1 \s </w:delInstrText>
        </w:r>
        <w:r w:rsidRPr="008F0A68" w:rsidDel="00417345">
          <w:rPr>
            <w:sz w:val="22"/>
            <w:szCs w:val="22"/>
          </w:rPr>
          <w:fldChar w:fldCharType="separate"/>
        </w:r>
        <w:r w:rsidR="003B19D6" w:rsidDel="00417345">
          <w:rPr>
            <w:noProof/>
            <w:sz w:val="22"/>
            <w:szCs w:val="22"/>
          </w:rPr>
          <w:delText>5</w:delText>
        </w:r>
        <w:r w:rsidRPr="008F0A68" w:rsidDel="00417345">
          <w:rPr>
            <w:sz w:val="22"/>
            <w:szCs w:val="22"/>
          </w:rPr>
          <w:fldChar w:fldCharType="end"/>
        </w:r>
        <w:r w:rsidRPr="008F0A68" w:rsidDel="00417345">
          <w:rPr>
            <w:sz w:val="22"/>
            <w:szCs w:val="22"/>
          </w:rPr>
          <w:noBreakHyphen/>
        </w:r>
        <w:r w:rsidRPr="008F0A68" w:rsidDel="00417345">
          <w:rPr>
            <w:sz w:val="22"/>
            <w:szCs w:val="22"/>
          </w:rPr>
          <w:fldChar w:fldCharType="begin"/>
        </w:r>
        <w:r w:rsidRPr="008F0A68" w:rsidDel="00417345">
          <w:rPr>
            <w:sz w:val="22"/>
            <w:szCs w:val="22"/>
          </w:rPr>
          <w:delInstrText xml:space="preserve"> SEQ Table \* ARABIC \s 1 </w:delInstrText>
        </w:r>
        <w:r w:rsidRPr="008F0A68" w:rsidDel="00417345">
          <w:rPr>
            <w:sz w:val="22"/>
            <w:szCs w:val="22"/>
          </w:rPr>
          <w:fldChar w:fldCharType="separate"/>
        </w:r>
        <w:r w:rsidR="003B19D6" w:rsidDel="00417345">
          <w:rPr>
            <w:noProof/>
            <w:sz w:val="22"/>
            <w:szCs w:val="22"/>
          </w:rPr>
          <w:delText>4</w:delText>
        </w:r>
        <w:r w:rsidRPr="008F0A68" w:rsidDel="00417345">
          <w:rPr>
            <w:sz w:val="22"/>
            <w:szCs w:val="22"/>
          </w:rPr>
          <w:fldChar w:fldCharType="end"/>
        </w:r>
        <w:r w:rsidRPr="008F0A68" w:rsidDel="00417345">
          <w:rPr>
            <w:rFonts w:hint="eastAsia"/>
            <w:sz w:val="22"/>
            <w:szCs w:val="22"/>
            <w:lang w:eastAsia="ja-JP"/>
          </w:rPr>
          <w:delText xml:space="preserve">: </w:delText>
        </w:r>
        <w:r w:rsidR="007E0C6B" w:rsidDel="00417345">
          <w:rPr>
            <w:sz w:val="22"/>
            <w:szCs w:val="22"/>
            <w:lang w:eastAsia="ja-JP"/>
          </w:rPr>
          <w:delText>U</w:delText>
        </w:r>
        <w:r w:rsidR="00FE3E3A" w:rsidDel="00417345">
          <w:rPr>
            <w:rFonts w:hint="eastAsia"/>
            <w:sz w:val="22"/>
            <w:szCs w:val="22"/>
            <w:lang w:eastAsia="ja-JP"/>
          </w:rPr>
          <w:delText xml:space="preserve">nixbench and </w:delText>
        </w:r>
        <w:r w:rsidR="0099707D" w:rsidDel="00417345">
          <w:rPr>
            <w:lang w:val="en-US" w:eastAsia="ja-JP"/>
          </w:rPr>
          <w:delText xml:space="preserve">“cat /proc/stat” </w:delText>
        </w:r>
        <w:r w:rsidR="00286527" w:rsidDel="00417345">
          <w:rPr>
            <w:rFonts w:hint="eastAsia"/>
            <w:sz w:val="22"/>
            <w:szCs w:val="22"/>
            <w:lang w:eastAsia="ja-JP"/>
          </w:rPr>
          <w:delText xml:space="preserve">command </w:delText>
        </w:r>
        <w:r w:rsidDel="00417345">
          <w:rPr>
            <w:sz w:val="22"/>
            <w:szCs w:val="22"/>
            <w:lang w:eastAsia="ja-JP"/>
          </w:rPr>
          <w:delText>Resul</w:delText>
        </w:r>
        <w:r w:rsidDel="00417345">
          <w:rPr>
            <w:rFonts w:hint="eastAsia"/>
            <w:sz w:val="22"/>
            <w:szCs w:val="22"/>
            <w:lang w:eastAsia="ja-JP"/>
          </w:rPr>
          <w:delText>t</w:delText>
        </w:r>
        <w:r w:rsidR="0001422F"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60"/>
      </w:tblGrid>
      <w:tr w:rsidR="00F44BC8" w:rsidRPr="00207443" w:rsidDel="00417345" w:rsidTr="00F950E6">
        <w:trPr>
          <w:trHeight w:val="227"/>
          <w:jc w:val="center"/>
          <w:del w:id="3896" w:author="Huy Duc. Nguyen" w:date="2017-08-29T16:28:00Z"/>
        </w:trPr>
        <w:tc>
          <w:tcPr>
            <w:tcW w:w="1667" w:type="dxa"/>
            <w:tcBorders>
              <w:bottom w:val="single" w:sz="4" w:space="0" w:color="auto"/>
              <w:right w:val="single" w:sz="12" w:space="0" w:color="000000"/>
            </w:tcBorders>
            <w:shd w:val="clear" w:color="auto" w:fill="BFBFBF" w:themeFill="background1" w:themeFillShade="BF"/>
          </w:tcPr>
          <w:p w:rsidR="00F44BC8" w:rsidDel="00417345" w:rsidRDefault="00F44BC8" w:rsidP="00247B67">
            <w:pPr>
              <w:pStyle w:val="CETextBody"/>
              <w:jc w:val="center"/>
              <w:rPr>
                <w:del w:id="3897" w:author="Huy Duc. Nguyen" w:date="2017-08-29T16:28:00Z"/>
                <w:sz w:val="16"/>
                <w:lang w:eastAsia="ja-JP"/>
              </w:rPr>
            </w:pPr>
            <w:del w:id="3898" w:author="Huy Duc. Nguyen" w:date="2017-08-29T16:28:00Z">
              <w:r w:rsidDel="00417345">
                <w:rPr>
                  <w:rFonts w:hint="eastAsia"/>
                  <w:b/>
                  <w:bCs/>
                  <w:sz w:val="18"/>
                  <w:szCs w:val="18"/>
                </w:rPr>
                <w:delText>Test environment</w:delText>
              </w:r>
            </w:del>
          </w:p>
        </w:tc>
        <w:tc>
          <w:tcPr>
            <w:tcW w:w="1760" w:type="dxa"/>
            <w:tcBorders>
              <w:top w:val="single" w:sz="12" w:space="0" w:color="000000"/>
              <w:left w:val="single" w:sz="12" w:space="0" w:color="000000"/>
              <w:right w:val="single" w:sz="12" w:space="0" w:color="000000"/>
            </w:tcBorders>
            <w:shd w:val="clear" w:color="auto" w:fill="BFBFBF" w:themeFill="background1" w:themeFillShade="BF"/>
          </w:tcPr>
          <w:p w:rsidR="00F44BC8" w:rsidRPr="00207443" w:rsidDel="00417345" w:rsidRDefault="00F44BC8" w:rsidP="00247B67">
            <w:pPr>
              <w:pStyle w:val="CETextBody"/>
              <w:jc w:val="center"/>
              <w:rPr>
                <w:del w:id="3899" w:author="Huy Duc. Nguyen" w:date="2017-08-29T16:28:00Z"/>
                <w:sz w:val="16"/>
                <w:lang w:eastAsia="ja-JP"/>
              </w:rPr>
            </w:pPr>
            <w:del w:id="3900" w:author="Huy Duc. Nguyen" w:date="2017-08-29T16:28:00Z">
              <w:r w:rsidRPr="007468D6" w:rsidDel="00417345">
                <w:rPr>
                  <w:rFonts w:hint="eastAsia"/>
                  <w:b/>
                  <w:sz w:val="16"/>
                  <w:lang w:eastAsia="ja-JP"/>
                </w:rPr>
                <w:delText>CPU Usage.</w:delText>
              </w:r>
            </w:del>
          </w:p>
        </w:tc>
      </w:tr>
      <w:tr w:rsidR="00F44BC8" w:rsidRPr="00207443" w:rsidDel="00417345" w:rsidTr="00F950E6">
        <w:trPr>
          <w:trHeight w:val="227"/>
          <w:jc w:val="center"/>
          <w:del w:id="3901" w:author="Huy Duc. Nguyen" w:date="2017-08-29T16:28:00Z"/>
        </w:trPr>
        <w:tc>
          <w:tcPr>
            <w:tcW w:w="1667" w:type="dxa"/>
            <w:tcBorders>
              <w:top w:val="single" w:sz="4" w:space="0" w:color="auto"/>
              <w:right w:val="single" w:sz="12" w:space="0" w:color="000000"/>
            </w:tcBorders>
            <w:shd w:val="clear" w:color="auto" w:fill="BFBFBF" w:themeFill="background1" w:themeFillShade="BF"/>
            <w:vAlign w:val="center"/>
          </w:tcPr>
          <w:p w:rsidR="00F44BC8" w:rsidRPr="005972B5" w:rsidDel="00417345" w:rsidRDefault="00F44BC8" w:rsidP="00F950E6">
            <w:pPr>
              <w:pStyle w:val="CETextBody"/>
              <w:jc w:val="center"/>
              <w:rPr>
                <w:del w:id="3902" w:author="Huy Duc. Nguyen" w:date="2017-08-29T16:28:00Z"/>
                <w:b/>
                <w:sz w:val="16"/>
                <w:lang w:eastAsia="ja-JP"/>
              </w:rPr>
            </w:pPr>
            <w:del w:id="3903" w:author="Huy Duc. Nguyen" w:date="2017-08-29T16:28:00Z">
              <w:r w:rsidRPr="005972B5" w:rsidDel="00417345">
                <w:rPr>
                  <w:b/>
                  <w:sz w:val="16"/>
                  <w:lang w:eastAsia="ja-JP"/>
                </w:rPr>
                <w:delText>Native Linux</w:delText>
              </w:r>
            </w:del>
          </w:p>
          <w:p w:rsidR="00F44BC8" w:rsidRPr="005972B5" w:rsidDel="00417345" w:rsidRDefault="00F44BC8" w:rsidP="00F950E6">
            <w:pPr>
              <w:pStyle w:val="CETextBody"/>
              <w:jc w:val="center"/>
              <w:rPr>
                <w:del w:id="3904" w:author="Huy Duc. Nguyen" w:date="2017-08-29T16:28:00Z"/>
                <w:b/>
                <w:sz w:val="16"/>
                <w:lang w:eastAsia="ja-JP"/>
              </w:rPr>
            </w:pPr>
            <w:del w:id="3905" w:author="Huy Duc. Nguyen" w:date="2017-08-29T16:28:00Z">
              <w:r w:rsidRPr="005972B5" w:rsidDel="00417345">
                <w:rPr>
                  <w:b/>
                  <w:sz w:val="16"/>
                  <w:lang w:eastAsia="ja-JP"/>
                </w:rPr>
                <w:delText>(Type2)</w:delText>
              </w:r>
            </w:del>
          </w:p>
        </w:tc>
        <w:tc>
          <w:tcPr>
            <w:tcW w:w="1760" w:type="dxa"/>
            <w:tcBorders>
              <w:left w:val="single" w:sz="12" w:space="0" w:color="000000"/>
              <w:bottom w:val="single" w:sz="12" w:space="0" w:color="000000"/>
              <w:right w:val="single" w:sz="12" w:space="0" w:color="000000"/>
            </w:tcBorders>
            <w:vAlign w:val="center"/>
          </w:tcPr>
          <w:p w:rsidR="00F44BC8" w:rsidRPr="00D67B4A" w:rsidDel="00417345" w:rsidRDefault="00BA131C">
            <w:pPr>
              <w:pStyle w:val="CETextBody"/>
              <w:jc w:val="center"/>
              <w:rPr>
                <w:del w:id="3906" w:author="Huy Duc. Nguyen" w:date="2017-08-29T16:28:00Z"/>
                <w:sz w:val="16"/>
                <w:szCs w:val="16"/>
                <w:lang w:eastAsia="ja-JP"/>
              </w:rPr>
            </w:pPr>
            <w:del w:id="3907" w:author="Huy Duc. Nguyen" w:date="2017-08-29T16:28:00Z">
              <w:r w:rsidRPr="00BA131C" w:rsidDel="00417345">
                <w:rPr>
                  <w:color w:val="000000"/>
                  <w:sz w:val="16"/>
                  <w:szCs w:val="16"/>
                  <w:lang w:eastAsia="ja-JP"/>
                </w:rPr>
                <w:delText>84.6</w:delText>
              </w:r>
            </w:del>
          </w:p>
        </w:tc>
      </w:tr>
    </w:tbl>
    <w:p w:rsidR="00717137" w:rsidDel="00417345" w:rsidRDefault="00717137">
      <w:pPr>
        <w:rPr>
          <w:del w:id="3908" w:author="Huy Duc. Nguyen" w:date="2017-08-29T16:28:00Z"/>
          <w:b/>
          <w:sz w:val="22"/>
          <w:lang w:val="en-US" w:eastAsia="ja-JP"/>
        </w:rPr>
      </w:pPr>
    </w:p>
    <w:p w:rsidR="00F55836" w:rsidDel="00417345" w:rsidRDefault="00F55836" w:rsidP="00F55836">
      <w:pPr>
        <w:pStyle w:val="CETextBody"/>
        <w:numPr>
          <w:ilvl w:val="0"/>
          <w:numId w:val="7"/>
        </w:numPr>
        <w:rPr>
          <w:del w:id="3909" w:author="Huy Duc. Nguyen" w:date="2017-08-29T16:28:00Z"/>
          <w:lang w:val="en-US" w:eastAsia="ja-JP"/>
        </w:rPr>
      </w:pPr>
      <w:del w:id="3910" w:author="Huy Duc. Nguyen" w:date="2017-08-29T16:28:00Z">
        <w:r w:rsidDel="00417345">
          <w:rPr>
            <w:rFonts w:hint="eastAsia"/>
            <w:lang w:val="en-US" w:eastAsia="ja-JP"/>
          </w:rPr>
          <w:delText xml:space="preserve">Only </w:delText>
        </w:r>
        <w:r w:rsidDel="00417345">
          <w:rPr>
            <w:lang w:val="en-US" w:eastAsia="ja-JP"/>
          </w:rPr>
          <w:delText>“cat /proc/stat”</w:delText>
        </w:r>
        <w:r w:rsidDel="00417345">
          <w:rPr>
            <w:rFonts w:hint="eastAsia"/>
            <w:lang w:val="en-US" w:eastAsia="ja-JP"/>
          </w:rPr>
          <w:delText xml:space="preserve"> command</w:delText>
        </w:r>
      </w:del>
    </w:p>
    <w:p w:rsidR="00F55836" w:rsidDel="00417345" w:rsidRDefault="009728B1" w:rsidP="0027486D">
      <w:pPr>
        <w:pStyle w:val="CETextBody"/>
        <w:ind w:firstLineChars="150" w:firstLine="330"/>
        <w:rPr>
          <w:del w:id="3911" w:author="Huy Duc. Nguyen" w:date="2017-08-29T16:28:00Z"/>
          <w:lang w:val="en-US" w:eastAsia="ja-JP"/>
        </w:rPr>
      </w:pPr>
      <w:del w:id="3912" w:author="Huy Duc. Nguyen" w:date="2017-08-29T16:28:00Z">
        <w:r w:rsidDel="00417345">
          <w:rPr>
            <w:noProof/>
            <w:lang w:val="en-US"/>
          </w:rPr>
          <mc:AlternateContent>
            <mc:Choice Requires="wps">
              <w:drawing>
                <wp:anchor distT="0" distB="0" distL="114300" distR="114300" simplePos="0" relativeHeight="251550208" behindDoc="0" locked="0" layoutInCell="1" allowOverlap="1" wp14:anchorId="4D655E9F" wp14:editId="44EBD58D">
                  <wp:simplePos x="0" y="0"/>
                  <wp:positionH relativeFrom="column">
                    <wp:posOffset>201930</wp:posOffset>
                  </wp:positionH>
                  <wp:positionV relativeFrom="paragraph">
                    <wp:posOffset>200025</wp:posOffset>
                  </wp:positionV>
                  <wp:extent cx="5495925" cy="942975"/>
                  <wp:effectExtent l="0" t="0" r="28575" b="28575"/>
                  <wp:wrapNone/>
                  <wp:docPr id="20" name="テキスト ボックス 20"/>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  101077 0 25728 270652 4690 0 1982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55E9F" id="テキスト ボックス 20" o:spid="_x0000_s1038" type="#_x0000_t202" style="position:absolute;left:0;text-align:left;margin-left:15.9pt;margin-top:15.75pt;width:432.75pt;height:74.25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" fillcolor="white [3201]" strokeweight=".5pt">
                  <v:textbo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D71858" w:rsidRDefault="005B1E90" w:rsidP="00717137">
                        <w:pPr>
                          <w:rPr>
                            <w:rFonts w:ascii="Courier New" w:hAnsi="Courier New" w:cs="Courier New"/>
                            <w:sz w:val="18"/>
                            <w:szCs w:val="18"/>
                            <w:lang w:val="en-US" w:eastAsia="ja-JP"/>
                          </w:rPr>
                        </w:pPr>
                        <w:proofErr w:type="spellStart"/>
                        <w:proofErr w:type="gramStart"/>
                        <w:r w:rsidRPr="00D71858">
                          <w:rPr>
                            <w:rFonts w:ascii="Courier New" w:hAnsi="Courier New" w:cs="Courier New"/>
                            <w:sz w:val="18"/>
                            <w:szCs w:val="18"/>
                            <w:lang w:val="en-US" w:eastAsia="ja-JP"/>
                          </w:rPr>
                          <w:t>cpu</w:t>
                        </w:r>
                        <w:proofErr w:type="spellEnd"/>
                        <w:r w:rsidRPr="00D71858">
                          <w:rPr>
                            <w:rFonts w:ascii="Courier New" w:hAnsi="Courier New" w:cs="Courier New"/>
                            <w:sz w:val="18"/>
                            <w:szCs w:val="18"/>
                            <w:lang w:val="en-US" w:eastAsia="ja-JP"/>
                          </w:rPr>
                          <w:t xml:space="preserve">  101077</w:t>
                        </w:r>
                        <w:proofErr w:type="gramEnd"/>
                        <w:r w:rsidRPr="00D71858">
                          <w:rPr>
                            <w:rFonts w:ascii="Courier New" w:hAnsi="Courier New" w:cs="Courier New"/>
                            <w:sz w:val="18"/>
                            <w:szCs w:val="18"/>
                            <w:lang w:val="en-US" w:eastAsia="ja-JP"/>
                          </w:rPr>
                          <w:t xml:space="preserve"> 0 25728 270652 4690 0 1982 0 0 0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cpu0 19369 0 7014 67547 386 0 1981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cpu1 22733 0 6785 71907 1136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cpu2 27188 0 6164 67437 1714 0 0 0 0 0</w:t>
                        </w:r>
                      </w:p>
                      <w:p w:rsidR="005B1E90" w:rsidRPr="00D71858" w:rsidRDefault="005B1E90" w:rsidP="00717137">
                        <w:pPr>
                          <w:rPr>
                            <w:rFonts w:ascii="Courier New" w:hAnsi="Courier New" w:cs="Courier New"/>
                            <w:sz w:val="18"/>
                            <w:szCs w:val="18"/>
                            <w:lang w:val="en-US" w:eastAsia="ja-JP"/>
                          </w:rPr>
                        </w:pPr>
                        <w:r w:rsidRPr="00D71858">
                          <w:rPr>
                            <w:rFonts w:ascii="Courier New" w:hAnsi="Courier New" w:cs="Courier New"/>
                            <w:sz w:val="18"/>
                            <w:szCs w:val="18"/>
                            <w:lang w:val="en-US" w:eastAsia="ja-JP"/>
                          </w:rPr>
                          <w:t>cpu3 31786 0 5763 63760 1453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R="00F55836" w:rsidDel="00417345">
          <w:rPr>
            <w:lang w:val="en-US" w:eastAsia="ja-JP"/>
          </w:rPr>
          <w:delText>Result of “</w:delText>
        </w:r>
        <w:r w:rsidR="006E1E1E" w:rsidDel="00417345">
          <w:rPr>
            <w:lang w:val="en-US" w:eastAsia="ja-JP"/>
          </w:rPr>
          <w:delText xml:space="preserve">measure </w:delText>
        </w:r>
        <w:r w:rsidR="00E3377C" w:rsidDel="00417345">
          <w:rPr>
            <w:lang w:val="en-US" w:eastAsia="ja-JP"/>
          </w:rPr>
          <w:delText>start</w:delText>
        </w:r>
        <w:r w:rsidR="00F55836" w:rsidDel="00417345">
          <w:rPr>
            <w:lang w:val="en-US" w:eastAsia="ja-JP"/>
          </w:rPr>
          <w:delText>”</w:delText>
        </w:r>
        <w:r w:rsidR="00F55836" w:rsidRPr="005415E4" w:rsidDel="00417345">
          <w:rPr>
            <w:noProof/>
            <w:lang w:val="en-US" w:eastAsia="ja-JP"/>
          </w:rPr>
          <w:delText xml:space="preserve"> </w:delText>
        </w:r>
      </w:del>
    </w:p>
    <w:p w:rsidR="00042663" w:rsidDel="00417345" w:rsidRDefault="005415E4" w:rsidP="006E4480">
      <w:pPr>
        <w:pStyle w:val="CETextBody"/>
        <w:rPr>
          <w:del w:id="3913" w:author="Huy Duc. Nguyen" w:date="2017-08-29T16:28:00Z"/>
          <w:b/>
          <w:lang w:val="en-US" w:eastAsia="ja-JP"/>
        </w:rPr>
      </w:pPr>
      <w:del w:id="3914" w:author="Huy Duc. Nguyen" w:date="2017-08-29T16:28:00Z">
        <w:r w:rsidDel="00417345">
          <w:rPr>
            <w:noProof/>
            <w:lang w:val="en-US"/>
          </w:rPr>
          <mc:AlternateContent>
            <mc:Choice Requires="wps">
              <w:drawing>
                <wp:anchor distT="0" distB="0" distL="114300" distR="114300" simplePos="0" relativeHeight="251629056" behindDoc="0" locked="0" layoutInCell="1" allowOverlap="1" wp14:anchorId="1458DB3C" wp14:editId="2FDF4D29">
                  <wp:simplePos x="0" y="0"/>
                  <wp:positionH relativeFrom="column">
                    <wp:posOffset>611506</wp:posOffset>
                  </wp:positionH>
                  <wp:positionV relativeFrom="paragraph">
                    <wp:posOffset>133350</wp:posOffset>
                  </wp:positionV>
                  <wp:extent cx="1504950" cy="161925"/>
                  <wp:effectExtent l="0" t="0" r="19050" b="28575"/>
                  <wp:wrapNone/>
                  <wp:docPr id="51" name="正方形/長方形 51"/>
                  <wp:cNvGraphicFramePr/>
                  <a:graphic xmlns:a="http://schemas.openxmlformats.org/drawingml/2006/main">
                    <a:graphicData uri="http://schemas.microsoft.com/office/word/2010/wordprocessingShape">
                      <wps:wsp>
                        <wps:cNvSpPr/>
                        <wps:spPr>
                          <a:xfrm>
                            <a:off x="0" y="0"/>
                            <a:ext cx="150495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96B5B" id="正方形/長方形 51" o:spid="_x0000_s1026" style="position:absolute;margin-left:48.15pt;margin-top:10.5pt;width:118.5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" filled="f" strokecolor="#c0504d [3205]" strokeweight="2pt"/>
              </w:pict>
            </mc:Fallback>
          </mc:AlternateContent>
        </w:r>
      </w:del>
    </w:p>
    <w:p w:rsidR="00717137" w:rsidDel="00417345" w:rsidRDefault="00717137" w:rsidP="006E4480">
      <w:pPr>
        <w:pStyle w:val="CETextBody"/>
        <w:rPr>
          <w:del w:id="3915" w:author="Huy Duc. Nguyen" w:date="2017-08-29T16:28:00Z"/>
          <w:b/>
          <w:lang w:val="en-US" w:eastAsia="ja-JP"/>
        </w:rPr>
      </w:pPr>
    </w:p>
    <w:p w:rsidR="00717137" w:rsidDel="00417345" w:rsidRDefault="00717137" w:rsidP="006E4480">
      <w:pPr>
        <w:pStyle w:val="CETextBody"/>
        <w:rPr>
          <w:del w:id="3916" w:author="Huy Duc. Nguyen" w:date="2017-08-29T16:28:00Z"/>
          <w:b/>
          <w:lang w:val="en-US" w:eastAsia="ja-JP"/>
        </w:rPr>
      </w:pPr>
    </w:p>
    <w:p w:rsidR="00717137" w:rsidDel="00417345" w:rsidRDefault="00717137" w:rsidP="006E4480">
      <w:pPr>
        <w:pStyle w:val="CETextBody"/>
        <w:rPr>
          <w:del w:id="3917" w:author="Huy Duc. Nguyen" w:date="2017-08-29T16:28:00Z"/>
          <w:b/>
          <w:lang w:val="en-US" w:eastAsia="ja-JP"/>
        </w:rPr>
      </w:pPr>
    </w:p>
    <w:p w:rsidR="00717137" w:rsidDel="00417345" w:rsidRDefault="00717137" w:rsidP="006E4480">
      <w:pPr>
        <w:pStyle w:val="CETextBody"/>
        <w:rPr>
          <w:del w:id="3918" w:author="Huy Duc. Nguyen" w:date="2017-08-29T16:28:00Z"/>
          <w:b/>
          <w:lang w:val="en-US" w:eastAsia="ja-JP"/>
        </w:rPr>
      </w:pPr>
    </w:p>
    <w:p w:rsidR="001F00ED" w:rsidDel="00417345" w:rsidRDefault="001F00ED" w:rsidP="0027486D">
      <w:pPr>
        <w:pStyle w:val="CETextBody"/>
        <w:ind w:firstLineChars="100" w:firstLine="220"/>
        <w:rPr>
          <w:del w:id="3919" w:author="Huy Duc. Nguyen" w:date="2017-08-29T16:28:00Z"/>
          <w:lang w:val="en-US" w:eastAsia="ja-JP"/>
        </w:rPr>
      </w:pPr>
      <w:del w:id="3920" w:author="Huy Duc. Nguyen" w:date="2017-08-29T16:28:00Z">
        <w:r w:rsidDel="00417345">
          <w:rPr>
            <w:lang w:val="en-US" w:eastAsia="ja-JP"/>
          </w:rPr>
          <w:delText>Result of “</w:delText>
        </w:r>
        <w:r w:rsidR="006E1E1E" w:rsidDel="00417345">
          <w:rPr>
            <w:lang w:val="en-US" w:eastAsia="ja-JP"/>
          </w:rPr>
          <w:delText xml:space="preserve">measure </w:delText>
        </w:r>
        <w:r w:rsidDel="00417345">
          <w:rPr>
            <w:lang w:val="en-US" w:eastAsia="ja-JP"/>
          </w:rPr>
          <w:delText>end”</w:delText>
        </w:r>
        <w:r w:rsidR="005415E4" w:rsidRPr="005415E4" w:rsidDel="00417345">
          <w:rPr>
            <w:noProof/>
            <w:lang w:val="en-US" w:eastAsia="ja-JP"/>
          </w:rPr>
          <w:delText xml:space="preserve"> </w:delText>
        </w:r>
      </w:del>
    </w:p>
    <w:p w:rsidR="00717137" w:rsidDel="00417345" w:rsidRDefault="009728B1" w:rsidP="006E4480">
      <w:pPr>
        <w:pStyle w:val="CETextBody"/>
        <w:rPr>
          <w:del w:id="3921" w:author="Huy Duc. Nguyen" w:date="2017-08-29T16:28:00Z"/>
          <w:b/>
          <w:lang w:val="en-US" w:eastAsia="ja-JP"/>
        </w:rPr>
      </w:pPr>
      <w:del w:id="3922" w:author="Huy Duc. Nguyen" w:date="2017-08-29T16:28:00Z">
        <w:r w:rsidDel="00417345">
          <w:rPr>
            <w:noProof/>
            <w:lang w:val="en-US"/>
          </w:rPr>
          <mc:AlternateContent>
            <mc:Choice Requires="wps">
              <w:drawing>
                <wp:anchor distT="0" distB="0" distL="114300" distR="114300" simplePos="0" relativeHeight="251555328" behindDoc="0" locked="0" layoutInCell="1" allowOverlap="1" wp14:anchorId="2F68323E" wp14:editId="4B5C411A">
                  <wp:simplePos x="0" y="0"/>
                  <wp:positionH relativeFrom="column">
                    <wp:posOffset>201930</wp:posOffset>
                  </wp:positionH>
                  <wp:positionV relativeFrom="paragraph">
                    <wp:posOffset>15240</wp:posOffset>
                  </wp:positionV>
                  <wp:extent cx="5495925" cy="942975"/>
                  <wp:effectExtent l="0" t="0" r="28575" b="28575"/>
                  <wp:wrapNone/>
                  <wp:docPr id="25" name="テキスト ボックス 25"/>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root@salvator-x:~# cat /proc/stat</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  163044 0 40878 437813 4782 0 1984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5B1E90" w:rsidRPr="00B43823" w:rsidRDefault="005B1E9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8323E" id="テキスト ボックス 25" o:spid="_x0000_s1039" type="#_x0000_t202" style="position:absolute;margin-left:15.9pt;margin-top:1.2pt;width:432.75pt;height:74.2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" fillcolor="white [3201]" strokeweight=".5pt">
                  <v:textbox>
                    <w:txbxContent>
                      <w:p w:rsidR="005B1E90" w:rsidRPr="00717137" w:rsidRDefault="005B1E90" w:rsidP="00717137">
                        <w:pPr>
                          <w:rPr>
                            <w:rFonts w:ascii="Courier New" w:hAnsi="Courier New" w:cs="Courier New"/>
                            <w:sz w:val="18"/>
                            <w:szCs w:val="18"/>
                            <w:lang w:val="en-US" w:eastAsia="ja-JP"/>
                          </w:rPr>
                        </w:pPr>
                        <w:proofErr w:type="spellStart"/>
                        <w:r w:rsidRPr="00717137">
                          <w:rPr>
                            <w:rFonts w:ascii="Courier New" w:hAnsi="Courier New" w:cs="Courier New"/>
                            <w:sz w:val="18"/>
                            <w:szCs w:val="18"/>
                            <w:lang w:val="en-US" w:eastAsia="ja-JP"/>
                          </w:rPr>
                          <w:t>root@salvator-x</w:t>
                        </w:r>
                        <w:proofErr w:type="spellEnd"/>
                        <w:r w:rsidRPr="00717137">
                          <w:rPr>
                            <w:rFonts w:ascii="Courier New" w:hAnsi="Courier New" w:cs="Courier New"/>
                            <w:sz w:val="18"/>
                            <w:szCs w:val="18"/>
                            <w:lang w:val="en-US" w:eastAsia="ja-JP"/>
                          </w:rPr>
                          <w:t>:~# cat /proc/stat</w:t>
                        </w:r>
                      </w:p>
                      <w:p w:rsidR="005B1E90" w:rsidRPr="00717137" w:rsidRDefault="005B1E90" w:rsidP="00717137">
                        <w:pPr>
                          <w:rPr>
                            <w:rFonts w:ascii="Courier New" w:hAnsi="Courier New" w:cs="Courier New"/>
                            <w:sz w:val="18"/>
                            <w:szCs w:val="18"/>
                            <w:lang w:val="en-US" w:eastAsia="ja-JP"/>
                          </w:rPr>
                        </w:pPr>
                        <w:proofErr w:type="spellStart"/>
                        <w:proofErr w:type="gramStart"/>
                        <w:r w:rsidRPr="00717137">
                          <w:rPr>
                            <w:rFonts w:ascii="Courier New" w:hAnsi="Courier New" w:cs="Courier New"/>
                            <w:sz w:val="18"/>
                            <w:szCs w:val="18"/>
                            <w:lang w:val="en-US" w:eastAsia="ja-JP"/>
                          </w:rPr>
                          <w:t>cpu</w:t>
                        </w:r>
                        <w:proofErr w:type="spellEnd"/>
                        <w:r w:rsidRPr="00717137">
                          <w:rPr>
                            <w:rFonts w:ascii="Courier New" w:hAnsi="Courier New" w:cs="Courier New"/>
                            <w:sz w:val="18"/>
                            <w:szCs w:val="18"/>
                            <w:lang w:val="en-US" w:eastAsia="ja-JP"/>
                          </w:rPr>
                          <w:t xml:space="preserve">  163044</w:t>
                        </w:r>
                        <w:proofErr w:type="gramEnd"/>
                        <w:r w:rsidRPr="00717137">
                          <w:rPr>
                            <w:rFonts w:ascii="Courier New" w:hAnsi="Courier New" w:cs="Courier New"/>
                            <w:sz w:val="18"/>
                            <w:szCs w:val="18"/>
                            <w:lang w:val="en-US" w:eastAsia="ja-JP"/>
                          </w:rPr>
                          <w:t xml:space="preserve"> 0 40878 437813 4782 0 1984 0 0 0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cpu0 31650 0 11245 110965 406 0 1983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cpu1 36322 0 10726 115796 1152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cpu2 43863 0 9780 108582 1758 0 0 0 0 0</w:t>
                        </w:r>
                      </w:p>
                      <w:p w:rsidR="005B1E90" w:rsidRPr="00717137" w:rsidRDefault="005B1E90" w:rsidP="00717137">
                        <w:pPr>
                          <w:rPr>
                            <w:rFonts w:ascii="Courier New" w:hAnsi="Courier New" w:cs="Courier New"/>
                            <w:sz w:val="18"/>
                            <w:szCs w:val="18"/>
                            <w:lang w:val="en-US" w:eastAsia="ja-JP"/>
                          </w:rPr>
                        </w:pPr>
                        <w:r w:rsidRPr="00717137">
                          <w:rPr>
                            <w:rFonts w:ascii="Courier New" w:hAnsi="Courier New" w:cs="Courier New"/>
                            <w:sz w:val="18"/>
                            <w:szCs w:val="18"/>
                            <w:lang w:val="en-US" w:eastAsia="ja-JP"/>
                          </w:rPr>
                          <w:t>cpu3 51208 0 9126 102468 1465 0 0 0 0 0</w:t>
                        </w:r>
                      </w:p>
                      <w:p w:rsidR="005B1E90" w:rsidRPr="00B43823" w:rsidRDefault="005B1E90">
                        <w:pPr>
                          <w:rPr>
                            <w:rFonts w:ascii="Courier New" w:hAnsi="Courier New" w:cs="Courier New"/>
                            <w:sz w:val="22"/>
                            <w:szCs w:val="22"/>
                            <w:lang w:val="en-US" w:eastAsia="ja-JP"/>
                          </w:rPr>
                        </w:pPr>
                      </w:p>
                    </w:txbxContent>
                  </v:textbox>
                </v:shape>
              </w:pict>
            </mc:Fallback>
          </mc:AlternateContent>
        </w:r>
        <w:r w:rsidDel="00417345">
          <w:rPr>
            <w:noProof/>
            <w:lang w:val="en-US"/>
          </w:rPr>
          <mc:AlternateContent>
            <mc:Choice Requires="wps">
              <w:drawing>
                <wp:anchor distT="0" distB="0" distL="114300" distR="114300" simplePos="0" relativeHeight="251632128" behindDoc="0" locked="0" layoutInCell="1" allowOverlap="1" wp14:anchorId="30DC863F" wp14:editId="1716F788">
                  <wp:simplePos x="0" y="0"/>
                  <wp:positionH relativeFrom="column">
                    <wp:posOffset>609600</wp:posOffset>
                  </wp:positionH>
                  <wp:positionV relativeFrom="paragraph">
                    <wp:posOffset>178435</wp:posOffset>
                  </wp:positionV>
                  <wp:extent cx="1552575" cy="161925"/>
                  <wp:effectExtent l="0" t="0" r="28575" b="28575"/>
                  <wp:wrapNone/>
                  <wp:docPr id="54" name="正方形/長方形 54"/>
                  <wp:cNvGraphicFramePr/>
                  <a:graphic xmlns:a="http://schemas.openxmlformats.org/drawingml/2006/main">
                    <a:graphicData uri="http://schemas.microsoft.com/office/word/2010/wordprocessingShape">
                      <wps:wsp>
                        <wps:cNvSpPr/>
                        <wps:spPr>
                          <a:xfrm>
                            <a:off x="0" y="0"/>
                            <a:ext cx="155257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C47F" id="正方形/長方形 54" o:spid="_x0000_s1026" style="position:absolute;margin-left:48pt;margin-top:14.05pt;width:122.25pt;height:12.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" filled="f" strokecolor="#c0504d [3205]" strokeweight="2pt"/>
              </w:pict>
            </mc:Fallback>
          </mc:AlternateContent>
        </w:r>
      </w:del>
    </w:p>
    <w:p w:rsidR="00717137" w:rsidDel="00417345" w:rsidRDefault="00717137" w:rsidP="006E4480">
      <w:pPr>
        <w:pStyle w:val="CETextBody"/>
        <w:rPr>
          <w:del w:id="3923" w:author="Huy Duc. Nguyen" w:date="2017-08-29T16:28:00Z"/>
          <w:b/>
          <w:lang w:val="en-US" w:eastAsia="ja-JP"/>
        </w:rPr>
      </w:pPr>
    </w:p>
    <w:p w:rsidR="00717137" w:rsidDel="00417345" w:rsidRDefault="00717137" w:rsidP="006E4480">
      <w:pPr>
        <w:pStyle w:val="CETextBody"/>
        <w:rPr>
          <w:del w:id="3924" w:author="Huy Duc. Nguyen" w:date="2017-08-29T16:28:00Z"/>
          <w:b/>
          <w:lang w:val="en-US" w:eastAsia="ja-JP"/>
        </w:rPr>
      </w:pPr>
    </w:p>
    <w:p w:rsidR="00717137" w:rsidRPr="00F55836" w:rsidDel="00417345" w:rsidRDefault="00717137" w:rsidP="006E4480">
      <w:pPr>
        <w:pStyle w:val="CETextBody"/>
        <w:rPr>
          <w:del w:id="3925" w:author="Huy Duc. Nguyen" w:date="2017-08-29T16:28:00Z"/>
          <w:b/>
          <w:lang w:val="en-US" w:eastAsia="ja-JP"/>
        </w:rPr>
      </w:pPr>
    </w:p>
    <w:p w:rsidR="00717137" w:rsidDel="00417345" w:rsidRDefault="00717137" w:rsidP="006E4480">
      <w:pPr>
        <w:pStyle w:val="CETextBody"/>
        <w:rPr>
          <w:del w:id="3926" w:author="Huy Duc. Nguyen" w:date="2017-08-29T16:28:00Z"/>
          <w:b/>
          <w:lang w:val="en-US" w:eastAsia="ja-JP"/>
        </w:rPr>
      </w:pPr>
    </w:p>
    <w:p w:rsidR="00717137" w:rsidDel="00417345" w:rsidRDefault="005F12EF" w:rsidP="0027486D">
      <w:pPr>
        <w:pStyle w:val="CETextBody"/>
        <w:ind w:firstLineChars="200" w:firstLine="440"/>
        <w:rPr>
          <w:del w:id="3927" w:author="Huy Duc. Nguyen" w:date="2017-08-29T16:28:00Z"/>
          <w:lang w:val="en-US" w:eastAsia="ja-JP"/>
        </w:rPr>
      </w:pPr>
      <w:del w:id="3928" w:author="Huy Duc. Nguyen" w:date="2017-08-29T16:28:00Z">
        <w:r w:rsidDel="00417345">
          <w:rPr>
            <w:lang w:val="en-US" w:eastAsia="ja-JP"/>
          </w:rPr>
          <w:delText xml:space="preserve">Calculation:  </w:delText>
        </w:r>
      </w:del>
    </w:p>
    <w:p w:rsidR="005415E4" w:rsidRPr="00A757F1" w:rsidDel="00417345" w:rsidRDefault="005415E4" w:rsidP="0027486D">
      <w:pPr>
        <w:pStyle w:val="CETextBody"/>
        <w:ind w:firstLineChars="200" w:firstLine="440"/>
        <w:rPr>
          <w:del w:id="3929" w:author="Huy Duc. Nguyen" w:date="2017-08-29T16:28:00Z"/>
          <w:lang w:val="en-US" w:eastAsia="ja-JP"/>
        </w:rPr>
      </w:pPr>
      <w:del w:id="3930" w:author="Huy Duc. Nguyen" w:date="2017-08-29T16:28: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Pr="00A757F1" w:rsidDel="00417345">
          <w:rPr>
            <w:lang w:val="en-US" w:eastAsia="ja-JP"/>
          </w:rPr>
          <w:delText>167161/244372</w:delText>
        </w:r>
        <w:r w:rsidDel="00417345">
          <w:rPr>
            <w:lang w:val="en-US" w:eastAsia="ja-JP"/>
          </w:rPr>
          <w:delText>)</w:delText>
        </w:r>
        <w:r w:rsidRPr="00A757F1" w:rsidDel="00417345">
          <w:rPr>
            <w:lang w:val="en-US" w:eastAsia="ja-JP"/>
          </w:rPr>
          <w:delText xml:space="preserve"> = 31.6 %</w:delText>
        </w:r>
      </w:del>
    </w:p>
    <w:tbl>
      <w:tblPr>
        <w:tblStyle w:val="TableGrid"/>
        <w:tblW w:w="0" w:type="auto"/>
        <w:jc w:val="center"/>
        <w:tblLook w:val="04A0" w:firstRow="1" w:lastRow="0" w:firstColumn="1" w:lastColumn="0" w:noHBand="0" w:noVBand="1"/>
      </w:tblPr>
      <w:tblGrid>
        <w:gridCol w:w="1512"/>
        <w:gridCol w:w="1086"/>
        <w:gridCol w:w="1086"/>
        <w:gridCol w:w="1086"/>
        <w:gridCol w:w="1086"/>
        <w:gridCol w:w="1086"/>
        <w:gridCol w:w="1405"/>
      </w:tblGrid>
      <w:tr w:rsidR="00FD252D" w:rsidDel="00417345" w:rsidTr="0027486D">
        <w:trPr>
          <w:gridAfter w:val="1"/>
          <w:wAfter w:w="1405" w:type="dxa"/>
          <w:trHeight w:val="335"/>
          <w:jc w:val="center"/>
          <w:del w:id="3931" w:author="Huy Duc. Nguyen" w:date="2017-08-29T16:28:00Z"/>
        </w:trPr>
        <w:tc>
          <w:tcPr>
            <w:tcW w:w="1512" w:type="dxa"/>
          </w:tcPr>
          <w:p w:rsidR="00FD252D" w:rsidDel="00417345" w:rsidRDefault="00FD252D" w:rsidP="006E4480">
            <w:pPr>
              <w:pStyle w:val="CETextBody"/>
              <w:rPr>
                <w:del w:id="3932" w:author="Huy Duc. Nguyen" w:date="2017-08-29T16:28:00Z"/>
                <w:b/>
                <w:lang w:val="en-US" w:eastAsia="ja-JP"/>
              </w:rPr>
            </w:pPr>
          </w:p>
        </w:tc>
        <w:tc>
          <w:tcPr>
            <w:tcW w:w="1086" w:type="dxa"/>
          </w:tcPr>
          <w:p w:rsidR="00FD252D" w:rsidDel="00417345" w:rsidRDefault="00FD252D" w:rsidP="006E4480">
            <w:pPr>
              <w:pStyle w:val="CETextBody"/>
              <w:rPr>
                <w:del w:id="3933" w:author="Huy Duc. Nguyen" w:date="2017-08-29T16:28:00Z"/>
                <w:b/>
                <w:lang w:val="en-US" w:eastAsia="ja-JP"/>
              </w:rPr>
            </w:pPr>
            <w:del w:id="3934" w:author="Huy Duc. Nguyen" w:date="2017-08-29T16:28:00Z">
              <w:r w:rsidDel="00417345">
                <w:rPr>
                  <w:lang w:val="en-US" w:eastAsia="ja-JP"/>
                </w:rPr>
                <w:delText>usr</w:delText>
              </w:r>
            </w:del>
          </w:p>
        </w:tc>
        <w:tc>
          <w:tcPr>
            <w:tcW w:w="1086" w:type="dxa"/>
          </w:tcPr>
          <w:p w:rsidR="00FD252D" w:rsidRPr="005F12EF" w:rsidDel="00417345" w:rsidRDefault="00FD252D" w:rsidP="006E4480">
            <w:pPr>
              <w:pStyle w:val="CETextBody"/>
              <w:rPr>
                <w:del w:id="3935" w:author="Huy Duc. Nguyen" w:date="2017-08-29T16:28:00Z"/>
                <w:b/>
                <w:lang w:val="en-US" w:eastAsia="ja-JP"/>
              </w:rPr>
            </w:pPr>
            <w:del w:id="3936" w:author="Huy Duc. Nguyen" w:date="2017-08-29T16:28:00Z">
              <w:r w:rsidDel="00417345">
                <w:rPr>
                  <w:lang w:val="en-US" w:eastAsia="ja-JP"/>
                </w:rPr>
                <w:delText>nice</w:delText>
              </w:r>
            </w:del>
          </w:p>
        </w:tc>
        <w:tc>
          <w:tcPr>
            <w:tcW w:w="1086" w:type="dxa"/>
          </w:tcPr>
          <w:p w:rsidR="00FD252D" w:rsidDel="00417345" w:rsidRDefault="00FD252D" w:rsidP="006E4480">
            <w:pPr>
              <w:pStyle w:val="CETextBody"/>
              <w:rPr>
                <w:del w:id="3937" w:author="Huy Duc. Nguyen" w:date="2017-08-29T16:28:00Z"/>
                <w:b/>
                <w:lang w:val="en-US" w:eastAsia="ja-JP"/>
              </w:rPr>
            </w:pPr>
            <w:del w:id="3938" w:author="Huy Duc. Nguyen" w:date="2017-08-29T16:28:00Z">
              <w:r w:rsidDel="00417345">
                <w:rPr>
                  <w:lang w:val="en-US" w:eastAsia="ja-JP"/>
                </w:rPr>
                <w:delText>sys</w:delText>
              </w:r>
            </w:del>
          </w:p>
        </w:tc>
        <w:tc>
          <w:tcPr>
            <w:tcW w:w="1086" w:type="dxa"/>
          </w:tcPr>
          <w:p w:rsidR="00FD252D" w:rsidDel="00417345" w:rsidRDefault="00FD252D" w:rsidP="006E4480">
            <w:pPr>
              <w:pStyle w:val="CETextBody"/>
              <w:rPr>
                <w:del w:id="3939" w:author="Huy Duc. Nguyen" w:date="2017-08-29T16:28:00Z"/>
                <w:b/>
                <w:lang w:val="en-US" w:eastAsia="ja-JP"/>
              </w:rPr>
            </w:pPr>
            <w:del w:id="3940" w:author="Huy Duc. Nguyen" w:date="2017-08-29T16:28:00Z">
              <w:r w:rsidDel="00417345">
                <w:rPr>
                  <w:lang w:val="en-US" w:eastAsia="ja-JP"/>
                </w:rPr>
                <w:delText>idle</w:delText>
              </w:r>
            </w:del>
          </w:p>
        </w:tc>
        <w:tc>
          <w:tcPr>
            <w:tcW w:w="1086" w:type="dxa"/>
          </w:tcPr>
          <w:p w:rsidR="00FD252D" w:rsidRPr="0027486D" w:rsidDel="00417345" w:rsidRDefault="00FD252D" w:rsidP="006E4480">
            <w:pPr>
              <w:pStyle w:val="CETextBody"/>
              <w:rPr>
                <w:del w:id="3941" w:author="Huy Duc. Nguyen" w:date="2017-08-29T16:28:00Z"/>
                <w:lang w:val="en-US" w:eastAsia="ja-JP"/>
              </w:rPr>
            </w:pPr>
            <w:del w:id="3942" w:author="Huy Duc. Nguyen" w:date="2017-08-29T16:28:00Z">
              <w:r w:rsidRPr="0027486D" w:rsidDel="00417345">
                <w:rPr>
                  <w:lang w:val="en-US" w:eastAsia="ja-JP"/>
                </w:rPr>
                <w:delText xml:space="preserve">other </w:delText>
              </w:r>
            </w:del>
          </w:p>
        </w:tc>
      </w:tr>
      <w:tr w:rsidR="00FD252D" w:rsidDel="00417345" w:rsidTr="0027486D">
        <w:trPr>
          <w:gridAfter w:val="1"/>
          <w:wAfter w:w="1405" w:type="dxa"/>
          <w:jc w:val="center"/>
          <w:del w:id="3943" w:author="Huy Duc. Nguyen" w:date="2017-08-29T16:28:00Z"/>
        </w:trPr>
        <w:tc>
          <w:tcPr>
            <w:tcW w:w="1512" w:type="dxa"/>
          </w:tcPr>
          <w:p w:rsidR="00FD252D" w:rsidRPr="0027486D" w:rsidDel="00417345" w:rsidRDefault="006E1E1E" w:rsidP="006E4480">
            <w:pPr>
              <w:pStyle w:val="CETextBody"/>
              <w:rPr>
                <w:del w:id="3944" w:author="Huy Duc. Nguyen" w:date="2017-08-29T16:28:00Z"/>
                <w:lang w:val="en-US" w:eastAsia="ja-JP"/>
              </w:rPr>
            </w:pPr>
            <w:del w:id="3945" w:author="Huy Duc. Nguyen" w:date="2017-08-29T16:28:00Z">
              <w:r w:rsidDel="00417345">
                <w:rPr>
                  <w:lang w:val="en-US" w:eastAsia="ja-JP"/>
                </w:rPr>
                <w:delText>measure end</w:delText>
              </w:r>
              <w:r w:rsidR="00FD252D" w:rsidRPr="0027486D" w:rsidDel="00417345">
                <w:rPr>
                  <w:lang w:val="en-US" w:eastAsia="ja-JP"/>
                </w:rPr>
                <w:delText xml:space="preserve"> </w:delText>
              </w:r>
            </w:del>
          </w:p>
        </w:tc>
        <w:tc>
          <w:tcPr>
            <w:tcW w:w="1086" w:type="dxa"/>
          </w:tcPr>
          <w:p w:rsidR="00FD252D" w:rsidDel="00417345" w:rsidRDefault="00FD252D" w:rsidP="006E4480">
            <w:pPr>
              <w:pStyle w:val="CETextBody"/>
              <w:rPr>
                <w:del w:id="3946" w:author="Huy Duc. Nguyen" w:date="2017-08-29T16:28:00Z"/>
                <w:b/>
                <w:lang w:val="en-US" w:eastAsia="ja-JP"/>
              </w:rPr>
            </w:pPr>
            <w:del w:id="3947" w:author="Huy Duc. Nguyen" w:date="2017-08-29T16:28:00Z">
              <w:r w:rsidRPr="00717137" w:rsidDel="00417345">
                <w:rPr>
                  <w:rFonts w:ascii="Courier New" w:hAnsi="Courier New" w:cs="Courier New"/>
                  <w:sz w:val="18"/>
                  <w:szCs w:val="18"/>
                  <w:lang w:val="en-US" w:eastAsia="ja-JP"/>
                </w:rPr>
                <w:delText>163044</w:delText>
              </w:r>
            </w:del>
          </w:p>
        </w:tc>
        <w:tc>
          <w:tcPr>
            <w:tcW w:w="1086" w:type="dxa"/>
          </w:tcPr>
          <w:p w:rsidR="00FD252D" w:rsidDel="00417345" w:rsidRDefault="00FD252D" w:rsidP="006E4480">
            <w:pPr>
              <w:pStyle w:val="CETextBody"/>
              <w:rPr>
                <w:del w:id="3948" w:author="Huy Duc. Nguyen" w:date="2017-08-29T16:28:00Z"/>
                <w:b/>
                <w:lang w:val="en-US" w:eastAsia="ja-JP"/>
              </w:rPr>
            </w:pPr>
            <w:del w:id="3949" w:author="Huy Duc. Nguyen" w:date="2017-08-29T16:28:00Z">
              <w:r w:rsidRPr="00717137" w:rsidDel="00417345">
                <w:rPr>
                  <w:rFonts w:ascii="Courier New" w:hAnsi="Courier New" w:cs="Courier New"/>
                  <w:sz w:val="18"/>
                  <w:szCs w:val="18"/>
                  <w:lang w:val="en-US" w:eastAsia="ja-JP"/>
                </w:rPr>
                <w:delText>0</w:delText>
              </w:r>
            </w:del>
          </w:p>
        </w:tc>
        <w:tc>
          <w:tcPr>
            <w:tcW w:w="1086" w:type="dxa"/>
          </w:tcPr>
          <w:p w:rsidR="00FD252D" w:rsidDel="00417345" w:rsidRDefault="00FD252D" w:rsidP="006E4480">
            <w:pPr>
              <w:pStyle w:val="CETextBody"/>
              <w:rPr>
                <w:del w:id="3950" w:author="Huy Duc. Nguyen" w:date="2017-08-29T16:28:00Z"/>
                <w:b/>
                <w:lang w:val="en-US" w:eastAsia="ja-JP"/>
              </w:rPr>
            </w:pPr>
            <w:del w:id="3951" w:author="Huy Duc. Nguyen" w:date="2017-08-29T16:28:00Z">
              <w:r w:rsidRPr="00717137" w:rsidDel="00417345">
                <w:rPr>
                  <w:rFonts w:ascii="Courier New" w:hAnsi="Courier New" w:cs="Courier New"/>
                  <w:sz w:val="18"/>
                  <w:szCs w:val="18"/>
                  <w:lang w:val="en-US" w:eastAsia="ja-JP"/>
                </w:rPr>
                <w:delText>40878</w:delText>
              </w:r>
            </w:del>
          </w:p>
        </w:tc>
        <w:tc>
          <w:tcPr>
            <w:tcW w:w="1086" w:type="dxa"/>
          </w:tcPr>
          <w:p w:rsidR="00FD252D" w:rsidDel="00417345" w:rsidRDefault="00FD252D" w:rsidP="006E4480">
            <w:pPr>
              <w:pStyle w:val="CETextBody"/>
              <w:rPr>
                <w:del w:id="3952" w:author="Huy Duc. Nguyen" w:date="2017-08-29T16:28:00Z"/>
                <w:b/>
                <w:lang w:val="en-US" w:eastAsia="ja-JP"/>
              </w:rPr>
            </w:pPr>
            <w:del w:id="3953" w:author="Huy Duc. Nguyen" w:date="2017-08-29T16:28:00Z">
              <w:r w:rsidRPr="00717137" w:rsidDel="00417345">
                <w:rPr>
                  <w:rFonts w:ascii="Courier New" w:hAnsi="Courier New" w:cs="Courier New"/>
                  <w:sz w:val="18"/>
                  <w:szCs w:val="18"/>
                  <w:lang w:val="en-US" w:eastAsia="ja-JP"/>
                </w:rPr>
                <w:delText>437813</w:delText>
              </w:r>
            </w:del>
          </w:p>
        </w:tc>
        <w:tc>
          <w:tcPr>
            <w:tcW w:w="1086" w:type="dxa"/>
          </w:tcPr>
          <w:p w:rsidR="00FD252D" w:rsidDel="00417345" w:rsidRDefault="00FD252D" w:rsidP="006E4480">
            <w:pPr>
              <w:pStyle w:val="CETextBody"/>
              <w:rPr>
                <w:del w:id="3954" w:author="Huy Duc. Nguyen" w:date="2017-08-29T16:28:00Z"/>
                <w:b/>
                <w:lang w:val="en-US" w:eastAsia="ja-JP"/>
              </w:rPr>
            </w:pPr>
            <w:del w:id="3955" w:author="Huy Duc. Nguyen" w:date="2017-08-29T16:28:00Z">
              <w:r w:rsidDel="00417345">
                <w:rPr>
                  <w:rFonts w:ascii="Courier New" w:hAnsi="Courier New" w:cs="Courier New"/>
                  <w:sz w:val="18"/>
                  <w:szCs w:val="18"/>
                  <w:lang w:val="en-US" w:eastAsia="ja-JP"/>
                </w:rPr>
                <w:delText>6766</w:delText>
              </w:r>
            </w:del>
          </w:p>
        </w:tc>
      </w:tr>
      <w:tr w:rsidR="00FD252D" w:rsidDel="00417345" w:rsidTr="0027486D">
        <w:trPr>
          <w:gridAfter w:val="1"/>
          <w:wAfter w:w="1405" w:type="dxa"/>
          <w:jc w:val="center"/>
          <w:del w:id="3956" w:author="Huy Duc. Nguyen" w:date="2017-08-29T16:28:00Z"/>
        </w:trPr>
        <w:tc>
          <w:tcPr>
            <w:tcW w:w="1512" w:type="dxa"/>
          </w:tcPr>
          <w:p w:rsidR="00FD252D" w:rsidRPr="0027486D" w:rsidDel="00417345" w:rsidRDefault="006E1E1E" w:rsidP="006E4480">
            <w:pPr>
              <w:pStyle w:val="CETextBody"/>
              <w:rPr>
                <w:del w:id="3957" w:author="Huy Duc. Nguyen" w:date="2017-08-29T16:28:00Z"/>
                <w:lang w:val="en-US" w:eastAsia="ja-JP"/>
              </w:rPr>
            </w:pPr>
            <w:del w:id="3958" w:author="Huy Duc. Nguyen" w:date="2017-08-29T16:28:00Z">
              <w:r w:rsidDel="00417345">
                <w:rPr>
                  <w:lang w:val="en-US" w:eastAsia="ja-JP"/>
                </w:rPr>
                <w:delText xml:space="preserve">measure </w:delText>
              </w:r>
              <w:r w:rsidR="00FD252D" w:rsidRPr="0027486D" w:rsidDel="00417345">
                <w:rPr>
                  <w:lang w:val="en-US" w:eastAsia="ja-JP"/>
                </w:rPr>
                <w:delText>start</w:delText>
              </w:r>
            </w:del>
          </w:p>
        </w:tc>
        <w:tc>
          <w:tcPr>
            <w:tcW w:w="1086" w:type="dxa"/>
          </w:tcPr>
          <w:p w:rsidR="00FD252D" w:rsidDel="00417345" w:rsidRDefault="00FD252D" w:rsidP="006E4480">
            <w:pPr>
              <w:pStyle w:val="CETextBody"/>
              <w:rPr>
                <w:del w:id="3959" w:author="Huy Duc. Nguyen" w:date="2017-08-29T16:28:00Z"/>
                <w:b/>
                <w:lang w:val="en-US" w:eastAsia="ja-JP"/>
              </w:rPr>
            </w:pPr>
            <w:del w:id="3960" w:author="Huy Duc. Nguyen" w:date="2017-08-29T16:28:00Z">
              <w:r w:rsidRPr="00D71858" w:rsidDel="00417345">
                <w:rPr>
                  <w:rFonts w:ascii="Courier New" w:hAnsi="Courier New" w:cs="Courier New"/>
                  <w:sz w:val="18"/>
                  <w:szCs w:val="18"/>
                  <w:lang w:val="en-US" w:eastAsia="ja-JP"/>
                </w:rPr>
                <w:delText>101077</w:delText>
              </w:r>
            </w:del>
          </w:p>
        </w:tc>
        <w:tc>
          <w:tcPr>
            <w:tcW w:w="1086" w:type="dxa"/>
          </w:tcPr>
          <w:p w:rsidR="00FD252D" w:rsidDel="00417345" w:rsidRDefault="00FD252D" w:rsidP="006E4480">
            <w:pPr>
              <w:pStyle w:val="CETextBody"/>
              <w:rPr>
                <w:del w:id="3961" w:author="Huy Duc. Nguyen" w:date="2017-08-29T16:28:00Z"/>
                <w:b/>
                <w:lang w:val="en-US" w:eastAsia="ja-JP"/>
              </w:rPr>
            </w:pPr>
            <w:del w:id="3962" w:author="Huy Duc. Nguyen" w:date="2017-08-29T16:28:00Z">
              <w:r w:rsidRPr="00D71858" w:rsidDel="00417345">
                <w:rPr>
                  <w:rFonts w:ascii="Courier New" w:hAnsi="Courier New" w:cs="Courier New"/>
                  <w:sz w:val="18"/>
                  <w:szCs w:val="18"/>
                  <w:lang w:val="en-US" w:eastAsia="ja-JP"/>
                </w:rPr>
                <w:delText>0</w:delText>
              </w:r>
            </w:del>
          </w:p>
        </w:tc>
        <w:tc>
          <w:tcPr>
            <w:tcW w:w="1086" w:type="dxa"/>
          </w:tcPr>
          <w:p w:rsidR="00FD252D" w:rsidDel="00417345" w:rsidRDefault="00FD252D" w:rsidP="006E4480">
            <w:pPr>
              <w:pStyle w:val="CETextBody"/>
              <w:rPr>
                <w:del w:id="3963" w:author="Huy Duc. Nguyen" w:date="2017-08-29T16:28:00Z"/>
                <w:b/>
                <w:lang w:val="en-US" w:eastAsia="ja-JP"/>
              </w:rPr>
            </w:pPr>
            <w:del w:id="3964" w:author="Huy Duc. Nguyen" w:date="2017-08-29T16:28:00Z">
              <w:r w:rsidRPr="00D71858" w:rsidDel="00417345">
                <w:rPr>
                  <w:rFonts w:ascii="Courier New" w:hAnsi="Courier New" w:cs="Courier New"/>
                  <w:sz w:val="18"/>
                  <w:szCs w:val="18"/>
                  <w:lang w:val="en-US" w:eastAsia="ja-JP"/>
                </w:rPr>
                <w:delText>25728</w:delText>
              </w:r>
            </w:del>
          </w:p>
        </w:tc>
        <w:tc>
          <w:tcPr>
            <w:tcW w:w="1086" w:type="dxa"/>
          </w:tcPr>
          <w:p w:rsidR="00FD252D" w:rsidDel="00417345" w:rsidRDefault="00FD252D" w:rsidP="006E4480">
            <w:pPr>
              <w:pStyle w:val="CETextBody"/>
              <w:rPr>
                <w:del w:id="3965" w:author="Huy Duc. Nguyen" w:date="2017-08-29T16:28:00Z"/>
                <w:b/>
                <w:lang w:val="en-US" w:eastAsia="ja-JP"/>
              </w:rPr>
            </w:pPr>
            <w:del w:id="3966" w:author="Huy Duc. Nguyen" w:date="2017-08-29T16:28:00Z">
              <w:r w:rsidRPr="00D71858" w:rsidDel="00417345">
                <w:rPr>
                  <w:rFonts w:ascii="Courier New" w:hAnsi="Courier New" w:cs="Courier New"/>
                  <w:sz w:val="18"/>
                  <w:szCs w:val="18"/>
                  <w:lang w:val="en-US" w:eastAsia="ja-JP"/>
                </w:rPr>
                <w:delText>270652</w:delText>
              </w:r>
            </w:del>
          </w:p>
        </w:tc>
        <w:tc>
          <w:tcPr>
            <w:tcW w:w="1086" w:type="dxa"/>
          </w:tcPr>
          <w:p w:rsidR="00FD252D" w:rsidDel="00417345" w:rsidRDefault="00FD252D" w:rsidP="006E4480">
            <w:pPr>
              <w:pStyle w:val="CETextBody"/>
              <w:rPr>
                <w:del w:id="3967" w:author="Huy Duc. Nguyen" w:date="2017-08-29T16:28:00Z"/>
                <w:b/>
                <w:lang w:val="en-US" w:eastAsia="ja-JP"/>
              </w:rPr>
            </w:pPr>
            <w:del w:id="3968" w:author="Huy Duc. Nguyen" w:date="2017-08-29T16:28:00Z">
              <w:r w:rsidDel="00417345">
                <w:rPr>
                  <w:rFonts w:ascii="Courier New" w:hAnsi="Courier New" w:cs="Courier New"/>
                  <w:sz w:val="18"/>
                  <w:szCs w:val="18"/>
                  <w:lang w:val="en-US" w:eastAsia="ja-JP"/>
                </w:rPr>
                <w:delText>6672</w:delText>
              </w:r>
            </w:del>
          </w:p>
        </w:tc>
      </w:tr>
      <w:tr w:rsidR="00FD252D" w:rsidDel="00417345" w:rsidTr="0027486D">
        <w:trPr>
          <w:trHeight w:val="324"/>
          <w:jc w:val="center"/>
          <w:del w:id="3969" w:author="Huy Duc. Nguyen" w:date="2017-08-29T16:28:00Z"/>
        </w:trPr>
        <w:tc>
          <w:tcPr>
            <w:tcW w:w="1512" w:type="dxa"/>
          </w:tcPr>
          <w:p w:rsidR="00FD252D" w:rsidRPr="0027486D" w:rsidDel="00417345" w:rsidRDefault="001C1511" w:rsidP="006E4480">
            <w:pPr>
              <w:pStyle w:val="CETextBody"/>
              <w:rPr>
                <w:del w:id="3970" w:author="Huy Duc. Nguyen" w:date="2017-08-29T16:28:00Z"/>
                <w:lang w:val="en-US" w:eastAsia="ja-JP"/>
              </w:rPr>
            </w:pPr>
            <w:ins w:id="3971" w:author="Kazuhiro Takagi" w:date="2017-03-13T20:17:00Z">
              <w:del w:id="3972" w:author="Huy Duc. Nguyen" w:date="2017-08-29T16:28:00Z">
                <w:r w:rsidDel="00417345">
                  <w:rPr>
                    <w:lang w:val="en-US" w:eastAsia="ja-JP"/>
                  </w:rPr>
                  <w:delText>d</w:delText>
                </w:r>
              </w:del>
            </w:ins>
            <w:del w:id="3973" w:author="Huy Duc. Nguyen" w:date="2017-08-29T16:28:00Z">
              <w:r w:rsidR="00FD252D" w:rsidRPr="0027486D" w:rsidDel="00417345">
                <w:rPr>
                  <w:lang w:val="en-US" w:eastAsia="ja-JP"/>
                </w:rPr>
                <w:delText>Diff</w:delText>
              </w:r>
            </w:del>
            <w:ins w:id="3974" w:author="Kazuhiro Takagi" w:date="2017-03-13T20:17:00Z">
              <w:del w:id="3975" w:author="Huy Duc. Nguyen" w:date="2017-08-29T16:28:00Z">
                <w:r w:rsidR="00D26C62" w:rsidDel="00417345">
                  <w:rPr>
                    <w:lang w:val="en-US" w:eastAsia="ja-JP"/>
                  </w:rPr>
                  <w:delText>erence</w:delText>
                </w:r>
              </w:del>
            </w:ins>
          </w:p>
        </w:tc>
        <w:tc>
          <w:tcPr>
            <w:tcW w:w="1086" w:type="dxa"/>
          </w:tcPr>
          <w:p w:rsidR="00FD252D" w:rsidRPr="00D71858" w:rsidDel="00417345" w:rsidRDefault="00FD252D" w:rsidP="006E4480">
            <w:pPr>
              <w:pStyle w:val="CETextBody"/>
              <w:rPr>
                <w:del w:id="3976" w:author="Huy Duc. Nguyen" w:date="2017-08-29T16:28:00Z"/>
                <w:rFonts w:ascii="Courier New" w:hAnsi="Courier New" w:cs="Courier New"/>
                <w:sz w:val="18"/>
                <w:szCs w:val="18"/>
                <w:lang w:val="en-US" w:eastAsia="ja-JP"/>
              </w:rPr>
            </w:pPr>
            <w:del w:id="3977" w:author="Huy Duc. Nguyen" w:date="2017-08-29T16:28:00Z">
              <w:r w:rsidRPr="005F12EF" w:rsidDel="00417345">
                <w:rPr>
                  <w:rFonts w:ascii="Courier New" w:hAnsi="Courier New" w:cs="Courier New"/>
                  <w:sz w:val="18"/>
                  <w:szCs w:val="18"/>
                  <w:lang w:val="en-US" w:eastAsia="ja-JP"/>
                </w:rPr>
                <w:delText>61967</w:delText>
              </w:r>
            </w:del>
          </w:p>
        </w:tc>
        <w:tc>
          <w:tcPr>
            <w:tcW w:w="1086" w:type="dxa"/>
          </w:tcPr>
          <w:p w:rsidR="00FD252D" w:rsidRPr="00D71858" w:rsidDel="00417345" w:rsidRDefault="00FD252D" w:rsidP="006E4480">
            <w:pPr>
              <w:pStyle w:val="CETextBody"/>
              <w:rPr>
                <w:del w:id="3978" w:author="Huy Duc. Nguyen" w:date="2017-08-29T16:28:00Z"/>
                <w:rFonts w:ascii="Courier New" w:hAnsi="Courier New" w:cs="Courier New"/>
                <w:sz w:val="18"/>
                <w:szCs w:val="18"/>
                <w:lang w:val="en-US" w:eastAsia="ja-JP"/>
              </w:rPr>
            </w:pPr>
            <w:del w:id="3979" w:author="Huy Duc. Nguyen" w:date="2017-08-29T16:28:00Z">
              <w:r w:rsidDel="00417345">
                <w:rPr>
                  <w:rFonts w:ascii="Courier New" w:hAnsi="Courier New" w:cs="Courier New" w:hint="eastAsia"/>
                  <w:sz w:val="18"/>
                  <w:szCs w:val="18"/>
                  <w:lang w:val="en-US" w:eastAsia="ja-JP"/>
                </w:rPr>
                <w:delText>0</w:delText>
              </w:r>
            </w:del>
          </w:p>
        </w:tc>
        <w:tc>
          <w:tcPr>
            <w:tcW w:w="1086" w:type="dxa"/>
          </w:tcPr>
          <w:p w:rsidR="00FD252D" w:rsidRPr="00D71858" w:rsidDel="00417345" w:rsidRDefault="00FD252D" w:rsidP="006E4480">
            <w:pPr>
              <w:pStyle w:val="CETextBody"/>
              <w:rPr>
                <w:del w:id="3980" w:author="Huy Duc. Nguyen" w:date="2017-08-29T16:28:00Z"/>
                <w:rFonts w:ascii="Courier New" w:hAnsi="Courier New" w:cs="Courier New"/>
                <w:sz w:val="18"/>
                <w:szCs w:val="18"/>
                <w:lang w:val="en-US" w:eastAsia="ja-JP"/>
              </w:rPr>
            </w:pPr>
            <w:del w:id="3981" w:author="Huy Duc. Nguyen" w:date="2017-08-29T16:28:00Z">
              <w:r w:rsidRPr="005F12EF" w:rsidDel="00417345">
                <w:rPr>
                  <w:rFonts w:ascii="Courier New" w:hAnsi="Courier New" w:cs="Courier New"/>
                  <w:sz w:val="18"/>
                  <w:szCs w:val="18"/>
                  <w:lang w:val="en-US" w:eastAsia="ja-JP"/>
                </w:rPr>
                <w:delText>15150</w:delText>
              </w:r>
              <w:r w:rsidRPr="005F12EF" w:rsidDel="00417345">
                <w:rPr>
                  <w:rFonts w:ascii="Courier New" w:hAnsi="Courier New" w:cs="Courier New"/>
                  <w:sz w:val="18"/>
                  <w:szCs w:val="18"/>
                  <w:lang w:val="en-US" w:eastAsia="ja-JP"/>
                </w:rPr>
                <w:tab/>
              </w:r>
            </w:del>
          </w:p>
        </w:tc>
        <w:tc>
          <w:tcPr>
            <w:tcW w:w="1086" w:type="dxa"/>
          </w:tcPr>
          <w:p w:rsidR="00FD252D" w:rsidRPr="00D71858" w:rsidDel="00417345" w:rsidRDefault="005415E4" w:rsidP="006E4480">
            <w:pPr>
              <w:pStyle w:val="CETextBody"/>
              <w:rPr>
                <w:del w:id="3982" w:author="Huy Duc. Nguyen" w:date="2017-08-29T16:28:00Z"/>
                <w:rFonts w:ascii="Courier New" w:hAnsi="Courier New" w:cs="Courier New"/>
                <w:sz w:val="18"/>
                <w:szCs w:val="18"/>
                <w:lang w:val="en-US" w:eastAsia="ja-JP"/>
              </w:rPr>
            </w:pPr>
            <w:del w:id="3983" w:author="Huy Duc. Nguyen" w:date="2017-08-29T16:28:00Z">
              <w:r w:rsidDel="00417345">
                <w:rPr>
                  <w:noProof/>
                  <w:lang w:val="en-US"/>
                </w:rPr>
                <mc:AlternateContent>
                  <mc:Choice Requires="wps">
                    <w:drawing>
                      <wp:anchor distT="0" distB="0" distL="114300" distR="114300" simplePos="0" relativeHeight="251668992" behindDoc="0" locked="0" layoutInCell="1" allowOverlap="1" wp14:anchorId="5826F364" wp14:editId="69542C27">
                        <wp:simplePos x="0" y="0"/>
                        <wp:positionH relativeFrom="column">
                          <wp:posOffset>-55245</wp:posOffset>
                        </wp:positionH>
                        <wp:positionV relativeFrom="paragraph">
                          <wp:posOffset>11430</wp:posOffset>
                        </wp:positionV>
                        <wp:extent cx="561975" cy="209550"/>
                        <wp:effectExtent l="0" t="0" r="28575" b="19050"/>
                        <wp:wrapNone/>
                        <wp:docPr id="57" name="正方形/長方形 57"/>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82071" id="正方形/長方形 57" o:spid="_x0000_s1026" style="position:absolute;margin-left:-4.35pt;margin-top:.9pt;width:44.25pt;height: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" filled="f" strokecolor="#c0504d [3205]" strokeweight="2pt"/>
                    </w:pict>
                  </mc:Fallback>
                </mc:AlternateContent>
              </w:r>
              <w:r w:rsidR="00FD252D" w:rsidRPr="005F12EF" w:rsidDel="00417345">
                <w:rPr>
                  <w:rFonts w:ascii="Courier New" w:hAnsi="Courier New" w:cs="Courier New"/>
                  <w:sz w:val="18"/>
                  <w:szCs w:val="18"/>
                  <w:lang w:val="en-US" w:eastAsia="ja-JP"/>
                </w:rPr>
                <w:delText>167161</w:delText>
              </w:r>
              <w:r w:rsidR="00FD252D" w:rsidRPr="005F12EF" w:rsidDel="00417345">
                <w:rPr>
                  <w:rFonts w:ascii="Courier New" w:hAnsi="Courier New" w:cs="Courier New"/>
                  <w:sz w:val="18"/>
                  <w:szCs w:val="18"/>
                  <w:lang w:val="en-US" w:eastAsia="ja-JP"/>
                </w:rPr>
                <w:tab/>
              </w:r>
            </w:del>
          </w:p>
        </w:tc>
        <w:tc>
          <w:tcPr>
            <w:tcW w:w="1086" w:type="dxa"/>
          </w:tcPr>
          <w:p w:rsidR="00FD252D" w:rsidRPr="00D71858" w:rsidDel="00417345" w:rsidRDefault="00FD252D" w:rsidP="006E4480">
            <w:pPr>
              <w:pStyle w:val="CETextBody"/>
              <w:rPr>
                <w:del w:id="3984" w:author="Huy Duc. Nguyen" w:date="2017-08-29T16:28:00Z"/>
                <w:rFonts w:ascii="Courier New" w:hAnsi="Courier New" w:cs="Courier New"/>
                <w:sz w:val="18"/>
                <w:szCs w:val="18"/>
                <w:lang w:val="en-US" w:eastAsia="ja-JP"/>
              </w:rPr>
            </w:pPr>
            <w:del w:id="3985" w:author="Huy Duc. Nguyen" w:date="2017-08-29T16:28:00Z">
              <w:r w:rsidDel="00417345">
                <w:rPr>
                  <w:rFonts w:ascii="Courier New" w:hAnsi="Courier New" w:cs="Courier New" w:hint="eastAsia"/>
                  <w:sz w:val="18"/>
                  <w:szCs w:val="18"/>
                  <w:lang w:val="en-US" w:eastAsia="ja-JP"/>
                </w:rPr>
                <w:delText>92</w:delText>
              </w:r>
            </w:del>
          </w:p>
        </w:tc>
        <w:tc>
          <w:tcPr>
            <w:tcW w:w="1405" w:type="dxa"/>
          </w:tcPr>
          <w:p w:rsidR="00FD252D" w:rsidDel="00417345" w:rsidRDefault="005415E4">
            <w:pPr>
              <w:pStyle w:val="CETextBody"/>
              <w:rPr>
                <w:del w:id="3986" w:author="Huy Duc. Nguyen" w:date="2017-08-29T16:28:00Z"/>
                <w:rFonts w:ascii="Courier New" w:hAnsi="Courier New" w:cs="Courier New"/>
                <w:sz w:val="18"/>
                <w:szCs w:val="18"/>
                <w:lang w:val="en-US" w:eastAsia="ja-JP"/>
              </w:rPr>
            </w:pPr>
            <w:del w:id="3987" w:author="Huy Duc. Nguyen" w:date="2017-08-29T16:28:00Z">
              <w:r w:rsidDel="00417345">
                <w:rPr>
                  <w:noProof/>
                  <w:lang w:val="en-US"/>
                </w:rPr>
                <mc:AlternateContent>
                  <mc:Choice Requires="wps">
                    <w:drawing>
                      <wp:anchor distT="0" distB="0" distL="114300" distR="114300" simplePos="0" relativeHeight="251635200" behindDoc="0" locked="0" layoutInCell="1" allowOverlap="1" wp14:anchorId="6049F056" wp14:editId="0F95EFA2">
                        <wp:simplePos x="0" y="0"/>
                        <wp:positionH relativeFrom="column">
                          <wp:posOffset>-62865</wp:posOffset>
                        </wp:positionH>
                        <wp:positionV relativeFrom="paragraph">
                          <wp:posOffset>9525</wp:posOffset>
                        </wp:positionV>
                        <wp:extent cx="923925" cy="257175"/>
                        <wp:effectExtent l="0" t="0" r="28575" b="28575"/>
                        <wp:wrapNone/>
                        <wp:docPr id="55" name="正方形/長方形 55"/>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4DB58" id="正方形/長方形 55" o:spid="_x0000_s1026" style="position:absolute;margin-left:-4.95pt;margin-top:.75pt;width:72.75pt;height:20.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" filled="f" strokecolor="#c0504d [3205]" strokeweight="2pt"/>
                    </w:pict>
                  </mc:Fallback>
                </mc:AlternateContent>
              </w:r>
              <w:r w:rsidR="00FD252D" w:rsidDel="00417345">
                <w:rPr>
                  <w:rFonts w:ascii="Courier New" w:hAnsi="Courier New" w:cs="Courier New" w:hint="eastAsia"/>
                  <w:sz w:val="18"/>
                  <w:szCs w:val="18"/>
                  <w:lang w:val="en-US" w:eastAsia="ja-JP"/>
                </w:rPr>
                <w:delText>244372</w:delText>
              </w:r>
              <w:r w:rsidR="009728B1" w:rsidDel="00417345">
                <w:rPr>
                  <w:rFonts w:ascii="Courier New" w:hAnsi="Courier New" w:cs="Courier New"/>
                  <w:sz w:val="18"/>
                  <w:szCs w:val="18"/>
                  <w:lang w:val="en-US" w:eastAsia="ja-JP"/>
                </w:rPr>
                <w:delText>(Sum)</w:delText>
              </w:r>
            </w:del>
          </w:p>
        </w:tc>
      </w:tr>
    </w:tbl>
    <w:p w:rsidR="00BA131C" w:rsidDel="00417345" w:rsidRDefault="00BA131C">
      <w:pPr>
        <w:rPr>
          <w:del w:id="3988" w:author="Huy Duc. Nguyen" w:date="2017-08-29T16:28:00Z"/>
          <w:sz w:val="22"/>
          <w:lang w:val="en-US" w:eastAsia="ja-JP"/>
        </w:rPr>
      </w:pPr>
      <w:del w:id="3989" w:author="Huy Duc. Nguyen" w:date="2017-08-29T16:28:00Z">
        <w:r w:rsidDel="00417345">
          <w:rPr>
            <w:lang w:val="en-US" w:eastAsia="ja-JP"/>
          </w:rPr>
          <w:br w:type="page"/>
        </w:r>
      </w:del>
    </w:p>
    <w:p w:rsidR="006E1E1E" w:rsidDel="00417345" w:rsidRDefault="006E1E1E" w:rsidP="0027486D">
      <w:pPr>
        <w:pStyle w:val="CETextBody"/>
        <w:rPr>
          <w:del w:id="3990" w:author="Huy Duc. Nguyen" w:date="2017-08-29T16:28:00Z"/>
          <w:lang w:val="en-US" w:eastAsia="ja-JP"/>
        </w:rPr>
      </w:pPr>
    </w:p>
    <w:p w:rsidR="00844708" w:rsidDel="00417345" w:rsidRDefault="006E1E1E" w:rsidP="00844708">
      <w:pPr>
        <w:pStyle w:val="CETextBody"/>
        <w:numPr>
          <w:ilvl w:val="0"/>
          <w:numId w:val="7"/>
        </w:numPr>
        <w:rPr>
          <w:del w:id="3991" w:author="Huy Duc. Nguyen" w:date="2017-08-29T16:28:00Z"/>
          <w:lang w:val="en-US" w:eastAsia="ja-JP"/>
        </w:rPr>
      </w:pPr>
      <w:del w:id="3992" w:author="Huy Duc. Nguyen" w:date="2017-08-29T16:28:00Z">
        <w:r w:rsidDel="00417345">
          <w:rPr>
            <w:szCs w:val="22"/>
            <w:lang w:eastAsia="ja-JP"/>
          </w:rPr>
          <w:delText>U</w:delText>
        </w:r>
        <w:r w:rsidDel="00417345">
          <w:rPr>
            <w:rFonts w:hint="eastAsia"/>
            <w:szCs w:val="22"/>
            <w:lang w:eastAsia="ja-JP"/>
          </w:rPr>
          <w:delText xml:space="preserve">nixbench and </w:delText>
        </w:r>
        <w:r w:rsidDel="00417345">
          <w:rPr>
            <w:lang w:val="en-US" w:eastAsia="ja-JP"/>
          </w:rPr>
          <w:delText xml:space="preserve">“cat /proc/stat” </w:delText>
        </w:r>
        <w:r w:rsidDel="00417345">
          <w:rPr>
            <w:rFonts w:hint="eastAsia"/>
            <w:szCs w:val="22"/>
            <w:lang w:eastAsia="ja-JP"/>
          </w:rPr>
          <w:delText>command</w:delText>
        </w:r>
      </w:del>
    </w:p>
    <w:p w:rsidR="00844708" w:rsidDel="00417345" w:rsidRDefault="00844708" w:rsidP="00844708">
      <w:pPr>
        <w:pStyle w:val="CETextBody"/>
        <w:ind w:firstLineChars="150" w:firstLine="330"/>
        <w:rPr>
          <w:del w:id="3993" w:author="Huy Duc. Nguyen" w:date="2017-08-29T16:28:00Z"/>
          <w:lang w:val="en-US" w:eastAsia="ja-JP"/>
        </w:rPr>
      </w:pPr>
      <w:del w:id="3994" w:author="Huy Duc. Nguyen" w:date="2017-08-29T16:28:00Z">
        <w:r w:rsidDel="00417345">
          <w:rPr>
            <w:noProof/>
            <w:lang w:val="en-US"/>
          </w:rPr>
          <mc:AlternateContent>
            <mc:Choice Requires="wps">
              <w:drawing>
                <wp:anchor distT="0" distB="0" distL="114300" distR="114300" simplePos="0" relativeHeight="251588096" behindDoc="0" locked="0" layoutInCell="1" allowOverlap="1" wp14:anchorId="297F6D58" wp14:editId="1892800B">
                  <wp:simplePos x="0" y="0"/>
                  <wp:positionH relativeFrom="column">
                    <wp:posOffset>201930</wp:posOffset>
                  </wp:positionH>
                  <wp:positionV relativeFrom="paragraph">
                    <wp:posOffset>200025</wp:posOffset>
                  </wp:positionV>
                  <wp:extent cx="5495925" cy="942975"/>
                  <wp:effectExtent l="0" t="0" r="28575" b="28575"/>
                  <wp:wrapNone/>
                  <wp:docPr id="69" name="テキスト ボックス 69"/>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32059 0 41454 43550 3951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5B1E90" w:rsidRPr="00B43823" w:rsidRDefault="005B1E90"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F6D58" id="テキスト ボックス 69" o:spid="_x0000_s1040" type="#_x0000_t202" style="position:absolute;left:0;text-align:left;margin-left:15.9pt;margin-top:15.75pt;width:432.75pt;height:74.2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" fillcolor="white [3201]" strokeweight=".5pt">
                  <v:textbo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32059</w:t>
                        </w:r>
                        <w:proofErr w:type="gramEnd"/>
                        <w:r w:rsidRPr="00E3377C">
                          <w:rPr>
                            <w:rFonts w:ascii="Courier New" w:hAnsi="Courier New" w:cs="Courier New"/>
                            <w:sz w:val="18"/>
                            <w:szCs w:val="18"/>
                            <w:lang w:val="en-US" w:eastAsia="ja-JP"/>
                          </w:rPr>
                          <w:t xml:space="preserve"> 0 41454 43550 3951 0 1239 0 0 0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7268 0 10083 9880 398 0 1239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7751 0 10485 11634 1243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8369 0 10490 11281 994 0 0 0 0 0</w:t>
                        </w:r>
                      </w:p>
                      <w:p w:rsidR="005B1E90" w:rsidRPr="00B43823" w:rsidRDefault="005B1E90" w:rsidP="00844708">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8670 0 10394 10754 1315 0 0 0 0 0</w:t>
                        </w:r>
                      </w:p>
                    </w:txbxContent>
                  </v:textbox>
                </v:shape>
              </w:pict>
            </mc:Fallback>
          </mc:AlternateContent>
        </w:r>
        <w:r w:rsidDel="00417345">
          <w:rPr>
            <w:lang w:val="en-US" w:eastAsia="ja-JP"/>
          </w:rPr>
          <w:delText>Result of “</w:delText>
        </w:r>
        <w:r w:rsidR="00E3377C" w:rsidDel="00417345">
          <w:rPr>
            <w:lang w:val="en-US" w:eastAsia="ja-JP"/>
          </w:rPr>
          <w:delText>measure start</w:delText>
        </w:r>
        <w:r w:rsidDel="00417345">
          <w:rPr>
            <w:lang w:val="en-US" w:eastAsia="ja-JP"/>
          </w:rPr>
          <w:delText>”</w:delText>
        </w:r>
        <w:r w:rsidRPr="005415E4" w:rsidDel="00417345">
          <w:rPr>
            <w:noProof/>
            <w:lang w:val="en-US" w:eastAsia="ja-JP"/>
          </w:rPr>
          <w:delText xml:space="preserve"> </w:delText>
        </w:r>
      </w:del>
    </w:p>
    <w:p w:rsidR="00844708" w:rsidDel="00417345" w:rsidRDefault="00844708" w:rsidP="00844708">
      <w:pPr>
        <w:pStyle w:val="CETextBody"/>
        <w:rPr>
          <w:del w:id="3995" w:author="Huy Duc. Nguyen" w:date="2017-08-29T16:28:00Z"/>
          <w:b/>
          <w:lang w:val="en-US" w:eastAsia="ja-JP"/>
        </w:rPr>
      </w:pPr>
      <w:del w:id="3996" w:author="Huy Duc. Nguyen" w:date="2017-08-29T16:28:00Z">
        <w:r w:rsidDel="00417345">
          <w:rPr>
            <w:noProof/>
            <w:lang w:val="en-US"/>
          </w:rPr>
          <mc:AlternateContent>
            <mc:Choice Requires="wps">
              <w:drawing>
                <wp:anchor distT="0" distB="0" distL="114300" distR="114300" simplePos="0" relativeHeight="251591168" behindDoc="0" locked="0" layoutInCell="1" allowOverlap="1" wp14:anchorId="1E384E6B" wp14:editId="71251F28">
                  <wp:simplePos x="0" y="0"/>
                  <wp:positionH relativeFrom="column">
                    <wp:posOffset>611505</wp:posOffset>
                  </wp:positionH>
                  <wp:positionV relativeFrom="paragraph">
                    <wp:posOffset>133350</wp:posOffset>
                  </wp:positionV>
                  <wp:extent cx="1371600" cy="1619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13716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02C8" id="正方形/長方形 76" o:spid="_x0000_s1026" style="position:absolute;margin-left:48.15pt;margin-top:10.5pt;width:108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" filled="f" strokecolor="#c0504d [3205]" strokeweight="2pt"/>
              </w:pict>
            </mc:Fallback>
          </mc:AlternateContent>
        </w:r>
      </w:del>
    </w:p>
    <w:p w:rsidR="00844708" w:rsidDel="00417345" w:rsidRDefault="00844708" w:rsidP="00844708">
      <w:pPr>
        <w:pStyle w:val="CETextBody"/>
        <w:rPr>
          <w:del w:id="3997" w:author="Huy Duc. Nguyen" w:date="2017-08-29T16:28:00Z"/>
          <w:b/>
          <w:lang w:val="en-US" w:eastAsia="ja-JP"/>
        </w:rPr>
      </w:pPr>
    </w:p>
    <w:p w:rsidR="00844708" w:rsidDel="00417345" w:rsidRDefault="00844708" w:rsidP="00844708">
      <w:pPr>
        <w:pStyle w:val="CETextBody"/>
        <w:rPr>
          <w:del w:id="3998" w:author="Huy Duc. Nguyen" w:date="2017-08-29T16:28:00Z"/>
          <w:b/>
          <w:lang w:val="en-US" w:eastAsia="ja-JP"/>
        </w:rPr>
      </w:pPr>
    </w:p>
    <w:p w:rsidR="00844708" w:rsidDel="00417345" w:rsidRDefault="00844708" w:rsidP="00844708">
      <w:pPr>
        <w:pStyle w:val="CETextBody"/>
        <w:rPr>
          <w:del w:id="3999" w:author="Huy Duc. Nguyen" w:date="2017-08-29T16:28:00Z"/>
          <w:b/>
          <w:lang w:val="en-US" w:eastAsia="ja-JP"/>
        </w:rPr>
      </w:pPr>
    </w:p>
    <w:p w:rsidR="00844708" w:rsidDel="00417345" w:rsidRDefault="00844708" w:rsidP="00844708">
      <w:pPr>
        <w:pStyle w:val="CETextBody"/>
        <w:rPr>
          <w:del w:id="4000" w:author="Huy Duc. Nguyen" w:date="2017-08-29T16:28:00Z"/>
          <w:b/>
          <w:lang w:val="en-US" w:eastAsia="ja-JP"/>
        </w:rPr>
      </w:pPr>
    </w:p>
    <w:p w:rsidR="00844708" w:rsidDel="00417345" w:rsidRDefault="00844708" w:rsidP="0027486D">
      <w:pPr>
        <w:pStyle w:val="CETextBody"/>
        <w:ind w:firstLineChars="150" w:firstLine="330"/>
        <w:rPr>
          <w:del w:id="4001" w:author="Huy Duc. Nguyen" w:date="2017-08-29T16:28:00Z"/>
          <w:lang w:val="en-US" w:eastAsia="ja-JP"/>
        </w:rPr>
      </w:pPr>
      <w:del w:id="4002" w:author="Huy Duc. Nguyen" w:date="2017-08-29T16:28:00Z">
        <w:r w:rsidDel="00417345">
          <w:rPr>
            <w:lang w:val="en-US" w:eastAsia="ja-JP"/>
          </w:rPr>
          <w:delText>Result of “</w:delText>
        </w:r>
        <w:r w:rsidR="00E3377C" w:rsidDel="00417345">
          <w:rPr>
            <w:lang w:val="en-US" w:eastAsia="ja-JP"/>
          </w:rPr>
          <w:delText xml:space="preserve">measure </w:delText>
        </w:r>
        <w:r w:rsidDel="00417345">
          <w:rPr>
            <w:lang w:val="en-US" w:eastAsia="ja-JP"/>
          </w:rPr>
          <w:delText>end”</w:delText>
        </w:r>
        <w:r w:rsidRPr="005415E4" w:rsidDel="00417345">
          <w:rPr>
            <w:noProof/>
            <w:lang w:val="en-US" w:eastAsia="ja-JP"/>
          </w:rPr>
          <w:delText xml:space="preserve"> </w:delText>
        </w:r>
      </w:del>
    </w:p>
    <w:p w:rsidR="00844708" w:rsidDel="00417345" w:rsidRDefault="006E1E1E" w:rsidP="00844708">
      <w:pPr>
        <w:pStyle w:val="CETextBody"/>
        <w:rPr>
          <w:del w:id="4003" w:author="Huy Duc. Nguyen" w:date="2017-08-29T16:28:00Z"/>
          <w:b/>
          <w:lang w:val="en-US" w:eastAsia="ja-JP"/>
        </w:rPr>
      </w:pPr>
      <w:del w:id="4004" w:author="Huy Duc. Nguyen" w:date="2017-08-29T16:28:00Z">
        <w:r w:rsidDel="00417345">
          <w:rPr>
            <w:noProof/>
            <w:lang w:val="en-US"/>
          </w:rPr>
          <mc:AlternateContent>
            <mc:Choice Requires="wps">
              <w:drawing>
                <wp:anchor distT="0" distB="0" distL="114300" distR="114300" simplePos="0" relativeHeight="251743744" behindDoc="0" locked="0" layoutInCell="1" allowOverlap="1" wp14:anchorId="0610433A" wp14:editId="38EFB388">
                  <wp:simplePos x="0" y="0"/>
                  <wp:positionH relativeFrom="column">
                    <wp:posOffset>611505</wp:posOffset>
                  </wp:positionH>
                  <wp:positionV relativeFrom="paragraph">
                    <wp:posOffset>179070</wp:posOffset>
                  </wp:positionV>
                  <wp:extent cx="1495425" cy="161925"/>
                  <wp:effectExtent l="0" t="0" r="28575" b="28575"/>
                  <wp:wrapNone/>
                  <wp:docPr id="85" name="正方形/長方形 85"/>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E9E8" id="正方形/長方形 85" o:spid="_x0000_s1026" style="position:absolute;margin-left:48.15pt;margin-top:14.1pt;width:117.75pt;height:12.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" filled="f" strokecolor="#c0504d [3205]" strokeweight="2pt"/>
              </w:pict>
            </mc:Fallback>
          </mc:AlternateContent>
        </w:r>
        <w:r w:rsidR="00844708" w:rsidDel="00417345">
          <w:rPr>
            <w:noProof/>
            <w:lang w:val="en-US"/>
          </w:rPr>
          <mc:AlternateContent>
            <mc:Choice Requires="wps">
              <w:drawing>
                <wp:anchor distT="0" distB="0" distL="114300" distR="114300" simplePos="0" relativeHeight="251742720" behindDoc="0" locked="0" layoutInCell="1" allowOverlap="1" wp14:anchorId="0133622D" wp14:editId="2B4A0DB3">
                  <wp:simplePos x="0" y="0"/>
                  <wp:positionH relativeFrom="column">
                    <wp:posOffset>201930</wp:posOffset>
                  </wp:positionH>
                  <wp:positionV relativeFrom="paragraph">
                    <wp:posOffset>15240</wp:posOffset>
                  </wp:positionV>
                  <wp:extent cx="5495925" cy="942975"/>
                  <wp:effectExtent l="0" t="0" r="28575" b="28575"/>
                  <wp:wrapNone/>
                  <wp:docPr id="77" name="テキスト ボックス 77"/>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root@salvator-x:~/tools/UnixBench# cat /proc/stat</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  103536 0 169657 80465 4820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5B1E90" w:rsidRPr="00B43823" w:rsidRDefault="005B1E90">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3622D" id="テキスト ボックス 77" o:spid="_x0000_s1041" type="#_x0000_t202" style="position:absolute;margin-left:15.9pt;margin-top:1.2pt;width:432.75pt;height:74.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XXahqbsC&#10;AADNBQAADgAAAAAAAAAAAAAAAAAuAgAAZHJzL2Uyb0RvYy54bWxQSwECLQAUAAYACAAAACEAnp6Y&#10;LdwAAAAIAQAADwAAAAAAAAAAAAAAAAAVBQAAZHJzL2Rvd25yZXYueG1sUEsFBgAAAAAEAAQA8wAA&#10;AB4GAAAAAA==&#10;" fillcolor="white [3201]" strokeweight=".5pt">
                  <v:textbox>
                    <w:txbxContent>
                      <w:p w:rsidR="005B1E90" w:rsidRPr="00E3377C" w:rsidRDefault="005B1E90" w:rsidP="00E3377C">
                        <w:pPr>
                          <w:rPr>
                            <w:rFonts w:ascii="Courier New" w:hAnsi="Courier New" w:cs="Courier New"/>
                            <w:sz w:val="18"/>
                            <w:szCs w:val="18"/>
                            <w:lang w:val="en-US" w:eastAsia="ja-JP"/>
                          </w:rPr>
                        </w:pPr>
                        <w:proofErr w:type="spellStart"/>
                        <w:r w:rsidRPr="00E3377C">
                          <w:rPr>
                            <w:rFonts w:ascii="Courier New" w:hAnsi="Courier New" w:cs="Courier New"/>
                            <w:sz w:val="18"/>
                            <w:szCs w:val="18"/>
                            <w:lang w:val="en-US" w:eastAsia="ja-JP"/>
                          </w:rPr>
                          <w:t>root@salvator-x</w:t>
                        </w:r>
                        <w:proofErr w:type="spellEnd"/>
                        <w:r w:rsidRPr="00E3377C">
                          <w:rPr>
                            <w:rFonts w:ascii="Courier New" w:hAnsi="Courier New" w:cs="Courier New"/>
                            <w:sz w:val="18"/>
                            <w:szCs w:val="18"/>
                            <w:lang w:val="en-US" w:eastAsia="ja-JP"/>
                          </w:rPr>
                          <w:t>:~/tools/</w:t>
                        </w:r>
                        <w:proofErr w:type="spellStart"/>
                        <w:r w:rsidRPr="00E3377C">
                          <w:rPr>
                            <w:rFonts w:ascii="Courier New" w:hAnsi="Courier New" w:cs="Courier New"/>
                            <w:sz w:val="18"/>
                            <w:szCs w:val="18"/>
                            <w:lang w:val="en-US" w:eastAsia="ja-JP"/>
                          </w:rPr>
                          <w:t>UnixBench</w:t>
                        </w:r>
                        <w:proofErr w:type="spellEnd"/>
                        <w:r w:rsidRPr="00E3377C">
                          <w:rPr>
                            <w:rFonts w:ascii="Courier New" w:hAnsi="Courier New" w:cs="Courier New"/>
                            <w:sz w:val="18"/>
                            <w:szCs w:val="18"/>
                            <w:lang w:val="en-US" w:eastAsia="ja-JP"/>
                          </w:rPr>
                          <w:t># cat /proc/stat</w:t>
                        </w:r>
                      </w:p>
                      <w:p w:rsidR="005B1E90" w:rsidRPr="00E3377C" w:rsidRDefault="005B1E90" w:rsidP="00E3377C">
                        <w:pPr>
                          <w:rPr>
                            <w:rFonts w:ascii="Courier New" w:hAnsi="Courier New" w:cs="Courier New"/>
                            <w:sz w:val="18"/>
                            <w:szCs w:val="18"/>
                            <w:lang w:val="en-US" w:eastAsia="ja-JP"/>
                          </w:rPr>
                        </w:pPr>
                        <w:proofErr w:type="spellStart"/>
                        <w:proofErr w:type="gramStart"/>
                        <w:r w:rsidRPr="00E3377C">
                          <w:rPr>
                            <w:rFonts w:ascii="Courier New" w:hAnsi="Courier New" w:cs="Courier New"/>
                            <w:sz w:val="18"/>
                            <w:szCs w:val="18"/>
                            <w:lang w:val="en-US" w:eastAsia="ja-JP"/>
                          </w:rPr>
                          <w:t>cpu</w:t>
                        </w:r>
                        <w:proofErr w:type="spellEnd"/>
                        <w:r w:rsidRPr="00E3377C">
                          <w:rPr>
                            <w:rFonts w:ascii="Courier New" w:hAnsi="Courier New" w:cs="Courier New"/>
                            <w:sz w:val="18"/>
                            <w:szCs w:val="18"/>
                            <w:lang w:val="en-US" w:eastAsia="ja-JP"/>
                          </w:rPr>
                          <w:t xml:space="preserve">  103536</w:t>
                        </w:r>
                        <w:proofErr w:type="gramEnd"/>
                        <w:r w:rsidRPr="00E3377C">
                          <w:rPr>
                            <w:rFonts w:ascii="Courier New" w:hAnsi="Courier New" w:cs="Courier New"/>
                            <w:sz w:val="18"/>
                            <w:szCs w:val="18"/>
                            <w:lang w:val="en-US" w:eastAsia="ja-JP"/>
                          </w:rPr>
                          <w:t xml:space="preserve"> 0 169657 80465 4820 0 2852 0 0 0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cpu0 24481 0 41070 19083 596 0 2852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cpu1 25201 0 42952 21432 1460 0 0 0 0 0</w:t>
                        </w:r>
                      </w:p>
                      <w:p w:rsidR="005B1E90" w:rsidRPr="00E3377C" w:rsidRDefault="005B1E90" w:rsidP="00E3377C">
                        <w:pPr>
                          <w:rPr>
                            <w:rFonts w:ascii="Courier New" w:hAnsi="Courier New" w:cs="Courier New"/>
                            <w:sz w:val="18"/>
                            <w:szCs w:val="18"/>
                            <w:lang w:val="en-US" w:eastAsia="ja-JP"/>
                          </w:rPr>
                        </w:pPr>
                        <w:r w:rsidRPr="00E3377C">
                          <w:rPr>
                            <w:rFonts w:ascii="Courier New" w:hAnsi="Courier New" w:cs="Courier New"/>
                            <w:sz w:val="18"/>
                            <w:szCs w:val="18"/>
                            <w:lang w:val="en-US" w:eastAsia="ja-JP"/>
                          </w:rPr>
                          <w:t>cpu2 26168 0 43118 20586 1222 0 0 0 0 0</w:t>
                        </w:r>
                      </w:p>
                      <w:p w:rsidR="005B1E90" w:rsidRPr="00B43823" w:rsidRDefault="005B1E90">
                        <w:pPr>
                          <w:rPr>
                            <w:rFonts w:ascii="Courier New" w:hAnsi="Courier New" w:cs="Courier New"/>
                            <w:sz w:val="22"/>
                            <w:szCs w:val="22"/>
                            <w:lang w:val="en-US" w:eastAsia="ja-JP"/>
                          </w:rPr>
                        </w:pPr>
                        <w:r w:rsidRPr="00E3377C">
                          <w:rPr>
                            <w:rFonts w:ascii="Courier New" w:hAnsi="Courier New" w:cs="Courier New"/>
                            <w:sz w:val="18"/>
                            <w:szCs w:val="18"/>
                            <w:lang w:val="en-US" w:eastAsia="ja-JP"/>
                          </w:rPr>
                          <w:t>cpu3 27686 0 42516 19363 1541 0 0 0 0 0</w:t>
                        </w:r>
                      </w:p>
                    </w:txbxContent>
                  </v:textbox>
                </v:shape>
              </w:pict>
            </mc:Fallback>
          </mc:AlternateContent>
        </w:r>
      </w:del>
    </w:p>
    <w:p w:rsidR="00844708" w:rsidDel="00417345" w:rsidRDefault="00844708" w:rsidP="00844708">
      <w:pPr>
        <w:pStyle w:val="CETextBody"/>
        <w:rPr>
          <w:del w:id="4005" w:author="Huy Duc. Nguyen" w:date="2017-08-29T16:28:00Z"/>
          <w:b/>
          <w:lang w:val="en-US" w:eastAsia="ja-JP"/>
        </w:rPr>
      </w:pPr>
    </w:p>
    <w:p w:rsidR="00844708" w:rsidDel="00417345" w:rsidRDefault="00844708" w:rsidP="00844708">
      <w:pPr>
        <w:pStyle w:val="CETextBody"/>
        <w:rPr>
          <w:del w:id="4006" w:author="Huy Duc. Nguyen" w:date="2017-08-29T16:28:00Z"/>
          <w:b/>
          <w:lang w:val="en-US" w:eastAsia="ja-JP"/>
        </w:rPr>
      </w:pPr>
    </w:p>
    <w:p w:rsidR="00844708" w:rsidRPr="00A757F1" w:rsidDel="00417345" w:rsidRDefault="00844708" w:rsidP="00844708">
      <w:pPr>
        <w:pStyle w:val="CETextBody"/>
        <w:rPr>
          <w:del w:id="4007" w:author="Huy Duc. Nguyen" w:date="2017-08-29T16:28:00Z"/>
          <w:b/>
          <w:lang w:val="en-US" w:eastAsia="ja-JP"/>
        </w:rPr>
      </w:pPr>
    </w:p>
    <w:p w:rsidR="00844708" w:rsidDel="00417345" w:rsidRDefault="00844708" w:rsidP="00844708">
      <w:pPr>
        <w:pStyle w:val="CETextBody"/>
        <w:rPr>
          <w:del w:id="4008" w:author="Huy Duc. Nguyen" w:date="2017-08-29T16:28:00Z"/>
          <w:b/>
          <w:lang w:val="en-US" w:eastAsia="ja-JP"/>
        </w:rPr>
      </w:pPr>
    </w:p>
    <w:p w:rsidR="00844708" w:rsidDel="00417345" w:rsidRDefault="00844708" w:rsidP="00844708">
      <w:pPr>
        <w:pStyle w:val="CETextBody"/>
        <w:ind w:firstLineChars="250" w:firstLine="550"/>
        <w:rPr>
          <w:del w:id="4009" w:author="Huy Duc. Nguyen" w:date="2017-08-29T16:28:00Z"/>
          <w:lang w:val="en-US" w:eastAsia="ja-JP"/>
        </w:rPr>
      </w:pPr>
      <w:del w:id="4010" w:author="Huy Duc. Nguyen" w:date="2017-08-29T16:28:00Z">
        <w:r w:rsidDel="00417345">
          <w:rPr>
            <w:lang w:val="en-US" w:eastAsia="ja-JP"/>
          </w:rPr>
          <w:delText xml:space="preserve">Calculation:  </w:delText>
        </w:r>
      </w:del>
    </w:p>
    <w:p w:rsidR="00844708" w:rsidRPr="00A757F1" w:rsidDel="00417345" w:rsidRDefault="00844708" w:rsidP="00844708">
      <w:pPr>
        <w:pStyle w:val="CETextBody"/>
        <w:ind w:firstLineChars="200" w:firstLine="440"/>
        <w:rPr>
          <w:del w:id="4011" w:author="Huy Duc. Nguyen" w:date="2017-08-29T16:28:00Z"/>
          <w:lang w:val="en-US" w:eastAsia="ja-JP"/>
        </w:rPr>
      </w:pPr>
      <w:del w:id="4012" w:author="Huy Duc. Nguyen" w:date="2017-08-29T16:28: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00BA131C" w:rsidDel="00417345">
          <w:rPr>
            <w:lang w:val="en-US" w:eastAsia="ja-JP"/>
          </w:rPr>
          <w:delText>36915</w:delText>
        </w:r>
        <w:r w:rsidRPr="00A757F1" w:rsidDel="00417345">
          <w:rPr>
            <w:lang w:val="en-US" w:eastAsia="ja-JP"/>
          </w:rPr>
          <w:delText>/</w:delText>
        </w:r>
        <w:r w:rsidR="00BA131C" w:rsidDel="00417345">
          <w:rPr>
            <w:lang w:val="en-US" w:eastAsia="ja-JP"/>
          </w:rPr>
          <w:delText>239077</w:delText>
        </w:r>
        <w:r w:rsidDel="00417345">
          <w:rPr>
            <w:lang w:val="en-US" w:eastAsia="ja-JP"/>
          </w:rPr>
          <w:delText>)</w:delText>
        </w:r>
        <w:r w:rsidRPr="00A757F1" w:rsidDel="00417345">
          <w:rPr>
            <w:lang w:val="en-US" w:eastAsia="ja-JP"/>
          </w:rPr>
          <w:delText xml:space="preserve"> = </w:delText>
        </w:r>
        <w:r w:rsidR="00BA131C" w:rsidDel="00417345">
          <w:rPr>
            <w:lang w:val="en-US" w:eastAsia="ja-JP"/>
          </w:rPr>
          <w:delText>84</w:delText>
        </w:r>
        <w:r w:rsidRPr="00A757F1" w:rsidDel="00417345">
          <w:rPr>
            <w:lang w:val="en-US" w:eastAsia="ja-JP"/>
          </w:rPr>
          <w:delText>.6 %</w:delText>
        </w:r>
      </w:del>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844708" w:rsidDel="00417345" w:rsidTr="0027486D">
        <w:trPr>
          <w:gridAfter w:val="1"/>
          <w:wAfter w:w="1405" w:type="dxa"/>
          <w:trHeight w:val="335"/>
          <w:jc w:val="center"/>
          <w:del w:id="4013" w:author="Huy Duc. Nguyen" w:date="2017-08-29T16:28:00Z"/>
        </w:trPr>
        <w:tc>
          <w:tcPr>
            <w:tcW w:w="1383" w:type="dxa"/>
          </w:tcPr>
          <w:p w:rsidR="00844708" w:rsidDel="00417345" w:rsidRDefault="00844708" w:rsidP="00391648">
            <w:pPr>
              <w:pStyle w:val="CETextBody"/>
              <w:rPr>
                <w:del w:id="4014" w:author="Huy Duc. Nguyen" w:date="2017-08-29T16:28:00Z"/>
                <w:b/>
                <w:lang w:val="en-US" w:eastAsia="ja-JP"/>
              </w:rPr>
            </w:pPr>
          </w:p>
        </w:tc>
        <w:tc>
          <w:tcPr>
            <w:tcW w:w="945" w:type="dxa"/>
          </w:tcPr>
          <w:p w:rsidR="00844708" w:rsidDel="00417345" w:rsidRDefault="00844708" w:rsidP="00391648">
            <w:pPr>
              <w:pStyle w:val="CETextBody"/>
              <w:rPr>
                <w:del w:id="4015" w:author="Huy Duc. Nguyen" w:date="2017-08-29T16:28:00Z"/>
                <w:b/>
                <w:lang w:val="en-US" w:eastAsia="ja-JP"/>
              </w:rPr>
            </w:pPr>
            <w:del w:id="4016" w:author="Huy Duc. Nguyen" w:date="2017-08-29T16:28:00Z">
              <w:r w:rsidDel="00417345">
                <w:rPr>
                  <w:lang w:val="en-US" w:eastAsia="ja-JP"/>
                </w:rPr>
                <w:delText>usr</w:delText>
              </w:r>
            </w:del>
          </w:p>
        </w:tc>
        <w:tc>
          <w:tcPr>
            <w:tcW w:w="1086" w:type="dxa"/>
          </w:tcPr>
          <w:p w:rsidR="00844708" w:rsidRPr="00A757F1" w:rsidDel="00417345" w:rsidRDefault="00844708" w:rsidP="00391648">
            <w:pPr>
              <w:pStyle w:val="CETextBody"/>
              <w:rPr>
                <w:del w:id="4017" w:author="Huy Duc. Nguyen" w:date="2017-08-29T16:28:00Z"/>
                <w:b/>
                <w:lang w:val="en-US" w:eastAsia="ja-JP"/>
              </w:rPr>
            </w:pPr>
            <w:del w:id="4018" w:author="Huy Duc. Nguyen" w:date="2017-08-29T16:28:00Z">
              <w:r w:rsidDel="00417345">
                <w:rPr>
                  <w:lang w:val="en-US" w:eastAsia="ja-JP"/>
                </w:rPr>
                <w:delText>nice</w:delText>
              </w:r>
            </w:del>
          </w:p>
        </w:tc>
        <w:tc>
          <w:tcPr>
            <w:tcW w:w="1086" w:type="dxa"/>
          </w:tcPr>
          <w:p w:rsidR="00844708" w:rsidDel="00417345" w:rsidRDefault="00844708" w:rsidP="00391648">
            <w:pPr>
              <w:pStyle w:val="CETextBody"/>
              <w:rPr>
                <w:del w:id="4019" w:author="Huy Duc. Nguyen" w:date="2017-08-29T16:28:00Z"/>
                <w:b/>
                <w:lang w:val="en-US" w:eastAsia="ja-JP"/>
              </w:rPr>
            </w:pPr>
            <w:del w:id="4020" w:author="Huy Duc. Nguyen" w:date="2017-08-29T16:28:00Z">
              <w:r w:rsidDel="00417345">
                <w:rPr>
                  <w:lang w:val="en-US" w:eastAsia="ja-JP"/>
                </w:rPr>
                <w:delText>sys</w:delText>
              </w:r>
            </w:del>
          </w:p>
        </w:tc>
        <w:tc>
          <w:tcPr>
            <w:tcW w:w="1086" w:type="dxa"/>
          </w:tcPr>
          <w:p w:rsidR="00844708" w:rsidDel="00417345" w:rsidRDefault="00844708" w:rsidP="00391648">
            <w:pPr>
              <w:pStyle w:val="CETextBody"/>
              <w:rPr>
                <w:del w:id="4021" w:author="Huy Duc. Nguyen" w:date="2017-08-29T16:28:00Z"/>
                <w:b/>
                <w:lang w:val="en-US" w:eastAsia="ja-JP"/>
              </w:rPr>
            </w:pPr>
            <w:del w:id="4022" w:author="Huy Duc. Nguyen" w:date="2017-08-29T16:28:00Z">
              <w:r w:rsidDel="00417345">
                <w:rPr>
                  <w:lang w:val="en-US" w:eastAsia="ja-JP"/>
                </w:rPr>
                <w:delText>idle</w:delText>
              </w:r>
            </w:del>
          </w:p>
        </w:tc>
        <w:tc>
          <w:tcPr>
            <w:tcW w:w="1086" w:type="dxa"/>
          </w:tcPr>
          <w:p w:rsidR="00844708" w:rsidRPr="00A757F1" w:rsidDel="00417345" w:rsidRDefault="00844708" w:rsidP="00391648">
            <w:pPr>
              <w:pStyle w:val="CETextBody"/>
              <w:rPr>
                <w:del w:id="4023" w:author="Huy Duc. Nguyen" w:date="2017-08-29T16:28:00Z"/>
                <w:lang w:val="en-US" w:eastAsia="ja-JP"/>
              </w:rPr>
            </w:pPr>
            <w:del w:id="4024" w:author="Huy Duc. Nguyen" w:date="2017-08-29T16:28:00Z">
              <w:r w:rsidRPr="00A757F1" w:rsidDel="00417345">
                <w:rPr>
                  <w:rFonts w:hint="eastAsia"/>
                  <w:lang w:val="en-US" w:eastAsia="ja-JP"/>
                </w:rPr>
                <w:delText>other</w:delText>
              </w:r>
              <w:r w:rsidRPr="00A757F1" w:rsidDel="00417345">
                <w:rPr>
                  <w:lang w:val="en-US" w:eastAsia="ja-JP"/>
                </w:rPr>
                <w:delText xml:space="preserve"> </w:delText>
              </w:r>
            </w:del>
          </w:p>
        </w:tc>
      </w:tr>
      <w:tr w:rsidR="00844708" w:rsidDel="00417345" w:rsidTr="0027486D">
        <w:trPr>
          <w:gridAfter w:val="1"/>
          <w:wAfter w:w="1405" w:type="dxa"/>
          <w:jc w:val="center"/>
          <w:del w:id="4025" w:author="Huy Duc. Nguyen" w:date="2017-08-29T16:28:00Z"/>
        </w:trPr>
        <w:tc>
          <w:tcPr>
            <w:tcW w:w="1383" w:type="dxa"/>
          </w:tcPr>
          <w:p w:rsidR="00844708" w:rsidRPr="00A757F1" w:rsidDel="00417345" w:rsidRDefault="00E3377C" w:rsidP="00391648">
            <w:pPr>
              <w:pStyle w:val="CETextBody"/>
              <w:rPr>
                <w:del w:id="4026" w:author="Huy Duc. Nguyen" w:date="2017-08-29T16:28:00Z"/>
                <w:lang w:val="en-US" w:eastAsia="ja-JP"/>
              </w:rPr>
            </w:pPr>
            <w:del w:id="4027" w:author="Huy Duc. Nguyen" w:date="2017-08-29T16:28:00Z">
              <w:r w:rsidDel="00417345">
                <w:rPr>
                  <w:lang w:val="en-US" w:eastAsia="ja-JP"/>
                </w:rPr>
                <w:delText>measure</w:delText>
              </w:r>
              <w:r w:rsidDel="00417345">
                <w:rPr>
                  <w:rFonts w:hint="eastAsia"/>
                  <w:lang w:val="en-US" w:eastAsia="ja-JP"/>
                </w:rPr>
                <w:delText xml:space="preserve"> </w:delText>
              </w:r>
              <w:r w:rsidDel="00417345">
                <w:rPr>
                  <w:lang w:val="en-US" w:eastAsia="ja-JP"/>
                </w:rPr>
                <w:delText>end</w:delText>
              </w:r>
              <w:r w:rsidR="00844708" w:rsidRPr="00A757F1" w:rsidDel="00417345">
                <w:rPr>
                  <w:rFonts w:hint="eastAsia"/>
                  <w:lang w:val="en-US" w:eastAsia="ja-JP"/>
                </w:rPr>
                <w:delText xml:space="preserve"> </w:delText>
              </w:r>
            </w:del>
          </w:p>
        </w:tc>
        <w:tc>
          <w:tcPr>
            <w:tcW w:w="945" w:type="dxa"/>
          </w:tcPr>
          <w:p w:rsidR="00844708" w:rsidDel="00417345" w:rsidRDefault="006E1E1E" w:rsidP="00391648">
            <w:pPr>
              <w:pStyle w:val="CETextBody"/>
              <w:rPr>
                <w:del w:id="4028" w:author="Huy Duc. Nguyen" w:date="2017-08-29T16:28:00Z"/>
                <w:b/>
                <w:lang w:val="en-US" w:eastAsia="ja-JP"/>
              </w:rPr>
            </w:pPr>
            <w:del w:id="4029" w:author="Huy Duc. Nguyen" w:date="2017-08-29T16:28:00Z">
              <w:r w:rsidDel="00417345">
                <w:rPr>
                  <w:rFonts w:ascii="Courier New" w:hAnsi="Courier New" w:cs="Courier New"/>
                  <w:sz w:val="18"/>
                  <w:szCs w:val="18"/>
                  <w:lang w:val="en-US" w:eastAsia="ja-JP"/>
                </w:rPr>
                <w:delText>103536</w:delText>
              </w:r>
            </w:del>
          </w:p>
        </w:tc>
        <w:tc>
          <w:tcPr>
            <w:tcW w:w="1086" w:type="dxa"/>
          </w:tcPr>
          <w:p w:rsidR="00844708" w:rsidDel="00417345" w:rsidRDefault="00844708" w:rsidP="00391648">
            <w:pPr>
              <w:pStyle w:val="CETextBody"/>
              <w:rPr>
                <w:del w:id="4030" w:author="Huy Duc. Nguyen" w:date="2017-08-29T16:28:00Z"/>
                <w:b/>
                <w:lang w:val="en-US" w:eastAsia="ja-JP"/>
              </w:rPr>
            </w:pPr>
            <w:del w:id="4031" w:author="Huy Duc. Nguyen" w:date="2017-08-29T16:28:00Z">
              <w:r w:rsidRPr="00717137" w:rsidDel="00417345">
                <w:rPr>
                  <w:rFonts w:ascii="Courier New" w:hAnsi="Courier New" w:cs="Courier New"/>
                  <w:sz w:val="18"/>
                  <w:szCs w:val="18"/>
                  <w:lang w:val="en-US" w:eastAsia="ja-JP"/>
                </w:rPr>
                <w:delText>0</w:delText>
              </w:r>
            </w:del>
          </w:p>
        </w:tc>
        <w:tc>
          <w:tcPr>
            <w:tcW w:w="1086" w:type="dxa"/>
          </w:tcPr>
          <w:p w:rsidR="00844708" w:rsidDel="00417345" w:rsidRDefault="006E1E1E" w:rsidP="00391648">
            <w:pPr>
              <w:pStyle w:val="CETextBody"/>
              <w:rPr>
                <w:del w:id="4032" w:author="Huy Duc. Nguyen" w:date="2017-08-29T16:28:00Z"/>
                <w:b/>
                <w:lang w:val="en-US" w:eastAsia="ja-JP"/>
              </w:rPr>
            </w:pPr>
            <w:del w:id="4033" w:author="Huy Duc. Nguyen" w:date="2017-08-29T16:28:00Z">
              <w:r w:rsidDel="00417345">
                <w:rPr>
                  <w:rFonts w:ascii="Courier New" w:hAnsi="Courier New" w:cs="Courier New"/>
                  <w:sz w:val="18"/>
                  <w:szCs w:val="18"/>
                  <w:lang w:val="en-US" w:eastAsia="ja-JP"/>
                </w:rPr>
                <w:delText>169657</w:delText>
              </w:r>
            </w:del>
          </w:p>
        </w:tc>
        <w:tc>
          <w:tcPr>
            <w:tcW w:w="1086" w:type="dxa"/>
          </w:tcPr>
          <w:p w:rsidR="00844708" w:rsidDel="00417345" w:rsidRDefault="006E1E1E" w:rsidP="00391648">
            <w:pPr>
              <w:pStyle w:val="CETextBody"/>
              <w:rPr>
                <w:del w:id="4034" w:author="Huy Duc. Nguyen" w:date="2017-08-29T16:28:00Z"/>
                <w:b/>
                <w:lang w:val="en-US" w:eastAsia="ja-JP"/>
              </w:rPr>
            </w:pPr>
            <w:del w:id="4035" w:author="Huy Duc. Nguyen" w:date="2017-08-29T16:28:00Z">
              <w:r w:rsidDel="00417345">
                <w:rPr>
                  <w:rFonts w:ascii="Courier New" w:hAnsi="Courier New" w:cs="Courier New"/>
                  <w:sz w:val="18"/>
                  <w:szCs w:val="18"/>
                  <w:lang w:val="en-US" w:eastAsia="ja-JP"/>
                </w:rPr>
                <w:delText>80465</w:delText>
              </w:r>
            </w:del>
          </w:p>
        </w:tc>
        <w:tc>
          <w:tcPr>
            <w:tcW w:w="1086" w:type="dxa"/>
          </w:tcPr>
          <w:p w:rsidR="00844708" w:rsidDel="00417345" w:rsidRDefault="006E1E1E" w:rsidP="00391648">
            <w:pPr>
              <w:pStyle w:val="CETextBody"/>
              <w:rPr>
                <w:del w:id="4036" w:author="Huy Duc. Nguyen" w:date="2017-08-29T16:28:00Z"/>
                <w:b/>
                <w:lang w:val="en-US" w:eastAsia="ja-JP"/>
              </w:rPr>
            </w:pPr>
            <w:del w:id="4037" w:author="Huy Duc. Nguyen" w:date="2017-08-29T16:28:00Z">
              <w:r w:rsidDel="00417345">
                <w:rPr>
                  <w:rFonts w:ascii="Courier New" w:hAnsi="Courier New" w:cs="Courier New"/>
                  <w:sz w:val="18"/>
                  <w:szCs w:val="18"/>
                  <w:lang w:val="en-US" w:eastAsia="ja-JP"/>
                </w:rPr>
                <w:delText>7672</w:delText>
              </w:r>
            </w:del>
          </w:p>
        </w:tc>
      </w:tr>
      <w:tr w:rsidR="00844708" w:rsidDel="00417345" w:rsidTr="0027486D">
        <w:trPr>
          <w:gridAfter w:val="1"/>
          <w:wAfter w:w="1405" w:type="dxa"/>
          <w:jc w:val="center"/>
          <w:del w:id="4038" w:author="Huy Duc. Nguyen" w:date="2017-08-29T16:28:00Z"/>
        </w:trPr>
        <w:tc>
          <w:tcPr>
            <w:tcW w:w="1383" w:type="dxa"/>
          </w:tcPr>
          <w:p w:rsidR="00844708" w:rsidRPr="00A757F1" w:rsidDel="00417345" w:rsidRDefault="00E3377C" w:rsidP="00391648">
            <w:pPr>
              <w:pStyle w:val="CETextBody"/>
              <w:rPr>
                <w:del w:id="4039" w:author="Huy Duc. Nguyen" w:date="2017-08-29T16:28:00Z"/>
                <w:lang w:val="en-US" w:eastAsia="ja-JP"/>
              </w:rPr>
            </w:pPr>
            <w:del w:id="4040" w:author="Huy Duc. Nguyen" w:date="2017-08-29T16:28:00Z">
              <w:r w:rsidDel="00417345">
                <w:rPr>
                  <w:lang w:val="en-US" w:eastAsia="ja-JP"/>
                </w:rPr>
                <w:delText>measure start</w:delText>
              </w:r>
            </w:del>
          </w:p>
        </w:tc>
        <w:tc>
          <w:tcPr>
            <w:tcW w:w="945" w:type="dxa"/>
          </w:tcPr>
          <w:p w:rsidR="00844708" w:rsidDel="00417345" w:rsidRDefault="006E1E1E" w:rsidP="00391648">
            <w:pPr>
              <w:pStyle w:val="CETextBody"/>
              <w:rPr>
                <w:del w:id="4041" w:author="Huy Duc. Nguyen" w:date="2017-08-29T16:28:00Z"/>
                <w:b/>
                <w:lang w:val="en-US" w:eastAsia="ja-JP"/>
              </w:rPr>
            </w:pPr>
            <w:del w:id="4042" w:author="Huy Duc. Nguyen" w:date="2017-08-29T16:28:00Z">
              <w:r w:rsidDel="00417345">
                <w:rPr>
                  <w:rFonts w:ascii="Courier New" w:hAnsi="Courier New" w:cs="Courier New"/>
                  <w:sz w:val="18"/>
                  <w:szCs w:val="18"/>
                  <w:lang w:val="en-US" w:eastAsia="ja-JP"/>
                </w:rPr>
                <w:delText>32059</w:delText>
              </w:r>
            </w:del>
          </w:p>
        </w:tc>
        <w:tc>
          <w:tcPr>
            <w:tcW w:w="1086" w:type="dxa"/>
          </w:tcPr>
          <w:p w:rsidR="00844708" w:rsidDel="00417345" w:rsidRDefault="00844708" w:rsidP="00391648">
            <w:pPr>
              <w:pStyle w:val="CETextBody"/>
              <w:rPr>
                <w:del w:id="4043" w:author="Huy Duc. Nguyen" w:date="2017-08-29T16:28:00Z"/>
                <w:b/>
                <w:lang w:val="en-US" w:eastAsia="ja-JP"/>
              </w:rPr>
            </w:pPr>
            <w:del w:id="4044" w:author="Huy Duc. Nguyen" w:date="2017-08-29T16:28:00Z">
              <w:r w:rsidRPr="00D71858" w:rsidDel="00417345">
                <w:rPr>
                  <w:rFonts w:ascii="Courier New" w:hAnsi="Courier New" w:cs="Courier New"/>
                  <w:sz w:val="18"/>
                  <w:szCs w:val="18"/>
                  <w:lang w:val="en-US" w:eastAsia="ja-JP"/>
                </w:rPr>
                <w:delText>0</w:delText>
              </w:r>
            </w:del>
          </w:p>
        </w:tc>
        <w:tc>
          <w:tcPr>
            <w:tcW w:w="1086" w:type="dxa"/>
          </w:tcPr>
          <w:p w:rsidR="00844708" w:rsidDel="00417345" w:rsidRDefault="006E1E1E" w:rsidP="00391648">
            <w:pPr>
              <w:pStyle w:val="CETextBody"/>
              <w:rPr>
                <w:del w:id="4045" w:author="Huy Duc. Nguyen" w:date="2017-08-29T16:28:00Z"/>
                <w:b/>
                <w:lang w:val="en-US" w:eastAsia="ja-JP"/>
              </w:rPr>
            </w:pPr>
            <w:del w:id="4046" w:author="Huy Duc. Nguyen" w:date="2017-08-29T16:28:00Z">
              <w:r w:rsidDel="00417345">
                <w:rPr>
                  <w:rFonts w:ascii="Courier New" w:hAnsi="Courier New" w:cs="Courier New"/>
                  <w:sz w:val="18"/>
                  <w:szCs w:val="18"/>
                  <w:lang w:val="en-US" w:eastAsia="ja-JP"/>
                </w:rPr>
                <w:delText>41454</w:delText>
              </w:r>
            </w:del>
          </w:p>
        </w:tc>
        <w:tc>
          <w:tcPr>
            <w:tcW w:w="1086" w:type="dxa"/>
          </w:tcPr>
          <w:p w:rsidR="00844708" w:rsidDel="00417345" w:rsidRDefault="006E1E1E" w:rsidP="00391648">
            <w:pPr>
              <w:pStyle w:val="CETextBody"/>
              <w:rPr>
                <w:del w:id="4047" w:author="Huy Duc. Nguyen" w:date="2017-08-29T16:28:00Z"/>
                <w:b/>
                <w:lang w:val="en-US" w:eastAsia="ja-JP"/>
              </w:rPr>
            </w:pPr>
            <w:del w:id="4048" w:author="Huy Duc. Nguyen" w:date="2017-08-29T16:28:00Z">
              <w:r w:rsidDel="00417345">
                <w:rPr>
                  <w:rFonts w:ascii="Courier New" w:hAnsi="Courier New" w:cs="Courier New"/>
                  <w:sz w:val="18"/>
                  <w:szCs w:val="18"/>
                  <w:lang w:val="en-US" w:eastAsia="ja-JP"/>
                </w:rPr>
                <w:delText>43550</w:delText>
              </w:r>
            </w:del>
          </w:p>
        </w:tc>
        <w:tc>
          <w:tcPr>
            <w:tcW w:w="1086" w:type="dxa"/>
          </w:tcPr>
          <w:p w:rsidR="00844708" w:rsidDel="00417345" w:rsidRDefault="006E1E1E" w:rsidP="00391648">
            <w:pPr>
              <w:pStyle w:val="CETextBody"/>
              <w:rPr>
                <w:del w:id="4049" w:author="Huy Duc. Nguyen" w:date="2017-08-29T16:28:00Z"/>
                <w:b/>
                <w:lang w:val="en-US" w:eastAsia="ja-JP"/>
              </w:rPr>
            </w:pPr>
            <w:del w:id="4050" w:author="Huy Duc. Nguyen" w:date="2017-08-29T16:28:00Z">
              <w:r w:rsidDel="00417345">
                <w:rPr>
                  <w:rFonts w:ascii="Courier New" w:hAnsi="Courier New" w:cs="Courier New"/>
                  <w:sz w:val="18"/>
                  <w:szCs w:val="18"/>
                  <w:lang w:val="en-US" w:eastAsia="ja-JP"/>
                </w:rPr>
                <w:delText>5190</w:delText>
              </w:r>
            </w:del>
          </w:p>
        </w:tc>
      </w:tr>
      <w:tr w:rsidR="00844708" w:rsidDel="00417345" w:rsidTr="0027486D">
        <w:trPr>
          <w:trHeight w:val="324"/>
          <w:jc w:val="center"/>
          <w:del w:id="4051" w:author="Huy Duc. Nguyen" w:date="2017-08-29T16:28:00Z"/>
        </w:trPr>
        <w:tc>
          <w:tcPr>
            <w:tcW w:w="1383" w:type="dxa"/>
          </w:tcPr>
          <w:p w:rsidR="00844708" w:rsidRPr="00A757F1" w:rsidDel="00417345" w:rsidRDefault="001C1511" w:rsidP="00391648">
            <w:pPr>
              <w:pStyle w:val="CETextBody"/>
              <w:rPr>
                <w:del w:id="4052" w:author="Huy Duc. Nguyen" w:date="2017-08-29T16:28:00Z"/>
                <w:lang w:val="en-US" w:eastAsia="ja-JP"/>
              </w:rPr>
            </w:pPr>
            <w:ins w:id="4053" w:author="Kazuhiro Takagi" w:date="2017-03-13T20:17:00Z">
              <w:del w:id="4054" w:author="Huy Duc. Nguyen" w:date="2017-08-29T16:28:00Z">
                <w:r w:rsidDel="00417345">
                  <w:rPr>
                    <w:lang w:val="en-US" w:eastAsia="ja-JP"/>
                  </w:rPr>
                  <w:delText>d</w:delText>
                </w:r>
              </w:del>
            </w:ins>
            <w:del w:id="4055" w:author="Huy Duc. Nguyen" w:date="2017-08-29T16:28:00Z">
              <w:r w:rsidR="00844708" w:rsidRPr="00A757F1" w:rsidDel="00417345">
                <w:rPr>
                  <w:rFonts w:hint="eastAsia"/>
                  <w:lang w:val="en-US" w:eastAsia="ja-JP"/>
                </w:rPr>
                <w:delText>Diff</w:delText>
              </w:r>
            </w:del>
            <w:ins w:id="4056" w:author="Kazuhiro Takagi" w:date="2017-03-13T20:17:00Z">
              <w:del w:id="4057" w:author="Huy Duc. Nguyen" w:date="2017-08-29T16:28:00Z">
                <w:r w:rsidR="00D26C62" w:rsidDel="00417345">
                  <w:rPr>
                    <w:lang w:val="en-US" w:eastAsia="ja-JP"/>
                  </w:rPr>
                  <w:delText>erence</w:delText>
                </w:r>
              </w:del>
            </w:ins>
          </w:p>
        </w:tc>
        <w:tc>
          <w:tcPr>
            <w:tcW w:w="945" w:type="dxa"/>
          </w:tcPr>
          <w:p w:rsidR="00844708" w:rsidRPr="00D71858" w:rsidDel="00417345" w:rsidRDefault="006E1E1E" w:rsidP="00391648">
            <w:pPr>
              <w:pStyle w:val="CETextBody"/>
              <w:rPr>
                <w:del w:id="4058" w:author="Huy Duc. Nguyen" w:date="2017-08-29T16:28:00Z"/>
                <w:rFonts w:ascii="Courier New" w:hAnsi="Courier New" w:cs="Courier New"/>
                <w:sz w:val="18"/>
                <w:szCs w:val="18"/>
                <w:lang w:val="en-US" w:eastAsia="ja-JP"/>
              </w:rPr>
            </w:pPr>
            <w:del w:id="4059" w:author="Huy Duc. Nguyen" w:date="2017-08-29T16:28:00Z">
              <w:r w:rsidDel="00417345">
                <w:rPr>
                  <w:rFonts w:ascii="Courier New" w:hAnsi="Courier New" w:cs="Courier New"/>
                  <w:sz w:val="18"/>
                  <w:szCs w:val="18"/>
                  <w:lang w:val="en-US" w:eastAsia="ja-JP"/>
                </w:rPr>
                <w:delText>71477</w:delText>
              </w:r>
            </w:del>
          </w:p>
        </w:tc>
        <w:tc>
          <w:tcPr>
            <w:tcW w:w="1086" w:type="dxa"/>
          </w:tcPr>
          <w:p w:rsidR="00844708" w:rsidRPr="00D71858" w:rsidDel="00417345" w:rsidRDefault="00844708" w:rsidP="00391648">
            <w:pPr>
              <w:pStyle w:val="CETextBody"/>
              <w:rPr>
                <w:del w:id="4060" w:author="Huy Duc. Nguyen" w:date="2017-08-29T16:28:00Z"/>
                <w:rFonts w:ascii="Courier New" w:hAnsi="Courier New" w:cs="Courier New"/>
                <w:sz w:val="18"/>
                <w:szCs w:val="18"/>
                <w:lang w:val="en-US" w:eastAsia="ja-JP"/>
              </w:rPr>
            </w:pPr>
            <w:del w:id="4061" w:author="Huy Duc. Nguyen" w:date="2017-08-29T16:28:00Z">
              <w:r w:rsidDel="00417345">
                <w:rPr>
                  <w:rFonts w:ascii="Courier New" w:hAnsi="Courier New" w:cs="Courier New" w:hint="eastAsia"/>
                  <w:sz w:val="18"/>
                  <w:szCs w:val="18"/>
                  <w:lang w:val="en-US" w:eastAsia="ja-JP"/>
                </w:rPr>
                <w:delText>0</w:delText>
              </w:r>
            </w:del>
          </w:p>
        </w:tc>
        <w:tc>
          <w:tcPr>
            <w:tcW w:w="1086" w:type="dxa"/>
          </w:tcPr>
          <w:p w:rsidR="00844708" w:rsidRPr="00D71858" w:rsidDel="00417345" w:rsidRDefault="006E1E1E" w:rsidP="00391648">
            <w:pPr>
              <w:pStyle w:val="CETextBody"/>
              <w:rPr>
                <w:del w:id="4062" w:author="Huy Duc. Nguyen" w:date="2017-08-29T16:28:00Z"/>
                <w:rFonts w:ascii="Courier New" w:hAnsi="Courier New" w:cs="Courier New"/>
                <w:sz w:val="18"/>
                <w:szCs w:val="18"/>
                <w:lang w:val="en-US" w:eastAsia="ja-JP"/>
              </w:rPr>
            </w:pPr>
            <w:del w:id="4063" w:author="Huy Duc. Nguyen" w:date="2017-08-29T16:28:00Z">
              <w:r w:rsidRPr="006E1E1E" w:rsidDel="00417345">
                <w:rPr>
                  <w:rFonts w:ascii="Courier New" w:hAnsi="Courier New" w:cs="Courier New"/>
                  <w:sz w:val="18"/>
                  <w:szCs w:val="18"/>
                  <w:lang w:val="en-US" w:eastAsia="ja-JP"/>
                </w:rPr>
                <w:delText>128203</w:delText>
              </w:r>
              <w:r w:rsidR="00844708" w:rsidRPr="005F12EF" w:rsidDel="00417345">
                <w:rPr>
                  <w:rFonts w:ascii="Courier New" w:hAnsi="Courier New" w:cs="Courier New"/>
                  <w:sz w:val="18"/>
                  <w:szCs w:val="18"/>
                  <w:lang w:val="en-US" w:eastAsia="ja-JP"/>
                </w:rPr>
                <w:tab/>
              </w:r>
            </w:del>
          </w:p>
        </w:tc>
        <w:tc>
          <w:tcPr>
            <w:tcW w:w="1086" w:type="dxa"/>
          </w:tcPr>
          <w:p w:rsidR="00844708" w:rsidRPr="00D71858" w:rsidDel="00417345" w:rsidRDefault="00844708" w:rsidP="00391648">
            <w:pPr>
              <w:pStyle w:val="CETextBody"/>
              <w:rPr>
                <w:del w:id="4064" w:author="Huy Duc. Nguyen" w:date="2017-08-29T16:28:00Z"/>
                <w:rFonts w:ascii="Courier New" w:hAnsi="Courier New" w:cs="Courier New"/>
                <w:sz w:val="18"/>
                <w:szCs w:val="18"/>
                <w:lang w:val="en-US" w:eastAsia="ja-JP"/>
              </w:rPr>
            </w:pPr>
            <w:del w:id="4065" w:author="Huy Duc. Nguyen" w:date="2017-08-29T16:28:00Z">
              <w:r w:rsidDel="00417345">
                <w:rPr>
                  <w:noProof/>
                  <w:lang w:val="en-US"/>
                </w:rPr>
                <mc:AlternateContent>
                  <mc:Choice Requires="wps">
                    <w:drawing>
                      <wp:anchor distT="0" distB="0" distL="114300" distR="114300" simplePos="0" relativeHeight="251745792" behindDoc="0" locked="0" layoutInCell="1" allowOverlap="1" wp14:anchorId="4C5E498D" wp14:editId="583883E2">
                        <wp:simplePos x="0" y="0"/>
                        <wp:positionH relativeFrom="column">
                          <wp:posOffset>-55245</wp:posOffset>
                        </wp:positionH>
                        <wp:positionV relativeFrom="paragraph">
                          <wp:posOffset>11430</wp:posOffset>
                        </wp:positionV>
                        <wp:extent cx="561975" cy="209550"/>
                        <wp:effectExtent l="0" t="0" r="28575" b="19050"/>
                        <wp:wrapNone/>
                        <wp:docPr id="86" name="正方形/長方形 86"/>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62D50" id="正方形/長方形 86" o:spid="_x0000_s1026" style="position:absolute;margin-left:-4.35pt;margin-top:.9pt;width:44.25pt;height:1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" filled="f" strokecolor="#c0504d [3205]" strokeweight="2pt"/>
                    </w:pict>
                  </mc:Fallback>
                </mc:AlternateContent>
              </w:r>
              <w:r w:rsidR="006E1E1E" w:rsidDel="00417345">
                <w:rPr>
                  <w:rFonts w:ascii="Courier New" w:hAnsi="Courier New" w:cs="Courier New"/>
                  <w:sz w:val="18"/>
                  <w:szCs w:val="18"/>
                  <w:lang w:val="en-US" w:eastAsia="ja-JP"/>
                </w:rPr>
                <w:delText>36915</w:delText>
              </w:r>
              <w:r w:rsidRPr="005F12EF" w:rsidDel="00417345">
                <w:rPr>
                  <w:rFonts w:ascii="Courier New" w:hAnsi="Courier New" w:cs="Courier New"/>
                  <w:sz w:val="18"/>
                  <w:szCs w:val="18"/>
                  <w:lang w:val="en-US" w:eastAsia="ja-JP"/>
                </w:rPr>
                <w:tab/>
              </w:r>
            </w:del>
          </w:p>
        </w:tc>
        <w:tc>
          <w:tcPr>
            <w:tcW w:w="1086" w:type="dxa"/>
          </w:tcPr>
          <w:p w:rsidR="006E1E1E" w:rsidRPr="00D71858" w:rsidDel="00417345" w:rsidRDefault="006E1E1E" w:rsidP="00391648">
            <w:pPr>
              <w:pStyle w:val="CETextBody"/>
              <w:rPr>
                <w:del w:id="4066" w:author="Huy Duc. Nguyen" w:date="2017-08-29T16:28:00Z"/>
                <w:rFonts w:ascii="Courier New" w:hAnsi="Courier New" w:cs="Courier New"/>
                <w:sz w:val="18"/>
                <w:szCs w:val="18"/>
                <w:lang w:val="en-US" w:eastAsia="ja-JP"/>
              </w:rPr>
            </w:pPr>
            <w:del w:id="4067" w:author="Huy Duc. Nguyen" w:date="2017-08-29T16:28:00Z">
              <w:r w:rsidDel="00417345">
                <w:rPr>
                  <w:rFonts w:ascii="Courier New" w:hAnsi="Courier New" w:cs="Courier New" w:hint="eastAsia"/>
                  <w:sz w:val="18"/>
                  <w:szCs w:val="18"/>
                  <w:lang w:val="en-US" w:eastAsia="ja-JP"/>
                </w:rPr>
                <w:delText>2482</w:delText>
              </w:r>
            </w:del>
          </w:p>
        </w:tc>
        <w:tc>
          <w:tcPr>
            <w:tcW w:w="1405" w:type="dxa"/>
          </w:tcPr>
          <w:p w:rsidR="00844708" w:rsidDel="00417345" w:rsidRDefault="00844708" w:rsidP="00391648">
            <w:pPr>
              <w:pStyle w:val="CETextBody"/>
              <w:rPr>
                <w:del w:id="4068" w:author="Huy Duc. Nguyen" w:date="2017-08-29T16:28:00Z"/>
                <w:rFonts w:ascii="Courier New" w:hAnsi="Courier New" w:cs="Courier New"/>
                <w:sz w:val="18"/>
                <w:szCs w:val="18"/>
                <w:lang w:val="en-US" w:eastAsia="ja-JP"/>
              </w:rPr>
            </w:pPr>
            <w:del w:id="4069" w:author="Huy Duc. Nguyen" w:date="2017-08-29T16:28:00Z">
              <w:r w:rsidDel="00417345">
                <w:rPr>
                  <w:noProof/>
                  <w:lang w:val="en-US"/>
                </w:rPr>
                <mc:AlternateContent>
                  <mc:Choice Requires="wps">
                    <w:drawing>
                      <wp:anchor distT="0" distB="0" distL="114300" distR="114300" simplePos="0" relativeHeight="251744768" behindDoc="0" locked="0" layoutInCell="1" allowOverlap="1" wp14:anchorId="123711CD" wp14:editId="65B29640">
                        <wp:simplePos x="0" y="0"/>
                        <wp:positionH relativeFrom="column">
                          <wp:posOffset>-62865</wp:posOffset>
                        </wp:positionH>
                        <wp:positionV relativeFrom="paragraph">
                          <wp:posOffset>9525</wp:posOffset>
                        </wp:positionV>
                        <wp:extent cx="923925" cy="257175"/>
                        <wp:effectExtent l="0" t="0" r="28575" b="28575"/>
                        <wp:wrapNone/>
                        <wp:docPr id="101" name="正方形/長方形 101"/>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A3FE" id="正方形/長方形 101" o:spid="_x0000_s1026" style="position:absolute;margin-left:-4.95pt;margin-top:.75pt;width:72.75pt;height:2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" filled="f" strokecolor="#c0504d [3205]" strokeweight="2pt"/>
                    </w:pict>
                  </mc:Fallback>
                </mc:AlternateContent>
              </w:r>
              <w:r w:rsidR="000744A1" w:rsidDel="00417345">
                <w:rPr>
                  <w:rFonts w:ascii="Courier New" w:hAnsi="Courier New" w:cs="Courier New"/>
                  <w:sz w:val="18"/>
                  <w:szCs w:val="18"/>
                  <w:lang w:val="en-US" w:eastAsia="ja-JP"/>
                </w:rPr>
                <w:delText>239077</w:delText>
              </w:r>
              <w:r w:rsidDel="00417345">
                <w:rPr>
                  <w:rFonts w:ascii="Courier New" w:hAnsi="Courier New" w:cs="Courier New"/>
                  <w:sz w:val="18"/>
                  <w:szCs w:val="18"/>
                  <w:lang w:val="en-US" w:eastAsia="ja-JP"/>
                </w:rPr>
                <w:delText>(Sum)</w:delText>
              </w:r>
            </w:del>
          </w:p>
        </w:tc>
      </w:tr>
    </w:tbl>
    <w:p w:rsidR="00844708" w:rsidRPr="001F00ED" w:rsidDel="00417345" w:rsidRDefault="00844708" w:rsidP="006E4480">
      <w:pPr>
        <w:pStyle w:val="CETextBody"/>
        <w:rPr>
          <w:del w:id="4070" w:author="Huy Duc. Nguyen" w:date="2017-08-29T16:28:00Z"/>
          <w:b/>
          <w:lang w:val="en-US" w:eastAsia="ja-JP"/>
        </w:rPr>
      </w:pPr>
    </w:p>
    <w:p w:rsidR="009A431E" w:rsidRPr="00827062" w:rsidDel="00417345" w:rsidRDefault="009A431E" w:rsidP="00D47247">
      <w:pPr>
        <w:pStyle w:val="CETextBody"/>
        <w:numPr>
          <w:ilvl w:val="0"/>
          <w:numId w:val="8"/>
        </w:numPr>
        <w:ind w:hanging="782"/>
        <w:rPr>
          <w:del w:id="4071" w:author="Huy Duc. Nguyen" w:date="2017-08-29T16:28:00Z"/>
          <w:lang w:val="en-US" w:eastAsia="ja-JP"/>
        </w:rPr>
      </w:pPr>
      <w:del w:id="4072" w:author="Huy Duc. Nguyen" w:date="2017-08-29T16:28:00Z">
        <w:r w:rsidRPr="00827062" w:rsidDel="00417345">
          <w:rPr>
            <w:rFonts w:hint="eastAsia"/>
            <w:lang w:val="en-US" w:eastAsia="ja-JP"/>
          </w:rPr>
          <w:delText>Consider</w:delText>
        </w:r>
        <w:r w:rsidR="00885A0A" w:rsidDel="00417345">
          <w:rPr>
            <w:rFonts w:hint="eastAsia"/>
            <w:lang w:val="en-US" w:eastAsia="ja-JP"/>
          </w:rPr>
          <w:delText>ation</w:delText>
        </w:r>
      </w:del>
    </w:p>
    <w:p w:rsidR="009114FF" w:rsidDel="00417345" w:rsidRDefault="009114FF" w:rsidP="009114FF">
      <w:pPr>
        <w:pStyle w:val="CETextBody"/>
        <w:rPr>
          <w:del w:id="4073" w:author="Huy Duc. Nguyen" w:date="2017-08-29T16:28:00Z"/>
          <w:lang w:val="en-US" w:eastAsia="ja-JP"/>
        </w:rPr>
      </w:pPr>
      <w:del w:id="4074" w:author="Huy Duc. Nguyen" w:date="2017-08-29T16:28:00Z">
        <w:r w:rsidDel="00417345">
          <w:rPr>
            <w:rFonts w:hint="eastAsia"/>
            <w:lang w:val="en-US" w:eastAsia="ja-JP"/>
          </w:rPr>
          <w:delText xml:space="preserve">This result(%) is the percentage of </w:delText>
        </w:r>
        <w:r w:rsidDel="00417345">
          <w:rPr>
            <w:lang w:val="en-US" w:eastAsia="ja-JP"/>
          </w:rPr>
          <w:delText>all 4 CPU resources, so if only the 1 core is fully occupied and other cores are idle, the result becomes 25%.</w:delText>
        </w:r>
      </w:del>
    </w:p>
    <w:p w:rsidR="00FF505E" w:rsidDel="00417345" w:rsidRDefault="009114FF">
      <w:pPr>
        <w:pStyle w:val="CETextBody"/>
        <w:rPr>
          <w:del w:id="4075" w:author="Huy Duc. Nguyen" w:date="2017-08-29T16:28:00Z"/>
          <w:lang w:val="en-US" w:eastAsia="ja-JP"/>
        </w:rPr>
      </w:pPr>
      <w:del w:id="4076" w:author="Huy Duc. Nguyen" w:date="2017-08-29T16:28:00Z">
        <w:r w:rsidDel="00417345">
          <w:rPr>
            <w:lang w:val="en-US" w:eastAsia="ja-JP"/>
          </w:rPr>
          <w:delText xml:space="preserve"> From the table 5-3, this PoC demo program consumes about the power of one whole CPU.</w:delText>
        </w:r>
      </w:del>
    </w:p>
    <w:p w:rsidR="00D40621" w:rsidDel="00417345" w:rsidRDefault="009114FF">
      <w:pPr>
        <w:pStyle w:val="CETextBody"/>
        <w:rPr>
          <w:del w:id="4077" w:author="Huy Duc. Nguyen" w:date="2017-08-29T16:28:00Z"/>
          <w:lang w:val="en-US" w:eastAsia="ja-JP"/>
        </w:rPr>
      </w:pPr>
      <w:del w:id="4078" w:author="Huy Duc. Nguyen" w:date="2017-08-29T16:28:00Z">
        <w:r w:rsidDel="00417345">
          <w:rPr>
            <w:lang w:val="en-US" w:eastAsia="ja-JP"/>
          </w:rPr>
          <w:delText xml:space="preserve"> The table 5-4 increases approximately </w:delText>
        </w:r>
        <w:r w:rsidR="00FF505E" w:rsidDel="00417345">
          <w:rPr>
            <w:rFonts w:hint="eastAsia"/>
            <w:lang w:val="en-US" w:eastAsia="ja-JP"/>
          </w:rPr>
          <w:delText>5</w:delText>
        </w:r>
        <w:r w:rsidDel="00417345">
          <w:rPr>
            <w:lang w:val="en-US" w:eastAsia="ja-JP"/>
          </w:rPr>
          <w:delText xml:space="preserve">3% CPU load in addition to table 5-3. </w:delText>
        </w:r>
      </w:del>
    </w:p>
    <w:p w:rsidR="0069554F" w:rsidDel="00417345" w:rsidRDefault="0069554F">
      <w:pPr>
        <w:rPr>
          <w:del w:id="4079" w:author="Huy Duc. Nguyen" w:date="2017-08-29T16:28:00Z"/>
          <w:rFonts w:ascii="Arial" w:eastAsia="Arial" w:hAnsi="Arial" w:cs="Arial"/>
          <w:b/>
          <w:bCs/>
          <w:iCs/>
          <w:lang w:eastAsia="ja-JP"/>
        </w:rPr>
      </w:pPr>
      <w:bookmarkStart w:id="4080" w:name="_Toc463257051"/>
      <w:bookmarkStart w:id="4081" w:name="_Toc463257052"/>
      <w:bookmarkEnd w:id="4080"/>
      <w:bookmarkEnd w:id="4081"/>
      <w:del w:id="4082" w:author="Huy Duc. Nguyen" w:date="2017-08-29T16:28:00Z">
        <w:r w:rsidDel="00417345">
          <w:br w:type="page"/>
        </w:r>
      </w:del>
    </w:p>
    <w:p w:rsidR="004F5157" w:rsidRPr="00651005" w:rsidDel="00417345" w:rsidRDefault="004F5157" w:rsidP="006C109A">
      <w:pPr>
        <w:pStyle w:val="Heading3"/>
        <w:rPr>
          <w:del w:id="4083" w:author="Huy Duc. Nguyen" w:date="2017-08-29T16:28:00Z"/>
        </w:rPr>
      </w:pPr>
      <w:bookmarkStart w:id="4084" w:name="_Toc491775586"/>
      <w:del w:id="4085" w:author="Huy Duc. Nguyen" w:date="2017-08-29T16:28:00Z">
        <w:r w:rsidRPr="006C3F5F" w:rsidDel="00417345">
          <w:delText>Total CPU usage of Hypervisor(Mu</w:delText>
        </w:r>
        <w:r w:rsidR="00E70AD5" w:rsidDel="00417345">
          <w:rPr>
            <w:rFonts w:eastAsiaTheme="minorEastAsia" w:hint="eastAsia"/>
          </w:rPr>
          <w:delText>l</w:delText>
        </w:r>
        <w:r w:rsidRPr="006C3F5F" w:rsidDel="00417345">
          <w:delText>tivisor)</w:delText>
        </w:r>
        <w:bookmarkEnd w:id="4084"/>
      </w:del>
    </w:p>
    <w:p w:rsidR="004F5157" w:rsidDel="00417345" w:rsidRDefault="004F5157" w:rsidP="004F5157">
      <w:pPr>
        <w:pStyle w:val="CETextBody"/>
        <w:numPr>
          <w:ilvl w:val="0"/>
          <w:numId w:val="12"/>
        </w:numPr>
        <w:ind w:hanging="782"/>
        <w:rPr>
          <w:del w:id="4086" w:author="Huy Duc. Nguyen" w:date="2017-08-29T16:28:00Z"/>
          <w:lang w:val="en-US" w:eastAsia="ja-JP"/>
        </w:rPr>
      </w:pPr>
      <w:del w:id="4087" w:author="Huy Duc. Nguyen" w:date="2017-08-29T16:28:00Z">
        <w:r w:rsidDel="00417345">
          <w:rPr>
            <w:rFonts w:hint="eastAsia"/>
            <w:lang w:val="en-US" w:eastAsia="ja-JP"/>
          </w:rPr>
          <w:delText>Description</w:delText>
        </w:r>
      </w:del>
    </w:p>
    <w:p w:rsidR="004F5157" w:rsidDel="00417345" w:rsidRDefault="004F5157" w:rsidP="004F5157">
      <w:pPr>
        <w:pStyle w:val="CETextBody"/>
        <w:ind w:left="142"/>
        <w:rPr>
          <w:del w:id="4088" w:author="Huy Duc. Nguyen" w:date="2017-08-29T16:28:00Z"/>
          <w:lang w:val="en-US" w:eastAsia="ja-JP"/>
        </w:rPr>
      </w:pPr>
      <w:del w:id="4089" w:author="Huy Duc. Nguyen" w:date="2017-08-29T16:28:00Z">
        <w:r w:rsidRPr="00AB1193" w:rsidDel="00417345">
          <w:rPr>
            <w:lang w:val="en-US" w:eastAsia="ja-JP"/>
          </w:rPr>
          <w:delText xml:space="preserve">Measure the total CPU utilization of Multivisor Task (VM task of guest OS) when using the application of </w:delText>
        </w:r>
        <w:r w:rsidRPr="00761AAA" w:rsidDel="00417345">
          <w:rPr>
            <w:lang w:val="en-US" w:eastAsia="ja-JP"/>
          </w:rPr>
          <w:delText>Center Informat</w:delText>
        </w:r>
        <w:r w:rsidDel="00417345">
          <w:rPr>
            <w:lang w:val="en-US" w:eastAsia="ja-JP"/>
          </w:rPr>
          <w:delText>ion</w:delText>
        </w:r>
        <w:r w:rsidDel="00417345">
          <w:rPr>
            <w:rFonts w:hint="eastAsia"/>
            <w:lang w:val="en-US" w:eastAsia="ja-JP"/>
          </w:rPr>
          <w:delText xml:space="preserve"> </w:delText>
        </w:r>
        <w:r w:rsidRPr="00AB1193" w:rsidDel="00417345">
          <w:rPr>
            <w:lang w:val="en-US" w:eastAsia="ja-JP"/>
          </w:rPr>
          <w:delText>application</w:delText>
        </w:r>
        <w:r w:rsidDel="00417345">
          <w:rPr>
            <w:rFonts w:hint="eastAsia"/>
            <w:lang w:val="en-US" w:eastAsia="ja-JP"/>
          </w:rPr>
          <w:delText xml:space="preserve"> on</w:delText>
        </w:r>
        <w:r w:rsidRPr="00297066" w:rsidDel="00417345">
          <w:delText xml:space="preserve"> </w:delText>
        </w:r>
        <w:r w:rsidR="00C14E38" w:rsidRPr="00E53C69" w:rsidDel="00417345">
          <w:rPr>
            <w:lang w:val="en-US" w:eastAsia="ja-JP"/>
          </w:rPr>
          <w:delText>virtualized Linux</w:delText>
        </w:r>
        <w:r w:rsidR="00C14E38" w:rsidDel="00417345">
          <w:rPr>
            <w:rFonts w:hint="eastAsia"/>
            <w:lang w:val="en-US" w:eastAsia="ja-JP"/>
          </w:rPr>
          <w:delText xml:space="preserve"> </w:delText>
        </w:r>
        <w:r w:rsidRPr="00E0261A" w:rsidDel="00417345">
          <w:rPr>
            <w:lang w:val="en-US" w:eastAsia="ja-JP"/>
          </w:rPr>
          <w:delText xml:space="preserve">using Multi </w:delText>
        </w:r>
        <w:r w:rsidDel="00417345">
          <w:rPr>
            <w:lang w:val="en-US" w:eastAsia="ja-JP"/>
          </w:rPr>
          <w:delText>Debugger</w:delText>
        </w:r>
        <w:r w:rsidRPr="00AB1193" w:rsidDel="00417345">
          <w:rPr>
            <w:lang w:val="en-US" w:eastAsia="ja-JP"/>
          </w:rPr>
          <w:delText>.</w:delText>
        </w:r>
      </w:del>
    </w:p>
    <w:p w:rsidR="004F5157" w:rsidRPr="004278D7" w:rsidDel="00417345" w:rsidRDefault="004F5157" w:rsidP="004F5157">
      <w:pPr>
        <w:pStyle w:val="CETextBody"/>
        <w:ind w:left="142"/>
        <w:rPr>
          <w:del w:id="4090" w:author="Huy Duc. Nguyen" w:date="2017-08-29T16:28:00Z"/>
          <w:lang w:val="en-US" w:eastAsia="ja-JP"/>
        </w:rPr>
      </w:pPr>
    </w:p>
    <w:p w:rsidR="004F5157" w:rsidRPr="00613E0B" w:rsidDel="00417345" w:rsidRDefault="004F5157" w:rsidP="004F5157">
      <w:pPr>
        <w:pStyle w:val="CETextBody"/>
        <w:numPr>
          <w:ilvl w:val="0"/>
          <w:numId w:val="12"/>
        </w:numPr>
        <w:ind w:hanging="782"/>
        <w:rPr>
          <w:del w:id="4091" w:author="Huy Duc. Nguyen" w:date="2017-08-29T16:28:00Z"/>
          <w:lang w:val="en-US" w:eastAsia="ja-JP"/>
        </w:rPr>
      </w:pPr>
      <w:del w:id="4092" w:author="Huy Duc. Nguyen" w:date="2017-08-29T16:28:00Z">
        <w:r w:rsidRPr="00613E0B" w:rsidDel="00417345">
          <w:rPr>
            <w:lang w:val="en-US" w:eastAsia="ja-JP"/>
          </w:rPr>
          <w:delText>Precondition</w:delText>
        </w:r>
      </w:del>
    </w:p>
    <w:p w:rsidR="004F5157" w:rsidRPr="00290460" w:rsidDel="00417345" w:rsidRDefault="004F5157" w:rsidP="004F5157">
      <w:pPr>
        <w:pStyle w:val="CETextBody"/>
        <w:numPr>
          <w:ilvl w:val="0"/>
          <w:numId w:val="7"/>
        </w:numPr>
        <w:rPr>
          <w:del w:id="4093" w:author="Huy Duc. Nguyen" w:date="2017-08-29T16:28:00Z"/>
          <w:lang w:val="en-US" w:eastAsia="ja-JP"/>
        </w:rPr>
      </w:pPr>
      <w:del w:id="4094" w:author="Huy Duc. Nguyen" w:date="2017-08-29T16:28:00Z">
        <w:r w:rsidDel="00417345">
          <w:rPr>
            <w:rFonts w:hint="eastAsia"/>
            <w:lang w:val="en-US" w:eastAsia="ja-JP"/>
          </w:rPr>
          <w:delText xml:space="preserve">Measure on </w:delText>
        </w:r>
        <w:r w:rsidR="00E27A86" w:rsidRPr="00E53C69" w:rsidDel="00417345">
          <w:rPr>
            <w:lang w:val="en-US" w:eastAsia="ja-JP"/>
          </w:rPr>
          <w:delText>virtualized Linux</w:delText>
        </w:r>
        <w:r w:rsidR="00E27A86" w:rsidDel="00417345">
          <w:rPr>
            <w:rFonts w:hint="eastAsia"/>
            <w:lang w:val="en-US" w:eastAsia="ja-JP"/>
          </w:rPr>
          <w:delText xml:space="preserve"> </w:delText>
        </w:r>
        <w:r w:rsidDel="00417345">
          <w:rPr>
            <w:rFonts w:hint="eastAsia"/>
            <w:lang w:val="en-US" w:eastAsia="ja-JP"/>
          </w:rPr>
          <w:delText xml:space="preserve"> (</w:delText>
        </w:r>
        <w:r w:rsidR="002043BF" w:rsidDel="00417345">
          <w:rPr>
            <w:rFonts w:hint="eastAsia"/>
            <w:lang w:val="en-US" w:eastAsia="ja-JP"/>
          </w:rPr>
          <w:delText>Type</w:delText>
        </w:r>
        <w:r w:rsidR="002E6D16" w:rsidDel="00417345">
          <w:rPr>
            <w:lang w:val="en-US" w:eastAsia="ja-JP"/>
          </w:rPr>
          <w:delText>4</w:delText>
        </w:r>
        <w:r w:rsidDel="00417345">
          <w:rPr>
            <w:rFonts w:hint="eastAsia"/>
            <w:lang w:val="en-US" w:eastAsia="ja-JP"/>
          </w:rPr>
          <w:delText>)</w:delText>
        </w:r>
      </w:del>
    </w:p>
    <w:p w:rsidR="004F5157" w:rsidRPr="00A93529" w:rsidDel="00417345" w:rsidRDefault="004F5157" w:rsidP="004F5157">
      <w:pPr>
        <w:pStyle w:val="ListParagraph"/>
        <w:numPr>
          <w:ilvl w:val="0"/>
          <w:numId w:val="7"/>
        </w:numPr>
        <w:rPr>
          <w:del w:id="4095" w:author="Huy Duc. Nguyen" w:date="2017-08-29T16:28:00Z"/>
          <w:sz w:val="22"/>
          <w:lang w:val="en-US" w:eastAsia="ja-JP"/>
        </w:rPr>
      </w:pPr>
      <w:del w:id="4096" w:author="Huy Duc. Nguyen" w:date="2017-08-29T16:28:00Z">
        <w:r w:rsidRPr="009B3B3D" w:rsidDel="00417345">
          <w:rPr>
            <w:sz w:val="22"/>
            <w:lang w:val="en-US" w:eastAsia="ja-JP"/>
          </w:rPr>
          <w:delText>Us</w:delText>
        </w:r>
        <w:r w:rsidDel="00417345">
          <w:rPr>
            <w:rFonts w:hint="eastAsia"/>
            <w:sz w:val="22"/>
            <w:lang w:val="en-US" w:eastAsia="ja-JP"/>
          </w:rPr>
          <w:delText>e</w:delText>
        </w:r>
        <w:r w:rsidRPr="009B3B3D" w:rsidDel="00417345">
          <w:rPr>
            <w:sz w:val="22"/>
            <w:lang w:val="en-US" w:eastAsia="ja-JP"/>
          </w:rPr>
          <w:delText xml:space="preserve"> a tool including </w:delText>
        </w:r>
        <w:r w:rsidDel="00417345">
          <w:rPr>
            <w:rFonts w:hint="eastAsia"/>
            <w:sz w:val="22"/>
            <w:lang w:val="en-US" w:eastAsia="ja-JP"/>
          </w:rPr>
          <w:delText xml:space="preserve">in </w:delText>
        </w:r>
        <w:r w:rsidRPr="009B3B3D" w:rsidDel="00417345">
          <w:rPr>
            <w:sz w:val="22"/>
            <w:lang w:val="en-US" w:eastAsia="ja-JP"/>
          </w:rPr>
          <w:delText xml:space="preserve">Multi </w:delText>
        </w:r>
        <w:r w:rsidDel="00417345">
          <w:rPr>
            <w:sz w:val="22"/>
            <w:lang w:val="en-US" w:eastAsia="ja-JP"/>
          </w:rPr>
          <w:delText>Debugger</w:delText>
        </w:r>
        <w:r w:rsidRPr="009B3B3D" w:rsidDel="00417345">
          <w:rPr>
            <w:sz w:val="22"/>
            <w:lang w:val="en-US" w:eastAsia="ja-JP"/>
          </w:rPr>
          <w:delText>.</w:delText>
        </w:r>
      </w:del>
    </w:p>
    <w:p w:rsidR="004F5157" w:rsidDel="00417345" w:rsidRDefault="004F5157" w:rsidP="004F5157">
      <w:pPr>
        <w:pStyle w:val="CETextBody"/>
        <w:ind w:left="142"/>
        <w:rPr>
          <w:del w:id="4097" w:author="Huy Duc. Nguyen" w:date="2017-08-29T16:28:00Z"/>
          <w:lang w:val="en-US" w:eastAsia="ja-JP"/>
        </w:rPr>
      </w:pPr>
    </w:p>
    <w:p w:rsidR="004F5157" w:rsidDel="00417345" w:rsidRDefault="004F5157" w:rsidP="004F5157">
      <w:pPr>
        <w:pStyle w:val="CETextBody"/>
        <w:numPr>
          <w:ilvl w:val="0"/>
          <w:numId w:val="12"/>
        </w:numPr>
        <w:ind w:hanging="782"/>
        <w:rPr>
          <w:del w:id="4098" w:author="Huy Duc. Nguyen" w:date="2017-08-29T16:28:00Z"/>
          <w:lang w:val="en-US" w:eastAsia="ja-JP"/>
        </w:rPr>
      </w:pPr>
      <w:del w:id="4099" w:author="Huy Duc. Nguyen" w:date="2017-08-29T16:28:00Z">
        <w:r w:rsidDel="00417345">
          <w:rPr>
            <w:rFonts w:hint="eastAsia"/>
            <w:lang w:val="en-US" w:eastAsia="ja-JP"/>
          </w:rPr>
          <w:delText>How to measure</w:delText>
        </w:r>
      </w:del>
    </w:p>
    <w:p w:rsidR="004F5157" w:rsidDel="00417345" w:rsidRDefault="004F5157" w:rsidP="004F5157">
      <w:pPr>
        <w:pStyle w:val="CETextBody"/>
        <w:numPr>
          <w:ilvl w:val="0"/>
          <w:numId w:val="214"/>
        </w:numPr>
        <w:rPr>
          <w:del w:id="4100" w:author="Huy Duc. Nguyen" w:date="2017-08-29T16:28:00Z"/>
          <w:lang w:val="en-US" w:eastAsia="ja-JP"/>
        </w:rPr>
      </w:pPr>
      <w:del w:id="4101" w:author="Huy Duc. Nguyen" w:date="2017-08-29T16:28:00Z">
        <w:r w:rsidDel="00417345">
          <w:rPr>
            <w:rFonts w:hint="eastAsia"/>
            <w:lang w:val="en-US" w:eastAsia="ja-JP"/>
          </w:rPr>
          <w:delText xml:space="preserve">Select [Target] </w:delText>
        </w:r>
        <w:r w:rsidDel="00417345">
          <w:rPr>
            <w:lang w:val="en-US" w:eastAsia="ja-JP"/>
          </w:rPr>
          <w:delText>–</w:delText>
        </w:r>
        <w:r w:rsidDel="00417345">
          <w:rPr>
            <w:rFonts w:hint="eastAsia"/>
            <w:lang w:val="en-US" w:eastAsia="ja-JP"/>
          </w:rPr>
          <w:delText xml:space="preserve"> [Connect] from Menu bar</w:delText>
        </w:r>
      </w:del>
    </w:p>
    <w:p w:rsidR="004F5157" w:rsidDel="00417345" w:rsidRDefault="004F5157" w:rsidP="004F5157">
      <w:pPr>
        <w:pStyle w:val="CETextBody"/>
        <w:numPr>
          <w:ilvl w:val="0"/>
          <w:numId w:val="214"/>
        </w:numPr>
        <w:ind w:left="709" w:hanging="287"/>
        <w:rPr>
          <w:del w:id="4102" w:author="Huy Duc. Nguyen" w:date="2017-08-29T16:28:00Z"/>
          <w:lang w:val="en-US" w:eastAsia="ja-JP"/>
        </w:rPr>
      </w:pPr>
      <w:del w:id="4103" w:author="Huy Duc. Nguyen" w:date="2017-08-29T16:28:00Z">
        <w:r w:rsidDel="00417345">
          <w:rPr>
            <w:rFonts w:hint="eastAsia"/>
            <w:lang w:val="en-US" w:eastAsia="ja-JP"/>
          </w:rPr>
          <w:delText xml:space="preserve">Select </w:delText>
        </w:r>
        <w:r w:rsidDel="00417345">
          <w:rPr>
            <w:lang w:val="en-US" w:eastAsia="ja-JP"/>
          </w:rPr>
          <w:delText>“Dynamic</w:delText>
        </w:r>
        <w:r w:rsidDel="00417345">
          <w:rPr>
            <w:rFonts w:hint="eastAsia"/>
            <w:lang w:val="en-US" w:eastAsia="ja-JP"/>
          </w:rPr>
          <w:delText xml:space="preserve"> Download/INDRT Connection (rtserv2) for Device Tree</w:delText>
        </w:r>
        <w:r w:rsidDel="00417345">
          <w:rPr>
            <w:lang w:val="en-US" w:eastAsia="ja-JP"/>
          </w:rPr>
          <w:delText>”</w:delText>
        </w:r>
        <w:r w:rsidDel="00417345">
          <w:rPr>
            <w:rFonts w:hint="eastAsia"/>
            <w:lang w:val="en-US" w:eastAsia="ja-JP"/>
          </w:rPr>
          <w:delText xml:space="preserve"> and press </w:delText>
        </w:r>
        <w:r w:rsidDel="00417345">
          <w:rPr>
            <w:lang w:val="en-US" w:eastAsia="ja-JP"/>
          </w:rPr>
          <w:delText>“</w:delText>
        </w:r>
        <w:r w:rsidDel="00417345">
          <w:rPr>
            <w:rFonts w:hint="eastAsia"/>
            <w:lang w:val="en-US" w:eastAsia="ja-JP"/>
          </w:rPr>
          <w:delText>Connect</w:delText>
        </w:r>
        <w:r w:rsidDel="00417345">
          <w:rPr>
            <w:lang w:val="en-US" w:eastAsia="ja-JP"/>
          </w:rPr>
          <w:delText>”</w:delText>
        </w:r>
        <w:r w:rsidDel="00417345">
          <w:rPr>
            <w:rFonts w:hint="eastAsia"/>
            <w:lang w:val="en-US" w:eastAsia="ja-JP"/>
          </w:rPr>
          <w:delText xml:space="preserve"> button.</w:delText>
        </w:r>
      </w:del>
    </w:p>
    <w:p w:rsidR="004F5157" w:rsidDel="00417345" w:rsidRDefault="004F5157" w:rsidP="004F5157">
      <w:pPr>
        <w:pStyle w:val="CETextBody"/>
        <w:numPr>
          <w:ilvl w:val="0"/>
          <w:numId w:val="214"/>
        </w:numPr>
        <w:rPr>
          <w:del w:id="4104" w:author="Huy Duc. Nguyen" w:date="2017-08-29T16:28:00Z"/>
          <w:lang w:val="en-US" w:eastAsia="ja-JP"/>
        </w:rPr>
      </w:pPr>
      <w:del w:id="4105" w:author="Huy Duc. Nguyen" w:date="2017-08-29T16:28:00Z">
        <w:r w:rsidDel="00417345">
          <w:rPr>
            <w:rFonts w:hint="eastAsia"/>
            <w:lang w:val="en-US" w:eastAsia="ja-JP"/>
          </w:rPr>
          <w:delText xml:space="preserve">Select </w:delText>
        </w:r>
        <w:r w:rsidDel="00417345">
          <w:rPr>
            <w:lang w:val="en-US" w:eastAsia="ja-JP"/>
          </w:rPr>
          <w:delText>“</w:delText>
        </w:r>
        <w:r w:rsidDel="00417345">
          <w:rPr>
            <w:rFonts w:hint="eastAsia"/>
            <w:lang w:val="en-US" w:eastAsia="ja-JP"/>
          </w:rPr>
          <w:delText>Run mode target</w:delText>
        </w:r>
        <w:r w:rsidDel="00417345">
          <w:rPr>
            <w:lang w:val="en-US" w:eastAsia="ja-JP"/>
          </w:rPr>
          <w:delText>”</w:delText>
        </w:r>
        <w:r w:rsidDel="00417345">
          <w:rPr>
            <w:rFonts w:hint="eastAsia"/>
            <w:lang w:val="en-US" w:eastAsia="ja-JP"/>
          </w:rPr>
          <w:delText xml:space="preserve"> </w:delText>
        </w:r>
      </w:del>
    </w:p>
    <w:p w:rsidR="004F5157" w:rsidRPr="0044413D" w:rsidDel="00417345" w:rsidRDefault="004F5157" w:rsidP="004F5157">
      <w:pPr>
        <w:pStyle w:val="CETextBody"/>
        <w:numPr>
          <w:ilvl w:val="0"/>
          <w:numId w:val="214"/>
        </w:numPr>
        <w:rPr>
          <w:del w:id="4106" w:author="Huy Duc. Nguyen" w:date="2017-08-29T16:28:00Z"/>
          <w:lang w:val="en-US" w:eastAsia="ja-JP"/>
        </w:rPr>
      </w:pPr>
      <w:del w:id="4107" w:author="Huy Duc. Nguyen" w:date="2017-08-29T16:28:00Z">
        <w:r w:rsidDel="00417345">
          <w:rPr>
            <w:rFonts w:hint="eastAsia"/>
            <w:lang w:val="en-US" w:eastAsia="ja-JP"/>
          </w:rPr>
          <w:delText xml:space="preserve">Run the following command on </w:delText>
        </w:r>
        <w:r w:rsidDel="00417345">
          <w:rPr>
            <w:lang w:val="en-US" w:eastAsia="ja-JP"/>
          </w:rPr>
          <w:delText>“</w:delText>
        </w:r>
        <w:r w:rsidDel="00417345">
          <w:rPr>
            <w:rFonts w:hint="eastAsia"/>
            <w:lang w:val="en-US" w:eastAsia="ja-JP"/>
          </w:rPr>
          <w:delText>Trg</w:delText>
        </w:r>
        <w:r w:rsidDel="00417345">
          <w:rPr>
            <w:lang w:val="en-US" w:eastAsia="ja-JP"/>
          </w:rPr>
          <w:delText>”</w:delText>
        </w:r>
        <w:r w:rsidDel="00417345">
          <w:rPr>
            <w:rFonts w:hint="eastAsia"/>
            <w:lang w:val="en-US" w:eastAsia="ja-JP"/>
          </w:rPr>
          <w:delText xml:space="preserve"> tab.</w:delText>
        </w:r>
      </w:del>
    </w:p>
    <w:p w:rsidR="0069554F" w:rsidDel="00417345" w:rsidRDefault="0069554F" w:rsidP="004F5157">
      <w:pPr>
        <w:pStyle w:val="CETextBody"/>
        <w:ind w:left="782"/>
        <w:rPr>
          <w:del w:id="4108" w:author="Huy Duc. Nguyen" w:date="2017-08-29T16:28:00Z"/>
          <w:rFonts w:asciiTheme="majorHAnsi" w:hAnsiTheme="majorHAnsi" w:cstheme="majorHAnsi"/>
          <w:lang w:val="en-US" w:eastAsia="ja-JP"/>
        </w:rPr>
      </w:pPr>
      <w:del w:id="4109" w:author="Huy Duc. Nguyen" w:date="2017-08-29T16:28:00Z">
        <w:r w:rsidDel="00417345">
          <w:rPr>
            <w:noProof/>
            <w:lang w:val="en-US"/>
          </w:rPr>
          <mc:AlternateContent>
            <mc:Choice Requires="wps">
              <w:drawing>
                <wp:anchor distT="0" distB="0" distL="114300" distR="114300" simplePos="0" relativeHeight="251533824" behindDoc="0" locked="0" layoutInCell="1" allowOverlap="1" wp14:anchorId="12AA9687" wp14:editId="355D670D">
                  <wp:simplePos x="0" y="0"/>
                  <wp:positionH relativeFrom="column">
                    <wp:posOffset>425949</wp:posOffset>
                  </wp:positionH>
                  <wp:positionV relativeFrom="paragraph">
                    <wp:posOffset>22855</wp:posOffset>
                  </wp:positionV>
                  <wp:extent cx="5495925" cy="244305"/>
                  <wp:effectExtent l="0" t="0" r="28575" b="22860"/>
                  <wp:wrapNone/>
                  <wp:docPr id="9" name="テキスト ボックス 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A9687" id="テキスト ボックス 9" o:spid="_x0000_s1042" type="#_x0000_t202" style="position:absolute;left:0;text-align:left;margin-left:33.55pt;margin-top:1.8pt;width:432.75pt;height:19.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" fillcolor="white [3201]" strokeweight=".5pt">
                  <v:textbox>
                    <w:txbxContent>
                      <w:p w:rsidR="005B1E90" w:rsidRPr="00B43823" w:rsidRDefault="005B1E90" w:rsidP="00B25BD6">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del>
    </w:p>
    <w:p w:rsidR="004F5157" w:rsidDel="00417345" w:rsidRDefault="004F5157" w:rsidP="004F5157">
      <w:pPr>
        <w:pStyle w:val="CETextBody"/>
        <w:ind w:left="782"/>
        <w:rPr>
          <w:del w:id="4110" w:author="Huy Duc. Nguyen" w:date="2017-08-29T16:28:00Z"/>
          <w:rFonts w:ascii="Arial" w:hAnsi="Arial" w:cs="Arial"/>
          <w:lang w:val="en-US" w:eastAsia="ja-JP"/>
        </w:rPr>
      </w:pPr>
    </w:p>
    <w:p w:rsidR="00F51E41" w:rsidRPr="0044413D" w:rsidDel="00417345" w:rsidRDefault="00F51E41" w:rsidP="00F51E41">
      <w:pPr>
        <w:pStyle w:val="CETextBody"/>
        <w:numPr>
          <w:ilvl w:val="0"/>
          <w:numId w:val="214"/>
        </w:numPr>
        <w:rPr>
          <w:del w:id="4111" w:author="Huy Duc. Nguyen" w:date="2017-08-29T16:28:00Z"/>
          <w:lang w:val="en-US" w:eastAsia="ja-JP"/>
        </w:rPr>
      </w:pPr>
      <w:del w:id="4112" w:author="Huy Duc. Nguyen" w:date="2017-08-29T16:28:00Z">
        <w:r w:rsidRPr="00F51E41" w:rsidDel="00417345">
          <w:rPr>
            <w:lang w:val="en-US" w:eastAsia="ja-JP"/>
          </w:rPr>
          <w:delText>Waiting for 10 minutes</w:delText>
        </w:r>
        <w:r w:rsidDel="00417345">
          <w:rPr>
            <w:rFonts w:hint="eastAsia"/>
            <w:lang w:val="en-US" w:eastAsia="ja-JP"/>
          </w:rPr>
          <w:delText>.</w:delText>
        </w:r>
      </w:del>
    </w:p>
    <w:p w:rsidR="00F51E41" w:rsidRPr="0044413D" w:rsidDel="00417345" w:rsidRDefault="00F51E41" w:rsidP="00F51E41">
      <w:pPr>
        <w:pStyle w:val="CETextBody"/>
        <w:numPr>
          <w:ilvl w:val="0"/>
          <w:numId w:val="214"/>
        </w:numPr>
        <w:rPr>
          <w:del w:id="4113" w:author="Huy Duc. Nguyen" w:date="2017-08-29T16:28:00Z"/>
          <w:lang w:val="en-US" w:eastAsia="ja-JP"/>
        </w:rPr>
      </w:pPr>
      <w:del w:id="4114" w:author="Huy Duc. Nguyen" w:date="2017-08-29T16:28:00Z">
        <w:r w:rsidDel="00417345">
          <w:rPr>
            <w:rFonts w:hint="eastAsia"/>
            <w:lang w:val="en-US" w:eastAsia="ja-JP"/>
          </w:rPr>
          <w:delText xml:space="preserve">Run the following command on </w:delText>
        </w:r>
        <w:r w:rsidDel="00417345">
          <w:rPr>
            <w:lang w:val="en-US" w:eastAsia="ja-JP"/>
          </w:rPr>
          <w:delText>“</w:delText>
        </w:r>
        <w:r w:rsidDel="00417345">
          <w:rPr>
            <w:rFonts w:hint="eastAsia"/>
            <w:lang w:val="en-US" w:eastAsia="ja-JP"/>
          </w:rPr>
          <w:delText>Trg</w:delText>
        </w:r>
        <w:r w:rsidDel="00417345">
          <w:rPr>
            <w:lang w:val="en-US" w:eastAsia="ja-JP"/>
          </w:rPr>
          <w:delText>”</w:delText>
        </w:r>
        <w:r w:rsidDel="00417345">
          <w:rPr>
            <w:rFonts w:hint="eastAsia"/>
            <w:lang w:val="en-US" w:eastAsia="ja-JP"/>
          </w:rPr>
          <w:delText xml:space="preserve"> tab.</w:delText>
        </w:r>
      </w:del>
    </w:p>
    <w:p w:rsidR="00F51E41" w:rsidDel="00417345" w:rsidRDefault="00F51E41" w:rsidP="00F51E41">
      <w:pPr>
        <w:pStyle w:val="CETextBody"/>
        <w:ind w:left="782"/>
        <w:rPr>
          <w:del w:id="4115" w:author="Huy Duc. Nguyen" w:date="2017-08-29T16:28:00Z"/>
          <w:rFonts w:asciiTheme="majorHAnsi" w:hAnsiTheme="majorHAnsi" w:cstheme="majorHAnsi"/>
          <w:lang w:val="en-US" w:eastAsia="ja-JP"/>
        </w:rPr>
      </w:pPr>
      <w:del w:id="4116" w:author="Huy Duc. Nguyen" w:date="2017-08-29T16:28:00Z">
        <w:r w:rsidDel="00417345">
          <w:rPr>
            <w:noProof/>
            <w:lang w:val="en-US"/>
          </w:rPr>
          <mc:AlternateContent>
            <mc:Choice Requires="wps">
              <w:drawing>
                <wp:anchor distT="0" distB="0" distL="114300" distR="114300" simplePos="0" relativeHeight="251641344" behindDoc="0" locked="0" layoutInCell="1" allowOverlap="1" wp14:anchorId="5B47256D" wp14:editId="5373C048">
                  <wp:simplePos x="0" y="0"/>
                  <wp:positionH relativeFrom="column">
                    <wp:posOffset>425949</wp:posOffset>
                  </wp:positionH>
                  <wp:positionV relativeFrom="paragraph">
                    <wp:posOffset>21634</wp:posOffset>
                  </wp:positionV>
                  <wp:extent cx="5495925" cy="272226"/>
                  <wp:effectExtent l="0" t="0" r="28575" b="13970"/>
                  <wp:wrapNone/>
                  <wp:docPr id="1" name="テキスト ボックス 1"/>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256D" id="テキスト ボックス 1" o:spid="_x0000_s1043" type="#_x0000_t202" style="position:absolute;left:0;text-align:left;margin-left:33.55pt;margin-top:1.7pt;width:432.75pt;height:21.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" fillcolor="white [3201]" strokeweight=".5pt">
                  <v:textbox>
                    <w:txbxContent>
                      <w:p w:rsidR="005B1E90" w:rsidRPr="00B43823" w:rsidRDefault="005B1E90" w:rsidP="00F51E41">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del>
    </w:p>
    <w:p w:rsidR="00F51E41" w:rsidDel="00417345" w:rsidRDefault="00F51E41" w:rsidP="00F51E41">
      <w:pPr>
        <w:pStyle w:val="CETextBody"/>
        <w:ind w:left="782"/>
        <w:rPr>
          <w:del w:id="4117" w:author="Huy Duc. Nguyen" w:date="2017-08-29T16:28:00Z"/>
          <w:rFonts w:ascii="Arial" w:hAnsi="Arial" w:cs="Arial"/>
          <w:lang w:val="en-US" w:eastAsia="ja-JP"/>
        </w:rPr>
      </w:pPr>
    </w:p>
    <w:p w:rsidR="0098461E" w:rsidDel="00417345" w:rsidRDefault="0098461E" w:rsidP="0098461E">
      <w:pPr>
        <w:pStyle w:val="CETextBody"/>
        <w:ind w:left="782"/>
        <w:rPr>
          <w:del w:id="4118" w:author="Huy Duc. Nguyen" w:date="2017-08-29T16:28:00Z"/>
          <w:lang w:val="en-US" w:eastAsia="ja-JP"/>
        </w:rPr>
      </w:pPr>
      <w:del w:id="4119" w:author="Huy Duc. Nguyen" w:date="2017-08-29T16:28:00Z">
        <w:r w:rsidRPr="00955E9B" w:rsidDel="00417345">
          <w:rPr>
            <w:lang w:val="en-US" w:eastAsia="ja-JP"/>
          </w:rPr>
          <w:delText xml:space="preserve">After finishing a command, you will see the log like below. </w:delText>
        </w:r>
      </w:del>
    </w:p>
    <w:p w:rsidR="0090698F" w:rsidRPr="00955E9B" w:rsidDel="00417345" w:rsidRDefault="0090698F" w:rsidP="0098461E">
      <w:pPr>
        <w:pStyle w:val="CETextBody"/>
        <w:ind w:left="782"/>
        <w:rPr>
          <w:del w:id="4120" w:author="Huy Duc. Nguyen" w:date="2017-08-29T16:28:00Z"/>
          <w:lang w:val="en-US" w:eastAsia="ja-JP"/>
        </w:rPr>
      </w:pPr>
      <w:del w:id="4121" w:author="Huy Duc. Nguyen" w:date="2017-08-29T16:28:00Z">
        <w:r w:rsidDel="00417345">
          <w:rPr>
            <w:lang w:val="en-US" w:eastAsia="ja-JP"/>
          </w:rPr>
          <w:delText xml:space="preserve">MultivisorTask0-3 means CPU </w:delText>
        </w:r>
        <w:r w:rsidR="002247FE" w:rsidDel="00417345">
          <w:rPr>
            <w:lang w:val="en-US" w:eastAsia="ja-JP"/>
          </w:rPr>
          <w:delText>usage</w:delText>
        </w:r>
        <w:r w:rsidDel="00417345">
          <w:rPr>
            <w:lang w:val="en-US" w:eastAsia="ja-JP"/>
          </w:rPr>
          <w:delText xml:space="preserve"> of Linux on virtualization.</w:delText>
        </w:r>
      </w:del>
    </w:p>
    <w:p w:rsidR="005D584B" w:rsidDel="00417345" w:rsidRDefault="00F26DCC" w:rsidP="004F5157">
      <w:pPr>
        <w:pStyle w:val="CETextBody"/>
        <w:ind w:left="782"/>
        <w:rPr>
          <w:del w:id="4122" w:author="Huy Duc. Nguyen" w:date="2017-08-29T16:28:00Z"/>
          <w:rFonts w:ascii="Arial" w:hAnsi="Arial" w:cs="Arial"/>
          <w:lang w:val="en-US" w:eastAsia="ja-JP"/>
        </w:rPr>
      </w:pPr>
      <w:del w:id="4123"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77184" behindDoc="0" locked="0" layoutInCell="1" allowOverlap="1" wp14:anchorId="1AA46366" wp14:editId="2F860058">
                  <wp:simplePos x="0" y="0"/>
                  <wp:positionH relativeFrom="column">
                    <wp:posOffset>419975</wp:posOffset>
                  </wp:positionH>
                  <wp:positionV relativeFrom="paragraph">
                    <wp:posOffset>74072</wp:posOffset>
                  </wp:positionV>
                  <wp:extent cx="6030098" cy="1145059"/>
                  <wp:effectExtent l="0" t="0" r="27940" b="17145"/>
                  <wp:wrapNone/>
                  <wp:docPr id="314" name="テキスト ボックス 314"/>
                  <wp:cNvGraphicFramePr/>
                  <a:graphic xmlns:a="http://schemas.openxmlformats.org/drawingml/2006/main">
                    <a:graphicData uri="http://schemas.microsoft.com/office/word/2010/wordprocessingShape">
                      <wps:wsp>
                        <wps:cNvSpPr txBox="1"/>
                        <wps:spPr>
                          <a:xfrm>
                            <a:off x="0" y="0"/>
                            <a:ext cx="6030098" cy="11450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multivisor_vmm                            0x000000000022a000/0x0000000000c3b000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5B1E90" w:rsidRPr="00767C67" w:rsidRDefault="005B1E90" w:rsidP="001F2559">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6366" id="テキスト ボックス 314" o:spid="_x0000_s1044" type="#_x0000_t202" style="position:absolute;left:0;text-align:left;margin-left:33.05pt;margin-top:5.85pt;width:474.8pt;height:90.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" fillcolor="white [3201]" strokeweight=".5pt">
                  <v:textbox>
                    <w:txbxContent>
                      <w:p w:rsidR="005B1E90" w:rsidRPr="00885A46" w:rsidRDefault="005B1E90" w:rsidP="009F38E6">
                        <w:pPr>
                          <w:rPr>
                            <w:rFonts w:ascii="Courier New" w:hAnsi="Courier New" w:cs="Courier New"/>
                            <w:sz w:val="14"/>
                            <w:szCs w:val="14"/>
                            <w:lang w:val="en-US" w:eastAsia="ja-JP"/>
                          </w:rPr>
                        </w:pP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9F38E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767C67" w:rsidRDefault="005B1E90" w:rsidP="001F2559">
                        <w:pPr>
                          <w:rPr>
                            <w:rFonts w:ascii="Courier New" w:hAnsi="Courier New" w:cs="Courier New"/>
                            <w:sz w:val="12"/>
                            <w:szCs w:val="12"/>
                            <w:lang w:val="en-US" w:eastAsia="ja-JP"/>
                          </w:rPr>
                        </w:pPr>
                      </w:p>
                    </w:txbxContent>
                  </v:textbox>
                </v:shape>
              </w:pict>
            </mc:Fallback>
          </mc:AlternateContent>
        </w:r>
      </w:del>
    </w:p>
    <w:p w:rsidR="005D584B" w:rsidDel="00417345" w:rsidRDefault="005D584B" w:rsidP="004F5157">
      <w:pPr>
        <w:pStyle w:val="CETextBody"/>
        <w:ind w:left="782"/>
        <w:rPr>
          <w:del w:id="4124" w:author="Huy Duc. Nguyen" w:date="2017-08-29T16:28:00Z"/>
          <w:rFonts w:ascii="Arial" w:hAnsi="Arial" w:cs="Arial"/>
          <w:lang w:val="en-US" w:eastAsia="ja-JP"/>
        </w:rPr>
      </w:pPr>
    </w:p>
    <w:p w:rsidR="005D584B" w:rsidDel="00417345" w:rsidRDefault="005D584B" w:rsidP="004F5157">
      <w:pPr>
        <w:pStyle w:val="CETextBody"/>
        <w:ind w:left="782"/>
        <w:rPr>
          <w:del w:id="4125" w:author="Huy Duc. Nguyen" w:date="2017-08-29T16:28:00Z"/>
          <w:rFonts w:ascii="Arial" w:hAnsi="Arial" w:cs="Arial"/>
          <w:lang w:val="en-US" w:eastAsia="ja-JP"/>
        </w:rPr>
      </w:pPr>
    </w:p>
    <w:p w:rsidR="005D584B" w:rsidDel="00417345" w:rsidRDefault="001F2559" w:rsidP="004F5157">
      <w:pPr>
        <w:pStyle w:val="CETextBody"/>
        <w:ind w:left="782"/>
        <w:rPr>
          <w:del w:id="4126" w:author="Huy Duc. Nguyen" w:date="2017-08-29T16:28:00Z"/>
          <w:rFonts w:ascii="Arial" w:hAnsi="Arial" w:cs="Arial"/>
          <w:lang w:val="en-US" w:eastAsia="ja-JP"/>
        </w:rPr>
      </w:pPr>
      <w:del w:id="4127"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83328" behindDoc="0" locked="0" layoutInCell="1" allowOverlap="1" wp14:anchorId="42C803F7" wp14:editId="0E4CE5F6">
                  <wp:simplePos x="0" y="0"/>
                  <wp:positionH relativeFrom="column">
                    <wp:posOffset>4779645</wp:posOffset>
                  </wp:positionH>
                  <wp:positionV relativeFrom="paragraph">
                    <wp:posOffset>85090</wp:posOffset>
                  </wp:positionV>
                  <wp:extent cx="1310640" cy="449580"/>
                  <wp:effectExtent l="0" t="0" r="22860" b="26670"/>
                  <wp:wrapNone/>
                  <wp:docPr id="100" name="正方形/長方形 100"/>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D9450" id="正方形/長方形 100" o:spid="_x0000_s1026" style="position:absolute;margin-left:376.35pt;margin-top:6.7pt;width:103.2pt;height:35.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" filled="f" strokecolor="#c0504d [3205]" strokeweight="2pt"/>
              </w:pict>
            </mc:Fallback>
          </mc:AlternateContent>
        </w:r>
      </w:del>
    </w:p>
    <w:p w:rsidR="0098461E" w:rsidDel="00417345" w:rsidRDefault="0098461E" w:rsidP="004F5157">
      <w:pPr>
        <w:pStyle w:val="CETextBody"/>
        <w:ind w:left="782"/>
        <w:rPr>
          <w:del w:id="4128" w:author="Huy Duc. Nguyen" w:date="2017-08-29T16:28:00Z"/>
          <w:rFonts w:ascii="Arial" w:hAnsi="Arial" w:cs="Arial"/>
          <w:lang w:val="en-US" w:eastAsia="ja-JP"/>
        </w:rPr>
      </w:pPr>
    </w:p>
    <w:p w:rsidR="0098461E" w:rsidDel="00417345" w:rsidRDefault="0098461E" w:rsidP="004F5157">
      <w:pPr>
        <w:pStyle w:val="CETextBody"/>
        <w:ind w:left="782"/>
        <w:rPr>
          <w:del w:id="4129" w:author="Huy Duc. Nguyen" w:date="2017-08-29T16:28:00Z"/>
          <w:rFonts w:ascii="Arial" w:hAnsi="Arial" w:cs="Arial"/>
          <w:lang w:val="en-US" w:eastAsia="ja-JP"/>
        </w:rPr>
      </w:pPr>
    </w:p>
    <w:p w:rsidR="007F69A6" w:rsidDel="00417345" w:rsidRDefault="007F69A6" w:rsidP="00F950E6">
      <w:pPr>
        <w:pStyle w:val="CETextBody"/>
        <w:ind w:left="782"/>
        <w:rPr>
          <w:del w:id="4130" w:author="Huy Duc. Nguyen" w:date="2017-08-29T16:28:00Z"/>
          <w:lang w:val="en-US" w:eastAsia="ja-JP"/>
        </w:rPr>
      </w:pPr>
    </w:p>
    <w:p w:rsidR="0095061B" w:rsidDel="00417345" w:rsidRDefault="0095061B">
      <w:pPr>
        <w:rPr>
          <w:del w:id="4131" w:author="Huy Duc. Nguyen" w:date="2017-08-29T16:28:00Z"/>
          <w:sz w:val="22"/>
          <w:lang w:val="en-US" w:eastAsia="ja-JP"/>
        </w:rPr>
      </w:pPr>
      <w:del w:id="4132" w:author="Huy Duc. Nguyen" w:date="2017-08-29T16:28:00Z">
        <w:r w:rsidDel="00417345">
          <w:rPr>
            <w:lang w:val="en-US" w:eastAsia="ja-JP"/>
          </w:rPr>
          <w:br w:type="page"/>
        </w:r>
      </w:del>
    </w:p>
    <w:p w:rsidR="0090698F" w:rsidRPr="00F950E6" w:rsidDel="00417345" w:rsidRDefault="004F5157">
      <w:pPr>
        <w:pStyle w:val="CETextBody"/>
        <w:numPr>
          <w:ilvl w:val="0"/>
          <w:numId w:val="12"/>
        </w:numPr>
        <w:ind w:left="426" w:hanging="426"/>
        <w:rPr>
          <w:del w:id="4133" w:author="Huy Duc. Nguyen" w:date="2017-08-29T16:28:00Z"/>
          <w:b/>
          <w:lang w:val="en-US" w:eastAsia="ja-JP"/>
        </w:rPr>
      </w:pPr>
      <w:del w:id="4134" w:author="Huy Duc. Nguyen" w:date="2017-08-29T16:28:00Z">
        <w:r w:rsidDel="00417345">
          <w:rPr>
            <w:rFonts w:hint="eastAsia"/>
            <w:lang w:val="en-US" w:eastAsia="ja-JP"/>
          </w:rPr>
          <w:delText>Result</w:delText>
        </w:r>
      </w:del>
    </w:p>
    <w:p w:rsidR="002247FE" w:rsidRPr="002247FE" w:rsidDel="00417345" w:rsidRDefault="002247FE" w:rsidP="00F950E6">
      <w:pPr>
        <w:pStyle w:val="CETextBody"/>
        <w:ind w:left="782"/>
        <w:rPr>
          <w:del w:id="4135" w:author="Huy Duc. Nguyen" w:date="2017-08-29T16:28:00Z"/>
          <w:b/>
          <w:lang w:val="en-US" w:eastAsia="ja-JP"/>
        </w:rPr>
      </w:pPr>
      <w:del w:id="4136" w:author="Huy Duc. Nguyen" w:date="2017-08-29T16:28:00Z">
        <w:r w:rsidDel="00417345">
          <w:rPr>
            <w:lang w:val="en-US" w:eastAsia="ja-JP"/>
          </w:rPr>
          <w:delText>This result is average of  MultivisorTask0-3. MultivisorTask0-3 means CPU usage of Linux on virtualization.</w:delText>
        </w:r>
      </w:del>
    </w:p>
    <w:p w:rsidR="00F44BC8" w:rsidRPr="005972B5" w:rsidDel="00417345" w:rsidRDefault="00F44BC8" w:rsidP="00F44BC8">
      <w:pPr>
        <w:pStyle w:val="Caption"/>
        <w:rPr>
          <w:del w:id="4137" w:author="Huy Duc. Nguyen" w:date="2017-08-29T16:28:00Z"/>
          <w:b w:val="0"/>
          <w:szCs w:val="22"/>
          <w:lang w:val="en-US" w:eastAsia="ja-JP"/>
        </w:rPr>
      </w:pPr>
      <w:del w:id="4138" w:author="Huy Duc. Nguyen" w:date="2017-08-29T16:28:00Z">
        <w:r w:rsidRPr="005972B5" w:rsidDel="00417345">
          <w:rPr>
            <w:sz w:val="22"/>
            <w:szCs w:val="22"/>
          </w:rPr>
          <w:delText xml:space="preserve">Table </w:delText>
        </w:r>
        <w:r w:rsidRPr="005972B5" w:rsidDel="00417345">
          <w:rPr>
            <w:sz w:val="22"/>
            <w:szCs w:val="22"/>
          </w:rPr>
          <w:fldChar w:fldCharType="begin"/>
        </w:r>
        <w:r w:rsidRPr="005972B5" w:rsidDel="00417345">
          <w:rPr>
            <w:sz w:val="22"/>
            <w:szCs w:val="22"/>
          </w:rPr>
          <w:delInstrText xml:space="preserve"> STYLEREF 1 \s </w:delInstrText>
        </w:r>
        <w:r w:rsidRPr="005972B5" w:rsidDel="00417345">
          <w:rPr>
            <w:sz w:val="22"/>
            <w:szCs w:val="22"/>
          </w:rPr>
          <w:fldChar w:fldCharType="separate"/>
        </w:r>
        <w:r w:rsidR="003B19D6" w:rsidDel="00417345">
          <w:rPr>
            <w:noProof/>
            <w:sz w:val="22"/>
            <w:szCs w:val="22"/>
          </w:rPr>
          <w:delText>5</w:delText>
        </w:r>
        <w:r w:rsidRPr="005972B5" w:rsidDel="00417345">
          <w:rPr>
            <w:sz w:val="22"/>
            <w:szCs w:val="22"/>
          </w:rPr>
          <w:fldChar w:fldCharType="end"/>
        </w:r>
        <w:r w:rsidRPr="005972B5" w:rsidDel="00417345">
          <w:rPr>
            <w:sz w:val="22"/>
            <w:szCs w:val="22"/>
          </w:rPr>
          <w:noBreakHyphen/>
        </w:r>
        <w:r w:rsidRPr="005972B5" w:rsidDel="00417345">
          <w:rPr>
            <w:sz w:val="22"/>
            <w:szCs w:val="22"/>
          </w:rPr>
          <w:fldChar w:fldCharType="begin"/>
        </w:r>
        <w:r w:rsidRPr="005972B5" w:rsidDel="00417345">
          <w:rPr>
            <w:sz w:val="22"/>
            <w:szCs w:val="22"/>
          </w:rPr>
          <w:delInstrText xml:space="preserve"> SEQ Table \* ARABIC \s 1 </w:delInstrText>
        </w:r>
        <w:r w:rsidRPr="005972B5" w:rsidDel="00417345">
          <w:rPr>
            <w:sz w:val="22"/>
            <w:szCs w:val="22"/>
          </w:rPr>
          <w:fldChar w:fldCharType="separate"/>
        </w:r>
        <w:r w:rsidR="003B19D6" w:rsidDel="00417345">
          <w:rPr>
            <w:noProof/>
            <w:sz w:val="22"/>
            <w:szCs w:val="22"/>
          </w:rPr>
          <w:delText>5</w:delText>
        </w:r>
        <w:r w:rsidRPr="005972B5" w:rsidDel="00417345">
          <w:rPr>
            <w:sz w:val="22"/>
            <w:szCs w:val="22"/>
          </w:rPr>
          <w:fldChar w:fldCharType="end"/>
        </w:r>
        <w:r w:rsidRPr="005972B5" w:rsidDel="00417345">
          <w:rPr>
            <w:sz w:val="22"/>
            <w:szCs w:val="22"/>
            <w:lang w:eastAsia="ja-JP"/>
          </w:rPr>
          <w:delText>: Result</w:delText>
        </w:r>
        <w:r w:rsidR="00586BAD" w:rsidDel="00417345">
          <w:rPr>
            <w:sz w:val="22"/>
            <w:szCs w:val="22"/>
            <w:lang w:eastAsia="ja-JP"/>
          </w:rPr>
          <w:delText xml:space="preserve"> of Type</w:delText>
        </w:r>
        <w:r w:rsidR="00D63579" w:rsidDel="00417345">
          <w:rPr>
            <w:sz w:val="22"/>
            <w:szCs w:val="22"/>
            <w:lang w:eastAsia="ja-JP"/>
          </w:rPr>
          <w:delText>4</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726"/>
      </w:tblGrid>
      <w:tr w:rsidR="00DB2F49" w:rsidRPr="0095061B" w:rsidDel="00417345" w:rsidTr="0095061B">
        <w:trPr>
          <w:trHeight w:val="227"/>
          <w:jc w:val="center"/>
          <w:del w:id="4139" w:author="Huy Duc. Nguyen" w:date="2017-08-29T16:28:00Z"/>
        </w:trPr>
        <w:tc>
          <w:tcPr>
            <w:tcW w:w="1667" w:type="dxa"/>
            <w:tcBorders>
              <w:bottom w:val="single" w:sz="6" w:space="0" w:color="000000"/>
              <w:right w:val="single" w:sz="6" w:space="0" w:color="000000"/>
            </w:tcBorders>
            <w:shd w:val="clear" w:color="auto" w:fill="BFBFBF" w:themeFill="background1" w:themeFillShade="BF"/>
          </w:tcPr>
          <w:p w:rsidR="00DB2F49" w:rsidRPr="00613566" w:rsidDel="00417345" w:rsidRDefault="00DB2F49" w:rsidP="003A0A49">
            <w:pPr>
              <w:pStyle w:val="CETextBody"/>
              <w:jc w:val="center"/>
              <w:rPr>
                <w:del w:id="4140" w:author="Huy Duc. Nguyen" w:date="2017-08-29T16:28:00Z"/>
                <w:b/>
                <w:sz w:val="16"/>
                <w:szCs w:val="16"/>
                <w:lang w:eastAsia="ja-JP"/>
              </w:rPr>
            </w:pPr>
            <w:del w:id="4141" w:author="Huy Duc. Nguyen" w:date="2017-08-29T16:28:00Z">
              <w:r w:rsidRPr="00F950E6" w:rsidDel="00417345">
                <w:rPr>
                  <w:b/>
                  <w:bCs/>
                  <w:sz w:val="16"/>
                  <w:szCs w:val="16"/>
                </w:rPr>
                <w:delText>Test environment</w:delText>
              </w:r>
            </w:del>
          </w:p>
        </w:tc>
        <w:tc>
          <w:tcPr>
            <w:tcW w:w="1726" w:type="dxa"/>
            <w:tcBorders>
              <w:top w:val="single" w:sz="12" w:space="0" w:color="000000"/>
              <w:left w:val="single" w:sz="12" w:space="0" w:color="000000"/>
              <w:right w:val="single" w:sz="12" w:space="0" w:color="000000"/>
            </w:tcBorders>
            <w:shd w:val="clear" w:color="auto" w:fill="BFBFBF" w:themeFill="background1" w:themeFillShade="BF"/>
            <w:vAlign w:val="center"/>
          </w:tcPr>
          <w:p w:rsidR="00DB2F49" w:rsidRPr="00F950E6" w:rsidDel="00417345" w:rsidRDefault="00DB2F49" w:rsidP="00B25BD6">
            <w:pPr>
              <w:pStyle w:val="CETextBody"/>
              <w:jc w:val="center"/>
              <w:rPr>
                <w:del w:id="4142" w:author="Huy Duc. Nguyen" w:date="2017-08-29T16:28:00Z"/>
                <w:b/>
                <w:sz w:val="16"/>
                <w:szCs w:val="16"/>
                <w:lang w:eastAsia="ja-JP"/>
              </w:rPr>
            </w:pPr>
            <w:del w:id="4143" w:author="Huy Duc. Nguyen" w:date="2017-08-29T16:28:00Z">
              <w:r w:rsidRPr="00F950E6" w:rsidDel="00417345">
                <w:rPr>
                  <w:b/>
                  <w:sz w:val="16"/>
                  <w:szCs w:val="16"/>
                  <w:lang w:eastAsia="ja-JP"/>
                </w:rPr>
                <w:delText>CPU Usage.</w:delText>
              </w:r>
            </w:del>
          </w:p>
        </w:tc>
      </w:tr>
      <w:tr w:rsidR="00DB2F49" w:rsidRPr="0095061B" w:rsidDel="00417345" w:rsidTr="00F950E6">
        <w:trPr>
          <w:trHeight w:val="227"/>
          <w:jc w:val="center"/>
          <w:del w:id="4144" w:author="Huy Duc. Nguyen" w:date="2017-08-29T16:28:00Z"/>
        </w:trPr>
        <w:tc>
          <w:tcPr>
            <w:tcW w:w="1667" w:type="dxa"/>
            <w:tcBorders>
              <w:top w:val="single" w:sz="6" w:space="0" w:color="000000"/>
              <w:bottom w:val="single" w:sz="6" w:space="0" w:color="000000"/>
              <w:right w:val="single" w:sz="6" w:space="0" w:color="000000"/>
            </w:tcBorders>
            <w:shd w:val="clear" w:color="auto" w:fill="BFBFBF" w:themeFill="background1" w:themeFillShade="BF"/>
            <w:vAlign w:val="center"/>
          </w:tcPr>
          <w:p w:rsidR="00DB2F49" w:rsidRPr="002F6262" w:rsidDel="00417345" w:rsidRDefault="00DB2F49">
            <w:pPr>
              <w:pStyle w:val="CETextBody"/>
              <w:jc w:val="center"/>
              <w:rPr>
                <w:del w:id="4145" w:author="Huy Duc. Nguyen" w:date="2017-08-29T16:28:00Z"/>
                <w:b/>
                <w:sz w:val="16"/>
                <w:szCs w:val="16"/>
                <w:lang w:eastAsia="ja-JP"/>
              </w:rPr>
            </w:pPr>
            <w:del w:id="4146" w:author="Huy Duc. Nguyen" w:date="2017-08-29T16:28:00Z">
              <w:r w:rsidRPr="002503BC" w:rsidDel="00417345">
                <w:rPr>
                  <w:b/>
                  <w:sz w:val="16"/>
                  <w:szCs w:val="16"/>
                  <w:lang w:eastAsia="ja-JP"/>
                </w:rPr>
                <w:delText>Virtualiz</w:delText>
              </w:r>
            </w:del>
            <w:ins w:id="4147" w:author="Yuji Obayashi" w:date="2017-03-17T17:48:00Z">
              <w:del w:id="4148" w:author="Huy Duc. Nguyen" w:date="2017-08-29T16:28:00Z">
                <w:r w:rsidR="00D719E7" w:rsidDel="00417345">
                  <w:rPr>
                    <w:rFonts w:hint="eastAsia"/>
                    <w:b/>
                    <w:sz w:val="16"/>
                    <w:szCs w:val="16"/>
                    <w:lang w:eastAsia="ja-JP"/>
                  </w:rPr>
                  <w:delText>ed</w:delText>
                </w:r>
                <w:r w:rsidR="00D719E7" w:rsidDel="00417345">
                  <w:rPr>
                    <w:b/>
                    <w:sz w:val="16"/>
                    <w:szCs w:val="16"/>
                    <w:lang w:eastAsia="ja-JP"/>
                  </w:rPr>
                  <w:delText xml:space="preserve"> </w:delText>
                </w:r>
              </w:del>
            </w:ins>
            <w:del w:id="4149" w:author="Huy Duc. Nguyen" w:date="2017-08-29T16:28:00Z">
              <w:r w:rsidRPr="002503BC" w:rsidDel="00417345">
                <w:rPr>
                  <w:b/>
                  <w:sz w:val="16"/>
                  <w:szCs w:val="16"/>
                  <w:lang w:eastAsia="ja-JP"/>
                </w:rPr>
                <w:delText>ation PoC</w:delText>
              </w:r>
            </w:del>
            <w:ins w:id="4150" w:author="Yuji Obayashi" w:date="2017-03-17T17:48:00Z">
              <w:del w:id="4151" w:author="Huy Duc. Nguyen" w:date="2017-08-29T16:28:00Z">
                <w:r w:rsidR="00D719E7" w:rsidDel="00417345">
                  <w:rPr>
                    <w:b/>
                    <w:sz w:val="16"/>
                    <w:szCs w:val="16"/>
                    <w:lang w:eastAsia="ja-JP"/>
                  </w:rPr>
                  <w:delText>Linux</w:delText>
                </w:r>
              </w:del>
            </w:ins>
            <w:del w:id="4152" w:author="Huy Duc. Nguyen" w:date="2017-08-29T16:28:00Z">
              <w:r w:rsidRPr="002503BC" w:rsidDel="00417345">
                <w:rPr>
                  <w:b/>
                  <w:sz w:val="16"/>
                  <w:szCs w:val="16"/>
                  <w:lang w:eastAsia="ja-JP"/>
                </w:rPr>
                <w:delText xml:space="preserve">  </w:delText>
              </w:r>
              <w:r w:rsidRPr="002F6262" w:rsidDel="00417345">
                <w:rPr>
                  <w:b/>
                  <w:sz w:val="16"/>
                  <w:szCs w:val="16"/>
                  <w:lang w:eastAsia="ja-JP"/>
                </w:rPr>
                <w:delText>(Type1</w:delText>
              </w:r>
            </w:del>
            <w:ins w:id="4153" w:author="Yuji Obayashi" w:date="2017-03-17T17:48:00Z">
              <w:del w:id="4154" w:author="Huy Duc. Nguyen" w:date="2017-08-29T16:28:00Z">
                <w:r w:rsidR="00D719E7" w:rsidDel="00417345">
                  <w:rPr>
                    <w:b/>
                    <w:sz w:val="16"/>
                    <w:szCs w:val="16"/>
                    <w:lang w:eastAsia="ja-JP"/>
                  </w:rPr>
                  <w:delText>4</w:delText>
                </w:r>
              </w:del>
            </w:ins>
            <w:del w:id="4155" w:author="Huy Duc. Nguyen" w:date="2017-08-29T16:28:00Z">
              <w:r w:rsidRPr="002F6262" w:rsidDel="00417345">
                <w:rPr>
                  <w:b/>
                  <w:sz w:val="16"/>
                  <w:szCs w:val="16"/>
                  <w:lang w:eastAsia="ja-JP"/>
                </w:rPr>
                <w:delText>)</w:delText>
              </w:r>
            </w:del>
          </w:p>
        </w:tc>
        <w:tc>
          <w:tcPr>
            <w:tcW w:w="1726" w:type="dxa"/>
            <w:tcBorders>
              <w:left w:val="single" w:sz="12" w:space="0" w:color="000000"/>
              <w:bottom w:val="single" w:sz="12" w:space="0" w:color="000000"/>
              <w:right w:val="single" w:sz="12" w:space="0" w:color="000000"/>
            </w:tcBorders>
          </w:tcPr>
          <w:p w:rsidR="00DB2F49" w:rsidRPr="00064350" w:rsidDel="00417345" w:rsidRDefault="009F38E6" w:rsidP="003A0A49">
            <w:pPr>
              <w:pStyle w:val="CETextBody"/>
              <w:jc w:val="center"/>
              <w:rPr>
                <w:del w:id="4156" w:author="Huy Duc. Nguyen" w:date="2017-08-29T16:28:00Z"/>
                <w:sz w:val="16"/>
                <w:szCs w:val="16"/>
                <w:lang w:eastAsia="ja-JP"/>
              </w:rPr>
            </w:pPr>
            <w:del w:id="4157" w:author="Huy Duc. Nguyen" w:date="2017-08-29T16:28:00Z">
              <w:r w:rsidDel="00417345">
                <w:rPr>
                  <w:sz w:val="16"/>
                  <w:szCs w:val="16"/>
                  <w:lang w:eastAsia="ja-JP"/>
                </w:rPr>
                <w:delText>36.43</w:delText>
              </w:r>
            </w:del>
          </w:p>
        </w:tc>
      </w:tr>
    </w:tbl>
    <w:p w:rsidR="001F2559" w:rsidDel="00417345" w:rsidRDefault="001F2559">
      <w:pPr>
        <w:rPr>
          <w:del w:id="4158" w:author="Huy Duc. Nguyen" w:date="2017-08-29T16:28:00Z"/>
          <w:sz w:val="22"/>
          <w:lang w:val="en-US" w:eastAsia="ja-JP"/>
        </w:rPr>
      </w:pPr>
    </w:p>
    <w:p w:rsidR="002E6D16" w:rsidDel="00417345" w:rsidRDefault="002E6D16">
      <w:pPr>
        <w:rPr>
          <w:del w:id="4159" w:author="Huy Duc. Nguyen" w:date="2017-08-29T16:28:00Z"/>
          <w:sz w:val="22"/>
          <w:lang w:val="en-US" w:eastAsia="ja-JP"/>
        </w:rPr>
      </w:pPr>
      <w:del w:id="4160"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59424" behindDoc="0" locked="0" layoutInCell="1" allowOverlap="1" wp14:anchorId="3D3A58C8" wp14:editId="026CD105">
                  <wp:simplePos x="0" y="0"/>
                  <wp:positionH relativeFrom="column">
                    <wp:posOffset>1905</wp:posOffset>
                  </wp:positionH>
                  <wp:positionV relativeFrom="paragraph">
                    <wp:posOffset>34290</wp:posOffset>
                  </wp:positionV>
                  <wp:extent cx="6029960" cy="6238875"/>
                  <wp:effectExtent l="0" t="0" r="27940" b="28575"/>
                  <wp:wrapNone/>
                  <wp:docPr id="37" name="テキスト ボックス 37"/>
                  <wp:cNvGraphicFramePr/>
                  <a:graphic xmlns:a="http://schemas.openxmlformats.org/drawingml/2006/main">
                    <a:graphicData uri="http://schemas.microsoft.com/office/word/2010/wordprocessingShape">
                      <wps:wsp>
                        <wps:cNvSpPr txBox="1"/>
                        <wps:spPr>
                          <a:xfrm>
                            <a:off x="0" y="0"/>
                            <a:ext cx="6029960" cy="6238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Pri Stack:HiWater/Size    Time    Task Name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0x0000000000000028/0x0000000000000400  62.00% Idle0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0x0000000000000028/0x0000000000000400  66.39% Idle1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0x0000000000000028/0x0000000000000400  61.48% Idle2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0x0000000000000028/0x0000000000000400  57.57% Idle3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RunModePartnerTask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ResourceManager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DriverDebugControl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GipcTarget_Dispatch</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IDB_Receiver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IDB_Sender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FrameBufferManagerTask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VINManagerTask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SDIOCardIOTask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VirtualDriverMediator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PosixServer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5B1E90" w:rsidRPr="00767C67" w:rsidRDefault="005B1E90">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A58C8" id="テキスト ボックス 37" o:spid="_x0000_s1045" type="#_x0000_t202" style="position:absolute;margin-left:.15pt;margin-top:2.7pt;width:474.8pt;height:491.2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" fillcolor="white [3201]" strokeweight=".5pt">
                  <v:textbox>
                    <w:txbxContent>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Memory:  Used/Size 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Task Id              Status           </w:t>
                        </w:r>
                        <w:proofErr w:type="spellStart"/>
                        <w:r w:rsidRPr="00885A46">
                          <w:rPr>
                            <w:rFonts w:ascii="Courier New" w:hAnsi="Courier New" w:cs="Courier New"/>
                            <w:sz w:val="14"/>
                            <w:szCs w:val="14"/>
                            <w:lang w:val="en-US" w:eastAsia="ja-JP"/>
                          </w:rPr>
                          <w:t>Pri</w:t>
                        </w:r>
                        <w:proofErr w:type="spellEnd"/>
                        <w:r w:rsidRPr="00885A46">
                          <w:rPr>
                            <w:rFonts w:ascii="Courier New" w:hAnsi="Courier New" w:cs="Courier New"/>
                            <w:sz w:val="14"/>
                            <w:szCs w:val="14"/>
                            <w:lang w:val="en-US" w:eastAsia="ja-JP"/>
                          </w:rPr>
                          <w:t xml:space="preserve"> </w:t>
                        </w:r>
                        <w:proofErr w:type="spellStart"/>
                        <w:r w:rsidRPr="00885A46">
                          <w:rPr>
                            <w:rFonts w:ascii="Courier New" w:hAnsi="Courier New" w:cs="Courier New"/>
                            <w:sz w:val="14"/>
                            <w:szCs w:val="14"/>
                            <w:lang w:val="en-US" w:eastAsia="ja-JP"/>
                          </w:rPr>
                          <w:t>Stack</w:t>
                        </w:r>
                        <w:proofErr w:type="gramStart"/>
                        <w:r w:rsidRPr="00885A46">
                          <w:rPr>
                            <w:rFonts w:ascii="Courier New" w:hAnsi="Courier New" w:cs="Courier New"/>
                            <w:sz w:val="14"/>
                            <w:szCs w:val="14"/>
                            <w:lang w:val="en-US" w:eastAsia="ja-JP"/>
                          </w:rPr>
                          <w:t>:HiWater</w:t>
                        </w:r>
                        <w:proofErr w:type="spellEnd"/>
                        <w:proofErr w:type="gramEnd"/>
                        <w:r w:rsidRPr="00885A46">
                          <w:rPr>
                            <w:rFonts w:ascii="Courier New" w:hAnsi="Courier New" w:cs="Courier New"/>
                            <w:sz w:val="14"/>
                            <w:szCs w:val="14"/>
                            <w:lang w:val="en-US" w:eastAsia="ja-JP"/>
                          </w:rPr>
                          <w:t>/Size    Time    Task Name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 ---------------- --- ------------------------------------- ------- ---------</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Type4_kernel                              0x000000000012c000/0x00000000170aa000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0xffffffa010010000 exited           127 0x0000000000000630/0x0000000000008000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*0xffffffa010012000 running            0 0x0000000000000028/</w:t>
                        </w:r>
                        <w:proofErr w:type="gramStart"/>
                        <w:r w:rsidRPr="00885A46">
                          <w:rPr>
                            <w:rFonts w:ascii="Courier New" w:hAnsi="Courier New" w:cs="Courier New"/>
                            <w:sz w:val="14"/>
                            <w:szCs w:val="14"/>
                            <w:lang w:val="en-US" w:eastAsia="ja-JP"/>
                          </w:rPr>
                          <w:t>0x0000000000000400  62.00</w:t>
                        </w:r>
                        <w:proofErr w:type="gramEnd"/>
                        <w:r w:rsidRPr="00885A46">
                          <w:rPr>
                            <w:rFonts w:ascii="Courier New" w:hAnsi="Courier New" w:cs="Courier New"/>
                            <w:sz w:val="14"/>
                            <w:szCs w:val="14"/>
                            <w:lang w:val="en-US" w:eastAsia="ja-JP"/>
                          </w:rPr>
                          <w:t>% Idle0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0xffffffa010014000 running            0 0x0000000000000028/</w:t>
                        </w:r>
                        <w:proofErr w:type="gramStart"/>
                        <w:r w:rsidRPr="00885A46">
                          <w:rPr>
                            <w:rFonts w:ascii="Courier New" w:hAnsi="Courier New" w:cs="Courier New"/>
                            <w:sz w:val="14"/>
                            <w:szCs w:val="14"/>
                            <w:lang w:val="en-US" w:eastAsia="ja-JP"/>
                          </w:rPr>
                          <w:t>0x0000000000000400  66.39</w:t>
                        </w:r>
                        <w:proofErr w:type="gramEnd"/>
                        <w:r w:rsidRPr="00885A46">
                          <w:rPr>
                            <w:rFonts w:ascii="Courier New" w:hAnsi="Courier New" w:cs="Courier New"/>
                            <w:sz w:val="14"/>
                            <w:szCs w:val="14"/>
                            <w:lang w:val="en-US" w:eastAsia="ja-JP"/>
                          </w:rPr>
                          <w:t>% Idle1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0xffffffa010016000 running            0 0x0000000000000028/</w:t>
                        </w:r>
                        <w:proofErr w:type="gramStart"/>
                        <w:r w:rsidRPr="00885A46">
                          <w:rPr>
                            <w:rFonts w:ascii="Courier New" w:hAnsi="Courier New" w:cs="Courier New"/>
                            <w:sz w:val="14"/>
                            <w:szCs w:val="14"/>
                            <w:lang w:val="en-US" w:eastAsia="ja-JP"/>
                          </w:rPr>
                          <w:t>0x0000000000000400  61.48</w:t>
                        </w:r>
                        <w:proofErr w:type="gramEnd"/>
                        <w:r w:rsidRPr="00885A46">
                          <w:rPr>
                            <w:rFonts w:ascii="Courier New" w:hAnsi="Courier New" w:cs="Courier New"/>
                            <w:sz w:val="14"/>
                            <w:szCs w:val="14"/>
                            <w:lang w:val="en-US" w:eastAsia="ja-JP"/>
                          </w:rPr>
                          <w:t>% Idle2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0xffffffa010018000 running            0 0x0000000000000028/</w:t>
                        </w:r>
                        <w:proofErr w:type="gramStart"/>
                        <w:r w:rsidRPr="00885A46">
                          <w:rPr>
                            <w:rFonts w:ascii="Courier New" w:hAnsi="Courier New" w:cs="Courier New"/>
                            <w:sz w:val="14"/>
                            <w:szCs w:val="14"/>
                            <w:lang w:val="en-US" w:eastAsia="ja-JP"/>
                          </w:rPr>
                          <w:t>0x0000000000000400  57.57</w:t>
                        </w:r>
                        <w:proofErr w:type="gramEnd"/>
                        <w:r w:rsidRPr="00885A46">
                          <w:rPr>
                            <w:rFonts w:ascii="Courier New" w:hAnsi="Courier New" w:cs="Courier New"/>
                            <w:sz w:val="14"/>
                            <w:szCs w:val="14"/>
                            <w:lang w:val="en-US" w:eastAsia="ja-JP"/>
                          </w:rPr>
                          <w:t>% Idle3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0xffffffa6c00c0000 pending          254 0x0000000000000060/0x0000000000001000   0.00% </w:t>
                        </w:r>
                        <w:proofErr w:type="spellStart"/>
                        <w:r w:rsidRPr="00885A46">
                          <w:rPr>
                            <w:rFonts w:ascii="Courier New" w:hAnsi="Courier New" w:cs="Courier New"/>
                            <w:sz w:val="14"/>
                            <w:szCs w:val="14"/>
                            <w:lang w:val="en-US" w:eastAsia="ja-JP"/>
                          </w:rPr>
                          <w:t>RunModePartnerTask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0xffffffa6c00c2000 pending          254 0x0000000000001240/0x0000000000004800   0.00% </w:t>
                        </w:r>
                        <w:proofErr w:type="spellStart"/>
                        <w:r w:rsidRPr="00885A46">
                          <w:rPr>
                            <w:rFonts w:ascii="Courier New" w:hAnsi="Courier New" w:cs="Courier New"/>
                            <w:sz w:val="14"/>
                            <w:szCs w:val="14"/>
                            <w:lang w:val="en-US" w:eastAsia="ja-JP"/>
                          </w:rPr>
                          <w:t>ResourceManager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0xffffffa6c00c6000 pending          200 0x00000000000000f8/0x0000000000001000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0xffffffa6c00c8000 pending          253 0x00000000000006e8/0x0000000000005000   0.00% </w:t>
                        </w:r>
                        <w:proofErr w:type="spellStart"/>
                        <w:r w:rsidRPr="00885A46">
                          <w:rPr>
                            <w:rFonts w:ascii="Courier New" w:hAnsi="Courier New" w:cs="Courier New"/>
                            <w:sz w:val="14"/>
                            <w:szCs w:val="14"/>
                            <w:lang w:val="en-US" w:eastAsia="ja-JP"/>
                          </w:rPr>
                          <w:t>DriverDebugControl</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0xffffffa6c00d3000 pending          255 0x0000000000000360/0x0000000000002000   0.00% </w:t>
                        </w:r>
                        <w:proofErr w:type="spellStart"/>
                        <w:r w:rsidRPr="00885A46">
                          <w:rPr>
                            <w:rFonts w:ascii="Courier New" w:hAnsi="Courier New" w:cs="Courier New"/>
                            <w:sz w:val="14"/>
                            <w:szCs w:val="14"/>
                            <w:lang w:val="en-US" w:eastAsia="ja-JP"/>
                          </w:rPr>
                          <w:t>GipcTarget_Dispatch</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*0xffffffa6c00dc000 running          254 0x00000000000001e8/0x0000000000002000   0.00% </w:t>
                        </w:r>
                        <w:proofErr w:type="spellStart"/>
                        <w:r w:rsidRPr="00885A46">
                          <w:rPr>
                            <w:rFonts w:ascii="Courier New" w:hAnsi="Courier New" w:cs="Courier New"/>
                            <w:sz w:val="14"/>
                            <w:szCs w:val="14"/>
                            <w:lang w:val="en-US" w:eastAsia="ja-JP"/>
                          </w:rPr>
                          <w:t>IDB_Receiver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0xffffffa6c00e0000 pending          254 0x00000000000001b0/0x0000000000002000   0.00% </w:t>
                        </w:r>
                        <w:proofErr w:type="spellStart"/>
                        <w:r w:rsidRPr="00885A46">
                          <w:rPr>
                            <w:rFonts w:ascii="Courier New" w:hAnsi="Courier New" w:cs="Courier New"/>
                            <w:sz w:val="14"/>
                            <w:szCs w:val="14"/>
                            <w:lang w:val="en-US" w:eastAsia="ja-JP"/>
                          </w:rPr>
                          <w:t>IDB_Sender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0xffffffa6c00e2000 pending          127 0x0000000000000358/0x0000000000008000   0.00% </w:t>
                        </w:r>
                        <w:proofErr w:type="spellStart"/>
                        <w:r w:rsidRPr="00885A46">
                          <w:rPr>
                            <w:rFonts w:ascii="Courier New" w:hAnsi="Courier New" w:cs="Courier New"/>
                            <w:sz w:val="14"/>
                            <w:szCs w:val="14"/>
                            <w:lang w:val="en-US" w:eastAsia="ja-JP"/>
                          </w:rPr>
                          <w:t>FrameBufferManagerTask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0xffffffa6c00e6000 pending          127 0x00000000000002e0/0x0000000000008000   0.12% </w:t>
                        </w:r>
                        <w:proofErr w:type="spellStart"/>
                        <w:r w:rsidRPr="00885A46">
                          <w:rPr>
                            <w:rFonts w:ascii="Courier New" w:hAnsi="Courier New" w:cs="Courier New"/>
                            <w:sz w:val="14"/>
                            <w:szCs w:val="14"/>
                            <w:lang w:val="en-US" w:eastAsia="ja-JP"/>
                          </w:rPr>
                          <w:t>VINManagerTask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0xffffffa6c00e8000 pending          150 0x0000000000000488/0x0000000000002000   0.00% </w:t>
                        </w:r>
                        <w:proofErr w:type="spellStart"/>
                        <w:r w:rsidRPr="00885A46">
                          <w:rPr>
                            <w:rFonts w:ascii="Courier New" w:hAnsi="Courier New" w:cs="Courier New"/>
                            <w:sz w:val="14"/>
                            <w:szCs w:val="14"/>
                            <w:lang w:val="en-US" w:eastAsia="ja-JP"/>
                          </w:rPr>
                          <w:t>SDIOCardIOTask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0xffffffa6c00ea000 pending          150 0x00000000000004e0/0x0000000000002000   0.00% SDIOCardIOTask1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0xffffffa6c00ed000 pending          254 0x00000000000001d0/0x0000000000000dd0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0xffffffa6c00f1000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0xffffffa6c00f5000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0xffffffa6c00f8000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0xffffffa6c00ff000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0xffffffa6c010f000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0xffffffa6c011c000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0xffffffa6c011f000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0xffffffa6c0122000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0xffffffa6c0126000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0xffffffa6c0129000 pending           11 0x0000000000000090/0x0000000000001000   0.00% </w:t>
                        </w:r>
                        <w:proofErr w:type="spellStart"/>
                        <w:r w:rsidRPr="00885A46">
                          <w:rPr>
                            <w:rFonts w:ascii="Courier New" w:hAnsi="Courier New" w:cs="Courier New"/>
                            <w:sz w:val="14"/>
                            <w:szCs w:val="14"/>
                            <w:lang w:val="en-US" w:eastAsia="ja-JP"/>
                          </w:rPr>
                          <w:t>VirtualDriverMediator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0xffffffa6c012b000 pending          128 0x0000000000000170/0x0000000000003cb8   0.00% </w:t>
                        </w:r>
                        <w:proofErr w:type="spellStart"/>
                        <w:r w:rsidRPr="00885A46">
                          <w:rPr>
                            <w:rFonts w:ascii="Courier New" w:hAnsi="Courier New" w:cs="Courier New"/>
                            <w:sz w:val="14"/>
                            <w:szCs w:val="14"/>
                            <w:lang w:val="en-US" w:eastAsia="ja-JP"/>
                          </w:rPr>
                          <w:t>PosixServer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0x0000000000006000/0x0000000000006000</w:t>
                        </w:r>
                      </w:p>
                      <w:p w:rsidR="005B1E90" w:rsidRPr="00767C67" w:rsidRDefault="005B1E90">
                        <w:pPr>
                          <w:rPr>
                            <w:rFonts w:ascii="Courier New" w:hAnsi="Courier New" w:cs="Courier New"/>
                            <w:sz w:val="12"/>
                            <w:szCs w:val="12"/>
                            <w:lang w:val="en-US" w:eastAsia="ja-JP"/>
                          </w:rPr>
                        </w:pPr>
                      </w:p>
                    </w:txbxContent>
                  </v:textbox>
                </v:shape>
              </w:pict>
            </mc:Fallback>
          </mc:AlternateContent>
        </w:r>
      </w:del>
    </w:p>
    <w:p w:rsidR="002E6D16" w:rsidDel="00417345" w:rsidRDefault="002E6D16">
      <w:pPr>
        <w:rPr>
          <w:del w:id="4161" w:author="Huy Duc. Nguyen" w:date="2017-08-29T16:28:00Z"/>
          <w:sz w:val="22"/>
          <w:lang w:val="en-US" w:eastAsia="ja-JP"/>
        </w:rPr>
      </w:pPr>
    </w:p>
    <w:p w:rsidR="002E6D16" w:rsidDel="00417345" w:rsidRDefault="002E6D16">
      <w:pPr>
        <w:rPr>
          <w:del w:id="4162" w:author="Huy Duc. Nguyen" w:date="2017-08-29T16:28:00Z"/>
          <w:sz w:val="22"/>
          <w:lang w:val="en-US" w:eastAsia="ja-JP"/>
        </w:rPr>
      </w:pPr>
    </w:p>
    <w:p w:rsidR="002E6D16" w:rsidDel="00417345" w:rsidRDefault="002E6D16">
      <w:pPr>
        <w:rPr>
          <w:del w:id="4163" w:author="Huy Duc. Nguyen" w:date="2017-08-29T16:28:00Z"/>
          <w:sz w:val="22"/>
          <w:lang w:val="en-US" w:eastAsia="ja-JP"/>
        </w:rPr>
      </w:pPr>
    </w:p>
    <w:p w:rsidR="002E6D16" w:rsidDel="00417345" w:rsidRDefault="002E6D16">
      <w:pPr>
        <w:rPr>
          <w:del w:id="4164" w:author="Huy Duc. Nguyen" w:date="2017-08-29T16:28:00Z"/>
          <w:sz w:val="22"/>
          <w:lang w:val="en-US" w:eastAsia="ja-JP"/>
        </w:rPr>
      </w:pPr>
    </w:p>
    <w:p w:rsidR="002E6D16" w:rsidDel="00417345" w:rsidRDefault="002E6D16">
      <w:pPr>
        <w:rPr>
          <w:del w:id="4165" w:author="Huy Duc. Nguyen" w:date="2017-08-29T16:28:00Z"/>
          <w:sz w:val="22"/>
          <w:lang w:val="en-US" w:eastAsia="ja-JP"/>
        </w:rPr>
      </w:pPr>
    </w:p>
    <w:p w:rsidR="002E6D16" w:rsidDel="00417345" w:rsidRDefault="002E6D16">
      <w:pPr>
        <w:rPr>
          <w:del w:id="4166" w:author="Huy Duc. Nguyen" w:date="2017-08-29T16:28:00Z"/>
          <w:sz w:val="22"/>
          <w:lang w:val="en-US" w:eastAsia="ja-JP"/>
        </w:rPr>
      </w:pPr>
    </w:p>
    <w:p w:rsidR="002E6D16" w:rsidDel="00417345" w:rsidRDefault="002E6D16">
      <w:pPr>
        <w:rPr>
          <w:del w:id="4167" w:author="Huy Duc. Nguyen" w:date="2017-08-29T16:28:00Z"/>
          <w:sz w:val="22"/>
          <w:lang w:val="en-US" w:eastAsia="ja-JP"/>
        </w:rPr>
      </w:pPr>
    </w:p>
    <w:p w:rsidR="002E6D16" w:rsidDel="00417345" w:rsidRDefault="002E6D16">
      <w:pPr>
        <w:rPr>
          <w:del w:id="4168" w:author="Huy Duc. Nguyen" w:date="2017-08-29T16:28:00Z"/>
          <w:sz w:val="22"/>
          <w:lang w:val="en-US" w:eastAsia="ja-JP"/>
        </w:rPr>
      </w:pPr>
    </w:p>
    <w:p w:rsidR="002E6D16" w:rsidDel="00417345" w:rsidRDefault="002E6D16">
      <w:pPr>
        <w:rPr>
          <w:del w:id="4169" w:author="Huy Duc. Nguyen" w:date="2017-08-29T16:28:00Z"/>
          <w:sz w:val="22"/>
          <w:lang w:val="en-US" w:eastAsia="ja-JP"/>
        </w:rPr>
      </w:pPr>
    </w:p>
    <w:p w:rsidR="002E6D16" w:rsidDel="00417345" w:rsidRDefault="002E6D16">
      <w:pPr>
        <w:rPr>
          <w:del w:id="4170" w:author="Huy Duc. Nguyen" w:date="2017-08-29T16:28:00Z"/>
          <w:sz w:val="22"/>
          <w:lang w:val="en-US" w:eastAsia="ja-JP"/>
        </w:rPr>
      </w:pPr>
    </w:p>
    <w:p w:rsidR="002E6D16" w:rsidDel="00417345" w:rsidRDefault="002E6D16">
      <w:pPr>
        <w:rPr>
          <w:del w:id="4171" w:author="Huy Duc. Nguyen" w:date="2017-08-29T16:28:00Z"/>
          <w:sz w:val="22"/>
          <w:lang w:val="en-US" w:eastAsia="ja-JP"/>
        </w:rPr>
      </w:pPr>
    </w:p>
    <w:p w:rsidR="002E6D16" w:rsidDel="00417345" w:rsidRDefault="002E6D16">
      <w:pPr>
        <w:rPr>
          <w:del w:id="4172" w:author="Huy Duc. Nguyen" w:date="2017-08-29T16:28:00Z"/>
          <w:sz w:val="22"/>
          <w:lang w:val="en-US" w:eastAsia="ja-JP"/>
        </w:rPr>
      </w:pPr>
    </w:p>
    <w:p w:rsidR="002E6D16" w:rsidDel="00417345" w:rsidRDefault="002E6D16">
      <w:pPr>
        <w:rPr>
          <w:del w:id="4173" w:author="Huy Duc. Nguyen" w:date="2017-08-29T16:28:00Z"/>
          <w:sz w:val="22"/>
          <w:lang w:val="en-US" w:eastAsia="ja-JP"/>
        </w:rPr>
      </w:pPr>
    </w:p>
    <w:p w:rsidR="002E6D16" w:rsidDel="00417345" w:rsidRDefault="002E6D16">
      <w:pPr>
        <w:rPr>
          <w:del w:id="4174" w:author="Huy Duc. Nguyen" w:date="2017-08-29T16:28:00Z"/>
          <w:sz w:val="22"/>
          <w:lang w:val="en-US" w:eastAsia="ja-JP"/>
        </w:rPr>
      </w:pPr>
    </w:p>
    <w:p w:rsidR="002E6D16" w:rsidDel="00417345" w:rsidRDefault="002E6D16">
      <w:pPr>
        <w:rPr>
          <w:del w:id="4175" w:author="Huy Duc. Nguyen" w:date="2017-08-29T16:28:00Z"/>
          <w:sz w:val="22"/>
          <w:lang w:val="en-US" w:eastAsia="ja-JP"/>
        </w:rPr>
      </w:pPr>
    </w:p>
    <w:p w:rsidR="002E6D16" w:rsidDel="00417345" w:rsidRDefault="002E6D16">
      <w:pPr>
        <w:rPr>
          <w:del w:id="4176" w:author="Huy Duc. Nguyen" w:date="2017-08-29T16:28:00Z"/>
          <w:sz w:val="22"/>
          <w:lang w:val="en-US" w:eastAsia="ja-JP"/>
        </w:rPr>
      </w:pPr>
    </w:p>
    <w:p w:rsidR="002E6D16" w:rsidDel="00417345" w:rsidRDefault="002E6D16">
      <w:pPr>
        <w:rPr>
          <w:del w:id="4177" w:author="Huy Duc. Nguyen" w:date="2017-08-29T16:28:00Z"/>
          <w:sz w:val="22"/>
          <w:lang w:val="en-US" w:eastAsia="ja-JP"/>
        </w:rPr>
      </w:pPr>
    </w:p>
    <w:p w:rsidR="002E6D16" w:rsidDel="00417345" w:rsidRDefault="002E6D16">
      <w:pPr>
        <w:rPr>
          <w:del w:id="4178" w:author="Huy Duc. Nguyen" w:date="2017-08-29T16:28:00Z"/>
          <w:sz w:val="22"/>
          <w:lang w:val="en-US" w:eastAsia="ja-JP"/>
        </w:rPr>
      </w:pPr>
    </w:p>
    <w:p w:rsidR="002E6D16" w:rsidDel="00417345" w:rsidRDefault="002E6D16">
      <w:pPr>
        <w:rPr>
          <w:del w:id="4179" w:author="Huy Duc. Nguyen" w:date="2017-08-29T16:28:00Z"/>
          <w:sz w:val="22"/>
          <w:lang w:val="en-US" w:eastAsia="ja-JP"/>
        </w:rPr>
      </w:pPr>
    </w:p>
    <w:p w:rsidR="002E6D16" w:rsidDel="00417345" w:rsidRDefault="002E6D16">
      <w:pPr>
        <w:rPr>
          <w:del w:id="4180" w:author="Huy Duc. Nguyen" w:date="2017-08-29T16:28:00Z"/>
          <w:sz w:val="22"/>
          <w:lang w:val="en-US" w:eastAsia="ja-JP"/>
        </w:rPr>
      </w:pPr>
    </w:p>
    <w:p w:rsidR="002E6D16" w:rsidDel="00417345" w:rsidRDefault="002E6D16">
      <w:pPr>
        <w:rPr>
          <w:del w:id="4181" w:author="Huy Duc. Nguyen" w:date="2017-08-29T16:28:00Z"/>
          <w:sz w:val="22"/>
          <w:lang w:val="en-US" w:eastAsia="ja-JP"/>
        </w:rPr>
      </w:pPr>
    </w:p>
    <w:p w:rsidR="002E6D16" w:rsidDel="00417345" w:rsidRDefault="002E6D16">
      <w:pPr>
        <w:rPr>
          <w:del w:id="4182" w:author="Huy Duc. Nguyen" w:date="2017-08-29T16:28:00Z"/>
          <w:sz w:val="22"/>
          <w:lang w:val="en-US" w:eastAsia="ja-JP"/>
        </w:rPr>
      </w:pPr>
    </w:p>
    <w:p w:rsidR="002E6D16" w:rsidDel="00417345" w:rsidRDefault="002E6D16">
      <w:pPr>
        <w:rPr>
          <w:del w:id="4183" w:author="Huy Duc. Nguyen" w:date="2017-08-29T16:28:00Z"/>
          <w:sz w:val="22"/>
          <w:lang w:val="en-US" w:eastAsia="ja-JP"/>
        </w:rPr>
      </w:pPr>
    </w:p>
    <w:p w:rsidR="002E6D16" w:rsidDel="00417345" w:rsidRDefault="002E6D16">
      <w:pPr>
        <w:rPr>
          <w:del w:id="4184" w:author="Huy Duc. Nguyen" w:date="2017-08-29T16:28:00Z"/>
          <w:sz w:val="22"/>
          <w:lang w:val="en-US" w:eastAsia="ja-JP"/>
        </w:rPr>
      </w:pPr>
    </w:p>
    <w:p w:rsidR="002E6D16" w:rsidDel="00417345" w:rsidRDefault="002E6D16">
      <w:pPr>
        <w:rPr>
          <w:del w:id="4185" w:author="Huy Duc. Nguyen" w:date="2017-08-29T16:28:00Z"/>
          <w:sz w:val="22"/>
          <w:lang w:val="en-US" w:eastAsia="ja-JP"/>
        </w:rPr>
      </w:pPr>
    </w:p>
    <w:p w:rsidR="002E6D16" w:rsidDel="00417345" w:rsidRDefault="002E6D16">
      <w:pPr>
        <w:rPr>
          <w:del w:id="4186" w:author="Huy Duc. Nguyen" w:date="2017-08-29T16:28:00Z"/>
          <w:sz w:val="22"/>
          <w:lang w:val="en-US" w:eastAsia="ja-JP"/>
        </w:rPr>
      </w:pPr>
    </w:p>
    <w:p w:rsidR="002E6D16" w:rsidDel="00417345" w:rsidRDefault="002E6D16">
      <w:pPr>
        <w:rPr>
          <w:del w:id="4187" w:author="Huy Duc. Nguyen" w:date="2017-08-29T16:28:00Z"/>
          <w:sz w:val="22"/>
          <w:lang w:val="en-US" w:eastAsia="ja-JP"/>
        </w:rPr>
      </w:pPr>
    </w:p>
    <w:p w:rsidR="002E6D16" w:rsidDel="00417345" w:rsidRDefault="002E6D16">
      <w:pPr>
        <w:rPr>
          <w:del w:id="4188" w:author="Huy Duc. Nguyen" w:date="2017-08-29T16:28:00Z"/>
          <w:sz w:val="22"/>
          <w:lang w:val="en-US" w:eastAsia="ja-JP"/>
        </w:rPr>
      </w:pPr>
    </w:p>
    <w:p w:rsidR="002E6D16" w:rsidDel="00417345" w:rsidRDefault="002E6D16">
      <w:pPr>
        <w:rPr>
          <w:del w:id="4189" w:author="Huy Duc. Nguyen" w:date="2017-08-29T16:28:00Z"/>
          <w:sz w:val="22"/>
          <w:lang w:val="en-US" w:eastAsia="ja-JP"/>
        </w:rPr>
      </w:pPr>
    </w:p>
    <w:p w:rsidR="002E6D16" w:rsidDel="00417345" w:rsidRDefault="002E6D16">
      <w:pPr>
        <w:rPr>
          <w:del w:id="4190" w:author="Huy Duc. Nguyen" w:date="2017-08-29T16:28:00Z"/>
          <w:sz w:val="22"/>
          <w:lang w:val="en-US" w:eastAsia="ja-JP"/>
        </w:rPr>
      </w:pPr>
    </w:p>
    <w:p w:rsidR="002E6D16" w:rsidDel="00417345" w:rsidRDefault="002E6D16">
      <w:pPr>
        <w:rPr>
          <w:del w:id="4191" w:author="Huy Duc. Nguyen" w:date="2017-08-29T16:28:00Z"/>
          <w:sz w:val="22"/>
          <w:lang w:val="en-US" w:eastAsia="ja-JP"/>
        </w:rPr>
      </w:pPr>
    </w:p>
    <w:p w:rsidR="002E6D16" w:rsidDel="00417345" w:rsidRDefault="002E6D16">
      <w:pPr>
        <w:rPr>
          <w:del w:id="4192" w:author="Huy Duc. Nguyen" w:date="2017-08-29T16:28:00Z"/>
          <w:sz w:val="22"/>
          <w:lang w:val="en-US" w:eastAsia="ja-JP"/>
        </w:rPr>
      </w:pPr>
    </w:p>
    <w:p w:rsidR="002E6D16" w:rsidDel="00417345" w:rsidRDefault="002E6D16">
      <w:pPr>
        <w:rPr>
          <w:del w:id="4193" w:author="Huy Duc. Nguyen" w:date="2017-08-29T16:28:00Z"/>
          <w:sz w:val="22"/>
          <w:lang w:val="en-US" w:eastAsia="ja-JP"/>
        </w:rPr>
      </w:pPr>
    </w:p>
    <w:p w:rsidR="002E6D16" w:rsidDel="00417345" w:rsidRDefault="002E6D16">
      <w:pPr>
        <w:rPr>
          <w:del w:id="4194" w:author="Huy Duc. Nguyen" w:date="2017-08-29T16:28:00Z"/>
          <w:sz w:val="22"/>
          <w:lang w:val="en-US" w:eastAsia="ja-JP"/>
        </w:rPr>
      </w:pPr>
    </w:p>
    <w:p w:rsidR="002E6D16" w:rsidDel="00417345" w:rsidRDefault="002E6D16">
      <w:pPr>
        <w:rPr>
          <w:del w:id="4195" w:author="Huy Duc. Nguyen" w:date="2017-08-29T16:28:00Z"/>
          <w:sz w:val="22"/>
          <w:lang w:val="en-US" w:eastAsia="ja-JP"/>
        </w:rPr>
      </w:pPr>
    </w:p>
    <w:p w:rsidR="002E6D16" w:rsidDel="00417345" w:rsidRDefault="002E6D16">
      <w:pPr>
        <w:rPr>
          <w:del w:id="4196" w:author="Huy Duc. Nguyen" w:date="2017-08-29T16:28:00Z"/>
          <w:sz w:val="22"/>
          <w:lang w:val="en-US" w:eastAsia="ja-JP"/>
        </w:rPr>
      </w:pPr>
    </w:p>
    <w:p w:rsidR="002E6D16" w:rsidDel="00417345" w:rsidRDefault="002E6D16">
      <w:pPr>
        <w:rPr>
          <w:del w:id="4197" w:author="Huy Duc. Nguyen" w:date="2017-08-29T16:28:00Z"/>
          <w:sz w:val="22"/>
          <w:lang w:val="en-US" w:eastAsia="ja-JP"/>
        </w:rPr>
      </w:pPr>
    </w:p>
    <w:p w:rsidR="002E6D16" w:rsidDel="00417345" w:rsidRDefault="002E6D16">
      <w:pPr>
        <w:rPr>
          <w:del w:id="4198" w:author="Huy Duc. Nguyen" w:date="2017-08-29T16:28:00Z"/>
          <w:sz w:val="22"/>
          <w:lang w:val="en-US" w:eastAsia="ja-JP"/>
        </w:rPr>
      </w:pPr>
    </w:p>
    <w:p w:rsidR="002E6D16" w:rsidDel="00417345" w:rsidRDefault="002E6D16">
      <w:pPr>
        <w:rPr>
          <w:del w:id="4199" w:author="Huy Duc. Nguyen" w:date="2017-08-29T16:28:00Z"/>
          <w:sz w:val="22"/>
          <w:lang w:val="en-US" w:eastAsia="ja-JP"/>
        </w:rPr>
      </w:pPr>
    </w:p>
    <w:p w:rsidR="002E6D16" w:rsidDel="00417345" w:rsidRDefault="002E6D16">
      <w:pPr>
        <w:rPr>
          <w:del w:id="4200" w:author="Huy Duc. Nguyen" w:date="2017-08-29T16:28:00Z"/>
          <w:sz w:val="22"/>
          <w:lang w:val="en-US" w:eastAsia="ja-JP"/>
        </w:rPr>
      </w:pPr>
    </w:p>
    <w:p w:rsidR="002E6D16" w:rsidDel="00417345" w:rsidRDefault="002E6D16">
      <w:pPr>
        <w:rPr>
          <w:del w:id="4201" w:author="Huy Duc. Nguyen" w:date="2017-08-29T16:28:00Z"/>
          <w:sz w:val="22"/>
          <w:lang w:val="en-US" w:eastAsia="ja-JP"/>
        </w:rPr>
      </w:pPr>
    </w:p>
    <w:p w:rsidR="002E6D16" w:rsidDel="00417345" w:rsidRDefault="002E6D16">
      <w:pPr>
        <w:rPr>
          <w:del w:id="4202" w:author="Huy Duc. Nguyen" w:date="2017-08-29T16:28:00Z"/>
          <w:sz w:val="22"/>
          <w:lang w:val="en-US" w:eastAsia="ja-JP"/>
        </w:rPr>
      </w:pPr>
    </w:p>
    <w:p w:rsidR="002E6D16" w:rsidDel="00417345" w:rsidRDefault="002E6D16">
      <w:pPr>
        <w:rPr>
          <w:del w:id="4203" w:author="Huy Duc. Nguyen" w:date="2017-08-29T16:28:00Z"/>
          <w:sz w:val="22"/>
          <w:lang w:val="en-US" w:eastAsia="ja-JP"/>
        </w:rPr>
      </w:pPr>
    </w:p>
    <w:p w:rsidR="0078774C" w:rsidDel="00417345" w:rsidRDefault="0078774C">
      <w:pPr>
        <w:rPr>
          <w:del w:id="4204" w:author="Huy Duc. Nguyen" w:date="2017-08-29T16:28:00Z"/>
          <w:sz w:val="22"/>
          <w:lang w:val="en-US" w:eastAsia="ja-JP"/>
        </w:rPr>
      </w:pPr>
      <w:del w:id="4205"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67616" behindDoc="0" locked="0" layoutInCell="1" allowOverlap="1" wp14:anchorId="760DE6F3" wp14:editId="0E61E90C">
                  <wp:simplePos x="0" y="0"/>
                  <wp:positionH relativeFrom="column">
                    <wp:posOffset>1905</wp:posOffset>
                  </wp:positionH>
                  <wp:positionV relativeFrom="paragraph">
                    <wp:posOffset>73660</wp:posOffset>
                  </wp:positionV>
                  <wp:extent cx="6029960" cy="5886450"/>
                  <wp:effectExtent l="0" t="0" r="27940" b="19050"/>
                  <wp:wrapNone/>
                  <wp:docPr id="41" name="テキスト ボックス 41"/>
                  <wp:cNvGraphicFramePr/>
                  <a:graphic xmlns:a="http://schemas.openxmlformats.org/drawingml/2006/main">
                    <a:graphicData uri="http://schemas.microsoft.com/office/word/2010/wordprocessingShape">
                      <wps:wsp>
                        <wps:cNvSpPr txBox="1"/>
                        <wps:spPr>
                          <a:xfrm>
                            <a:off x="0" y="0"/>
                            <a:ext cx="6029960" cy="588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FBServer                                  0x0000000000000000/0x000000000103d000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pvrserver_as0                             0x0000000001fb9000/0x0000000009dfd000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pvr_defer_free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pvr_device_wdg</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CheckSSHRebootThread</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multivisor_net_server                     0x0000000000003000/0x0000000000040000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multivisor_loader                         0x0000000000000000/0x000000000c823000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LoaderTask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MULTILoadAgent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LoaderHelperTask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LoaderHelperTask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LoaderHelperTask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multivisor_vmm                            0x000000000022a000/0x0000000000c3b000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AsyncPollTask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GipcStdio_StdinTask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GipcStdio_StdoutTask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0x0000000000000440/0x0000000000001dd0  36.54% MultivisorTask0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0x00000000000003d0/0x0000000000001dd0  31.61% MultivisorTask1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0x00000000000003d0/0x0000000000001dd0  36.74% MultivisorTask2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0x0000000000001410/0x0000000000001dd0  40.84% MultivisorTask3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ip46router_devtree_module                 0x000000000003b000/0x00000000004af000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DriverDebugService</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InetServer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PingWatchdog_ResetTask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ivfsserver_devtree_module                 0x00000000000ca000/0x000000000073d000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OSAAgent</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HealthMonitor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FileServer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NFSTimerTask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IOTask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Syncer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Unmounter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devtree_generic_server_module             0x00000000002b6000/0x0000000001501000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DE6F3" id="テキスト ボックス 41" o:spid="_x0000_s1046" type="#_x0000_t202" style="position:absolute;margin-left:.15pt;margin-top:5.8pt;width:474.8pt;height:463.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" fillcolor="white [3201]" strokeweight=".5pt">
                  <v:textbox>
                    <w:txbxContent>
                      <w:p w:rsidR="005B1E90" w:rsidRPr="00885A46" w:rsidRDefault="005B1E90" w:rsidP="00885A46">
                        <w:pPr>
                          <w:rPr>
                            <w:rFonts w:ascii="Courier New" w:hAnsi="Courier New" w:cs="Courier New"/>
                            <w:sz w:val="14"/>
                            <w:szCs w:val="14"/>
                            <w:lang w:val="en-US" w:eastAsia="ja-JP"/>
                          </w:rPr>
                        </w:pPr>
                        <w:proofErr w:type="spellStart"/>
                        <w:r w:rsidRPr="00885A46">
                          <w:rPr>
                            <w:rFonts w:ascii="Courier New" w:hAnsi="Courier New" w:cs="Courier New"/>
                            <w:sz w:val="14"/>
                            <w:szCs w:val="14"/>
                            <w:lang w:val="en-US" w:eastAsia="ja-JP"/>
                          </w:rPr>
                          <w:t>FBServer</w:t>
                        </w:r>
                        <w:proofErr w:type="spellEnd"/>
                        <w:r w:rsidRPr="00885A46">
                          <w:rPr>
                            <w:rFonts w:ascii="Courier New" w:hAnsi="Courier New" w:cs="Courier New"/>
                            <w:sz w:val="14"/>
                            <w:szCs w:val="14"/>
                            <w:lang w:val="en-US" w:eastAsia="ja-JP"/>
                          </w:rPr>
                          <w:t xml:space="preserve">                                  0x0000000000000000/0x000000000103d000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0xffffffa6c0077000 pending          127 0x0000000000001560/0x0000000000006000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0xffffffa00c936000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pvrserver_as0</w:t>
                        </w:r>
                        <w:proofErr w:type="gramEnd"/>
                        <w:r w:rsidRPr="00885A46">
                          <w:rPr>
                            <w:rFonts w:ascii="Courier New" w:hAnsi="Courier New" w:cs="Courier New"/>
                            <w:sz w:val="14"/>
                            <w:szCs w:val="14"/>
                            <w:lang w:val="en-US" w:eastAsia="ja-JP"/>
                          </w:rPr>
                          <w:t xml:space="preserve">                             0x0000000001fb9000/0x0000000009dfd000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0xffffffa6c0076000 pending          200 0x0000000000000f00/0x0000000000006000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0xffffffa00c8f6000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0xffffffa6ee648000 pending          200 0x0000000000000310/0x000000000000fdd0   0.00% </w:t>
                        </w:r>
                        <w:proofErr w:type="spellStart"/>
                        <w:r w:rsidRPr="00885A46">
                          <w:rPr>
                            <w:rFonts w:ascii="Courier New" w:hAnsi="Courier New" w:cs="Courier New"/>
                            <w:sz w:val="14"/>
                            <w:szCs w:val="14"/>
                            <w:lang w:val="en-US" w:eastAsia="ja-JP"/>
                          </w:rPr>
                          <w:t>pvr_defer_free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0xffffffa6ee636000 pending          200 0x00000000000005d0/0x000000000000fdd0   0.00% </w:t>
                        </w:r>
                        <w:proofErr w:type="spellStart"/>
                        <w:r w:rsidRPr="00885A46">
                          <w:rPr>
                            <w:rFonts w:ascii="Courier New" w:hAnsi="Courier New" w:cs="Courier New"/>
                            <w:sz w:val="14"/>
                            <w:szCs w:val="14"/>
                            <w:lang w:val="en-US" w:eastAsia="ja-JP"/>
                          </w:rPr>
                          <w:t>pvr_device_wdg</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0xffffffa6ec75e000 pending          200 0x00000000000002a0/0x0000000000000dd0   1.25% 3DGIntrTask</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0xffffffa6ec750000 pending          200 0x0000000000000060/0x0000000000000dd0   0.00%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0xffffffa6ec74d000 pending          200 0x0000000000000230/0x0000000000000dd0   1.86% GRAPHICS_MISR</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0xffffffa6ec746000 pending          128 0x0000000000000050/0x0000000000003dd0   0.00% </w:t>
                        </w:r>
                        <w:proofErr w:type="spellStart"/>
                        <w:r w:rsidRPr="00885A46">
                          <w:rPr>
                            <w:rFonts w:ascii="Courier New" w:hAnsi="Courier New" w:cs="Courier New"/>
                            <w:sz w:val="14"/>
                            <w:szCs w:val="14"/>
                            <w:lang w:val="en-US" w:eastAsia="ja-JP"/>
                          </w:rPr>
                          <w:t>CheckSSHRebootThread</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multivisor_net_server</w:t>
                        </w:r>
                        <w:proofErr w:type="spellEnd"/>
                        <w:proofErr w:type="gramEnd"/>
                        <w:r w:rsidRPr="00885A46">
                          <w:rPr>
                            <w:rFonts w:ascii="Courier New" w:hAnsi="Courier New" w:cs="Courier New"/>
                            <w:sz w:val="14"/>
                            <w:szCs w:val="14"/>
                            <w:lang w:val="en-US" w:eastAsia="ja-JP"/>
                          </w:rPr>
                          <w:t xml:space="preserve">                     0x0000000000003000/0x0000000000040000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0xffffffa6c0075000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0xffffffa00a8f6000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multivisor_loader</w:t>
                        </w:r>
                        <w:proofErr w:type="spellEnd"/>
                        <w:proofErr w:type="gramEnd"/>
                        <w:r w:rsidRPr="00885A46">
                          <w:rPr>
                            <w:rFonts w:ascii="Courier New" w:hAnsi="Courier New" w:cs="Courier New"/>
                            <w:sz w:val="14"/>
                            <w:szCs w:val="14"/>
                            <w:lang w:val="en-US" w:eastAsia="ja-JP"/>
                          </w:rPr>
                          <w:t xml:space="preserve">                         0x0000000000000000/0x000000000c823000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0xffffffa6c0074000 exited           127 0x00000000000008f0/0x0000000000002000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0xffffffa00a8b3000 pending          254 0x0000000000000310/0x0000000000001dd0   0.00% </w:t>
                        </w:r>
                        <w:proofErr w:type="spellStart"/>
                        <w:r w:rsidRPr="00885A46">
                          <w:rPr>
                            <w:rFonts w:ascii="Courier New" w:hAnsi="Courier New" w:cs="Courier New"/>
                            <w:sz w:val="14"/>
                            <w:szCs w:val="14"/>
                            <w:lang w:val="en-US" w:eastAsia="ja-JP"/>
                          </w:rPr>
                          <w:t>LoaderTask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0xffffffa00a8a9000 pending          254 0x0000000000000220/0x0000000000001dd0   0.00% </w:t>
                        </w:r>
                        <w:proofErr w:type="spellStart"/>
                        <w:r w:rsidRPr="00885A46">
                          <w:rPr>
                            <w:rFonts w:ascii="Courier New" w:hAnsi="Courier New" w:cs="Courier New"/>
                            <w:sz w:val="14"/>
                            <w:szCs w:val="14"/>
                            <w:lang w:val="en-US" w:eastAsia="ja-JP"/>
                          </w:rPr>
                          <w:t>MULTILoadAgent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0xffffffa00a8a6000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0xffffffa00a8a3000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0xffffffa00a8a0000 halted           254 0x0000000000000000/0x0000000000000dd0   0.00% </w:t>
                        </w:r>
                        <w:proofErr w:type="spellStart"/>
                        <w:r w:rsidRPr="00885A46">
                          <w:rPr>
                            <w:rFonts w:ascii="Courier New" w:hAnsi="Courier New" w:cs="Courier New"/>
                            <w:sz w:val="14"/>
                            <w:szCs w:val="14"/>
                            <w:lang w:val="en-US" w:eastAsia="ja-JP"/>
                          </w:rPr>
                          <w:t>LoaderHelperTask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0xffffffa00a89c000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multivisor_vmm</w:t>
                        </w:r>
                        <w:proofErr w:type="spellEnd"/>
                        <w:proofErr w:type="gramEnd"/>
                        <w:r w:rsidRPr="00885A46">
                          <w:rPr>
                            <w:rFonts w:ascii="Courier New" w:hAnsi="Courier New" w:cs="Courier New"/>
                            <w:sz w:val="14"/>
                            <w:szCs w:val="14"/>
                            <w:lang w:val="en-US" w:eastAsia="ja-JP"/>
                          </w:rPr>
                          <w:t xml:space="preserve">                            0x000000000022a000/0x0000000000c3b000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0xffffffa6c0073000 pending          127 0x0000000000000790/0x0000000000002000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0xffffffa00a876000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0xffffffa6feedd000 pending          127 0x00000000000004b0/0x0000000000000dd0   0.00% </w:t>
                        </w:r>
                        <w:proofErr w:type="spellStart"/>
                        <w:r w:rsidRPr="00885A46">
                          <w:rPr>
                            <w:rFonts w:ascii="Courier New" w:hAnsi="Courier New" w:cs="Courier New"/>
                            <w:sz w:val="14"/>
                            <w:szCs w:val="14"/>
                            <w:lang w:val="en-US" w:eastAsia="ja-JP"/>
                          </w:rPr>
                          <w:t>AsyncPollTask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0xffffffa6feea0000 pending          127 0x00000000000011f0/0x0000000000002dd0   0.00% </w:t>
                        </w:r>
                        <w:proofErr w:type="spellStart"/>
                        <w:r w:rsidRPr="00885A46">
                          <w:rPr>
                            <w:rFonts w:ascii="Courier New" w:hAnsi="Courier New" w:cs="Courier New"/>
                            <w:sz w:val="14"/>
                            <w:szCs w:val="14"/>
                            <w:lang w:val="en-US" w:eastAsia="ja-JP"/>
                          </w:rPr>
                          <w:t>GipcStdio_StdinTask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0xffffffa6fee9a000 pending          127 0x0000000000001210/0x0000000000002dd0   0.00% </w:t>
                        </w:r>
                        <w:proofErr w:type="spellStart"/>
                        <w:r w:rsidRPr="00885A46">
                          <w:rPr>
                            <w:rFonts w:ascii="Courier New" w:hAnsi="Courier New" w:cs="Courier New"/>
                            <w:sz w:val="14"/>
                            <w:szCs w:val="14"/>
                            <w:lang w:val="en-US" w:eastAsia="ja-JP"/>
                          </w:rPr>
                          <w:t>GipcStdio_StdoutTask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0xffffffa6fee96000 pending          200 0x0000000000000440/</w:t>
                        </w:r>
                        <w:proofErr w:type="gramStart"/>
                        <w:r w:rsidRPr="00885A46">
                          <w:rPr>
                            <w:rFonts w:ascii="Courier New" w:hAnsi="Courier New" w:cs="Courier New"/>
                            <w:sz w:val="14"/>
                            <w:szCs w:val="14"/>
                            <w:lang w:val="en-US" w:eastAsia="ja-JP"/>
                          </w:rPr>
                          <w:t>0x0000000000001dd0  36.54</w:t>
                        </w:r>
                        <w:proofErr w:type="gramEnd"/>
                        <w:r w:rsidRPr="00885A46">
                          <w:rPr>
                            <w:rFonts w:ascii="Courier New" w:hAnsi="Courier New" w:cs="Courier New"/>
                            <w:sz w:val="14"/>
                            <w:szCs w:val="14"/>
                            <w:lang w:val="en-US" w:eastAsia="ja-JP"/>
                          </w:rPr>
                          <w:t>% MultivisorTask0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0xffffffa6fee92000 pending          200 0x00000000000003d0/</w:t>
                        </w:r>
                        <w:proofErr w:type="gramStart"/>
                        <w:r w:rsidRPr="00885A46">
                          <w:rPr>
                            <w:rFonts w:ascii="Courier New" w:hAnsi="Courier New" w:cs="Courier New"/>
                            <w:sz w:val="14"/>
                            <w:szCs w:val="14"/>
                            <w:lang w:val="en-US" w:eastAsia="ja-JP"/>
                          </w:rPr>
                          <w:t>0x0000000000001dd0  31.61</w:t>
                        </w:r>
                        <w:proofErr w:type="gramEnd"/>
                        <w:r w:rsidRPr="00885A46">
                          <w:rPr>
                            <w:rFonts w:ascii="Courier New" w:hAnsi="Courier New" w:cs="Courier New"/>
                            <w:sz w:val="14"/>
                            <w:szCs w:val="14"/>
                            <w:lang w:val="en-US" w:eastAsia="ja-JP"/>
                          </w:rPr>
                          <w:t>% MultivisorTask1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*0xffffffa6fee8d000 running          200 0x00000000000003d0/</w:t>
                        </w:r>
                        <w:proofErr w:type="gramStart"/>
                        <w:r w:rsidRPr="00885A46">
                          <w:rPr>
                            <w:rFonts w:ascii="Courier New" w:hAnsi="Courier New" w:cs="Courier New"/>
                            <w:sz w:val="14"/>
                            <w:szCs w:val="14"/>
                            <w:lang w:val="en-US" w:eastAsia="ja-JP"/>
                          </w:rPr>
                          <w:t>0x0000000000001dd0  36.74</w:t>
                        </w:r>
                        <w:proofErr w:type="gramEnd"/>
                        <w:r w:rsidRPr="00885A46">
                          <w:rPr>
                            <w:rFonts w:ascii="Courier New" w:hAnsi="Courier New" w:cs="Courier New"/>
                            <w:sz w:val="14"/>
                            <w:szCs w:val="14"/>
                            <w:lang w:val="en-US" w:eastAsia="ja-JP"/>
                          </w:rPr>
                          <w:t>% MultivisorTask2</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0xffffffa6fee89000 pending          200 0x0000000000001410/</w:t>
                        </w:r>
                        <w:proofErr w:type="gramStart"/>
                        <w:r w:rsidRPr="00885A46">
                          <w:rPr>
                            <w:rFonts w:ascii="Courier New" w:hAnsi="Courier New" w:cs="Courier New"/>
                            <w:sz w:val="14"/>
                            <w:szCs w:val="14"/>
                            <w:lang w:val="en-US" w:eastAsia="ja-JP"/>
                          </w:rPr>
                          <w:t>0x0000000000001dd0  40.84</w:t>
                        </w:r>
                        <w:proofErr w:type="gramEnd"/>
                        <w:r w:rsidRPr="00885A46">
                          <w:rPr>
                            <w:rFonts w:ascii="Courier New" w:hAnsi="Courier New" w:cs="Courier New"/>
                            <w:sz w:val="14"/>
                            <w:szCs w:val="14"/>
                            <w:lang w:val="en-US" w:eastAsia="ja-JP"/>
                          </w:rPr>
                          <w:t>% MultivisorTask3</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gramStart"/>
                        <w:r w:rsidRPr="00885A46">
                          <w:rPr>
                            <w:rFonts w:ascii="Courier New" w:hAnsi="Courier New" w:cs="Courier New"/>
                            <w:sz w:val="14"/>
                            <w:szCs w:val="14"/>
                            <w:lang w:val="en-US" w:eastAsia="ja-JP"/>
                          </w:rPr>
                          <w:t>ip46router_devtree_module</w:t>
                        </w:r>
                        <w:proofErr w:type="gramEnd"/>
                        <w:r w:rsidRPr="00885A46">
                          <w:rPr>
                            <w:rFonts w:ascii="Courier New" w:hAnsi="Courier New" w:cs="Courier New"/>
                            <w:sz w:val="14"/>
                            <w:szCs w:val="14"/>
                            <w:lang w:val="en-US" w:eastAsia="ja-JP"/>
                          </w:rPr>
                          <w:t xml:space="preserve">                 0x000000000003b000/0x00000000004af000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0xffffffa6c0072000 exited           127 0x0000000000000af0/0x0000000000003000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0xffffffa00a831000 pending          200 0x00000000000000c0/0x0000000000000dd0   0.00% rcar-avb-0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*0xffffffa00a828000 running          253 0x00000000000007a0/0x0000000000004dd0   0.06% </w:t>
                        </w:r>
                        <w:proofErr w:type="spellStart"/>
                        <w:r w:rsidRPr="00885A46">
                          <w:rPr>
                            <w:rFonts w:ascii="Courier New" w:hAnsi="Courier New" w:cs="Courier New"/>
                            <w:sz w:val="14"/>
                            <w:szCs w:val="14"/>
                            <w:lang w:val="en-US" w:eastAsia="ja-JP"/>
                          </w:rPr>
                          <w:t>DriverDebugService</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0xffffffa6ff353000 pending          200 0x00000000000005a0/0x0000000000005dd0   0.24% </w:t>
                        </w:r>
                        <w:proofErr w:type="spellStart"/>
                        <w:r w:rsidRPr="00885A46">
                          <w:rPr>
                            <w:rFonts w:ascii="Courier New" w:hAnsi="Courier New" w:cs="Courier New"/>
                            <w:sz w:val="14"/>
                            <w:szCs w:val="14"/>
                            <w:lang w:val="en-US" w:eastAsia="ja-JP"/>
                          </w:rPr>
                          <w:t>InetServer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0xffffffa6ff341000 pending          200 0x00000000000001a0/0x0000000000003dd0   0.00% FibArpRefreshTask0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0xffffffa6ff332000 pending          127 0x0000000000000080/0x0000000000000dd0   0.00% </w:t>
                        </w:r>
                        <w:proofErr w:type="spellStart"/>
                        <w:r w:rsidRPr="00885A46">
                          <w:rPr>
                            <w:rFonts w:ascii="Courier New" w:hAnsi="Courier New" w:cs="Courier New"/>
                            <w:sz w:val="14"/>
                            <w:szCs w:val="14"/>
                            <w:lang w:val="en-US" w:eastAsia="ja-JP"/>
                          </w:rPr>
                          <w:t>PingWatchdog_ResetTask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ivfsserver_devtree_module</w:t>
                        </w:r>
                        <w:proofErr w:type="spellEnd"/>
                        <w:proofErr w:type="gramEnd"/>
                        <w:r w:rsidRPr="00885A46">
                          <w:rPr>
                            <w:rFonts w:ascii="Courier New" w:hAnsi="Courier New" w:cs="Courier New"/>
                            <w:sz w:val="14"/>
                            <w:szCs w:val="14"/>
                            <w:lang w:val="en-US" w:eastAsia="ja-JP"/>
                          </w:rPr>
                          <w:t xml:space="preserve">                 0x00000000000ca000/0x000000000073d000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0xffffffa6c0071000 exited           127 0x0000000000000880/0x0000000000002000   0.00% Initial</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0xffffffa00a736000 pending          254 0x0000000000000280/0x0000000000000dd0   0.00% </w:t>
                        </w:r>
                        <w:proofErr w:type="spellStart"/>
                        <w:r w:rsidRPr="00885A46">
                          <w:rPr>
                            <w:rFonts w:ascii="Courier New" w:hAnsi="Courier New" w:cs="Courier New"/>
                            <w:sz w:val="14"/>
                            <w:szCs w:val="14"/>
                            <w:lang w:val="en-US" w:eastAsia="ja-JP"/>
                          </w:rPr>
                          <w:t>OSAAgent</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0xffffffa6ff954000 pending          152 0x00000000000000c0/0x0000000000003dd0   0.00% </w:t>
                        </w:r>
                        <w:proofErr w:type="spellStart"/>
                        <w:r w:rsidRPr="00885A46">
                          <w:rPr>
                            <w:rFonts w:ascii="Courier New" w:hAnsi="Courier New" w:cs="Courier New"/>
                            <w:sz w:val="14"/>
                            <w:szCs w:val="14"/>
                            <w:lang w:val="en-US" w:eastAsia="ja-JP"/>
                          </w:rPr>
                          <w:t>HealthMonitor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0xffffffa6ff949000 pending          150 0x0000000000000a40/0x0000000000008dd0   0.00% </w:t>
                        </w:r>
                        <w:proofErr w:type="spellStart"/>
                        <w:r w:rsidRPr="00885A46">
                          <w:rPr>
                            <w:rFonts w:ascii="Courier New" w:hAnsi="Courier New" w:cs="Courier New"/>
                            <w:sz w:val="14"/>
                            <w:szCs w:val="14"/>
                            <w:lang w:val="en-US" w:eastAsia="ja-JP"/>
                          </w:rPr>
                          <w:t>FileServer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0xffffffa6ff942000 pending          149 0x00000000000005d0/0x0000000000003dd0   0.03% </w:t>
                        </w:r>
                        <w:proofErr w:type="spellStart"/>
                        <w:r w:rsidRPr="00885A46">
                          <w:rPr>
                            <w:rFonts w:ascii="Courier New" w:hAnsi="Courier New" w:cs="Courier New"/>
                            <w:sz w:val="14"/>
                            <w:szCs w:val="14"/>
                            <w:lang w:val="en-US" w:eastAsia="ja-JP"/>
                          </w:rPr>
                          <w:t>NFSTimerTask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0xffffffa6ff8c1000 pending          152 0x0000000000000180/0x0000000000004dd0   0.00% </w:t>
                        </w:r>
                        <w:proofErr w:type="spellStart"/>
                        <w:r w:rsidRPr="00885A46">
                          <w:rPr>
                            <w:rFonts w:ascii="Courier New" w:hAnsi="Courier New" w:cs="Courier New"/>
                            <w:sz w:val="14"/>
                            <w:szCs w:val="14"/>
                            <w:lang w:val="en-US" w:eastAsia="ja-JP"/>
                          </w:rPr>
                          <w:t>IOTask</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0xffffffa6ff8b4000 pending          150 0x0000000000000910/0x0000000000008dd0   0.00% IOAssistant0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0xffffffa6ff8ab000 pending          150 0x0000000000000690/0x0000000000006dd0   0.00% </w:t>
                        </w:r>
                        <w:proofErr w:type="spellStart"/>
                        <w:r w:rsidRPr="00885A46">
                          <w:rPr>
                            <w:rFonts w:ascii="Courier New" w:hAnsi="Courier New" w:cs="Courier New"/>
                            <w:sz w:val="14"/>
                            <w:szCs w:val="14"/>
                            <w:lang w:val="en-US" w:eastAsia="ja-JP"/>
                          </w:rPr>
                          <w:t>Syncer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0xffffffa6ff8a4000 halted           151 0x0000000000000090/0x0000000000003dd0   0.00% </w:t>
                        </w:r>
                        <w:proofErr w:type="spellStart"/>
                        <w:r w:rsidRPr="00885A46">
                          <w:rPr>
                            <w:rFonts w:ascii="Courier New" w:hAnsi="Courier New" w:cs="Courier New"/>
                            <w:sz w:val="14"/>
                            <w:szCs w:val="14"/>
                            <w:lang w:val="en-US" w:eastAsia="ja-JP"/>
                          </w:rPr>
                          <w:t>Unmounter</w:t>
                        </w:r>
                        <w:proofErr w:type="spellEnd"/>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0xffffffa6ff88d000 pending          150 0x00000000000004c0/0x0000000000008dd0   0.00% IOAssistant1</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w:t>
                        </w:r>
                        <w:proofErr w:type="spellStart"/>
                        <w:proofErr w:type="gramStart"/>
                        <w:r w:rsidRPr="00885A46">
                          <w:rPr>
                            <w:rFonts w:ascii="Courier New" w:hAnsi="Courier New" w:cs="Courier New"/>
                            <w:sz w:val="14"/>
                            <w:szCs w:val="14"/>
                            <w:lang w:val="en-US" w:eastAsia="ja-JP"/>
                          </w:rPr>
                          <w:t>devtree_generic_server_module</w:t>
                        </w:r>
                        <w:proofErr w:type="spellEnd"/>
                        <w:proofErr w:type="gramEnd"/>
                        <w:r w:rsidRPr="00885A46">
                          <w:rPr>
                            <w:rFonts w:ascii="Courier New" w:hAnsi="Courier New" w:cs="Courier New"/>
                            <w:sz w:val="14"/>
                            <w:szCs w:val="14"/>
                            <w:lang w:val="en-US" w:eastAsia="ja-JP"/>
                          </w:rPr>
                          <w:t xml:space="preserve">             0x00000000002b6000/0x0000000001501000</w:t>
                        </w:r>
                      </w:p>
                      <w:p w:rsidR="005B1E90" w:rsidRPr="00885A46" w:rsidRDefault="005B1E90" w:rsidP="00885A46">
                        <w:pPr>
                          <w:rPr>
                            <w:rFonts w:ascii="Courier New" w:hAnsi="Courier New" w:cs="Courier New"/>
                            <w:sz w:val="14"/>
                            <w:szCs w:val="14"/>
                            <w:lang w:val="en-US" w:eastAsia="ja-JP"/>
                          </w:rPr>
                        </w:pPr>
                        <w:r w:rsidRPr="00885A46">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rsidP="002E6D16">
                        <w:pPr>
                          <w:rPr>
                            <w:rFonts w:ascii="Courier New" w:hAnsi="Courier New" w:cs="Courier New"/>
                            <w:sz w:val="12"/>
                            <w:szCs w:val="12"/>
                            <w:lang w:val="en-US" w:eastAsia="ja-JP"/>
                          </w:rPr>
                        </w:pPr>
                        <w:r w:rsidRPr="00885A46">
                          <w:rPr>
                            <w:rFonts w:ascii="Courier New" w:hAnsi="Courier New" w:cs="Courier New"/>
                            <w:sz w:val="14"/>
                            <w:szCs w:val="14"/>
                            <w:lang w:val="en-US" w:eastAsia="ja-JP"/>
                          </w:rPr>
                          <w:t xml:space="preserve">   0xffffffa6fbf56000 pending          220 0x00000000000003f0/0x0000000000001dd0   0.00% fb-map-server</w:t>
                        </w:r>
                        <w:r w:rsidRPr="00885A46" w:rsidDel="002E6D16">
                          <w:rPr>
                            <w:rFonts w:ascii="Courier New" w:hAnsi="Courier New" w:cs="Courier New"/>
                            <w:sz w:val="14"/>
                            <w:szCs w:val="14"/>
                            <w:lang w:val="en-US" w:eastAsia="ja-JP"/>
                          </w:rPr>
                          <w:t xml:space="preserve"> </w:t>
                        </w:r>
                      </w:p>
                    </w:txbxContent>
                  </v:textbox>
                </v:shape>
              </w:pict>
            </mc:Fallback>
          </mc:AlternateContent>
        </w:r>
      </w:del>
    </w:p>
    <w:p w:rsidR="0078774C" w:rsidDel="00417345" w:rsidRDefault="0078774C">
      <w:pPr>
        <w:rPr>
          <w:del w:id="4206" w:author="Huy Duc. Nguyen" w:date="2017-08-29T16:28:00Z"/>
          <w:sz w:val="22"/>
          <w:lang w:val="en-US" w:eastAsia="ja-JP"/>
        </w:rPr>
      </w:pPr>
    </w:p>
    <w:p w:rsidR="0078774C" w:rsidDel="00417345" w:rsidRDefault="0078774C">
      <w:pPr>
        <w:rPr>
          <w:del w:id="4207" w:author="Huy Duc. Nguyen" w:date="2017-08-29T16:28:00Z"/>
          <w:sz w:val="22"/>
          <w:lang w:val="en-US" w:eastAsia="ja-JP"/>
        </w:rPr>
      </w:pPr>
    </w:p>
    <w:p w:rsidR="0078774C" w:rsidDel="00417345" w:rsidRDefault="0078774C">
      <w:pPr>
        <w:rPr>
          <w:del w:id="4208" w:author="Huy Duc. Nguyen" w:date="2017-08-29T16:28:00Z"/>
          <w:sz w:val="22"/>
          <w:lang w:val="en-US" w:eastAsia="ja-JP"/>
        </w:rPr>
      </w:pPr>
    </w:p>
    <w:p w:rsidR="0078774C" w:rsidDel="00417345" w:rsidRDefault="0078774C">
      <w:pPr>
        <w:rPr>
          <w:del w:id="4209" w:author="Huy Duc. Nguyen" w:date="2017-08-29T16:28:00Z"/>
          <w:sz w:val="22"/>
          <w:lang w:val="en-US" w:eastAsia="ja-JP"/>
        </w:rPr>
      </w:pPr>
    </w:p>
    <w:p w:rsidR="0078774C" w:rsidDel="00417345" w:rsidRDefault="0078774C">
      <w:pPr>
        <w:rPr>
          <w:del w:id="4210" w:author="Huy Duc. Nguyen" w:date="2017-08-29T16:28:00Z"/>
          <w:sz w:val="22"/>
          <w:lang w:val="en-US" w:eastAsia="ja-JP"/>
        </w:rPr>
      </w:pPr>
    </w:p>
    <w:p w:rsidR="0078774C" w:rsidDel="00417345" w:rsidRDefault="0078774C">
      <w:pPr>
        <w:rPr>
          <w:del w:id="4211" w:author="Huy Duc. Nguyen" w:date="2017-08-29T16:28:00Z"/>
          <w:sz w:val="22"/>
          <w:lang w:val="en-US" w:eastAsia="ja-JP"/>
        </w:rPr>
      </w:pPr>
    </w:p>
    <w:p w:rsidR="0078774C" w:rsidDel="00417345" w:rsidRDefault="0078774C">
      <w:pPr>
        <w:rPr>
          <w:del w:id="4212" w:author="Huy Duc. Nguyen" w:date="2017-08-29T16:28:00Z"/>
          <w:sz w:val="22"/>
          <w:lang w:val="en-US" w:eastAsia="ja-JP"/>
        </w:rPr>
      </w:pPr>
    </w:p>
    <w:p w:rsidR="0078774C" w:rsidDel="00417345" w:rsidRDefault="0078774C">
      <w:pPr>
        <w:rPr>
          <w:del w:id="4213" w:author="Huy Duc. Nguyen" w:date="2017-08-29T16:28:00Z"/>
          <w:sz w:val="22"/>
          <w:lang w:val="en-US" w:eastAsia="ja-JP"/>
        </w:rPr>
      </w:pPr>
    </w:p>
    <w:p w:rsidR="0078774C" w:rsidDel="00417345" w:rsidRDefault="0078774C">
      <w:pPr>
        <w:rPr>
          <w:del w:id="4214" w:author="Huy Duc. Nguyen" w:date="2017-08-29T16:28:00Z"/>
          <w:sz w:val="22"/>
          <w:lang w:val="en-US" w:eastAsia="ja-JP"/>
        </w:rPr>
      </w:pPr>
    </w:p>
    <w:p w:rsidR="0078774C" w:rsidDel="00417345" w:rsidRDefault="0078774C">
      <w:pPr>
        <w:rPr>
          <w:del w:id="4215" w:author="Huy Duc. Nguyen" w:date="2017-08-29T16:28:00Z"/>
          <w:sz w:val="22"/>
          <w:lang w:val="en-US" w:eastAsia="ja-JP"/>
        </w:rPr>
      </w:pPr>
    </w:p>
    <w:p w:rsidR="0078774C" w:rsidDel="00417345" w:rsidRDefault="0078774C">
      <w:pPr>
        <w:rPr>
          <w:del w:id="4216" w:author="Huy Duc. Nguyen" w:date="2017-08-29T16:28:00Z"/>
          <w:sz w:val="22"/>
          <w:lang w:val="en-US" w:eastAsia="ja-JP"/>
        </w:rPr>
      </w:pPr>
    </w:p>
    <w:p w:rsidR="0078774C" w:rsidDel="00417345" w:rsidRDefault="0078774C">
      <w:pPr>
        <w:rPr>
          <w:del w:id="4217" w:author="Huy Duc. Nguyen" w:date="2017-08-29T16:28:00Z"/>
          <w:sz w:val="22"/>
          <w:lang w:val="en-US" w:eastAsia="ja-JP"/>
        </w:rPr>
      </w:pPr>
    </w:p>
    <w:p w:rsidR="0078774C" w:rsidDel="00417345" w:rsidRDefault="0078774C">
      <w:pPr>
        <w:rPr>
          <w:del w:id="4218" w:author="Huy Duc. Nguyen" w:date="2017-08-29T16:28:00Z"/>
          <w:sz w:val="22"/>
          <w:lang w:val="en-US" w:eastAsia="ja-JP"/>
        </w:rPr>
      </w:pPr>
    </w:p>
    <w:p w:rsidR="0078774C" w:rsidDel="00417345" w:rsidRDefault="0078774C">
      <w:pPr>
        <w:rPr>
          <w:del w:id="4219" w:author="Huy Duc. Nguyen" w:date="2017-08-29T16:28:00Z"/>
          <w:sz w:val="22"/>
          <w:lang w:val="en-US" w:eastAsia="ja-JP"/>
        </w:rPr>
      </w:pPr>
    </w:p>
    <w:p w:rsidR="0078774C" w:rsidDel="00417345" w:rsidRDefault="0078774C">
      <w:pPr>
        <w:rPr>
          <w:del w:id="4220" w:author="Huy Duc. Nguyen" w:date="2017-08-29T16:28:00Z"/>
          <w:sz w:val="22"/>
          <w:lang w:val="en-US" w:eastAsia="ja-JP"/>
        </w:rPr>
      </w:pPr>
    </w:p>
    <w:p w:rsidR="0078774C" w:rsidDel="00417345" w:rsidRDefault="0078774C">
      <w:pPr>
        <w:rPr>
          <w:del w:id="4221" w:author="Huy Duc. Nguyen" w:date="2017-08-29T16:28:00Z"/>
          <w:sz w:val="22"/>
          <w:lang w:val="en-US" w:eastAsia="ja-JP"/>
        </w:rPr>
      </w:pPr>
    </w:p>
    <w:p w:rsidR="0078774C" w:rsidDel="00417345" w:rsidRDefault="0078774C">
      <w:pPr>
        <w:rPr>
          <w:del w:id="4222" w:author="Huy Duc. Nguyen" w:date="2017-08-29T16:28:00Z"/>
          <w:sz w:val="22"/>
          <w:lang w:val="en-US" w:eastAsia="ja-JP"/>
        </w:rPr>
      </w:pPr>
    </w:p>
    <w:p w:rsidR="0078774C" w:rsidDel="00417345" w:rsidRDefault="0078774C">
      <w:pPr>
        <w:rPr>
          <w:del w:id="4223" w:author="Huy Duc. Nguyen" w:date="2017-08-29T16:28:00Z"/>
          <w:sz w:val="22"/>
          <w:lang w:val="en-US" w:eastAsia="ja-JP"/>
        </w:rPr>
      </w:pPr>
      <w:del w:id="4224"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570688" behindDoc="0" locked="0" layoutInCell="1" allowOverlap="1" wp14:anchorId="4B0AFCCD" wp14:editId="7F9116AA">
                  <wp:simplePos x="0" y="0"/>
                  <wp:positionH relativeFrom="column">
                    <wp:posOffset>4431030</wp:posOffset>
                  </wp:positionH>
                  <wp:positionV relativeFrom="paragraph">
                    <wp:posOffset>131445</wp:posOffset>
                  </wp:positionV>
                  <wp:extent cx="1310640" cy="449580"/>
                  <wp:effectExtent l="0" t="0" r="22860" b="26670"/>
                  <wp:wrapNone/>
                  <wp:docPr id="43" name="正方形/長方形 43"/>
                  <wp:cNvGraphicFramePr/>
                  <a:graphic xmlns:a="http://schemas.openxmlformats.org/drawingml/2006/main">
                    <a:graphicData uri="http://schemas.microsoft.com/office/word/2010/wordprocessingShape">
                      <wps:wsp>
                        <wps:cNvSpPr/>
                        <wps:spPr>
                          <a:xfrm>
                            <a:off x="0" y="0"/>
                            <a:ext cx="1310640" cy="4495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C4AFC" id="正方形/長方形 43" o:spid="_x0000_s1026" style="position:absolute;margin-left:348.9pt;margin-top:10.35pt;width:103.2pt;height:35.4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" filled="f" strokecolor="#c0504d [3205]" strokeweight="2pt"/>
              </w:pict>
            </mc:Fallback>
          </mc:AlternateContent>
        </w:r>
      </w:del>
    </w:p>
    <w:p w:rsidR="0078774C" w:rsidDel="00417345" w:rsidRDefault="0078774C">
      <w:pPr>
        <w:rPr>
          <w:del w:id="4225" w:author="Huy Duc. Nguyen" w:date="2017-08-29T16:28:00Z"/>
          <w:sz w:val="22"/>
          <w:lang w:val="en-US" w:eastAsia="ja-JP"/>
        </w:rPr>
      </w:pPr>
    </w:p>
    <w:p w:rsidR="0078774C" w:rsidDel="00417345" w:rsidRDefault="0078774C">
      <w:pPr>
        <w:rPr>
          <w:del w:id="4226" w:author="Huy Duc. Nguyen" w:date="2017-08-29T16:28:00Z"/>
          <w:sz w:val="22"/>
          <w:lang w:val="en-US" w:eastAsia="ja-JP"/>
        </w:rPr>
      </w:pPr>
    </w:p>
    <w:p w:rsidR="002E6D16" w:rsidDel="00417345" w:rsidRDefault="002E6D16">
      <w:pPr>
        <w:rPr>
          <w:del w:id="4227" w:author="Huy Duc. Nguyen" w:date="2017-08-29T16:28:00Z"/>
          <w:sz w:val="22"/>
          <w:lang w:val="en-US" w:eastAsia="ja-JP"/>
        </w:rPr>
      </w:pPr>
    </w:p>
    <w:p w:rsidR="002E6D16" w:rsidDel="00417345" w:rsidRDefault="002E6D16">
      <w:pPr>
        <w:rPr>
          <w:del w:id="4228" w:author="Huy Duc. Nguyen" w:date="2017-08-29T16:28:00Z"/>
          <w:sz w:val="22"/>
          <w:lang w:val="en-US" w:eastAsia="ja-JP"/>
        </w:rPr>
      </w:pPr>
    </w:p>
    <w:p w:rsidR="002E6D16" w:rsidDel="00417345" w:rsidRDefault="002E6D16">
      <w:pPr>
        <w:rPr>
          <w:del w:id="4229" w:author="Huy Duc. Nguyen" w:date="2017-08-29T16:28:00Z"/>
          <w:sz w:val="22"/>
          <w:lang w:val="en-US" w:eastAsia="ja-JP"/>
        </w:rPr>
      </w:pPr>
    </w:p>
    <w:p w:rsidR="002E6D16" w:rsidDel="00417345" w:rsidRDefault="002E6D16">
      <w:pPr>
        <w:rPr>
          <w:del w:id="4230" w:author="Huy Duc. Nguyen" w:date="2017-08-29T16:28:00Z"/>
          <w:sz w:val="22"/>
          <w:lang w:val="en-US" w:eastAsia="ja-JP"/>
        </w:rPr>
      </w:pPr>
    </w:p>
    <w:p w:rsidR="002E6D16" w:rsidDel="00417345" w:rsidRDefault="002E6D16">
      <w:pPr>
        <w:rPr>
          <w:del w:id="4231" w:author="Huy Duc. Nguyen" w:date="2017-08-29T16:28:00Z"/>
          <w:sz w:val="22"/>
          <w:lang w:val="en-US" w:eastAsia="ja-JP"/>
        </w:rPr>
      </w:pPr>
    </w:p>
    <w:p w:rsidR="002E6D16" w:rsidDel="00417345" w:rsidRDefault="002E6D16">
      <w:pPr>
        <w:rPr>
          <w:del w:id="4232" w:author="Huy Duc. Nguyen" w:date="2017-08-29T16:28:00Z"/>
          <w:sz w:val="22"/>
          <w:lang w:val="en-US" w:eastAsia="ja-JP"/>
        </w:rPr>
      </w:pPr>
    </w:p>
    <w:p w:rsidR="002E6D16" w:rsidDel="00417345" w:rsidRDefault="002E6D16">
      <w:pPr>
        <w:rPr>
          <w:del w:id="4233" w:author="Huy Duc. Nguyen" w:date="2017-08-29T16:28:00Z"/>
          <w:sz w:val="22"/>
          <w:lang w:val="en-US" w:eastAsia="ja-JP"/>
        </w:rPr>
      </w:pPr>
    </w:p>
    <w:p w:rsidR="002E6D16" w:rsidDel="00417345" w:rsidRDefault="002E6D16">
      <w:pPr>
        <w:rPr>
          <w:del w:id="4234" w:author="Huy Duc. Nguyen" w:date="2017-08-29T16:28:00Z"/>
          <w:sz w:val="22"/>
          <w:lang w:val="en-US" w:eastAsia="ja-JP"/>
        </w:rPr>
      </w:pPr>
    </w:p>
    <w:p w:rsidR="002E6D16" w:rsidDel="00417345" w:rsidRDefault="002E6D16">
      <w:pPr>
        <w:rPr>
          <w:del w:id="4235" w:author="Huy Duc. Nguyen" w:date="2017-08-29T16:28:00Z"/>
          <w:sz w:val="22"/>
          <w:lang w:val="en-US" w:eastAsia="ja-JP"/>
        </w:rPr>
      </w:pPr>
    </w:p>
    <w:p w:rsidR="002E6D16" w:rsidDel="00417345" w:rsidRDefault="002E6D16">
      <w:pPr>
        <w:rPr>
          <w:del w:id="4236" w:author="Huy Duc. Nguyen" w:date="2017-08-29T16:28:00Z"/>
          <w:sz w:val="22"/>
          <w:lang w:val="en-US" w:eastAsia="ja-JP"/>
        </w:rPr>
      </w:pPr>
    </w:p>
    <w:p w:rsidR="002E6D16" w:rsidDel="00417345" w:rsidRDefault="002E6D16">
      <w:pPr>
        <w:rPr>
          <w:del w:id="4237" w:author="Huy Duc. Nguyen" w:date="2017-08-29T16:28:00Z"/>
          <w:sz w:val="22"/>
          <w:lang w:val="en-US" w:eastAsia="ja-JP"/>
        </w:rPr>
      </w:pPr>
    </w:p>
    <w:p w:rsidR="002E6D16" w:rsidDel="00417345" w:rsidRDefault="002E6D16">
      <w:pPr>
        <w:rPr>
          <w:del w:id="4238" w:author="Huy Duc. Nguyen" w:date="2017-08-29T16:28:00Z"/>
          <w:sz w:val="22"/>
          <w:lang w:val="en-US" w:eastAsia="ja-JP"/>
        </w:rPr>
      </w:pPr>
    </w:p>
    <w:p w:rsidR="002E6D16" w:rsidDel="00417345" w:rsidRDefault="002E6D16">
      <w:pPr>
        <w:rPr>
          <w:del w:id="4239" w:author="Huy Duc. Nguyen" w:date="2017-08-29T16:28:00Z"/>
          <w:sz w:val="22"/>
          <w:lang w:val="en-US" w:eastAsia="ja-JP"/>
        </w:rPr>
      </w:pPr>
    </w:p>
    <w:p w:rsidR="002E6D16" w:rsidDel="00417345" w:rsidRDefault="002E6D16">
      <w:pPr>
        <w:rPr>
          <w:del w:id="4240" w:author="Huy Duc. Nguyen" w:date="2017-08-29T16:28:00Z"/>
          <w:sz w:val="22"/>
          <w:lang w:val="en-US" w:eastAsia="ja-JP"/>
        </w:rPr>
      </w:pPr>
    </w:p>
    <w:p w:rsidR="002E6D16" w:rsidDel="00417345" w:rsidRDefault="002E6D16">
      <w:pPr>
        <w:rPr>
          <w:del w:id="4241" w:author="Huy Duc. Nguyen" w:date="2017-08-29T16:28:00Z"/>
          <w:sz w:val="22"/>
          <w:lang w:val="en-US" w:eastAsia="ja-JP"/>
        </w:rPr>
      </w:pPr>
    </w:p>
    <w:p w:rsidR="002E6D16" w:rsidDel="00417345" w:rsidRDefault="002E6D16">
      <w:pPr>
        <w:rPr>
          <w:del w:id="4242" w:author="Huy Duc. Nguyen" w:date="2017-08-29T16:28:00Z"/>
          <w:sz w:val="22"/>
          <w:lang w:val="en-US" w:eastAsia="ja-JP"/>
        </w:rPr>
      </w:pPr>
    </w:p>
    <w:p w:rsidR="002E6D16" w:rsidDel="00417345" w:rsidRDefault="002E6D16">
      <w:pPr>
        <w:rPr>
          <w:del w:id="4243" w:author="Huy Duc. Nguyen" w:date="2017-08-29T16:28:00Z"/>
          <w:sz w:val="22"/>
          <w:lang w:val="en-US" w:eastAsia="ja-JP"/>
        </w:rPr>
      </w:pPr>
    </w:p>
    <w:p w:rsidR="004F5157" w:rsidDel="00417345" w:rsidRDefault="004F5157" w:rsidP="004F5157">
      <w:pPr>
        <w:pStyle w:val="CETextBody"/>
        <w:numPr>
          <w:ilvl w:val="0"/>
          <w:numId w:val="12"/>
        </w:numPr>
        <w:ind w:hanging="782"/>
        <w:rPr>
          <w:del w:id="4244" w:author="Huy Duc. Nguyen" w:date="2017-08-29T16:28:00Z"/>
          <w:lang w:val="en-US" w:eastAsia="ja-JP"/>
        </w:rPr>
      </w:pPr>
      <w:del w:id="4245" w:author="Huy Duc. Nguyen" w:date="2017-08-29T16:28:00Z">
        <w:r w:rsidRPr="00827062" w:rsidDel="00417345">
          <w:rPr>
            <w:rFonts w:hint="eastAsia"/>
            <w:lang w:val="en-US" w:eastAsia="ja-JP"/>
          </w:rPr>
          <w:delText>Consider</w:delText>
        </w:r>
        <w:r w:rsidDel="00417345">
          <w:rPr>
            <w:rFonts w:hint="eastAsia"/>
            <w:lang w:val="en-US" w:eastAsia="ja-JP"/>
          </w:rPr>
          <w:delText>ation</w:delText>
        </w:r>
      </w:del>
    </w:p>
    <w:p w:rsidR="00C14E38" w:rsidDel="00417345" w:rsidRDefault="00E27A86" w:rsidP="00F950E6">
      <w:pPr>
        <w:pStyle w:val="CETextBody"/>
        <w:rPr>
          <w:del w:id="4246" w:author="Huy Duc. Nguyen" w:date="2017-08-29T16:28:00Z"/>
          <w:lang w:val="en-US" w:eastAsia="ja-JP"/>
        </w:rPr>
      </w:pPr>
      <w:del w:id="4247" w:author="Huy Duc. Nguyen" w:date="2017-08-29T16:28:00Z">
        <w:r w:rsidDel="00417345">
          <w:rPr>
            <w:lang w:val="en-US" w:eastAsia="ja-JP"/>
          </w:rPr>
          <w:delText xml:space="preserve">The measured result is </w:delText>
        </w:r>
        <w:r w:rsidR="00C14E38" w:rsidRPr="00C14E38" w:rsidDel="00417345">
          <w:rPr>
            <w:lang w:val="en-US" w:eastAsia="ja-JP"/>
          </w:rPr>
          <w:delText>36.4</w:delText>
        </w:r>
        <w:r w:rsidR="00C14E38" w:rsidDel="00417345">
          <w:rPr>
            <w:lang w:val="en-US" w:eastAsia="ja-JP"/>
          </w:rPr>
          <w:delText xml:space="preserve"> % </w:delText>
        </w:r>
        <w:r w:rsidDel="00417345">
          <w:rPr>
            <w:lang w:val="en-US" w:eastAsia="ja-JP"/>
          </w:rPr>
          <w:delText>on</w:delText>
        </w:r>
        <w:r w:rsidR="00C14E38" w:rsidDel="00417345">
          <w:rPr>
            <w:lang w:val="en-US" w:eastAsia="ja-JP"/>
          </w:rPr>
          <w:delText xml:space="preserve"> this virtualized Linux environment.</w:delText>
        </w:r>
      </w:del>
      <w:ins w:id="4248" w:author="Yuji Obayashi" w:date="2017-03-09T21:52:00Z">
        <w:del w:id="4249" w:author="Huy Duc. Nguyen" w:date="2017-08-29T16:28:00Z">
          <w:r w:rsidR="002A2ECF" w:rsidDel="00417345">
            <w:rPr>
              <w:lang w:val="en-US" w:eastAsia="ja-JP"/>
            </w:rPr>
            <w:delText xml:space="preserve"> </w:delText>
          </w:r>
        </w:del>
      </w:ins>
      <w:ins w:id="4250" w:author="Yuji Obayashi" w:date="2017-03-09T21:54:00Z">
        <w:del w:id="4251" w:author="Huy Duc. Nguyen" w:date="2017-08-29T16:28:00Z">
          <w:r w:rsidR="002A2ECF" w:rsidDel="00417345">
            <w:rPr>
              <w:lang w:val="en-US" w:eastAsia="ja-JP"/>
            </w:rPr>
            <w:delText xml:space="preserve">As the corresponding result on the native Linux </w:delText>
          </w:r>
        </w:del>
      </w:ins>
      <w:ins w:id="4252" w:author="Yuji Obayashi" w:date="2017-03-09T21:52:00Z">
        <w:del w:id="4253" w:author="Huy Duc. Nguyen" w:date="2017-08-29T16:28:00Z">
          <w:r w:rsidR="002A2ECF" w:rsidDel="00417345">
            <w:rPr>
              <w:lang w:val="en-US" w:eastAsia="ja-JP"/>
            </w:rPr>
            <w:delText xml:space="preserve">is </w:delText>
          </w:r>
        </w:del>
      </w:ins>
      <w:ins w:id="4254" w:author="Yuji Obayashi" w:date="2017-03-09T21:54:00Z">
        <w:del w:id="4255" w:author="Huy Duc. Nguyen" w:date="2017-08-29T16:28:00Z">
          <w:r w:rsidR="002A2ECF" w:rsidDel="00417345">
            <w:rPr>
              <w:lang w:val="en-US" w:eastAsia="ja-JP"/>
            </w:rPr>
            <w:delText>31.6%</w:delText>
          </w:r>
          <w:r w:rsidR="009D30EF" w:rsidDel="00417345">
            <w:rPr>
              <w:lang w:val="en-US" w:eastAsia="ja-JP"/>
            </w:rPr>
            <w:delText xml:space="preserve">, the CPU load </w:delText>
          </w:r>
        </w:del>
      </w:ins>
      <w:ins w:id="4256" w:author="Yuji Obayashi" w:date="2017-03-09T21:55:00Z">
        <w:del w:id="4257" w:author="Huy Duc. Nguyen" w:date="2017-08-29T16:28:00Z">
          <w:r w:rsidR="009D30EF" w:rsidDel="00417345">
            <w:rPr>
              <w:lang w:val="en-US" w:eastAsia="ja-JP"/>
            </w:rPr>
            <w:delText>on</w:delText>
          </w:r>
        </w:del>
      </w:ins>
      <w:ins w:id="4258" w:author="Yuji Obayashi" w:date="2017-03-09T21:54:00Z">
        <w:del w:id="4259" w:author="Huy Duc. Nguyen" w:date="2017-08-29T16:28:00Z">
          <w:r w:rsidR="009D30EF" w:rsidDel="00417345">
            <w:rPr>
              <w:lang w:val="en-US" w:eastAsia="ja-JP"/>
            </w:rPr>
            <w:delText xml:space="preserve"> the virtualized</w:delText>
          </w:r>
        </w:del>
      </w:ins>
      <w:ins w:id="4260" w:author="Yuji Obayashi" w:date="2017-03-09T21:55:00Z">
        <w:del w:id="4261" w:author="Huy Duc. Nguyen" w:date="2017-08-29T16:28:00Z">
          <w:r w:rsidR="009D30EF" w:rsidDel="00417345">
            <w:rPr>
              <w:lang w:val="en-US" w:eastAsia="ja-JP"/>
            </w:rPr>
            <w:delText xml:space="preserve"> Linux is 4.8% higher. </w:delText>
          </w:r>
          <w:r w:rsidR="009D30EF" w:rsidRPr="007D28F5" w:rsidDel="00417345">
            <w:rPr>
              <w:u w:val="single"/>
              <w:lang w:val="en-US" w:eastAsia="ja-JP"/>
              <w:rPrChange w:id="4262" w:author="Yuji Obayashi" w:date="2017-03-09T22:05:00Z">
                <w:rPr>
                  <w:lang w:val="en-US" w:eastAsia="ja-JP"/>
                </w:rPr>
              </w:rPrChange>
            </w:rPr>
            <w:delText xml:space="preserve">From the result of 5.1.4, the virtualization overhead of the Linux itself is </w:delText>
          </w:r>
        </w:del>
      </w:ins>
      <w:ins w:id="4263" w:author="Yuji Obayashi" w:date="2017-03-09T21:57:00Z">
        <w:del w:id="4264" w:author="Huy Duc. Nguyen" w:date="2017-08-29T16:28:00Z">
          <w:r w:rsidR="009D30EF" w:rsidRPr="007D28F5" w:rsidDel="00417345">
            <w:rPr>
              <w:u w:val="single"/>
              <w:lang w:val="en-US" w:eastAsia="ja-JP"/>
              <w:rPrChange w:id="4265" w:author="Yuji Obayashi" w:date="2017-03-09T22:05:00Z">
                <w:rPr>
                  <w:lang w:val="en-US" w:eastAsia="ja-JP"/>
                </w:rPr>
              </w:rPrChange>
            </w:rPr>
            <w:delText xml:space="preserve">relatively small, so the possible factor of the CPU </w:delText>
          </w:r>
        </w:del>
      </w:ins>
      <w:ins w:id="4266" w:author="Yuji Obayashi" w:date="2017-03-09T22:00:00Z">
        <w:del w:id="4267" w:author="Huy Duc. Nguyen" w:date="2017-08-29T16:28:00Z">
          <w:r w:rsidR="009D30EF" w:rsidRPr="007D28F5" w:rsidDel="00417345">
            <w:rPr>
              <w:u w:val="single"/>
              <w:lang w:val="en-US" w:eastAsia="ja-JP"/>
              <w:rPrChange w:id="4268" w:author="Yuji Obayashi" w:date="2017-03-09T22:05:00Z">
                <w:rPr>
                  <w:lang w:val="en-US" w:eastAsia="ja-JP"/>
                </w:rPr>
              </w:rPrChange>
            </w:rPr>
            <w:delText xml:space="preserve">load </w:delText>
          </w:r>
        </w:del>
      </w:ins>
      <w:ins w:id="4269" w:author="Yuji Obayashi" w:date="2017-03-09T21:57:00Z">
        <w:del w:id="4270" w:author="Huy Duc. Nguyen" w:date="2017-08-29T16:28:00Z">
          <w:r w:rsidR="009D30EF" w:rsidRPr="007D28F5" w:rsidDel="00417345">
            <w:rPr>
              <w:u w:val="single"/>
              <w:lang w:val="en-US" w:eastAsia="ja-JP"/>
              <w:rPrChange w:id="4271" w:author="Yuji Obayashi" w:date="2017-03-09T22:05:00Z">
                <w:rPr>
                  <w:lang w:val="en-US" w:eastAsia="ja-JP"/>
                </w:rPr>
              </w:rPrChange>
            </w:rPr>
            <w:delText xml:space="preserve">difference is the GPU driver which require </w:delText>
          </w:r>
        </w:del>
      </w:ins>
      <w:ins w:id="4272" w:author="Yuji Obayashi" w:date="2017-03-10T14:48:00Z">
        <w:del w:id="4273" w:author="Huy Duc. Nguyen" w:date="2017-08-29T16:28:00Z">
          <w:r w:rsidR="004C59EE" w:rsidRPr="007D28F5" w:rsidDel="00417345">
            <w:rPr>
              <w:u w:val="single"/>
              <w:lang w:val="en-US" w:eastAsia="ja-JP"/>
            </w:rPr>
            <w:delText>a large number</w:delText>
          </w:r>
        </w:del>
      </w:ins>
      <w:ins w:id="4274" w:author="Yuji Obayashi" w:date="2017-03-09T21:57:00Z">
        <w:del w:id="4275" w:author="Huy Duc. Nguyen" w:date="2017-08-29T16:28:00Z">
          <w:r w:rsidR="009D30EF" w:rsidRPr="007D28F5" w:rsidDel="00417345">
            <w:rPr>
              <w:u w:val="single"/>
              <w:lang w:val="en-US" w:eastAsia="ja-JP"/>
              <w:rPrChange w:id="4276" w:author="Yuji Obayashi" w:date="2017-03-09T22:05:00Z">
                <w:rPr>
                  <w:lang w:val="en-US" w:eastAsia="ja-JP"/>
                </w:rPr>
              </w:rPrChange>
            </w:rPr>
            <w:delText xml:space="preserve"> of interrupt and event processing.</w:delText>
          </w:r>
        </w:del>
      </w:ins>
    </w:p>
    <w:p w:rsidR="002A2ECF" w:rsidDel="00417345" w:rsidRDefault="002A2ECF" w:rsidP="00C14E38">
      <w:pPr>
        <w:pStyle w:val="CETextBody"/>
        <w:rPr>
          <w:ins w:id="4277" w:author="Yuji Obayashi" w:date="2017-03-09T21:52:00Z"/>
          <w:del w:id="4278" w:author="Huy Duc. Nguyen" w:date="2017-08-29T16:28:00Z"/>
          <w:lang w:val="en-US" w:eastAsia="ja-JP"/>
        </w:rPr>
      </w:pPr>
    </w:p>
    <w:p w:rsidR="001F2559" w:rsidRPr="00F950E6" w:rsidDel="00417345" w:rsidRDefault="001F2559" w:rsidP="00F950E6">
      <w:pPr>
        <w:pStyle w:val="CETextBody"/>
        <w:rPr>
          <w:del w:id="4279" w:author="Huy Duc. Nguyen" w:date="2017-08-29T16:28:00Z"/>
          <w:lang w:eastAsia="ja-JP"/>
        </w:rPr>
      </w:pPr>
    </w:p>
    <w:p w:rsidR="004F5157" w:rsidDel="00417345" w:rsidRDefault="004F5157" w:rsidP="004F5157">
      <w:pPr>
        <w:rPr>
          <w:del w:id="4280" w:author="Huy Duc. Nguyen" w:date="2017-08-29T16:28:00Z"/>
          <w:rFonts w:ascii="Arial" w:eastAsia="Arial" w:hAnsi="Arial" w:cs="Arial"/>
          <w:b/>
          <w:bCs/>
          <w:iCs/>
          <w:lang w:eastAsia="ja-JP"/>
        </w:rPr>
      </w:pPr>
      <w:del w:id="4281" w:author="Huy Duc. Nguyen" w:date="2017-08-29T16:28:00Z">
        <w:r w:rsidDel="00417345">
          <w:br w:type="page"/>
        </w:r>
      </w:del>
    </w:p>
    <w:p w:rsidR="00864859" w:rsidRPr="00651005" w:rsidDel="00417345" w:rsidRDefault="00F73728" w:rsidP="006C109A">
      <w:pPr>
        <w:pStyle w:val="Heading3"/>
        <w:rPr>
          <w:del w:id="4282" w:author="Huy Duc. Nguyen" w:date="2017-08-29T16:28:00Z"/>
        </w:rPr>
      </w:pPr>
      <w:bookmarkStart w:id="4283" w:name="_Toc491775587"/>
      <w:del w:id="4284" w:author="Huy Duc. Nguyen" w:date="2017-08-29T16:28:00Z">
        <w:r w:rsidRPr="006C3F5F" w:rsidDel="00417345">
          <w:rPr>
            <w:lang w:val="en-US"/>
          </w:rPr>
          <w:delText>Total CPU usage on INTEGRITY</w:delText>
        </w:r>
        <w:bookmarkEnd w:id="4283"/>
      </w:del>
    </w:p>
    <w:p w:rsidR="00847460" w:rsidDel="00417345" w:rsidRDefault="00847460" w:rsidP="00D47247">
      <w:pPr>
        <w:pStyle w:val="CETextBody"/>
        <w:numPr>
          <w:ilvl w:val="0"/>
          <w:numId w:val="9"/>
        </w:numPr>
        <w:ind w:left="0" w:firstLine="0"/>
        <w:rPr>
          <w:del w:id="4285" w:author="Huy Duc. Nguyen" w:date="2017-08-29T16:28:00Z"/>
          <w:lang w:val="en-US" w:eastAsia="ja-JP"/>
        </w:rPr>
      </w:pPr>
      <w:del w:id="4286" w:author="Huy Duc. Nguyen" w:date="2017-08-29T16:28:00Z">
        <w:r w:rsidDel="00417345">
          <w:rPr>
            <w:rFonts w:hint="eastAsia"/>
            <w:lang w:val="en-US" w:eastAsia="ja-JP"/>
          </w:rPr>
          <w:delText>Description</w:delText>
        </w:r>
      </w:del>
    </w:p>
    <w:p w:rsidR="00761AAA" w:rsidRPr="00761AAA" w:rsidDel="00417345" w:rsidRDefault="00761AAA" w:rsidP="00393C1B">
      <w:pPr>
        <w:pStyle w:val="CETextBody"/>
        <w:ind w:left="142"/>
        <w:rPr>
          <w:del w:id="4287" w:author="Huy Duc. Nguyen" w:date="2017-08-29T16:28:00Z"/>
          <w:lang w:val="en-US" w:eastAsia="ja-JP"/>
        </w:rPr>
      </w:pPr>
      <w:del w:id="4288" w:author="Huy Duc. Nguyen" w:date="2017-08-29T16:28:00Z">
        <w:r w:rsidDel="00417345">
          <w:rPr>
            <w:rFonts w:hint="eastAsia"/>
            <w:lang w:val="en-US" w:eastAsia="ja-JP"/>
          </w:rPr>
          <w:delText xml:space="preserve">Measure the </w:delText>
        </w:r>
        <w:r w:rsidDel="00417345">
          <w:rPr>
            <w:lang w:val="en-US" w:eastAsia="ja-JP"/>
          </w:rPr>
          <w:delText xml:space="preserve">CPU </w:delText>
        </w:r>
        <w:r w:rsidDel="00417345">
          <w:rPr>
            <w:rFonts w:hint="eastAsia"/>
            <w:lang w:val="en-US" w:eastAsia="ja-JP"/>
          </w:rPr>
          <w:delText>usage</w:delText>
        </w:r>
        <w:r w:rsidRPr="00761AAA" w:rsidDel="00417345">
          <w:rPr>
            <w:lang w:val="en-US" w:eastAsia="ja-JP"/>
          </w:rPr>
          <w:delText xml:space="preserve"> of Instrument Cluster</w:delText>
        </w:r>
        <w:r w:rsidR="00AB1193" w:rsidDel="00417345">
          <w:rPr>
            <w:rFonts w:hint="eastAsia"/>
            <w:lang w:val="en-US" w:eastAsia="ja-JP"/>
          </w:rPr>
          <w:delText xml:space="preserve"> / Head-up display</w:delText>
        </w:r>
        <w:r w:rsidDel="00417345">
          <w:rPr>
            <w:lang w:val="en-US" w:eastAsia="ja-JP"/>
          </w:rPr>
          <w:delText xml:space="preserve"> application</w:delText>
        </w:r>
        <w:r w:rsidR="001227AF" w:rsidDel="00417345">
          <w:rPr>
            <w:rFonts w:hint="eastAsia"/>
            <w:lang w:val="en-US" w:eastAsia="ja-JP"/>
          </w:rPr>
          <w:delText xml:space="preserve"> on</w:delText>
        </w:r>
        <w:r w:rsidR="003B7D99" w:rsidDel="00417345">
          <w:rPr>
            <w:rFonts w:hint="eastAsia"/>
            <w:lang w:val="en-US" w:eastAsia="ja-JP"/>
          </w:rPr>
          <w:delText xml:space="preserve"> </w:delText>
        </w:r>
      </w:del>
      <w:ins w:id="4289" w:author="Kazuhiro Takagi" w:date="2017-03-13T20:21:00Z">
        <w:del w:id="4290" w:author="Huy Duc. Nguyen" w:date="2017-08-29T16:28:00Z">
          <w:r w:rsidR="001C1511" w:rsidRPr="00B021B7" w:rsidDel="00417345">
            <w:rPr>
              <w:lang w:val="en-US" w:eastAsia="ja-JP"/>
            </w:rPr>
            <w:delText>native INTEGRITY</w:delText>
          </w:r>
        </w:del>
      </w:ins>
      <w:del w:id="4291" w:author="Huy Duc. Nguyen" w:date="2017-08-29T16:28:00Z">
        <w:r w:rsidR="003B7D99" w:rsidDel="00417345">
          <w:rPr>
            <w:lang w:val="en-US" w:eastAsia="ja-JP"/>
          </w:rPr>
          <w:delText>virtualization PoC</w:delText>
        </w:r>
        <w:r w:rsidR="001227AF" w:rsidDel="00417345">
          <w:rPr>
            <w:rFonts w:hint="eastAsia"/>
            <w:lang w:val="en-US" w:eastAsia="ja-JP"/>
          </w:rPr>
          <w:delText>.</w:delText>
        </w:r>
      </w:del>
    </w:p>
    <w:p w:rsidR="00F221DA" w:rsidRPr="001C1511" w:rsidDel="00417345" w:rsidRDefault="00F221DA" w:rsidP="00847460">
      <w:pPr>
        <w:pStyle w:val="CETextBody"/>
        <w:ind w:left="142"/>
        <w:rPr>
          <w:del w:id="4292" w:author="Huy Duc. Nguyen" w:date="2017-08-29T16:28:00Z"/>
          <w:lang w:val="en-US" w:eastAsia="ja-JP"/>
        </w:rPr>
      </w:pPr>
    </w:p>
    <w:p w:rsidR="001E5586" w:rsidRPr="00613E0B" w:rsidDel="00417345" w:rsidRDefault="001E5586" w:rsidP="001E5586">
      <w:pPr>
        <w:pStyle w:val="CETextBody"/>
        <w:numPr>
          <w:ilvl w:val="0"/>
          <w:numId w:val="9"/>
        </w:numPr>
        <w:ind w:hanging="782"/>
        <w:rPr>
          <w:del w:id="4293" w:author="Huy Duc. Nguyen" w:date="2017-08-29T16:28:00Z"/>
          <w:lang w:val="en-US" w:eastAsia="ja-JP"/>
        </w:rPr>
      </w:pPr>
      <w:del w:id="4294" w:author="Huy Duc. Nguyen" w:date="2017-08-29T16:28:00Z">
        <w:r w:rsidRPr="00613E0B" w:rsidDel="00417345">
          <w:rPr>
            <w:lang w:val="en-US" w:eastAsia="ja-JP"/>
          </w:rPr>
          <w:delText>Precondition</w:delText>
        </w:r>
      </w:del>
    </w:p>
    <w:p w:rsidR="00645A1A" w:rsidRPr="00290460" w:rsidDel="00417345" w:rsidRDefault="00645A1A" w:rsidP="00B021B7">
      <w:pPr>
        <w:pStyle w:val="CETextBody"/>
        <w:numPr>
          <w:ilvl w:val="0"/>
          <w:numId w:val="7"/>
        </w:numPr>
        <w:rPr>
          <w:del w:id="4295" w:author="Huy Duc. Nguyen" w:date="2017-08-29T16:28:00Z"/>
          <w:lang w:val="en-US" w:eastAsia="ja-JP"/>
        </w:rPr>
      </w:pPr>
      <w:del w:id="4296" w:author="Huy Duc. Nguyen" w:date="2017-08-29T16:28:00Z">
        <w:r w:rsidDel="00417345">
          <w:rPr>
            <w:rFonts w:hint="eastAsia"/>
            <w:lang w:val="en-US" w:eastAsia="ja-JP"/>
          </w:rPr>
          <w:delText xml:space="preserve">Measure on </w:delText>
        </w:r>
        <w:r w:rsidR="00B021B7" w:rsidRPr="00B021B7" w:rsidDel="00417345">
          <w:rPr>
            <w:lang w:val="en-US" w:eastAsia="ja-JP"/>
          </w:rPr>
          <w:delText xml:space="preserve">native INTEGRITY </w:delText>
        </w:r>
        <w:r w:rsidDel="00417345">
          <w:rPr>
            <w:rFonts w:hint="eastAsia"/>
            <w:lang w:val="en-US" w:eastAsia="ja-JP"/>
          </w:rPr>
          <w:delText>(Type</w:delText>
        </w:r>
        <w:r w:rsidDel="00417345">
          <w:rPr>
            <w:lang w:val="en-US" w:eastAsia="ja-JP"/>
          </w:rPr>
          <w:delText>3</w:delText>
        </w:r>
        <w:r w:rsidDel="00417345">
          <w:rPr>
            <w:rFonts w:hint="eastAsia"/>
            <w:lang w:val="en-US" w:eastAsia="ja-JP"/>
          </w:rPr>
          <w:delText>)</w:delText>
        </w:r>
      </w:del>
    </w:p>
    <w:p w:rsidR="00645A1A" w:rsidRPr="00A93529" w:rsidDel="00417345" w:rsidRDefault="00645A1A" w:rsidP="00645A1A">
      <w:pPr>
        <w:pStyle w:val="ListParagraph"/>
        <w:numPr>
          <w:ilvl w:val="0"/>
          <w:numId w:val="7"/>
        </w:numPr>
        <w:rPr>
          <w:del w:id="4297" w:author="Huy Duc. Nguyen" w:date="2017-08-29T16:28:00Z"/>
          <w:sz w:val="22"/>
          <w:lang w:val="en-US" w:eastAsia="ja-JP"/>
        </w:rPr>
      </w:pPr>
      <w:del w:id="4298" w:author="Huy Duc. Nguyen" w:date="2017-08-29T16:28:00Z">
        <w:r w:rsidRPr="009B3B3D" w:rsidDel="00417345">
          <w:rPr>
            <w:sz w:val="22"/>
            <w:lang w:val="en-US" w:eastAsia="ja-JP"/>
          </w:rPr>
          <w:delText>Us</w:delText>
        </w:r>
        <w:r w:rsidDel="00417345">
          <w:rPr>
            <w:rFonts w:hint="eastAsia"/>
            <w:sz w:val="22"/>
            <w:lang w:val="en-US" w:eastAsia="ja-JP"/>
          </w:rPr>
          <w:delText>e</w:delText>
        </w:r>
        <w:r w:rsidRPr="009B3B3D" w:rsidDel="00417345">
          <w:rPr>
            <w:sz w:val="22"/>
            <w:lang w:val="en-US" w:eastAsia="ja-JP"/>
          </w:rPr>
          <w:delText xml:space="preserve"> a tool including </w:delText>
        </w:r>
        <w:r w:rsidDel="00417345">
          <w:rPr>
            <w:rFonts w:hint="eastAsia"/>
            <w:sz w:val="22"/>
            <w:lang w:val="en-US" w:eastAsia="ja-JP"/>
          </w:rPr>
          <w:delText xml:space="preserve">in </w:delText>
        </w:r>
        <w:r w:rsidRPr="009B3B3D" w:rsidDel="00417345">
          <w:rPr>
            <w:sz w:val="22"/>
            <w:lang w:val="en-US" w:eastAsia="ja-JP"/>
          </w:rPr>
          <w:delText xml:space="preserve">Multi </w:delText>
        </w:r>
        <w:r w:rsidDel="00417345">
          <w:rPr>
            <w:sz w:val="22"/>
            <w:lang w:val="en-US" w:eastAsia="ja-JP"/>
          </w:rPr>
          <w:delText>Debugger</w:delText>
        </w:r>
        <w:r w:rsidRPr="009B3B3D" w:rsidDel="00417345">
          <w:rPr>
            <w:sz w:val="22"/>
            <w:lang w:val="en-US" w:eastAsia="ja-JP"/>
          </w:rPr>
          <w:delText>.</w:delText>
        </w:r>
      </w:del>
    </w:p>
    <w:p w:rsidR="001049E1" w:rsidRPr="00645A1A" w:rsidDel="00417345" w:rsidRDefault="001049E1" w:rsidP="001E5586">
      <w:pPr>
        <w:pStyle w:val="CETextBody"/>
        <w:rPr>
          <w:del w:id="4299" w:author="Huy Duc. Nguyen" w:date="2017-08-29T16:28:00Z"/>
          <w:lang w:val="en-US" w:eastAsia="ja-JP"/>
        </w:rPr>
      </w:pPr>
    </w:p>
    <w:p w:rsidR="001E5586" w:rsidDel="00417345" w:rsidRDefault="001E5586" w:rsidP="001E5586">
      <w:pPr>
        <w:pStyle w:val="CETextBody"/>
        <w:numPr>
          <w:ilvl w:val="0"/>
          <w:numId w:val="9"/>
        </w:numPr>
        <w:ind w:hanging="782"/>
        <w:rPr>
          <w:del w:id="4300" w:author="Huy Duc. Nguyen" w:date="2017-08-29T16:28:00Z"/>
          <w:lang w:val="en-US" w:eastAsia="ja-JP"/>
        </w:rPr>
      </w:pPr>
      <w:del w:id="4301" w:author="Huy Duc. Nguyen" w:date="2017-08-29T16:28:00Z">
        <w:r w:rsidDel="00417345">
          <w:rPr>
            <w:rFonts w:hint="eastAsia"/>
            <w:lang w:val="en-US" w:eastAsia="ja-JP"/>
          </w:rPr>
          <w:delText>How to measure</w:delText>
        </w:r>
      </w:del>
    </w:p>
    <w:p w:rsidR="003B7D99" w:rsidDel="00417345" w:rsidRDefault="003B7D99" w:rsidP="003B7D99">
      <w:pPr>
        <w:pStyle w:val="CETextBody"/>
        <w:numPr>
          <w:ilvl w:val="0"/>
          <w:numId w:val="213"/>
        </w:numPr>
        <w:rPr>
          <w:del w:id="4302" w:author="Huy Duc. Nguyen" w:date="2017-08-29T16:28:00Z"/>
          <w:lang w:val="en-US" w:eastAsia="ja-JP"/>
        </w:rPr>
      </w:pPr>
      <w:del w:id="4303" w:author="Huy Duc. Nguyen" w:date="2017-08-29T16:28:00Z">
        <w:r w:rsidDel="00417345">
          <w:rPr>
            <w:rFonts w:hint="eastAsia"/>
            <w:lang w:val="en-US" w:eastAsia="ja-JP"/>
          </w:rPr>
          <w:delText>Refer to 5.1.2.</w:delText>
        </w:r>
      </w:del>
    </w:p>
    <w:p w:rsidR="00F26DCC" w:rsidDel="00417345" w:rsidRDefault="00F26DCC" w:rsidP="003B7D99">
      <w:pPr>
        <w:pStyle w:val="CETextBody"/>
        <w:ind w:firstLineChars="300" w:firstLine="660"/>
        <w:rPr>
          <w:del w:id="4304" w:author="Huy Duc. Nguyen" w:date="2017-08-29T16:28:00Z"/>
          <w:lang w:val="en-US" w:eastAsia="ja-JP"/>
        </w:rPr>
      </w:pPr>
      <w:del w:id="4305" w:author="Huy Duc. Nguyen" w:date="2017-08-29T16:28:00Z">
        <w:r w:rsidRPr="00F26DCC" w:rsidDel="00417345">
          <w:rPr>
            <w:lang w:val="en-US" w:eastAsia="ja-JP"/>
          </w:rPr>
          <w:delText>After finishing a command in 6 procedures, see the log like below.</w:delText>
        </w:r>
      </w:del>
    </w:p>
    <w:p w:rsidR="00B0765E" w:rsidDel="00417345" w:rsidRDefault="00B0765E" w:rsidP="00B0765E">
      <w:pPr>
        <w:pStyle w:val="CETextBody"/>
        <w:ind w:firstLineChars="300" w:firstLine="660"/>
        <w:rPr>
          <w:del w:id="4306" w:author="Huy Duc. Nguyen" w:date="2017-08-29T16:28:00Z"/>
          <w:lang w:val="en-US" w:eastAsia="ja-JP"/>
        </w:rPr>
      </w:pPr>
      <w:del w:id="4307" w:author="Huy Duc. Nguyen" w:date="2017-08-29T16:28:00Z">
        <w:r w:rsidDel="00417345">
          <w:rPr>
            <w:rFonts w:hint="eastAsia"/>
            <w:lang w:val="en-US" w:eastAsia="ja-JP"/>
          </w:rPr>
          <w:delText>[</w:delText>
        </w:r>
        <w:r w:rsidRPr="00761AAA" w:rsidDel="00417345">
          <w:rPr>
            <w:lang w:val="en-US" w:eastAsia="ja-JP"/>
          </w:rPr>
          <w:delText>Instrument Cluster</w:delText>
        </w:r>
        <w:r w:rsidDel="00417345">
          <w:rPr>
            <w:rFonts w:hint="eastAsia"/>
            <w:lang w:val="en-US" w:eastAsia="ja-JP"/>
          </w:rPr>
          <w:delText>]</w:delText>
        </w:r>
      </w:del>
    </w:p>
    <w:p w:rsidR="00B0765E" w:rsidRPr="00F950E6" w:rsidDel="00417345" w:rsidRDefault="00B0765E">
      <w:pPr>
        <w:pStyle w:val="CETextBody"/>
        <w:ind w:firstLineChars="300" w:firstLine="660"/>
        <w:rPr>
          <w:del w:id="4308" w:author="Huy Duc. Nguyen" w:date="2017-08-29T16:28:00Z"/>
          <w:lang w:val="en-US" w:eastAsia="ja-JP"/>
        </w:rPr>
      </w:pPr>
      <w:del w:id="4309" w:author="Huy Duc. Nguyen" w:date="2017-08-29T16:28:00Z">
        <w:r w:rsidRPr="00F26DCC" w:rsidDel="00417345">
          <w:rPr>
            <w:noProof/>
            <w:lang w:val="en-US"/>
          </w:rPr>
          <mc:AlternateContent>
            <mc:Choice Requires="wps">
              <w:drawing>
                <wp:anchor distT="0" distB="0" distL="114300" distR="114300" simplePos="0" relativeHeight="251689472" behindDoc="0" locked="0" layoutInCell="1" allowOverlap="1" wp14:anchorId="253C2A08" wp14:editId="10254CA7">
                  <wp:simplePos x="0" y="0"/>
                  <wp:positionH relativeFrom="column">
                    <wp:posOffset>411480</wp:posOffset>
                  </wp:positionH>
                  <wp:positionV relativeFrom="paragraph">
                    <wp:posOffset>170180</wp:posOffset>
                  </wp:positionV>
                  <wp:extent cx="5716905" cy="601345"/>
                  <wp:effectExtent l="0" t="0" r="17145" b="27305"/>
                  <wp:wrapNone/>
                  <wp:docPr id="277" name="テキスト ボックス 277"/>
                  <wp:cNvGraphicFramePr/>
                  <a:graphic xmlns:a="http://schemas.openxmlformats.org/drawingml/2006/main">
                    <a:graphicData uri="http://schemas.microsoft.com/office/word/2010/wordprocessingShape">
                      <wps:wsp>
                        <wps:cNvSpPr txBox="1"/>
                        <wps:spPr>
                          <a:xfrm>
                            <a:off x="0" y="0"/>
                            <a:ext cx="5716905" cy="601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5B1E90" w:rsidRPr="00CA2D4C" w:rsidRDefault="005B1E90" w:rsidP="00B0765E">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2A08" id="テキスト ボックス 277" o:spid="_x0000_s1047" type="#_x0000_t202" style="position:absolute;left:0;text-align:left;margin-left:32.4pt;margin-top:13.4pt;width:450.15pt;height:47.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CA2D4C" w:rsidRDefault="005B1E90" w:rsidP="00B0765E">
                        <w:pPr>
                          <w:rPr>
                            <w:rFonts w:ascii="Courier New" w:hAnsi="Courier New" w:cs="Courier New"/>
                            <w:sz w:val="14"/>
                            <w:szCs w:val="14"/>
                            <w:lang w:val="en-US" w:eastAsia="ja-JP"/>
                          </w:rPr>
                        </w:pPr>
                      </w:p>
                    </w:txbxContent>
                  </v:textbox>
                </v:shape>
              </w:pict>
            </mc:Fallback>
          </mc:AlternateContent>
        </w:r>
        <w:r w:rsidRPr="002503BC" w:rsidDel="00417345">
          <w:rPr>
            <w:lang w:val="en-US" w:eastAsia="ja-JP"/>
          </w:rPr>
          <w:delText>See at the left value of "Initial"</w:delText>
        </w:r>
        <w:r w:rsidDel="00417345">
          <w:rPr>
            <w:rFonts w:hint="eastAsia"/>
            <w:lang w:val="en-US" w:eastAsia="ja-JP"/>
          </w:rPr>
          <w:delText xml:space="preserve">, </w:delText>
        </w:r>
        <w:r w:rsidDel="00417345">
          <w:rPr>
            <w:lang w:val="en-US" w:eastAsia="ja-JP"/>
          </w:rPr>
          <w:delText>“</w:delText>
        </w:r>
        <w:r w:rsidRPr="00B0765E" w:rsidDel="00417345">
          <w:rPr>
            <w:lang w:val="en-US" w:eastAsia="ja-JP"/>
          </w:rPr>
          <w:delText>PosixServer</w:delText>
        </w:r>
        <w:r w:rsidDel="00417345">
          <w:rPr>
            <w:lang w:val="en-US" w:eastAsia="ja-JP"/>
          </w:rPr>
          <w:delText>”</w:delText>
        </w:r>
        <w:r w:rsidDel="00417345">
          <w:rPr>
            <w:rFonts w:hint="eastAsia"/>
            <w:lang w:val="en-US" w:eastAsia="ja-JP"/>
          </w:rPr>
          <w:delText xml:space="preserve"> and </w:delText>
        </w:r>
        <w:r w:rsidDel="00417345">
          <w:rPr>
            <w:lang w:val="en-US" w:eastAsia="ja-JP"/>
          </w:rPr>
          <w:delText>“</w:delText>
        </w:r>
        <w:r w:rsidRPr="00B0765E" w:rsidDel="00417345">
          <w:rPr>
            <w:lang w:val="en-US" w:eastAsia="ja-JP"/>
          </w:rPr>
          <w:delText>name_too_long</w:delText>
        </w:r>
        <w:r w:rsidDel="00417345">
          <w:rPr>
            <w:lang w:val="en-US" w:eastAsia="ja-JP"/>
          </w:rPr>
          <w:delText>”</w:delText>
        </w:r>
        <w:r w:rsidDel="00417345">
          <w:rPr>
            <w:rFonts w:hint="eastAsia"/>
            <w:lang w:val="en-US" w:eastAsia="ja-JP"/>
          </w:rPr>
          <w:delText xml:space="preserve"> in secton</w:delText>
        </w:r>
      </w:del>
      <w:ins w:id="4310" w:author="Kazuhiro Takagi" w:date="2017-03-15T10:41:00Z">
        <w:del w:id="4311" w:author="Huy Duc. Nguyen" w:date="2017-08-29T16:28:00Z">
          <w:r w:rsidR="00F4639D" w:rsidDel="00417345">
            <w:rPr>
              <w:lang w:val="en-US" w:eastAsia="ja-JP"/>
            </w:rPr>
            <w:delText>section</w:delText>
          </w:r>
        </w:del>
      </w:ins>
      <w:del w:id="4312" w:author="Huy Duc. Nguyen" w:date="2017-08-29T16:28:00Z">
        <w:r w:rsidDel="00417345">
          <w:rPr>
            <w:rFonts w:hint="eastAsia"/>
            <w:lang w:val="en-US" w:eastAsia="ja-JP"/>
          </w:rPr>
          <w:delText xml:space="preserve"> of </w:delText>
        </w:r>
        <w:r w:rsidDel="00417345">
          <w:rPr>
            <w:lang w:val="en-US" w:eastAsia="ja-JP"/>
          </w:rPr>
          <w:delText>“</w:delText>
        </w:r>
        <w:r w:rsidDel="00417345">
          <w:rPr>
            <w:rFonts w:hint="eastAsia"/>
            <w:lang w:val="en-US" w:eastAsia="ja-JP"/>
          </w:rPr>
          <w:delText>sakura</w:delText>
        </w:r>
        <w:r w:rsidDel="00417345">
          <w:rPr>
            <w:lang w:val="en-US" w:eastAsia="ja-JP"/>
          </w:rPr>
          <w:delText>”</w:delText>
        </w:r>
        <w:r w:rsidDel="00417345">
          <w:rPr>
            <w:rFonts w:hint="eastAsia"/>
            <w:lang w:val="en-US" w:eastAsia="ja-JP"/>
          </w:rPr>
          <w:delText>.</w:delText>
        </w:r>
      </w:del>
    </w:p>
    <w:p w:rsidR="00B0765E" w:rsidRPr="00B0765E" w:rsidDel="00417345" w:rsidRDefault="00B0765E" w:rsidP="00B0765E">
      <w:pPr>
        <w:pStyle w:val="CETextBody"/>
        <w:ind w:left="782"/>
        <w:rPr>
          <w:del w:id="4313" w:author="Huy Duc. Nguyen" w:date="2017-08-29T16:28:00Z"/>
          <w:rFonts w:asciiTheme="majorHAnsi" w:hAnsiTheme="majorHAnsi" w:cstheme="majorHAnsi"/>
          <w:lang w:val="en-US" w:eastAsia="ja-JP"/>
        </w:rPr>
      </w:pPr>
      <w:del w:id="4314" w:author="Huy Duc. Nguyen" w:date="2017-08-29T16:28:00Z">
        <w:r w:rsidRPr="00F26DCC" w:rsidDel="00417345">
          <w:rPr>
            <w:noProof/>
            <w:lang w:val="en-US"/>
          </w:rPr>
          <mc:AlternateContent>
            <mc:Choice Requires="wps">
              <w:drawing>
                <wp:anchor distT="0" distB="0" distL="114300" distR="114300" simplePos="0" relativeHeight="251692544" behindDoc="0" locked="0" layoutInCell="1" allowOverlap="1" wp14:anchorId="01FA4AAF" wp14:editId="7A0FCEE6">
                  <wp:simplePos x="0" y="0"/>
                  <wp:positionH relativeFrom="column">
                    <wp:posOffset>4826635</wp:posOffset>
                  </wp:positionH>
                  <wp:positionV relativeFrom="paragraph">
                    <wp:posOffset>73025</wp:posOffset>
                  </wp:positionV>
                  <wp:extent cx="1078865" cy="230505"/>
                  <wp:effectExtent l="0" t="0" r="26035" b="17145"/>
                  <wp:wrapNone/>
                  <wp:docPr id="278" name="正方形/長方形 278"/>
                  <wp:cNvGraphicFramePr/>
                  <a:graphic xmlns:a="http://schemas.openxmlformats.org/drawingml/2006/main">
                    <a:graphicData uri="http://schemas.microsoft.com/office/word/2010/wordprocessingShape">
                      <wps:wsp>
                        <wps:cNvSpPr/>
                        <wps:spPr>
                          <a:xfrm>
                            <a:off x="0" y="0"/>
                            <a:ext cx="1078865" cy="23050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D44" id="正方形/長方形 278" o:spid="_x0000_s1026" style="position:absolute;margin-left:380.05pt;margin-top:5.75pt;width:84.95pt;height:18.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" filled="f" strokecolor="#c0504d [3205]" strokeweight="2pt"/>
              </w:pict>
            </mc:Fallback>
          </mc:AlternateContent>
        </w:r>
      </w:del>
    </w:p>
    <w:p w:rsidR="00B0765E" w:rsidDel="00417345" w:rsidRDefault="00B0765E" w:rsidP="00B0765E">
      <w:pPr>
        <w:pStyle w:val="CETextBody"/>
        <w:ind w:leftChars="59" w:left="142"/>
        <w:rPr>
          <w:del w:id="4315" w:author="Huy Duc. Nguyen" w:date="2017-08-29T16:28:00Z"/>
          <w:lang w:val="en-US" w:eastAsia="ja-JP"/>
        </w:rPr>
      </w:pPr>
      <w:del w:id="4316" w:author="Huy Duc. Nguyen" w:date="2017-08-29T16:28:00Z">
        <w:r w:rsidRPr="00F26DCC" w:rsidDel="00417345">
          <w:rPr>
            <w:noProof/>
            <w:lang w:val="en-US"/>
          </w:rPr>
          <mc:AlternateContent>
            <mc:Choice Requires="wps">
              <w:drawing>
                <wp:anchor distT="0" distB="0" distL="114300" distR="114300" simplePos="0" relativeHeight="251695616" behindDoc="0" locked="0" layoutInCell="1" allowOverlap="1" wp14:anchorId="4B8137A8" wp14:editId="3740FA3A">
                  <wp:simplePos x="0" y="0"/>
                  <wp:positionH relativeFrom="column">
                    <wp:posOffset>4826635</wp:posOffset>
                  </wp:positionH>
                  <wp:positionV relativeFrom="paragraph">
                    <wp:posOffset>182880</wp:posOffset>
                  </wp:positionV>
                  <wp:extent cx="1186180" cy="135255"/>
                  <wp:effectExtent l="0" t="0" r="13970" b="17145"/>
                  <wp:wrapNone/>
                  <wp:docPr id="103" name="正方形/長方形 103"/>
                  <wp:cNvGraphicFramePr/>
                  <a:graphic xmlns:a="http://schemas.openxmlformats.org/drawingml/2006/main">
                    <a:graphicData uri="http://schemas.microsoft.com/office/word/2010/wordprocessingShape">
                      <wps:wsp>
                        <wps:cNvSpPr/>
                        <wps:spPr>
                          <a:xfrm>
                            <a:off x="0" y="0"/>
                            <a:ext cx="11861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1DA72" id="正方形/長方形 103" o:spid="_x0000_s1026" style="position:absolute;margin-left:380.05pt;margin-top:14.4pt;width:93.4pt;height:10.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" filled="f" strokecolor="#c0504d [3205]" strokeweight="2pt"/>
              </w:pict>
            </mc:Fallback>
          </mc:AlternateContent>
        </w:r>
      </w:del>
    </w:p>
    <w:p w:rsidR="00B0765E" w:rsidDel="00417345" w:rsidRDefault="00B0765E" w:rsidP="00F950E6">
      <w:pPr>
        <w:pStyle w:val="CETextBody"/>
        <w:rPr>
          <w:del w:id="4317" w:author="Huy Duc. Nguyen" w:date="2017-08-29T16:28:00Z"/>
          <w:lang w:val="en-US" w:eastAsia="ja-JP"/>
        </w:rPr>
      </w:pPr>
    </w:p>
    <w:p w:rsidR="002503BC" w:rsidDel="00417345" w:rsidRDefault="002503BC" w:rsidP="00B0765E">
      <w:pPr>
        <w:pStyle w:val="CETextBody"/>
        <w:ind w:firstLineChars="300" w:firstLine="660"/>
        <w:rPr>
          <w:del w:id="4318" w:author="Huy Duc. Nguyen" w:date="2017-08-29T16:28:00Z"/>
          <w:lang w:val="en-US" w:eastAsia="ja-JP"/>
        </w:rPr>
      </w:pPr>
      <w:del w:id="4319" w:author="Huy Duc. Nguyen" w:date="2017-08-29T16:28:00Z">
        <w:r w:rsidDel="00417345">
          <w:rPr>
            <w:rFonts w:hint="eastAsia"/>
            <w:lang w:val="en-US" w:eastAsia="ja-JP"/>
          </w:rPr>
          <w:delText>[</w:delText>
        </w:r>
        <w:r w:rsidR="00B0765E" w:rsidDel="00417345">
          <w:rPr>
            <w:rFonts w:hint="eastAsia"/>
            <w:lang w:val="en-US" w:eastAsia="ja-JP"/>
          </w:rPr>
          <w:delText>Head-up display</w:delText>
        </w:r>
        <w:r w:rsidR="00B0765E" w:rsidDel="00417345">
          <w:rPr>
            <w:lang w:val="en-US" w:eastAsia="ja-JP"/>
          </w:rPr>
          <w:delText xml:space="preserve"> application</w:delText>
        </w:r>
        <w:r w:rsidDel="00417345">
          <w:rPr>
            <w:rFonts w:hint="eastAsia"/>
            <w:lang w:val="en-US" w:eastAsia="ja-JP"/>
          </w:rPr>
          <w:delText>]</w:delText>
        </w:r>
      </w:del>
    </w:p>
    <w:p w:rsidR="002503BC" w:rsidDel="00417345" w:rsidRDefault="00B0765E" w:rsidP="003B7D99">
      <w:pPr>
        <w:pStyle w:val="CETextBody"/>
        <w:ind w:firstLineChars="300" w:firstLine="660"/>
        <w:rPr>
          <w:del w:id="4320" w:author="Huy Duc. Nguyen" w:date="2017-08-29T16:28:00Z"/>
          <w:lang w:val="en-US" w:eastAsia="ja-JP"/>
        </w:rPr>
      </w:pPr>
      <w:del w:id="4321" w:author="Huy Duc. Nguyen" w:date="2017-08-29T16:28:00Z">
        <w:r w:rsidRPr="00B0765E" w:rsidDel="00417345">
          <w:rPr>
            <w:lang w:val="en-US" w:eastAsia="ja-JP"/>
          </w:rPr>
          <w:delText>See at the left value of "Initial" in  section of “DISCOM_sample_virt”.</w:delText>
        </w:r>
      </w:del>
    </w:p>
    <w:p w:rsidR="003B7D99" w:rsidRPr="0010569C" w:rsidDel="00417345" w:rsidRDefault="00447228" w:rsidP="003B7D99">
      <w:pPr>
        <w:pStyle w:val="CETextBody"/>
        <w:ind w:left="782"/>
        <w:rPr>
          <w:del w:id="4322" w:author="Huy Duc. Nguyen" w:date="2017-08-29T16:28:00Z"/>
          <w:rFonts w:asciiTheme="majorHAnsi" w:hAnsiTheme="majorHAnsi" w:cstheme="majorHAnsi"/>
          <w:lang w:val="en-US" w:eastAsia="ja-JP"/>
        </w:rPr>
      </w:pPr>
      <w:del w:id="4323" w:author="Huy Duc. Nguyen" w:date="2017-08-29T16:28:00Z">
        <w:r w:rsidRPr="00F26DCC" w:rsidDel="00417345">
          <w:rPr>
            <w:noProof/>
            <w:lang w:val="en-US"/>
          </w:rPr>
          <mc:AlternateContent>
            <mc:Choice Requires="wps">
              <w:drawing>
                <wp:anchor distT="0" distB="0" distL="114300" distR="114300" simplePos="0" relativeHeight="251672064" behindDoc="0" locked="0" layoutInCell="1" allowOverlap="1" wp14:anchorId="52CC66E0" wp14:editId="0693771F">
                  <wp:simplePos x="0" y="0"/>
                  <wp:positionH relativeFrom="column">
                    <wp:posOffset>4836160</wp:posOffset>
                  </wp:positionH>
                  <wp:positionV relativeFrom="paragraph">
                    <wp:posOffset>117475</wp:posOffset>
                  </wp:positionV>
                  <wp:extent cx="881380" cy="135255"/>
                  <wp:effectExtent l="0" t="0" r="13970" b="17145"/>
                  <wp:wrapNone/>
                  <wp:docPr id="266" name="正方形/長方形 266"/>
                  <wp:cNvGraphicFramePr/>
                  <a:graphic xmlns:a="http://schemas.openxmlformats.org/drawingml/2006/main">
                    <a:graphicData uri="http://schemas.microsoft.com/office/word/2010/wordprocessingShape">
                      <wps:wsp>
                        <wps:cNvSpPr/>
                        <wps:spPr>
                          <a:xfrm>
                            <a:off x="0" y="0"/>
                            <a:ext cx="88138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89309" id="正方形/長方形 266" o:spid="_x0000_s1026" style="position:absolute;margin-left:380.8pt;margin-top:9.25pt;width:69.4pt;height:10.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" filled="f" strokecolor="#c0504d [3205]" strokeweight="2pt"/>
              </w:pict>
            </mc:Fallback>
          </mc:AlternateContent>
        </w:r>
        <w:r w:rsidRPr="00F26DCC" w:rsidDel="00417345">
          <w:rPr>
            <w:noProof/>
            <w:lang w:val="en-US"/>
          </w:rPr>
          <mc:AlternateContent>
            <mc:Choice Requires="wps">
              <w:drawing>
                <wp:anchor distT="0" distB="0" distL="114300" distR="114300" simplePos="0" relativeHeight="251661824" behindDoc="0" locked="0" layoutInCell="1" allowOverlap="1" wp14:anchorId="624D8846" wp14:editId="5371BF1E">
                  <wp:simplePos x="0" y="0"/>
                  <wp:positionH relativeFrom="column">
                    <wp:posOffset>411480</wp:posOffset>
                  </wp:positionH>
                  <wp:positionV relativeFrom="paragraph">
                    <wp:posOffset>5715</wp:posOffset>
                  </wp:positionV>
                  <wp:extent cx="5716905" cy="409575"/>
                  <wp:effectExtent l="0" t="0" r="17145" b="28575"/>
                  <wp:wrapNone/>
                  <wp:docPr id="241" name="テキスト ボックス 241"/>
                  <wp:cNvGraphicFramePr/>
                  <a:graphic xmlns:a="http://schemas.openxmlformats.org/drawingml/2006/main">
                    <a:graphicData uri="http://schemas.microsoft.com/office/word/2010/wordprocessingShape">
                      <wps:wsp>
                        <wps:cNvSpPr txBox="1"/>
                        <wps:spPr>
                          <a:xfrm>
                            <a:off x="0" y="0"/>
                            <a:ext cx="571690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DISCOM_sample_virt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5B1E90" w:rsidRPr="00767C67" w:rsidRDefault="005B1E90"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5B1E90" w:rsidRPr="00F950E6" w:rsidRDefault="005B1E90" w:rsidP="001F2559">
                              <w:pPr>
                                <w:rPr>
                                  <w:rFonts w:ascii="Courier New" w:hAnsi="Courier New" w:cs="Courier New"/>
                                  <w:sz w:val="14"/>
                                  <w:szCs w:val="14"/>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8846" id="テキスト ボックス 241" o:spid="_x0000_s1048" type="#_x0000_t202" style="position:absolute;left:0;text-align:left;margin-left:32.4pt;margin-top:.45pt;width:450.15pt;height:3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" fillcolor="white [3201]" strokeweight=".5pt">
                  <v:textbox>
                    <w:txbxContent>
                      <w:p w:rsidR="005B1E90" w:rsidRPr="00447228" w:rsidRDefault="005B1E90" w:rsidP="00447228">
                        <w:pPr>
                          <w:rPr>
                            <w:rFonts w:ascii="Courier New" w:hAnsi="Courier New" w:cs="Courier New"/>
                            <w:sz w:val="14"/>
                            <w:szCs w:val="14"/>
                            <w:lang w:val="en-US" w:eastAsia="ja-JP"/>
                          </w:rPr>
                        </w:pP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rsidP="00447228">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p w:rsidR="005B1E90" w:rsidRPr="00F950E6" w:rsidRDefault="005B1E90" w:rsidP="001F2559">
                        <w:pPr>
                          <w:rPr>
                            <w:rFonts w:ascii="Courier New" w:hAnsi="Courier New" w:cs="Courier New"/>
                            <w:sz w:val="14"/>
                            <w:szCs w:val="14"/>
                            <w:lang w:val="en-US" w:eastAsia="ja-JP"/>
                          </w:rPr>
                        </w:pPr>
                      </w:p>
                    </w:txbxContent>
                  </v:textbox>
                </v:shape>
              </w:pict>
            </mc:Fallback>
          </mc:AlternateContent>
        </w:r>
      </w:del>
    </w:p>
    <w:p w:rsidR="003B7D99" w:rsidDel="00417345" w:rsidRDefault="003B7D99" w:rsidP="003B7D99">
      <w:pPr>
        <w:pStyle w:val="CETextBody"/>
        <w:ind w:left="782"/>
        <w:rPr>
          <w:del w:id="4324" w:author="Huy Duc. Nguyen" w:date="2017-08-29T16:28:00Z"/>
          <w:rFonts w:asciiTheme="majorHAnsi" w:hAnsiTheme="majorHAnsi" w:cstheme="majorHAnsi"/>
          <w:lang w:val="en-US" w:eastAsia="ja-JP"/>
        </w:rPr>
      </w:pPr>
    </w:p>
    <w:p w:rsidR="000F6DBD" w:rsidDel="00417345" w:rsidRDefault="000F6DBD" w:rsidP="0027486D">
      <w:pPr>
        <w:ind w:firstLineChars="300" w:firstLine="660"/>
        <w:rPr>
          <w:del w:id="4325" w:author="Huy Duc. Nguyen" w:date="2017-08-29T16:28:00Z"/>
          <w:sz w:val="22"/>
          <w:lang w:val="en-US" w:eastAsia="ja-JP"/>
        </w:rPr>
      </w:pPr>
      <w:del w:id="4326" w:author="Huy Duc. Nguyen" w:date="2017-08-29T16:28:00Z">
        <w:r w:rsidDel="00417345">
          <w:rPr>
            <w:sz w:val="22"/>
            <w:lang w:val="en-US" w:eastAsia="ja-JP"/>
          </w:rPr>
          <w:delText>This log (%) is based on one CPU base. If the all CPUs are fully loaded, the value will be 400%.</w:delText>
        </w:r>
      </w:del>
    </w:p>
    <w:p w:rsidR="000F6DBD" w:rsidRPr="009553A2" w:rsidDel="00417345" w:rsidRDefault="006C6C51" w:rsidP="00847460">
      <w:pPr>
        <w:pStyle w:val="CETextBody"/>
        <w:ind w:leftChars="59" w:left="142"/>
        <w:rPr>
          <w:del w:id="4327" w:author="Huy Duc. Nguyen" w:date="2017-08-29T16:28:00Z"/>
          <w:lang w:val="en-US" w:eastAsia="ja-JP"/>
        </w:rPr>
      </w:pPr>
      <w:del w:id="4328" w:author="Huy Duc. Nguyen" w:date="2017-08-29T16:28:00Z">
        <w:r w:rsidDel="00417345">
          <w:rPr>
            <w:lang w:val="en-US" w:eastAsia="ja-JP"/>
          </w:rPr>
          <w:delText>v</w:delText>
        </w:r>
      </w:del>
    </w:p>
    <w:p w:rsidR="00847460" w:rsidRPr="0027486D" w:rsidDel="00417345" w:rsidRDefault="00847460" w:rsidP="00D47247">
      <w:pPr>
        <w:pStyle w:val="CETextBody"/>
        <w:numPr>
          <w:ilvl w:val="0"/>
          <w:numId w:val="9"/>
        </w:numPr>
        <w:ind w:left="426" w:hanging="426"/>
        <w:rPr>
          <w:del w:id="4329" w:author="Huy Duc. Nguyen" w:date="2017-08-29T16:28:00Z"/>
          <w:b/>
          <w:lang w:val="en-US" w:eastAsia="ja-JP"/>
        </w:rPr>
      </w:pPr>
      <w:del w:id="4330" w:author="Huy Duc. Nguyen" w:date="2017-08-29T16:28:00Z">
        <w:r w:rsidDel="00417345">
          <w:rPr>
            <w:rFonts w:hint="eastAsia"/>
            <w:lang w:val="en-US" w:eastAsia="ja-JP"/>
          </w:rPr>
          <w:delText>Result</w:delText>
        </w:r>
      </w:del>
    </w:p>
    <w:p w:rsidR="009C337B" w:rsidRPr="0027486D" w:rsidDel="00417345" w:rsidRDefault="009C337B" w:rsidP="0027486D">
      <w:pPr>
        <w:ind w:firstLineChars="150" w:firstLine="330"/>
        <w:rPr>
          <w:del w:id="4331" w:author="Huy Duc. Nguyen" w:date="2017-08-29T16:28:00Z"/>
          <w:sz w:val="22"/>
          <w:lang w:val="en-US" w:eastAsia="ja-JP"/>
        </w:rPr>
      </w:pPr>
      <w:del w:id="4332" w:author="Huy Duc. Nguyen" w:date="2017-08-29T16:28:00Z">
        <w:r w:rsidRPr="0027486D" w:rsidDel="00417345">
          <w:rPr>
            <w:sz w:val="22"/>
            <w:lang w:val="en-US" w:eastAsia="ja-JP"/>
          </w:rPr>
          <w:delText>Result is based on full CPU base. If the all CPUs are fully loaded, the value will be 100%.</w:delText>
        </w:r>
      </w:del>
    </w:p>
    <w:p w:rsidR="009C337B" w:rsidRPr="009C337B" w:rsidDel="00417345" w:rsidRDefault="009C337B" w:rsidP="0027486D">
      <w:pPr>
        <w:pStyle w:val="CETextBody"/>
        <w:ind w:left="426"/>
        <w:rPr>
          <w:del w:id="4333" w:author="Huy Duc. Nguyen" w:date="2017-08-29T16:28:00Z"/>
          <w:b/>
          <w:lang w:val="en-US" w:eastAsia="ja-JP"/>
        </w:rPr>
      </w:pPr>
    </w:p>
    <w:p w:rsidR="00F44BC8" w:rsidDel="00417345" w:rsidRDefault="00F44BC8" w:rsidP="00F44BC8">
      <w:pPr>
        <w:pStyle w:val="Caption"/>
        <w:rPr>
          <w:del w:id="4334" w:author="Huy Duc. Nguyen" w:date="2017-08-29T16:28:00Z"/>
          <w:sz w:val="22"/>
          <w:szCs w:val="22"/>
          <w:lang w:eastAsia="ja-JP"/>
        </w:rPr>
      </w:pPr>
      <w:del w:id="4335" w:author="Huy Duc. Nguyen" w:date="2017-08-29T16:28:00Z">
        <w:r w:rsidRPr="005972B5" w:rsidDel="00417345">
          <w:rPr>
            <w:sz w:val="22"/>
            <w:szCs w:val="22"/>
          </w:rPr>
          <w:delText xml:space="preserve">Table </w:delText>
        </w:r>
        <w:r w:rsidRPr="005972B5" w:rsidDel="00417345">
          <w:rPr>
            <w:sz w:val="22"/>
            <w:szCs w:val="22"/>
          </w:rPr>
          <w:fldChar w:fldCharType="begin"/>
        </w:r>
        <w:r w:rsidRPr="005972B5" w:rsidDel="00417345">
          <w:rPr>
            <w:sz w:val="22"/>
            <w:szCs w:val="22"/>
          </w:rPr>
          <w:delInstrText xml:space="preserve"> STYLEREF 1 \s </w:delInstrText>
        </w:r>
        <w:r w:rsidRPr="005972B5" w:rsidDel="00417345">
          <w:rPr>
            <w:sz w:val="22"/>
            <w:szCs w:val="22"/>
          </w:rPr>
          <w:fldChar w:fldCharType="separate"/>
        </w:r>
        <w:r w:rsidR="003B19D6" w:rsidDel="00417345">
          <w:rPr>
            <w:noProof/>
            <w:sz w:val="22"/>
            <w:szCs w:val="22"/>
          </w:rPr>
          <w:delText>5</w:delText>
        </w:r>
        <w:r w:rsidRPr="005972B5" w:rsidDel="00417345">
          <w:rPr>
            <w:sz w:val="22"/>
            <w:szCs w:val="22"/>
          </w:rPr>
          <w:fldChar w:fldCharType="end"/>
        </w:r>
        <w:r w:rsidRPr="005972B5" w:rsidDel="00417345">
          <w:rPr>
            <w:sz w:val="22"/>
            <w:szCs w:val="22"/>
          </w:rPr>
          <w:noBreakHyphen/>
        </w:r>
        <w:r w:rsidRPr="005972B5" w:rsidDel="00417345">
          <w:rPr>
            <w:sz w:val="22"/>
            <w:szCs w:val="22"/>
          </w:rPr>
          <w:fldChar w:fldCharType="begin"/>
        </w:r>
        <w:r w:rsidRPr="005972B5" w:rsidDel="00417345">
          <w:rPr>
            <w:sz w:val="22"/>
            <w:szCs w:val="22"/>
          </w:rPr>
          <w:delInstrText xml:space="preserve"> SEQ Table \* ARABIC \s 1 </w:delInstrText>
        </w:r>
        <w:r w:rsidRPr="005972B5" w:rsidDel="00417345">
          <w:rPr>
            <w:sz w:val="22"/>
            <w:szCs w:val="22"/>
          </w:rPr>
          <w:fldChar w:fldCharType="separate"/>
        </w:r>
        <w:r w:rsidR="003B19D6" w:rsidDel="00417345">
          <w:rPr>
            <w:noProof/>
            <w:sz w:val="22"/>
            <w:szCs w:val="22"/>
          </w:rPr>
          <w:delText>6</w:delText>
        </w:r>
        <w:r w:rsidRPr="005972B5" w:rsidDel="00417345">
          <w:rPr>
            <w:sz w:val="22"/>
            <w:szCs w:val="22"/>
          </w:rPr>
          <w:fldChar w:fldCharType="end"/>
        </w:r>
        <w:r w:rsidRPr="005972B5" w:rsidDel="00417345">
          <w:rPr>
            <w:sz w:val="22"/>
            <w:szCs w:val="22"/>
            <w:lang w:eastAsia="ja-JP"/>
          </w:rPr>
          <w:delText>: Result</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887"/>
      </w:tblGrid>
      <w:tr w:rsidR="0006478E" w:rsidRPr="00207443" w:rsidDel="00417345" w:rsidTr="00A4254A">
        <w:trPr>
          <w:jc w:val="center"/>
          <w:del w:id="4336"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06478E" w:rsidDel="00417345" w:rsidRDefault="0006478E" w:rsidP="00A4254A">
            <w:pPr>
              <w:pStyle w:val="CETextBody"/>
              <w:jc w:val="center"/>
              <w:rPr>
                <w:del w:id="4337" w:author="Huy Duc. Nguyen" w:date="2017-08-29T16:28:00Z"/>
                <w:sz w:val="16"/>
                <w:lang w:eastAsia="ja-JP"/>
              </w:rPr>
            </w:pPr>
            <w:del w:id="4338" w:author="Huy Duc. Nguyen" w:date="2017-08-29T16:28:00Z">
              <w:r w:rsidDel="00417345">
                <w:rPr>
                  <w:rFonts w:hint="eastAsia"/>
                  <w:b/>
                  <w:bCs/>
                  <w:sz w:val="18"/>
                  <w:szCs w:val="18"/>
                </w:rPr>
                <w:delText>Test environment</w:delText>
              </w:r>
            </w:del>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06478E" w:rsidRPr="001C3A29" w:rsidDel="00417345" w:rsidRDefault="0006478E" w:rsidP="00A4254A">
            <w:pPr>
              <w:pStyle w:val="CETextBody"/>
              <w:jc w:val="center"/>
              <w:rPr>
                <w:del w:id="4339" w:author="Huy Duc. Nguyen" w:date="2017-08-29T16:28:00Z"/>
                <w:b/>
                <w:sz w:val="16"/>
                <w:lang w:eastAsia="ja-JP"/>
              </w:rPr>
            </w:pPr>
            <w:del w:id="4340" w:author="Huy Duc. Nguyen" w:date="2017-08-29T16:28:00Z">
              <w:r w:rsidDel="00417345">
                <w:rPr>
                  <w:b/>
                  <w:sz w:val="16"/>
                  <w:lang w:eastAsia="ja-JP"/>
                </w:rPr>
                <w:delText xml:space="preserve">Total </w:delText>
              </w:r>
              <w:r w:rsidRPr="007468D6" w:rsidDel="00417345">
                <w:rPr>
                  <w:rFonts w:hint="eastAsia"/>
                  <w:b/>
                  <w:sz w:val="16"/>
                  <w:lang w:eastAsia="ja-JP"/>
                </w:rPr>
                <w:delText>CPU Usage.</w:delText>
              </w:r>
            </w:del>
          </w:p>
        </w:tc>
      </w:tr>
      <w:tr w:rsidR="0006478E" w:rsidRPr="00207443" w:rsidDel="00417345" w:rsidTr="00F950E6">
        <w:trPr>
          <w:jc w:val="center"/>
          <w:del w:id="4341"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06478E" w:rsidRPr="005972B5" w:rsidDel="00417345" w:rsidRDefault="00B021B7" w:rsidP="00A4254A">
            <w:pPr>
              <w:pStyle w:val="CETextBody"/>
              <w:jc w:val="center"/>
              <w:rPr>
                <w:del w:id="4342" w:author="Huy Duc. Nguyen" w:date="2017-08-29T16:28:00Z"/>
                <w:b/>
                <w:sz w:val="16"/>
                <w:lang w:eastAsia="ja-JP"/>
              </w:rPr>
            </w:pPr>
            <w:del w:id="4343" w:author="Huy Duc. Nguyen" w:date="2017-08-29T16:28:00Z">
              <w:r w:rsidDel="00417345">
                <w:rPr>
                  <w:b/>
                  <w:sz w:val="16"/>
                  <w:lang w:eastAsia="ja-JP"/>
                </w:rPr>
                <w:delText>N</w:delText>
              </w:r>
              <w:r w:rsidRPr="00B021B7" w:rsidDel="00417345">
                <w:rPr>
                  <w:b/>
                  <w:sz w:val="16"/>
                  <w:lang w:eastAsia="ja-JP"/>
                </w:rPr>
                <w:delText>ative INTEGRITY</w:delText>
              </w:r>
              <w:r w:rsidR="0006478E" w:rsidRPr="00C279FB" w:rsidDel="00417345">
                <w:rPr>
                  <w:b/>
                  <w:sz w:val="16"/>
                  <w:lang w:eastAsia="ja-JP"/>
                </w:rPr>
                <w:delText xml:space="preserve"> </w:delText>
              </w:r>
              <w:r w:rsidR="0006478E" w:rsidDel="00417345">
                <w:rPr>
                  <w:b/>
                  <w:sz w:val="16"/>
                  <w:lang w:eastAsia="ja-JP"/>
                </w:rPr>
                <w:delText xml:space="preserve"> (Type</w:delText>
              </w:r>
              <w:r w:rsidR="0001397F" w:rsidDel="00417345">
                <w:rPr>
                  <w:b/>
                  <w:sz w:val="16"/>
                  <w:lang w:eastAsia="ja-JP"/>
                </w:rPr>
                <w:delText>3</w:delText>
              </w:r>
              <w:r w:rsidR="0006478E" w:rsidRPr="005972B5" w:rsidDel="00417345">
                <w:rPr>
                  <w:b/>
                  <w:sz w:val="16"/>
                  <w:lang w:eastAsia="ja-JP"/>
                </w:rPr>
                <w:delText>)</w:delText>
              </w:r>
            </w:del>
          </w:p>
        </w:tc>
        <w:tc>
          <w:tcPr>
            <w:tcW w:w="1887" w:type="dxa"/>
            <w:tcBorders>
              <w:left w:val="single" w:sz="12" w:space="0" w:color="000000"/>
              <w:bottom w:val="single" w:sz="12" w:space="0" w:color="000000"/>
              <w:right w:val="single" w:sz="12" w:space="0" w:color="000000"/>
            </w:tcBorders>
            <w:vAlign w:val="center"/>
          </w:tcPr>
          <w:p w:rsidR="0006478E" w:rsidRPr="00D67B4A" w:rsidDel="00417345" w:rsidRDefault="009C337B" w:rsidP="00A4254A">
            <w:pPr>
              <w:pStyle w:val="CETextBody"/>
              <w:jc w:val="center"/>
              <w:rPr>
                <w:del w:id="4344" w:author="Huy Duc. Nguyen" w:date="2017-08-29T16:28:00Z"/>
                <w:sz w:val="16"/>
                <w:szCs w:val="16"/>
                <w:lang w:eastAsia="ja-JP"/>
              </w:rPr>
            </w:pPr>
            <w:del w:id="4345" w:author="Huy Duc. Nguyen" w:date="2017-08-29T16:28:00Z">
              <w:r w:rsidDel="00417345">
                <w:rPr>
                  <w:sz w:val="16"/>
                  <w:szCs w:val="16"/>
                  <w:lang w:eastAsia="ja-JP"/>
                </w:rPr>
                <w:delText>7.</w:delText>
              </w:r>
              <w:r w:rsidR="006C6C51" w:rsidDel="00417345">
                <w:rPr>
                  <w:sz w:val="16"/>
                  <w:szCs w:val="16"/>
                  <w:lang w:eastAsia="ja-JP"/>
                </w:rPr>
                <w:delText>39</w:delText>
              </w:r>
              <w:r w:rsidR="000F6DBD" w:rsidDel="00417345">
                <w:rPr>
                  <w:sz w:val="16"/>
                  <w:szCs w:val="16"/>
                  <w:lang w:eastAsia="ja-JP"/>
                </w:rPr>
                <w:delText>%</w:delText>
              </w:r>
            </w:del>
          </w:p>
        </w:tc>
      </w:tr>
    </w:tbl>
    <w:p w:rsidR="0006478E" w:rsidRPr="00F950E6" w:rsidDel="00417345" w:rsidRDefault="0006478E" w:rsidP="00F950E6">
      <w:pPr>
        <w:pStyle w:val="CETextBody"/>
        <w:rPr>
          <w:del w:id="4346"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1887"/>
        <w:gridCol w:w="1887"/>
      </w:tblGrid>
      <w:tr w:rsidR="001B1AE9" w:rsidRPr="00207443" w:rsidDel="00417345" w:rsidTr="00F950E6">
        <w:trPr>
          <w:jc w:val="center"/>
          <w:del w:id="4347"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1B1AE9" w:rsidDel="00417345" w:rsidRDefault="001B1AE9" w:rsidP="003A0A49">
            <w:pPr>
              <w:pStyle w:val="CETextBody"/>
              <w:jc w:val="center"/>
              <w:rPr>
                <w:del w:id="4348" w:author="Huy Duc. Nguyen" w:date="2017-08-29T16:28:00Z"/>
                <w:sz w:val="16"/>
                <w:lang w:eastAsia="ja-JP"/>
              </w:rPr>
            </w:pPr>
            <w:del w:id="4349" w:author="Huy Duc. Nguyen" w:date="2017-08-29T16:28:00Z">
              <w:r w:rsidDel="00417345">
                <w:rPr>
                  <w:rFonts w:hint="eastAsia"/>
                  <w:b/>
                  <w:bCs/>
                  <w:sz w:val="18"/>
                  <w:szCs w:val="18"/>
                </w:rPr>
                <w:delText>Test environment</w:delText>
              </w:r>
            </w:del>
          </w:p>
        </w:tc>
        <w:tc>
          <w:tcPr>
            <w:tcW w:w="1887" w:type="dxa"/>
            <w:tcBorders>
              <w:left w:val="single" w:sz="4" w:space="0" w:color="000000"/>
              <w:right w:val="single" w:sz="12" w:space="0" w:color="000000"/>
            </w:tcBorders>
            <w:shd w:val="clear" w:color="auto" w:fill="BFBFBF" w:themeFill="background1" w:themeFillShade="BF"/>
          </w:tcPr>
          <w:p w:rsidR="001B1AE9" w:rsidRPr="007468D6" w:rsidDel="00417345" w:rsidRDefault="001B1AE9" w:rsidP="003A0A49">
            <w:pPr>
              <w:pStyle w:val="CETextBody"/>
              <w:jc w:val="center"/>
              <w:rPr>
                <w:del w:id="4350" w:author="Huy Duc. Nguyen" w:date="2017-08-29T16:28:00Z"/>
                <w:b/>
                <w:sz w:val="16"/>
                <w:lang w:eastAsia="ja-JP"/>
              </w:rPr>
            </w:pPr>
            <w:del w:id="4351" w:author="Huy Duc. Nguyen" w:date="2017-08-29T16:28:00Z">
              <w:r w:rsidDel="00417345">
                <w:rPr>
                  <w:b/>
                  <w:sz w:val="16"/>
                  <w:lang w:eastAsia="ja-JP"/>
                </w:rPr>
                <w:delText>A</w:delText>
              </w:r>
              <w:r w:rsidDel="00417345">
                <w:rPr>
                  <w:rFonts w:hint="eastAsia"/>
                  <w:b/>
                  <w:sz w:val="16"/>
                  <w:lang w:eastAsia="ja-JP"/>
                </w:rPr>
                <w:delText>pplication</w:delText>
              </w:r>
            </w:del>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1B1AE9" w:rsidRPr="00F950E6" w:rsidDel="00417345" w:rsidRDefault="001B1AE9">
            <w:pPr>
              <w:pStyle w:val="CETextBody"/>
              <w:jc w:val="center"/>
              <w:rPr>
                <w:del w:id="4352" w:author="Huy Duc. Nguyen" w:date="2017-08-29T16:28:00Z"/>
                <w:b/>
                <w:sz w:val="16"/>
                <w:lang w:eastAsia="ja-JP"/>
              </w:rPr>
            </w:pPr>
            <w:del w:id="4353" w:author="Huy Duc. Nguyen" w:date="2017-08-29T16:28:00Z">
              <w:r w:rsidRPr="007468D6" w:rsidDel="00417345">
                <w:rPr>
                  <w:rFonts w:hint="eastAsia"/>
                  <w:b/>
                  <w:sz w:val="16"/>
                  <w:lang w:eastAsia="ja-JP"/>
                </w:rPr>
                <w:delText>CPU Usage.</w:delText>
              </w:r>
            </w:del>
          </w:p>
        </w:tc>
      </w:tr>
      <w:tr w:rsidR="001B1AE9" w:rsidRPr="00207443" w:rsidDel="00417345" w:rsidTr="00F950E6">
        <w:trPr>
          <w:jc w:val="center"/>
          <w:del w:id="4354"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1B1AE9" w:rsidRPr="005972B5" w:rsidDel="00417345" w:rsidRDefault="00B021B7" w:rsidP="00F950E6">
            <w:pPr>
              <w:pStyle w:val="CETextBody"/>
              <w:jc w:val="center"/>
              <w:rPr>
                <w:del w:id="4355" w:author="Huy Duc. Nguyen" w:date="2017-08-29T16:28:00Z"/>
                <w:b/>
                <w:sz w:val="16"/>
                <w:lang w:eastAsia="ja-JP"/>
              </w:rPr>
            </w:pPr>
            <w:del w:id="4356" w:author="Huy Duc. Nguyen" w:date="2017-08-29T16:28:00Z">
              <w:r w:rsidDel="00417345">
                <w:rPr>
                  <w:b/>
                  <w:sz w:val="16"/>
                  <w:lang w:eastAsia="ja-JP"/>
                </w:rPr>
                <w:delText>N</w:delText>
              </w:r>
              <w:r w:rsidRPr="00B021B7" w:rsidDel="00417345">
                <w:rPr>
                  <w:b/>
                  <w:sz w:val="16"/>
                  <w:lang w:eastAsia="ja-JP"/>
                </w:rPr>
                <w:delText>ative INTEGRITY</w:delText>
              </w:r>
              <w:r w:rsidR="001B1AE9" w:rsidRPr="00C279FB" w:rsidDel="00417345">
                <w:rPr>
                  <w:b/>
                  <w:sz w:val="16"/>
                  <w:lang w:eastAsia="ja-JP"/>
                </w:rPr>
                <w:delText xml:space="preserve"> </w:delText>
              </w:r>
              <w:r w:rsidR="001B1AE9" w:rsidDel="00417345">
                <w:rPr>
                  <w:b/>
                  <w:sz w:val="16"/>
                  <w:lang w:eastAsia="ja-JP"/>
                </w:rPr>
                <w:delText xml:space="preserve"> (Type</w:delText>
              </w:r>
              <w:r w:rsidDel="00417345">
                <w:rPr>
                  <w:b/>
                  <w:sz w:val="16"/>
                  <w:lang w:eastAsia="ja-JP"/>
                </w:rPr>
                <w:delText>3</w:delText>
              </w:r>
              <w:r w:rsidR="001B1AE9" w:rsidRPr="005972B5" w:rsidDel="00417345">
                <w:rPr>
                  <w:b/>
                  <w:sz w:val="16"/>
                  <w:lang w:eastAsia="ja-JP"/>
                </w:rPr>
                <w:delText>)</w:delText>
              </w:r>
            </w:del>
          </w:p>
        </w:tc>
        <w:tc>
          <w:tcPr>
            <w:tcW w:w="1887" w:type="dxa"/>
            <w:tcBorders>
              <w:left w:val="single" w:sz="4" w:space="0" w:color="000000"/>
              <w:right w:val="single" w:sz="12" w:space="0" w:color="000000"/>
            </w:tcBorders>
            <w:shd w:val="clear" w:color="auto" w:fill="auto"/>
            <w:vAlign w:val="center"/>
          </w:tcPr>
          <w:p w:rsidR="001B1AE9" w:rsidDel="00417345" w:rsidRDefault="001B1AE9" w:rsidP="00F950E6">
            <w:pPr>
              <w:pStyle w:val="CETextBody"/>
              <w:jc w:val="both"/>
              <w:rPr>
                <w:del w:id="4357" w:author="Huy Duc. Nguyen" w:date="2017-08-29T16:28:00Z"/>
                <w:sz w:val="16"/>
                <w:szCs w:val="16"/>
                <w:lang w:eastAsia="ja-JP"/>
              </w:rPr>
            </w:pPr>
            <w:del w:id="4358" w:author="Huy Duc. Nguyen" w:date="2017-08-29T16:28:00Z">
              <w:r w:rsidRPr="001F2559" w:rsidDel="00417345">
                <w:rPr>
                  <w:b/>
                  <w:sz w:val="16"/>
                  <w:lang w:eastAsia="ja-JP"/>
                </w:rPr>
                <w:delText>DISCOM_sample_virt</w:delText>
              </w:r>
            </w:del>
          </w:p>
        </w:tc>
        <w:tc>
          <w:tcPr>
            <w:tcW w:w="1887" w:type="dxa"/>
            <w:tcBorders>
              <w:left w:val="single" w:sz="12" w:space="0" w:color="000000"/>
              <w:right w:val="single" w:sz="12" w:space="0" w:color="000000"/>
            </w:tcBorders>
            <w:vAlign w:val="center"/>
          </w:tcPr>
          <w:p w:rsidR="001B1AE9" w:rsidRPr="00D67B4A" w:rsidDel="00417345" w:rsidRDefault="001B1AE9" w:rsidP="00F950E6">
            <w:pPr>
              <w:pStyle w:val="CETextBody"/>
              <w:jc w:val="center"/>
              <w:rPr>
                <w:del w:id="4359" w:author="Huy Duc. Nguyen" w:date="2017-08-29T16:28:00Z"/>
                <w:sz w:val="16"/>
                <w:szCs w:val="16"/>
                <w:lang w:eastAsia="ja-JP"/>
              </w:rPr>
            </w:pPr>
            <w:del w:id="4360" w:author="Huy Duc. Nguyen" w:date="2017-08-29T16:28:00Z">
              <w:r w:rsidDel="00417345">
                <w:rPr>
                  <w:rFonts w:hint="eastAsia"/>
                  <w:sz w:val="16"/>
                  <w:szCs w:val="16"/>
                  <w:lang w:eastAsia="ja-JP"/>
                </w:rPr>
                <w:delText>0.</w:delText>
              </w:r>
              <w:r w:rsidR="007E617D" w:rsidDel="00417345">
                <w:rPr>
                  <w:sz w:val="16"/>
                  <w:szCs w:val="16"/>
                  <w:lang w:eastAsia="ja-JP"/>
                </w:rPr>
                <w:delText>16</w:delText>
              </w:r>
            </w:del>
          </w:p>
        </w:tc>
      </w:tr>
      <w:tr w:rsidR="001B1AE9" w:rsidRPr="00207443" w:rsidDel="00417345" w:rsidTr="00F950E6">
        <w:trPr>
          <w:jc w:val="center"/>
          <w:del w:id="4361" w:author="Huy Duc. Nguyen" w:date="2017-08-29T16:28:00Z"/>
        </w:trPr>
        <w:tc>
          <w:tcPr>
            <w:tcW w:w="1667" w:type="dxa"/>
            <w:vMerge/>
            <w:tcBorders>
              <w:right w:val="single" w:sz="4" w:space="0" w:color="000000"/>
            </w:tcBorders>
            <w:shd w:val="clear" w:color="auto" w:fill="BFBFBF" w:themeFill="background1" w:themeFillShade="BF"/>
          </w:tcPr>
          <w:p w:rsidR="001B1AE9" w:rsidRPr="00C279FB" w:rsidDel="00417345" w:rsidRDefault="001B1AE9" w:rsidP="003A0A49">
            <w:pPr>
              <w:pStyle w:val="CETextBody"/>
              <w:rPr>
                <w:del w:id="4362" w:author="Huy Duc. Nguyen" w:date="2017-08-29T16:28:00Z"/>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Del="00417345" w:rsidRDefault="001B1AE9" w:rsidP="00F950E6">
            <w:pPr>
              <w:pStyle w:val="CETextBody"/>
              <w:jc w:val="both"/>
              <w:rPr>
                <w:del w:id="4363" w:author="Huy Duc. Nguyen" w:date="2017-08-29T16:28:00Z"/>
                <w:b/>
                <w:sz w:val="16"/>
                <w:lang w:eastAsia="ja-JP"/>
              </w:rPr>
            </w:pPr>
            <w:del w:id="4364" w:author="Huy Duc. Nguyen" w:date="2017-08-29T16:28:00Z">
              <w:r w:rsidDel="00417345">
                <w:rPr>
                  <w:rFonts w:hint="eastAsia"/>
                  <w:b/>
                  <w:sz w:val="16"/>
                  <w:lang w:eastAsia="ja-JP"/>
                </w:rPr>
                <w:delText>Sa</w:delText>
              </w:r>
              <w:r w:rsidR="0006478E" w:rsidDel="00417345">
                <w:rPr>
                  <w:b/>
                  <w:sz w:val="16"/>
                  <w:lang w:eastAsia="ja-JP"/>
                </w:rPr>
                <w:delText>k</w:delText>
              </w:r>
              <w:r w:rsidDel="00417345">
                <w:rPr>
                  <w:rFonts w:hint="eastAsia"/>
                  <w:b/>
                  <w:sz w:val="16"/>
                  <w:lang w:eastAsia="ja-JP"/>
                </w:rPr>
                <w:delText>ura</w:delText>
              </w:r>
            </w:del>
          </w:p>
        </w:tc>
        <w:tc>
          <w:tcPr>
            <w:tcW w:w="1887" w:type="dxa"/>
            <w:tcBorders>
              <w:left w:val="single" w:sz="12" w:space="0" w:color="000000"/>
              <w:bottom w:val="single" w:sz="4" w:space="0" w:color="000000"/>
              <w:right w:val="single" w:sz="12" w:space="0" w:color="000000"/>
            </w:tcBorders>
            <w:vAlign w:val="center"/>
          </w:tcPr>
          <w:p w:rsidR="001B1AE9" w:rsidDel="00417345" w:rsidRDefault="009C337B">
            <w:pPr>
              <w:pStyle w:val="CETextBody"/>
              <w:jc w:val="center"/>
              <w:rPr>
                <w:del w:id="4365" w:author="Huy Duc. Nguyen" w:date="2017-08-29T16:28:00Z"/>
                <w:sz w:val="16"/>
                <w:szCs w:val="16"/>
                <w:lang w:eastAsia="ja-JP"/>
              </w:rPr>
            </w:pPr>
            <w:del w:id="4366" w:author="Huy Duc. Nguyen" w:date="2017-08-29T16:28:00Z">
              <w:r w:rsidDel="00417345">
                <w:rPr>
                  <w:sz w:val="16"/>
                  <w:szCs w:val="16"/>
                  <w:lang w:eastAsia="ja-JP"/>
                </w:rPr>
                <w:delText>3.5</w:delText>
              </w:r>
              <w:r w:rsidR="007E617D" w:rsidDel="00417345">
                <w:rPr>
                  <w:sz w:val="16"/>
                  <w:szCs w:val="16"/>
                  <w:lang w:eastAsia="ja-JP"/>
                </w:rPr>
                <w:delText>9</w:delText>
              </w:r>
            </w:del>
          </w:p>
        </w:tc>
      </w:tr>
      <w:tr w:rsidR="001B1AE9" w:rsidRPr="00207443" w:rsidDel="00417345" w:rsidTr="00F950E6">
        <w:trPr>
          <w:jc w:val="center"/>
          <w:del w:id="4367" w:author="Huy Duc. Nguyen" w:date="2017-08-29T16:28:00Z"/>
        </w:trPr>
        <w:tc>
          <w:tcPr>
            <w:tcW w:w="1667" w:type="dxa"/>
            <w:vMerge/>
            <w:tcBorders>
              <w:right w:val="single" w:sz="4" w:space="0" w:color="000000"/>
            </w:tcBorders>
            <w:shd w:val="clear" w:color="auto" w:fill="BFBFBF" w:themeFill="background1" w:themeFillShade="BF"/>
          </w:tcPr>
          <w:p w:rsidR="001B1AE9" w:rsidRPr="00C279FB" w:rsidDel="00417345" w:rsidRDefault="001B1AE9" w:rsidP="003A0A49">
            <w:pPr>
              <w:pStyle w:val="CETextBody"/>
              <w:rPr>
                <w:del w:id="4368" w:author="Huy Duc. Nguyen" w:date="2017-08-29T16:28:00Z"/>
                <w:b/>
                <w:sz w:val="16"/>
                <w:lang w:eastAsia="ja-JP"/>
              </w:rPr>
            </w:pPr>
          </w:p>
        </w:tc>
        <w:tc>
          <w:tcPr>
            <w:tcW w:w="1887" w:type="dxa"/>
            <w:tcBorders>
              <w:left w:val="single" w:sz="4" w:space="0" w:color="000000"/>
              <w:right w:val="single" w:sz="12" w:space="0" w:color="000000"/>
            </w:tcBorders>
            <w:shd w:val="clear" w:color="auto" w:fill="auto"/>
            <w:vAlign w:val="center"/>
          </w:tcPr>
          <w:p w:rsidR="001B1AE9" w:rsidRPr="001F2559" w:rsidDel="00417345" w:rsidRDefault="006A2375" w:rsidP="00F950E6">
            <w:pPr>
              <w:pStyle w:val="CETextBody"/>
              <w:jc w:val="both"/>
              <w:rPr>
                <w:del w:id="4369" w:author="Huy Duc. Nguyen" w:date="2017-08-29T16:28:00Z"/>
                <w:b/>
                <w:sz w:val="16"/>
                <w:lang w:eastAsia="ja-JP"/>
              </w:rPr>
            </w:pPr>
            <w:del w:id="4370" w:author="Huy Duc. Nguyen" w:date="2017-08-29T16:28:00Z">
              <w:r w:rsidDel="00417345">
                <w:rPr>
                  <w:b/>
                  <w:sz w:val="16"/>
                  <w:lang w:eastAsia="ja-JP"/>
                </w:rPr>
                <w:delText>Other Task</w:delText>
              </w:r>
            </w:del>
          </w:p>
        </w:tc>
        <w:tc>
          <w:tcPr>
            <w:tcW w:w="1887" w:type="dxa"/>
            <w:tcBorders>
              <w:left w:val="single" w:sz="12" w:space="0" w:color="000000"/>
              <w:bottom w:val="single" w:sz="12" w:space="0" w:color="000000"/>
              <w:right w:val="single" w:sz="12" w:space="0" w:color="000000"/>
            </w:tcBorders>
            <w:vAlign w:val="center"/>
          </w:tcPr>
          <w:p w:rsidR="001B1AE9" w:rsidDel="00417345" w:rsidRDefault="009C337B">
            <w:pPr>
              <w:pStyle w:val="CETextBody"/>
              <w:jc w:val="center"/>
              <w:rPr>
                <w:del w:id="4371" w:author="Huy Duc. Nguyen" w:date="2017-08-29T16:28:00Z"/>
                <w:sz w:val="16"/>
                <w:szCs w:val="16"/>
                <w:lang w:eastAsia="ja-JP"/>
              </w:rPr>
            </w:pPr>
            <w:del w:id="4372" w:author="Huy Duc. Nguyen" w:date="2017-08-29T16:28:00Z">
              <w:r w:rsidDel="00417345">
                <w:rPr>
                  <w:sz w:val="16"/>
                  <w:szCs w:val="16"/>
                  <w:lang w:eastAsia="ja-JP"/>
                </w:rPr>
                <w:delText>3.63</w:delText>
              </w:r>
            </w:del>
          </w:p>
        </w:tc>
      </w:tr>
    </w:tbl>
    <w:p w:rsidR="001F2559" w:rsidDel="00417345" w:rsidRDefault="001F2559">
      <w:pPr>
        <w:rPr>
          <w:del w:id="4373" w:author="Huy Duc. Nguyen" w:date="2017-08-29T16:28:00Z"/>
          <w:sz w:val="22"/>
          <w:lang w:val="en-US" w:eastAsia="ja-JP"/>
        </w:rPr>
      </w:pPr>
    </w:p>
    <w:p w:rsidR="00F87E94" w:rsidDel="00417345" w:rsidRDefault="00F87E94">
      <w:pPr>
        <w:rPr>
          <w:del w:id="4374" w:author="Huy Duc. Nguyen" w:date="2017-08-29T16:28:00Z"/>
          <w:lang w:val="en-US" w:eastAsia="ja-JP"/>
        </w:rPr>
      </w:pPr>
      <w:del w:id="4375" w:author="Huy Duc. Nguyen" w:date="2017-08-29T16:28:00Z">
        <w:r w:rsidDel="00417345">
          <w:rPr>
            <w:lang w:val="en-US" w:eastAsia="ja-JP"/>
          </w:rPr>
          <w:br w:type="page"/>
        </w:r>
      </w:del>
    </w:p>
    <w:p w:rsidR="006A2375" w:rsidDel="00417345" w:rsidRDefault="006A2375">
      <w:pPr>
        <w:rPr>
          <w:del w:id="4376" w:author="Huy Duc. Nguyen" w:date="2017-08-29T16:28:00Z"/>
          <w:lang w:val="en-US" w:eastAsia="ja-JP"/>
        </w:rPr>
      </w:pPr>
      <w:del w:id="4377"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13696" behindDoc="0" locked="0" layoutInCell="1" allowOverlap="1" wp14:anchorId="1E8102E3" wp14:editId="5658735D">
                  <wp:simplePos x="0" y="0"/>
                  <wp:positionH relativeFrom="column">
                    <wp:posOffset>1905</wp:posOffset>
                  </wp:positionH>
                  <wp:positionV relativeFrom="paragraph">
                    <wp:posOffset>-11430</wp:posOffset>
                  </wp:positionV>
                  <wp:extent cx="6029960" cy="8324850"/>
                  <wp:effectExtent l="0" t="0" r="27940" b="19050"/>
                  <wp:wrapNone/>
                  <wp:docPr id="44" name="テキスト ボックス 44"/>
                  <wp:cNvGraphicFramePr/>
                  <a:graphic xmlns:a="http://schemas.openxmlformats.org/drawingml/2006/main">
                    <a:graphicData uri="http://schemas.microsoft.com/office/word/2010/wordprocessingShape">
                      <wps:wsp>
                        <wps:cNvSpPr txBox="1"/>
                        <wps:spPr>
                          <a:xfrm>
                            <a:off x="0" y="0"/>
                            <a:ext cx="6029960" cy="832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Pri Stack:HiWater/Size    Time    Task Name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0x0000000000000028/0x0000000000000400  87.58% Idle0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0x0000000000000028/0x0000000000000400  93.19% Idle1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0x0000000000000028/0x0000000000000400  94.48% Idle2</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0x0000000000000028/0x0000000000000400  92.65% Idle3</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RunModePartnerTask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ResourceManager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DriverDebugControl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GipcTarget_Dispatch</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IDB_Receiver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IDB_Sender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FrameBufferManagerTask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VINManagerTask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SDIOCardIOTask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VirtualDriverMediator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PosixServer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INT_Logo_sample_virt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FBServer                                  0x0000000000000000/0x000000000103d000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pvrserver_as0                             0x00000000025b5000/0x0000000009dfd000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pvr_defer_free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pvr_device_wdg</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CheckSSHRebootThread</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DC_OS_Task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FBIntrTask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DISCOM_sample_virt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OSAAgent</w:t>
                              </w:r>
                            </w:p>
                            <w:p w:rsidR="005B1E90" w:rsidRPr="00767C67" w:rsidRDefault="005B1E90">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02E3" id="テキスト ボックス 44" o:spid="_x0000_s1049" type="#_x0000_t202" style="position:absolute;margin-left:.15pt;margin-top:-.9pt;width:474.8pt;height:65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Memory:  Used/Size 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Task Id              Status           </w:t>
                        </w:r>
                        <w:proofErr w:type="spellStart"/>
                        <w:r w:rsidRPr="00447228">
                          <w:rPr>
                            <w:rFonts w:ascii="Courier New" w:hAnsi="Courier New" w:cs="Courier New"/>
                            <w:sz w:val="14"/>
                            <w:szCs w:val="14"/>
                            <w:lang w:val="en-US" w:eastAsia="ja-JP"/>
                          </w:rPr>
                          <w:t>Pri</w:t>
                        </w:r>
                        <w:proofErr w:type="spellEnd"/>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Stack</w:t>
                        </w:r>
                        <w:proofErr w:type="gramStart"/>
                        <w:r w:rsidRPr="00447228">
                          <w:rPr>
                            <w:rFonts w:ascii="Courier New" w:hAnsi="Courier New" w:cs="Courier New"/>
                            <w:sz w:val="14"/>
                            <w:szCs w:val="14"/>
                            <w:lang w:val="en-US" w:eastAsia="ja-JP"/>
                          </w:rPr>
                          <w:t>:HiWater</w:t>
                        </w:r>
                        <w:proofErr w:type="spellEnd"/>
                        <w:proofErr w:type="gramEnd"/>
                        <w:r w:rsidRPr="00447228">
                          <w:rPr>
                            <w:rFonts w:ascii="Courier New" w:hAnsi="Courier New" w:cs="Courier New"/>
                            <w:sz w:val="14"/>
                            <w:szCs w:val="14"/>
                            <w:lang w:val="en-US" w:eastAsia="ja-JP"/>
                          </w:rPr>
                          <w:t>/Size    Time    Task Name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 ---------------- --- ------------------------------------- ------- ---------</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Type3_kernel                              0x000000000017f000/0x000000000ccaa000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0xffffffa6c0010000 exited           127 0x0000000000000630/0x0000000000008000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0xffffffa6c0012000 running            0 0x0000000000000028/</w:t>
                        </w:r>
                        <w:proofErr w:type="gramStart"/>
                        <w:r w:rsidRPr="00447228">
                          <w:rPr>
                            <w:rFonts w:ascii="Courier New" w:hAnsi="Courier New" w:cs="Courier New"/>
                            <w:sz w:val="14"/>
                            <w:szCs w:val="14"/>
                            <w:lang w:val="en-US" w:eastAsia="ja-JP"/>
                          </w:rPr>
                          <w:t>0x0000000000000400  87.58</w:t>
                        </w:r>
                        <w:proofErr w:type="gramEnd"/>
                        <w:r w:rsidRPr="00447228">
                          <w:rPr>
                            <w:rFonts w:ascii="Courier New" w:hAnsi="Courier New" w:cs="Courier New"/>
                            <w:sz w:val="14"/>
                            <w:szCs w:val="14"/>
                            <w:lang w:val="en-US" w:eastAsia="ja-JP"/>
                          </w:rPr>
                          <w:t>% Idle0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0xffffffa6c0014000 running            0 0x0000000000000028/</w:t>
                        </w:r>
                        <w:proofErr w:type="gramStart"/>
                        <w:r w:rsidRPr="00447228">
                          <w:rPr>
                            <w:rFonts w:ascii="Courier New" w:hAnsi="Courier New" w:cs="Courier New"/>
                            <w:sz w:val="14"/>
                            <w:szCs w:val="14"/>
                            <w:lang w:val="en-US" w:eastAsia="ja-JP"/>
                          </w:rPr>
                          <w:t>0x0000000000000400  93.19</w:t>
                        </w:r>
                        <w:proofErr w:type="gramEnd"/>
                        <w:r w:rsidRPr="00447228">
                          <w:rPr>
                            <w:rFonts w:ascii="Courier New" w:hAnsi="Courier New" w:cs="Courier New"/>
                            <w:sz w:val="14"/>
                            <w:szCs w:val="14"/>
                            <w:lang w:val="en-US" w:eastAsia="ja-JP"/>
                          </w:rPr>
                          <w:t>% Idle1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0xffffffa6c0016000 running            0 0x0000000000000028/</w:t>
                        </w:r>
                        <w:proofErr w:type="gramStart"/>
                        <w:r w:rsidRPr="00447228">
                          <w:rPr>
                            <w:rFonts w:ascii="Courier New" w:hAnsi="Courier New" w:cs="Courier New"/>
                            <w:sz w:val="14"/>
                            <w:szCs w:val="14"/>
                            <w:lang w:val="en-US" w:eastAsia="ja-JP"/>
                          </w:rPr>
                          <w:t>0x0000000000000400  94.48</w:t>
                        </w:r>
                        <w:proofErr w:type="gramEnd"/>
                        <w:r w:rsidRPr="00447228">
                          <w:rPr>
                            <w:rFonts w:ascii="Courier New" w:hAnsi="Courier New" w:cs="Courier New"/>
                            <w:sz w:val="14"/>
                            <w:szCs w:val="14"/>
                            <w:lang w:val="en-US" w:eastAsia="ja-JP"/>
                          </w:rPr>
                          <w:t>% Idle2</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*0xffffffa6c0018000 running            0 0x0000000000000028/</w:t>
                        </w:r>
                        <w:proofErr w:type="gramStart"/>
                        <w:r w:rsidRPr="00447228">
                          <w:rPr>
                            <w:rFonts w:ascii="Courier New" w:hAnsi="Courier New" w:cs="Courier New"/>
                            <w:sz w:val="14"/>
                            <w:szCs w:val="14"/>
                            <w:lang w:val="en-US" w:eastAsia="ja-JP"/>
                          </w:rPr>
                          <w:t>0x0000000000000400  92.65</w:t>
                        </w:r>
                        <w:proofErr w:type="gramEnd"/>
                        <w:r w:rsidRPr="00447228">
                          <w:rPr>
                            <w:rFonts w:ascii="Courier New" w:hAnsi="Courier New" w:cs="Courier New"/>
                            <w:sz w:val="14"/>
                            <w:szCs w:val="14"/>
                            <w:lang w:val="en-US" w:eastAsia="ja-JP"/>
                          </w:rPr>
                          <w:t>% Idle3</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0xffffffa6c012f000 pending          254 0x0000000000000060/0x0000000000001000   0.00% </w:t>
                        </w:r>
                        <w:proofErr w:type="spellStart"/>
                        <w:r w:rsidRPr="00447228">
                          <w:rPr>
                            <w:rFonts w:ascii="Courier New" w:hAnsi="Courier New" w:cs="Courier New"/>
                            <w:sz w:val="14"/>
                            <w:szCs w:val="14"/>
                            <w:lang w:val="en-US" w:eastAsia="ja-JP"/>
                          </w:rPr>
                          <w:t>RunModePartnerTask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0xffffffa6c0131000 pending          254 0x0000000000001140/0x0000000000004800   1.19% </w:t>
                        </w:r>
                        <w:proofErr w:type="spellStart"/>
                        <w:r w:rsidRPr="00447228">
                          <w:rPr>
                            <w:rFonts w:ascii="Courier New" w:hAnsi="Courier New" w:cs="Courier New"/>
                            <w:sz w:val="14"/>
                            <w:szCs w:val="14"/>
                            <w:lang w:val="en-US" w:eastAsia="ja-JP"/>
                          </w:rPr>
                          <w:t>ResourceManager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0xffffffa6c0135000 pending          200 0x00000000000000f8/0x0000000000001000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0xffffffa6c0137000 pending          253 0x00000000000006e8/0x0000000000005000   0.00% </w:t>
                        </w:r>
                        <w:proofErr w:type="spellStart"/>
                        <w:r w:rsidRPr="00447228">
                          <w:rPr>
                            <w:rFonts w:ascii="Courier New" w:hAnsi="Courier New" w:cs="Courier New"/>
                            <w:sz w:val="14"/>
                            <w:szCs w:val="14"/>
                            <w:lang w:val="en-US" w:eastAsia="ja-JP"/>
                          </w:rPr>
                          <w:t>DriverDebugControl</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0xffffffa6c0142000 pending          255 0x0000000000000360/0x0000000000002000   0.00% </w:t>
                        </w:r>
                        <w:proofErr w:type="spellStart"/>
                        <w:r w:rsidRPr="00447228">
                          <w:rPr>
                            <w:rFonts w:ascii="Courier New" w:hAnsi="Courier New" w:cs="Courier New"/>
                            <w:sz w:val="14"/>
                            <w:szCs w:val="14"/>
                            <w:lang w:val="en-US" w:eastAsia="ja-JP"/>
                          </w:rPr>
                          <w:t>GipcTarget_Dispatch</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*0xffffffa6c014d000 running          254 0x00000000000001e8/0x0000000000002000   0.01% </w:t>
                        </w:r>
                        <w:proofErr w:type="spellStart"/>
                        <w:r w:rsidRPr="00447228">
                          <w:rPr>
                            <w:rFonts w:ascii="Courier New" w:hAnsi="Courier New" w:cs="Courier New"/>
                            <w:sz w:val="14"/>
                            <w:szCs w:val="14"/>
                            <w:lang w:val="en-US" w:eastAsia="ja-JP"/>
                          </w:rPr>
                          <w:t>IDB_Receiver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0xffffffa6c014f000 pending          254 0x00000000000001b0/0x0000000000002000   0.00% </w:t>
                        </w:r>
                        <w:proofErr w:type="spellStart"/>
                        <w:r w:rsidRPr="00447228">
                          <w:rPr>
                            <w:rFonts w:ascii="Courier New" w:hAnsi="Courier New" w:cs="Courier New"/>
                            <w:sz w:val="14"/>
                            <w:szCs w:val="14"/>
                            <w:lang w:val="en-US" w:eastAsia="ja-JP"/>
                          </w:rPr>
                          <w:t>IDB_Sender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0xffffffa6c0151000 pending          127 0x0000000000000358/0x0000000000008000   0.00% </w:t>
                        </w:r>
                        <w:proofErr w:type="spellStart"/>
                        <w:r w:rsidRPr="00447228">
                          <w:rPr>
                            <w:rFonts w:ascii="Courier New" w:hAnsi="Courier New" w:cs="Courier New"/>
                            <w:sz w:val="14"/>
                            <w:szCs w:val="14"/>
                            <w:lang w:val="en-US" w:eastAsia="ja-JP"/>
                          </w:rPr>
                          <w:t>FrameBufferManagerTask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0xffffffa6c0155000 pending          127 0x00000000000002e8/0x0000000000008000   0.02% </w:t>
                        </w:r>
                        <w:proofErr w:type="spellStart"/>
                        <w:r w:rsidRPr="00447228">
                          <w:rPr>
                            <w:rFonts w:ascii="Courier New" w:hAnsi="Courier New" w:cs="Courier New"/>
                            <w:sz w:val="14"/>
                            <w:szCs w:val="14"/>
                            <w:lang w:val="en-US" w:eastAsia="ja-JP"/>
                          </w:rPr>
                          <w:t>VINManagerTask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0xffffffa6c0157000 pending          150 0x0000000000000480/0x0000000000002000   0.00% </w:t>
                        </w:r>
                        <w:proofErr w:type="spellStart"/>
                        <w:r w:rsidRPr="00447228">
                          <w:rPr>
                            <w:rFonts w:ascii="Courier New" w:hAnsi="Courier New" w:cs="Courier New"/>
                            <w:sz w:val="14"/>
                            <w:szCs w:val="14"/>
                            <w:lang w:val="en-US" w:eastAsia="ja-JP"/>
                          </w:rPr>
                          <w:t>SDIOCardIOTask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0xffffffa6c0159000 pending          150 0x00000000000004e8/0x0000000000002000   0.00% SDIOCardIOTask1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0xffffffa6c015c000 pending          254 0x00000000000001d0/0x0000000000000dd0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0xffffffa6c016a000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0xffffffa6c016d000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0xffffffa6c0170000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0xffffffa6c0173000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0xffffffa6c0176000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0xffffffa6c0179000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0xffffffa6c017f000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0xffffffa6c0188000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0xffffffa6c018c000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0xffffffa6c018f000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0xffffffa6c0192000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0xffffffa6c0195000 pending           11 0x0000000000000090/0x0000000000001000   0.00% </w:t>
                        </w:r>
                        <w:proofErr w:type="spellStart"/>
                        <w:r w:rsidRPr="00447228">
                          <w:rPr>
                            <w:rFonts w:ascii="Courier New" w:hAnsi="Courier New" w:cs="Courier New"/>
                            <w:sz w:val="14"/>
                            <w:szCs w:val="14"/>
                            <w:lang w:val="en-US" w:eastAsia="ja-JP"/>
                          </w:rPr>
                          <w:t>VirtualDriverMediator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0xffffffa6c0198000 pending          128 0x0000000000000178/0x0000000000003cb8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INT_Logo_sample_virt</w:t>
                        </w:r>
                        <w:proofErr w:type="spell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0xffffffa6c00e3000 pending          127 0x0000000000000880/0x0000000000008000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FBServer</w:t>
                        </w:r>
                        <w:proofErr w:type="spellEnd"/>
                        <w:r w:rsidRPr="00447228">
                          <w:rPr>
                            <w:rFonts w:ascii="Courier New" w:hAnsi="Courier New" w:cs="Courier New"/>
                            <w:sz w:val="14"/>
                            <w:szCs w:val="14"/>
                            <w:lang w:val="en-US" w:eastAsia="ja-JP"/>
                          </w:rPr>
                          <w:t xml:space="preserve">                                  0x0000000000000000/0x000000000103d000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0xffffffa6c00e2000 pending          127 0x00000000000017d0/0x0000000000006000   0.39%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0xffffffa011eb6000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pvrserver_as0</w:t>
                        </w:r>
                        <w:proofErr w:type="gramEnd"/>
                        <w:r w:rsidRPr="00447228">
                          <w:rPr>
                            <w:rFonts w:ascii="Courier New" w:hAnsi="Courier New" w:cs="Courier New"/>
                            <w:sz w:val="14"/>
                            <w:szCs w:val="14"/>
                            <w:lang w:val="en-US" w:eastAsia="ja-JP"/>
                          </w:rPr>
                          <w:t xml:space="preserve">                             0x00000000025b5000/0x0000000009dfd000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0xffffffa6c00e1000 pending          200 0x0000000000000b80/0x0000000000006000   7.98%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0xffffffa011e76000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0xffffffa6ee648000 pending          200 0x0000000000000310/0x000000000000fdd0   0.00% </w:t>
                        </w:r>
                        <w:proofErr w:type="spellStart"/>
                        <w:r w:rsidRPr="00447228">
                          <w:rPr>
                            <w:rFonts w:ascii="Courier New" w:hAnsi="Courier New" w:cs="Courier New"/>
                            <w:sz w:val="14"/>
                            <w:szCs w:val="14"/>
                            <w:lang w:val="en-US" w:eastAsia="ja-JP"/>
                          </w:rPr>
                          <w:t>pvr_defer_free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0xffffffa6ee636000 pending          200 0x0000000000000350/0x000000000000fdd0   0.00% </w:t>
                        </w:r>
                        <w:proofErr w:type="spellStart"/>
                        <w:r w:rsidRPr="00447228">
                          <w:rPr>
                            <w:rFonts w:ascii="Courier New" w:hAnsi="Courier New" w:cs="Courier New"/>
                            <w:sz w:val="14"/>
                            <w:szCs w:val="14"/>
                            <w:lang w:val="en-US" w:eastAsia="ja-JP"/>
                          </w:rPr>
                          <w:t>pvr_device_wdg</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0xffffffa6ec75a000 pending          200 0x00000000000002a0/0x0000000000000dd0   1.04% 3DGIntrTask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0xffffffa6ec74c000 pending          200 0x00000000000000e0/0x0000000000000dd0   0.12%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0xffffffa6ec749000 pending          200 0x0000000000000530/0x0000000000000dd0   1.99%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0xffffffa6ec742000 pending          128 0x0000000000000050/0x0000000000003dd0   0.00% </w:t>
                        </w:r>
                        <w:proofErr w:type="spellStart"/>
                        <w:r w:rsidRPr="00447228">
                          <w:rPr>
                            <w:rFonts w:ascii="Courier New" w:hAnsi="Courier New" w:cs="Courier New"/>
                            <w:sz w:val="14"/>
                            <w:szCs w:val="14"/>
                            <w:lang w:val="en-US" w:eastAsia="ja-JP"/>
                          </w:rPr>
                          <w:t>CheckSSHRebootThread</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0xffffffa6ec68c000 pending          200 0x0000000000000330/0x0000000000000dd0   0.26% </w:t>
                        </w:r>
                        <w:proofErr w:type="spellStart"/>
                        <w:r w:rsidRPr="00447228">
                          <w:rPr>
                            <w:rFonts w:ascii="Courier New" w:hAnsi="Courier New" w:cs="Courier New"/>
                            <w:sz w:val="14"/>
                            <w:szCs w:val="14"/>
                            <w:lang w:val="en-US" w:eastAsia="ja-JP"/>
                          </w:rPr>
                          <w:t>DC_OS_Task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0xffffffa6ec689000 pending          200 0x0000000000000120/0x0000000000000dd0   0.83% GRAPHICS_MISR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0xffffffa6ec675000 pending          200 0x0000000000000570/0x0000000000000dd0   0.45% </w:t>
                        </w:r>
                        <w:proofErr w:type="spellStart"/>
                        <w:r w:rsidRPr="00447228">
                          <w:rPr>
                            <w:rFonts w:ascii="Courier New" w:hAnsi="Courier New" w:cs="Courier New"/>
                            <w:sz w:val="14"/>
                            <w:szCs w:val="14"/>
                            <w:lang w:val="en-US" w:eastAsia="ja-JP"/>
                          </w:rPr>
                          <w:t>FBIntrTask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r w:rsidRPr="00447228">
                          <w:rPr>
                            <w:rFonts w:ascii="Courier New" w:hAnsi="Courier New" w:cs="Courier New"/>
                            <w:sz w:val="14"/>
                            <w:szCs w:val="14"/>
                            <w:lang w:val="en-US" w:eastAsia="ja-JP"/>
                          </w:rPr>
                          <w:t>DISCOM_sample_virt</w:t>
                        </w:r>
                        <w:proofErr w:type="spellEnd"/>
                        <w:r w:rsidRPr="00447228">
                          <w:rPr>
                            <w:rFonts w:ascii="Courier New" w:hAnsi="Courier New" w:cs="Courier New"/>
                            <w:sz w:val="14"/>
                            <w:szCs w:val="14"/>
                            <w:lang w:val="en-US" w:eastAsia="ja-JP"/>
                          </w:rPr>
                          <w:t xml:space="preserve">                        0x0000000000005000/0x0000000000080000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0xffffffa6c00e0000 pending          127 0x0000000000000af0/0x0000000000008000   0.64%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0xffffffa00fe76000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767C67" w:rsidRDefault="005B1E90">
                        <w:pPr>
                          <w:rPr>
                            <w:rFonts w:ascii="Courier New" w:hAnsi="Courier New" w:cs="Courier New"/>
                            <w:sz w:val="12"/>
                            <w:szCs w:val="12"/>
                            <w:lang w:val="en-US" w:eastAsia="ja-JP"/>
                          </w:rPr>
                        </w:pPr>
                        <w:r w:rsidRPr="00447228">
                          <w:rPr>
                            <w:rFonts w:ascii="Courier New" w:hAnsi="Courier New" w:cs="Courier New"/>
                            <w:sz w:val="14"/>
                            <w:szCs w:val="14"/>
                            <w:lang w:val="en-US" w:eastAsia="ja-JP"/>
                          </w:rPr>
                          <w:t xml:space="preserve"> </w:t>
                        </w:r>
                      </w:p>
                    </w:txbxContent>
                  </v:textbox>
                </v:shape>
              </w:pict>
            </mc:Fallback>
          </mc:AlternateContent>
        </w:r>
      </w:del>
    </w:p>
    <w:p w:rsidR="006A2375" w:rsidDel="00417345" w:rsidRDefault="006A2375">
      <w:pPr>
        <w:rPr>
          <w:del w:id="4378" w:author="Huy Duc. Nguyen" w:date="2017-08-29T16:28:00Z"/>
          <w:lang w:val="en-US" w:eastAsia="ja-JP"/>
        </w:rPr>
      </w:pPr>
    </w:p>
    <w:p w:rsidR="006A2375" w:rsidDel="00417345" w:rsidRDefault="006A2375">
      <w:pPr>
        <w:rPr>
          <w:del w:id="4379" w:author="Huy Duc. Nguyen" w:date="2017-08-29T16:28:00Z"/>
          <w:lang w:val="en-US" w:eastAsia="ja-JP"/>
        </w:rPr>
      </w:pPr>
    </w:p>
    <w:p w:rsidR="006A2375" w:rsidDel="00417345" w:rsidRDefault="006A2375">
      <w:pPr>
        <w:rPr>
          <w:del w:id="4380" w:author="Huy Duc. Nguyen" w:date="2017-08-29T16:28:00Z"/>
          <w:lang w:val="en-US" w:eastAsia="ja-JP"/>
        </w:rPr>
      </w:pPr>
    </w:p>
    <w:p w:rsidR="006A2375" w:rsidDel="00417345" w:rsidRDefault="006A2375">
      <w:pPr>
        <w:rPr>
          <w:del w:id="4381" w:author="Huy Duc. Nguyen" w:date="2017-08-29T16:28:00Z"/>
          <w:lang w:val="en-US" w:eastAsia="ja-JP"/>
        </w:rPr>
      </w:pPr>
    </w:p>
    <w:p w:rsidR="006A2375" w:rsidDel="00417345" w:rsidRDefault="006A2375">
      <w:pPr>
        <w:rPr>
          <w:del w:id="4382" w:author="Huy Duc. Nguyen" w:date="2017-08-29T16:28:00Z"/>
          <w:lang w:val="en-US" w:eastAsia="ja-JP"/>
        </w:rPr>
      </w:pPr>
    </w:p>
    <w:p w:rsidR="006A2375" w:rsidDel="00417345" w:rsidRDefault="006A2375">
      <w:pPr>
        <w:rPr>
          <w:del w:id="4383" w:author="Huy Duc. Nguyen" w:date="2017-08-29T16:28:00Z"/>
          <w:lang w:val="en-US" w:eastAsia="ja-JP"/>
        </w:rPr>
      </w:pPr>
    </w:p>
    <w:p w:rsidR="006A2375" w:rsidDel="00417345" w:rsidRDefault="006A2375">
      <w:pPr>
        <w:rPr>
          <w:del w:id="4384" w:author="Huy Duc. Nguyen" w:date="2017-08-29T16:28:00Z"/>
          <w:lang w:val="en-US" w:eastAsia="ja-JP"/>
        </w:rPr>
      </w:pPr>
    </w:p>
    <w:p w:rsidR="006A2375" w:rsidDel="00417345" w:rsidRDefault="006A2375">
      <w:pPr>
        <w:rPr>
          <w:del w:id="4385" w:author="Huy Duc. Nguyen" w:date="2017-08-29T16:28:00Z"/>
          <w:lang w:val="en-US" w:eastAsia="ja-JP"/>
        </w:rPr>
      </w:pPr>
    </w:p>
    <w:p w:rsidR="006A2375" w:rsidDel="00417345" w:rsidRDefault="006A2375">
      <w:pPr>
        <w:rPr>
          <w:del w:id="4386" w:author="Huy Duc. Nguyen" w:date="2017-08-29T16:28:00Z"/>
          <w:lang w:val="en-US" w:eastAsia="ja-JP"/>
        </w:rPr>
      </w:pPr>
    </w:p>
    <w:p w:rsidR="006A2375" w:rsidDel="00417345" w:rsidRDefault="006A2375">
      <w:pPr>
        <w:rPr>
          <w:del w:id="4387" w:author="Huy Duc. Nguyen" w:date="2017-08-29T16:28:00Z"/>
          <w:lang w:val="en-US" w:eastAsia="ja-JP"/>
        </w:rPr>
      </w:pPr>
    </w:p>
    <w:p w:rsidR="006A2375" w:rsidDel="00417345" w:rsidRDefault="006A2375">
      <w:pPr>
        <w:rPr>
          <w:del w:id="4388" w:author="Huy Duc. Nguyen" w:date="2017-08-29T16:28:00Z"/>
          <w:lang w:val="en-US" w:eastAsia="ja-JP"/>
        </w:rPr>
      </w:pPr>
    </w:p>
    <w:p w:rsidR="006A2375" w:rsidDel="00417345" w:rsidRDefault="006A2375">
      <w:pPr>
        <w:rPr>
          <w:del w:id="4389" w:author="Huy Duc. Nguyen" w:date="2017-08-29T16:28:00Z"/>
          <w:lang w:val="en-US" w:eastAsia="ja-JP"/>
        </w:rPr>
      </w:pPr>
    </w:p>
    <w:p w:rsidR="006A2375" w:rsidDel="00417345" w:rsidRDefault="006A2375">
      <w:pPr>
        <w:rPr>
          <w:del w:id="4390" w:author="Huy Duc. Nguyen" w:date="2017-08-29T16:28:00Z"/>
          <w:lang w:val="en-US" w:eastAsia="ja-JP"/>
        </w:rPr>
      </w:pPr>
    </w:p>
    <w:p w:rsidR="006A2375" w:rsidDel="00417345" w:rsidRDefault="006A2375">
      <w:pPr>
        <w:rPr>
          <w:del w:id="4391" w:author="Huy Duc. Nguyen" w:date="2017-08-29T16:28:00Z"/>
          <w:lang w:val="en-US" w:eastAsia="ja-JP"/>
        </w:rPr>
      </w:pPr>
    </w:p>
    <w:p w:rsidR="006A2375" w:rsidDel="00417345" w:rsidRDefault="006A2375">
      <w:pPr>
        <w:rPr>
          <w:del w:id="4392" w:author="Huy Duc. Nguyen" w:date="2017-08-29T16:28:00Z"/>
          <w:lang w:val="en-US" w:eastAsia="ja-JP"/>
        </w:rPr>
      </w:pPr>
    </w:p>
    <w:p w:rsidR="006A2375" w:rsidDel="00417345" w:rsidRDefault="006A2375">
      <w:pPr>
        <w:rPr>
          <w:del w:id="4393" w:author="Huy Duc. Nguyen" w:date="2017-08-29T16:28:00Z"/>
          <w:lang w:val="en-US" w:eastAsia="ja-JP"/>
        </w:rPr>
      </w:pPr>
    </w:p>
    <w:p w:rsidR="006A2375" w:rsidDel="00417345" w:rsidRDefault="006A2375">
      <w:pPr>
        <w:rPr>
          <w:del w:id="4394" w:author="Huy Duc. Nguyen" w:date="2017-08-29T16:28:00Z"/>
          <w:lang w:val="en-US" w:eastAsia="ja-JP"/>
        </w:rPr>
      </w:pPr>
    </w:p>
    <w:p w:rsidR="006A2375" w:rsidDel="00417345" w:rsidRDefault="006A2375">
      <w:pPr>
        <w:rPr>
          <w:del w:id="4395" w:author="Huy Duc. Nguyen" w:date="2017-08-29T16:28:00Z"/>
          <w:lang w:val="en-US" w:eastAsia="ja-JP"/>
        </w:rPr>
      </w:pPr>
    </w:p>
    <w:p w:rsidR="006A2375" w:rsidDel="00417345" w:rsidRDefault="006A2375">
      <w:pPr>
        <w:rPr>
          <w:del w:id="4396" w:author="Huy Duc. Nguyen" w:date="2017-08-29T16:28:00Z"/>
          <w:lang w:val="en-US" w:eastAsia="ja-JP"/>
        </w:rPr>
      </w:pPr>
    </w:p>
    <w:p w:rsidR="006A2375" w:rsidDel="00417345" w:rsidRDefault="006A2375">
      <w:pPr>
        <w:rPr>
          <w:del w:id="4397" w:author="Huy Duc. Nguyen" w:date="2017-08-29T16:28:00Z"/>
          <w:lang w:val="en-US" w:eastAsia="ja-JP"/>
        </w:rPr>
      </w:pPr>
    </w:p>
    <w:p w:rsidR="006A2375" w:rsidDel="00417345" w:rsidRDefault="006A2375">
      <w:pPr>
        <w:rPr>
          <w:del w:id="4398" w:author="Huy Duc. Nguyen" w:date="2017-08-29T16:28:00Z"/>
          <w:lang w:val="en-US" w:eastAsia="ja-JP"/>
        </w:rPr>
      </w:pPr>
    </w:p>
    <w:p w:rsidR="006A2375" w:rsidDel="00417345" w:rsidRDefault="006A2375">
      <w:pPr>
        <w:rPr>
          <w:del w:id="4399" w:author="Huy Duc. Nguyen" w:date="2017-08-29T16:28:00Z"/>
          <w:lang w:val="en-US" w:eastAsia="ja-JP"/>
        </w:rPr>
      </w:pPr>
    </w:p>
    <w:p w:rsidR="006A2375" w:rsidDel="00417345" w:rsidRDefault="006A2375">
      <w:pPr>
        <w:rPr>
          <w:del w:id="4400" w:author="Huy Duc. Nguyen" w:date="2017-08-29T16:28:00Z"/>
          <w:lang w:val="en-US" w:eastAsia="ja-JP"/>
        </w:rPr>
      </w:pPr>
    </w:p>
    <w:p w:rsidR="006A2375" w:rsidDel="00417345" w:rsidRDefault="006A2375">
      <w:pPr>
        <w:rPr>
          <w:del w:id="4401" w:author="Huy Duc. Nguyen" w:date="2017-08-29T16:28:00Z"/>
          <w:lang w:val="en-US" w:eastAsia="ja-JP"/>
        </w:rPr>
      </w:pPr>
    </w:p>
    <w:p w:rsidR="006A2375" w:rsidDel="00417345" w:rsidRDefault="006A2375">
      <w:pPr>
        <w:rPr>
          <w:del w:id="4402" w:author="Huy Duc. Nguyen" w:date="2017-08-29T16:28:00Z"/>
          <w:lang w:val="en-US" w:eastAsia="ja-JP"/>
        </w:rPr>
      </w:pPr>
    </w:p>
    <w:p w:rsidR="006A2375" w:rsidDel="00417345" w:rsidRDefault="006A2375">
      <w:pPr>
        <w:rPr>
          <w:del w:id="4403" w:author="Huy Duc. Nguyen" w:date="2017-08-29T16:28:00Z"/>
          <w:lang w:val="en-US" w:eastAsia="ja-JP"/>
        </w:rPr>
      </w:pPr>
    </w:p>
    <w:p w:rsidR="006A2375" w:rsidDel="00417345" w:rsidRDefault="006A2375">
      <w:pPr>
        <w:rPr>
          <w:del w:id="4404" w:author="Huy Duc. Nguyen" w:date="2017-08-29T16:28:00Z"/>
          <w:lang w:val="en-US" w:eastAsia="ja-JP"/>
        </w:rPr>
      </w:pPr>
    </w:p>
    <w:p w:rsidR="006A2375" w:rsidDel="00417345" w:rsidRDefault="006A2375">
      <w:pPr>
        <w:rPr>
          <w:del w:id="4405" w:author="Huy Duc. Nguyen" w:date="2017-08-29T16:28:00Z"/>
          <w:lang w:val="en-US" w:eastAsia="ja-JP"/>
        </w:rPr>
      </w:pPr>
    </w:p>
    <w:p w:rsidR="006A2375" w:rsidDel="00417345" w:rsidRDefault="006A2375">
      <w:pPr>
        <w:rPr>
          <w:del w:id="4406" w:author="Huy Duc. Nguyen" w:date="2017-08-29T16:28:00Z"/>
          <w:lang w:val="en-US" w:eastAsia="ja-JP"/>
        </w:rPr>
      </w:pPr>
    </w:p>
    <w:p w:rsidR="006A2375" w:rsidDel="00417345" w:rsidRDefault="006A2375">
      <w:pPr>
        <w:rPr>
          <w:del w:id="4407" w:author="Huy Duc. Nguyen" w:date="2017-08-29T16:28:00Z"/>
          <w:lang w:val="en-US" w:eastAsia="ja-JP"/>
        </w:rPr>
      </w:pPr>
    </w:p>
    <w:p w:rsidR="006A2375" w:rsidDel="00417345" w:rsidRDefault="006A2375">
      <w:pPr>
        <w:rPr>
          <w:del w:id="4408" w:author="Huy Duc. Nguyen" w:date="2017-08-29T16:28:00Z"/>
          <w:lang w:val="en-US" w:eastAsia="ja-JP"/>
        </w:rPr>
      </w:pPr>
    </w:p>
    <w:p w:rsidR="006A2375" w:rsidDel="00417345" w:rsidRDefault="006A2375">
      <w:pPr>
        <w:rPr>
          <w:del w:id="4409" w:author="Huy Duc. Nguyen" w:date="2017-08-29T16:28:00Z"/>
          <w:lang w:val="en-US" w:eastAsia="ja-JP"/>
        </w:rPr>
      </w:pPr>
    </w:p>
    <w:p w:rsidR="006A2375" w:rsidDel="00417345" w:rsidRDefault="006A2375">
      <w:pPr>
        <w:rPr>
          <w:del w:id="4410" w:author="Huy Duc. Nguyen" w:date="2017-08-29T16:28:00Z"/>
          <w:lang w:val="en-US" w:eastAsia="ja-JP"/>
        </w:rPr>
      </w:pPr>
    </w:p>
    <w:p w:rsidR="006A2375" w:rsidDel="00417345" w:rsidRDefault="006A2375">
      <w:pPr>
        <w:rPr>
          <w:del w:id="4411" w:author="Huy Duc. Nguyen" w:date="2017-08-29T16:28:00Z"/>
          <w:lang w:val="en-US" w:eastAsia="ja-JP"/>
        </w:rPr>
      </w:pPr>
    </w:p>
    <w:p w:rsidR="006A2375" w:rsidDel="00417345" w:rsidRDefault="006A2375">
      <w:pPr>
        <w:rPr>
          <w:del w:id="4412" w:author="Huy Duc. Nguyen" w:date="2017-08-29T16:28:00Z"/>
          <w:lang w:val="en-US" w:eastAsia="ja-JP"/>
        </w:rPr>
      </w:pPr>
    </w:p>
    <w:p w:rsidR="006A2375" w:rsidDel="00417345" w:rsidRDefault="006A2375">
      <w:pPr>
        <w:rPr>
          <w:del w:id="4413" w:author="Huy Duc. Nguyen" w:date="2017-08-29T16:28:00Z"/>
          <w:lang w:val="en-US" w:eastAsia="ja-JP"/>
        </w:rPr>
      </w:pPr>
    </w:p>
    <w:p w:rsidR="006A2375" w:rsidDel="00417345" w:rsidRDefault="006A2375">
      <w:pPr>
        <w:rPr>
          <w:del w:id="4414" w:author="Huy Duc. Nguyen" w:date="2017-08-29T16:28:00Z"/>
          <w:lang w:val="en-US" w:eastAsia="ja-JP"/>
        </w:rPr>
      </w:pPr>
    </w:p>
    <w:p w:rsidR="006A2375" w:rsidDel="00417345" w:rsidRDefault="006A2375">
      <w:pPr>
        <w:rPr>
          <w:del w:id="4415" w:author="Huy Duc. Nguyen" w:date="2017-08-29T16:28:00Z"/>
          <w:lang w:val="en-US" w:eastAsia="ja-JP"/>
        </w:rPr>
      </w:pPr>
    </w:p>
    <w:p w:rsidR="006A2375" w:rsidDel="00417345" w:rsidRDefault="006A2375">
      <w:pPr>
        <w:rPr>
          <w:del w:id="4416" w:author="Huy Duc. Nguyen" w:date="2017-08-29T16:28:00Z"/>
          <w:lang w:val="en-US" w:eastAsia="ja-JP"/>
        </w:rPr>
      </w:pPr>
    </w:p>
    <w:p w:rsidR="006A2375" w:rsidDel="00417345" w:rsidRDefault="006A2375">
      <w:pPr>
        <w:rPr>
          <w:del w:id="4417" w:author="Huy Duc. Nguyen" w:date="2017-08-29T16:28:00Z"/>
          <w:lang w:val="en-US" w:eastAsia="ja-JP"/>
        </w:rPr>
      </w:pPr>
    </w:p>
    <w:p w:rsidR="006A2375" w:rsidDel="00417345" w:rsidRDefault="006A2375">
      <w:pPr>
        <w:rPr>
          <w:del w:id="4418" w:author="Huy Duc. Nguyen" w:date="2017-08-29T16:28:00Z"/>
          <w:lang w:val="en-US" w:eastAsia="ja-JP"/>
        </w:rPr>
      </w:pPr>
    </w:p>
    <w:p w:rsidR="006A2375" w:rsidDel="00417345" w:rsidRDefault="006A2375">
      <w:pPr>
        <w:rPr>
          <w:del w:id="4419" w:author="Huy Duc. Nguyen" w:date="2017-08-29T16:28:00Z"/>
          <w:lang w:val="en-US" w:eastAsia="ja-JP"/>
        </w:rPr>
      </w:pPr>
    </w:p>
    <w:p w:rsidR="006A2375" w:rsidDel="00417345" w:rsidRDefault="006A2375">
      <w:pPr>
        <w:rPr>
          <w:del w:id="4420" w:author="Huy Duc. Nguyen" w:date="2017-08-29T16:28:00Z"/>
          <w:lang w:val="en-US" w:eastAsia="ja-JP"/>
        </w:rPr>
      </w:pPr>
    </w:p>
    <w:p w:rsidR="006A2375" w:rsidDel="00417345" w:rsidRDefault="006A2375">
      <w:pPr>
        <w:rPr>
          <w:del w:id="4421" w:author="Huy Duc. Nguyen" w:date="2017-08-29T16:28:00Z"/>
          <w:lang w:val="en-US" w:eastAsia="ja-JP"/>
        </w:rPr>
      </w:pPr>
    </w:p>
    <w:p w:rsidR="006A2375" w:rsidDel="00417345" w:rsidRDefault="006A2375">
      <w:pPr>
        <w:rPr>
          <w:del w:id="4422" w:author="Huy Duc. Nguyen" w:date="2017-08-29T16:28:00Z"/>
          <w:lang w:val="en-US" w:eastAsia="ja-JP"/>
        </w:rPr>
      </w:pPr>
    </w:p>
    <w:p w:rsidR="006A2375" w:rsidDel="00417345" w:rsidRDefault="006A2375">
      <w:pPr>
        <w:rPr>
          <w:del w:id="4423" w:author="Huy Duc. Nguyen" w:date="2017-08-29T16:28:00Z"/>
          <w:lang w:val="en-US" w:eastAsia="ja-JP"/>
        </w:rPr>
      </w:pPr>
    </w:p>
    <w:p w:rsidR="006A2375" w:rsidDel="00417345" w:rsidRDefault="006A2375">
      <w:pPr>
        <w:rPr>
          <w:del w:id="4424" w:author="Huy Duc. Nguyen" w:date="2017-08-29T16:28:00Z"/>
          <w:lang w:val="en-US" w:eastAsia="ja-JP"/>
        </w:rPr>
      </w:pPr>
    </w:p>
    <w:p w:rsidR="006A2375" w:rsidDel="00417345" w:rsidRDefault="006A2375">
      <w:pPr>
        <w:rPr>
          <w:del w:id="4425" w:author="Huy Duc. Nguyen" w:date="2017-08-29T16:28:00Z"/>
          <w:lang w:val="en-US" w:eastAsia="ja-JP"/>
        </w:rPr>
      </w:pPr>
    </w:p>
    <w:p w:rsidR="006A2375" w:rsidDel="00417345" w:rsidRDefault="006A2375">
      <w:pPr>
        <w:rPr>
          <w:del w:id="4426" w:author="Huy Duc. Nguyen" w:date="2017-08-29T16:28:00Z"/>
          <w:lang w:val="en-US" w:eastAsia="ja-JP"/>
        </w:rPr>
      </w:pPr>
    </w:p>
    <w:p w:rsidR="006A2375" w:rsidDel="00417345" w:rsidRDefault="006A2375">
      <w:pPr>
        <w:rPr>
          <w:del w:id="4427" w:author="Huy Duc. Nguyen" w:date="2017-08-29T16:28:00Z"/>
          <w:lang w:val="en-US" w:eastAsia="ja-JP"/>
        </w:rPr>
      </w:pPr>
      <w:del w:id="4428" w:author="Huy Duc. Nguyen" w:date="2017-08-29T16:28:00Z">
        <w:r w:rsidRPr="00F26DCC" w:rsidDel="00417345">
          <w:rPr>
            <w:rFonts w:ascii="Arial" w:hAnsi="Arial" w:cs="Arial"/>
            <w:noProof/>
            <w:lang w:val="en-US"/>
          </w:rPr>
          <mc:AlternateContent>
            <mc:Choice Requires="wps">
              <w:drawing>
                <wp:anchor distT="0" distB="0" distL="114300" distR="114300" simplePos="0" relativeHeight="251625984" behindDoc="0" locked="0" layoutInCell="1" allowOverlap="1" wp14:anchorId="083559CE" wp14:editId="01C2F999">
                  <wp:simplePos x="0" y="0"/>
                  <wp:positionH relativeFrom="column">
                    <wp:posOffset>1905</wp:posOffset>
                  </wp:positionH>
                  <wp:positionV relativeFrom="paragraph">
                    <wp:posOffset>-15239</wp:posOffset>
                  </wp:positionV>
                  <wp:extent cx="6029960" cy="4381500"/>
                  <wp:effectExtent l="0" t="0" r="27940" b="19050"/>
                  <wp:wrapNone/>
                  <wp:docPr id="46" name="テキスト ボックス 46"/>
                  <wp:cNvGraphicFramePr/>
                  <a:graphic xmlns:a="http://schemas.openxmlformats.org/drawingml/2006/main">
                    <a:graphicData uri="http://schemas.microsoft.com/office/word/2010/wordprocessingShape">
                      <wps:wsp>
                        <wps:cNvSpPr txBox="1"/>
                        <wps:spPr>
                          <a:xfrm>
                            <a:off x="0" y="0"/>
                            <a:ext cx="6029960" cy="438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multivisor_net_server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multivisor_loader                         0x0000000000000000/0x000000000c823000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LoaderTask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MULTILoadAgent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LoaderHelperTask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LoaderHelperTask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LoaderHelperTask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multivisor_vmm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ip46router_devtree_module                 0x0000000000041000/0x00000000004af000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DriverDebugService</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InetServer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PingWatchdog_ResetTask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ivfsserver_devtree_module                 0x00000000000ca000/0x000000000073d000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OSAAgent</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HealthMonitor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FileServer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NFSTimerTask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IOTask</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Syncer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Unmounter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devtree_generic_server_module             0x00000000002b6000/0x0000000001501000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0x00000000000187b0/0x0000000000200000  14.37%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PosixServer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OSAAgent</w:t>
                              </w:r>
                            </w:p>
                            <w:p w:rsidR="005B1E90" w:rsidRPr="00447228" w:rsidRDefault="005B1E90">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name_too_long </w:t>
                              </w:r>
                            </w:p>
                            <w:p w:rsidR="005B1E90" w:rsidRPr="00767C67" w:rsidRDefault="005B1E90">
                              <w:pPr>
                                <w:rPr>
                                  <w:rFonts w:ascii="Courier New" w:hAnsi="Courier New" w:cs="Courier New"/>
                                  <w:sz w:val="12"/>
                                  <w:szCs w:val="1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559CE" id="テキスト ボックス 46" o:spid="_x0000_s1050" type="#_x0000_t202" style="position:absolute;margin-left:.15pt;margin-top:-1.2pt;width:474.8pt;height:3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" fillcolor="white [3201]" strokeweight=".5pt">
                  <v:textbox>
                    <w:txbxContent>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multivisor_net_server</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0xffffffa6c00df000 pending          127 0x0000000000000790/0x0000000000002000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0xffffffa00fdf6000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multivisor_loader</w:t>
                        </w:r>
                        <w:proofErr w:type="spellEnd"/>
                        <w:proofErr w:type="gramEnd"/>
                        <w:r w:rsidRPr="00447228">
                          <w:rPr>
                            <w:rFonts w:ascii="Courier New" w:hAnsi="Courier New" w:cs="Courier New"/>
                            <w:sz w:val="14"/>
                            <w:szCs w:val="14"/>
                            <w:lang w:val="en-US" w:eastAsia="ja-JP"/>
                          </w:rPr>
                          <w:t xml:space="preserve">                         0x0000000000000000/0x000000000c823000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0xffffffa6c00de000 exited           127 0x00000000000008f0/0x0000000000002000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0xffffffa00fdb3000 pending          254 0x0000000000000310/0x0000000000001dd0   0.00% </w:t>
                        </w:r>
                        <w:proofErr w:type="spellStart"/>
                        <w:r w:rsidRPr="00447228">
                          <w:rPr>
                            <w:rFonts w:ascii="Courier New" w:hAnsi="Courier New" w:cs="Courier New"/>
                            <w:sz w:val="14"/>
                            <w:szCs w:val="14"/>
                            <w:lang w:val="en-US" w:eastAsia="ja-JP"/>
                          </w:rPr>
                          <w:t>LoaderTask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0xffffffa00fda9000 pending          254 0x0000000000000220/0x0000000000001dd0   0.00% </w:t>
                        </w:r>
                        <w:proofErr w:type="spellStart"/>
                        <w:r w:rsidRPr="00447228">
                          <w:rPr>
                            <w:rFonts w:ascii="Courier New" w:hAnsi="Courier New" w:cs="Courier New"/>
                            <w:sz w:val="14"/>
                            <w:szCs w:val="14"/>
                            <w:lang w:val="en-US" w:eastAsia="ja-JP"/>
                          </w:rPr>
                          <w:t>MULTILoadAgent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0xffffffa00fda6000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0xffffffa00fda3000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0xffffffa00fda0000 halted           254 0x0000000000000000/0x0000000000000dd0   0.00% </w:t>
                        </w:r>
                        <w:proofErr w:type="spellStart"/>
                        <w:r w:rsidRPr="00447228">
                          <w:rPr>
                            <w:rFonts w:ascii="Courier New" w:hAnsi="Courier New" w:cs="Courier New"/>
                            <w:sz w:val="14"/>
                            <w:szCs w:val="14"/>
                            <w:lang w:val="en-US" w:eastAsia="ja-JP"/>
                          </w:rPr>
                          <w:t>LoaderHelperTask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0xffffffa00fd9c000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multivisor_vmm</w:t>
                        </w:r>
                        <w:proofErr w:type="spellEnd"/>
                        <w:proofErr w:type="gramEnd"/>
                        <w:r w:rsidRPr="00447228">
                          <w:rPr>
                            <w:rFonts w:ascii="Courier New" w:hAnsi="Courier New" w:cs="Courier New"/>
                            <w:sz w:val="14"/>
                            <w:szCs w:val="14"/>
                            <w:lang w:val="en-US" w:eastAsia="ja-JP"/>
                          </w:rPr>
                          <w:t xml:space="preserve">                            0x0000000000003000/0x0000000000040000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0xffffffa6c00dd000 halted           127 0x0000000000000670/0x0000000000002000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0xffffffa00fd76000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gramStart"/>
                        <w:r w:rsidRPr="00447228">
                          <w:rPr>
                            <w:rFonts w:ascii="Courier New" w:hAnsi="Courier New" w:cs="Courier New"/>
                            <w:sz w:val="14"/>
                            <w:szCs w:val="14"/>
                            <w:lang w:val="en-US" w:eastAsia="ja-JP"/>
                          </w:rPr>
                          <w:t>ip46router_devtree_module</w:t>
                        </w:r>
                        <w:proofErr w:type="gramEnd"/>
                        <w:r w:rsidRPr="00447228">
                          <w:rPr>
                            <w:rFonts w:ascii="Courier New" w:hAnsi="Courier New" w:cs="Courier New"/>
                            <w:sz w:val="14"/>
                            <w:szCs w:val="14"/>
                            <w:lang w:val="en-US" w:eastAsia="ja-JP"/>
                          </w:rPr>
                          <w:t xml:space="preserve">                 0x0000000000041000/0x00000000004af000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0xffffffa6c00dc000 exited           127 0x0000000000000af0/0x0000000000003000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0xffffffa00fd31000 pending          200 0x00000000000000c0/0x0000000000000dd0   0.00% rcar-avb-0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*0xffffffa00fd28000 running          253 0x00000000000007a0/0x0000000000004dd0   0.15% </w:t>
                        </w:r>
                        <w:proofErr w:type="spellStart"/>
                        <w:r w:rsidRPr="00447228">
                          <w:rPr>
                            <w:rFonts w:ascii="Courier New" w:hAnsi="Courier New" w:cs="Courier New"/>
                            <w:sz w:val="14"/>
                            <w:szCs w:val="14"/>
                            <w:lang w:val="en-US" w:eastAsia="ja-JP"/>
                          </w:rPr>
                          <w:t>DriverDebugService</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*0xffffffa6ff353000 pending          200 0x00000000000005a0/0x0000000000005dd0   0.10% </w:t>
                        </w:r>
                        <w:proofErr w:type="spellStart"/>
                        <w:r w:rsidRPr="00447228">
                          <w:rPr>
                            <w:rFonts w:ascii="Courier New" w:hAnsi="Courier New" w:cs="Courier New"/>
                            <w:sz w:val="14"/>
                            <w:szCs w:val="14"/>
                            <w:lang w:val="en-US" w:eastAsia="ja-JP"/>
                          </w:rPr>
                          <w:t>InetServer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0xffffffa6ff341000 pending          200 0x00000000000000f0/0x0000000000003dd0   0.00% FibArpRefreshTask0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0xffffffa6ff327000 pending          127 0x0000000000000080/0x0000000000000dd0   0.00% </w:t>
                        </w:r>
                        <w:proofErr w:type="spellStart"/>
                        <w:r w:rsidRPr="00447228">
                          <w:rPr>
                            <w:rFonts w:ascii="Courier New" w:hAnsi="Courier New" w:cs="Courier New"/>
                            <w:sz w:val="14"/>
                            <w:szCs w:val="14"/>
                            <w:lang w:val="en-US" w:eastAsia="ja-JP"/>
                          </w:rPr>
                          <w:t>PingWatchdog_ResetTask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ivfsserver_devtree_module</w:t>
                        </w:r>
                        <w:proofErr w:type="spellEnd"/>
                        <w:proofErr w:type="gramEnd"/>
                        <w:r w:rsidRPr="00447228">
                          <w:rPr>
                            <w:rFonts w:ascii="Courier New" w:hAnsi="Courier New" w:cs="Courier New"/>
                            <w:sz w:val="14"/>
                            <w:szCs w:val="14"/>
                            <w:lang w:val="en-US" w:eastAsia="ja-JP"/>
                          </w:rPr>
                          <w:t xml:space="preserve">                 0x00000000000ca000/0x000000000073d000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0xffffffa6c00db000 exited           127 0x0000000000000880/0x0000000000002000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0xffffffa00fc36000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0xffffffa6ff954000 pending          152 0x00000000000000c0/0x0000000000003dd0   0.00% </w:t>
                        </w:r>
                        <w:proofErr w:type="spellStart"/>
                        <w:r w:rsidRPr="00447228">
                          <w:rPr>
                            <w:rFonts w:ascii="Courier New" w:hAnsi="Courier New" w:cs="Courier New"/>
                            <w:sz w:val="14"/>
                            <w:szCs w:val="14"/>
                            <w:lang w:val="en-US" w:eastAsia="ja-JP"/>
                          </w:rPr>
                          <w:t>HealthMonitor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0xffffffa6ff949000 pending          150 0x0000000000000a40/0x0000000000008dd0   0.00% </w:t>
                        </w:r>
                        <w:proofErr w:type="spellStart"/>
                        <w:r w:rsidRPr="00447228">
                          <w:rPr>
                            <w:rFonts w:ascii="Courier New" w:hAnsi="Courier New" w:cs="Courier New"/>
                            <w:sz w:val="14"/>
                            <w:szCs w:val="14"/>
                            <w:lang w:val="en-US" w:eastAsia="ja-JP"/>
                          </w:rPr>
                          <w:t>FileServer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0xffffffa6ff942000 pending          149 0x00000000000005d0/0x0000000000003dd0   0.00% </w:t>
                        </w:r>
                        <w:proofErr w:type="spellStart"/>
                        <w:r w:rsidRPr="00447228">
                          <w:rPr>
                            <w:rFonts w:ascii="Courier New" w:hAnsi="Courier New" w:cs="Courier New"/>
                            <w:sz w:val="14"/>
                            <w:szCs w:val="14"/>
                            <w:lang w:val="en-US" w:eastAsia="ja-JP"/>
                          </w:rPr>
                          <w:t>NFSTimerTask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0xffffffa6ff8c1000 pending          152 0x0000000000000180/0x0000000000004dd0   0.00% </w:t>
                        </w:r>
                        <w:proofErr w:type="spellStart"/>
                        <w:r w:rsidRPr="00447228">
                          <w:rPr>
                            <w:rFonts w:ascii="Courier New" w:hAnsi="Courier New" w:cs="Courier New"/>
                            <w:sz w:val="14"/>
                            <w:szCs w:val="14"/>
                            <w:lang w:val="en-US" w:eastAsia="ja-JP"/>
                          </w:rPr>
                          <w:t>IOTask</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0xffffffa6ff8b4000 pending          150 0x0000000000000910/0x0000000000008dd0   0.00% IOAssistant0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0xffffffa6ff8ab000 pending          150 0x0000000000000690/0x0000000000006dd0   0.00% </w:t>
                        </w:r>
                        <w:proofErr w:type="spellStart"/>
                        <w:r w:rsidRPr="00447228">
                          <w:rPr>
                            <w:rFonts w:ascii="Courier New" w:hAnsi="Courier New" w:cs="Courier New"/>
                            <w:sz w:val="14"/>
                            <w:szCs w:val="14"/>
                            <w:lang w:val="en-US" w:eastAsia="ja-JP"/>
                          </w:rPr>
                          <w:t>Syncer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0xffffffa6ff8a4000 halted           151 0x0000000000000090/0x0000000000003dd0   0.00% </w:t>
                        </w:r>
                        <w:proofErr w:type="spellStart"/>
                        <w:r w:rsidRPr="00447228">
                          <w:rPr>
                            <w:rFonts w:ascii="Courier New" w:hAnsi="Courier New" w:cs="Courier New"/>
                            <w:sz w:val="14"/>
                            <w:szCs w:val="14"/>
                            <w:lang w:val="en-US" w:eastAsia="ja-JP"/>
                          </w:rPr>
                          <w:t>Unmounter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0xffffffa6ff899000 pending          150 0x0000000000000450/0x0000000000008dd0   0.00% IOAssistant1</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w:t>
                        </w:r>
                        <w:proofErr w:type="spellStart"/>
                        <w:proofErr w:type="gramStart"/>
                        <w:r w:rsidRPr="00447228">
                          <w:rPr>
                            <w:rFonts w:ascii="Courier New" w:hAnsi="Courier New" w:cs="Courier New"/>
                            <w:sz w:val="14"/>
                            <w:szCs w:val="14"/>
                            <w:lang w:val="en-US" w:eastAsia="ja-JP"/>
                          </w:rPr>
                          <w:t>devtree_generic_server_module</w:t>
                        </w:r>
                        <w:proofErr w:type="spellEnd"/>
                        <w:proofErr w:type="gramEnd"/>
                        <w:r w:rsidRPr="00447228">
                          <w:rPr>
                            <w:rFonts w:ascii="Courier New" w:hAnsi="Courier New" w:cs="Courier New"/>
                            <w:sz w:val="14"/>
                            <w:szCs w:val="14"/>
                            <w:lang w:val="en-US" w:eastAsia="ja-JP"/>
                          </w:rPr>
                          <w:t xml:space="preserve">             0x00000000002b6000/0x0000000001501000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0xffffffa6c00da000 pending          127 0x0000000000000860/0x0000000000002000   0.00%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0xffffffa6fbf56000 pending          220 0x00000000000003f0/0x0000000000001dd0   0.00% fb-map-server</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Sakura                                    0x00000000000df000/0x0000000004000000</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0xffffffa6c00d9000 pending          127 0x00000000000187b0/</w:t>
                        </w:r>
                        <w:proofErr w:type="gramStart"/>
                        <w:r w:rsidRPr="00447228">
                          <w:rPr>
                            <w:rFonts w:ascii="Courier New" w:hAnsi="Courier New" w:cs="Courier New"/>
                            <w:sz w:val="14"/>
                            <w:szCs w:val="14"/>
                            <w:lang w:val="en-US" w:eastAsia="ja-JP"/>
                          </w:rPr>
                          <w:t>0x0000000000200000  14.37</w:t>
                        </w:r>
                        <w:proofErr w:type="gramEnd"/>
                        <w:r w:rsidRPr="00447228">
                          <w:rPr>
                            <w:rFonts w:ascii="Courier New" w:hAnsi="Courier New" w:cs="Courier New"/>
                            <w:sz w:val="14"/>
                            <w:szCs w:val="14"/>
                            <w:lang w:val="en-US" w:eastAsia="ja-JP"/>
                          </w:rPr>
                          <w:t>% Initial</w:t>
                        </w:r>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0xffffffa00fab3000 pending          128 0x0000000000000168/0x0000000000003cb8   0.00% </w:t>
                        </w:r>
                        <w:proofErr w:type="spellStart"/>
                        <w:r w:rsidRPr="00447228">
                          <w:rPr>
                            <w:rFonts w:ascii="Courier New" w:hAnsi="Courier New" w:cs="Courier New"/>
                            <w:sz w:val="14"/>
                            <w:szCs w:val="14"/>
                            <w:lang w:val="en-US" w:eastAsia="ja-JP"/>
                          </w:rPr>
                          <w:t>PosixServer</w:t>
                        </w:r>
                        <w:proofErr w:type="spellEnd"/>
                      </w:p>
                      <w:p w:rsidR="005B1E90" w:rsidRPr="00447228" w:rsidRDefault="005B1E90" w:rsidP="00447228">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0xffffffa00faae000 pending          254 0x0000000000000280/0x0000000000000dd0   0.00% </w:t>
                        </w:r>
                        <w:proofErr w:type="spellStart"/>
                        <w:r w:rsidRPr="00447228">
                          <w:rPr>
                            <w:rFonts w:ascii="Courier New" w:hAnsi="Courier New" w:cs="Courier New"/>
                            <w:sz w:val="14"/>
                            <w:szCs w:val="14"/>
                            <w:lang w:val="en-US" w:eastAsia="ja-JP"/>
                          </w:rPr>
                          <w:t>OSAAgent</w:t>
                        </w:r>
                        <w:proofErr w:type="spellEnd"/>
                      </w:p>
                      <w:p w:rsidR="005B1E90" w:rsidRPr="00447228" w:rsidRDefault="005B1E90">
                        <w:pPr>
                          <w:rPr>
                            <w:rFonts w:ascii="Courier New" w:hAnsi="Courier New" w:cs="Courier New"/>
                            <w:sz w:val="14"/>
                            <w:szCs w:val="14"/>
                            <w:lang w:val="en-US" w:eastAsia="ja-JP"/>
                          </w:rPr>
                        </w:pPr>
                        <w:r w:rsidRPr="00447228">
                          <w:rPr>
                            <w:rFonts w:ascii="Courier New" w:hAnsi="Courier New" w:cs="Courier New"/>
                            <w:sz w:val="14"/>
                            <w:szCs w:val="14"/>
                            <w:lang w:val="en-US" w:eastAsia="ja-JP"/>
                          </w:rPr>
                          <w:t xml:space="preserve">   0xffffffa00fa4b000 pending          127 0x0000000000000b38/0x0000000000003cb8   0.00% </w:t>
                        </w:r>
                        <w:proofErr w:type="spellStart"/>
                        <w:r w:rsidRPr="00447228">
                          <w:rPr>
                            <w:rFonts w:ascii="Courier New" w:hAnsi="Courier New" w:cs="Courier New"/>
                            <w:sz w:val="14"/>
                            <w:szCs w:val="14"/>
                            <w:lang w:val="en-US" w:eastAsia="ja-JP"/>
                          </w:rPr>
                          <w:t>name_too_long</w:t>
                        </w:r>
                        <w:proofErr w:type="spellEnd"/>
                        <w:r w:rsidRPr="00447228">
                          <w:rPr>
                            <w:rFonts w:ascii="Courier New" w:hAnsi="Courier New" w:cs="Courier New"/>
                            <w:sz w:val="14"/>
                            <w:szCs w:val="14"/>
                            <w:lang w:val="en-US" w:eastAsia="ja-JP"/>
                          </w:rPr>
                          <w:t xml:space="preserve"> </w:t>
                        </w:r>
                      </w:p>
                      <w:p w:rsidR="005B1E90" w:rsidRPr="00767C67" w:rsidRDefault="005B1E90">
                        <w:pPr>
                          <w:rPr>
                            <w:rFonts w:ascii="Courier New" w:hAnsi="Courier New" w:cs="Courier New"/>
                            <w:sz w:val="12"/>
                            <w:szCs w:val="12"/>
                            <w:lang w:val="en-US" w:eastAsia="ja-JP"/>
                          </w:rPr>
                        </w:pPr>
                      </w:p>
                    </w:txbxContent>
                  </v:textbox>
                </v:shape>
              </w:pict>
            </mc:Fallback>
          </mc:AlternateContent>
        </w:r>
      </w:del>
    </w:p>
    <w:p w:rsidR="006A2375" w:rsidDel="00417345" w:rsidRDefault="006A2375">
      <w:pPr>
        <w:rPr>
          <w:del w:id="4429" w:author="Huy Duc. Nguyen" w:date="2017-08-29T16:28:00Z"/>
          <w:lang w:val="en-US" w:eastAsia="ja-JP"/>
        </w:rPr>
      </w:pPr>
    </w:p>
    <w:p w:rsidR="006A2375" w:rsidDel="00417345" w:rsidRDefault="006A2375">
      <w:pPr>
        <w:rPr>
          <w:del w:id="4430" w:author="Huy Duc. Nguyen" w:date="2017-08-29T16:28:00Z"/>
          <w:lang w:val="en-US" w:eastAsia="ja-JP"/>
        </w:rPr>
      </w:pPr>
    </w:p>
    <w:p w:rsidR="006A2375" w:rsidDel="00417345" w:rsidRDefault="006A2375">
      <w:pPr>
        <w:rPr>
          <w:del w:id="4431" w:author="Huy Duc. Nguyen" w:date="2017-08-29T16:28:00Z"/>
          <w:lang w:val="en-US" w:eastAsia="ja-JP"/>
        </w:rPr>
      </w:pPr>
    </w:p>
    <w:p w:rsidR="006A2375" w:rsidDel="00417345" w:rsidRDefault="006A2375">
      <w:pPr>
        <w:rPr>
          <w:del w:id="4432" w:author="Huy Duc. Nguyen" w:date="2017-08-29T16:28:00Z"/>
          <w:lang w:val="en-US" w:eastAsia="ja-JP"/>
        </w:rPr>
      </w:pPr>
    </w:p>
    <w:p w:rsidR="006A2375" w:rsidDel="00417345" w:rsidRDefault="006A2375">
      <w:pPr>
        <w:rPr>
          <w:del w:id="4433" w:author="Huy Duc. Nguyen" w:date="2017-08-29T16:28:00Z"/>
          <w:lang w:val="en-US" w:eastAsia="ja-JP"/>
        </w:rPr>
      </w:pPr>
    </w:p>
    <w:p w:rsidR="006A2375" w:rsidDel="00417345" w:rsidRDefault="006A2375">
      <w:pPr>
        <w:rPr>
          <w:del w:id="4434" w:author="Huy Duc. Nguyen" w:date="2017-08-29T16:28:00Z"/>
          <w:lang w:val="en-US" w:eastAsia="ja-JP"/>
        </w:rPr>
      </w:pPr>
    </w:p>
    <w:p w:rsidR="006A2375" w:rsidDel="00417345" w:rsidRDefault="006A2375">
      <w:pPr>
        <w:rPr>
          <w:del w:id="4435" w:author="Huy Duc. Nguyen" w:date="2017-08-29T16:28:00Z"/>
          <w:lang w:val="en-US" w:eastAsia="ja-JP"/>
        </w:rPr>
      </w:pPr>
    </w:p>
    <w:p w:rsidR="006A2375" w:rsidDel="00417345" w:rsidRDefault="006A2375">
      <w:pPr>
        <w:rPr>
          <w:del w:id="4436" w:author="Huy Duc. Nguyen" w:date="2017-08-29T16:28:00Z"/>
          <w:lang w:val="en-US" w:eastAsia="ja-JP"/>
        </w:rPr>
      </w:pPr>
    </w:p>
    <w:p w:rsidR="006A2375" w:rsidDel="00417345" w:rsidRDefault="006A2375">
      <w:pPr>
        <w:rPr>
          <w:del w:id="4437" w:author="Huy Duc. Nguyen" w:date="2017-08-29T16:28:00Z"/>
          <w:lang w:val="en-US" w:eastAsia="ja-JP"/>
        </w:rPr>
      </w:pPr>
    </w:p>
    <w:p w:rsidR="006A2375" w:rsidDel="00417345" w:rsidRDefault="006A2375">
      <w:pPr>
        <w:rPr>
          <w:del w:id="4438" w:author="Huy Duc. Nguyen" w:date="2017-08-29T16:28:00Z"/>
          <w:lang w:val="en-US" w:eastAsia="ja-JP"/>
        </w:rPr>
      </w:pPr>
    </w:p>
    <w:p w:rsidR="006A2375" w:rsidDel="00417345" w:rsidRDefault="006A2375">
      <w:pPr>
        <w:rPr>
          <w:del w:id="4439" w:author="Huy Duc. Nguyen" w:date="2017-08-29T16:28:00Z"/>
          <w:lang w:val="en-US" w:eastAsia="ja-JP"/>
        </w:rPr>
      </w:pPr>
    </w:p>
    <w:p w:rsidR="006A2375" w:rsidDel="00417345" w:rsidRDefault="006A2375">
      <w:pPr>
        <w:rPr>
          <w:del w:id="4440" w:author="Huy Duc. Nguyen" w:date="2017-08-29T16:28:00Z"/>
          <w:lang w:val="en-US" w:eastAsia="ja-JP"/>
        </w:rPr>
      </w:pPr>
    </w:p>
    <w:p w:rsidR="006A2375" w:rsidDel="00417345" w:rsidRDefault="006A2375">
      <w:pPr>
        <w:rPr>
          <w:del w:id="4441" w:author="Huy Duc. Nguyen" w:date="2017-08-29T16:28:00Z"/>
          <w:lang w:val="en-US" w:eastAsia="ja-JP"/>
        </w:rPr>
      </w:pPr>
    </w:p>
    <w:p w:rsidR="006A2375" w:rsidDel="00417345" w:rsidRDefault="006A2375">
      <w:pPr>
        <w:rPr>
          <w:del w:id="4442" w:author="Huy Duc. Nguyen" w:date="2017-08-29T16:28:00Z"/>
          <w:lang w:val="en-US" w:eastAsia="ja-JP"/>
        </w:rPr>
      </w:pPr>
    </w:p>
    <w:p w:rsidR="006A2375" w:rsidDel="00417345" w:rsidRDefault="006A2375">
      <w:pPr>
        <w:rPr>
          <w:del w:id="4443" w:author="Huy Duc. Nguyen" w:date="2017-08-29T16:28:00Z"/>
          <w:lang w:val="en-US" w:eastAsia="ja-JP"/>
        </w:rPr>
      </w:pPr>
    </w:p>
    <w:p w:rsidR="006A2375" w:rsidDel="00417345" w:rsidRDefault="006A2375">
      <w:pPr>
        <w:rPr>
          <w:del w:id="4444" w:author="Huy Duc. Nguyen" w:date="2017-08-29T16:28:00Z"/>
          <w:lang w:val="en-US" w:eastAsia="ja-JP"/>
        </w:rPr>
      </w:pPr>
    </w:p>
    <w:p w:rsidR="006A2375" w:rsidDel="00417345" w:rsidRDefault="006A2375">
      <w:pPr>
        <w:rPr>
          <w:del w:id="4445" w:author="Huy Duc. Nguyen" w:date="2017-08-29T16:28:00Z"/>
          <w:lang w:val="en-US" w:eastAsia="ja-JP"/>
        </w:rPr>
      </w:pPr>
    </w:p>
    <w:p w:rsidR="006A2375" w:rsidDel="00417345" w:rsidRDefault="006A2375">
      <w:pPr>
        <w:rPr>
          <w:del w:id="4446" w:author="Huy Duc. Nguyen" w:date="2017-08-29T16:28:00Z"/>
          <w:lang w:val="en-US" w:eastAsia="ja-JP"/>
        </w:rPr>
      </w:pPr>
    </w:p>
    <w:p w:rsidR="006A2375" w:rsidDel="00417345" w:rsidRDefault="006A2375">
      <w:pPr>
        <w:rPr>
          <w:del w:id="4447" w:author="Huy Duc. Nguyen" w:date="2017-08-29T16:28:00Z"/>
          <w:lang w:val="en-US" w:eastAsia="ja-JP"/>
        </w:rPr>
      </w:pPr>
    </w:p>
    <w:p w:rsidR="006A2375" w:rsidDel="00417345" w:rsidRDefault="006A2375">
      <w:pPr>
        <w:rPr>
          <w:del w:id="4448" w:author="Huy Duc. Nguyen" w:date="2017-08-29T16:28:00Z"/>
          <w:lang w:val="en-US" w:eastAsia="ja-JP"/>
        </w:rPr>
      </w:pPr>
    </w:p>
    <w:p w:rsidR="006A2375" w:rsidDel="00417345" w:rsidRDefault="006A2375">
      <w:pPr>
        <w:rPr>
          <w:del w:id="4449" w:author="Huy Duc. Nguyen" w:date="2017-08-29T16:28:00Z"/>
          <w:lang w:val="en-US" w:eastAsia="ja-JP"/>
        </w:rPr>
      </w:pPr>
    </w:p>
    <w:p w:rsidR="006A2375" w:rsidDel="00417345" w:rsidRDefault="006A2375">
      <w:pPr>
        <w:rPr>
          <w:del w:id="4450" w:author="Huy Duc. Nguyen" w:date="2017-08-29T16:28:00Z"/>
          <w:lang w:val="en-US" w:eastAsia="ja-JP"/>
        </w:rPr>
      </w:pPr>
    </w:p>
    <w:p w:rsidR="006A2375" w:rsidDel="00417345" w:rsidRDefault="006A2375">
      <w:pPr>
        <w:rPr>
          <w:del w:id="4451" w:author="Huy Duc. Nguyen" w:date="2017-08-29T16:28:00Z"/>
          <w:lang w:val="en-US" w:eastAsia="ja-JP"/>
        </w:rPr>
      </w:pPr>
    </w:p>
    <w:p w:rsidR="00417345" w:rsidRPr="00651005" w:rsidRDefault="00417345" w:rsidP="00417345">
      <w:pPr>
        <w:pStyle w:val="Heading3"/>
        <w:rPr>
          <w:ins w:id="4452" w:author="Huy Duc. Nguyen" w:date="2017-08-29T16:28:00Z"/>
        </w:rPr>
      </w:pPr>
      <w:bookmarkStart w:id="4453" w:name="_Toc477462944"/>
      <w:ins w:id="4454" w:author="Huy Duc. Nguyen" w:date="2017-08-29T16:28:00Z">
        <w:r w:rsidRPr="006C3F5F">
          <w:rPr>
            <w:lang w:val="en-US"/>
          </w:rPr>
          <w:t>Total CPU usage on INTEGRITY</w:t>
        </w:r>
        <w:bookmarkEnd w:id="4453"/>
      </w:ins>
    </w:p>
    <w:p w:rsidR="00417345" w:rsidRDefault="00417345" w:rsidP="00417345">
      <w:pPr>
        <w:pStyle w:val="CETextBody"/>
        <w:numPr>
          <w:ilvl w:val="0"/>
          <w:numId w:val="9"/>
        </w:numPr>
        <w:ind w:left="0" w:firstLine="0"/>
        <w:rPr>
          <w:ins w:id="4455" w:author="Huy Duc. Nguyen" w:date="2017-08-29T16:28:00Z"/>
          <w:lang w:val="en-US" w:eastAsia="ja-JP"/>
        </w:rPr>
      </w:pPr>
      <w:ins w:id="4456" w:author="Huy Duc. Nguyen" w:date="2017-08-29T16:28:00Z">
        <w:r>
          <w:rPr>
            <w:rFonts w:hint="eastAsia"/>
            <w:lang w:val="en-US" w:eastAsia="ja-JP"/>
          </w:rPr>
          <w:t>Description</w:t>
        </w:r>
      </w:ins>
    </w:p>
    <w:p w:rsidR="00417345" w:rsidRPr="00761AAA" w:rsidRDefault="00417345" w:rsidP="00417345">
      <w:pPr>
        <w:pStyle w:val="CETextBody"/>
        <w:ind w:left="142"/>
        <w:rPr>
          <w:ins w:id="4457" w:author="Huy Duc. Nguyen" w:date="2017-08-29T16:28:00Z"/>
          <w:lang w:val="en-US" w:eastAsia="ja-JP"/>
        </w:rPr>
      </w:pPr>
      <w:ins w:id="4458" w:author="Huy Duc. Nguyen" w:date="2017-08-29T16:28:00Z">
        <w:r>
          <w:rPr>
            <w:rFonts w:hint="eastAsia"/>
            <w:lang w:val="en-US" w:eastAsia="ja-JP"/>
          </w:rPr>
          <w:t xml:space="preserve">Measure the </w:t>
        </w:r>
        <w:r>
          <w:rPr>
            <w:lang w:val="en-US" w:eastAsia="ja-JP"/>
          </w:rPr>
          <w:t xml:space="preserve">CPU </w:t>
        </w:r>
        <w:r>
          <w:rPr>
            <w:rFonts w:hint="eastAsia"/>
            <w:lang w:val="en-US" w:eastAsia="ja-JP"/>
          </w:rPr>
          <w:t>usage</w:t>
        </w:r>
        <w:r w:rsidRPr="00761AAA">
          <w:rPr>
            <w:lang w:val="en-US" w:eastAsia="ja-JP"/>
          </w:rPr>
          <w:t xml:space="preserve"> of Instrument Cluster</w:t>
        </w:r>
        <w:r>
          <w:rPr>
            <w:rFonts w:hint="eastAsia"/>
            <w:lang w:val="en-US" w:eastAsia="ja-JP"/>
          </w:rPr>
          <w:t xml:space="preserve"> / Head-up display</w:t>
        </w:r>
        <w:r>
          <w:rPr>
            <w:lang w:val="en-US" w:eastAsia="ja-JP"/>
          </w:rPr>
          <w:t xml:space="preserve"> application</w:t>
        </w:r>
        <w:r>
          <w:rPr>
            <w:rFonts w:hint="eastAsia"/>
            <w:lang w:val="en-US" w:eastAsia="ja-JP"/>
          </w:rPr>
          <w:t xml:space="preserve"> on </w:t>
        </w:r>
        <w:r w:rsidRPr="00B021B7">
          <w:rPr>
            <w:lang w:val="en-US" w:eastAsia="ja-JP"/>
          </w:rPr>
          <w:t>native INTEGRITY</w:t>
        </w:r>
        <w:r>
          <w:rPr>
            <w:rFonts w:hint="eastAsia"/>
            <w:lang w:val="en-US" w:eastAsia="ja-JP"/>
          </w:rPr>
          <w:t>.</w:t>
        </w:r>
      </w:ins>
    </w:p>
    <w:p w:rsidR="00417345" w:rsidRPr="001C1511" w:rsidRDefault="00417345" w:rsidP="00417345">
      <w:pPr>
        <w:pStyle w:val="CETextBody"/>
        <w:ind w:left="142"/>
        <w:rPr>
          <w:ins w:id="4459" w:author="Huy Duc. Nguyen" w:date="2017-08-29T16:28:00Z"/>
          <w:lang w:val="en-US" w:eastAsia="ja-JP"/>
        </w:rPr>
      </w:pPr>
    </w:p>
    <w:p w:rsidR="00417345" w:rsidRPr="00613E0B" w:rsidRDefault="00417345" w:rsidP="00417345">
      <w:pPr>
        <w:pStyle w:val="CETextBody"/>
        <w:numPr>
          <w:ilvl w:val="0"/>
          <w:numId w:val="9"/>
        </w:numPr>
        <w:ind w:hanging="782"/>
        <w:rPr>
          <w:ins w:id="4460" w:author="Huy Duc. Nguyen" w:date="2017-08-29T16:28:00Z"/>
          <w:lang w:val="en-US" w:eastAsia="ja-JP"/>
        </w:rPr>
      </w:pPr>
      <w:ins w:id="4461" w:author="Huy Duc. Nguyen" w:date="2017-08-29T16:28:00Z">
        <w:r w:rsidRPr="00613E0B">
          <w:rPr>
            <w:lang w:val="en-US" w:eastAsia="ja-JP"/>
          </w:rPr>
          <w:t>Precondition</w:t>
        </w:r>
      </w:ins>
    </w:p>
    <w:p w:rsidR="00417345" w:rsidRPr="00290460" w:rsidRDefault="00417345" w:rsidP="00417345">
      <w:pPr>
        <w:pStyle w:val="CETextBody"/>
        <w:numPr>
          <w:ilvl w:val="0"/>
          <w:numId w:val="7"/>
        </w:numPr>
        <w:rPr>
          <w:ins w:id="4462" w:author="Huy Duc. Nguyen" w:date="2017-08-29T16:28:00Z"/>
          <w:lang w:val="en-US" w:eastAsia="ja-JP"/>
        </w:rPr>
      </w:pPr>
      <w:ins w:id="4463" w:author="Huy Duc. Nguyen" w:date="2017-08-29T16:28:00Z">
        <w:r>
          <w:rPr>
            <w:rFonts w:hint="eastAsia"/>
            <w:lang w:val="en-US" w:eastAsia="ja-JP"/>
          </w:rPr>
          <w:t xml:space="preserve">Measure on </w:t>
        </w:r>
        <w:r>
          <w:rPr>
            <w:lang w:val="en-US" w:eastAsia="ja-JP"/>
          </w:rPr>
          <w:t>native INTEGRITY</w:t>
        </w:r>
      </w:ins>
    </w:p>
    <w:p w:rsidR="00417345" w:rsidRPr="00A93529" w:rsidRDefault="00417345" w:rsidP="00417345">
      <w:pPr>
        <w:pStyle w:val="ListParagraph"/>
        <w:numPr>
          <w:ilvl w:val="0"/>
          <w:numId w:val="7"/>
        </w:numPr>
        <w:rPr>
          <w:ins w:id="4464" w:author="Huy Duc. Nguyen" w:date="2017-08-29T16:28:00Z"/>
          <w:sz w:val="22"/>
          <w:lang w:val="en-US" w:eastAsia="ja-JP"/>
        </w:rPr>
      </w:pPr>
      <w:ins w:id="4465" w:author="Huy Duc. Nguyen" w:date="2017-08-29T16:28:00Z">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ins>
    </w:p>
    <w:p w:rsidR="00417345" w:rsidRPr="00645A1A" w:rsidRDefault="00417345" w:rsidP="00417345">
      <w:pPr>
        <w:pStyle w:val="CETextBody"/>
        <w:rPr>
          <w:ins w:id="4466" w:author="Huy Duc. Nguyen" w:date="2017-08-29T16:28:00Z"/>
          <w:lang w:val="en-US" w:eastAsia="ja-JP"/>
        </w:rPr>
      </w:pPr>
    </w:p>
    <w:p w:rsidR="00417345" w:rsidRDefault="00417345" w:rsidP="00417345">
      <w:pPr>
        <w:pStyle w:val="CETextBody"/>
        <w:numPr>
          <w:ilvl w:val="0"/>
          <w:numId w:val="9"/>
        </w:numPr>
        <w:ind w:hanging="782"/>
        <w:rPr>
          <w:ins w:id="4467" w:author="Huy Duc. Nguyen" w:date="2017-08-29T16:28:00Z"/>
          <w:lang w:val="en-US" w:eastAsia="ja-JP"/>
        </w:rPr>
      </w:pPr>
      <w:ins w:id="4468" w:author="Huy Duc. Nguyen" w:date="2017-08-29T16:28:00Z">
        <w:r>
          <w:rPr>
            <w:rFonts w:hint="eastAsia"/>
            <w:lang w:val="en-US" w:eastAsia="ja-JP"/>
          </w:rPr>
          <w:t>How to measure</w:t>
        </w:r>
      </w:ins>
    </w:p>
    <w:p w:rsidR="00417345" w:rsidRDefault="00417345">
      <w:pPr>
        <w:pStyle w:val="CETextBody"/>
        <w:numPr>
          <w:ilvl w:val="0"/>
          <w:numId w:val="354"/>
        </w:numPr>
        <w:rPr>
          <w:ins w:id="4469" w:author="Huy Duc. Nguyen" w:date="2017-08-29T16:31:00Z"/>
          <w:lang w:val="en-US" w:eastAsia="ja-JP"/>
        </w:rPr>
        <w:pPrChange w:id="4470" w:author="Huy Duc. Nguyen" w:date="2017-08-29T16:32:00Z">
          <w:pPr>
            <w:pStyle w:val="CETextBody"/>
            <w:numPr>
              <w:numId w:val="9"/>
            </w:numPr>
            <w:ind w:left="782" w:hanging="360"/>
          </w:pPr>
        </w:pPrChange>
      </w:pPr>
      <w:ins w:id="4471" w:author="Huy Duc. Nguyen" w:date="2017-08-29T16:31:00Z">
        <w:r>
          <w:rPr>
            <w:rFonts w:hint="eastAsia"/>
            <w:lang w:val="en-US" w:eastAsia="ja-JP"/>
          </w:rPr>
          <w:t xml:space="preserve">Select [Target] </w:t>
        </w:r>
        <w:r>
          <w:rPr>
            <w:lang w:val="en-US" w:eastAsia="ja-JP"/>
          </w:rPr>
          <w:t>–</w:t>
        </w:r>
        <w:r>
          <w:rPr>
            <w:rFonts w:hint="eastAsia"/>
            <w:lang w:val="en-US" w:eastAsia="ja-JP"/>
          </w:rPr>
          <w:t xml:space="preserve"> [Connect] from Menu bar</w:t>
        </w:r>
      </w:ins>
    </w:p>
    <w:p w:rsidR="00417345" w:rsidRDefault="00417345">
      <w:pPr>
        <w:pStyle w:val="CETextBody"/>
        <w:numPr>
          <w:ilvl w:val="0"/>
          <w:numId w:val="354"/>
        </w:numPr>
        <w:rPr>
          <w:ins w:id="4472" w:author="Huy Duc. Nguyen" w:date="2017-08-29T16:31:00Z"/>
          <w:lang w:val="en-US" w:eastAsia="ja-JP"/>
        </w:rPr>
        <w:pPrChange w:id="4473" w:author="Huy Duc. Nguyen" w:date="2017-08-29T16:32:00Z">
          <w:pPr>
            <w:pStyle w:val="CETextBody"/>
            <w:numPr>
              <w:numId w:val="9"/>
            </w:numPr>
            <w:ind w:left="782" w:hanging="360"/>
          </w:pPr>
        </w:pPrChange>
      </w:pPr>
      <w:ins w:id="4474" w:author="Huy Duc. Nguyen" w:date="2017-08-29T16:31:00Z">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ins>
    </w:p>
    <w:p w:rsidR="00417345" w:rsidRDefault="00417345">
      <w:pPr>
        <w:pStyle w:val="CETextBody"/>
        <w:numPr>
          <w:ilvl w:val="0"/>
          <w:numId w:val="354"/>
        </w:numPr>
        <w:rPr>
          <w:ins w:id="4475" w:author="Huy Duc. Nguyen" w:date="2017-08-29T16:31:00Z"/>
          <w:lang w:val="en-US" w:eastAsia="ja-JP"/>
        </w:rPr>
        <w:pPrChange w:id="4476" w:author="Huy Duc. Nguyen" w:date="2017-08-29T16:32:00Z">
          <w:pPr>
            <w:pStyle w:val="CETextBody"/>
            <w:numPr>
              <w:numId w:val="9"/>
            </w:numPr>
            <w:ind w:left="782" w:hanging="360"/>
          </w:pPr>
        </w:pPrChange>
      </w:pPr>
      <w:ins w:id="4477" w:author="Huy Duc. Nguyen" w:date="2017-08-29T16:31:00Z">
        <w:r>
          <w:rPr>
            <w:rFonts w:hint="eastAsia"/>
            <w:lang w:val="en-US" w:eastAsia="ja-JP"/>
          </w:rPr>
          <w:t xml:space="preserve">Select </w:t>
        </w:r>
        <w:r>
          <w:rPr>
            <w:lang w:val="en-US" w:eastAsia="ja-JP"/>
          </w:rPr>
          <w:t>“</w:t>
        </w:r>
        <w:r>
          <w:rPr>
            <w:rFonts w:hint="eastAsia"/>
            <w:lang w:val="en-US" w:eastAsia="ja-JP"/>
          </w:rPr>
          <w:t>Run mode target</w:t>
        </w:r>
        <w:r>
          <w:rPr>
            <w:lang w:val="en-US" w:eastAsia="ja-JP"/>
          </w:rPr>
          <w:t>”</w:t>
        </w:r>
        <w:r>
          <w:rPr>
            <w:rFonts w:hint="eastAsia"/>
            <w:lang w:val="en-US" w:eastAsia="ja-JP"/>
          </w:rPr>
          <w:t xml:space="preserve"> </w:t>
        </w:r>
      </w:ins>
    </w:p>
    <w:p w:rsidR="00417345" w:rsidRPr="0044413D" w:rsidRDefault="00417345">
      <w:pPr>
        <w:pStyle w:val="CETextBody"/>
        <w:numPr>
          <w:ilvl w:val="0"/>
          <w:numId w:val="354"/>
        </w:numPr>
        <w:rPr>
          <w:ins w:id="4478" w:author="Huy Duc. Nguyen" w:date="2017-08-29T16:31:00Z"/>
          <w:lang w:val="en-US" w:eastAsia="ja-JP"/>
        </w:rPr>
        <w:pPrChange w:id="4479" w:author="Huy Duc. Nguyen" w:date="2017-08-29T16:32:00Z">
          <w:pPr>
            <w:pStyle w:val="CETextBody"/>
            <w:numPr>
              <w:numId w:val="9"/>
            </w:numPr>
            <w:ind w:left="782" w:hanging="360"/>
          </w:pPr>
        </w:pPrChange>
      </w:pPr>
      <w:ins w:id="4480" w:author="Huy Duc. Nguyen" w:date="2017-08-29T16:31:00Z">
        <w:r>
          <w:rPr>
            <w:rFonts w:hint="eastAsia"/>
            <w:lang w:val="en-US" w:eastAsia="ja-JP"/>
          </w:rPr>
          <w:t xml:space="preserve">Run the following command on </w:t>
        </w:r>
        <w:r>
          <w:rPr>
            <w:lang w:val="en-US" w:eastAsia="ja-JP"/>
          </w:rPr>
          <w:t>“</w:t>
        </w:r>
        <w:r>
          <w:rPr>
            <w:rFonts w:hint="eastAsia"/>
            <w:lang w:val="en-US" w:eastAsia="ja-JP"/>
          </w:rPr>
          <w:t>Trg</w:t>
        </w:r>
        <w:r>
          <w:rPr>
            <w:lang w:val="en-US" w:eastAsia="ja-JP"/>
          </w:rPr>
          <w:t>”</w:t>
        </w:r>
        <w:r>
          <w:rPr>
            <w:rFonts w:hint="eastAsia"/>
            <w:lang w:val="en-US" w:eastAsia="ja-JP"/>
          </w:rPr>
          <w:t xml:space="preserve"> tab.</w:t>
        </w:r>
      </w:ins>
    </w:p>
    <w:p w:rsidR="00417345" w:rsidRDefault="00417345" w:rsidP="00417345">
      <w:pPr>
        <w:pStyle w:val="CETextBody"/>
        <w:ind w:left="782"/>
        <w:rPr>
          <w:ins w:id="4481" w:author="Huy Duc. Nguyen" w:date="2017-08-29T16:31:00Z"/>
          <w:rFonts w:asciiTheme="majorHAnsi" w:hAnsiTheme="majorHAnsi" w:cstheme="majorHAnsi"/>
          <w:lang w:val="en-US" w:eastAsia="ja-JP"/>
        </w:rPr>
      </w:pPr>
      <w:ins w:id="4482" w:author="Huy Duc. Nguyen" w:date="2017-08-29T16:31:00Z">
        <w:r>
          <w:rPr>
            <w:noProof/>
            <w:lang w:val="en-US"/>
          </w:rPr>
          <mc:AlternateContent>
            <mc:Choice Requires="wps">
              <w:drawing>
                <wp:anchor distT="0" distB="0" distL="114300" distR="114300" simplePos="0" relativeHeight="251813376" behindDoc="0" locked="0" layoutInCell="1" allowOverlap="1" wp14:anchorId="752B57E3" wp14:editId="1AD796FA">
                  <wp:simplePos x="0" y="0"/>
                  <wp:positionH relativeFrom="column">
                    <wp:posOffset>425949</wp:posOffset>
                  </wp:positionH>
                  <wp:positionV relativeFrom="paragraph">
                    <wp:posOffset>22855</wp:posOffset>
                  </wp:positionV>
                  <wp:extent cx="5495925" cy="244305"/>
                  <wp:effectExtent l="0" t="0" r="28575" b="22860"/>
                  <wp:wrapNone/>
                  <wp:docPr id="472" name="テキスト ボックス 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57E3" id="_x0000_s1051" type="#_x0000_t202" style="position:absolute;left:0;text-align:left;margin-left:33.55pt;margin-top:1.8pt;width:432.75pt;height:19.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" fillcolor="white [3201]" strokeweight=".5pt">
                  <v:textbo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ins>
    </w:p>
    <w:p w:rsidR="00417345" w:rsidRDefault="00417345" w:rsidP="00417345">
      <w:pPr>
        <w:pStyle w:val="CETextBody"/>
        <w:ind w:left="782"/>
        <w:rPr>
          <w:ins w:id="4483" w:author="Huy Duc. Nguyen" w:date="2017-08-29T16:31:00Z"/>
          <w:rFonts w:ascii="Arial" w:hAnsi="Arial" w:cs="Arial"/>
          <w:lang w:val="en-US" w:eastAsia="ja-JP"/>
        </w:rPr>
      </w:pPr>
    </w:p>
    <w:p w:rsidR="00417345" w:rsidRPr="0044413D" w:rsidRDefault="00417345">
      <w:pPr>
        <w:pStyle w:val="CETextBody"/>
        <w:numPr>
          <w:ilvl w:val="0"/>
          <w:numId w:val="354"/>
        </w:numPr>
        <w:rPr>
          <w:ins w:id="4484" w:author="Huy Duc. Nguyen" w:date="2017-08-29T16:31:00Z"/>
          <w:lang w:val="en-US" w:eastAsia="ja-JP"/>
        </w:rPr>
        <w:pPrChange w:id="4485" w:author="Huy Duc. Nguyen" w:date="2017-08-29T16:32:00Z">
          <w:pPr>
            <w:pStyle w:val="CETextBody"/>
            <w:numPr>
              <w:numId w:val="9"/>
            </w:numPr>
            <w:ind w:left="782" w:hanging="360"/>
          </w:pPr>
        </w:pPrChange>
      </w:pPr>
      <w:ins w:id="4486" w:author="Huy Duc. Nguyen" w:date="2017-08-29T16:31:00Z">
        <w:r w:rsidRPr="00F51E41">
          <w:rPr>
            <w:lang w:val="en-US" w:eastAsia="ja-JP"/>
          </w:rPr>
          <w:t>Waiting for 10 minutes</w:t>
        </w:r>
        <w:r>
          <w:rPr>
            <w:rFonts w:hint="eastAsia"/>
            <w:lang w:val="en-US" w:eastAsia="ja-JP"/>
          </w:rPr>
          <w:t>.</w:t>
        </w:r>
      </w:ins>
    </w:p>
    <w:p w:rsidR="00417345" w:rsidRPr="0044413D" w:rsidRDefault="00417345">
      <w:pPr>
        <w:pStyle w:val="CETextBody"/>
        <w:numPr>
          <w:ilvl w:val="0"/>
          <w:numId w:val="354"/>
        </w:numPr>
        <w:rPr>
          <w:ins w:id="4487" w:author="Huy Duc. Nguyen" w:date="2017-08-29T16:31:00Z"/>
          <w:lang w:val="en-US" w:eastAsia="ja-JP"/>
        </w:rPr>
        <w:pPrChange w:id="4488" w:author="Huy Duc. Nguyen" w:date="2017-08-29T16:32:00Z">
          <w:pPr>
            <w:pStyle w:val="CETextBody"/>
            <w:numPr>
              <w:numId w:val="9"/>
            </w:numPr>
            <w:ind w:left="782" w:hanging="360"/>
          </w:pPr>
        </w:pPrChange>
      </w:pPr>
      <w:ins w:id="4489" w:author="Huy Duc. Nguyen" w:date="2017-08-29T16:31:00Z">
        <w:r>
          <w:rPr>
            <w:noProof/>
            <w:lang w:val="en-US"/>
          </w:rPr>
          <mc:AlternateContent>
            <mc:Choice Requires="wps">
              <w:drawing>
                <wp:anchor distT="0" distB="0" distL="114300" distR="114300" simplePos="0" relativeHeight="251814400" behindDoc="0" locked="0" layoutInCell="1" allowOverlap="1" wp14:anchorId="5BC7C3DE" wp14:editId="19B20DB1">
                  <wp:simplePos x="0" y="0"/>
                  <wp:positionH relativeFrom="column">
                    <wp:posOffset>425450</wp:posOffset>
                  </wp:positionH>
                  <wp:positionV relativeFrom="paragraph">
                    <wp:posOffset>196546</wp:posOffset>
                  </wp:positionV>
                  <wp:extent cx="5495925" cy="271780"/>
                  <wp:effectExtent l="0" t="0" r="28575" b="13970"/>
                  <wp:wrapNone/>
                  <wp:docPr id="473" name="テキスト ボックス 1"/>
                  <wp:cNvGraphicFramePr/>
                  <a:graphic xmlns:a="http://schemas.openxmlformats.org/drawingml/2006/main">
                    <a:graphicData uri="http://schemas.microsoft.com/office/word/2010/wordprocessingShape">
                      <wps:wsp>
                        <wps:cNvSpPr txBox="1"/>
                        <wps:spPr>
                          <a:xfrm>
                            <a:off x="0" y="0"/>
                            <a:ext cx="5495925" cy="271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C3DE" id="_x0000_s1052" type="#_x0000_t202" style="position:absolute;left:0;text-align:left;margin-left:33.5pt;margin-top:15.5pt;width:432.75pt;height:21.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" fillcolor="white [3201]" strokeweight=".5pt">
                  <v:textbox>
                    <w:txbxContent>
                      <w:p w:rsidR="005B1E90" w:rsidRPr="00B43823" w:rsidRDefault="005B1E90" w:rsidP="00417345">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r>
          <w:rPr>
            <w:rFonts w:hint="eastAsia"/>
            <w:lang w:val="en-US" w:eastAsia="ja-JP"/>
          </w:rPr>
          <w:t xml:space="preserve">Run the following command on </w:t>
        </w:r>
        <w:r>
          <w:rPr>
            <w:lang w:val="en-US" w:eastAsia="ja-JP"/>
          </w:rPr>
          <w:t>“</w:t>
        </w:r>
        <w:r>
          <w:rPr>
            <w:rFonts w:hint="eastAsia"/>
            <w:lang w:val="en-US" w:eastAsia="ja-JP"/>
          </w:rPr>
          <w:t>Trg</w:t>
        </w:r>
        <w:r>
          <w:rPr>
            <w:lang w:val="en-US" w:eastAsia="ja-JP"/>
          </w:rPr>
          <w:t>”</w:t>
        </w:r>
        <w:r>
          <w:rPr>
            <w:rFonts w:hint="eastAsia"/>
            <w:lang w:val="en-US" w:eastAsia="ja-JP"/>
          </w:rPr>
          <w:t xml:space="preserve"> tab.</w:t>
        </w:r>
      </w:ins>
    </w:p>
    <w:p w:rsidR="00417345" w:rsidRDefault="00417345" w:rsidP="00417345">
      <w:pPr>
        <w:pStyle w:val="CETextBody"/>
        <w:ind w:left="782"/>
        <w:rPr>
          <w:ins w:id="4490" w:author="Huy Duc. Nguyen" w:date="2017-08-29T16:31:00Z"/>
          <w:rFonts w:asciiTheme="majorHAnsi" w:hAnsiTheme="majorHAnsi" w:cstheme="majorHAnsi"/>
          <w:lang w:val="en-US" w:eastAsia="ja-JP"/>
        </w:rPr>
      </w:pPr>
    </w:p>
    <w:p w:rsidR="00417345" w:rsidRDefault="00417345" w:rsidP="00417345">
      <w:pPr>
        <w:pStyle w:val="CETextBody"/>
        <w:ind w:left="782"/>
        <w:rPr>
          <w:ins w:id="4491" w:author="Huy Duc. Nguyen" w:date="2017-08-29T16:31:00Z"/>
          <w:rFonts w:asciiTheme="majorHAnsi" w:hAnsiTheme="majorHAnsi" w:cstheme="majorHAnsi"/>
          <w:lang w:val="en-US" w:eastAsia="ja-JP"/>
        </w:rPr>
      </w:pPr>
    </w:p>
    <w:p w:rsidR="00417345" w:rsidRDefault="00417345" w:rsidP="00417345">
      <w:pPr>
        <w:pStyle w:val="CETextBody"/>
        <w:ind w:firstLineChars="300" w:firstLine="660"/>
        <w:rPr>
          <w:ins w:id="4492" w:author="Huy Duc. Nguyen" w:date="2017-08-29T16:28:00Z"/>
          <w:lang w:val="en-US" w:eastAsia="ja-JP"/>
        </w:rPr>
      </w:pPr>
      <w:ins w:id="4493" w:author="Huy Duc. Nguyen" w:date="2017-08-29T16:28:00Z">
        <w:r w:rsidRPr="00F26DCC">
          <w:rPr>
            <w:lang w:val="en-US" w:eastAsia="ja-JP"/>
          </w:rPr>
          <w:t>After finishing a command in 6 procedures, see the log like below.</w:t>
        </w:r>
      </w:ins>
    </w:p>
    <w:p w:rsidR="00417345" w:rsidRDefault="00417345">
      <w:pPr>
        <w:pStyle w:val="Heading4"/>
        <w:rPr>
          <w:ins w:id="4494" w:author="Huy Duc. Nguyen" w:date="2017-08-29T16:33:00Z"/>
          <w:rFonts w:asciiTheme="majorHAnsi" w:hAnsiTheme="majorHAnsi" w:cstheme="majorHAnsi"/>
          <w:lang w:val="en-US" w:eastAsia="ja-JP"/>
        </w:rPr>
        <w:pPrChange w:id="4495" w:author="Huy Duc. Nguyen" w:date="2017-08-29T16:33:00Z">
          <w:pPr>
            <w:pStyle w:val="CETextBody"/>
            <w:ind w:firstLineChars="300" w:firstLine="660"/>
          </w:pPr>
        </w:pPrChange>
      </w:pPr>
      <w:ins w:id="4496" w:author="Huy Duc. Nguyen" w:date="2017-08-29T16:28:00Z">
        <w:r>
          <w:rPr>
            <w:lang w:val="en-US" w:eastAsia="ja-JP"/>
          </w:rPr>
          <w:t>[INTEGRATION_MULTITASK</w:t>
        </w:r>
        <w:r>
          <w:rPr>
            <w:rFonts w:asciiTheme="majorHAnsi" w:hAnsiTheme="majorHAnsi" w:cstheme="majorHAnsi"/>
            <w:lang w:val="en-US" w:eastAsia="ja-JP"/>
          </w:rPr>
          <w:t>]</w:t>
        </w:r>
      </w:ins>
    </w:p>
    <w:p w:rsidR="00417345" w:rsidRPr="00417345" w:rsidRDefault="00417345">
      <w:pPr>
        <w:rPr>
          <w:ins w:id="4497" w:author="Huy Duc. Nguyen" w:date="2017-08-29T16:28:00Z"/>
          <w:lang w:val="en-US" w:eastAsia="ja-JP"/>
          <w:rPrChange w:id="4498" w:author="Huy Duc. Nguyen" w:date="2017-08-29T16:33:00Z">
            <w:rPr>
              <w:ins w:id="4499" w:author="Huy Duc. Nguyen" w:date="2017-08-29T16:28:00Z"/>
              <w:rFonts w:asciiTheme="majorHAnsi" w:hAnsiTheme="majorHAnsi" w:cstheme="majorHAnsi"/>
              <w:lang w:val="en-US" w:eastAsia="ja-JP"/>
            </w:rPr>
          </w:rPrChange>
        </w:rPr>
        <w:pPrChange w:id="4500" w:author="Huy Duc. Nguyen" w:date="2017-08-29T16:33:00Z">
          <w:pPr>
            <w:pStyle w:val="CETextBody"/>
            <w:ind w:firstLineChars="300" w:firstLine="660"/>
          </w:pPr>
        </w:pPrChange>
      </w:pPr>
    </w:p>
    <w:p w:rsidR="00417345" w:rsidRDefault="00417345">
      <w:pPr>
        <w:pStyle w:val="CETextBody"/>
        <w:ind w:leftChars="59" w:left="142"/>
        <w:rPr>
          <w:ins w:id="4501" w:author="Huy Duc. Nguyen" w:date="2017-08-29T16:28:00Z"/>
          <w:lang w:val="en-US" w:eastAsia="ja-JP"/>
        </w:rPr>
      </w:pPr>
      <w:ins w:id="4502" w:author="Huy Duc. Nguyen" w:date="2017-08-29T16:28:00Z">
        <w:r w:rsidRPr="00F26DCC">
          <w:rPr>
            <w:noProof/>
            <w:lang w:val="en-US"/>
          </w:rPr>
          <mc:AlternateContent>
            <mc:Choice Requires="wps">
              <w:drawing>
                <wp:anchor distT="0" distB="0" distL="114300" distR="114300" simplePos="0" relativeHeight="251793920" behindDoc="0" locked="0" layoutInCell="1" allowOverlap="1" wp14:anchorId="5C863BAB" wp14:editId="24ABEA9C">
                  <wp:simplePos x="0" y="0"/>
                  <wp:positionH relativeFrom="column">
                    <wp:posOffset>413385</wp:posOffset>
                  </wp:positionH>
                  <wp:positionV relativeFrom="paragraph">
                    <wp:posOffset>52098</wp:posOffset>
                  </wp:positionV>
                  <wp:extent cx="6202017" cy="681990"/>
                  <wp:effectExtent l="0" t="0" r="27940" b="22860"/>
                  <wp:wrapNone/>
                  <wp:docPr id="465" name="テキスト ボックス 277"/>
                  <wp:cNvGraphicFramePr/>
                  <a:graphic xmlns:a="http://schemas.openxmlformats.org/drawingml/2006/main">
                    <a:graphicData uri="http://schemas.microsoft.com/office/word/2010/wordprocessingShape">
                      <wps:wsp>
                        <wps:cNvSpPr txBox="1"/>
                        <wps:spPr>
                          <a:xfrm>
                            <a:off x="0" y="0"/>
                            <a:ext cx="6202017" cy="68199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rivp_mng                                  0x000000000000c000/0x0000000000023000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0xffffffa5f8075000 pending          127 0x00000000000005f0/0x0000000000002000   0.00%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0xffffffa00b58a000 pending          254 0x0000000000000280/0x0000000000000dd0   0.00% OSAAgent</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0xffffffa00b581000 pending          200 0x0000000000000070/0x0000000000000dd0   0.00% Rivpd_VdpBhTask</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0xffffffa00b586000 pending          190 0x0000000000000120/0x0000000000001400   0.00% Rivp_DepApiTask</w:t>
                              </w:r>
                            </w:p>
                            <w:p w:rsidR="005B1E90" w:rsidRPr="00CA2D4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0xffffffa00b588000 pending          190 0x0000000000000910/0x0000000000001000   0.00% Rivp_DepJpgTask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3BAB" id="_x0000_s1053" type="#_x0000_t202" style="position:absolute;left:0;text-align:left;margin-left:32.55pt;margin-top:4.1pt;width:488.35pt;height:53.7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" fillcolor="yellow" strokeweight=".5pt">
                  <v:textbox>
                    <w:txbxContent>
                      <w:p w:rsidR="005B1E90" w:rsidRPr="00EE000C" w:rsidRDefault="005B1E90" w:rsidP="00417345">
                        <w:pPr>
                          <w:rPr>
                            <w:rFonts w:ascii="Courier New" w:hAnsi="Courier New" w:cs="Courier New"/>
                            <w:sz w:val="14"/>
                            <w:szCs w:val="14"/>
                            <w:lang w:val="en-US" w:eastAsia="ja-JP"/>
                          </w:rPr>
                        </w:pPr>
                        <w:proofErr w:type="spellStart"/>
                        <w:proofErr w:type="gramStart"/>
                        <w:r w:rsidRPr="00EE000C">
                          <w:rPr>
                            <w:rFonts w:ascii="Courier New" w:hAnsi="Courier New" w:cs="Courier New"/>
                            <w:sz w:val="14"/>
                            <w:szCs w:val="14"/>
                            <w:lang w:val="en-US" w:eastAsia="ja-JP"/>
                          </w:rPr>
                          <w:t>rivp_mng</w:t>
                        </w:r>
                        <w:proofErr w:type="spellEnd"/>
                        <w:proofErr w:type="gramEnd"/>
                        <w:r w:rsidRPr="00EE000C">
                          <w:rPr>
                            <w:rFonts w:ascii="Courier New" w:hAnsi="Courier New" w:cs="Courier New"/>
                            <w:sz w:val="14"/>
                            <w:szCs w:val="14"/>
                            <w:lang w:val="en-US" w:eastAsia="ja-JP"/>
                          </w:rPr>
                          <w:t xml:space="preserve">                                  0x000000000000c000/0x0000000000023000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0xffffffa5f8075000 pending          127 0x00000000000005f0/0x0000000000002000   0.00%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0xffffffa00b58a000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0xffffffa00b581000 pending          200 0x0000000000000070/0x0000000000000dd0   0.00% </w:t>
                        </w:r>
                        <w:proofErr w:type="spellStart"/>
                        <w:r w:rsidRPr="00EE000C">
                          <w:rPr>
                            <w:rFonts w:ascii="Courier New" w:hAnsi="Courier New" w:cs="Courier New"/>
                            <w:sz w:val="14"/>
                            <w:szCs w:val="14"/>
                            <w:lang w:val="en-US" w:eastAsia="ja-JP"/>
                          </w:rPr>
                          <w:t>Rivpd_VdpBhTask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0xffffffa00b586000 pending          190 0x0000000000000120/0x0000000000001400   0.00% </w:t>
                        </w:r>
                        <w:proofErr w:type="spellStart"/>
                        <w:r w:rsidRPr="00EE000C">
                          <w:rPr>
                            <w:rFonts w:ascii="Courier New" w:hAnsi="Courier New" w:cs="Courier New"/>
                            <w:sz w:val="14"/>
                            <w:szCs w:val="14"/>
                            <w:lang w:val="en-US" w:eastAsia="ja-JP"/>
                          </w:rPr>
                          <w:t>Rivp_DepApiTask</w:t>
                        </w:r>
                        <w:proofErr w:type="spellEnd"/>
                      </w:p>
                      <w:p w:rsidR="005B1E90" w:rsidRPr="00CA2D4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0xffffffa00b588000 pending          190 0x0000000000000910/0x0000000000001000   0.00% </w:t>
                        </w:r>
                        <w:proofErr w:type="spellStart"/>
                        <w:r w:rsidRPr="00EE000C">
                          <w:rPr>
                            <w:rFonts w:ascii="Courier New" w:hAnsi="Courier New" w:cs="Courier New"/>
                            <w:sz w:val="14"/>
                            <w:szCs w:val="14"/>
                            <w:lang w:val="en-US" w:eastAsia="ja-JP"/>
                          </w:rPr>
                          <w:t>Rivp_DepJpgTask</w:t>
                        </w:r>
                        <w:proofErr w:type="spellEnd"/>
                      </w:p>
                    </w:txbxContent>
                  </v:textbox>
                </v:shape>
              </w:pict>
            </mc:Fallback>
          </mc:AlternateContent>
        </w:r>
      </w:ins>
    </w:p>
    <w:p w:rsidR="00417345" w:rsidRDefault="00417345">
      <w:pPr>
        <w:pStyle w:val="CETextBody"/>
        <w:ind w:leftChars="59" w:left="142"/>
        <w:rPr>
          <w:ins w:id="4503" w:author="Huy Duc. Nguyen" w:date="2017-08-29T16:28:00Z"/>
          <w:lang w:val="en-US" w:eastAsia="ja-JP"/>
        </w:rPr>
        <w:pPrChange w:id="4504" w:author="Huy Duc. Nguyen" w:date="2017-08-30T10:47:00Z">
          <w:pPr>
            <w:pStyle w:val="CETextBody"/>
          </w:pPr>
        </w:pPrChange>
      </w:pPr>
    </w:p>
    <w:p w:rsidR="00417345" w:rsidRDefault="00417345">
      <w:pPr>
        <w:pStyle w:val="CETextBody"/>
        <w:ind w:leftChars="59" w:left="142" w:firstLineChars="300" w:firstLine="660"/>
        <w:rPr>
          <w:ins w:id="4505" w:author="Huy Duc. Nguyen" w:date="2017-08-29T16:28:00Z"/>
          <w:lang w:val="en-US" w:eastAsia="ja-JP"/>
        </w:rPr>
        <w:pPrChange w:id="4506" w:author="Huy Duc. Nguyen" w:date="2017-08-30T10:47:00Z">
          <w:pPr>
            <w:pStyle w:val="CETextBody"/>
            <w:ind w:firstLineChars="300" w:firstLine="660"/>
          </w:pPr>
        </w:pPrChange>
      </w:pPr>
    </w:p>
    <w:p w:rsidR="00417345" w:rsidRPr="0010569C" w:rsidRDefault="00417345">
      <w:pPr>
        <w:pStyle w:val="CETextBody"/>
        <w:ind w:leftChars="59" w:left="142"/>
        <w:rPr>
          <w:ins w:id="4507" w:author="Huy Duc. Nguyen" w:date="2017-08-29T16:28:00Z"/>
          <w:rFonts w:asciiTheme="majorHAnsi" w:hAnsiTheme="majorHAnsi" w:cstheme="majorHAnsi"/>
          <w:lang w:val="en-US" w:eastAsia="ja-JP"/>
        </w:rPr>
        <w:pPrChange w:id="4508" w:author="Huy Duc. Nguyen" w:date="2017-08-30T10:47:00Z">
          <w:pPr>
            <w:pStyle w:val="CETextBody"/>
            <w:ind w:left="782"/>
          </w:pPr>
        </w:pPrChange>
      </w:pPr>
    </w:p>
    <w:p w:rsidR="00417345" w:rsidRDefault="00675ED9">
      <w:pPr>
        <w:pStyle w:val="CETextBody"/>
        <w:ind w:leftChars="59" w:left="142"/>
        <w:rPr>
          <w:ins w:id="4509" w:author="Huy Duc. Nguyen" w:date="2017-08-29T16:28:00Z"/>
          <w:rFonts w:asciiTheme="majorHAnsi" w:hAnsiTheme="majorHAnsi" w:cstheme="majorHAnsi"/>
          <w:lang w:val="en-US" w:eastAsia="ja-JP"/>
        </w:rPr>
        <w:pPrChange w:id="4510" w:author="Huy Duc. Nguyen" w:date="2017-08-30T10:47:00Z">
          <w:pPr>
            <w:pStyle w:val="CETextBody"/>
            <w:ind w:left="782"/>
          </w:pPr>
        </w:pPrChange>
      </w:pPr>
      <w:ins w:id="4511" w:author="Huy Duc. Nguyen" w:date="2017-08-29T16:28:00Z">
        <w:r w:rsidRPr="00F26DCC">
          <w:rPr>
            <w:noProof/>
            <w:lang w:val="en-US"/>
          </w:rPr>
          <mc:AlternateContent>
            <mc:Choice Requires="wps">
              <w:drawing>
                <wp:anchor distT="0" distB="0" distL="114300" distR="114300" simplePos="0" relativeHeight="251792896" behindDoc="0" locked="0" layoutInCell="1" allowOverlap="1" wp14:anchorId="03DB7295" wp14:editId="14C77BF3">
                  <wp:simplePos x="0" y="0"/>
                  <wp:positionH relativeFrom="column">
                    <wp:posOffset>413385</wp:posOffset>
                  </wp:positionH>
                  <wp:positionV relativeFrom="paragraph">
                    <wp:posOffset>6267</wp:posOffset>
                  </wp:positionV>
                  <wp:extent cx="6194066" cy="811530"/>
                  <wp:effectExtent l="0" t="0" r="16510" b="26670"/>
                  <wp:wrapNone/>
                  <wp:docPr id="466" name="テキスト ボックス 241"/>
                  <wp:cNvGraphicFramePr/>
                  <a:graphic xmlns:a="http://schemas.openxmlformats.org/drawingml/2006/main">
                    <a:graphicData uri="http://schemas.microsoft.com/office/word/2010/wordprocessingShape">
                      <wps:wsp>
                        <wps:cNvSpPr txBox="1"/>
                        <wps:spPr>
                          <a:xfrm>
                            <a:off x="0" y="0"/>
                            <a:ext cx="6194066" cy="81153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Integration_Multitask_as0                 0x0000000003433000/0x0000000004000000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0xffffffa5f8074000 pending          127 0x0000000000001650/0x0000000000006000   0.23%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0xffffffa00b567000 pending          254 0x0000000000000280/0x0000000000000dd0   0.00% OSAAgent</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0xffffffa00b555000 exited           128 0x0000000000001220/0x000000000000fdd0   0.06% VSP_Task</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0xffffffa009349000 halted           128 0x0000000000000000/0x0000000001fffdd0   0.00% VIN</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0xffffffa008dee000 pending          128 0x0000000000013b00/0x00000000004ffdd0   0.54% GFX_Task</w:t>
                              </w:r>
                            </w:p>
                            <w:p w:rsidR="005B1E90" w:rsidRPr="00F950E6"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0xffffffa008895000 exited           128 0x0000000000000790/0x00000000004ffdd0   0.00% RIVP_Task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7295" id="_x0000_s1054" type="#_x0000_t202" style="position:absolute;left:0;text-align:left;margin-left:32.55pt;margin-top:.5pt;width:487.7pt;height:63.9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" fillcolor="yellow" strokeweight=".5pt">
                  <v:textbox>
                    <w:txbxContent>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Integration_Multitask_as0                 0x0000000003433000/0x0000000004000000</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0xffffffa5f8074000 pending          127 0x0000000000001650/0x0000000000006000   0.23% Initial</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0xffffffa00b567000 pending          254 0x0000000000000280/0x0000000000000dd0   0.00% </w:t>
                        </w:r>
                        <w:proofErr w:type="spellStart"/>
                        <w:r w:rsidRPr="00EE000C">
                          <w:rPr>
                            <w:rFonts w:ascii="Courier New" w:hAnsi="Courier New" w:cs="Courier New"/>
                            <w:sz w:val="14"/>
                            <w:szCs w:val="14"/>
                            <w:lang w:val="en-US" w:eastAsia="ja-JP"/>
                          </w:rPr>
                          <w:t>OSAAgent</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0xffffffa00b555000 exited           128 0x0000000000001220/0x000000000000fdd0   0.06% </w:t>
                        </w:r>
                        <w:proofErr w:type="spellStart"/>
                        <w:r w:rsidRPr="00EE000C">
                          <w:rPr>
                            <w:rFonts w:ascii="Courier New" w:hAnsi="Courier New" w:cs="Courier New"/>
                            <w:sz w:val="14"/>
                            <w:szCs w:val="14"/>
                            <w:lang w:val="en-US" w:eastAsia="ja-JP"/>
                          </w:rPr>
                          <w:t>VSP_Task</w:t>
                        </w:r>
                        <w:proofErr w:type="spellEnd"/>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0xffffffa009349000 halted           128 0x0000000000000000/0x0000000001fffdd0   0.00% VIN</w:t>
                        </w:r>
                      </w:p>
                      <w:p w:rsidR="005B1E90" w:rsidRPr="00EE000C"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0xffffffa008dee000 pending          128 0x0000000000013b00/0x00000000004ffdd0   0.54% </w:t>
                        </w:r>
                        <w:proofErr w:type="spellStart"/>
                        <w:r w:rsidRPr="00EE000C">
                          <w:rPr>
                            <w:rFonts w:ascii="Courier New" w:hAnsi="Courier New" w:cs="Courier New"/>
                            <w:sz w:val="14"/>
                            <w:szCs w:val="14"/>
                            <w:lang w:val="en-US" w:eastAsia="ja-JP"/>
                          </w:rPr>
                          <w:t>GFX_Task</w:t>
                        </w:r>
                        <w:proofErr w:type="spellEnd"/>
                      </w:p>
                      <w:p w:rsidR="005B1E90" w:rsidRPr="00F950E6" w:rsidRDefault="005B1E90" w:rsidP="00417345">
                        <w:pPr>
                          <w:rPr>
                            <w:rFonts w:ascii="Courier New" w:hAnsi="Courier New" w:cs="Courier New"/>
                            <w:sz w:val="14"/>
                            <w:szCs w:val="14"/>
                            <w:lang w:val="en-US" w:eastAsia="ja-JP"/>
                          </w:rPr>
                        </w:pPr>
                        <w:r w:rsidRPr="00EE000C">
                          <w:rPr>
                            <w:rFonts w:ascii="Courier New" w:hAnsi="Courier New" w:cs="Courier New"/>
                            <w:sz w:val="14"/>
                            <w:szCs w:val="14"/>
                            <w:lang w:val="en-US" w:eastAsia="ja-JP"/>
                          </w:rPr>
                          <w:t xml:space="preserve">0xffffffa008895000 exited           128 0x0000000000000790/0x00000000004ffdd0   0.00% </w:t>
                        </w:r>
                        <w:proofErr w:type="spellStart"/>
                        <w:r w:rsidRPr="00EE000C">
                          <w:rPr>
                            <w:rFonts w:ascii="Courier New" w:hAnsi="Courier New" w:cs="Courier New"/>
                            <w:sz w:val="14"/>
                            <w:szCs w:val="14"/>
                            <w:lang w:val="en-US" w:eastAsia="ja-JP"/>
                          </w:rPr>
                          <w:t>RIVP_Task</w:t>
                        </w:r>
                        <w:proofErr w:type="spellEnd"/>
                      </w:p>
                    </w:txbxContent>
                  </v:textbox>
                </v:shape>
              </w:pict>
            </mc:Fallback>
          </mc:AlternateContent>
        </w:r>
      </w:ins>
    </w:p>
    <w:p w:rsidR="00417345" w:rsidRDefault="00417345">
      <w:pPr>
        <w:pStyle w:val="CETextBody"/>
        <w:ind w:leftChars="59" w:left="142" w:firstLineChars="300" w:firstLine="660"/>
        <w:rPr>
          <w:ins w:id="4512" w:author="Huy Duc. Nguyen" w:date="2017-08-29T16:28:00Z"/>
          <w:lang w:val="en-US" w:eastAsia="ja-JP"/>
        </w:rPr>
        <w:pPrChange w:id="4513" w:author="Huy Duc. Nguyen" w:date="2017-08-30T10:47:00Z">
          <w:pPr>
            <w:pStyle w:val="CETextBody"/>
            <w:ind w:firstLineChars="300" w:firstLine="660"/>
          </w:pPr>
        </w:pPrChange>
      </w:pPr>
    </w:p>
    <w:p w:rsidR="00417345" w:rsidRDefault="00417345">
      <w:pPr>
        <w:pStyle w:val="CETextBody"/>
        <w:ind w:leftChars="59" w:left="142" w:firstLineChars="300" w:firstLine="660"/>
        <w:rPr>
          <w:ins w:id="4514" w:author="Huy Duc. Nguyen" w:date="2017-08-29T16:28:00Z"/>
          <w:lang w:val="en-US" w:eastAsia="ja-JP"/>
        </w:rPr>
        <w:pPrChange w:id="4515" w:author="Huy Duc. Nguyen" w:date="2017-08-30T10:47:00Z">
          <w:pPr>
            <w:pStyle w:val="CETextBody"/>
            <w:ind w:firstLineChars="300" w:firstLine="660"/>
          </w:pPr>
        </w:pPrChange>
      </w:pPr>
    </w:p>
    <w:p w:rsidR="00417345" w:rsidRDefault="00417345">
      <w:pPr>
        <w:pStyle w:val="CETextBody"/>
        <w:ind w:leftChars="59" w:left="142" w:firstLineChars="300" w:firstLine="660"/>
        <w:rPr>
          <w:ins w:id="4516" w:author="Huy Duc. Nguyen" w:date="2017-08-29T16:28:00Z"/>
          <w:lang w:val="en-US" w:eastAsia="ja-JP"/>
        </w:rPr>
        <w:pPrChange w:id="4517" w:author="Huy Duc. Nguyen" w:date="2017-08-30T10:47:00Z">
          <w:pPr>
            <w:pStyle w:val="CETextBody"/>
            <w:ind w:firstLineChars="300" w:firstLine="660"/>
          </w:pPr>
        </w:pPrChange>
      </w:pPr>
    </w:p>
    <w:p w:rsidR="00417345" w:rsidRDefault="00417345">
      <w:pPr>
        <w:pStyle w:val="CETextBody"/>
        <w:ind w:leftChars="59" w:left="142"/>
        <w:rPr>
          <w:ins w:id="4518" w:author="Huy Duc. Nguyen" w:date="2017-08-29T16:28:00Z"/>
          <w:lang w:val="en-US" w:eastAsia="ja-JP"/>
        </w:rPr>
        <w:pPrChange w:id="4519" w:author="Huy Duc. Nguyen" w:date="2017-08-30T10:47:00Z">
          <w:pPr>
            <w:pStyle w:val="CETextBody"/>
          </w:pPr>
        </w:pPrChange>
      </w:pPr>
      <w:ins w:id="4520" w:author="Huy Duc. Nguyen" w:date="2017-08-29T16:28:00Z">
        <w:r w:rsidRPr="00F26DCC">
          <w:rPr>
            <w:noProof/>
            <w:lang w:val="en-US"/>
          </w:rPr>
          <mc:AlternateContent>
            <mc:Choice Requires="wps">
              <w:drawing>
                <wp:anchor distT="0" distB="0" distL="114300" distR="114300" simplePos="0" relativeHeight="251794944" behindDoc="0" locked="0" layoutInCell="1" allowOverlap="1" wp14:anchorId="3CB7C79C" wp14:editId="71718429">
                  <wp:simplePos x="0" y="0"/>
                  <wp:positionH relativeFrom="column">
                    <wp:posOffset>421336</wp:posOffset>
                  </wp:positionH>
                  <wp:positionV relativeFrom="paragraph">
                    <wp:posOffset>210019</wp:posOffset>
                  </wp:positionV>
                  <wp:extent cx="6170212" cy="477078"/>
                  <wp:effectExtent l="0" t="0" r="21590" b="18415"/>
                  <wp:wrapNone/>
                  <wp:docPr id="448" name="テキスト ボックス 241"/>
                  <wp:cNvGraphicFramePr/>
                  <a:graphic xmlns:a="http://schemas.openxmlformats.org/drawingml/2006/main">
                    <a:graphicData uri="http://schemas.microsoft.com/office/word/2010/wordprocessingShape">
                      <wps:wsp>
                        <wps:cNvSpPr txBox="1"/>
                        <wps:spPr>
                          <a:xfrm>
                            <a:off x="0" y="0"/>
                            <a:ext cx="6170212" cy="477078"/>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DHD_Server_as0                            0x000000000000e000/0x0000000000200000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0xffffffa5f8073000 pending          127 0x0000000000000860/0x0000000000006000   0.00%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0xffffffa007567000 pending          254 0x0000000000000280/0x0000000000000dd0   0.00% OSAAgent</w:t>
                              </w:r>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0xffffffa00755c000 pending          128 0x0000000000000050/0x0000000000000dd0   0.00% DHD_IRQ_HANDLER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7C79C" id="_x0000_s1055" type="#_x0000_t202" style="position:absolute;left:0;text-align:left;margin-left:33.2pt;margin-top:16.55pt;width:485.85pt;height:37.5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" fillcolor="yellow" strokeweight=".5pt">
                  <v:textbox>
                    <w:txbxContent>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DHD_Server_as0                            0x000000000000e000/0x0000000000200000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0xffffffa5f8073000 pending          127 0x0000000000000860/0x0000000000006000   0.00%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0xffffffa007567000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0xffffffa00755c000 pending          128 0x0000000000000050/0x0000000000000dd0   0.00% DHD_IRQ_HANDLER</w:t>
                        </w:r>
                      </w:p>
                    </w:txbxContent>
                  </v:textbox>
                </v:shape>
              </w:pict>
            </mc:Fallback>
          </mc:AlternateContent>
        </w:r>
      </w:ins>
    </w:p>
    <w:p w:rsidR="00417345" w:rsidRPr="0010569C" w:rsidRDefault="00417345">
      <w:pPr>
        <w:pStyle w:val="CETextBody"/>
        <w:ind w:leftChars="59" w:left="142"/>
        <w:rPr>
          <w:ins w:id="4521" w:author="Huy Duc. Nguyen" w:date="2017-08-29T16:28:00Z"/>
          <w:rFonts w:asciiTheme="majorHAnsi" w:hAnsiTheme="majorHAnsi" w:cstheme="majorHAnsi"/>
          <w:lang w:val="en-US" w:eastAsia="ja-JP"/>
        </w:rPr>
        <w:pPrChange w:id="4522" w:author="Huy Duc. Nguyen" w:date="2017-08-30T10:47:00Z">
          <w:pPr>
            <w:pStyle w:val="CETextBody"/>
            <w:ind w:left="782"/>
          </w:pPr>
        </w:pPrChange>
      </w:pPr>
    </w:p>
    <w:p w:rsidR="00417345" w:rsidRDefault="00417345">
      <w:pPr>
        <w:pStyle w:val="CETextBody"/>
        <w:ind w:leftChars="59" w:left="142"/>
        <w:rPr>
          <w:ins w:id="4523" w:author="Huy Duc. Nguyen" w:date="2017-08-29T16:28:00Z"/>
          <w:rFonts w:asciiTheme="majorHAnsi" w:hAnsiTheme="majorHAnsi" w:cstheme="majorHAnsi"/>
          <w:lang w:val="en-US" w:eastAsia="ja-JP"/>
        </w:rPr>
        <w:pPrChange w:id="4524" w:author="Huy Duc. Nguyen" w:date="2017-08-30T10:47:00Z">
          <w:pPr>
            <w:pStyle w:val="CETextBody"/>
            <w:ind w:left="782"/>
          </w:pPr>
        </w:pPrChange>
      </w:pPr>
    </w:p>
    <w:p w:rsidR="00417345" w:rsidRDefault="00417345" w:rsidP="00417345">
      <w:pPr>
        <w:pStyle w:val="CETextBody"/>
        <w:rPr>
          <w:ins w:id="4525" w:author="Huy Duc. Nguyen" w:date="2017-08-29T16:28:00Z"/>
          <w:lang w:val="en-US" w:eastAsia="ja-JP"/>
        </w:rPr>
      </w:pPr>
    </w:p>
    <w:p w:rsidR="00417345" w:rsidRPr="0010569C" w:rsidRDefault="00417345" w:rsidP="00417345">
      <w:pPr>
        <w:pStyle w:val="CETextBody"/>
        <w:ind w:left="782"/>
        <w:rPr>
          <w:ins w:id="4526" w:author="Huy Duc. Nguyen" w:date="2017-08-29T16:28:00Z"/>
          <w:rFonts w:asciiTheme="majorHAnsi" w:hAnsiTheme="majorHAnsi" w:cstheme="majorHAnsi"/>
          <w:lang w:val="en-US" w:eastAsia="ja-JP"/>
        </w:rPr>
      </w:pPr>
      <w:ins w:id="4527" w:author="Huy Duc. Nguyen" w:date="2017-08-29T16:28:00Z">
        <w:r w:rsidRPr="00F26DCC">
          <w:rPr>
            <w:noProof/>
            <w:lang w:val="en-US"/>
          </w:rPr>
          <w:lastRenderedPageBreak/>
          <mc:AlternateContent>
            <mc:Choice Requires="wps">
              <w:drawing>
                <wp:anchor distT="0" distB="0" distL="114300" distR="114300" simplePos="0" relativeHeight="251795968" behindDoc="0" locked="0" layoutInCell="1" allowOverlap="1" wp14:anchorId="2AE80697" wp14:editId="2251A5B3">
                  <wp:simplePos x="0" y="0"/>
                  <wp:positionH relativeFrom="column">
                    <wp:posOffset>413385</wp:posOffset>
                  </wp:positionH>
                  <wp:positionV relativeFrom="paragraph">
                    <wp:posOffset>2650</wp:posOffset>
                  </wp:positionV>
                  <wp:extent cx="6217616" cy="1207827"/>
                  <wp:effectExtent l="0" t="0" r="12065" b="11430"/>
                  <wp:wrapNone/>
                  <wp:docPr id="450" name="テキスト ボックス 241"/>
                  <wp:cNvGraphicFramePr/>
                  <a:graphic xmlns:a="http://schemas.openxmlformats.org/drawingml/2006/main">
                    <a:graphicData uri="http://schemas.microsoft.com/office/word/2010/wordprocessingShape">
                      <wps:wsp>
                        <wps:cNvSpPr txBox="1"/>
                        <wps:spPr>
                          <a:xfrm>
                            <a:off x="0" y="0"/>
                            <a:ext cx="6217616" cy="120782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pvrserver_as0                             0x00000000000fe000/0x0000000002000000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0xffffffa5f8072000 pending          200 0x0000000000000d80/0x0000000000006000   1.61%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0xffffffa007367000 pending          254 0x0000000000000280/0x0000000000000dd0   0.00% OSAAgent</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0xffffffa007345000 pending          200 0x0000000000000310/0x000000000001fdd0   0.00% pvr_defer_free</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0xffffffa007323000 pending          200 0x0000000000000310/0x000000000001fdd0   0.00% pvr_device_wdg</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0xffffffa007320000 pending          200 0x00000000000000d0/0x0000000000000dd0   0.03%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0xffffffa00731d000 pending          200 0x00000000000001e0/0x0000000000000dd0   0.15%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0xffffffa00731a000 pending          200 0x0000000000000260/0x0000000000000dd0   0.07% 3DGIntrTask</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0xffffffa007313000 pending          200 0x00000000000001f0/0x0000000000000dd0   0.10% DC_OS_Task</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0xffffffa007310000 pending          200 0x0000000000000100/0x0000000000000dd0   0.13% GRAPHICS_MISR</w:t>
                              </w:r>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0xffffffa00730b000 pending          200 0x0000000000000800/0x0000000000000dd0   0.09% NCGSYS_VSYNC_ISR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80697" id="_x0000_s1056" type="#_x0000_t202" style="position:absolute;left:0;text-align:left;margin-left:32.55pt;margin-top:.2pt;width:489.6pt;height:95.1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" fillcolor="yellow" strokeweight=".5pt">
                  <v:textbox>
                    <w:txbxContent>
                      <w:p w:rsidR="005B1E90" w:rsidRPr="002412CA" w:rsidRDefault="005B1E90" w:rsidP="00417345">
                        <w:pPr>
                          <w:rPr>
                            <w:rFonts w:ascii="Courier New" w:hAnsi="Courier New" w:cs="Courier New"/>
                            <w:sz w:val="14"/>
                            <w:szCs w:val="14"/>
                            <w:lang w:val="en-US" w:eastAsia="ja-JP"/>
                          </w:rPr>
                        </w:pPr>
                        <w:proofErr w:type="gramStart"/>
                        <w:r w:rsidRPr="002412CA">
                          <w:rPr>
                            <w:rFonts w:ascii="Courier New" w:hAnsi="Courier New" w:cs="Courier New"/>
                            <w:sz w:val="14"/>
                            <w:szCs w:val="14"/>
                            <w:lang w:val="en-US" w:eastAsia="ja-JP"/>
                          </w:rPr>
                          <w:t>pvrserver_as0</w:t>
                        </w:r>
                        <w:proofErr w:type="gramEnd"/>
                        <w:r w:rsidRPr="002412CA">
                          <w:rPr>
                            <w:rFonts w:ascii="Courier New" w:hAnsi="Courier New" w:cs="Courier New"/>
                            <w:sz w:val="14"/>
                            <w:szCs w:val="14"/>
                            <w:lang w:val="en-US" w:eastAsia="ja-JP"/>
                          </w:rPr>
                          <w:t xml:space="preserve">                             0x00000000000fe000/0x0000000002000000</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0xffffffa5f8072000 pending          200 0x0000000000000d80/0x0000000000006000   1.61% Initial</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0xffffffa007367000 pending          254 0x0000000000000280/0x0000000000000dd0   0.00% </w:t>
                        </w:r>
                        <w:proofErr w:type="spellStart"/>
                        <w:r w:rsidRPr="002412CA">
                          <w:rPr>
                            <w:rFonts w:ascii="Courier New" w:hAnsi="Courier New" w:cs="Courier New"/>
                            <w:sz w:val="14"/>
                            <w:szCs w:val="14"/>
                            <w:lang w:val="en-US" w:eastAsia="ja-JP"/>
                          </w:rPr>
                          <w:t>OSAAgent</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0xffffffa007345000 pending          200 0x0000000000000310/0x000000000001fdd0   0.00% </w:t>
                        </w:r>
                        <w:proofErr w:type="spellStart"/>
                        <w:r w:rsidRPr="002412CA">
                          <w:rPr>
                            <w:rFonts w:ascii="Courier New" w:hAnsi="Courier New" w:cs="Courier New"/>
                            <w:sz w:val="14"/>
                            <w:szCs w:val="14"/>
                            <w:lang w:val="en-US" w:eastAsia="ja-JP"/>
                          </w:rPr>
                          <w:t>pvr_defer_free</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0xffffffa007323000 pending          200 0x0000000000000310/0x000000000001fdd0   0.00% </w:t>
                        </w:r>
                        <w:proofErr w:type="spellStart"/>
                        <w:r w:rsidRPr="002412CA">
                          <w:rPr>
                            <w:rFonts w:ascii="Courier New" w:hAnsi="Courier New" w:cs="Courier New"/>
                            <w:sz w:val="14"/>
                            <w:szCs w:val="14"/>
                            <w:lang w:val="en-US" w:eastAsia="ja-JP"/>
                          </w:rPr>
                          <w:t>pvr_device_wdg</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0xffffffa007320000 pending          200 0x00000000000000d0/0x0000000000000dd0   0.03%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0xffffffa00731d000 pending          200 0x00000000000001e0/0x0000000000000dd0   0.15% GRAPHICS_MISR</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0xffffffa00731a000 pending          200 0x0000000000000260/0x0000000000000dd0   0.07% 3DGIntrTask</w:t>
                        </w:r>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 xml:space="preserve">0xffffffa007313000 pending          200 0x00000000000001f0/0x0000000000000dd0   0.10% </w:t>
                        </w:r>
                        <w:proofErr w:type="spellStart"/>
                        <w:r w:rsidRPr="002412CA">
                          <w:rPr>
                            <w:rFonts w:ascii="Courier New" w:hAnsi="Courier New" w:cs="Courier New"/>
                            <w:sz w:val="14"/>
                            <w:szCs w:val="14"/>
                            <w:lang w:val="en-US" w:eastAsia="ja-JP"/>
                          </w:rPr>
                          <w:t>DC_OS_Task</w:t>
                        </w:r>
                        <w:proofErr w:type="spellEnd"/>
                      </w:p>
                      <w:p w:rsidR="005B1E90" w:rsidRPr="002412CA"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0xffffffa007310000 pending          200 0x0000000000000100/0x0000000000000dd0   0.13% GRAPHICS_MISR</w:t>
                        </w:r>
                      </w:p>
                      <w:p w:rsidR="005B1E90" w:rsidRPr="00F950E6" w:rsidRDefault="005B1E90" w:rsidP="00417345">
                        <w:pPr>
                          <w:rPr>
                            <w:rFonts w:ascii="Courier New" w:hAnsi="Courier New" w:cs="Courier New"/>
                            <w:sz w:val="14"/>
                            <w:szCs w:val="14"/>
                            <w:lang w:val="en-US" w:eastAsia="ja-JP"/>
                          </w:rPr>
                        </w:pPr>
                        <w:r w:rsidRPr="002412CA">
                          <w:rPr>
                            <w:rFonts w:ascii="Courier New" w:hAnsi="Courier New" w:cs="Courier New"/>
                            <w:sz w:val="14"/>
                            <w:szCs w:val="14"/>
                            <w:lang w:val="en-US" w:eastAsia="ja-JP"/>
                          </w:rPr>
                          <w:t>0xffffffa00730b000 pending          200 0x0000000000000800/0x0000000000000dd0   0.09% NCGSYS_VSYNC_ISR</w:t>
                        </w:r>
                      </w:p>
                    </w:txbxContent>
                  </v:textbox>
                </v:shape>
              </w:pict>
            </mc:Fallback>
          </mc:AlternateContent>
        </w:r>
      </w:ins>
    </w:p>
    <w:p w:rsidR="00417345" w:rsidRDefault="00417345" w:rsidP="00417345">
      <w:pPr>
        <w:pStyle w:val="CETextBody"/>
        <w:ind w:left="782"/>
        <w:rPr>
          <w:ins w:id="4528" w:author="Huy Duc. Nguyen" w:date="2017-08-29T16:28:00Z"/>
          <w:rFonts w:asciiTheme="majorHAnsi" w:hAnsiTheme="majorHAnsi" w:cstheme="majorHAnsi"/>
          <w:lang w:val="en-US" w:eastAsia="ja-JP"/>
        </w:rPr>
      </w:pPr>
    </w:p>
    <w:p w:rsidR="00417345" w:rsidRDefault="00417345" w:rsidP="00417345">
      <w:pPr>
        <w:ind w:firstLineChars="300" w:firstLine="660"/>
        <w:rPr>
          <w:ins w:id="4529" w:author="Huy Duc. Nguyen" w:date="2017-08-29T16:28:00Z"/>
          <w:sz w:val="22"/>
          <w:lang w:val="en-US" w:eastAsia="ja-JP"/>
        </w:rPr>
      </w:pPr>
    </w:p>
    <w:p w:rsidR="00417345" w:rsidRDefault="00417345" w:rsidP="00417345">
      <w:pPr>
        <w:pStyle w:val="CETextBody"/>
        <w:ind w:firstLineChars="300" w:firstLine="660"/>
        <w:rPr>
          <w:ins w:id="4530" w:author="Huy Duc. Nguyen" w:date="2017-08-29T16:28:00Z"/>
          <w:lang w:val="en-US" w:eastAsia="ja-JP"/>
        </w:rPr>
      </w:pPr>
    </w:p>
    <w:p w:rsidR="00417345" w:rsidRDefault="00417345" w:rsidP="00417345">
      <w:pPr>
        <w:pStyle w:val="CETextBody"/>
        <w:ind w:firstLineChars="300" w:firstLine="660"/>
        <w:rPr>
          <w:ins w:id="4531" w:author="Huy Duc. Nguyen" w:date="2017-08-29T16:28:00Z"/>
          <w:lang w:val="en-US" w:eastAsia="ja-JP"/>
        </w:rPr>
      </w:pPr>
      <w:ins w:id="4532" w:author="Huy Duc. Nguyen" w:date="2017-08-29T16:28:00Z">
        <w:r>
          <w:rPr>
            <w:lang w:val="en-US" w:eastAsia="ja-JP"/>
          </w:rPr>
          <w:br/>
        </w:r>
      </w:ins>
    </w:p>
    <w:p w:rsidR="00417345" w:rsidRDefault="00417345" w:rsidP="00417345">
      <w:pPr>
        <w:pStyle w:val="CETextBody"/>
        <w:ind w:firstLineChars="300" w:firstLine="660"/>
        <w:rPr>
          <w:ins w:id="4533" w:author="Huy Duc. Nguyen" w:date="2017-08-29T16:28:00Z"/>
          <w:lang w:val="en-US" w:eastAsia="ja-JP"/>
        </w:rPr>
      </w:pPr>
      <w:ins w:id="4534" w:author="Huy Duc. Nguyen" w:date="2017-08-29T16:28:00Z">
        <w:r w:rsidRPr="00F26DCC">
          <w:rPr>
            <w:noProof/>
            <w:lang w:val="en-US"/>
          </w:rPr>
          <mc:AlternateContent>
            <mc:Choice Requires="wps">
              <w:drawing>
                <wp:anchor distT="0" distB="0" distL="114300" distR="114300" simplePos="0" relativeHeight="251796992" behindDoc="0" locked="0" layoutInCell="1" allowOverlap="1" wp14:anchorId="314E8B83" wp14:editId="2D4ADF02">
                  <wp:simplePos x="0" y="0"/>
                  <wp:positionH relativeFrom="column">
                    <wp:posOffset>419348</wp:posOffset>
                  </wp:positionH>
                  <wp:positionV relativeFrom="paragraph">
                    <wp:posOffset>210213</wp:posOffset>
                  </wp:positionV>
                  <wp:extent cx="6209731" cy="974034"/>
                  <wp:effectExtent l="0" t="0" r="19685" b="17145"/>
                  <wp:wrapNone/>
                  <wp:docPr id="451" name="テキスト ボックス 241"/>
                  <wp:cNvGraphicFramePr/>
                  <a:graphic xmlns:a="http://schemas.openxmlformats.org/drawingml/2006/main">
                    <a:graphicData uri="http://schemas.microsoft.com/office/word/2010/wordprocessingShape">
                      <wps:wsp>
                        <wps:cNvSpPr txBox="1"/>
                        <wps:spPr>
                          <a:xfrm>
                            <a:off x="0" y="0"/>
                            <a:ext cx="6209731" cy="974034"/>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WM_Server_as0                             0x0000000000015000/0x0000000002000000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0xffffffa5f8071000 pending          127 0x00000000000009b0/0x0000000000006000   0.61% Initial</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0xffffffa005367000 pending          254 0x0000000000000280/0x0000000000000dd0   0.00% OSAAgent</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0xffffffa005364000 pending          205 0x0000000000000090/0x0000000000000dd0   0.02% DU1_USR_IRQ_HANDLER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0xffffffa00535f000 pending          205 0x0000000000000040/0x0000000000000dd0   0.00% DU1_DOCdoc_USR_IRQ_HANDLER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0xffffffa00535c000 pending          205 0x0000000000000040/0x0000000000000dd0   0.00% DU1_DOCact_USR_IRQ_HANDLER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0xffffffa005359000 pending          205 0x0000000000000150/0x0000000000000dd0   0.03% VSP1_USR_IRQ_HANDLER</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0xffffffa005355000 pending          205 0x0000000000000090/0x0000000000000dd0   0.00% VSP1_CMPI0_USR_IRQ_HANDLER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E8B83" id="_x0000_s1057" type="#_x0000_t202" style="position:absolute;left:0;text-align:left;margin-left:33pt;margin-top:16.55pt;width:488.95pt;height:76.7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" fillcolor="yellow" strokeweight=".5pt">
                  <v:textbo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WM_Server_as0                             0x0000000000015000/0x0000000002000000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0xffffffa5f8071000 pending          127 0x00000000000009b0/0x0000000000006000   0.61% Initial</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0xffffffa005367000 pending          254 0x0000000000000280/0x0000000000000dd0   0.00% </w:t>
                        </w:r>
                        <w:proofErr w:type="spellStart"/>
                        <w:r w:rsidRPr="00A62416">
                          <w:rPr>
                            <w:rFonts w:ascii="Courier New" w:hAnsi="Courier New" w:cs="Courier New"/>
                            <w:sz w:val="14"/>
                            <w:szCs w:val="14"/>
                            <w:lang w:val="en-US" w:eastAsia="ja-JP"/>
                          </w:rPr>
                          <w:t>OSAAgent</w:t>
                        </w:r>
                        <w:proofErr w:type="spellEnd"/>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0xffffffa005364000 pending          205 0x0000000000000090/0x0000000000000dd0   0.02% DU1_USR_IRQ_HANDLER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0xffffffa00535f000 pending          205 0x0000000000000040/0x0000000000000dd0   0.00% DU1_DOCdoc_USR_IRQ_HANDLER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0xffffffa00535c000 pending          205 0x0000000000000040/0x0000000000000dd0   0.00% DU1_DOCact_USR_IRQ_HANDLER</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0xffffffa005359000 pending          205 0x0000000000000150/0x0000000000000dd0   0.03% VSP1_USR_IRQ_HANDLER</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0xffffffa005355000 pending          205 0x0000000000000090/0x0000000000000dd0   0.00% VSP1_CMPI0_USR_IRQ_HANDLER</w:t>
                        </w:r>
                      </w:p>
                    </w:txbxContent>
                  </v:textbox>
                </v:shape>
              </w:pict>
            </mc:Fallback>
          </mc:AlternateContent>
        </w:r>
      </w:ins>
    </w:p>
    <w:p w:rsidR="00417345" w:rsidRDefault="00417345" w:rsidP="00417345">
      <w:pPr>
        <w:pStyle w:val="CETextBody"/>
        <w:ind w:firstLineChars="300" w:firstLine="660"/>
        <w:rPr>
          <w:ins w:id="4535" w:author="Huy Duc. Nguyen" w:date="2017-08-29T16:28:00Z"/>
          <w:lang w:val="en-US" w:eastAsia="ja-JP"/>
        </w:rPr>
      </w:pPr>
    </w:p>
    <w:p w:rsidR="00417345" w:rsidRPr="0010569C" w:rsidRDefault="00417345" w:rsidP="00417345">
      <w:pPr>
        <w:pStyle w:val="CETextBody"/>
        <w:ind w:left="782"/>
        <w:rPr>
          <w:ins w:id="4536" w:author="Huy Duc. Nguyen" w:date="2017-08-29T16:28:00Z"/>
          <w:rFonts w:asciiTheme="majorHAnsi" w:hAnsiTheme="majorHAnsi" w:cstheme="majorHAnsi"/>
          <w:lang w:val="en-US" w:eastAsia="ja-JP"/>
        </w:rPr>
      </w:pPr>
    </w:p>
    <w:p w:rsidR="00417345" w:rsidRDefault="00417345" w:rsidP="00417345">
      <w:pPr>
        <w:pStyle w:val="CETextBody"/>
        <w:ind w:left="782"/>
        <w:rPr>
          <w:ins w:id="4537" w:author="Huy Duc. Nguyen" w:date="2017-08-29T16:28:00Z"/>
          <w:rFonts w:asciiTheme="majorHAnsi" w:hAnsiTheme="majorHAnsi" w:cstheme="majorHAnsi"/>
          <w:lang w:val="en-US" w:eastAsia="ja-JP"/>
        </w:rPr>
      </w:pPr>
    </w:p>
    <w:p w:rsidR="00417345" w:rsidRDefault="00417345" w:rsidP="00417345">
      <w:pPr>
        <w:pStyle w:val="CETextBody"/>
        <w:ind w:firstLineChars="300" w:firstLine="660"/>
        <w:rPr>
          <w:ins w:id="4538" w:author="Huy Duc. Nguyen" w:date="2017-08-29T16:28:00Z"/>
          <w:lang w:val="en-US" w:eastAsia="ja-JP"/>
        </w:rPr>
      </w:pPr>
    </w:p>
    <w:p w:rsidR="00417345" w:rsidRDefault="00417345" w:rsidP="00417345">
      <w:pPr>
        <w:pStyle w:val="CETextBody"/>
        <w:ind w:firstLineChars="300" w:firstLine="660"/>
        <w:rPr>
          <w:ins w:id="4539" w:author="Huy Duc. Nguyen" w:date="2017-08-29T16:28:00Z"/>
          <w:lang w:val="en-US" w:eastAsia="ja-JP"/>
        </w:rPr>
      </w:pPr>
    </w:p>
    <w:p w:rsidR="00417345" w:rsidRPr="0010569C" w:rsidRDefault="00417345" w:rsidP="00417345">
      <w:pPr>
        <w:pStyle w:val="CETextBody"/>
        <w:rPr>
          <w:ins w:id="4540" w:author="Huy Duc. Nguyen" w:date="2017-08-29T16:28:00Z"/>
          <w:rFonts w:asciiTheme="majorHAnsi" w:hAnsiTheme="majorHAnsi" w:cstheme="majorHAnsi"/>
          <w:lang w:val="en-US" w:eastAsia="ja-JP"/>
        </w:rPr>
      </w:pPr>
      <w:ins w:id="4541" w:author="Huy Duc. Nguyen" w:date="2017-08-29T16:28:00Z">
        <w:r w:rsidRPr="00F26DCC">
          <w:rPr>
            <w:noProof/>
            <w:lang w:val="en-US"/>
          </w:rPr>
          <mc:AlternateContent>
            <mc:Choice Requires="wps">
              <w:drawing>
                <wp:anchor distT="0" distB="0" distL="114300" distR="114300" simplePos="0" relativeHeight="251798016" behindDoc="0" locked="0" layoutInCell="1" allowOverlap="1" wp14:anchorId="2C5A0EF8" wp14:editId="15FCFF43">
                  <wp:simplePos x="0" y="0"/>
                  <wp:positionH relativeFrom="column">
                    <wp:posOffset>413385</wp:posOffset>
                  </wp:positionH>
                  <wp:positionV relativeFrom="paragraph">
                    <wp:posOffset>211483</wp:posOffset>
                  </wp:positionV>
                  <wp:extent cx="6202017" cy="416257"/>
                  <wp:effectExtent l="0" t="0" r="27940" b="22225"/>
                  <wp:wrapNone/>
                  <wp:docPr id="452" name="テキスト ボックス 241"/>
                  <wp:cNvGraphicFramePr/>
                  <a:graphic xmlns:a="http://schemas.openxmlformats.org/drawingml/2006/main">
                    <a:graphicData uri="http://schemas.microsoft.com/office/word/2010/wordprocessingShape">
                      <wps:wsp>
                        <wps:cNvSpPr txBox="1"/>
                        <wps:spPr>
                          <a:xfrm>
                            <a:off x="0" y="0"/>
                            <a:ext cx="6202017" cy="41625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MMGR_Server_as0                           0x000000000004a000/0x0000000002000000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0xffffffa5f8070000 pending          127 0x00000000000005a0/0x0000000000020000   0.02% Initial</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0xffffffa003367000 pending          254 0x0000000000000280/0x0000000000000dd0   0.00% OSAAgent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A0EF8" id="_x0000_s1058" type="#_x0000_t202" style="position:absolute;margin-left:32.55pt;margin-top:16.65pt;width:488.35pt;height:32.8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" fillcolor="yellow" strokeweight=".5pt">
                  <v:textbox>
                    <w:txbxContent>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MMGR_Server_as0                           0x000000000004a000/0x0000000002000000</w:t>
                        </w:r>
                      </w:p>
                      <w:p w:rsidR="005B1E90" w:rsidRPr="00A6241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0xffffffa5f8070000 pending          127 0x00000000000005a0/0x0000000000020000   0.02% Initial</w:t>
                        </w:r>
                      </w:p>
                      <w:p w:rsidR="005B1E90" w:rsidRPr="00F950E6" w:rsidRDefault="005B1E90" w:rsidP="00417345">
                        <w:pPr>
                          <w:rPr>
                            <w:rFonts w:ascii="Courier New" w:hAnsi="Courier New" w:cs="Courier New"/>
                            <w:sz w:val="14"/>
                            <w:szCs w:val="14"/>
                            <w:lang w:val="en-US" w:eastAsia="ja-JP"/>
                          </w:rPr>
                        </w:pPr>
                        <w:r w:rsidRPr="00A62416">
                          <w:rPr>
                            <w:rFonts w:ascii="Courier New" w:hAnsi="Courier New" w:cs="Courier New"/>
                            <w:sz w:val="14"/>
                            <w:szCs w:val="14"/>
                            <w:lang w:val="en-US" w:eastAsia="ja-JP"/>
                          </w:rPr>
                          <w:t xml:space="preserve">0xffffffa003367000 pending          254 0x0000000000000280/0x0000000000000dd0   0.00% </w:t>
                        </w:r>
                        <w:proofErr w:type="spellStart"/>
                        <w:r w:rsidRPr="00A62416">
                          <w:rPr>
                            <w:rFonts w:ascii="Courier New" w:hAnsi="Courier New" w:cs="Courier New"/>
                            <w:sz w:val="14"/>
                            <w:szCs w:val="14"/>
                            <w:lang w:val="en-US" w:eastAsia="ja-JP"/>
                          </w:rPr>
                          <w:t>OSAAgent</w:t>
                        </w:r>
                        <w:proofErr w:type="spellEnd"/>
                      </w:p>
                    </w:txbxContent>
                  </v:textbox>
                </v:shape>
              </w:pict>
            </mc:Fallback>
          </mc:AlternateContent>
        </w:r>
      </w:ins>
    </w:p>
    <w:p w:rsidR="00417345" w:rsidRDefault="00417345" w:rsidP="00417345">
      <w:pPr>
        <w:pStyle w:val="CETextBody"/>
        <w:ind w:left="782"/>
        <w:rPr>
          <w:ins w:id="4542" w:author="Huy Duc. Nguyen" w:date="2017-08-29T16:28:00Z"/>
          <w:rFonts w:asciiTheme="majorHAnsi" w:hAnsiTheme="majorHAnsi" w:cstheme="majorHAnsi"/>
          <w:lang w:val="en-US" w:eastAsia="ja-JP"/>
        </w:rPr>
      </w:pPr>
    </w:p>
    <w:p w:rsidR="00417345" w:rsidRDefault="00417345" w:rsidP="00417345">
      <w:pPr>
        <w:ind w:firstLineChars="300" w:firstLine="660"/>
        <w:rPr>
          <w:ins w:id="4543" w:author="Huy Duc. Nguyen" w:date="2017-08-29T16:28:00Z"/>
          <w:sz w:val="22"/>
          <w:lang w:val="en-US" w:eastAsia="ja-JP"/>
        </w:rPr>
      </w:pPr>
    </w:p>
    <w:p w:rsidR="00417345" w:rsidRDefault="00417345" w:rsidP="00417345">
      <w:pPr>
        <w:ind w:firstLineChars="300" w:firstLine="660"/>
        <w:rPr>
          <w:ins w:id="4544" w:author="Huy Duc. Nguyen" w:date="2017-08-29T16:28:00Z"/>
          <w:sz w:val="22"/>
          <w:lang w:val="en-US" w:eastAsia="ja-JP"/>
        </w:rPr>
      </w:pPr>
    </w:p>
    <w:p w:rsidR="00417345" w:rsidRDefault="00417345" w:rsidP="00417345">
      <w:pPr>
        <w:ind w:firstLineChars="300" w:firstLine="660"/>
        <w:rPr>
          <w:ins w:id="4545" w:author="Huy Duc. Nguyen" w:date="2017-08-29T16:28:00Z"/>
          <w:sz w:val="22"/>
          <w:lang w:val="en-US" w:eastAsia="ja-JP"/>
        </w:rPr>
      </w:pPr>
      <w:ins w:id="4546" w:author="Huy Duc. Nguyen" w:date="2017-08-29T16:28:00Z">
        <w:r>
          <w:rPr>
            <w:sz w:val="22"/>
            <w:lang w:val="en-US" w:eastAsia="ja-JP"/>
          </w:rPr>
          <w:t>This log (%) is based on one CPU base. If the all CPUs are fully loaded, the value will be 400%.</w:t>
        </w:r>
      </w:ins>
    </w:p>
    <w:p w:rsidR="00417345" w:rsidRPr="009553A2" w:rsidRDefault="00417345" w:rsidP="00417345">
      <w:pPr>
        <w:pStyle w:val="CETextBody"/>
        <w:ind w:leftChars="59" w:left="142"/>
        <w:rPr>
          <w:ins w:id="4547" w:author="Huy Duc. Nguyen" w:date="2017-08-29T16:28:00Z"/>
          <w:lang w:val="en-US" w:eastAsia="ja-JP"/>
        </w:rPr>
      </w:pPr>
    </w:p>
    <w:p w:rsidR="00417345" w:rsidRPr="0027486D" w:rsidRDefault="00417345" w:rsidP="00417345">
      <w:pPr>
        <w:pStyle w:val="CETextBody"/>
        <w:numPr>
          <w:ilvl w:val="0"/>
          <w:numId w:val="9"/>
        </w:numPr>
        <w:ind w:left="426" w:hanging="426"/>
        <w:rPr>
          <w:ins w:id="4548" w:author="Huy Duc. Nguyen" w:date="2017-08-29T16:28:00Z"/>
          <w:b/>
          <w:lang w:val="en-US" w:eastAsia="ja-JP"/>
        </w:rPr>
      </w:pPr>
      <w:ins w:id="4549" w:author="Huy Duc. Nguyen" w:date="2017-08-29T16:28:00Z">
        <w:r>
          <w:rPr>
            <w:rFonts w:hint="eastAsia"/>
            <w:lang w:val="en-US" w:eastAsia="ja-JP"/>
          </w:rPr>
          <w:t>Result</w:t>
        </w:r>
      </w:ins>
    </w:p>
    <w:p w:rsidR="00417345" w:rsidRPr="0027486D" w:rsidRDefault="00417345" w:rsidP="00417345">
      <w:pPr>
        <w:ind w:firstLineChars="150" w:firstLine="330"/>
        <w:rPr>
          <w:ins w:id="4550" w:author="Huy Duc. Nguyen" w:date="2017-08-29T16:28:00Z"/>
          <w:sz w:val="22"/>
          <w:lang w:val="en-US" w:eastAsia="ja-JP"/>
        </w:rPr>
      </w:pPr>
      <w:ins w:id="4551" w:author="Huy Duc. Nguyen" w:date="2017-08-29T16:28:00Z">
        <w:r w:rsidRPr="0027486D">
          <w:rPr>
            <w:sz w:val="22"/>
            <w:lang w:val="en-US" w:eastAsia="ja-JP"/>
          </w:rPr>
          <w:t>Result is based on full CPU base. If the all CPUs are fully loaded, the value will be 100%.</w:t>
        </w:r>
      </w:ins>
    </w:p>
    <w:p w:rsidR="00417345" w:rsidRPr="009C337B" w:rsidRDefault="00417345" w:rsidP="00417345">
      <w:pPr>
        <w:pStyle w:val="CETextBody"/>
        <w:ind w:left="426"/>
        <w:rPr>
          <w:ins w:id="4552" w:author="Huy Duc. Nguyen" w:date="2017-08-29T16:28:00Z"/>
          <w:b/>
          <w:lang w:val="en-US" w:eastAsia="ja-JP"/>
        </w:rPr>
      </w:pPr>
    </w:p>
    <w:p w:rsidR="00417345" w:rsidRDefault="00417345" w:rsidP="00417345">
      <w:pPr>
        <w:pStyle w:val="Caption"/>
        <w:rPr>
          <w:ins w:id="4553" w:author="Huy Duc. Nguyen" w:date="2017-08-29T16:28:00Z"/>
          <w:sz w:val="22"/>
          <w:szCs w:val="22"/>
          <w:lang w:eastAsia="ja-JP"/>
        </w:rPr>
      </w:pPr>
      <w:ins w:id="4554" w:author="Huy Duc. Nguyen" w:date="2017-08-29T16:2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6</w:t>
        </w:r>
        <w:r w:rsidRPr="005972B5">
          <w:rPr>
            <w:sz w:val="22"/>
            <w:szCs w:val="22"/>
          </w:rPr>
          <w:fldChar w:fldCharType="end"/>
        </w:r>
        <w:r w:rsidRPr="005972B5">
          <w:rPr>
            <w:sz w:val="22"/>
            <w:szCs w:val="22"/>
            <w:lang w:eastAsia="ja-JP"/>
          </w:rPr>
          <w:t>: Result</w:t>
        </w:r>
        <w:r>
          <w:rPr>
            <w:rFonts w:hint="eastAsia"/>
            <w:sz w:val="22"/>
            <w:szCs w:val="22"/>
            <w:lang w:eastAsia="ja-JP"/>
          </w:rPr>
          <w:t>(%)</w:t>
        </w:r>
      </w:ins>
    </w:p>
    <w:tbl>
      <w:tblPr>
        <w:tblStyle w:val="TableGrid"/>
        <w:tblW w:w="0" w:type="auto"/>
        <w:jc w:val="center"/>
        <w:tblLayout w:type="fixed"/>
        <w:tblLook w:val="04A0" w:firstRow="1" w:lastRow="0" w:firstColumn="1" w:lastColumn="0" w:noHBand="0" w:noVBand="1"/>
      </w:tblPr>
      <w:tblGrid>
        <w:gridCol w:w="1667"/>
        <w:gridCol w:w="1887"/>
      </w:tblGrid>
      <w:tr w:rsidR="00417345" w:rsidRPr="00207443" w:rsidTr="00417345">
        <w:trPr>
          <w:jc w:val="center"/>
          <w:ins w:id="4555"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556" w:author="Huy Duc. Nguyen" w:date="2017-08-29T16:28:00Z"/>
                <w:sz w:val="16"/>
                <w:lang w:eastAsia="ja-JP"/>
              </w:rPr>
            </w:pPr>
            <w:ins w:id="4557" w:author="Huy Duc. Nguyen" w:date="2017-08-29T16:28:00Z">
              <w:r>
                <w:rPr>
                  <w:rFonts w:hint="eastAsia"/>
                  <w:b/>
                  <w:bCs/>
                  <w:sz w:val="18"/>
                  <w:szCs w:val="18"/>
                </w:rPr>
                <w:t>Test environment</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1C3A29" w:rsidRDefault="00417345" w:rsidP="00417345">
            <w:pPr>
              <w:pStyle w:val="CETextBody"/>
              <w:jc w:val="center"/>
              <w:rPr>
                <w:ins w:id="4558" w:author="Huy Duc. Nguyen" w:date="2017-08-29T16:28:00Z"/>
                <w:b/>
                <w:sz w:val="16"/>
                <w:lang w:eastAsia="ja-JP"/>
              </w:rPr>
            </w:pPr>
            <w:ins w:id="4559" w:author="Huy Duc. Nguyen" w:date="2017-08-29T16:28:00Z">
              <w:r>
                <w:rPr>
                  <w:b/>
                  <w:sz w:val="16"/>
                  <w:lang w:eastAsia="ja-JP"/>
                </w:rPr>
                <w:t xml:space="preserve">Total </w:t>
              </w:r>
              <w:r w:rsidRPr="007468D6">
                <w:rPr>
                  <w:rFonts w:hint="eastAsia"/>
                  <w:b/>
                  <w:sz w:val="16"/>
                  <w:lang w:eastAsia="ja-JP"/>
                </w:rPr>
                <w:t>CPU Usage.</w:t>
              </w:r>
            </w:ins>
          </w:p>
        </w:tc>
      </w:tr>
      <w:tr w:rsidR="00417345" w:rsidRPr="00207443" w:rsidTr="00417345">
        <w:trPr>
          <w:jc w:val="center"/>
          <w:ins w:id="4560"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561" w:author="Huy Duc. Nguyen" w:date="2017-08-29T16:28:00Z"/>
                <w:b/>
                <w:sz w:val="16"/>
                <w:lang w:eastAsia="ja-JP"/>
              </w:rPr>
            </w:pPr>
            <w:ins w:id="4562"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563" w:author="Huy Duc. Nguyen" w:date="2017-08-29T16:28:00Z"/>
                <w:sz w:val="16"/>
                <w:szCs w:val="16"/>
                <w:lang w:eastAsia="ja-JP"/>
              </w:rPr>
            </w:pPr>
            <w:ins w:id="4564" w:author="Huy Duc. Nguyen" w:date="2017-08-29T16:28:00Z">
              <w:r>
                <w:rPr>
                  <w:sz w:val="16"/>
                  <w:szCs w:val="16"/>
                  <w:lang w:eastAsia="ja-JP"/>
                </w:rPr>
                <w:t>0.94</w:t>
              </w:r>
            </w:ins>
          </w:p>
        </w:tc>
      </w:tr>
    </w:tbl>
    <w:p w:rsidR="00417345" w:rsidRPr="00F950E6" w:rsidRDefault="00417345" w:rsidP="00417345">
      <w:pPr>
        <w:pStyle w:val="CETextBody"/>
        <w:rPr>
          <w:ins w:id="4565"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2397"/>
        <w:gridCol w:w="1887"/>
      </w:tblGrid>
      <w:tr w:rsidR="00417345" w:rsidRPr="00207443" w:rsidTr="00417345">
        <w:trPr>
          <w:jc w:val="center"/>
          <w:ins w:id="4566"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567" w:author="Huy Duc. Nguyen" w:date="2017-08-29T16:28:00Z"/>
                <w:sz w:val="16"/>
                <w:lang w:eastAsia="ja-JP"/>
              </w:rPr>
            </w:pPr>
            <w:ins w:id="4568" w:author="Huy Duc. Nguyen" w:date="2017-08-29T16:28:00Z">
              <w:r>
                <w:rPr>
                  <w:rFonts w:hint="eastAsia"/>
                  <w:b/>
                  <w:bCs/>
                  <w:sz w:val="18"/>
                  <w:szCs w:val="18"/>
                </w:rPr>
                <w:t>Test environment</w:t>
              </w:r>
            </w:ins>
          </w:p>
        </w:tc>
        <w:tc>
          <w:tcPr>
            <w:tcW w:w="2397" w:type="dxa"/>
            <w:tcBorders>
              <w:left w:val="single" w:sz="4" w:space="0" w:color="000000"/>
              <w:right w:val="single" w:sz="12" w:space="0" w:color="000000"/>
            </w:tcBorders>
            <w:shd w:val="clear" w:color="auto" w:fill="BFBFBF" w:themeFill="background1" w:themeFillShade="BF"/>
          </w:tcPr>
          <w:p w:rsidR="00417345" w:rsidRPr="007468D6" w:rsidRDefault="00417345" w:rsidP="00417345">
            <w:pPr>
              <w:pStyle w:val="CETextBody"/>
              <w:jc w:val="center"/>
              <w:rPr>
                <w:ins w:id="4569" w:author="Huy Duc. Nguyen" w:date="2017-08-29T16:28:00Z"/>
                <w:b/>
                <w:sz w:val="16"/>
                <w:lang w:eastAsia="ja-JP"/>
              </w:rPr>
            </w:pPr>
            <w:ins w:id="4570" w:author="Huy Duc. Nguyen" w:date="2017-08-29T16:28:00Z">
              <w:r>
                <w:rPr>
                  <w:b/>
                  <w:sz w:val="16"/>
                  <w:lang w:eastAsia="ja-JP"/>
                </w:rPr>
                <w:t>A</w:t>
              </w:r>
              <w:r>
                <w:rPr>
                  <w:rFonts w:hint="eastAsia"/>
                  <w:b/>
                  <w:sz w:val="16"/>
                  <w:lang w:eastAsia="ja-JP"/>
                </w:rPr>
                <w:t>pplication</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F950E6" w:rsidRDefault="00417345" w:rsidP="00417345">
            <w:pPr>
              <w:pStyle w:val="CETextBody"/>
              <w:jc w:val="center"/>
              <w:rPr>
                <w:ins w:id="4571" w:author="Huy Duc. Nguyen" w:date="2017-08-29T16:28:00Z"/>
                <w:b/>
                <w:sz w:val="16"/>
                <w:lang w:eastAsia="ja-JP"/>
              </w:rPr>
            </w:pPr>
            <w:ins w:id="4572" w:author="Huy Duc. Nguyen" w:date="2017-08-29T16:28:00Z">
              <w:r w:rsidRPr="007468D6">
                <w:rPr>
                  <w:rFonts w:hint="eastAsia"/>
                  <w:b/>
                  <w:sz w:val="16"/>
                  <w:lang w:eastAsia="ja-JP"/>
                </w:rPr>
                <w:t>CPU Usage.</w:t>
              </w:r>
            </w:ins>
          </w:p>
        </w:tc>
      </w:tr>
      <w:tr w:rsidR="00417345" w:rsidRPr="00207443" w:rsidTr="00417345">
        <w:trPr>
          <w:jc w:val="center"/>
          <w:ins w:id="4573"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574" w:author="Huy Duc. Nguyen" w:date="2017-08-29T16:28:00Z"/>
                <w:b/>
                <w:sz w:val="16"/>
                <w:lang w:eastAsia="ja-JP"/>
              </w:rPr>
            </w:pPr>
            <w:ins w:id="4575"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576" w:author="Huy Duc. Nguyen" w:date="2017-08-29T16:28:00Z"/>
                <w:sz w:val="16"/>
                <w:szCs w:val="16"/>
                <w:lang w:eastAsia="ja-JP"/>
              </w:rPr>
            </w:pPr>
            <w:ins w:id="4577" w:author="Huy Duc. Nguyen" w:date="2017-08-29T16:28:00Z">
              <w:r w:rsidRPr="00EE000C">
                <w:rPr>
                  <w:rFonts w:ascii="Courier New" w:hAnsi="Courier New" w:cs="Courier New"/>
                  <w:sz w:val="14"/>
                  <w:szCs w:val="14"/>
                  <w:lang w:val="en-US" w:eastAsia="ja-JP"/>
                </w:rPr>
                <w:t>rivp_mng</w:t>
              </w:r>
              <w:r w:rsidRPr="001F2559" w:rsidDel="00983E61">
                <w:rPr>
                  <w:b/>
                  <w:sz w:val="16"/>
                  <w:lang w:eastAsia="ja-JP"/>
                </w:rPr>
                <w:t xml:space="preserve"> </w:t>
              </w:r>
            </w:ins>
          </w:p>
        </w:tc>
        <w:tc>
          <w:tcPr>
            <w:tcW w:w="1887" w:type="dxa"/>
            <w:tcBorders>
              <w:left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578" w:author="Huy Duc. Nguyen" w:date="2017-08-29T16:28:00Z"/>
                <w:sz w:val="16"/>
                <w:szCs w:val="16"/>
                <w:lang w:eastAsia="ja-JP"/>
              </w:rPr>
            </w:pPr>
            <w:ins w:id="4579" w:author="Huy Duc. Nguyen" w:date="2017-08-29T16:28:00Z">
              <w:r>
                <w:rPr>
                  <w:sz w:val="16"/>
                  <w:szCs w:val="16"/>
                  <w:lang w:eastAsia="ja-JP"/>
                </w:rPr>
                <w:t>0</w:t>
              </w:r>
            </w:ins>
          </w:p>
        </w:tc>
      </w:tr>
      <w:tr w:rsidR="00417345" w:rsidRPr="00207443" w:rsidTr="00417345">
        <w:trPr>
          <w:jc w:val="center"/>
          <w:ins w:id="4580"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581"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582" w:author="Huy Duc. Nguyen" w:date="2017-08-29T16:28:00Z"/>
                <w:b/>
                <w:sz w:val="16"/>
                <w:lang w:eastAsia="ja-JP"/>
              </w:rPr>
            </w:pPr>
            <w:ins w:id="4583" w:author="Huy Duc. Nguyen" w:date="2017-08-29T16:28:00Z">
              <w:r w:rsidRPr="00EE000C">
                <w:rPr>
                  <w:rFonts w:ascii="Courier New" w:hAnsi="Courier New" w:cs="Courier New"/>
                  <w:sz w:val="14"/>
                  <w:szCs w:val="14"/>
                  <w:lang w:val="en-US" w:eastAsia="ja-JP"/>
                </w:rPr>
                <w:t>Integration_Multitask_as0</w:t>
              </w:r>
            </w:ins>
          </w:p>
        </w:tc>
        <w:tc>
          <w:tcPr>
            <w:tcW w:w="1887" w:type="dxa"/>
            <w:tcBorders>
              <w:left w:val="single" w:sz="12" w:space="0" w:color="000000"/>
              <w:bottom w:val="single" w:sz="4" w:space="0" w:color="000000"/>
              <w:right w:val="single" w:sz="12" w:space="0" w:color="000000"/>
            </w:tcBorders>
            <w:shd w:val="clear" w:color="auto" w:fill="FFFF00"/>
            <w:vAlign w:val="center"/>
          </w:tcPr>
          <w:p w:rsidR="00417345" w:rsidRDefault="00417345" w:rsidP="00417345">
            <w:pPr>
              <w:pStyle w:val="CETextBody"/>
              <w:jc w:val="center"/>
              <w:rPr>
                <w:ins w:id="4584" w:author="Huy Duc. Nguyen" w:date="2017-08-29T16:28:00Z"/>
                <w:sz w:val="16"/>
                <w:szCs w:val="16"/>
                <w:lang w:eastAsia="ja-JP"/>
              </w:rPr>
            </w:pPr>
            <w:ins w:id="4585" w:author="Huy Duc. Nguyen" w:date="2017-08-29T16:28:00Z">
              <w:r>
                <w:rPr>
                  <w:sz w:val="16"/>
                  <w:szCs w:val="16"/>
                  <w:lang w:eastAsia="ja-JP"/>
                </w:rPr>
                <w:t>0.21</w:t>
              </w:r>
            </w:ins>
          </w:p>
        </w:tc>
      </w:tr>
      <w:tr w:rsidR="00417345" w:rsidRPr="00207443" w:rsidTr="00417345">
        <w:trPr>
          <w:jc w:val="center"/>
          <w:ins w:id="4586"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587"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588" w:author="Huy Duc. Nguyen" w:date="2017-08-29T16:28:00Z"/>
                <w:b/>
                <w:sz w:val="16"/>
                <w:lang w:eastAsia="ja-JP"/>
              </w:rPr>
            </w:pPr>
            <w:ins w:id="4589" w:author="Huy Duc. Nguyen" w:date="2017-08-29T16:28:00Z">
              <w:r w:rsidRPr="002412CA">
                <w:rPr>
                  <w:rFonts w:ascii="Courier New" w:hAnsi="Courier New" w:cs="Courier New"/>
                  <w:sz w:val="14"/>
                  <w:szCs w:val="14"/>
                  <w:lang w:val="en-US" w:eastAsia="ja-JP"/>
                </w:rPr>
                <w:t>DHD_Server_as0</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590" w:author="Huy Duc. Nguyen" w:date="2017-08-29T16:28:00Z"/>
                <w:sz w:val="16"/>
                <w:szCs w:val="16"/>
                <w:lang w:eastAsia="ja-JP"/>
              </w:rPr>
            </w:pPr>
            <w:ins w:id="4591" w:author="Huy Duc. Nguyen" w:date="2017-08-29T16:28:00Z">
              <w:r>
                <w:rPr>
                  <w:sz w:val="16"/>
                  <w:szCs w:val="16"/>
                  <w:lang w:eastAsia="ja-JP"/>
                </w:rPr>
                <w:t>0</w:t>
              </w:r>
            </w:ins>
          </w:p>
        </w:tc>
      </w:tr>
      <w:tr w:rsidR="00417345" w:rsidRPr="00207443" w:rsidTr="00417345">
        <w:trPr>
          <w:jc w:val="center"/>
          <w:ins w:id="4592"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593"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594" w:author="Huy Duc. Nguyen" w:date="2017-08-29T16:28:00Z"/>
                <w:b/>
                <w:sz w:val="16"/>
                <w:lang w:eastAsia="ja-JP"/>
              </w:rPr>
            </w:pPr>
            <w:ins w:id="4595" w:author="Huy Duc. Nguyen" w:date="2017-08-29T16:28:00Z">
              <w:r w:rsidRPr="002412CA">
                <w:rPr>
                  <w:rFonts w:ascii="Courier New" w:hAnsi="Courier New" w:cs="Courier New"/>
                  <w:sz w:val="14"/>
                  <w:szCs w:val="14"/>
                  <w:lang w:val="en-US" w:eastAsia="ja-JP"/>
                </w:rPr>
                <w:t xml:space="preserve">pvrserver_as0                             </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596" w:author="Huy Duc. Nguyen" w:date="2017-08-29T16:28:00Z"/>
                <w:sz w:val="16"/>
                <w:szCs w:val="16"/>
                <w:lang w:eastAsia="ja-JP"/>
              </w:rPr>
            </w:pPr>
            <w:ins w:id="4597" w:author="Huy Duc. Nguyen" w:date="2017-08-29T16:28:00Z">
              <w:r>
                <w:rPr>
                  <w:sz w:val="16"/>
                  <w:szCs w:val="16"/>
                  <w:lang w:eastAsia="ja-JP"/>
                </w:rPr>
                <w:t>0.55</w:t>
              </w:r>
            </w:ins>
          </w:p>
        </w:tc>
      </w:tr>
      <w:tr w:rsidR="00417345" w:rsidRPr="00207443" w:rsidTr="00417345">
        <w:trPr>
          <w:jc w:val="center"/>
          <w:ins w:id="4598"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599"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00" w:author="Huy Duc. Nguyen" w:date="2017-08-29T16:28:00Z"/>
                <w:b/>
                <w:sz w:val="16"/>
                <w:lang w:eastAsia="ja-JP"/>
              </w:rPr>
            </w:pPr>
            <w:ins w:id="4601" w:author="Huy Duc. Nguyen" w:date="2017-08-29T16:28:00Z">
              <w:r w:rsidRPr="00A62416">
                <w:rPr>
                  <w:rFonts w:ascii="Courier New" w:hAnsi="Courier New" w:cs="Courier New"/>
                  <w:sz w:val="14"/>
                  <w:szCs w:val="14"/>
                  <w:lang w:val="en-US" w:eastAsia="ja-JP"/>
                </w:rPr>
                <w:t xml:space="preserve">WM_Server_as0                             </w:t>
              </w:r>
            </w:ins>
          </w:p>
        </w:tc>
        <w:tc>
          <w:tcPr>
            <w:tcW w:w="1887"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602" w:author="Huy Duc. Nguyen" w:date="2017-08-29T16:28:00Z"/>
                <w:sz w:val="16"/>
                <w:szCs w:val="16"/>
                <w:lang w:eastAsia="ja-JP"/>
              </w:rPr>
            </w:pPr>
            <w:ins w:id="4603" w:author="Huy Duc. Nguyen" w:date="2017-08-29T16:28:00Z">
              <w:r>
                <w:rPr>
                  <w:sz w:val="16"/>
                  <w:szCs w:val="16"/>
                  <w:lang w:eastAsia="ja-JP"/>
                </w:rPr>
                <w:t>0.17</w:t>
              </w:r>
            </w:ins>
          </w:p>
        </w:tc>
      </w:tr>
      <w:tr w:rsidR="00417345" w:rsidRPr="00207443" w:rsidTr="00417345">
        <w:trPr>
          <w:jc w:val="center"/>
          <w:ins w:id="4604"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605" w:author="Huy Duc. Nguyen" w:date="2017-08-29T16:28:00Z"/>
                <w:b/>
                <w:sz w:val="16"/>
                <w:lang w:eastAsia="ja-JP"/>
              </w:rPr>
            </w:pPr>
          </w:p>
        </w:tc>
        <w:tc>
          <w:tcPr>
            <w:tcW w:w="2397"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606" w:author="Huy Duc. Nguyen" w:date="2017-08-29T16:28:00Z"/>
                <w:b/>
                <w:sz w:val="16"/>
                <w:lang w:eastAsia="ja-JP"/>
              </w:rPr>
            </w:pPr>
            <w:ins w:id="4607" w:author="Huy Duc. Nguyen" w:date="2017-08-29T16:28:00Z">
              <w:r w:rsidRPr="00A62416">
                <w:rPr>
                  <w:rFonts w:ascii="Courier New" w:hAnsi="Courier New" w:cs="Courier New"/>
                  <w:sz w:val="14"/>
                  <w:szCs w:val="14"/>
                  <w:lang w:val="en-US" w:eastAsia="ja-JP"/>
                </w:rPr>
                <w:t xml:space="preserve">MMGR_Server_as0                           </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Default="00417345" w:rsidP="00417345">
            <w:pPr>
              <w:pStyle w:val="CETextBody"/>
              <w:jc w:val="center"/>
              <w:rPr>
                <w:ins w:id="4608" w:author="Huy Duc. Nguyen" w:date="2017-08-29T16:28:00Z"/>
                <w:sz w:val="16"/>
                <w:szCs w:val="16"/>
                <w:lang w:eastAsia="ja-JP"/>
              </w:rPr>
            </w:pPr>
            <w:ins w:id="4609" w:author="Huy Duc. Nguyen" w:date="2017-08-29T16:28:00Z">
              <w:r>
                <w:rPr>
                  <w:sz w:val="16"/>
                  <w:szCs w:val="16"/>
                  <w:lang w:eastAsia="ja-JP"/>
                </w:rPr>
                <w:t>0.005</w:t>
              </w:r>
            </w:ins>
          </w:p>
        </w:tc>
      </w:tr>
    </w:tbl>
    <w:p w:rsidR="00417345" w:rsidRDefault="00417345" w:rsidP="00417345">
      <w:pPr>
        <w:rPr>
          <w:ins w:id="4610" w:author="Huy Duc. Nguyen" w:date="2017-08-29T16:28:00Z"/>
          <w:sz w:val="22"/>
          <w:lang w:val="en-US" w:eastAsia="ja-JP"/>
        </w:rPr>
      </w:pPr>
    </w:p>
    <w:p w:rsidR="00417345" w:rsidRDefault="00417345">
      <w:pPr>
        <w:pStyle w:val="Heading4"/>
        <w:rPr>
          <w:ins w:id="4611" w:author="Huy Duc. Nguyen" w:date="2017-08-29T16:28:00Z"/>
          <w:rFonts w:asciiTheme="majorHAnsi" w:hAnsiTheme="majorHAnsi" w:cstheme="majorHAnsi"/>
          <w:lang w:val="en-US" w:eastAsia="ja-JP"/>
        </w:rPr>
        <w:pPrChange w:id="4612" w:author="Huy Duc. Nguyen" w:date="2017-08-29T16:33:00Z">
          <w:pPr>
            <w:pStyle w:val="CETextBody"/>
            <w:ind w:firstLineChars="300" w:firstLine="660"/>
          </w:pPr>
        </w:pPrChange>
      </w:pPr>
      <w:ins w:id="4613" w:author="Huy Duc. Nguyen" w:date="2017-08-29T16:28:00Z">
        <w:r>
          <w:rPr>
            <w:lang w:val="en-US" w:eastAsia="ja-JP"/>
          </w:rPr>
          <w:t>[INTEGRATION_MULTITAS</w:t>
        </w:r>
        <w:r>
          <w:rPr>
            <w:rFonts w:asciiTheme="majorHAnsi" w:hAnsiTheme="majorHAnsi" w:cstheme="majorHAnsi"/>
            <w:lang w:val="en-US" w:eastAsia="ja-JP"/>
          </w:rPr>
          <w:t>]</w:t>
        </w:r>
      </w:ins>
    </w:p>
    <w:p w:rsidR="00417345" w:rsidRDefault="00675ED9" w:rsidP="00417345">
      <w:pPr>
        <w:pStyle w:val="CETextBody"/>
        <w:ind w:firstLineChars="300" w:firstLine="660"/>
        <w:rPr>
          <w:ins w:id="4614" w:author="Huy Duc. Nguyen" w:date="2017-08-29T16:28:00Z"/>
          <w:rFonts w:asciiTheme="majorHAnsi" w:hAnsiTheme="majorHAnsi" w:cstheme="majorHAnsi"/>
          <w:lang w:val="en-US" w:eastAsia="ja-JP"/>
        </w:rPr>
      </w:pPr>
      <w:ins w:id="4615" w:author="Huy Duc. Nguyen" w:date="2017-08-29T16:28:00Z">
        <w:r w:rsidRPr="00F26DCC">
          <w:rPr>
            <w:noProof/>
            <w:lang w:val="en-US"/>
          </w:rPr>
          <mc:AlternateContent>
            <mc:Choice Requires="wps">
              <w:drawing>
                <wp:anchor distT="0" distB="0" distL="114300" distR="114300" simplePos="0" relativeHeight="251800064" behindDoc="0" locked="0" layoutInCell="1" allowOverlap="1" wp14:anchorId="25D9658A" wp14:editId="20191B74">
                  <wp:simplePos x="0" y="0"/>
                  <wp:positionH relativeFrom="margin">
                    <wp:align>left</wp:align>
                  </wp:positionH>
                  <wp:positionV relativeFrom="paragraph">
                    <wp:posOffset>37520</wp:posOffset>
                  </wp:positionV>
                  <wp:extent cx="6376946" cy="397566"/>
                  <wp:effectExtent l="0" t="0" r="24130" b="21590"/>
                  <wp:wrapNone/>
                  <wp:docPr id="453" name="テキスト ボックス 277"/>
                  <wp:cNvGraphicFramePr/>
                  <a:graphic xmlns:a="http://schemas.openxmlformats.org/drawingml/2006/main">
                    <a:graphicData uri="http://schemas.microsoft.com/office/word/2010/wordprocessingShape">
                      <wps:wsp>
                        <wps:cNvSpPr txBox="1"/>
                        <wps:spPr>
                          <a:xfrm>
                            <a:off x="0" y="0"/>
                            <a:ext cx="6376946" cy="39756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MMGR_Server_as0                           0x0000000000053000/0x0000000002000000</w:t>
                              </w:r>
                            </w:p>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0xffffffa5f81f2000 pending          127 0x00000000000004a0/0x0000000000006000   0.03% Initial</w:t>
                              </w:r>
                            </w:p>
                            <w:p w:rsidR="005B1E90" w:rsidRPr="00CA2D4C"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0xffffffa5fa1f1000 pending          254 0x0000000000000280/0x0000000000000dd0   0.00% OSAAgent</w:t>
                              </w:r>
                              <w:r w:rsidRPr="000D4C93"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658A" id="_x0000_s1059" type="#_x0000_t202" style="position:absolute;left:0;text-align:left;margin-left:0;margin-top:2.95pt;width:502.1pt;height:31.3pt;z-index:25180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" fillcolor="yellow" strokeweight=".5pt">
                  <v:textbox>
                    <w:txbxContent>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MMGR_Server_as0                           0x0000000000053000/0x0000000002000000</w:t>
                        </w:r>
                      </w:p>
                      <w:p w:rsidR="005B1E90" w:rsidRPr="000D4C93"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0xffffffa5f81f2000 pending          127 0x00000000000004a0/0x0000000000006000   0.03% Initial</w:t>
                        </w:r>
                      </w:p>
                      <w:p w:rsidR="005B1E90" w:rsidRPr="00CA2D4C" w:rsidRDefault="005B1E90" w:rsidP="00417345">
                        <w:pPr>
                          <w:rPr>
                            <w:rFonts w:ascii="Courier New" w:hAnsi="Courier New" w:cs="Courier New"/>
                            <w:sz w:val="14"/>
                            <w:szCs w:val="14"/>
                            <w:lang w:val="en-US" w:eastAsia="ja-JP"/>
                          </w:rPr>
                        </w:pPr>
                        <w:r w:rsidRPr="000D4C93">
                          <w:rPr>
                            <w:rFonts w:ascii="Courier New" w:hAnsi="Courier New" w:cs="Courier New"/>
                            <w:sz w:val="14"/>
                            <w:szCs w:val="14"/>
                            <w:lang w:val="en-US" w:eastAsia="ja-JP"/>
                          </w:rPr>
                          <w:t xml:space="preserve">   0xffffffa5fa1f1000 pending          254 0x0000000000000280/0x0000000000000dd0   0.00% </w:t>
                        </w:r>
                        <w:proofErr w:type="spellStart"/>
                        <w:r w:rsidRPr="000D4C93">
                          <w:rPr>
                            <w:rFonts w:ascii="Courier New" w:hAnsi="Courier New" w:cs="Courier New"/>
                            <w:sz w:val="14"/>
                            <w:szCs w:val="14"/>
                            <w:lang w:val="en-US" w:eastAsia="ja-JP"/>
                          </w:rPr>
                          <w:t>OSAAgent</w:t>
                        </w:r>
                        <w:proofErr w:type="spellEnd"/>
                        <w:r w:rsidRPr="000D4C93"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rPr>
          <w:ins w:id="4616" w:author="Huy Duc. Nguyen" w:date="2017-08-29T16:28:00Z"/>
          <w:lang w:val="en-US" w:eastAsia="ja-JP"/>
        </w:rPr>
      </w:pPr>
    </w:p>
    <w:p w:rsidR="00417345" w:rsidRPr="0010569C" w:rsidRDefault="00417345" w:rsidP="00417345">
      <w:pPr>
        <w:pStyle w:val="CETextBody"/>
        <w:rPr>
          <w:ins w:id="4617" w:author="Huy Duc. Nguyen" w:date="2017-08-29T16:28:00Z"/>
          <w:rFonts w:asciiTheme="majorHAnsi" w:hAnsiTheme="majorHAnsi" w:cstheme="majorHAnsi"/>
          <w:lang w:val="en-US" w:eastAsia="ja-JP"/>
        </w:rPr>
      </w:pPr>
      <w:ins w:id="4618" w:author="Huy Duc. Nguyen" w:date="2017-08-29T16:28:00Z">
        <w:r w:rsidRPr="00F26DCC">
          <w:rPr>
            <w:noProof/>
            <w:lang w:val="en-US"/>
          </w:rPr>
          <mc:AlternateContent>
            <mc:Choice Requires="wps">
              <w:drawing>
                <wp:anchor distT="0" distB="0" distL="114300" distR="114300" simplePos="0" relativeHeight="251799040" behindDoc="0" locked="0" layoutInCell="1" allowOverlap="1" wp14:anchorId="7E3EED14" wp14:editId="4F1A2475">
                  <wp:simplePos x="0" y="0"/>
                  <wp:positionH relativeFrom="column">
                    <wp:posOffset>4997</wp:posOffset>
                  </wp:positionH>
                  <wp:positionV relativeFrom="paragraph">
                    <wp:posOffset>192377</wp:posOffset>
                  </wp:positionV>
                  <wp:extent cx="6386840" cy="879499"/>
                  <wp:effectExtent l="0" t="0" r="13970" b="15875"/>
                  <wp:wrapNone/>
                  <wp:docPr id="454" name="テキスト ボックス 241"/>
                  <wp:cNvGraphicFramePr/>
                  <a:graphic xmlns:a="http://schemas.openxmlformats.org/drawingml/2006/main">
                    <a:graphicData uri="http://schemas.microsoft.com/office/word/2010/wordprocessingShape">
                      <wps:wsp>
                        <wps:cNvSpPr txBox="1"/>
                        <wps:spPr>
                          <a:xfrm>
                            <a:off x="0" y="0"/>
                            <a:ext cx="6386840" cy="87949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WM_Server_as0                             0x000000000004d000/0x0000000002000000</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0xffffffa5f80b4000 pending          127 0x00000000000009b0/0x0000000000006000   5.03% Initial</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0xffffffa00d07f000 pending          254 0x0000000000000280/0x0000000000000dd0   0.00% OSAAgent</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0xffffffa00d07c000 pending          205 0x00000000000000c0/0x0000000000000dd0   0.06% DU1_USR_IRQ_HANDLER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0xffffffa00d077000 pending          205 0x0000000000000040/0x0000000000000dd0   0.00% DU1_DOCdoc_USR_IRQ_HANDLER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0xffffffa00d074000 pending          205 0x0000000000000040/0x0000000000000dd0   0.00% DU1_DOCact_USR_IRQ_HANDLER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0xffffffa00d071000 pending          205 0x00000000000002a0/0x0000000000000dd0   0.05% VSP1_USR_IRQ_HANDLER</w:t>
                              </w:r>
                            </w:p>
                            <w:p w:rsidR="005B1E90" w:rsidRPr="00F950E6"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0xffffffa00d06d000 pending          205 0x0000000000000090/0x0000000000000dd0   0.00% VSP1_CMPI0_USR_IRQ_HANDLER</w:t>
                              </w:r>
                              <w:r w:rsidRPr="002B677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ED14" id="_x0000_s1060" type="#_x0000_t202" style="position:absolute;margin-left:.4pt;margin-top:15.15pt;width:502.9pt;height:69.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" fillcolor="yellow" strokeweight=".5pt">
                  <v:textbox>
                    <w:txbxContent>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WM_Server_as0                             0x000000000004d000/0x0000000002000000</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0xffffffa5f80b4000 pending          127 0x00000000000009b0/0x0000000000006000   5.03% Initial</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0xffffffa00d07f000 pending          254 0x0000000000000280/0x0000000000000dd0   0.00% </w:t>
                        </w:r>
                        <w:proofErr w:type="spellStart"/>
                        <w:r w:rsidRPr="002B677C">
                          <w:rPr>
                            <w:rFonts w:ascii="Courier New" w:hAnsi="Courier New" w:cs="Courier New"/>
                            <w:sz w:val="14"/>
                            <w:szCs w:val="14"/>
                            <w:lang w:val="en-US" w:eastAsia="ja-JP"/>
                          </w:rPr>
                          <w:t>OSAAgent</w:t>
                        </w:r>
                        <w:proofErr w:type="spellEnd"/>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0xffffffa00d07c000 pending          205 0x00000000000000c0/0x0000000000000dd0   0.06% DU1_USR_IRQ_HANDLER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0xffffffa00d077000 pending          205 0x0000000000000040/0x0000000000000dd0   0.00% DU1_DOCdoc_USR_IRQ_HANDLER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0xffffffa00d074000 pending          205 0x0000000000000040/0x0000000000000dd0   0.00% DU1_DOCact_USR_IRQ_HANDLER</w:t>
                        </w:r>
                      </w:p>
                      <w:p w:rsidR="005B1E90" w:rsidRPr="002B677C"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0xffffffa00d071000 pending          205 0x00000000000002a0/0x0000000000000dd0   0.05% VSP1_USR_IRQ_HANDLER</w:t>
                        </w:r>
                      </w:p>
                      <w:p w:rsidR="005B1E90" w:rsidRPr="00F950E6" w:rsidRDefault="005B1E90" w:rsidP="00417345">
                        <w:pPr>
                          <w:rPr>
                            <w:rFonts w:ascii="Courier New" w:hAnsi="Courier New" w:cs="Courier New"/>
                            <w:sz w:val="14"/>
                            <w:szCs w:val="14"/>
                            <w:lang w:val="en-US" w:eastAsia="ja-JP"/>
                          </w:rPr>
                        </w:pPr>
                        <w:r w:rsidRPr="002B677C">
                          <w:rPr>
                            <w:rFonts w:ascii="Courier New" w:hAnsi="Courier New" w:cs="Courier New"/>
                            <w:sz w:val="14"/>
                            <w:szCs w:val="14"/>
                            <w:lang w:val="en-US" w:eastAsia="ja-JP"/>
                          </w:rPr>
                          <w:t xml:space="preserve">   0xffffffa00d06d000 pending          205 0x0000000000000090/0x0000000000000dd0   0.00% VSP1_CMPI0_USR_IRQ_HANDLER</w:t>
                        </w:r>
                        <w:r w:rsidRPr="002B677C" w:rsidDel="00EF7674">
                          <w:rPr>
                            <w:rFonts w:ascii="Courier New" w:hAnsi="Courier New" w:cs="Courier New"/>
                            <w:sz w:val="14"/>
                            <w:szCs w:val="14"/>
                            <w:lang w:val="en-US" w:eastAsia="ja-JP"/>
                          </w:rPr>
                          <w:t xml:space="preserve"> </w:t>
                        </w:r>
                      </w:p>
                    </w:txbxContent>
                  </v:textbox>
                </v:shape>
              </w:pict>
            </mc:Fallback>
          </mc:AlternateContent>
        </w:r>
      </w:ins>
    </w:p>
    <w:p w:rsidR="00417345" w:rsidRDefault="00417345" w:rsidP="00417345">
      <w:pPr>
        <w:pStyle w:val="CETextBody"/>
        <w:ind w:left="782"/>
        <w:rPr>
          <w:ins w:id="4619" w:author="Huy Duc. Nguyen" w:date="2017-08-29T16:28:00Z"/>
          <w:rFonts w:asciiTheme="majorHAnsi" w:hAnsiTheme="majorHAnsi" w:cstheme="majorHAnsi"/>
          <w:lang w:val="en-US" w:eastAsia="ja-JP"/>
        </w:rPr>
      </w:pPr>
    </w:p>
    <w:p w:rsidR="00417345" w:rsidRDefault="00417345" w:rsidP="00417345">
      <w:pPr>
        <w:pStyle w:val="CETextBody"/>
        <w:ind w:firstLineChars="300" w:firstLine="660"/>
        <w:rPr>
          <w:ins w:id="4620" w:author="Huy Duc. Nguyen" w:date="2017-08-29T16:28:00Z"/>
          <w:lang w:val="en-US" w:eastAsia="ja-JP"/>
        </w:rPr>
      </w:pPr>
    </w:p>
    <w:p w:rsidR="00417345" w:rsidRDefault="00417345" w:rsidP="00417345">
      <w:pPr>
        <w:pStyle w:val="CETextBody"/>
        <w:rPr>
          <w:ins w:id="4621" w:author="Huy Duc. Nguyen" w:date="2017-08-29T16:28:00Z"/>
          <w:lang w:val="en-US" w:eastAsia="ja-JP"/>
        </w:rPr>
      </w:pPr>
    </w:p>
    <w:p w:rsidR="00417345" w:rsidRDefault="00417345" w:rsidP="00417345">
      <w:pPr>
        <w:pStyle w:val="CETextBody"/>
        <w:rPr>
          <w:ins w:id="4622" w:author="Huy Duc. Nguyen" w:date="2017-08-29T16:28:00Z"/>
          <w:lang w:val="en-US" w:eastAsia="ja-JP"/>
        </w:rPr>
      </w:pPr>
    </w:p>
    <w:p w:rsidR="00417345" w:rsidRDefault="00417345" w:rsidP="00417345">
      <w:pPr>
        <w:pStyle w:val="CETextBody"/>
        <w:rPr>
          <w:ins w:id="4623" w:author="Huy Duc. Nguyen" w:date="2017-08-29T16:28:00Z"/>
          <w:lang w:val="en-US" w:eastAsia="ja-JP"/>
        </w:rPr>
      </w:pPr>
    </w:p>
    <w:p w:rsidR="00417345" w:rsidRPr="0010569C" w:rsidRDefault="00675ED9" w:rsidP="00417345">
      <w:pPr>
        <w:pStyle w:val="CETextBody"/>
        <w:ind w:left="782"/>
        <w:rPr>
          <w:ins w:id="4624" w:author="Huy Duc. Nguyen" w:date="2017-08-29T16:28:00Z"/>
          <w:rFonts w:asciiTheme="majorHAnsi" w:hAnsiTheme="majorHAnsi" w:cstheme="majorHAnsi"/>
          <w:lang w:val="en-US" w:eastAsia="ja-JP"/>
        </w:rPr>
      </w:pPr>
      <w:ins w:id="4625" w:author="Huy Duc. Nguyen" w:date="2017-08-29T16:28:00Z">
        <w:r w:rsidRPr="00F26DCC">
          <w:rPr>
            <w:noProof/>
            <w:lang w:val="en-US"/>
          </w:rPr>
          <mc:AlternateContent>
            <mc:Choice Requires="wps">
              <w:drawing>
                <wp:anchor distT="0" distB="0" distL="114300" distR="114300" simplePos="0" relativeHeight="251801088" behindDoc="0" locked="0" layoutInCell="1" allowOverlap="1" wp14:anchorId="38F570A6" wp14:editId="3AEF6978">
                  <wp:simplePos x="0" y="0"/>
                  <wp:positionH relativeFrom="margin">
                    <wp:posOffset>8890</wp:posOffset>
                  </wp:positionH>
                  <wp:positionV relativeFrom="paragraph">
                    <wp:posOffset>8890</wp:posOffset>
                  </wp:positionV>
                  <wp:extent cx="6079490" cy="593090"/>
                  <wp:effectExtent l="0" t="0" r="16510" b="16510"/>
                  <wp:wrapNone/>
                  <wp:docPr id="455" name="テキスト ボックス 241"/>
                  <wp:cNvGraphicFramePr/>
                  <a:graphic xmlns:a="http://schemas.openxmlformats.org/drawingml/2006/main">
                    <a:graphicData uri="http://schemas.microsoft.com/office/word/2010/wordprocessingShape">
                      <wps:wsp>
                        <wps:cNvSpPr txBox="1"/>
                        <wps:spPr>
                          <a:xfrm>
                            <a:off x="0" y="0"/>
                            <a:ext cx="6079490" cy="59309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DHD_Server_as0                            0x0000000000013000/0x0000000000040000</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0xffffffa5f80b3000 pending          127 0x0000000000000940/0x0000000000002000   0.01% Initial</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0xffffffa00b07f000 pending          254 0x0000000000000280/0x0000000000000dd0   0.00% OSAAgent</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0xffffffa00b074000 pending          128 0x0000000000000110/0x0000000000000dd0   0.18% DHD_IRQ_HANDLER</w:t>
                              </w:r>
                            </w:p>
                            <w:p w:rsidR="005B1E90" w:rsidRPr="00F950E6"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0xffffffa00b06f000 pending          128 0x0000000000000340/0x0000000000000dd0   0.38% DHD_Client00</w:t>
                              </w:r>
                              <w:r w:rsidRPr="004255E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70A6" id="_x0000_s1061" type="#_x0000_t202" style="position:absolute;left:0;text-align:left;margin-left:.7pt;margin-top:.7pt;width:478.7pt;height:46.7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" fillcolor="yellow" strokeweight=".5pt">
                  <v:textbox>
                    <w:txbxContent>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DHD_Server_as0                            0x0000000000013000/0x0000000000040000</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0xffffffa5f80b3000 pending          127 0x0000000000000940/0x0000000000002000   0.01% Initial</w:t>
                        </w:r>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0xffffffa00b07f000 pending          254 0x0000000000000280/0x0000000000000dd0   0.00% </w:t>
                        </w:r>
                        <w:proofErr w:type="spellStart"/>
                        <w:r w:rsidRPr="004255EC">
                          <w:rPr>
                            <w:rFonts w:ascii="Courier New" w:hAnsi="Courier New" w:cs="Courier New"/>
                            <w:sz w:val="14"/>
                            <w:szCs w:val="14"/>
                            <w:lang w:val="en-US" w:eastAsia="ja-JP"/>
                          </w:rPr>
                          <w:t>OSAAgent</w:t>
                        </w:r>
                        <w:proofErr w:type="spellEnd"/>
                      </w:p>
                      <w:p w:rsidR="005B1E90" w:rsidRPr="004255EC"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0xffffffa00b074000 pending          128 0x0000000000000110/0x0000000000000dd0   0.18% DHD_IRQ_HANDLER</w:t>
                        </w:r>
                      </w:p>
                      <w:p w:rsidR="005B1E90" w:rsidRPr="00F950E6" w:rsidRDefault="005B1E90" w:rsidP="00417345">
                        <w:pPr>
                          <w:rPr>
                            <w:rFonts w:ascii="Courier New" w:hAnsi="Courier New" w:cs="Courier New"/>
                            <w:sz w:val="14"/>
                            <w:szCs w:val="14"/>
                            <w:lang w:val="en-US" w:eastAsia="ja-JP"/>
                          </w:rPr>
                        </w:pPr>
                        <w:r w:rsidRPr="004255EC">
                          <w:rPr>
                            <w:rFonts w:ascii="Courier New" w:hAnsi="Courier New" w:cs="Courier New"/>
                            <w:sz w:val="14"/>
                            <w:szCs w:val="14"/>
                            <w:lang w:val="en-US" w:eastAsia="ja-JP"/>
                          </w:rPr>
                          <w:t xml:space="preserve">   0xffffffa00b06f000 pending          128 0x0000000000000340/0x0000000000000dd0   0.38% DHD_Client00</w:t>
                        </w:r>
                        <w:r w:rsidRPr="004255E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626" w:author="Huy Duc. Nguyen" w:date="2017-08-29T16:28:00Z"/>
          <w:rFonts w:asciiTheme="majorHAnsi" w:hAnsiTheme="majorHAnsi" w:cstheme="majorHAnsi"/>
          <w:lang w:val="en-US" w:eastAsia="ja-JP"/>
        </w:rPr>
      </w:pPr>
    </w:p>
    <w:p w:rsidR="00417345" w:rsidRDefault="00417345" w:rsidP="00417345">
      <w:pPr>
        <w:pStyle w:val="CETextBody"/>
        <w:rPr>
          <w:ins w:id="4627" w:author="Huy Duc. Nguyen" w:date="2017-08-29T16:28:00Z"/>
          <w:lang w:val="en-US" w:eastAsia="ja-JP"/>
        </w:rPr>
      </w:pPr>
    </w:p>
    <w:p w:rsidR="00417345" w:rsidRDefault="00675ED9" w:rsidP="00417345">
      <w:pPr>
        <w:pStyle w:val="CETextBody"/>
        <w:rPr>
          <w:ins w:id="4628" w:author="Huy Duc. Nguyen" w:date="2017-08-29T16:28:00Z"/>
          <w:lang w:val="en-US" w:eastAsia="ja-JP"/>
        </w:rPr>
      </w:pPr>
      <w:ins w:id="4629" w:author="Huy Duc. Nguyen" w:date="2017-08-29T16:28:00Z">
        <w:r w:rsidRPr="00F26DCC">
          <w:rPr>
            <w:noProof/>
            <w:lang w:val="en-US"/>
          </w:rPr>
          <mc:AlternateContent>
            <mc:Choice Requires="wps">
              <w:drawing>
                <wp:anchor distT="0" distB="0" distL="114300" distR="114300" simplePos="0" relativeHeight="251802112" behindDoc="0" locked="0" layoutInCell="1" allowOverlap="1" wp14:anchorId="0DAE0048" wp14:editId="674D7BE8">
                  <wp:simplePos x="0" y="0"/>
                  <wp:positionH relativeFrom="margin">
                    <wp:align>left</wp:align>
                  </wp:positionH>
                  <wp:positionV relativeFrom="paragraph">
                    <wp:posOffset>165652</wp:posOffset>
                  </wp:positionV>
                  <wp:extent cx="6066845" cy="417444"/>
                  <wp:effectExtent l="0" t="0" r="10160" b="20955"/>
                  <wp:wrapNone/>
                  <wp:docPr id="456" name="テキスト ボックス 241"/>
                  <wp:cNvGraphicFramePr/>
                  <a:graphic xmlns:a="http://schemas.openxmlformats.org/drawingml/2006/main">
                    <a:graphicData uri="http://schemas.microsoft.com/office/word/2010/wordprocessingShape">
                      <wps:wsp>
                        <wps:cNvSpPr txBox="1"/>
                        <wps:spPr>
                          <a:xfrm>
                            <a:off x="0" y="0"/>
                            <a:ext cx="6066845" cy="417444"/>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DRW2Dtest                                 0x0000000000016000/0x0000000000200000</w:t>
                              </w:r>
                            </w:p>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0xffffffa5f80b2000 running          127 0x0000000000001310/0x0000000000010000   2.05% Initial</w:t>
                              </w:r>
                            </w:p>
                            <w:p w:rsidR="005B1E90" w:rsidRPr="00F950E6"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0xffffffa00b03f000 pending          254 0x0000000000000280/0x0000000000000dd0   0.00% OSAAgent</w:t>
                              </w:r>
                              <w:r w:rsidRPr="00A126DA"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048" id="_x0000_s1062" type="#_x0000_t202" style="position:absolute;margin-left:0;margin-top:13.05pt;width:477.7pt;height:32.85pt;z-index:2518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" fillcolor="yellow" strokeweight=".5pt">
                  <v:textbox>
                    <w:txbxContent>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DRW2Dtest                                 0x0000000000016000/0x0000000000200000</w:t>
                        </w:r>
                      </w:p>
                      <w:p w:rsidR="005B1E90" w:rsidRPr="00A126DA"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0xffffffa5f80b2000 running          127 0x0000000000001310/0x0000000000010000   2.05% Initial</w:t>
                        </w:r>
                      </w:p>
                      <w:p w:rsidR="005B1E90" w:rsidRPr="00F950E6" w:rsidRDefault="005B1E90" w:rsidP="00417345">
                        <w:pPr>
                          <w:rPr>
                            <w:rFonts w:ascii="Courier New" w:hAnsi="Courier New" w:cs="Courier New"/>
                            <w:sz w:val="14"/>
                            <w:szCs w:val="14"/>
                            <w:lang w:val="en-US" w:eastAsia="ja-JP"/>
                          </w:rPr>
                        </w:pPr>
                        <w:r w:rsidRPr="00A126DA">
                          <w:rPr>
                            <w:rFonts w:ascii="Courier New" w:hAnsi="Courier New" w:cs="Courier New"/>
                            <w:sz w:val="14"/>
                            <w:szCs w:val="14"/>
                            <w:lang w:val="en-US" w:eastAsia="ja-JP"/>
                          </w:rPr>
                          <w:t xml:space="preserve">   0xffffffa00b03f000 pending          254 0x0000000000000280/0x0000000000000dd0   0.00% </w:t>
                        </w:r>
                        <w:proofErr w:type="spellStart"/>
                        <w:r w:rsidRPr="00A126DA">
                          <w:rPr>
                            <w:rFonts w:ascii="Courier New" w:hAnsi="Courier New" w:cs="Courier New"/>
                            <w:sz w:val="14"/>
                            <w:szCs w:val="14"/>
                            <w:lang w:val="en-US" w:eastAsia="ja-JP"/>
                          </w:rPr>
                          <w:t>OSAAgent</w:t>
                        </w:r>
                        <w:proofErr w:type="spellEnd"/>
                        <w:r w:rsidRPr="00A126DA"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Pr="0010569C" w:rsidRDefault="00417345" w:rsidP="00417345">
      <w:pPr>
        <w:pStyle w:val="CETextBody"/>
        <w:ind w:left="782"/>
        <w:rPr>
          <w:ins w:id="4630" w:author="Huy Duc. Nguyen" w:date="2017-08-29T16:28:00Z"/>
          <w:rFonts w:asciiTheme="majorHAnsi" w:hAnsiTheme="majorHAnsi" w:cstheme="majorHAnsi"/>
          <w:lang w:val="en-US" w:eastAsia="ja-JP"/>
        </w:rPr>
      </w:pPr>
    </w:p>
    <w:p w:rsidR="00417345" w:rsidRDefault="00417345" w:rsidP="00417345">
      <w:pPr>
        <w:pStyle w:val="CETextBody"/>
        <w:rPr>
          <w:ins w:id="4631" w:author="Huy Duc. Nguyen" w:date="2017-08-29T16:28:00Z"/>
          <w:lang w:val="en-US" w:eastAsia="ja-JP"/>
        </w:rPr>
      </w:pPr>
    </w:p>
    <w:p w:rsidR="00417345" w:rsidRDefault="00417345" w:rsidP="00417345">
      <w:pPr>
        <w:pStyle w:val="CETextBody"/>
        <w:ind w:firstLineChars="300" w:firstLine="660"/>
        <w:rPr>
          <w:ins w:id="4632" w:author="Huy Duc. Nguyen" w:date="2017-08-29T16:28:00Z"/>
          <w:lang w:val="en-US" w:eastAsia="ja-JP"/>
        </w:rPr>
      </w:pPr>
    </w:p>
    <w:p w:rsidR="00417345" w:rsidRDefault="00675ED9" w:rsidP="00417345">
      <w:pPr>
        <w:pStyle w:val="CETextBody"/>
        <w:ind w:firstLineChars="300" w:firstLine="660"/>
        <w:rPr>
          <w:ins w:id="4633" w:author="Huy Duc. Nguyen" w:date="2017-08-29T16:28:00Z"/>
          <w:lang w:val="en-US" w:eastAsia="ja-JP"/>
        </w:rPr>
      </w:pPr>
      <w:ins w:id="4634" w:author="Huy Duc. Nguyen" w:date="2017-08-29T16:28:00Z">
        <w:r w:rsidRPr="00F26DCC">
          <w:rPr>
            <w:noProof/>
            <w:lang w:val="en-US"/>
          </w:rPr>
          <mc:AlternateContent>
            <mc:Choice Requires="wps">
              <w:drawing>
                <wp:anchor distT="0" distB="0" distL="114300" distR="114300" simplePos="0" relativeHeight="251803136" behindDoc="0" locked="0" layoutInCell="1" allowOverlap="1" wp14:anchorId="22976480" wp14:editId="24F74796">
                  <wp:simplePos x="0" y="0"/>
                  <wp:positionH relativeFrom="margin">
                    <wp:align>left</wp:align>
                  </wp:positionH>
                  <wp:positionV relativeFrom="paragraph">
                    <wp:posOffset>9525</wp:posOffset>
                  </wp:positionV>
                  <wp:extent cx="6066790" cy="516255"/>
                  <wp:effectExtent l="0" t="0" r="10160" b="17145"/>
                  <wp:wrapNone/>
                  <wp:docPr id="457" name="テキスト ボックス 241"/>
                  <wp:cNvGraphicFramePr/>
                  <a:graphic xmlns:a="http://schemas.openxmlformats.org/drawingml/2006/main">
                    <a:graphicData uri="http://schemas.microsoft.com/office/word/2010/wordprocessingShape">
                      <wps:wsp>
                        <wps:cNvSpPr txBox="1"/>
                        <wps:spPr>
                          <a:xfrm>
                            <a:off x="0" y="0"/>
                            <a:ext cx="6066790" cy="51625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rivp_mng_app                              0x000000000001b000/0x0000000000440000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0xffffffa5f80b1000 exited           127 0x00000000000009c0/0x0000000000002000   0.00%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0xffffffa00ae3d000 pending          254 0x0000000000000280/0x0000000000000dd0   0.00% OSAAgent</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0xffffffa00ae3a000 pending          200 0x0000000000000070/0x0000000000000dd0   0.00% Rivpd_VdpBhTask</w:t>
                              </w:r>
                              <w:r w:rsidRPr="00DC676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6480" id="_x0000_s1063" type="#_x0000_t202" style="position:absolute;left:0;text-align:left;margin-left:0;margin-top:.75pt;width:477.7pt;height:40.65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" fillcolor="yellow" strokeweight=".5pt">
                  <v:textbox>
                    <w:txbxContent>
                      <w:p w:rsidR="005B1E90" w:rsidRPr="00DC676C" w:rsidRDefault="005B1E90" w:rsidP="00417345">
                        <w:pPr>
                          <w:rPr>
                            <w:rFonts w:ascii="Courier New" w:hAnsi="Courier New" w:cs="Courier New"/>
                            <w:sz w:val="14"/>
                            <w:szCs w:val="14"/>
                            <w:lang w:val="en-US" w:eastAsia="ja-JP"/>
                          </w:rPr>
                        </w:pPr>
                        <w:proofErr w:type="spellStart"/>
                        <w:proofErr w:type="gramStart"/>
                        <w:r w:rsidRPr="00DC676C">
                          <w:rPr>
                            <w:rFonts w:ascii="Courier New" w:hAnsi="Courier New" w:cs="Courier New"/>
                            <w:sz w:val="14"/>
                            <w:szCs w:val="14"/>
                            <w:lang w:val="en-US" w:eastAsia="ja-JP"/>
                          </w:rPr>
                          <w:t>rivp_mng_app</w:t>
                        </w:r>
                        <w:proofErr w:type="spellEnd"/>
                        <w:proofErr w:type="gramEnd"/>
                        <w:r w:rsidRPr="00DC676C">
                          <w:rPr>
                            <w:rFonts w:ascii="Courier New" w:hAnsi="Courier New" w:cs="Courier New"/>
                            <w:sz w:val="14"/>
                            <w:szCs w:val="14"/>
                            <w:lang w:val="en-US" w:eastAsia="ja-JP"/>
                          </w:rPr>
                          <w:t xml:space="preserve">                              0x000000000001b000/0x0000000000440000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0xffffffa5f80b1000 exited           127 0x00000000000009c0/0x0000000000002000   0.00%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0xffffffa00ae3d000 pending          254 0x0000000000000280/0x0000000000000dd0   0.00% </w:t>
                        </w:r>
                        <w:proofErr w:type="spellStart"/>
                        <w:r w:rsidRPr="00DC676C">
                          <w:rPr>
                            <w:rFonts w:ascii="Courier New" w:hAnsi="Courier New" w:cs="Courier New"/>
                            <w:sz w:val="14"/>
                            <w:szCs w:val="14"/>
                            <w:lang w:val="en-US" w:eastAsia="ja-JP"/>
                          </w:rPr>
                          <w:t>OSAAgent</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0xffffffa00ae3a000 pending          200 0x0000000000000070/0x0000000000000dd0   0.00% </w:t>
                        </w:r>
                        <w:proofErr w:type="spellStart"/>
                        <w:r w:rsidRPr="00DC676C">
                          <w:rPr>
                            <w:rFonts w:ascii="Courier New" w:hAnsi="Courier New" w:cs="Courier New"/>
                            <w:sz w:val="14"/>
                            <w:szCs w:val="14"/>
                            <w:lang w:val="en-US" w:eastAsia="ja-JP"/>
                          </w:rPr>
                          <w:t>Rivpd_VdpBhTask</w:t>
                        </w:r>
                        <w:proofErr w:type="spellEnd"/>
                        <w:r w:rsidRPr="00DC676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rPr>
          <w:ins w:id="4635" w:author="Huy Duc. Nguyen" w:date="2017-08-29T16:28:00Z"/>
          <w:lang w:val="en-US" w:eastAsia="ja-JP"/>
        </w:rPr>
      </w:pPr>
    </w:p>
    <w:p w:rsidR="00417345" w:rsidRPr="0010569C" w:rsidRDefault="00417345" w:rsidP="00417345">
      <w:pPr>
        <w:pStyle w:val="CETextBody"/>
        <w:rPr>
          <w:ins w:id="4636" w:author="Huy Duc. Nguyen" w:date="2017-08-29T16:28:00Z"/>
          <w:rFonts w:asciiTheme="majorHAnsi" w:hAnsiTheme="majorHAnsi" w:cstheme="majorHAnsi"/>
          <w:lang w:val="en-US" w:eastAsia="ja-JP"/>
        </w:rPr>
      </w:pPr>
    </w:p>
    <w:p w:rsidR="00417345" w:rsidRDefault="00417345" w:rsidP="00417345">
      <w:pPr>
        <w:pStyle w:val="CETextBody"/>
        <w:ind w:left="782"/>
        <w:rPr>
          <w:ins w:id="4637" w:author="Huy Duc. Nguyen" w:date="2017-08-29T16:28:00Z"/>
          <w:rFonts w:asciiTheme="majorHAnsi" w:hAnsiTheme="majorHAnsi" w:cstheme="majorHAnsi"/>
          <w:lang w:val="en-US" w:eastAsia="ja-JP"/>
        </w:rPr>
      </w:pPr>
      <w:ins w:id="4638" w:author="Huy Duc. Nguyen" w:date="2017-08-29T16:28:00Z">
        <w:r w:rsidRPr="00F26DCC">
          <w:rPr>
            <w:noProof/>
            <w:lang w:val="en-US"/>
          </w:rPr>
          <mc:AlternateContent>
            <mc:Choice Requires="wps">
              <w:drawing>
                <wp:anchor distT="0" distB="0" distL="114300" distR="114300" simplePos="0" relativeHeight="251804160" behindDoc="0" locked="0" layoutInCell="1" allowOverlap="1" wp14:anchorId="3D820B1A" wp14:editId="40F0B478">
                  <wp:simplePos x="0" y="0"/>
                  <wp:positionH relativeFrom="margin">
                    <wp:align>left</wp:align>
                  </wp:positionH>
                  <wp:positionV relativeFrom="paragraph">
                    <wp:posOffset>4887</wp:posOffset>
                  </wp:positionV>
                  <wp:extent cx="6073329" cy="418809"/>
                  <wp:effectExtent l="0" t="0" r="22860" b="19685"/>
                  <wp:wrapNone/>
                  <wp:docPr id="467" name="テキスト ボックス 241"/>
                  <wp:cNvGraphicFramePr/>
                  <a:graphic xmlns:a="http://schemas.openxmlformats.org/drawingml/2006/main">
                    <a:graphicData uri="http://schemas.microsoft.com/office/word/2010/wordprocessingShape">
                      <wps:wsp>
                        <wps:cNvSpPr txBox="1"/>
                        <wps:spPr>
                          <a:xfrm>
                            <a:off x="0" y="0"/>
                            <a:ext cx="6073329" cy="41880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OES31_Texture_online_Dyn_as0              0x000000000000f000/0x0000000000500000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0xffffffa5f80b0000 pending          127 0x0000000000013b90/0x0000000000020000   1.20% Initial</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0xffffffa00a9ff000 pending          254 0x0000000000000280/0x0000000000000dd0   0.00% OSAAgent</w:t>
                              </w:r>
                              <w:r w:rsidRPr="00DC676C" w:rsidDel="00EF767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0B1A" id="_x0000_s1064" type="#_x0000_t202" style="position:absolute;left:0;text-align:left;margin-left:0;margin-top:.4pt;width:478.2pt;height:33pt;z-index:25180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" fillcolor="yellow" strokeweight=".5pt">
                  <v:textbo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OES31_Texture_online_Dyn_as0              0x000000000000f000/0x0000000000500000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0xffffffa5f80b0000 pending          127 0x0000000000013b90/0x0000000000020000   1.20% Initial</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0xffffffa00a9ff000 pending          254 0x0000000000000280/0x0000000000000dd0   0.00% </w:t>
                        </w:r>
                        <w:proofErr w:type="spellStart"/>
                        <w:r w:rsidRPr="00DC676C">
                          <w:rPr>
                            <w:rFonts w:ascii="Courier New" w:hAnsi="Courier New" w:cs="Courier New"/>
                            <w:sz w:val="14"/>
                            <w:szCs w:val="14"/>
                            <w:lang w:val="en-US" w:eastAsia="ja-JP"/>
                          </w:rPr>
                          <w:t>OSAAgent</w:t>
                        </w:r>
                        <w:proofErr w:type="spellEnd"/>
                        <w:r w:rsidRPr="00DC676C" w:rsidDel="00EF767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ind w:firstLineChars="300" w:firstLine="660"/>
        <w:rPr>
          <w:ins w:id="4639" w:author="Huy Duc. Nguyen" w:date="2017-08-29T16:28:00Z"/>
          <w:sz w:val="22"/>
          <w:lang w:val="en-US" w:eastAsia="ja-JP"/>
        </w:rPr>
      </w:pPr>
    </w:p>
    <w:p w:rsidR="00417345" w:rsidRPr="0010569C" w:rsidRDefault="00417345" w:rsidP="00417345">
      <w:pPr>
        <w:pStyle w:val="CETextBody"/>
        <w:rPr>
          <w:ins w:id="4640" w:author="Huy Duc. Nguyen" w:date="2017-08-29T16:28:00Z"/>
          <w:rFonts w:asciiTheme="majorHAnsi" w:hAnsiTheme="majorHAnsi" w:cstheme="majorHAnsi"/>
          <w:lang w:val="en-US" w:eastAsia="ja-JP"/>
        </w:rPr>
      </w:pPr>
      <w:ins w:id="4641" w:author="Huy Duc. Nguyen" w:date="2017-08-29T16:28:00Z">
        <w:r w:rsidRPr="00F26DCC">
          <w:rPr>
            <w:noProof/>
            <w:lang w:val="en-US"/>
          </w:rPr>
          <mc:AlternateContent>
            <mc:Choice Requires="wps">
              <w:drawing>
                <wp:anchor distT="0" distB="0" distL="114300" distR="114300" simplePos="0" relativeHeight="251805184" behindDoc="0" locked="0" layoutInCell="1" allowOverlap="1" wp14:anchorId="6D483921" wp14:editId="06C4A984">
                  <wp:simplePos x="0" y="0"/>
                  <wp:positionH relativeFrom="margin">
                    <wp:align>left</wp:align>
                  </wp:positionH>
                  <wp:positionV relativeFrom="paragraph">
                    <wp:posOffset>173465</wp:posOffset>
                  </wp:positionV>
                  <wp:extent cx="6073329" cy="497777"/>
                  <wp:effectExtent l="0" t="0" r="22860" b="17145"/>
                  <wp:wrapNone/>
                  <wp:docPr id="459" name="テキスト ボックス 241"/>
                  <wp:cNvGraphicFramePr/>
                  <a:graphic xmlns:a="http://schemas.openxmlformats.org/drawingml/2006/main">
                    <a:graphicData uri="http://schemas.microsoft.com/office/word/2010/wordprocessingShape">
                      <wps:wsp>
                        <wps:cNvSpPr txBox="1"/>
                        <wps:spPr>
                          <a:xfrm>
                            <a:off x="0" y="0"/>
                            <a:ext cx="6073329" cy="49777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VSP_sample_dyn_as0                        0x0000000000012000/0x0000000000040000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0xffffffa5f80af000 exited           127 0x0000000000001200/0x0000000000008000   0.08%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0xffffffa00a4fc000 pending          128 0x0000000000000168/0x0000000000003cb8   0.00% PosixServer</w:t>
                              </w:r>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0xffffffa00a4f7000 pending          254 0x0000000000000280/0x0000000000000dd0   0.00% OSAAgent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83921" id="_x0000_s1065" type="#_x0000_t202" style="position:absolute;margin-left:0;margin-top:13.65pt;width:478.2pt;height:39.2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" fillcolor="yellow" strokeweight=".5pt">
                  <v:textbox>
                    <w:txbxContent>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VSP_sample_dyn_as0                        0x0000000000012000/0x0000000000040000</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0xffffffa5f80af000 exited           127 0x0000000000001200/0x0000000000008000   0.08% Initial</w:t>
                        </w:r>
                      </w:p>
                      <w:p w:rsidR="005B1E90" w:rsidRPr="00DC676C"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0xffffffa00a4fc000 pending          128 0x0000000000000168/0x0000000000003cb8   0.00% </w:t>
                        </w:r>
                        <w:proofErr w:type="spellStart"/>
                        <w:r w:rsidRPr="00DC676C">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DC676C">
                          <w:rPr>
                            <w:rFonts w:ascii="Courier New" w:hAnsi="Courier New" w:cs="Courier New"/>
                            <w:sz w:val="14"/>
                            <w:szCs w:val="14"/>
                            <w:lang w:val="en-US" w:eastAsia="ja-JP"/>
                          </w:rPr>
                          <w:t xml:space="preserve">   0xffffffa00a4f7000 pending          254 0x0000000000000280/0x0000000000000dd0   0.00% </w:t>
                        </w:r>
                        <w:proofErr w:type="spellStart"/>
                        <w:r w:rsidRPr="00DC676C">
                          <w:rPr>
                            <w:rFonts w:ascii="Courier New" w:hAnsi="Courier New" w:cs="Courier New"/>
                            <w:sz w:val="14"/>
                            <w:szCs w:val="14"/>
                            <w:lang w:val="en-US" w:eastAsia="ja-JP"/>
                          </w:rPr>
                          <w:t>OSAAgent</w:t>
                        </w:r>
                        <w:proofErr w:type="spellEnd"/>
                      </w:p>
                    </w:txbxContent>
                  </v:textbox>
                  <w10:wrap anchorx="margin"/>
                </v:shape>
              </w:pict>
            </mc:Fallback>
          </mc:AlternateContent>
        </w:r>
      </w:ins>
    </w:p>
    <w:p w:rsidR="00417345" w:rsidRDefault="00417345" w:rsidP="00417345">
      <w:pPr>
        <w:pStyle w:val="CETextBody"/>
        <w:ind w:left="782"/>
        <w:rPr>
          <w:ins w:id="4642" w:author="Huy Duc. Nguyen" w:date="2017-08-29T16:28:00Z"/>
          <w:rFonts w:asciiTheme="majorHAnsi" w:hAnsiTheme="majorHAnsi" w:cstheme="majorHAnsi"/>
          <w:lang w:val="en-US" w:eastAsia="ja-JP"/>
        </w:rPr>
      </w:pPr>
    </w:p>
    <w:p w:rsidR="00417345" w:rsidRDefault="00417345" w:rsidP="00417345">
      <w:pPr>
        <w:ind w:firstLineChars="300" w:firstLine="660"/>
        <w:rPr>
          <w:ins w:id="4643" w:author="Huy Duc. Nguyen" w:date="2017-08-29T16:28:00Z"/>
          <w:sz w:val="22"/>
          <w:lang w:val="en-US" w:eastAsia="ja-JP"/>
        </w:rPr>
      </w:pPr>
    </w:p>
    <w:p w:rsidR="00417345" w:rsidRPr="0010569C" w:rsidRDefault="00417345" w:rsidP="00417345">
      <w:pPr>
        <w:pStyle w:val="CETextBody"/>
        <w:rPr>
          <w:ins w:id="4644" w:author="Huy Duc. Nguyen" w:date="2017-08-29T16:28:00Z"/>
          <w:rFonts w:asciiTheme="majorHAnsi" w:hAnsiTheme="majorHAnsi" w:cstheme="majorHAnsi"/>
          <w:lang w:val="en-US" w:eastAsia="ja-JP"/>
        </w:rPr>
      </w:pPr>
    </w:p>
    <w:p w:rsidR="00417345" w:rsidRDefault="00417345" w:rsidP="00417345">
      <w:pPr>
        <w:pStyle w:val="CETextBody"/>
        <w:ind w:left="782"/>
        <w:rPr>
          <w:ins w:id="4645" w:author="Huy Duc. Nguyen" w:date="2017-08-29T16:28:00Z"/>
          <w:rFonts w:asciiTheme="majorHAnsi" w:hAnsiTheme="majorHAnsi" w:cstheme="majorHAnsi"/>
          <w:lang w:val="en-US" w:eastAsia="ja-JP"/>
        </w:rPr>
      </w:pPr>
      <w:ins w:id="4646" w:author="Huy Duc. Nguyen" w:date="2017-08-29T16:28:00Z">
        <w:r w:rsidRPr="00F26DCC">
          <w:rPr>
            <w:noProof/>
            <w:lang w:val="en-US"/>
          </w:rPr>
          <mc:AlternateContent>
            <mc:Choice Requires="wps">
              <w:drawing>
                <wp:anchor distT="0" distB="0" distL="114300" distR="114300" simplePos="0" relativeHeight="251806208" behindDoc="0" locked="0" layoutInCell="1" allowOverlap="1" wp14:anchorId="41A7F09D" wp14:editId="62C691B2">
                  <wp:simplePos x="0" y="0"/>
                  <wp:positionH relativeFrom="margin">
                    <wp:align>left</wp:align>
                  </wp:positionH>
                  <wp:positionV relativeFrom="paragraph">
                    <wp:posOffset>8365</wp:posOffset>
                  </wp:positionV>
                  <wp:extent cx="6073329" cy="377687"/>
                  <wp:effectExtent l="0" t="0" r="22860" b="22860"/>
                  <wp:wrapNone/>
                  <wp:docPr id="468" name="テキスト ボックス 241"/>
                  <wp:cNvGraphicFramePr/>
                  <a:graphic xmlns:a="http://schemas.openxmlformats.org/drawingml/2006/main">
                    <a:graphicData uri="http://schemas.microsoft.com/office/word/2010/wordprocessingShape">
                      <wps:wsp>
                        <wps:cNvSpPr txBox="1"/>
                        <wps:spPr>
                          <a:xfrm>
                            <a:off x="0" y="0"/>
                            <a:ext cx="6073329" cy="37768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imrlxsample_dyn_as0                       0x0000000000003000/0x0000000000040000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0xffffffa5f80ae000 exited           127 0x00000000000007c0/0x0000000000002000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0xffffffa00a4bf000 pending          254 0x0000000000000280/0x0000000000000dd0   0.00% OSAAgent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7F09D" id="_x0000_s1066" type="#_x0000_t202" style="position:absolute;left:0;text-align:left;margin-left:0;margin-top:.65pt;width:478.2pt;height:29.75pt;z-index:25180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imrlxsample_dyn_as0</w:t>
                        </w:r>
                        <w:proofErr w:type="gramEnd"/>
                        <w:r w:rsidRPr="0068492A">
                          <w:rPr>
                            <w:rFonts w:ascii="Courier New" w:hAnsi="Courier New" w:cs="Courier New"/>
                            <w:sz w:val="14"/>
                            <w:szCs w:val="14"/>
                            <w:lang w:val="en-US" w:eastAsia="ja-JP"/>
                          </w:rPr>
                          <w:t xml:space="preserve">                       0x0000000000003000/0x0000000000040000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0xffffffa5f80ae000 exited           127 0x00000000000007c0/0x0000000000002000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0xffffffa00a4bf000 pending          254 0x0000000000000280/0x0000000000000dd0   0.00% </w:t>
                        </w:r>
                        <w:proofErr w:type="spellStart"/>
                        <w:r w:rsidRPr="0068492A">
                          <w:rPr>
                            <w:rFonts w:ascii="Courier New" w:hAnsi="Courier New" w:cs="Courier New"/>
                            <w:sz w:val="14"/>
                            <w:szCs w:val="14"/>
                            <w:lang w:val="en-US" w:eastAsia="ja-JP"/>
                          </w:rPr>
                          <w:t>OSAAgent</w:t>
                        </w:r>
                        <w:proofErr w:type="spellEnd"/>
                      </w:p>
                    </w:txbxContent>
                  </v:textbox>
                  <w10:wrap anchorx="margin"/>
                </v:shape>
              </w:pict>
            </mc:Fallback>
          </mc:AlternateContent>
        </w:r>
      </w:ins>
    </w:p>
    <w:p w:rsidR="00417345" w:rsidRDefault="00417345" w:rsidP="00417345">
      <w:pPr>
        <w:ind w:firstLineChars="300" w:firstLine="660"/>
        <w:rPr>
          <w:ins w:id="4647" w:author="Huy Duc. Nguyen" w:date="2017-08-29T16:28:00Z"/>
          <w:sz w:val="22"/>
          <w:lang w:val="en-US" w:eastAsia="ja-JP"/>
        </w:rPr>
      </w:pPr>
    </w:p>
    <w:p w:rsidR="00417345" w:rsidRPr="0010569C" w:rsidRDefault="00417345" w:rsidP="00417345">
      <w:pPr>
        <w:pStyle w:val="CETextBody"/>
        <w:rPr>
          <w:ins w:id="4648" w:author="Huy Duc. Nguyen" w:date="2017-08-29T16:28:00Z"/>
          <w:rFonts w:asciiTheme="majorHAnsi" w:hAnsiTheme="majorHAnsi" w:cstheme="majorHAnsi"/>
          <w:lang w:val="en-US" w:eastAsia="ja-JP"/>
        </w:rPr>
      </w:pPr>
      <w:ins w:id="4649" w:author="Huy Duc. Nguyen" w:date="2017-08-29T16:28:00Z">
        <w:r w:rsidRPr="00F26DCC">
          <w:rPr>
            <w:noProof/>
            <w:lang w:val="en-US"/>
          </w:rPr>
          <mc:AlternateContent>
            <mc:Choice Requires="wps">
              <w:drawing>
                <wp:anchor distT="0" distB="0" distL="114300" distR="114300" simplePos="0" relativeHeight="251807232" behindDoc="0" locked="0" layoutInCell="1" allowOverlap="1" wp14:anchorId="76D0519F" wp14:editId="30D8398C">
                  <wp:simplePos x="0" y="0"/>
                  <wp:positionH relativeFrom="margin">
                    <wp:align>left</wp:align>
                  </wp:positionH>
                  <wp:positionV relativeFrom="paragraph">
                    <wp:posOffset>217336</wp:posOffset>
                  </wp:positionV>
                  <wp:extent cx="6073329" cy="387626"/>
                  <wp:effectExtent l="0" t="0" r="22860" b="12700"/>
                  <wp:wrapNone/>
                  <wp:docPr id="461" name="テキスト ボックス 241"/>
                  <wp:cNvGraphicFramePr/>
                  <a:graphic xmlns:a="http://schemas.openxmlformats.org/drawingml/2006/main">
                    <a:graphicData uri="http://schemas.microsoft.com/office/word/2010/wordprocessingShape">
                      <wps:wsp>
                        <wps:cNvSpPr txBox="1"/>
                        <wps:spPr>
                          <a:xfrm>
                            <a:off x="0" y="0"/>
                            <a:ext cx="6073329" cy="38762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Audio_sample_dyn_as0                      0x000000000000d000/0x0000000000080000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0xffffffa5f80ad000 exited           127 0x00000000000008d0/0x0000000000002000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0xffffffa00a47f000 pending          254 0x0000000000000280/0x0000000000000dd0   0.00% OSAAgent</w:t>
                              </w:r>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0519F" id="_x0000_s1067" type="#_x0000_t202" style="position:absolute;margin-left:0;margin-top:17.1pt;width:478.2pt;height:30.5pt;z-index:25180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" fillcolor="yellow" strokeweight=".5pt">
                  <v:textbo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Audio_sample_dyn_as0                      0x000000000000d000/0x0000000000080000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0xffffffa5f80ad000 exited           127 0x00000000000008d0/0x0000000000002000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0xffffffa00a47f000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650" w:author="Huy Duc. Nguyen" w:date="2017-08-29T16:28:00Z"/>
          <w:rFonts w:asciiTheme="majorHAnsi" w:hAnsiTheme="majorHAnsi" w:cstheme="majorHAnsi"/>
          <w:lang w:val="en-US" w:eastAsia="ja-JP"/>
        </w:rPr>
      </w:pPr>
    </w:p>
    <w:p w:rsidR="00417345" w:rsidRDefault="00417345" w:rsidP="00417345">
      <w:pPr>
        <w:pStyle w:val="CETextBody"/>
        <w:rPr>
          <w:ins w:id="4651" w:author="Huy Duc. Nguyen" w:date="2017-08-29T16:28:00Z"/>
          <w:rFonts w:asciiTheme="majorHAnsi" w:hAnsiTheme="majorHAnsi" w:cstheme="majorHAnsi"/>
          <w:lang w:val="en-US" w:eastAsia="ja-JP"/>
        </w:rPr>
      </w:pPr>
    </w:p>
    <w:p w:rsidR="00417345" w:rsidRPr="0010569C" w:rsidRDefault="00417345" w:rsidP="00417345">
      <w:pPr>
        <w:pStyle w:val="CETextBody"/>
        <w:rPr>
          <w:ins w:id="4652" w:author="Huy Duc. Nguyen" w:date="2017-08-29T16:28:00Z"/>
          <w:rFonts w:asciiTheme="majorHAnsi" w:hAnsiTheme="majorHAnsi" w:cstheme="majorHAnsi"/>
          <w:lang w:val="en-US" w:eastAsia="ja-JP"/>
        </w:rPr>
      </w:pPr>
      <w:ins w:id="4653" w:author="Huy Duc. Nguyen" w:date="2017-08-29T16:28:00Z">
        <w:r w:rsidRPr="00F26DCC">
          <w:rPr>
            <w:noProof/>
            <w:lang w:val="en-US"/>
          </w:rPr>
          <mc:AlternateContent>
            <mc:Choice Requires="wps">
              <w:drawing>
                <wp:anchor distT="0" distB="0" distL="114300" distR="114300" simplePos="0" relativeHeight="251808256" behindDoc="0" locked="0" layoutInCell="1" allowOverlap="1" wp14:anchorId="72248234" wp14:editId="7DA3F6A1">
                  <wp:simplePos x="0" y="0"/>
                  <wp:positionH relativeFrom="margin">
                    <wp:align>left</wp:align>
                  </wp:positionH>
                  <wp:positionV relativeFrom="paragraph">
                    <wp:posOffset>208032</wp:posOffset>
                  </wp:positionV>
                  <wp:extent cx="6073329" cy="397868"/>
                  <wp:effectExtent l="0" t="0" r="22860" b="21590"/>
                  <wp:wrapNone/>
                  <wp:docPr id="469" name="テキスト ボックス 241"/>
                  <wp:cNvGraphicFramePr/>
                  <a:graphic xmlns:a="http://schemas.openxmlformats.org/drawingml/2006/main">
                    <a:graphicData uri="http://schemas.microsoft.com/office/word/2010/wordprocessingShape">
                      <wps:wsp>
                        <wps:cNvSpPr txBox="1"/>
                        <wps:spPr>
                          <a:xfrm>
                            <a:off x="0" y="0"/>
                            <a:ext cx="6073329" cy="397868"/>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CMSBLC_CMM_app                            0x0000000000005000/0x0000000004000000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0xffffffa5f80ac000 exited           127 0x0000000000001750/0x0000000000006000   0.11%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0xffffffa00a3ff000 pending          254 0x0000000000000280/0x0000000000000dd0   0.00% OSAAgent</w:t>
                              </w:r>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8234" id="_x0000_s1068" type="#_x0000_t202" style="position:absolute;margin-left:0;margin-top:16.4pt;width:478.2pt;height:31.35pt;z-index:25180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CMSBLC_CMM_app</w:t>
                        </w:r>
                        <w:proofErr w:type="spellEnd"/>
                        <w:r w:rsidRPr="0068492A">
                          <w:rPr>
                            <w:rFonts w:ascii="Courier New" w:hAnsi="Courier New" w:cs="Courier New"/>
                            <w:sz w:val="14"/>
                            <w:szCs w:val="14"/>
                            <w:lang w:val="en-US" w:eastAsia="ja-JP"/>
                          </w:rPr>
                          <w:t xml:space="preserve">                            0x0000000000005000/0x0000000004000000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0xffffffa5f80ac000 exited           127 0x0000000000001750/0x0000000000006000   0.11%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0xffffffa00a3ff000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654" w:author="Huy Duc. Nguyen" w:date="2017-08-29T16:28:00Z"/>
          <w:rFonts w:asciiTheme="majorHAnsi" w:hAnsiTheme="majorHAnsi" w:cstheme="majorHAnsi"/>
          <w:lang w:val="en-US" w:eastAsia="ja-JP"/>
        </w:rPr>
      </w:pPr>
    </w:p>
    <w:p w:rsidR="00417345" w:rsidRDefault="00417345" w:rsidP="00417345">
      <w:pPr>
        <w:pStyle w:val="CETextBody"/>
        <w:rPr>
          <w:ins w:id="4655" w:author="Huy Duc. Nguyen" w:date="2017-08-29T16:28:00Z"/>
          <w:rFonts w:asciiTheme="majorHAnsi" w:hAnsiTheme="majorHAnsi" w:cstheme="majorHAnsi"/>
          <w:lang w:val="en-US" w:eastAsia="ja-JP"/>
        </w:rPr>
      </w:pPr>
    </w:p>
    <w:p w:rsidR="00417345" w:rsidRPr="0010569C" w:rsidRDefault="00417345" w:rsidP="00417345">
      <w:pPr>
        <w:pStyle w:val="CETextBody"/>
        <w:rPr>
          <w:ins w:id="4656" w:author="Huy Duc. Nguyen" w:date="2017-08-29T16:28:00Z"/>
          <w:rFonts w:asciiTheme="majorHAnsi" w:hAnsiTheme="majorHAnsi" w:cstheme="majorHAnsi"/>
          <w:lang w:val="en-US" w:eastAsia="ja-JP"/>
        </w:rPr>
      </w:pPr>
      <w:ins w:id="4657" w:author="Huy Duc. Nguyen" w:date="2017-08-29T16:28:00Z">
        <w:r w:rsidRPr="00F26DCC">
          <w:rPr>
            <w:noProof/>
            <w:lang w:val="en-US"/>
          </w:rPr>
          <mc:AlternateContent>
            <mc:Choice Requires="wps">
              <w:drawing>
                <wp:anchor distT="0" distB="0" distL="114300" distR="114300" simplePos="0" relativeHeight="251809280" behindDoc="0" locked="0" layoutInCell="1" allowOverlap="1" wp14:anchorId="16397481" wp14:editId="35372FA3">
                  <wp:simplePos x="0" y="0"/>
                  <wp:positionH relativeFrom="margin">
                    <wp:align>left</wp:align>
                  </wp:positionH>
                  <wp:positionV relativeFrom="paragraph">
                    <wp:posOffset>138209</wp:posOffset>
                  </wp:positionV>
                  <wp:extent cx="6073329" cy="516531"/>
                  <wp:effectExtent l="0" t="0" r="22860" b="17145"/>
                  <wp:wrapNone/>
                  <wp:docPr id="463" name="テキスト ボックス 241"/>
                  <wp:cNvGraphicFramePr/>
                  <a:graphic xmlns:a="http://schemas.openxmlformats.org/drawingml/2006/main">
                    <a:graphicData uri="http://schemas.microsoft.com/office/word/2010/wordprocessingShape">
                      <wps:wsp>
                        <wps:cNvSpPr txBox="1"/>
                        <wps:spPr>
                          <a:xfrm>
                            <a:off x="0" y="0"/>
                            <a:ext cx="6073329" cy="51653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CMSBCM_VSP_app                            0x000000000000b000/0x0000000000040000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0xffffffa5f80ab000 exited           127 0x00000000000010d0/0x0000000000008000   0.00%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0xffffffa0063fc000 exited           128 0x0000000000000168/0x0000000000003cb8   0.00% PosixServer</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0xffffffa0063f7000 pending          254 0x0000000000000280/0x0000000000000dd0   0.00% OSAAgent</w:t>
                              </w:r>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7481" id="_x0000_s1069" type="#_x0000_t202" style="position:absolute;margin-left:0;margin-top:10.9pt;width:478.2pt;height:40.65pt;z-index:25180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CMSBCM_VSP_app</w:t>
                        </w:r>
                        <w:proofErr w:type="spellEnd"/>
                        <w:r w:rsidRPr="0068492A">
                          <w:rPr>
                            <w:rFonts w:ascii="Courier New" w:hAnsi="Courier New" w:cs="Courier New"/>
                            <w:sz w:val="14"/>
                            <w:szCs w:val="14"/>
                            <w:lang w:val="en-US" w:eastAsia="ja-JP"/>
                          </w:rPr>
                          <w:t xml:space="preserve">                            0x000000000000b000/0x0000000000040000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0xffffffa5f80ab000 exited           127 0x00000000000010d0/0x0000000000008000   0.00%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0xffffffa0063fc000 exited           128 0x0000000000000168/0x0000000000003cb8   0.00% </w:t>
                        </w:r>
                        <w:proofErr w:type="spellStart"/>
                        <w:r w:rsidRPr="0068492A">
                          <w:rPr>
                            <w:rFonts w:ascii="Courier New" w:hAnsi="Courier New" w:cs="Courier New"/>
                            <w:sz w:val="14"/>
                            <w:szCs w:val="14"/>
                            <w:lang w:val="en-US" w:eastAsia="ja-JP"/>
                          </w:rPr>
                          <w:t>PosixServer</w:t>
                        </w:r>
                        <w:proofErr w:type="spellEnd"/>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0xffffffa0063f7000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pStyle w:val="CETextBody"/>
        <w:ind w:left="782"/>
        <w:rPr>
          <w:ins w:id="4658" w:author="Huy Duc. Nguyen" w:date="2017-08-29T16:28:00Z"/>
          <w:rFonts w:asciiTheme="majorHAnsi" w:hAnsiTheme="majorHAnsi" w:cstheme="majorHAnsi"/>
          <w:lang w:val="en-US" w:eastAsia="ja-JP"/>
        </w:rPr>
      </w:pPr>
    </w:p>
    <w:p w:rsidR="00417345" w:rsidRDefault="00417345" w:rsidP="00417345">
      <w:pPr>
        <w:pStyle w:val="CETextBody"/>
        <w:ind w:left="782"/>
        <w:rPr>
          <w:ins w:id="4659" w:author="Huy Duc. Nguyen" w:date="2017-08-29T16:28:00Z"/>
          <w:rFonts w:asciiTheme="majorHAnsi" w:hAnsiTheme="majorHAnsi" w:cstheme="majorHAnsi"/>
          <w:lang w:val="en-US" w:eastAsia="ja-JP"/>
        </w:rPr>
      </w:pPr>
    </w:p>
    <w:p w:rsidR="00417345" w:rsidRPr="0010569C" w:rsidRDefault="00417345" w:rsidP="00417345">
      <w:pPr>
        <w:pStyle w:val="CETextBody"/>
        <w:rPr>
          <w:ins w:id="4660" w:author="Huy Duc. Nguyen" w:date="2017-08-29T16:28:00Z"/>
          <w:rFonts w:asciiTheme="majorHAnsi" w:hAnsiTheme="majorHAnsi" w:cstheme="majorHAnsi"/>
          <w:lang w:val="en-US" w:eastAsia="ja-JP"/>
        </w:rPr>
      </w:pPr>
    </w:p>
    <w:p w:rsidR="00417345" w:rsidRDefault="00417345" w:rsidP="00417345">
      <w:pPr>
        <w:pStyle w:val="CETextBody"/>
        <w:ind w:left="782"/>
        <w:rPr>
          <w:ins w:id="4661" w:author="Huy Duc. Nguyen" w:date="2017-08-29T16:28:00Z"/>
          <w:rFonts w:asciiTheme="majorHAnsi" w:hAnsiTheme="majorHAnsi" w:cstheme="majorHAnsi"/>
          <w:lang w:val="en-US" w:eastAsia="ja-JP"/>
        </w:rPr>
      </w:pPr>
      <w:ins w:id="4662" w:author="Huy Duc. Nguyen" w:date="2017-08-29T16:28:00Z">
        <w:r w:rsidRPr="00F26DCC">
          <w:rPr>
            <w:noProof/>
            <w:lang w:val="en-US"/>
          </w:rPr>
          <mc:AlternateContent>
            <mc:Choice Requires="wps">
              <w:drawing>
                <wp:anchor distT="0" distB="0" distL="114300" distR="114300" simplePos="0" relativeHeight="251810304" behindDoc="0" locked="0" layoutInCell="1" allowOverlap="1" wp14:anchorId="212B5197" wp14:editId="15E5CB60">
                  <wp:simplePos x="0" y="0"/>
                  <wp:positionH relativeFrom="margin">
                    <wp:align>left</wp:align>
                  </wp:positionH>
                  <wp:positionV relativeFrom="paragraph">
                    <wp:posOffset>8007</wp:posOffset>
                  </wp:positionV>
                  <wp:extent cx="6073329" cy="377687"/>
                  <wp:effectExtent l="0" t="0" r="22860" b="22860"/>
                  <wp:wrapNone/>
                  <wp:docPr id="470" name="テキスト ボックス 241"/>
                  <wp:cNvGraphicFramePr/>
                  <a:graphic xmlns:a="http://schemas.openxmlformats.org/drawingml/2006/main">
                    <a:graphicData uri="http://schemas.microsoft.com/office/word/2010/wordprocessingShape">
                      <wps:wsp>
                        <wps:cNvSpPr txBox="1"/>
                        <wps:spPr>
                          <a:xfrm>
                            <a:off x="0" y="0"/>
                            <a:ext cx="6073329" cy="377687"/>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CMSBCM_CMM_app                            0x0000000000003000/0x0000000003000000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0xffffffa5f80aa000 exited           127 0x0000000000001600/0x0000000000006000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0xffffffa0063bf000 pending          254 0x0000000000000280/0x0000000000000dd0   0.00% OSAAgent</w:t>
                              </w:r>
                              <w:r w:rsidRPr="0068492A" w:rsidDel="008432D4">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5197" id="_x0000_s1070" type="#_x0000_t202" style="position:absolute;left:0;text-align:left;margin-left:0;margin-top:.65pt;width:478.2pt;height:29.75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spellStart"/>
                        <w:r w:rsidRPr="0068492A">
                          <w:rPr>
                            <w:rFonts w:ascii="Courier New" w:hAnsi="Courier New" w:cs="Courier New"/>
                            <w:sz w:val="14"/>
                            <w:szCs w:val="14"/>
                            <w:lang w:val="en-US" w:eastAsia="ja-JP"/>
                          </w:rPr>
                          <w:t>CMSBCM_CMM_app</w:t>
                        </w:r>
                        <w:proofErr w:type="spellEnd"/>
                        <w:r w:rsidRPr="0068492A">
                          <w:rPr>
                            <w:rFonts w:ascii="Courier New" w:hAnsi="Courier New" w:cs="Courier New"/>
                            <w:sz w:val="14"/>
                            <w:szCs w:val="14"/>
                            <w:lang w:val="en-US" w:eastAsia="ja-JP"/>
                          </w:rPr>
                          <w:t xml:space="preserve">                            0x0000000000003000/0x0000000003000000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0xffffffa5f80aa000 exited           127 0x0000000000001600/0x0000000000006000   0.00% Initial</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0xffffffa0063bf000 pending          254 0x0000000000000280/0x0000000000000dd0   0.00% </w:t>
                        </w:r>
                        <w:proofErr w:type="spellStart"/>
                        <w:r w:rsidRPr="0068492A">
                          <w:rPr>
                            <w:rFonts w:ascii="Courier New" w:hAnsi="Courier New" w:cs="Courier New"/>
                            <w:sz w:val="14"/>
                            <w:szCs w:val="14"/>
                            <w:lang w:val="en-US" w:eastAsia="ja-JP"/>
                          </w:rPr>
                          <w:t>OSAAgent</w:t>
                        </w:r>
                        <w:proofErr w:type="spellEnd"/>
                        <w:r w:rsidRPr="0068492A" w:rsidDel="008432D4">
                          <w:rPr>
                            <w:rFonts w:ascii="Courier New" w:hAnsi="Courier New" w:cs="Courier New"/>
                            <w:sz w:val="14"/>
                            <w:szCs w:val="14"/>
                            <w:lang w:val="en-US" w:eastAsia="ja-JP"/>
                          </w:rPr>
                          <w:t xml:space="preserve"> </w:t>
                        </w:r>
                      </w:p>
                    </w:txbxContent>
                  </v:textbox>
                  <w10:wrap anchorx="margin"/>
                </v:shape>
              </w:pict>
            </mc:Fallback>
          </mc:AlternateContent>
        </w:r>
      </w:ins>
    </w:p>
    <w:p w:rsidR="00417345" w:rsidRDefault="00417345" w:rsidP="00417345">
      <w:pPr>
        <w:ind w:firstLineChars="300" w:firstLine="660"/>
        <w:rPr>
          <w:ins w:id="4663" w:author="Huy Duc. Nguyen" w:date="2017-08-29T16:28:00Z"/>
          <w:sz w:val="22"/>
          <w:lang w:val="en-US" w:eastAsia="ja-JP"/>
        </w:rPr>
      </w:pPr>
    </w:p>
    <w:p w:rsidR="00417345" w:rsidRPr="0010569C" w:rsidRDefault="00417345" w:rsidP="00417345">
      <w:pPr>
        <w:pStyle w:val="CETextBody"/>
        <w:rPr>
          <w:ins w:id="4664" w:author="Huy Duc. Nguyen" w:date="2017-08-29T16:28:00Z"/>
          <w:rFonts w:asciiTheme="majorHAnsi" w:hAnsiTheme="majorHAnsi" w:cstheme="majorHAnsi"/>
          <w:lang w:val="en-US" w:eastAsia="ja-JP"/>
        </w:rPr>
      </w:pPr>
      <w:ins w:id="4665" w:author="Huy Duc. Nguyen" w:date="2017-08-29T16:28:00Z">
        <w:r w:rsidRPr="00F26DCC">
          <w:rPr>
            <w:noProof/>
            <w:lang w:val="en-US"/>
          </w:rPr>
          <mc:AlternateContent>
            <mc:Choice Requires="wps">
              <w:drawing>
                <wp:anchor distT="0" distB="0" distL="114300" distR="114300" simplePos="0" relativeHeight="251811328" behindDoc="0" locked="0" layoutInCell="1" allowOverlap="1" wp14:anchorId="2BB7DA39" wp14:editId="473B86F6">
                  <wp:simplePos x="0" y="0"/>
                  <wp:positionH relativeFrom="margin">
                    <wp:align>left</wp:align>
                  </wp:positionH>
                  <wp:positionV relativeFrom="paragraph">
                    <wp:posOffset>136829</wp:posOffset>
                  </wp:positionV>
                  <wp:extent cx="6073140" cy="1221526"/>
                  <wp:effectExtent l="0" t="0" r="22860" b="17145"/>
                  <wp:wrapNone/>
                  <wp:docPr id="471" name="テキスト ボックス 241"/>
                  <wp:cNvGraphicFramePr/>
                  <a:graphic xmlns:a="http://schemas.openxmlformats.org/drawingml/2006/main">
                    <a:graphicData uri="http://schemas.microsoft.com/office/word/2010/wordprocessingShape">
                      <wps:wsp>
                        <wps:cNvSpPr txBox="1"/>
                        <wps:spPr>
                          <a:xfrm>
                            <a:off x="0" y="0"/>
                            <a:ext cx="6073140" cy="1221526"/>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pvrserver_as0                             0x00000000000fe000/0x0000000002000000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0xffffffa5f80a9000 pending          200 0x0000000000000dd0/0x0000000000006000   3.15%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0xffffffa0033bf000 pending          254 0x0000000000000280/0x0000000000000dd0   0.00% OSAAgent</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0xffffffa00339d000 pending          200 0x0000000000000310/0x000000000001fdd0   0.00% pvr_defer_free</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0xffffffa00337b000 pending          200 0x0000000000000310/0x000000000001fdd0   0.00% pvr_device_wdg</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0xffffffa003378000 pending          200 0x0000000000000330/0x0000000000000dd0   0.08%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0xffffffa003375000 pending          200 0x00000000000001e0/0x0000000000000dd0   0.28%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0xffffffa003372000 pending          200 0x00000000000002c0/0x0000000000000dd0   0.14% 3DGIntrTask</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0xffffffa00336b000 pending          200 0x00000000000001f0/0x0000000000000dd0   0.26% DC_OS_Task</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0xffffffa003368000 pending          200 0x0000000000000100/0x0000000000000dd0   0.26% GRAPHICS_MISR</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0xffffffa003363000 pending          200 0x0000000000000800/0x0000000000000dd0   0.19% NCGSYS_VSYNC_ISR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7DA39" id="_x0000_s1071" type="#_x0000_t202" style="position:absolute;margin-left:0;margin-top:10.75pt;width:478.2pt;height:96.2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" fillcolor="yellow" strokeweight=".5pt">
                  <v:textbox>
                    <w:txbxContent>
                      <w:p w:rsidR="005B1E90" w:rsidRPr="0068492A" w:rsidRDefault="005B1E90" w:rsidP="00417345">
                        <w:pPr>
                          <w:rPr>
                            <w:rFonts w:ascii="Courier New" w:hAnsi="Courier New" w:cs="Courier New"/>
                            <w:sz w:val="14"/>
                            <w:szCs w:val="14"/>
                            <w:lang w:val="en-US" w:eastAsia="ja-JP"/>
                          </w:rPr>
                        </w:pPr>
                        <w:proofErr w:type="gramStart"/>
                        <w:r w:rsidRPr="0068492A">
                          <w:rPr>
                            <w:rFonts w:ascii="Courier New" w:hAnsi="Courier New" w:cs="Courier New"/>
                            <w:sz w:val="14"/>
                            <w:szCs w:val="14"/>
                            <w:lang w:val="en-US" w:eastAsia="ja-JP"/>
                          </w:rPr>
                          <w:t>pvrserver_as0</w:t>
                        </w:r>
                        <w:proofErr w:type="gramEnd"/>
                        <w:r w:rsidRPr="0068492A">
                          <w:rPr>
                            <w:rFonts w:ascii="Courier New" w:hAnsi="Courier New" w:cs="Courier New"/>
                            <w:sz w:val="14"/>
                            <w:szCs w:val="14"/>
                            <w:lang w:val="en-US" w:eastAsia="ja-JP"/>
                          </w:rPr>
                          <w:t xml:space="preserve">                             0x00000000000fe000/0x0000000002000000</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0xffffffa5f80a9000 pending          200 0x0000000000000dd0/0x0000000000006000   3.15% Initial</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0xffffffa0033bf000 pending          254 0x0000000000000280/0x0000000000000dd0   0.00% </w:t>
                        </w:r>
                        <w:proofErr w:type="spellStart"/>
                        <w:r w:rsidRPr="0068492A">
                          <w:rPr>
                            <w:rFonts w:ascii="Courier New" w:hAnsi="Courier New" w:cs="Courier New"/>
                            <w:sz w:val="14"/>
                            <w:szCs w:val="14"/>
                            <w:lang w:val="en-US" w:eastAsia="ja-JP"/>
                          </w:rPr>
                          <w:t>OSAAgent</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0xffffffa00339d000 pending          200 0x0000000000000310/0x000000000001fdd0   0.00% </w:t>
                        </w:r>
                        <w:proofErr w:type="spellStart"/>
                        <w:r w:rsidRPr="0068492A">
                          <w:rPr>
                            <w:rFonts w:ascii="Courier New" w:hAnsi="Courier New" w:cs="Courier New"/>
                            <w:sz w:val="14"/>
                            <w:szCs w:val="14"/>
                            <w:lang w:val="en-US" w:eastAsia="ja-JP"/>
                          </w:rPr>
                          <w:t>pvr_defer_free</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0xffffffa00337b000 pending          200 0x0000000000000310/0x000000000001fdd0   0.00% </w:t>
                        </w:r>
                        <w:proofErr w:type="spellStart"/>
                        <w:r w:rsidRPr="0068492A">
                          <w:rPr>
                            <w:rFonts w:ascii="Courier New" w:hAnsi="Courier New" w:cs="Courier New"/>
                            <w:sz w:val="14"/>
                            <w:szCs w:val="14"/>
                            <w:lang w:val="en-US" w:eastAsia="ja-JP"/>
                          </w:rPr>
                          <w:t>pvr_device_wdg</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0xffffffa003378000 pending          200 0x0000000000000330/0x0000000000000dd0   0.08%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0xffffffa003375000 pending          200 0x00000000000001e0/0x0000000000000dd0   0.28% GRAPHICS_MISR</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0xffffffa003372000 pending          200 0x00000000000002c0/0x0000000000000dd0   0.14% 3DGIntrTask</w:t>
                        </w:r>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0xffffffa00336b000 pending          200 0x00000000000001f0/0x0000000000000dd0   0.26% </w:t>
                        </w:r>
                        <w:proofErr w:type="spellStart"/>
                        <w:r w:rsidRPr="0068492A">
                          <w:rPr>
                            <w:rFonts w:ascii="Courier New" w:hAnsi="Courier New" w:cs="Courier New"/>
                            <w:sz w:val="14"/>
                            <w:szCs w:val="14"/>
                            <w:lang w:val="en-US" w:eastAsia="ja-JP"/>
                          </w:rPr>
                          <w:t>DC_OS_Task</w:t>
                        </w:r>
                        <w:proofErr w:type="spellEnd"/>
                      </w:p>
                      <w:p w:rsidR="005B1E90" w:rsidRPr="0068492A"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0xffffffa003368000 pending          200 0x0000000000000100/0x0000000000000dd0   0.26% GRAPHICS_MISR</w:t>
                        </w:r>
                      </w:p>
                      <w:p w:rsidR="005B1E90" w:rsidRPr="00F950E6" w:rsidRDefault="005B1E90" w:rsidP="00417345">
                        <w:pPr>
                          <w:rPr>
                            <w:rFonts w:ascii="Courier New" w:hAnsi="Courier New" w:cs="Courier New"/>
                            <w:sz w:val="14"/>
                            <w:szCs w:val="14"/>
                            <w:lang w:val="en-US" w:eastAsia="ja-JP"/>
                          </w:rPr>
                        </w:pPr>
                        <w:r w:rsidRPr="0068492A">
                          <w:rPr>
                            <w:rFonts w:ascii="Courier New" w:hAnsi="Courier New" w:cs="Courier New"/>
                            <w:sz w:val="14"/>
                            <w:szCs w:val="14"/>
                            <w:lang w:val="en-US" w:eastAsia="ja-JP"/>
                          </w:rPr>
                          <w:t xml:space="preserve">   0xffffffa003363000 pending          200 0x0000000000000800/0x0000000000000dd0   0.19% NCGSYS_VSYNC_ISR</w:t>
                        </w:r>
                      </w:p>
                    </w:txbxContent>
                  </v:textbox>
                  <w10:wrap anchorx="margin"/>
                </v:shape>
              </w:pict>
            </mc:Fallback>
          </mc:AlternateContent>
        </w:r>
      </w:ins>
    </w:p>
    <w:p w:rsidR="00417345" w:rsidRDefault="00417345" w:rsidP="00417345">
      <w:pPr>
        <w:pStyle w:val="CETextBody"/>
        <w:ind w:left="782"/>
        <w:rPr>
          <w:ins w:id="4666" w:author="Huy Duc. Nguyen" w:date="2017-08-29T16:28:00Z"/>
          <w:rFonts w:asciiTheme="majorHAnsi" w:hAnsiTheme="majorHAnsi" w:cstheme="majorHAnsi"/>
          <w:lang w:val="en-US" w:eastAsia="ja-JP"/>
        </w:rPr>
      </w:pPr>
    </w:p>
    <w:p w:rsidR="00417345" w:rsidRDefault="00417345" w:rsidP="00417345">
      <w:pPr>
        <w:ind w:firstLineChars="300" w:firstLine="660"/>
        <w:rPr>
          <w:ins w:id="4667" w:author="Huy Duc. Nguyen" w:date="2017-08-29T16:28:00Z"/>
          <w:sz w:val="22"/>
          <w:lang w:val="en-US" w:eastAsia="ja-JP"/>
        </w:rPr>
      </w:pPr>
    </w:p>
    <w:p w:rsidR="00417345" w:rsidRDefault="00417345" w:rsidP="00417345">
      <w:pPr>
        <w:ind w:firstLineChars="300" w:firstLine="660"/>
        <w:rPr>
          <w:ins w:id="4668" w:author="Huy Duc. Nguyen" w:date="2017-08-29T16:28:00Z"/>
          <w:sz w:val="22"/>
          <w:lang w:val="en-US" w:eastAsia="ja-JP"/>
        </w:rPr>
      </w:pPr>
    </w:p>
    <w:p w:rsidR="00417345" w:rsidRDefault="00417345" w:rsidP="00417345">
      <w:pPr>
        <w:ind w:firstLineChars="300" w:firstLine="660"/>
        <w:rPr>
          <w:ins w:id="4669" w:author="Huy Duc. Nguyen" w:date="2017-08-29T16:28:00Z"/>
          <w:sz w:val="22"/>
          <w:lang w:val="en-US" w:eastAsia="ja-JP"/>
        </w:rPr>
      </w:pPr>
    </w:p>
    <w:p w:rsidR="00417345" w:rsidRDefault="00417345" w:rsidP="00417345">
      <w:pPr>
        <w:ind w:firstLineChars="300" w:firstLine="660"/>
        <w:rPr>
          <w:ins w:id="4670" w:author="Huy Duc. Nguyen" w:date="2017-08-29T16:28:00Z"/>
          <w:sz w:val="22"/>
          <w:lang w:val="en-US" w:eastAsia="ja-JP"/>
        </w:rPr>
      </w:pPr>
      <w:ins w:id="4671" w:author="Huy Duc. Nguyen" w:date="2017-08-29T16:28:00Z">
        <w:r>
          <w:rPr>
            <w:sz w:val="22"/>
            <w:lang w:val="en-US" w:eastAsia="ja-JP"/>
          </w:rPr>
          <w:br/>
        </w:r>
      </w:ins>
    </w:p>
    <w:p w:rsidR="00417345" w:rsidRDefault="00417345" w:rsidP="00417345">
      <w:pPr>
        <w:ind w:firstLineChars="300" w:firstLine="660"/>
        <w:rPr>
          <w:ins w:id="4672" w:author="Huy Duc. Nguyen" w:date="2017-08-29T16:28:00Z"/>
          <w:sz w:val="22"/>
          <w:lang w:val="en-US" w:eastAsia="ja-JP"/>
        </w:rPr>
      </w:pPr>
    </w:p>
    <w:p w:rsidR="00417345" w:rsidRDefault="00417345" w:rsidP="00417345">
      <w:pPr>
        <w:ind w:firstLineChars="300" w:firstLine="660"/>
        <w:rPr>
          <w:ins w:id="4673" w:author="Huy Duc. Nguyen" w:date="2017-08-29T16:28:00Z"/>
          <w:sz w:val="22"/>
          <w:lang w:val="en-US" w:eastAsia="ja-JP"/>
        </w:rPr>
      </w:pPr>
      <w:ins w:id="4674" w:author="Huy Duc. Nguyen" w:date="2017-08-29T16:28:00Z">
        <w:r>
          <w:rPr>
            <w:sz w:val="22"/>
            <w:lang w:val="en-US" w:eastAsia="ja-JP"/>
          </w:rPr>
          <w:t>This log (%) is based on one CPU base. If the all CPUs are fully loaded, the value will be 400%.</w:t>
        </w:r>
      </w:ins>
    </w:p>
    <w:p w:rsidR="00417345" w:rsidRPr="009553A2" w:rsidRDefault="00417345" w:rsidP="00417345">
      <w:pPr>
        <w:pStyle w:val="CETextBody"/>
        <w:ind w:leftChars="59" w:left="142"/>
        <w:rPr>
          <w:ins w:id="4675" w:author="Huy Duc. Nguyen" w:date="2017-08-29T16:28:00Z"/>
          <w:lang w:val="en-US" w:eastAsia="ja-JP"/>
        </w:rPr>
      </w:pPr>
    </w:p>
    <w:p w:rsidR="00417345" w:rsidRPr="0027486D" w:rsidRDefault="00417345" w:rsidP="00417345">
      <w:pPr>
        <w:pStyle w:val="CETextBody"/>
        <w:numPr>
          <w:ilvl w:val="0"/>
          <w:numId w:val="9"/>
        </w:numPr>
        <w:ind w:left="426" w:hanging="426"/>
        <w:rPr>
          <w:ins w:id="4676" w:author="Huy Duc. Nguyen" w:date="2017-08-29T16:28:00Z"/>
          <w:b/>
          <w:lang w:val="en-US" w:eastAsia="ja-JP"/>
        </w:rPr>
      </w:pPr>
      <w:ins w:id="4677" w:author="Huy Duc. Nguyen" w:date="2017-08-29T16:28:00Z">
        <w:r>
          <w:rPr>
            <w:rFonts w:hint="eastAsia"/>
            <w:lang w:val="en-US" w:eastAsia="ja-JP"/>
          </w:rPr>
          <w:lastRenderedPageBreak/>
          <w:t>Result</w:t>
        </w:r>
      </w:ins>
    </w:p>
    <w:p w:rsidR="00417345" w:rsidRPr="0027486D" w:rsidRDefault="00417345" w:rsidP="00417345">
      <w:pPr>
        <w:ind w:firstLineChars="150" w:firstLine="330"/>
        <w:rPr>
          <w:ins w:id="4678" w:author="Huy Duc. Nguyen" w:date="2017-08-29T16:28:00Z"/>
          <w:sz w:val="22"/>
          <w:lang w:val="en-US" w:eastAsia="ja-JP"/>
        </w:rPr>
      </w:pPr>
      <w:ins w:id="4679" w:author="Huy Duc. Nguyen" w:date="2017-08-29T16:28:00Z">
        <w:r w:rsidRPr="0027486D">
          <w:rPr>
            <w:sz w:val="22"/>
            <w:lang w:val="en-US" w:eastAsia="ja-JP"/>
          </w:rPr>
          <w:t>Result is based on full CPU base. If the all CPUs are fully loaded, the value will be 100%.</w:t>
        </w:r>
      </w:ins>
    </w:p>
    <w:p w:rsidR="00417345" w:rsidRPr="009C337B" w:rsidRDefault="00417345" w:rsidP="00417345">
      <w:pPr>
        <w:pStyle w:val="CETextBody"/>
        <w:ind w:left="426"/>
        <w:rPr>
          <w:ins w:id="4680" w:author="Huy Duc. Nguyen" w:date="2017-08-29T16:28:00Z"/>
          <w:b/>
          <w:lang w:val="en-US" w:eastAsia="ja-JP"/>
        </w:rPr>
      </w:pPr>
    </w:p>
    <w:p w:rsidR="00417345" w:rsidRDefault="00417345" w:rsidP="00417345">
      <w:pPr>
        <w:pStyle w:val="Caption"/>
        <w:rPr>
          <w:ins w:id="4681" w:author="Huy Duc. Nguyen" w:date="2017-08-29T16:28:00Z"/>
          <w:sz w:val="22"/>
          <w:szCs w:val="22"/>
          <w:lang w:eastAsia="ja-JP"/>
        </w:rPr>
      </w:pPr>
      <w:ins w:id="4682" w:author="Huy Duc. Nguyen" w:date="2017-08-29T16:2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7</w:t>
        </w:r>
        <w:r w:rsidRPr="005972B5">
          <w:rPr>
            <w:sz w:val="22"/>
            <w:szCs w:val="22"/>
          </w:rPr>
          <w:fldChar w:fldCharType="end"/>
        </w:r>
        <w:r w:rsidRPr="005972B5">
          <w:rPr>
            <w:sz w:val="22"/>
            <w:szCs w:val="22"/>
            <w:lang w:eastAsia="ja-JP"/>
          </w:rPr>
          <w:t>: Result</w:t>
        </w:r>
        <w:r>
          <w:rPr>
            <w:rFonts w:hint="eastAsia"/>
            <w:sz w:val="22"/>
            <w:szCs w:val="22"/>
            <w:lang w:eastAsia="ja-JP"/>
          </w:rPr>
          <w:t>(%)</w:t>
        </w:r>
      </w:ins>
    </w:p>
    <w:tbl>
      <w:tblPr>
        <w:tblStyle w:val="TableGrid"/>
        <w:tblW w:w="0" w:type="auto"/>
        <w:jc w:val="center"/>
        <w:tblLayout w:type="fixed"/>
        <w:tblLook w:val="04A0" w:firstRow="1" w:lastRow="0" w:firstColumn="1" w:lastColumn="0" w:noHBand="0" w:noVBand="1"/>
      </w:tblPr>
      <w:tblGrid>
        <w:gridCol w:w="1667"/>
        <w:gridCol w:w="1887"/>
      </w:tblGrid>
      <w:tr w:rsidR="00417345" w:rsidRPr="00207443" w:rsidTr="00417345">
        <w:trPr>
          <w:jc w:val="center"/>
          <w:ins w:id="4683"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684" w:author="Huy Duc. Nguyen" w:date="2017-08-29T16:28:00Z"/>
                <w:sz w:val="16"/>
                <w:lang w:eastAsia="ja-JP"/>
              </w:rPr>
            </w:pPr>
            <w:ins w:id="4685" w:author="Huy Duc. Nguyen" w:date="2017-08-29T16:28:00Z">
              <w:r>
                <w:rPr>
                  <w:rFonts w:hint="eastAsia"/>
                  <w:b/>
                  <w:bCs/>
                  <w:sz w:val="18"/>
                  <w:szCs w:val="18"/>
                </w:rPr>
                <w:t>Test environment</w:t>
              </w:r>
            </w:ins>
          </w:p>
        </w:tc>
        <w:tc>
          <w:tcPr>
            <w:tcW w:w="1887"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1C3A29" w:rsidRDefault="00417345" w:rsidP="00417345">
            <w:pPr>
              <w:pStyle w:val="CETextBody"/>
              <w:jc w:val="center"/>
              <w:rPr>
                <w:ins w:id="4686" w:author="Huy Duc. Nguyen" w:date="2017-08-29T16:28:00Z"/>
                <w:b/>
                <w:sz w:val="16"/>
                <w:lang w:eastAsia="ja-JP"/>
              </w:rPr>
            </w:pPr>
            <w:ins w:id="4687" w:author="Huy Duc. Nguyen" w:date="2017-08-29T16:28:00Z">
              <w:r>
                <w:rPr>
                  <w:b/>
                  <w:sz w:val="16"/>
                  <w:lang w:eastAsia="ja-JP"/>
                </w:rPr>
                <w:t xml:space="preserve">Total </w:t>
              </w:r>
              <w:r w:rsidRPr="007468D6">
                <w:rPr>
                  <w:rFonts w:hint="eastAsia"/>
                  <w:b/>
                  <w:sz w:val="16"/>
                  <w:lang w:eastAsia="ja-JP"/>
                </w:rPr>
                <w:t>CPU Usage.</w:t>
              </w:r>
            </w:ins>
          </w:p>
        </w:tc>
      </w:tr>
      <w:tr w:rsidR="00417345" w:rsidRPr="00207443" w:rsidTr="00417345">
        <w:trPr>
          <w:jc w:val="center"/>
          <w:ins w:id="4688" w:author="Huy Duc. Nguyen" w:date="2017-08-29T16:28:00Z"/>
        </w:trPr>
        <w:tc>
          <w:tcPr>
            <w:tcW w:w="1667" w:type="dxa"/>
            <w:tcBorders>
              <w:top w:val="single" w:sz="4" w:space="0" w:color="auto"/>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689" w:author="Huy Duc. Nguyen" w:date="2017-08-29T16:28:00Z"/>
                <w:b/>
                <w:sz w:val="16"/>
                <w:lang w:eastAsia="ja-JP"/>
              </w:rPr>
            </w:pPr>
            <w:ins w:id="4690"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1887" w:type="dxa"/>
            <w:tcBorders>
              <w:left w:val="single" w:sz="12" w:space="0" w:color="000000"/>
              <w:bottom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691" w:author="Huy Duc. Nguyen" w:date="2017-08-29T16:28:00Z"/>
                <w:sz w:val="16"/>
                <w:szCs w:val="16"/>
                <w:lang w:eastAsia="ja-JP"/>
              </w:rPr>
            </w:pPr>
            <w:ins w:id="4692" w:author="Huy Duc. Nguyen" w:date="2017-08-29T16:28:00Z">
              <w:r>
                <w:rPr>
                  <w:sz w:val="16"/>
                  <w:szCs w:val="16"/>
                  <w:lang w:eastAsia="ja-JP"/>
                </w:rPr>
                <w:t>3.66</w:t>
              </w:r>
            </w:ins>
          </w:p>
        </w:tc>
      </w:tr>
    </w:tbl>
    <w:p w:rsidR="00417345" w:rsidRPr="00F950E6" w:rsidRDefault="00417345" w:rsidP="00417345">
      <w:pPr>
        <w:pStyle w:val="CETextBody"/>
        <w:rPr>
          <w:ins w:id="4693" w:author="Huy Duc. Nguyen" w:date="2017-08-29T16:28:00Z"/>
          <w:b/>
          <w:lang w:eastAsia="ja-JP"/>
        </w:rPr>
      </w:pPr>
    </w:p>
    <w:tbl>
      <w:tblPr>
        <w:tblStyle w:val="TableGrid"/>
        <w:tblW w:w="0" w:type="auto"/>
        <w:jc w:val="center"/>
        <w:tblLayout w:type="fixed"/>
        <w:tblLook w:val="04A0" w:firstRow="1" w:lastRow="0" w:firstColumn="1" w:lastColumn="0" w:noHBand="0" w:noVBand="1"/>
      </w:tblPr>
      <w:tblGrid>
        <w:gridCol w:w="1667"/>
        <w:gridCol w:w="2828"/>
        <w:gridCol w:w="2884"/>
      </w:tblGrid>
      <w:tr w:rsidR="00417345" w:rsidRPr="00207443" w:rsidTr="00417345">
        <w:trPr>
          <w:jc w:val="center"/>
          <w:ins w:id="4694" w:author="Huy Duc. Nguyen" w:date="2017-08-29T16:28:00Z"/>
        </w:trPr>
        <w:tc>
          <w:tcPr>
            <w:tcW w:w="1667" w:type="dxa"/>
            <w:tcBorders>
              <w:bottom w:val="single" w:sz="4" w:space="0" w:color="auto"/>
              <w:right w:val="single" w:sz="4" w:space="0" w:color="000000"/>
            </w:tcBorders>
            <w:shd w:val="clear" w:color="auto" w:fill="BFBFBF" w:themeFill="background1" w:themeFillShade="BF"/>
          </w:tcPr>
          <w:p w:rsidR="00417345" w:rsidRDefault="00417345" w:rsidP="00417345">
            <w:pPr>
              <w:pStyle w:val="CETextBody"/>
              <w:jc w:val="center"/>
              <w:rPr>
                <w:ins w:id="4695" w:author="Huy Duc. Nguyen" w:date="2017-08-29T16:28:00Z"/>
                <w:sz w:val="16"/>
                <w:lang w:eastAsia="ja-JP"/>
              </w:rPr>
            </w:pPr>
            <w:ins w:id="4696" w:author="Huy Duc. Nguyen" w:date="2017-08-29T16:28:00Z">
              <w:r>
                <w:rPr>
                  <w:rFonts w:hint="eastAsia"/>
                  <w:b/>
                  <w:bCs/>
                  <w:sz w:val="18"/>
                  <w:szCs w:val="18"/>
                </w:rPr>
                <w:t>Test environment</w:t>
              </w:r>
            </w:ins>
          </w:p>
        </w:tc>
        <w:tc>
          <w:tcPr>
            <w:tcW w:w="2828" w:type="dxa"/>
            <w:tcBorders>
              <w:left w:val="single" w:sz="4" w:space="0" w:color="000000"/>
              <w:right w:val="single" w:sz="12" w:space="0" w:color="000000"/>
            </w:tcBorders>
            <w:shd w:val="clear" w:color="auto" w:fill="BFBFBF" w:themeFill="background1" w:themeFillShade="BF"/>
          </w:tcPr>
          <w:p w:rsidR="00417345" w:rsidRPr="007468D6" w:rsidRDefault="00417345" w:rsidP="00417345">
            <w:pPr>
              <w:pStyle w:val="CETextBody"/>
              <w:jc w:val="center"/>
              <w:rPr>
                <w:ins w:id="4697" w:author="Huy Duc. Nguyen" w:date="2017-08-29T16:28:00Z"/>
                <w:b/>
                <w:sz w:val="16"/>
                <w:lang w:eastAsia="ja-JP"/>
              </w:rPr>
            </w:pPr>
            <w:ins w:id="4698" w:author="Huy Duc. Nguyen" w:date="2017-08-29T16:28:00Z">
              <w:r>
                <w:rPr>
                  <w:b/>
                  <w:sz w:val="16"/>
                  <w:lang w:eastAsia="ja-JP"/>
                </w:rPr>
                <w:t>A</w:t>
              </w:r>
              <w:r>
                <w:rPr>
                  <w:rFonts w:hint="eastAsia"/>
                  <w:b/>
                  <w:sz w:val="16"/>
                  <w:lang w:eastAsia="ja-JP"/>
                </w:rPr>
                <w:t>pplication</w:t>
              </w:r>
            </w:ins>
          </w:p>
        </w:tc>
        <w:tc>
          <w:tcPr>
            <w:tcW w:w="2884" w:type="dxa"/>
            <w:tcBorders>
              <w:top w:val="single" w:sz="12" w:space="0" w:color="000000"/>
              <w:left w:val="single" w:sz="12" w:space="0" w:color="000000"/>
              <w:right w:val="single" w:sz="12" w:space="0" w:color="000000"/>
            </w:tcBorders>
            <w:shd w:val="clear" w:color="auto" w:fill="BFBFBF" w:themeFill="background1" w:themeFillShade="BF"/>
            <w:vAlign w:val="center"/>
          </w:tcPr>
          <w:p w:rsidR="00417345" w:rsidRPr="00F950E6" w:rsidRDefault="00417345" w:rsidP="00417345">
            <w:pPr>
              <w:pStyle w:val="CETextBody"/>
              <w:jc w:val="center"/>
              <w:rPr>
                <w:ins w:id="4699" w:author="Huy Duc. Nguyen" w:date="2017-08-29T16:28:00Z"/>
                <w:b/>
                <w:sz w:val="16"/>
                <w:lang w:eastAsia="ja-JP"/>
              </w:rPr>
            </w:pPr>
            <w:ins w:id="4700" w:author="Huy Duc. Nguyen" w:date="2017-08-29T16:28:00Z">
              <w:r w:rsidRPr="007468D6">
                <w:rPr>
                  <w:rFonts w:hint="eastAsia"/>
                  <w:b/>
                  <w:sz w:val="16"/>
                  <w:lang w:eastAsia="ja-JP"/>
                </w:rPr>
                <w:t>CPU Usage.</w:t>
              </w:r>
            </w:ins>
          </w:p>
        </w:tc>
      </w:tr>
      <w:tr w:rsidR="00417345" w:rsidRPr="00207443" w:rsidTr="00417345">
        <w:trPr>
          <w:jc w:val="center"/>
          <w:ins w:id="4701" w:author="Huy Duc. Nguyen" w:date="2017-08-29T16:28:00Z"/>
        </w:trPr>
        <w:tc>
          <w:tcPr>
            <w:tcW w:w="1667" w:type="dxa"/>
            <w:vMerge w:val="restart"/>
            <w:tcBorders>
              <w:top w:val="single" w:sz="4" w:space="0" w:color="auto"/>
              <w:right w:val="single" w:sz="4" w:space="0" w:color="000000"/>
            </w:tcBorders>
            <w:shd w:val="clear" w:color="auto" w:fill="BFBFBF" w:themeFill="background1" w:themeFillShade="BF"/>
            <w:vAlign w:val="center"/>
          </w:tcPr>
          <w:p w:rsidR="00417345" w:rsidRDefault="00417345" w:rsidP="00417345">
            <w:pPr>
              <w:pStyle w:val="CETextBody"/>
              <w:jc w:val="center"/>
              <w:rPr>
                <w:ins w:id="4702" w:author="Huy Duc. Nguyen" w:date="2017-08-29T16:28:00Z"/>
                <w:b/>
                <w:sz w:val="16"/>
                <w:lang w:eastAsia="ja-JP"/>
              </w:rPr>
            </w:pPr>
            <w:ins w:id="4703" w:author="Huy Duc. Nguyen" w:date="2017-08-29T16:28:00Z">
              <w:r>
                <w:rPr>
                  <w:b/>
                  <w:sz w:val="16"/>
                  <w:lang w:eastAsia="ja-JP"/>
                </w:rPr>
                <w:t>N</w:t>
              </w:r>
              <w:r w:rsidRPr="00B021B7">
                <w:rPr>
                  <w:b/>
                  <w:sz w:val="16"/>
                  <w:lang w:eastAsia="ja-JP"/>
                </w:rPr>
                <w:t>ative INTEGRITY</w:t>
              </w:r>
              <w:r w:rsidRPr="00C279FB">
                <w:rPr>
                  <w:b/>
                  <w:sz w:val="16"/>
                  <w:lang w:eastAsia="ja-JP"/>
                </w:rPr>
                <w:t xml:space="preserve"> </w:t>
              </w:r>
              <w:r w:rsidDel="00C279FB">
                <w:rPr>
                  <w:b/>
                  <w:sz w:val="16"/>
                  <w:lang w:eastAsia="ja-JP"/>
                </w:rPr>
                <w:t xml:space="preserve"> </w:t>
              </w:r>
              <w:r>
                <w:rPr>
                  <w:b/>
                  <w:sz w:val="16"/>
                  <w:lang w:eastAsia="ja-JP"/>
                </w:rPr>
                <w:t>(Type3</w:t>
              </w:r>
              <w:r w:rsidRPr="005972B5">
                <w:rPr>
                  <w:b/>
                  <w:sz w:val="16"/>
                  <w:lang w:eastAsia="ja-JP"/>
                </w:rPr>
                <w:t>)</w:t>
              </w:r>
            </w:ins>
          </w:p>
        </w:tc>
        <w:tc>
          <w:tcPr>
            <w:tcW w:w="2828" w:type="dxa"/>
            <w:tcBorders>
              <w:left w:val="single" w:sz="4" w:space="0" w:color="000000"/>
              <w:right w:val="single" w:sz="12" w:space="0" w:color="000000"/>
            </w:tcBorders>
            <w:shd w:val="clear" w:color="auto" w:fill="FFFF00"/>
            <w:vAlign w:val="center"/>
          </w:tcPr>
          <w:p w:rsidR="00417345" w:rsidRPr="00EF7674" w:rsidRDefault="00417345" w:rsidP="00417345">
            <w:pPr>
              <w:pStyle w:val="CETextBody"/>
              <w:jc w:val="both"/>
              <w:rPr>
                <w:ins w:id="4704" w:author="Huy Duc. Nguyen" w:date="2017-08-29T16:28:00Z"/>
                <w:rFonts w:ascii="Courier New" w:hAnsi="Courier New" w:cs="Courier New"/>
                <w:sz w:val="14"/>
                <w:szCs w:val="14"/>
                <w:lang w:val="en-US" w:eastAsia="ja-JP"/>
              </w:rPr>
            </w:pPr>
            <w:ins w:id="4705" w:author="Huy Duc. Nguyen" w:date="2017-08-29T16:28:00Z">
              <w:r w:rsidRPr="000D4C93">
                <w:rPr>
                  <w:rFonts w:ascii="Courier New" w:hAnsi="Courier New" w:cs="Courier New"/>
                  <w:sz w:val="14"/>
                  <w:szCs w:val="14"/>
                  <w:lang w:val="en-US" w:eastAsia="ja-JP"/>
                </w:rPr>
                <w:t xml:space="preserve">MMGR_Server_as0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06" w:author="Huy Duc. Nguyen" w:date="2017-08-29T16:28:00Z"/>
                <w:sz w:val="16"/>
                <w:szCs w:val="16"/>
                <w:lang w:eastAsia="ja-JP"/>
              </w:rPr>
            </w:pPr>
            <w:ins w:id="4707" w:author="Huy Duc. Nguyen" w:date="2017-08-29T16:28:00Z">
              <w:r>
                <w:rPr>
                  <w:sz w:val="16"/>
                  <w:szCs w:val="16"/>
                  <w:lang w:eastAsia="ja-JP"/>
                </w:rPr>
                <w:t>0.0075</w:t>
              </w:r>
            </w:ins>
          </w:p>
        </w:tc>
      </w:tr>
      <w:tr w:rsidR="00417345" w:rsidRPr="00207443" w:rsidTr="00417345">
        <w:trPr>
          <w:jc w:val="center"/>
          <w:ins w:id="4708" w:author="Huy Duc. Nguyen" w:date="2017-08-29T16:28:00Z"/>
        </w:trPr>
        <w:tc>
          <w:tcPr>
            <w:tcW w:w="1667" w:type="dxa"/>
            <w:vMerge/>
            <w:tcBorders>
              <w:right w:val="single" w:sz="4" w:space="0" w:color="000000"/>
            </w:tcBorders>
            <w:shd w:val="clear" w:color="auto" w:fill="BFBFBF" w:themeFill="background1" w:themeFillShade="BF"/>
            <w:vAlign w:val="center"/>
          </w:tcPr>
          <w:p w:rsidR="00417345" w:rsidRPr="005972B5" w:rsidRDefault="00417345" w:rsidP="00417345">
            <w:pPr>
              <w:pStyle w:val="CETextBody"/>
              <w:jc w:val="center"/>
              <w:rPr>
                <w:ins w:id="4709"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10" w:author="Huy Duc. Nguyen" w:date="2017-08-29T16:28:00Z"/>
                <w:sz w:val="16"/>
                <w:szCs w:val="16"/>
                <w:lang w:eastAsia="ja-JP"/>
              </w:rPr>
            </w:pPr>
            <w:ins w:id="4711" w:author="Huy Duc. Nguyen" w:date="2017-08-29T16:28:00Z">
              <w:r w:rsidRPr="00EF7674">
                <w:rPr>
                  <w:rFonts w:ascii="Courier New" w:hAnsi="Courier New" w:cs="Courier New"/>
                  <w:sz w:val="14"/>
                  <w:szCs w:val="14"/>
                  <w:lang w:val="en-US" w:eastAsia="ja-JP"/>
                </w:rPr>
                <w:t xml:space="preserve">WM_Server_as0                             </w:t>
              </w:r>
            </w:ins>
          </w:p>
        </w:tc>
        <w:tc>
          <w:tcPr>
            <w:tcW w:w="2884" w:type="dxa"/>
            <w:tcBorders>
              <w:left w:val="single" w:sz="12" w:space="0" w:color="000000"/>
              <w:right w:val="single" w:sz="12" w:space="0" w:color="000000"/>
            </w:tcBorders>
            <w:shd w:val="clear" w:color="auto" w:fill="FFFF00"/>
            <w:vAlign w:val="center"/>
          </w:tcPr>
          <w:p w:rsidR="00417345" w:rsidRPr="00D67B4A" w:rsidRDefault="00417345" w:rsidP="00417345">
            <w:pPr>
              <w:pStyle w:val="CETextBody"/>
              <w:jc w:val="center"/>
              <w:rPr>
                <w:ins w:id="4712" w:author="Huy Duc. Nguyen" w:date="2017-08-29T16:28:00Z"/>
                <w:sz w:val="16"/>
                <w:szCs w:val="16"/>
                <w:lang w:eastAsia="ja-JP"/>
              </w:rPr>
            </w:pPr>
            <w:ins w:id="4713" w:author="Huy Duc. Nguyen" w:date="2017-08-29T16:28:00Z">
              <w:r>
                <w:rPr>
                  <w:sz w:val="16"/>
                  <w:szCs w:val="16"/>
                  <w:lang w:eastAsia="ja-JP"/>
                </w:rPr>
                <w:t>1.29</w:t>
              </w:r>
            </w:ins>
          </w:p>
        </w:tc>
      </w:tr>
      <w:tr w:rsidR="00417345" w:rsidRPr="00207443" w:rsidTr="00417345">
        <w:trPr>
          <w:jc w:val="center"/>
          <w:ins w:id="4714"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15"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716" w:author="Huy Duc. Nguyen" w:date="2017-08-29T16:28:00Z"/>
                <w:b/>
                <w:sz w:val="16"/>
                <w:lang w:eastAsia="ja-JP"/>
              </w:rPr>
            </w:pPr>
            <w:ins w:id="4717" w:author="Huy Duc. Nguyen" w:date="2017-08-29T16:28:00Z">
              <w:r w:rsidRPr="00EF7674">
                <w:rPr>
                  <w:rFonts w:ascii="Courier New" w:hAnsi="Courier New" w:cs="Courier New"/>
                  <w:sz w:val="14"/>
                  <w:szCs w:val="14"/>
                  <w:lang w:val="en-US" w:eastAsia="ja-JP"/>
                </w:rPr>
                <w:t xml:space="preserve">DHD_Server_as0                            </w:t>
              </w:r>
            </w:ins>
          </w:p>
        </w:tc>
        <w:tc>
          <w:tcPr>
            <w:tcW w:w="2884" w:type="dxa"/>
            <w:tcBorders>
              <w:left w:val="single" w:sz="12" w:space="0" w:color="000000"/>
              <w:bottom w:val="single" w:sz="4" w:space="0" w:color="000000"/>
              <w:right w:val="single" w:sz="12" w:space="0" w:color="000000"/>
            </w:tcBorders>
            <w:shd w:val="clear" w:color="auto" w:fill="FFFF00"/>
            <w:vAlign w:val="center"/>
          </w:tcPr>
          <w:p w:rsidR="00417345" w:rsidRDefault="00417345" w:rsidP="00417345">
            <w:pPr>
              <w:pStyle w:val="CETextBody"/>
              <w:jc w:val="center"/>
              <w:rPr>
                <w:ins w:id="4718" w:author="Huy Duc. Nguyen" w:date="2017-08-29T16:28:00Z"/>
                <w:sz w:val="16"/>
                <w:szCs w:val="16"/>
                <w:lang w:eastAsia="ja-JP"/>
              </w:rPr>
            </w:pPr>
            <w:ins w:id="4719" w:author="Huy Duc. Nguyen" w:date="2017-08-29T16:28:00Z">
              <w:r>
                <w:rPr>
                  <w:sz w:val="16"/>
                  <w:szCs w:val="16"/>
                  <w:lang w:eastAsia="ja-JP"/>
                </w:rPr>
                <w:t>0.14</w:t>
              </w:r>
            </w:ins>
          </w:p>
        </w:tc>
      </w:tr>
      <w:tr w:rsidR="00417345" w:rsidRPr="00207443" w:rsidTr="00417345">
        <w:trPr>
          <w:jc w:val="center"/>
          <w:ins w:id="4720"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21"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Pr="001F2559" w:rsidRDefault="00417345" w:rsidP="00417345">
            <w:pPr>
              <w:pStyle w:val="CETextBody"/>
              <w:jc w:val="both"/>
              <w:rPr>
                <w:ins w:id="4722" w:author="Huy Duc. Nguyen" w:date="2017-08-29T16:28:00Z"/>
                <w:b/>
                <w:sz w:val="16"/>
                <w:lang w:eastAsia="ja-JP"/>
              </w:rPr>
            </w:pPr>
            <w:ins w:id="4723" w:author="Huy Duc. Nguyen" w:date="2017-08-29T16:28:00Z">
              <w:r w:rsidRPr="00EF7674">
                <w:rPr>
                  <w:rFonts w:ascii="Courier New" w:hAnsi="Courier New" w:cs="Courier New"/>
                  <w:sz w:val="14"/>
                  <w:szCs w:val="14"/>
                  <w:lang w:val="en-US" w:eastAsia="ja-JP"/>
                </w:rPr>
                <w:t xml:space="preserve">DRW2Dtest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24" w:author="Huy Duc. Nguyen" w:date="2017-08-29T16:28:00Z"/>
                <w:sz w:val="16"/>
                <w:szCs w:val="16"/>
                <w:lang w:eastAsia="ja-JP"/>
              </w:rPr>
            </w:pPr>
            <w:ins w:id="4725" w:author="Huy Duc. Nguyen" w:date="2017-08-29T16:28:00Z">
              <w:r>
                <w:rPr>
                  <w:sz w:val="16"/>
                  <w:szCs w:val="16"/>
                  <w:lang w:eastAsia="ja-JP"/>
                </w:rPr>
                <w:t>0.5</w:t>
              </w:r>
            </w:ins>
          </w:p>
        </w:tc>
      </w:tr>
      <w:tr w:rsidR="00417345" w:rsidRPr="00207443" w:rsidTr="00417345">
        <w:trPr>
          <w:jc w:val="center"/>
          <w:ins w:id="4726"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27"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28" w:author="Huy Duc. Nguyen" w:date="2017-08-29T16:28:00Z"/>
                <w:b/>
                <w:sz w:val="16"/>
                <w:lang w:eastAsia="ja-JP"/>
              </w:rPr>
            </w:pPr>
            <w:ins w:id="4729" w:author="Huy Duc. Nguyen" w:date="2017-08-29T16:28:00Z">
              <w:r w:rsidRPr="00EF7674">
                <w:rPr>
                  <w:rFonts w:ascii="Courier New" w:hAnsi="Courier New" w:cs="Courier New"/>
                  <w:sz w:val="14"/>
                  <w:szCs w:val="14"/>
                  <w:lang w:val="en-US" w:eastAsia="ja-JP"/>
                </w:rPr>
                <w:t xml:space="preserve">rivp_mng_app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30" w:author="Huy Duc. Nguyen" w:date="2017-08-29T16:28:00Z"/>
                <w:sz w:val="16"/>
                <w:szCs w:val="16"/>
                <w:lang w:eastAsia="ja-JP"/>
              </w:rPr>
            </w:pPr>
            <w:ins w:id="4731" w:author="Huy Duc. Nguyen" w:date="2017-08-29T16:28:00Z">
              <w:r>
                <w:rPr>
                  <w:sz w:val="16"/>
                  <w:szCs w:val="16"/>
                  <w:lang w:eastAsia="ja-JP"/>
                </w:rPr>
                <w:t>0</w:t>
              </w:r>
            </w:ins>
          </w:p>
        </w:tc>
      </w:tr>
      <w:tr w:rsidR="00417345" w:rsidRPr="00207443" w:rsidTr="00417345">
        <w:trPr>
          <w:jc w:val="center"/>
          <w:ins w:id="4732"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33"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34" w:author="Huy Duc. Nguyen" w:date="2017-08-29T16:28:00Z"/>
                <w:b/>
                <w:sz w:val="16"/>
                <w:lang w:eastAsia="ja-JP"/>
              </w:rPr>
            </w:pPr>
            <w:ins w:id="4735" w:author="Huy Duc. Nguyen" w:date="2017-08-29T16:28:00Z">
              <w:r w:rsidRPr="00EF7674">
                <w:rPr>
                  <w:rFonts w:ascii="Courier New" w:hAnsi="Courier New" w:cs="Courier New"/>
                  <w:sz w:val="14"/>
                  <w:szCs w:val="14"/>
                  <w:lang w:val="en-US" w:eastAsia="ja-JP"/>
                </w:rPr>
                <w:t xml:space="preserve">OES31_Texture_online_Dyn_as0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36" w:author="Huy Duc. Nguyen" w:date="2017-08-29T16:28:00Z"/>
                <w:sz w:val="16"/>
                <w:szCs w:val="16"/>
                <w:lang w:eastAsia="ja-JP"/>
              </w:rPr>
            </w:pPr>
            <w:ins w:id="4737" w:author="Huy Duc. Nguyen" w:date="2017-08-29T16:28:00Z">
              <w:r>
                <w:rPr>
                  <w:sz w:val="16"/>
                  <w:szCs w:val="16"/>
                  <w:lang w:eastAsia="ja-JP"/>
                </w:rPr>
                <w:t>0.4</w:t>
              </w:r>
            </w:ins>
          </w:p>
        </w:tc>
      </w:tr>
      <w:tr w:rsidR="00417345" w:rsidRPr="00207443" w:rsidTr="00417345">
        <w:trPr>
          <w:jc w:val="center"/>
          <w:ins w:id="4738"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39"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40" w:author="Huy Duc. Nguyen" w:date="2017-08-29T16:28:00Z"/>
                <w:b/>
                <w:sz w:val="16"/>
                <w:lang w:eastAsia="ja-JP"/>
              </w:rPr>
            </w:pPr>
            <w:ins w:id="4741" w:author="Huy Duc. Nguyen" w:date="2017-08-29T16:28:00Z">
              <w:r w:rsidRPr="00EF7674">
                <w:rPr>
                  <w:rFonts w:ascii="Courier New" w:hAnsi="Courier New" w:cs="Courier New"/>
                  <w:sz w:val="14"/>
                  <w:szCs w:val="14"/>
                  <w:lang w:val="en-US" w:eastAsia="ja-JP"/>
                </w:rPr>
                <w:t xml:space="preserve">VSP_sample_dyn_as0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42" w:author="Huy Duc. Nguyen" w:date="2017-08-29T16:28:00Z"/>
                <w:sz w:val="16"/>
                <w:szCs w:val="16"/>
                <w:lang w:eastAsia="ja-JP"/>
              </w:rPr>
            </w:pPr>
            <w:ins w:id="4743" w:author="Huy Duc. Nguyen" w:date="2017-08-29T16:28:00Z">
              <w:r>
                <w:rPr>
                  <w:sz w:val="16"/>
                  <w:szCs w:val="16"/>
                  <w:lang w:eastAsia="ja-JP"/>
                </w:rPr>
                <w:t>0.2</w:t>
              </w:r>
            </w:ins>
          </w:p>
        </w:tc>
      </w:tr>
      <w:tr w:rsidR="00417345" w:rsidRPr="00207443" w:rsidTr="00417345">
        <w:trPr>
          <w:jc w:val="center"/>
          <w:ins w:id="4744"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45"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46" w:author="Huy Duc. Nguyen" w:date="2017-08-29T16:28:00Z"/>
                <w:b/>
                <w:sz w:val="16"/>
                <w:lang w:eastAsia="ja-JP"/>
              </w:rPr>
            </w:pPr>
            <w:ins w:id="4747" w:author="Huy Duc. Nguyen" w:date="2017-08-29T16:28:00Z">
              <w:r w:rsidRPr="00EF7674">
                <w:rPr>
                  <w:rFonts w:ascii="Courier New" w:hAnsi="Courier New" w:cs="Courier New"/>
                  <w:sz w:val="14"/>
                  <w:szCs w:val="14"/>
                  <w:lang w:val="en-US" w:eastAsia="ja-JP"/>
                </w:rPr>
                <w:t xml:space="preserve">imrlxsample_dyn_as0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48" w:author="Huy Duc. Nguyen" w:date="2017-08-29T16:28:00Z"/>
                <w:sz w:val="16"/>
                <w:szCs w:val="16"/>
                <w:lang w:eastAsia="ja-JP"/>
              </w:rPr>
            </w:pPr>
            <w:ins w:id="4749" w:author="Huy Duc. Nguyen" w:date="2017-08-29T16:28:00Z">
              <w:r>
                <w:rPr>
                  <w:sz w:val="16"/>
                  <w:szCs w:val="16"/>
                  <w:lang w:eastAsia="ja-JP"/>
                </w:rPr>
                <w:t>0</w:t>
              </w:r>
            </w:ins>
          </w:p>
        </w:tc>
      </w:tr>
      <w:tr w:rsidR="00417345" w:rsidRPr="00207443" w:rsidTr="00417345">
        <w:trPr>
          <w:jc w:val="center"/>
          <w:ins w:id="4750"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51"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52" w:author="Huy Duc. Nguyen" w:date="2017-08-29T16:28:00Z"/>
                <w:b/>
                <w:sz w:val="16"/>
                <w:lang w:eastAsia="ja-JP"/>
              </w:rPr>
            </w:pPr>
            <w:ins w:id="4753" w:author="Huy Duc. Nguyen" w:date="2017-08-29T16:28:00Z">
              <w:r w:rsidRPr="008432D4">
                <w:rPr>
                  <w:rFonts w:ascii="Courier New" w:hAnsi="Courier New" w:cs="Courier New"/>
                  <w:sz w:val="14"/>
                  <w:szCs w:val="14"/>
                  <w:lang w:val="en-US" w:eastAsia="ja-JP"/>
                </w:rPr>
                <w:t xml:space="preserve">Audio_sample_dyn_as0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54" w:author="Huy Duc. Nguyen" w:date="2017-08-29T16:28:00Z"/>
                <w:sz w:val="16"/>
                <w:szCs w:val="16"/>
                <w:lang w:eastAsia="ja-JP"/>
              </w:rPr>
            </w:pPr>
            <w:ins w:id="4755" w:author="Huy Duc. Nguyen" w:date="2017-08-29T16:28:00Z">
              <w:r>
                <w:rPr>
                  <w:sz w:val="16"/>
                  <w:szCs w:val="16"/>
                  <w:lang w:eastAsia="ja-JP"/>
                </w:rPr>
                <w:t>0</w:t>
              </w:r>
            </w:ins>
          </w:p>
        </w:tc>
      </w:tr>
      <w:tr w:rsidR="00417345" w:rsidRPr="00207443" w:rsidTr="00417345">
        <w:trPr>
          <w:jc w:val="center"/>
          <w:ins w:id="4756"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57"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58" w:author="Huy Duc. Nguyen" w:date="2017-08-29T16:28:00Z"/>
                <w:b/>
                <w:sz w:val="16"/>
                <w:lang w:eastAsia="ja-JP"/>
              </w:rPr>
            </w:pPr>
            <w:ins w:id="4759" w:author="Huy Duc. Nguyen" w:date="2017-08-29T16:28:00Z">
              <w:r w:rsidRPr="008432D4">
                <w:rPr>
                  <w:rFonts w:ascii="Courier New" w:hAnsi="Courier New" w:cs="Courier New"/>
                  <w:sz w:val="14"/>
                  <w:szCs w:val="14"/>
                  <w:lang w:val="en-US" w:eastAsia="ja-JP"/>
                </w:rPr>
                <w:t xml:space="preserve">CMSBLC_CMM_app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60" w:author="Huy Duc. Nguyen" w:date="2017-08-29T16:28:00Z"/>
                <w:sz w:val="16"/>
                <w:szCs w:val="16"/>
                <w:lang w:eastAsia="ja-JP"/>
              </w:rPr>
            </w:pPr>
            <w:ins w:id="4761" w:author="Huy Duc. Nguyen" w:date="2017-08-29T16:28:00Z">
              <w:r>
                <w:rPr>
                  <w:sz w:val="16"/>
                  <w:szCs w:val="16"/>
                  <w:lang w:eastAsia="ja-JP"/>
                </w:rPr>
                <w:t>0.03</w:t>
              </w:r>
            </w:ins>
          </w:p>
        </w:tc>
      </w:tr>
      <w:tr w:rsidR="00417345" w:rsidRPr="00207443" w:rsidTr="00417345">
        <w:trPr>
          <w:jc w:val="center"/>
          <w:ins w:id="4762"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63"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64" w:author="Huy Duc. Nguyen" w:date="2017-08-29T16:28:00Z"/>
                <w:b/>
                <w:sz w:val="16"/>
                <w:lang w:eastAsia="ja-JP"/>
              </w:rPr>
            </w:pPr>
            <w:ins w:id="4765" w:author="Huy Duc. Nguyen" w:date="2017-08-29T16:28:00Z">
              <w:r w:rsidRPr="008432D4">
                <w:rPr>
                  <w:rFonts w:ascii="Courier New" w:hAnsi="Courier New" w:cs="Courier New"/>
                  <w:sz w:val="14"/>
                  <w:szCs w:val="14"/>
                  <w:lang w:val="en-US" w:eastAsia="ja-JP"/>
                </w:rPr>
                <w:t xml:space="preserve">CMSBCM_VSP_app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66" w:author="Huy Duc. Nguyen" w:date="2017-08-29T16:28:00Z"/>
                <w:sz w:val="16"/>
                <w:szCs w:val="16"/>
                <w:lang w:eastAsia="ja-JP"/>
              </w:rPr>
            </w:pPr>
            <w:ins w:id="4767" w:author="Huy Duc. Nguyen" w:date="2017-08-29T16:28:00Z">
              <w:r>
                <w:rPr>
                  <w:sz w:val="16"/>
                  <w:szCs w:val="16"/>
                  <w:lang w:eastAsia="ja-JP"/>
                </w:rPr>
                <w:t>0</w:t>
              </w:r>
            </w:ins>
          </w:p>
        </w:tc>
      </w:tr>
      <w:tr w:rsidR="00417345" w:rsidRPr="00207443" w:rsidTr="00417345">
        <w:trPr>
          <w:jc w:val="center"/>
          <w:ins w:id="4768"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69"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70" w:author="Huy Duc. Nguyen" w:date="2017-08-29T16:28:00Z"/>
                <w:b/>
                <w:sz w:val="16"/>
                <w:lang w:eastAsia="ja-JP"/>
              </w:rPr>
            </w:pPr>
            <w:ins w:id="4771" w:author="Huy Duc. Nguyen" w:date="2017-08-29T16:28:00Z">
              <w:r w:rsidRPr="008432D4">
                <w:rPr>
                  <w:rFonts w:ascii="Courier New" w:hAnsi="Courier New" w:cs="Courier New"/>
                  <w:sz w:val="14"/>
                  <w:szCs w:val="14"/>
                  <w:lang w:val="en-US" w:eastAsia="ja-JP"/>
                </w:rPr>
                <w:t xml:space="preserve">CMSBCM_CMM_app                            </w:t>
              </w:r>
            </w:ins>
          </w:p>
        </w:tc>
        <w:tc>
          <w:tcPr>
            <w:tcW w:w="2884" w:type="dxa"/>
            <w:tcBorders>
              <w:left w:val="single" w:sz="12" w:space="0" w:color="000000"/>
              <w:right w:val="single" w:sz="12" w:space="0" w:color="000000"/>
            </w:tcBorders>
            <w:shd w:val="clear" w:color="auto" w:fill="FFFF00"/>
            <w:vAlign w:val="center"/>
          </w:tcPr>
          <w:p w:rsidR="00417345" w:rsidRDefault="00417345" w:rsidP="00417345">
            <w:pPr>
              <w:pStyle w:val="CETextBody"/>
              <w:jc w:val="center"/>
              <w:rPr>
                <w:ins w:id="4772" w:author="Huy Duc. Nguyen" w:date="2017-08-29T16:28:00Z"/>
                <w:sz w:val="16"/>
                <w:szCs w:val="16"/>
                <w:lang w:eastAsia="ja-JP"/>
              </w:rPr>
            </w:pPr>
            <w:ins w:id="4773" w:author="Huy Duc. Nguyen" w:date="2017-08-29T16:28:00Z">
              <w:r>
                <w:rPr>
                  <w:sz w:val="16"/>
                  <w:szCs w:val="16"/>
                  <w:lang w:eastAsia="ja-JP"/>
                </w:rPr>
                <w:t>0</w:t>
              </w:r>
            </w:ins>
          </w:p>
        </w:tc>
      </w:tr>
      <w:tr w:rsidR="00417345" w:rsidRPr="00207443" w:rsidTr="00417345">
        <w:trPr>
          <w:jc w:val="center"/>
          <w:ins w:id="4774" w:author="Huy Duc. Nguyen" w:date="2017-08-29T16:28:00Z"/>
        </w:trPr>
        <w:tc>
          <w:tcPr>
            <w:tcW w:w="1667" w:type="dxa"/>
            <w:vMerge/>
            <w:tcBorders>
              <w:right w:val="single" w:sz="4" w:space="0" w:color="000000"/>
            </w:tcBorders>
            <w:shd w:val="clear" w:color="auto" w:fill="BFBFBF" w:themeFill="background1" w:themeFillShade="BF"/>
          </w:tcPr>
          <w:p w:rsidR="00417345" w:rsidRPr="00C279FB" w:rsidRDefault="00417345" w:rsidP="00417345">
            <w:pPr>
              <w:pStyle w:val="CETextBody"/>
              <w:rPr>
                <w:ins w:id="4775" w:author="Huy Duc. Nguyen" w:date="2017-08-29T16:28:00Z"/>
                <w:b/>
                <w:sz w:val="16"/>
                <w:lang w:eastAsia="ja-JP"/>
              </w:rPr>
            </w:pPr>
          </w:p>
        </w:tc>
        <w:tc>
          <w:tcPr>
            <w:tcW w:w="2828" w:type="dxa"/>
            <w:tcBorders>
              <w:left w:val="single" w:sz="4" w:space="0" w:color="000000"/>
              <w:right w:val="single" w:sz="12" w:space="0" w:color="000000"/>
            </w:tcBorders>
            <w:shd w:val="clear" w:color="auto" w:fill="FFFF00"/>
            <w:vAlign w:val="center"/>
          </w:tcPr>
          <w:p w:rsidR="00417345" w:rsidRDefault="00417345" w:rsidP="00417345">
            <w:pPr>
              <w:pStyle w:val="CETextBody"/>
              <w:jc w:val="both"/>
              <w:rPr>
                <w:ins w:id="4776" w:author="Huy Duc. Nguyen" w:date="2017-08-29T16:28:00Z"/>
                <w:b/>
                <w:sz w:val="16"/>
                <w:lang w:eastAsia="ja-JP"/>
              </w:rPr>
            </w:pPr>
            <w:ins w:id="4777" w:author="Huy Duc. Nguyen" w:date="2017-08-29T16:28:00Z">
              <w:r w:rsidRPr="008432D4">
                <w:rPr>
                  <w:rFonts w:ascii="Courier New" w:hAnsi="Courier New" w:cs="Courier New"/>
                  <w:sz w:val="14"/>
                  <w:szCs w:val="14"/>
                  <w:lang w:val="en-US" w:eastAsia="ja-JP"/>
                </w:rPr>
                <w:t xml:space="preserve">pvrserver_as0                             </w:t>
              </w:r>
            </w:ins>
          </w:p>
        </w:tc>
        <w:tc>
          <w:tcPr>
            <w:tcW w:w="2884" w:type="dxa"/>
            <w:tcBorders>
              <w:left w:val="single" w:sz="12" w:space="0" w:color="000000"/>
              <w:bottom w:val="single" w:sz="12" w:space="0" w:color="000000"/>
              <w:right w:val="single" w:sz="12" w:space="0" w:color="000000"/>
            </w:tcBorders>
            <w:shd w:val="clear" w:color="auto" w:fill="FFFF00"/>
            <w:vAlign w:val="center"/>
          </w:tcPr>
          <w:p w:rsidR="00417345" w:rsidRDefault="00417345" w:rsidP="00417345">
            <w:pPr>
              <w:pStyle w:val="CETextBody"/>
              <w:jc w:val="center"/>
              <w:rPr>
                <w:ins w:id="4778" w:author="Huy Duc. Nguyen" w:date="2017-08-29T16:28:00Z"/>
                <w:sz w:val="16"/>
                <w:szCs w:val="16"/>
                <w:lang w:eastAsia="ja-JP"/>
              </w:rPr>
            </w:pPr>
            <w:ins w:id="4779" w:author="Huy Duc. Nguyen" w:date="2017-08-29T16:28:00Z">
              <w:r>
                <w:rPr>
                  <w:sz w:val="16"/>
                  <w:szCs w:val="16"/>
                  <w:lang w:eastAsia="ja-JP"/>
                </w:rPr>
                <w:t>1.09</w:t>
              </w:r>
            </w:ins>
          </w:p>
        </w:tc>
      </w:tr>
    </w:tbl>
    <w:p w:rsidR="00417345" w:rsidRDefault="00417345" w:rsidP="00417345">
      <w:pPr>
        <w:rPr>
          <w:ins w:id="4780" w:author="Huy Duc. Nguyen" w:date="2017-08-29T16:28:00Z"/>
          <w:sz w:val="22"/>
          <w:lang w:val="en-US" w:eastAsia="ja-JP"/>
        </w:rPr>
      </w:pPr>
    </w:p>
    <w:p w:rsidR="006A2375" w:rsidRDefault="00417345" w:rsidP="00417345">
      <w:pPr>
        <w:rPr>
          <w:lang w:val="en-US" w:eastAsia="ja-JP"/>
        </w:rPr>
      </w:pPr>
      <w:ins w:id="4781" w:author="Huy Duc. Nguyen" w:date="2017-08-29T16:28:00Z">
        <w:r>
          <w:rPr>
            <w:lang w:val="en-US" w:eastAsia="ja-JP"/>
          </w:rPr>
          <w:br w:type="page"/>
        </w:r>
      </w:ins>
    </w:p>
    <w:p w:rsidR="006A2375" w:rsidRDefault="006A2375">
      <w:pPr>
        <w:rPr>
          <w:sz w:val="22"/>
          <w:lang w:val="en-US" w:eastAsia="ja-JP"/>
        </w:rPr>
      </w:pPr>
    </w:p>
    <w:p w:rsidR="00847460" w:rsidRDefault="00847460" w:rsidP="00D47247">
      <w:pPr>
        <w:pStyle w:val="CETextBody"/>
        <w:numPr>
          <w:ilvl w:val="0"/>
          <w:numId w:val="9"/>
        </w:numPr>
        <w:ind w:hanging="782"/>
        <w:rPr>
          <w:lang w:val="en-US" w:eastAsia="ja-JP"/>
        </w:rPr>
      </w:pPr>
      <w:r w:rsidRPr="00827062">
        <w:rPr>
          <w:rFonts w:hint="eastAsia"/>
          <w:lang w:val="en-US" w:eastAsia="ja-JP"/>
        </w:rPr>
        <w:t>Consider</w:t>
      </w:r>
      <w:r>
        <w:rPr>
          <w:rFonts w:hint="eastAsia"/>
          <w:lang w:val="en-US" w:eastAsia="ja-JP"/>
        </w:rPr>
        <w:t>ation</w:t>
      </w:r>
    </w:p>
    <w:p w:rsidR="00B021B7" w:rsidRPr="00B021B7" w:rsidRDefault="00B021B7" w:rsidP="00B021B7">
      <w:pPr>
        <w:pStyle w:val="CETextBody"/>
        <w:rPr>
          <w:lang w:val="en-US" w:eastAsia="ja-JP"/>
        </w:rPr>
      </w:pPr>
      <w:r w:rsidRPr="00B021B7">
        <w:rPr>
          <w:lang w:val="en-US" w:eastAsia="ja-JP"/>
        </w:rPr>
        <w:t>Telltale application (DISCOM_sample_virt) draws periodically (3 seconds/1 frame draw), so it may result 0</w:t>
      </w:r>
    </w:p>
    <w:p w:rsidR="00B021B7" w:rsidRPr="00B021B7" w:rsidRDefault="00B021B7" w:rsidP="00B021B7">
      <w:pPr>
        <w:pStyle w:val="CETextBody"/>
        <w:rPr>
          <w:lang w:val="en-US" w:eastAsia="ja-JP"/>
        </w:rPr>
      </w:pPr>
      <w:r w:rsidRPr="00B021B7">
        <w:rPr>
          <w:lang w:val="en-US" w:eastAsia="ja-JP"/>
        </w:rPr>
        <w:t xml:space="preserve">to </w:t>
      </w:r>
      <w:r>
        <w:rPr>
          <w:lang w:val="en-US" w:eastAsia="ja-JP"/>
        </w:rPr>
        <w:t>0.5</w:t>
      </w:r>
      <w:r w:rsidRPr="00B021B7">
        <w:rPr>
          <w:lang w:val="en-US" w:eastAsia="ja-JP"/>
        </w:rPr>
        <w:t xml:space="preserve"> percent depends on the measurement timing.</w:t>
      </w:r>
    </w:p>
    <w:p w:rsidR="00B021B7" w:rsidRPr="00B021B7" w:rsidRDefault="00B021B7" w:rsidP="00B021B7">
      <w:pPr>
        <w:pStyle w:val="CETextBody"/>
        <w:rPr>
          <w:lang w:val="en-US" w:eastAsia="ja-JP"/>
        </w:rPr>
      </w:pPr>
      <w:r w:rsidRPr="00B021B7">
        <w:rPr>
          <w:lang w:val="en-US" w:eastAsia="ja-JP"/>
        </w:rPr>
        <w:t>Meter cluster application (Sakura) uses OpenGLES library and application, and it is designed to consume</w:t>
      </w:r>
    </w:p>
    <w:p w:rsidR="00B021B7" w:rsidRPr="00B021B7" w:rsidRDefault="00B021B7" w:rsidP="00B021B7">
      <w:pPr>
        <w:pStyle w:val="CETextBody"/>
        <w:rPr>
          <w:lang w:val="en-US" w:eastAsia="ja-JP"/>
        </w:rPr>
      </w:pPr>
      <w:r w:rsidRPr="00B021B7">
        <w:rPr>
          <w:lang w:val="en-US" w:eastAsia="ja-JP"/>
        </w:rPr>
        <w:t xml:space="preserve">under </w:t>
      </w:r>
      <w:r>
        <w:rPr>
          <w:lang w:val="en-US" w:eastAsia="ja-JP"/>
        </w:rPr>
        <w:t>12.5</w:t>
      </w:r>
      <w:r w:rsidRPr="00B021B7">
        <w:rPr>
          <w:lang w:val="en-US" w:eastAsia="ja-JP"/>
        </w:rPr>
        <w:t>% of CPU.</w:t>
      </w:r>
    </w:p>
    <w:p w:rsidR="001F2559" w:rsidRPr="001F2559" w:rsidRDefault="001F2559">
      <w:pPr>
        <w:rPr>
          <w:lang w:val="en-US" w:eastAsia="ja-JP"/>
        </w:rPr>
      </w:pPr>
    </w:p>
    <w:p w:rsidR="00852919" w:rsidRPr="00863DE7" w:rsidRDefault="00852919">
      <w:pPr>
        <w:rPr>
          <w:lang w:eastAsia="ja-JP"/>
        </w:rPr>
      </w:pPr>
    </w:p>
    <w:p w:rsidR="003D1D18" w:rsidRDefault="003D1D18">
      <w:pPr>
        <w:rPr>
          <w:sz w:val="22"/>
          <w:lang w:eastAsia="ja-JP"/>
        </w:rPr>
      </w:pPr>
      <w:r>
        <w:rPr>
          <w:lang w:eastAsia="ja-JP"/>
        </w:rPr>
        <w:br w:type="page"/>
      </w:r>
    </w:p>
    <w:p w:rsidR="00864859" w:rsidRPr="00651005" w:rsidDel="00417345" w:rsidRDefault="00300DC5" w:rsidP="006C109A">
      <w:pPr>
        <w:pStyle w:val="Heading3"/>
        <w:rPr>
          <w:del w:id="4782" w:author="Huy Duc. Nguyen" w:date="2017-08-29T16:34:00Z"/>
        </w:rPr>
      </w:pPr>
      <w:bookmarkStart w:id="4783" w:name="_Toc473745863"/>
      <w:bookmarkStart w:id="4784" w:name="_Toc473747693"/>
      <w:bookmarkStart w:id="4785" w:name="_Toc473747876"/>
      <w:bookmarkStart w:id="4786" w:name="_Toc473748066"/>
      <w:bookmarkStart w:id="4787" w:name="_Toc473748236"/>
      <w:bookmarkStart w:id="4788" w:name="_Toc473748407"/>
      <w:bookmarkStart w:id="4789" w:name="_Toc473748579"/>
      <w:bookmarkStart w:id="4790" w:name="_Toc473748750"/>
      <w:bookmarkStart w:id="4791" w:name="_Toc473748933"/>
      <w:bookmarkStart w:id="4792" w:name="_Toc473749114"/>
      <w:bookmarkStart w:id="4793" w:name="_Toc473749323"/>
      <w:bookmarkStart w:id="4794" w:name="_Toc473828330"/>
      <w:bookmarkStart w:id="4795" w:name="_Toc473835377"/>
      <w:bookmarkStart w:id="4796" w:name="_Toc473835585"/>
      <w:bookmarkStart w:id="4797" w:name="_Toc473745864"/>
      <w:bookmarkStart w:id="4798" w:name="_Toc473747694"/>
      <w:bookmarkStart w:id="4799" w:name="_Toc473747877"/>
      <w:bookmarkStart w:id="4800" w:name="_Toc473748067"/>
      <w:bookmarkStart w:id="4801" w:name="_Toc473748237"/>
      <w:bookmarkStart w:id="4802" w:name="_Toc473748408"/>
      <w:bookmarkStart w:id="4803" w:name="_Toc473748580"/>
      <w:bookmarkStart w:id="4804" w:name="_Toc473748751"/>
      <w:bookmarkStart w:id="4805" w:name="_Toc473748934"/>
      <w:bookmarkStart w:id="4806" w:name="_Toc473749115"/>
      <w:bookmarkStart w:id="4807" w:name="_Toc473749324"/>
      <w:bookmarkStart w:id="4808" w:name="_Toc473828331"/>
      <w:bookmarkStart w:id="4809" w:name="_Toc473835378"/>
      <w:bookmarkStart w:id="4810" w:name="_Toc473835586"/>
      <w:bookmarkStart w:id="4811" w:name="_Toc473745865"/>
      <w:bookmarkStart w:id="4812" w:name="_Toc473747695"/>
      <w:bookmarkStart w:id="4813" w:name="_Toc473747878"/>
      <w:bookmarkStart w:id="4814" w:name="_Toc473748068"/>
      <w:bookmarkStart w:id="4815" w:name="_Toc473748238"/>
      <w:bookmarkStart w:id="4816" w:name="_Toc473748409"/>
      <w:bookmarkStart w:id="4817" w:name="_Toc473748581"/>
      <w:bookmarkStart w:id="4818" w:name="_Toc473748752"/>
      <w:bookmarkStart w:id="4819" w:name="_Toc473748935"/>
      <w:bookmarkStart w:id="4820" w:name="_Toc473749116"/>
      <w:bookmarkStart w:id="4821" w:name="_Toc473749325"/>
      <w:bookmarkStart w:id="4822" w:name="_Toc473828332"/>
      <w:bookmarkStart w:id="4823" w:name="_Toc473835379"/>
      <w:bookmarkStart w:id="4824" w:name="_Toc473835587"/>
      <w:bookmarkStart w:id="4825" w:name="_Toc473745866"/>
      <w:bookmarkStart w:id="4826" w:name="_Toc473747696"/>
      <w:bookmarkStart w:id="4827" w:name="_Toc473747879"/>
      <w:bookmarkStart w:id="4828" w:name="_Toc473748069"/>
      <w:bookmarkStart w:id="4829" w:name="_Toc473748239"/>
      <w:bookmarkStart w:id="4830" w:name="_Toc473748410"/>
      <w:bookmarkStart w:id="4831" w:name="_Toc473748582"/>
      <w:bookmarkStart w:id="4832" w:name="_Toc473748753"/>
      <w:bookmarkStart w:id="4833" w:name="_Toc473748936"/>
      <w:bookmarkStart w:id="4834" w:name="_Toc473749117"/>
      <w:bookmarkStart w:id="4835" w:name="_Toc473749326"/>
      <w:bookmarkStart w:id="4836" w:name="_Toc473828333"/>
      <w:bookmarkStart w:id="4837" w:name="_Toc473835380"/>
      <w:bookmarkStart w:id="4838" w:name="_Toc473835588"/>
      <w:bookmarkStart w:id="4839" w:name="_Toc473745867"/>
      <w:bookmarkStart w:id="4840" w:name="_Toc473747697"/>
      <w:bookmarkStart w:id="4841" w:name="_Toc473747880"/>
      <w:bookmarkStart w:id="4842" w:name="_Toc473748070"/>
      <w:bookmarkStart w:id="4843" w:name="_Toc473748240"/>
      <w:bookmarkStart w:id="4844" w:name="_Toc473748411"/>
      <w:bookmarkStart w:id="4845" w:name="_Toc473748583"/>
      <w:bookmarkStart w:id="4846" w:name="_Toc473748754"/>
      <w:bookmarkStart w:id="4847" w:name="_Toc473748937"/>
      <w:bookmarkStart w:id="4848" w:name="_Toc473749118"/>
      <w:bookmarkStart w:id="4849" w:name="_Toc473749327"/>
      <w:bookmarkStart w:id="4850" w:name="_Toc473828334"/>
      <w:bookmarkStart w:id="4851" w:name="_Toc473835381"/>
      <w:bookmarkStart w:id="4852" w:name="_Toc473835589"/>
      <w:bookmarkStart w:id="4853" w:name="_Toc473745868"/>
      <w:bookmarkStart w:id="4854" w:name="_Toc473747698"/>
      <w:bookmarkStart w:id="4855" w:name="_Toc473747881"/>
      <w:bookmarkStart w:id="4856" w:name="_Toc473748071"/>
      <w:bookmarkStart w:id="4857" w:name="_Toc473748241"/>
      <w:bookmarkStart w:id="4858" w:name="_Toc473748412"/>
      <w:bookmarkStart w:id="4859" w:name="_Toc473748584"/>
      <w:bookmarkStart w:id="4860" w:name="_Toc473748755"/>
      <w:bookmarkStart w:id="4861" w:name="_Toc473748938"/>
      <w:bookmarkStart w:id="4862" w:name="_Toc473749119"/>
      <w:bookmarkStart w:id="4863" w:name="_Toc473749328"/>
      <w:bookmarkStart w:id="4864" w:name="_Toc473828335"/>
      <w:bookmarkStart w:id="4865" w:name="_Toc473835382"/>
      <w:bookmarkStart w:id="4866" w:name="_Toc473835590"/>
      <w:bookmarkStart w:id="4867" w:name="_Toc473745869"/>
      <w:bookmarkStart w:id="4868" w:name="_Toc473747699"/>
      <w:bookmarkStart w:id="4869" w:name="_Toc473747882"/>
      <w:bookmarkStart w:id="4870" w:name="_Toc473748072"/>
      <w:bookmarkStart w:id="4871" w:name="_Toc473748242"/>
      <w:bookmarkStart w:id="4872" w:name="_Toc473748413"/>
      <w:bookmarkStart w:id="4873" w:name="_Toc473748585"/>
      <w:bookmarkStart w:id="4874" w:name="_Toc473748756"/>
      <w:bookmarkStart w:id="4875" w:name="_Toc473748939"/>
      <w:bookmarkStart w:id="4876" w:name="_Toc473749120"/>
      <w:bookmarkStart w:id="4877" w:name="_Toc473749329"/>
      <w:bookmarkStart w:id="4878" w:name="_Toc473828336"/>
      <w:bookmarkStart w:id="4879" w:name="_Toc473835383"/>
      <w:bookmarkStart w:id="4880" w:name="_Toc473835591"/>
      <w:bookmarkStart w:id="4881" w:name="_Toc473745870"/>
      <w:bookmarkStart w:id="4882" w:name="_Toc473747700"/>
      <w:bookmarkStart w:id="4883" w:name="_Toc473747883"/>
      <w:bookmarkStart w:id="4884" w:name="_Toc473748073"/>
      <w:bookmarkStart w:id="4885" w:name="_Toc473748243"/>
      <w:bookmarkStart w:id="4886" w:name="_Toc473748414"/>
      <w:bookmarkStart w:id="4887" w:name="_Toc473748586"/>
      <w:bookmarkStart w:id="4888" w:name="_Toc473748757"/>
      <w:bookmarkStart w:id="4889" w:name="_Toc473748940"/>
      <w:bookmarkStart w:id="4890" w:name="_Toc473749121"/>
      <w:bookmarkStart w:id="4891" w:name="_Toc473749330"/>
      <w:bookmarkStart w:id="4892" w:name="_Toc473828337"/>
      <w:bookmarkStart w:id="4893" w:name="_Toc473835384"/>
      <w:bookmarkStart w:id="4894" w:name="_Toc473835592"/>
      <w:bookmarkStart w:id="4895" w:name="_Toc473745871"/>
      <w:bookmarkStart w:id="4896" w:name="_Toc473747701"/>
      <w:bookmarkStart w:id="4897" w:name="_Toc473747884"/>
      <w:bookmarkStart w:id="4898" w:name="_Toc473748074"/>
      <w:bookmarkStart w:id="4899" w:name="_Toc473748244"/>
      <w:bookmarkStart w:id="4900" w:name="_Toc473748415"/>
      <w:bookmarkStart w:id="4901" w:name="_Toc473748587"/>
      <w:bookmarkStart w:id="4902" w:name="_Toc473748758"/>
      <w:bookmarkStart w:id="4903" w:name="_Toc473748941"/>
      <w:bookmarkStart w:id="4904" w:name="_Toc473749122"/>
      <w:bookmarkStart w:id="4905" w:name="_Toc473749331"/>
      <w:bookmarkStart w:id="4906" w:name="_Toc473828338"/>
      <w:bookmarkStart w:id="4907" w:name="_Toc473835385"/>
      <w:bookmarkStart w:id="4908" w:name="_Toc473835593"/>
      <w:bookmarkStart w:id="4909" w:name="_Toc473745872"/>
      <w:bookmarkStart w:id="4910" w:name="_Toc473747702"/>
      <w:bookmarkStart w:id="4911" w:name="_Toc473747885"/>
      <w:bookmarkStart w:id="4912" w:name="_Toc473748075"/>
      <w:bookmarkStart w:id="4913" w:name="_Toc473748245"/>
      <w:bookmarkStart w:id="4914" w:name="_Toc473748416"/>
      <w:bookmarkStart w:id="4915" w:name="_Toc473748588"/>
      <w:bookmarkStart w:id="4916" w:name="_Toc473748759"/>
      <w:bookmarkStart w:id="4917" w:name="_Toc473748942"/>
      <w:bookmarkStart w:id="4918" w:name="_Toc473749123"/>
      <w:bookmarkStart w:id="4919" w:name="_Toc473749332"/>
      <w:bookmarkStart w:id="4920" w:name="_Toc473828339"/>
      <w:bookmarkStart w:id="4921" w:name="_Toc473835386"/>
      <w:bookmarkStart w:id="4922" w:name="_Toc473835594"/>
      <w:bookmarkStart w:id="4923" w:name="_Toc473745873"/>
      <w:bookmarkStart w:id="4924" w:name="_Toc473747703"/>
      <w:bookmarkStart w:id="4925" w:name="_Toc473747886"/>
      <w:bookmarkStart w:id="4926" w:name="_Toc473748076"/>
      <w:bookmarkStart w:id="4927" w:name="_Toc473748246"/>
      <w:bookmarkStart w:id="4928" w:name="_Toc473748417"/>
      <w:bookmarkStart w:id="4929" w:name="_Toc473748589"/>
      <w:bookmarkStart w:id="4930" w:name="_Toc473748760"/>
      <w:bookmarkStart w:id="4931" w:name="_Toc473748943"/>
      <w:bookmarkStart w:id="4932" w:name="_Toc473749124"/>
      <w:bookmarkStart w:id="4933" w:name="_Toc473749333"/>
      <w:bookmarkStart w:id="4934" w:name="_Toc473828340"/>
      <w:bookmarkStart w:id="4935" w:name="_Toc473835387"/>
      <w:bookmarkStart w:id="4936" w:name="_Toc473835595"/>
      <w:bookmarkStart w:id="4937" w:name="_Toc473745874"/>
      <w:bookmarkStart w:id="4938" w:name="_Toc473747704"/>
      <w:bookmarkStart w:id="4939" w:name="_Toc473747887"/>
      <w:bookmarkStart w:id="4940" w:name="_Toc473748077"/>
      <w:bookmarkStart w:id="4941" w:name="_Toc473748247"/>
      <w:bookmarkStart w:id="4942" w:name="_Toc473748418"/>
      <w:bookmarkStart w:id="4943" w:name="_Toc473748590"/>
      <w:bookmarkStart w:id="4944" w:name="_Toc473748761"/>
      <w:bookmarkStart w:id="4945" w:name="_Toc473748944"/>
      <w:bookmarkStart w:id="4946" w:name="_Toc473749125"/>
      <w:bookmarkStart w:id="4947" w:name="_Toc473749334"/>
      <w:bookmarkStart w:id="4948" w:name="_Toc473828341"/>
      <w:bookmarkStart w:id="4949" w:name="_Toc473835388"/>
      <w:bookmarkStart w:id="4950" w:name="_Toc473835596"/>
      <w:bookmarkStart w:id="4951" w:name="_Toc473745875"/>
      <w:bookmarkStart w:id="4952" w:name="_Toc473747705"/>
      <w:bookmarkStart w:id="4953" w:name="_Toc473747888"/>
      <w:bookmarkStart w:id="4954" w:name="_Toc473748078"/>
      <w:bookmarkStart w:id="4955" w:name="_Toc473748248"/>
      <w:bookmarkStart w:id="4956" w:name="_Toc473748419"/>
      <w:bookmarkStart w:id="4957" w:name="_Toc473748591"/>
      <w:bookmarkStart w:id="4958" w:name="_Toc473748762"/>
      <w:bookmarkStart w:id="4959" w:name="_Toc473748945"/>
      <w:bookmarkStart w:id="4960" w:name="_Toc473749126"/>
      <w:bookmarkStart w:id="4961" w:name="_Toc473749335"/>
      <w:bookmarkStart w:id="4962" w:name="_Toc473828342"/>
      <w:bookmarkStart w:id="4963" w:name="_Toc473835389"/>
      <w:bookmarkStart w:id="4964" w:name="_Toc473835597"/>
      <w:bookmarkStart w:id="4965" w:name="_Toc473745876"/>
      <w:bookmarkStart w:id="4966" w:name="_Toc473747706"/>
      <w:bookmarkStart w:id="4967" w:name="_Toc473747889"/>
      <w:bookmarkStart w:id="4968" w:name="_Toc473748079"/>
      <w:bookmarkStart w:id="4969" w:name="_Toc473748249"/>
      <w:bookmarkStart w:id="4970" w:name="_Toc473748420"/>
      <w:bookmarkStart w:id="4971" w:name="_Toc473748592"/>
      <w:bookmarkStart w:id="4972" w:name="_Toc473748763"/>
      <w:bookmarkStart w:id="4973" w:name="_Toc473748946"/>
      <w:bookmarkStart w:id="4974" w:name="_Toc473749127"/>
      <w:bookmarkStart w:id="4975" w:name="_Toc473749336"/>
      <w:bookmarkStart w:id="4976" w:name="_Toc473828343"/>
      <w:bookmarkStart w:id="4977" w:name="_Toc473835390"/>
      <w:bookmarkStart w:id="4978" w:name="_Toc473835598"/>
      <w:bookmarkStart w:id="4979" w:name="_Toc473745877"/>
      <w:bookmarkStart w:id="4980" w:name="_Toc473747707"/>
      <w:bookmarkStart w:id="4981" w:name="_Toc473747890"/>
      <w:bookmarkStart w:id="4982" w:name="_Toc473748080"/>
      <w:bookmarkStart w:id="4983" w:name="_Toc473748250"/>
      <w:bookmarkStart w:id="4984" w:name="_Toc473748421"/>
      <w:bookmarkStart w:id="4985" w:name="_Toc473748593"/>
      <w:bookmarkStart w:id="4986" w:name="_Toc473748764"/>
      <w:bookmarkStart w:id="4987" w:name="_Toc473748947"/>
      <w:bookmarkStart w:id="4988" w:name="_Toc473749128"/>
      <w:bookmarkStart w:id="4989" w:name="_Toc473749337"/>
      <w:bookmarkStart w:id="4990" w:name="_Toc473828344"/>
      <w:bookmarkStart w:id="4991" w:name="_Toc473835391"/>
      <w:bookmarkStart w:id="4992" w:name="_Toc473835599"/>
      <w:bookmarkStart w:id="4993" w:name="_Toc491775588"/>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del w:id="4994" w:author="Huy Duc. Nguyen" w:date="2017-08-29T16:34:00Z">
        <w:r w:rsidRPr="006C3F5F" w:rsidDel="00417345">
          <w:lastRenderedPageBreak/>
          <w:delText>The overhead (CPU usage) compared virtualized Linux with native Linux</w:delText>
        </w:r>
        <w:bookmarkEnd w:id="4993"/>
      </w:del>
    </w:p>
    <w:p w:rsidR="00B05A50" w:rsidDel="00417345" w:rsidRDefault="00B05A50" w:rsidP="00D47247">
      <w:pPr>
        <w:pStyle w:val="CETextBody"/>
        <w:numPr>
          <w:ilvl w:val="0"/>
          <w:numId w:val="10"/>
        </w:numPr>
        <w:ind w:left="0" w:firstLine="0"/>
        <w:rPr>
          <w:del w:id="4995" w:author="Huy Duc. Nguyen" w:date="2017-08-29T16:34:00Z"/>
          <w:lang w:val="en-US" w:eastAsia="ja-JP"/>
        </w:rPr>
      </w:pPr>
      <w:del w:id="4996" w:author="Huy Duc. Nguyen" w:date="2017-08-29T16:34:00Z">
        <w:r w:rsidDel="00417345">
          <w:rPr>
            <w:rFonts w:hint="eastAsia"/>
            <w:lang w:val="en-US" w:eastAsia="ja-JP"/>
          </w:rPr>
          <w:delText>Description</w:delText>
        </w:r>
      </w:del>
    </w:p>
    <w:p w:rsidR="0062019C" w:rsidDel="00417345" w:rsidRDefault="0062019C" w:rsidP="00B05A50">
      <w:pPr>
        <w:pStyle w:val="CETextBody"/>
        <w:ind w:left="142"/>
        <w:rPr>
          <w:del w:id="4997" w:author="Huy Duc. Nguyen" w:date="2017-08-29T16:34:00Z"/>
          <w:lang w:val="en-US" w:eastAsia="ja-JP"/>
        </w:rPr>
      </w:pPr>
      <w:del w:id="4998" w:author="Huy Duc. Nguyen" w:date="2017-08-29T16:34:00Z">
        <w:r w:rsidRPr="0062019C" w:rsidDel="00417345">
          <w:rPr>
            <w:lang w:val="en-US" w:eastAsia="ja-JP"/>
          </w:rPr>
          <w:delText>Compa</w:delText>
        </w:r>
        <w:r w:rsidR="001D6CC8" w:rsidDel="00417345">
          <w:rPr>
            <w:lang w:val="en-US" w:eastAsia="ja-JP"/>
          </w:rPr>
          <w:delText xml:space="preserve">re the overhead (CPU </w:delText>
        </w:r>
        <w:r w:rsidR="001D6CC8" w:rsidDel="00417345">
          <w:rPr>
            <w:rFonts w:hint="eastAsia"/>
            <w:lang w:val="en-US" w:eastAsia="ja-JP"/>
          </w:rPr>
          <w:delText>usage</w:delText>
        </w:r>
        <w:r w:rsidRPr="0062019C" w:rsidDel="00417345">
          <w:rPr>
            <w:lang w:val="en-US" w:eastAsia="ja-JP"/>
          </w:rPr>
          <w:delText>) of using the application</w:delText>
        </w:r>
        <w:r w:rsidR="00EC5150" w:rsidDel="00417345">
          <w:rPr>
            <w:rFonts w:hint="eastAsia"/>
            <w:lang w:val="en-US" w:eastAsia="ja-JP"/>
          </w:rPr>
          <w:delText xml:space="preserve"> of</w:delText>
        </w:r>
        <w:r w:rsidRPr="0062019C" w:rsidDel="00417345">
          <w:rPr>
            <w:lang w:val="en-US" w:eastAsia="ja-JP"/>
          </w:rPr>
          <w:delText xml:space="preserve"> Center Information</w:delText>
        </w:r>
        <w:r w:rsidR="00EC5150" w:rsidDel="00417345">
          <w:rPr>
            <w:rFonts w:hint="eastAsia"/>
            <w:lang w:val="en-US" w:eastAsia="ja-JP"/>
          </w:rPr>
          <w:delText xml:space="preserve"> on </w:delText>
        </w:r>
        <w:r w:rsidR="00EC5150" w:rsidRPr="00EC5150" w:rsidDel="00417345">
          <w:rPr>
            <w:lang w:val="en-US" w:eastAsia="ja-JP"/>
          </w:rPr>
          <w:delText>virtualized Linux</w:delText>
        </w:r>
        <w:r w:rsidR="000139D8" w:rsidDel="00417345">
          <w:rPr>
            <w:lang w:val="en-US" w:eastAsia="ja-JP"/>
          </w:rPr>
          <w:delText xml:space="preserve"> </w:delText>
        </w:r>
        <w:r w:rsidR="00EC5150" w:rsidDel="00417345">
          <w:rPr>
            <w:rFonts w:hint="eastAsia"/>
            <w:lang w:val="en-US" w:eastAsia="ja-JP"/>
          </w:rPr>
          <w:delText>and</w:delText>
        </w:r>
        <w:r w:rsidR="00EC5150" w:rsidDel="00417345">
          <w:rPr>
            <w:lang w:val="en-US" w:eastAsia="ja-JP"/>
          </w:rPr>
          <w:delText xml:space="preserve"> </w:delText>
        </w:r>
        <w:r w:rsidR="000A3043" w:rsidDel="00417345">
          <w:rPr>
            <w:rFonts w:hint="eastAsia"/>
            <w:lang w:val="en-US" w:eastAsia="ja-JP"/>
          </w:rPr>
          <w:delText>n</w:delText>
        </w:r>
        <w:r w:rsidRPr="0062019C" w:rsidDel="00417345">
          <w:rPr>
            <w:lang w:val="en-US" w:eastAsia="ja-JP"/>
          </w:rPr>
          <w:delText>ative Linux.</w:delText>
        </w:r>
      </w:del>
    </w:p>
    <w:p w:rsidR="00B04EC8" w:rsidRPr="008F4208" w:rsidDel="00417345" w:rsidRDefault="00B04EC8" w:rsidP="00B05A50">
      <w:pPr>
        <w:pStyle w:val="CETextBody"/>
        <w:ind w:left="142"/>
        <w:rPr>
          <w:del w:id="4999" w:author="Huy Duc. Nguyen" w:date="2017-08-29T16:34:00Z"/>
          <w:lang w:val="en-US" w:eastAsia="ja-JP"/>
        </w:rPr>
      </w:pPr>
    </w:p>
    <w:p w:rsidR="00CE0615" w:rsidRPr="00613E0B" w:rsidDel="00417345" w:rsidRDefault="00CE0615" w:rsidP="00CE0615">
      <w:pPr>
        <w:pStyle w:val="CETextBody"/>
        <w:numPr>
          <w:ilvl w:val="0"/>
          <w:numId w:val="10"/>
        </w:numPr>
        <w:ind w:hanging="782"/>
        <w:rPr>
          <w:del w:id="5000" w:author="Huy Duc. Nguyen" w:date="2017-08-29T16:34:00Z"/>
          <w:lang w:val="en-US" w:eastAsia="ja-JP"/>
        </w:rPr>
      </w:pPr>
      <w:del w:id="5001" w:author="Huy Duc. Nguyen" w:date="2017-08-29T16:34:00Z">
        <w:r w:rsidRPr="00613E0B" w:rsidDel="00417345">
          <w:rPr>
            <w:lang w:val="en-US" w:eastAsia="ja-JP"/>
          </w:rPr>
          <w:delText>Precondition</w:delText>
        </w:r>
      </w:del>
    </w:p>
    <w:p w:rsidR="00B351C2" w:rsidRPr="00290460" w:rsidDel="00417345" w:rsidRDefault="00B351C2" w:rsidP="00B351C2">
      <w:pPr>
        <w:pStyle w:val="CETextBody"/>
        <w:numPr>
          <w:ilvl w:val="0"/>
          <w:numId w:val="202"/>
        </w:numPr>
        <w:rPr>
          <w:del w:id="5002" w:author="Huy Duc. Nguyen" w:date="2017-08-29T16:34:00Z"/>
          <w:lang w:val="en-US" w:eastAsia="ja-JP"/>
        </w:rPr>
      </w:pPr>
      <w:del w:id="5003" w:author="Huy Duc. Nguyen" w:date="2017-08-29T16:34:00Z">
        <w:r w:rsidDel="00417345">
          <w:rPr>
            <w:rFonts w:hint="eastAsia"/>
            <w:lang w:val="en-US" w:eastAsia="ja-JP"/>
          </w:rPr>
          <w:delText xml:space="preserve">Measure on </w:delText>
        </w:r>
        <w:r w:rsidRPr="00E53C69" w:rsidDel="00417345">
          <w:rPr>
            <w:lang w:val="en-US" w:eastAsia="ja-JP"/>
          </w:rPr>
          <w:delText>virtualized Linux</w:delText>
        </w:r>
        <w:r w:rsidDel="00417345">
          <w:rPr>
            <w:rFonts w:hint="eastAsia"/>
            <w:lang w:val="en-US" w:eastAsia="ja-JP"/>
          </w:rPr>
          <w:delText xml:space="preserve"> and n</w:delText>
        </w:r>
        <w:r w:rsidRPr="00290460" w:rsidDel="00417345">
          <w:rPr>
            <w:lang w:val="en-US" w:eastAsia="ja-JP"/>
          </w:rPr>
          <w:delText>ative Linux</w:delText>
        </w:r>
        <w:r w:rsidDel="00417345">
          <w:rPr>
            <w:rFonts w:hint="eastAsia"/>
            <w:lang w:val="en-US" w:eastAsia="ja-JP"/>
          </w:rPr>
          <w:delText xml:space="preserve"> (Type4 and Type2)</w:delText>
        </w:r>
      </w:del>
    </w:p>
    <w:p w:rsidR="00B351C2" w:rsidRPr="00871850" w:rsidDel="00417345" w:rsidRDefault="00B351C2" w:rsidP="00B351C2">
      <w:pPr>
        <w:pStyle w:val="CETextBody"/>
        <w:numPr>
          <w:ilvl w:val="0"/>
          <w:numId w:val="7"/>
        </w:numPr>
        <w:rPr>
          <w:del w:id="5004" w:author="Huy Duc. Nguyen" w:date="2017-08-29T16:34:00Z"/>
          <w:lang w:val="en-US" w:eastAsia="ja-JP"/>
        </w:rPr>
      </w:pPr>
      <w:del w:id="5005" w:author="Huy Duc. Nguyen" w:date="2017-08-29T16:34:00Z">
        <w:r w:rsidDel="00417345">
          <w:rPr>
            <w:rFonts w:hint="eastAsia"/>
            <w:lang w:val="en-US" w:eastAsia="ja-JP"/>
          </w:rPr>
          <w:delText xml:space="preserve">Use </w:delText>
        </w:r>
        <w:r w:rsidRPr="00694388" w:rsidDel="00417345">
          <w:rPr>
            <w:lang w:val="en-US" w:eastAsia="ja-JP"/>
          </w:rPr>
          <w:delText>Unixbench</w:delText>
        </w:r>
        <w:r w:rsidDel="00417345">
          <w:rPr>
            <w:rFonts w:hint="eastAsia"/>
            <w:lang w:val="en-US" w:eastAsia="ja-JP"/>
          </w:rPr>
          <w:delText xml:space="preserve"> on </w:delText>
        </w:r>
        <w:r w:rsidRPr="00721404" w:rsidDel="00417345">
          <w:rPr>
            <w:lang w:val="en-US" w:eastAsia="ja-JP"/>
          </w:rPr>
          <w:delText>terminal software</w:delText>
        </w:r>
        <w:r w:rsidDel="00417345">
          <w:rPr>
            <w:rFonts w:hint="eastAsia"/>
            <w:lang w:val="en-US" w:eastAsia="ja-JP"/>
          </w:rPr>
          <w:delText>.</w:delText>
        </w:r>
      </w:del>
    </w:p>
    <w:p w:rsidR="00B351C2" w:rsidDel="00417345" w:rsidRDefault="00B351C2" w:rsidP="00B351C2">
      <w:pPr>
        <w:pStyle w:val="CETextBody"/>
        <w:numPr>
          <w:ilvl w:val="0"/>
          <w:numId w:val="202"/>
        </w:numPr>
        <w:rPr>
          <w:del w:id="5006" w:author="Huy Duc. Nguyen" w:date="2017-08-29T16:34:00Z"/>
          <w:lang w:val="en-US" w:eastAsia="ja-JP"/>
        </w:rPr>
      </w:pPr>
      <w:del w:id="5007" w:author="Huy Duc. Nguyen" w:date="2017-08-29T16:34:00Z">
        <w:r w:rsidRPr="003400B8" w:rsidDel="00417345">
          <w:rPr>
            <w:lang w:val="en-US" w:eastAsia="ja-JP"/>
          </w:rPr>
          <w:delText>C</w:delText>
        </w:r>
        <w:r w:rsidRPr="003400B8" w:rsidDel="00417345">
          <w:rPr>
            <w:rFonts w:hint="eastAsia"/>
            <w:lang w:val="en-US" w:eastAsia="ja-JP"/>
          </w:rPr>
          <w:delText xml:space="preserve">ompare </w:delText>
        </w:r>
        <w:r w:rsidDel="00417345">
          <w:rPr>
            <w:rFonts w:hint="eastAsia"/>
            <w:lang w:val="en-US" w:eastAsia="ja-JP"/>
          </w:rPr>
          <w:delText xml:space="preserve">the performance </w:delText>
        </w:r>
        <w:r w:rsidRPr="003400B8" w:rsidDel="00417345">
          <w:rPr>
            <w:rFonts w:hint="eastAsia"/>
            <w:lang w:val="en-US" w:eastAsia="ja-JP"/>
          </w:rPr>
          <w:delText xml:space="preserve">between </w:delText>
        </w:r>
        <w:r w:rsidRPr="00E53C69" w:rsidDel="00417345">
          <w:rPr>
            <w:lang w:val="en-US" w:eastAsia="ja-JP"/>
          </w:rPr>
          <w:delText>virtualized Linux</w:delText>
        </w:r>
        <w:r w:rsidDel="00417345">
          <w:rPr>
            <w:rFonts w:hint="eastAsia"/>
            <w:lang w:val="en-US" w:eastAsia="ja-JP"/>
          </w:rPr>
          <w:delText xml:space="preserve"> and native Linux.</w:delText>
        </w:r>
      </w:del>
    </w:p>
    <w:p w:rsidR="0044673B" w:rsidRPr="001E7C06" w:rsidDel="00417345" w:rsidRDefault="0044673B" w:rsidP="00F950E6">
      <w:pPr>
        <w:pStyle w:val="CETextBody"/>
        <w:ind w:left="142"/>
        <w:rPr>
          <w:del w:id="5008" w:author="Huy Duc. Nguyen" w:date="2017-08-29T16:34:00Z"/>
          <w:lang w:val="en-US" w:eastAsia="ja-JP"/>
        </w:rPr>
      </w:pPr>
    </w:p>
    <w:p w:rsidR="00CE0615" w:rsidDel="00417345" w:rsidRDefault="00CE0615" w:rsidP="00CE0615">
      <w:pPr>
        <w:pStyle w:val="CETextBody"/>
        <w:numPr>
          <w:ilvl w:val="0"/>
          <w:numId w:val="10"/>
        </w:numPr>
        <w:ind w:hanging="782"/>
        <w:rPr>
          <w:del w:id="5009" w:author="Huy Duc. Nguyen" w:date="2017-08-29T16:34:00Z"/>
          <w:lang w:val="en-US" w:eastAsia="ja-JP"/>
        </w:rPr>
      </w:pPr>
      <w:del w:id="5010" w:author="Huy Duc. Nguyen" w:date="2017-08-29T16:34:00Z">
        <w:r w:rsidDel="00417345">
          <w:rPr>
            <w:rFonts w:hint="eastAsia"/>
            <w:lang w:val="en-US" w:eastAsia="ja-JP"/>
          </w:rPr>
          <w:delText>How to measure</w:delText>
        </w:r>
      </w:del>
    </w:p>
    <w:p w:rsidR="00A331A9" w:rsidDel="00417345" w:rsidRDefault="00A331A9" w:rsidP="00A331A9">
      <w:pPr>
        <w:pStyle w:val="CETextBody"/>
        <w:numPr>
          <w:ilvl w:val="0"/>
          <w:numId w:val="202"/>
        </w:numPr>
        <w:rPr>
          <w:del w:id="5011" w:author="Huy Duc. Nguyen" w:date="2017-08-29T16:34:00Z"/>
          <w:lang w:val="en-US" w:eastAsia="ja-JP"/>
        </w:rPr>
      </w:pPr>
      <w:del w:id="5012" w:author="Huy Duc. Nguyen" w:date="2017-08-29T16:34:00Z">
        <w:r w:rsidDel="00417345">
          <w:rPr>
            <w:lang w:val="en-US" w:eastAsia="ja-JP"/>
          </w:rPr>
          <w:delText>Type2</w:delText>
        </w:r>
      </w:del>
    </w:p>
    <w:p w:rsidR="006A3428" w:rsidDel="00417345" w:rsidRDefault="006A3428" w:rsidP="006A3428">
      <w:pPr>
        <w:pStyle w:val="CETextBody"/>
        <w:numPr>
          <w:ilvl w:val="0"/>
          <w:numId w:val="325"/>
        </w:numPr>
        <w:rPr>
          <w:del w:id="5013" w:author="Huy Duc. Nguyen" w:date="2017-08-29T16:34:00Z"/>
          <w:lang w:val="en-US" w:eastAsia="ja-JP"/>
        </w:rPr>
      </w:pPr>
      <w:del w:id="5014" w:author="Huy Duc. Nguyen" w:date="2017-08-29T16:34:00Z">
        <w:r w:rsidDel="00417345">
          <w:rPr>
            <w:rFonts w:hint="eastAsia"/>
            <w:lang w:val="en-US" w:eastAsia="ja-JP"/>
          </w:rPr>
          <w:delText xml:space="preserve">measurement method </w:delText>
        </w:r>
        <w:r w:rsidDel="00417345">
          <w:rPr>
            <w:lang w:val="en-US" w:eastAsia="ja-JP"/>
          </w:rPr>
          <w:delText>of Unixbench refer to 5.</w:delText>
        </w:r>
        <w:r w:rsidDel="00417345">
          <w:rPr>
            <w:rFonts w:hint="eastAsia"/>
            <w:lang w:val="en-US" w:eastAsia="ja-JP"/>
          </w:rPr>
          <w:delText>1</w:delText>
        </w:r>
        <w:r w:rsidRPr="002D0582" w:rsidDel="00417345">
          <w:rPr>
            <w:lang w:val="en-US" w:eastAsia="ja-JP"/>
          </w:rPr>
          <w:delText>.1.</w:delText>
        </w:r>
      </w:del>
    </w:p>
    <w:p w:rsidR="00A331A9" w:rsidDel="00417345" w:rsidRDefault="00A331A9" w:rsidP="00A331A9">
      <w:pPr>
        <w:pStyle w:val="CETextBody"/>
        <w:numPr>
          <w:ilvl w:val="0"/>
          <w:numId w:val="202"/>
        </w:numPr>
        <w:rPr>
          <w:del w:id="5015" w:author="Huy Duc. Nguyen" w:date="2017-08-29T16:34:00Z"/>
          <w:lang w:val="en-US" w:eastAsia="ja-JP"/>
        </w:rPr>
      </w:pPr>
      <w:del w:id="5016" w:author="Huy Duc. Nguyen" w:date="2017-08-29T16:34:00Z">
        <w:r w:rsidDel="00417345">
          <w:rPr>
            <w:lang w:val="en-US" w:eastAsia="ja-JP"/>
          </w:rPr>
          <w:delText>Type4</w:delText>
        </w:r>
      </w:del>
    </w:p>
    <w:p w:rsidR="00A331A9" w:rsidDel="00417345" w:rsidRDefault="00A331A9" w:rsidP="0027486D">
      <w:pPr>
        <w:pStyle w:val="CETextBody"/>
        <w:numPr>
          <w:ilvl w:val="0"/>
          <w:numId w:val="325"/>
        </w:numPr>
        <w:rPr>
          <w:del w:id="5017" w:author="Huy Duc. Nguyen" w:date="2017-08-29T16:34:00Z"/>
          <w:lang w:val="en-US" w:eastAsia="ja-JP"/>
        </w:rPr>
      </w:pPr>
      <w:del w:id="5018" w:author="Huy Duc. Nguyen" w:date="2017-08-29T16:34:00Z">
        <w:r w:rsidDel="00417345">
          <w:rPr>
            <w:rFonts w:hint="eastAsia"/>
            <w:lang w:val="en-US" w:eastAsia="ja-JP"/>
          </w:rPr>
          <w:delText>Login to Linux.</w:delText>
        </w:r>
      </w:del>
    </w:p>
    <w:p w:rsidR="00A331A9" w:rsidDel="00417345" w:rsidRDefault="00A331A9" w:rsidP="00A331A9">
      <w:pPr>
        <w:pStyle w:val="CETextBody"/>
        <w:ind w:left="782"/>
        <w:rPr>
          <w:del w:id="5019" w:author="Huy Duc. Nguyen" w:date="2017-08-29T16:34:00Z"/>
          <w:rFonts w:asciiTheme="majorHAnsi" w:hAnsiTheme="majorHAnsi" w:cstheme="majorHAnsi"/>
          <w:lang w:val="en-US" w:eastAsia="ja-JP"/>
        </w:rPr>
      </w:pPr>
      <w:del w:id="5020" w:author="Huy Duc. Nguyen" w:date="2017-08-29T16:34:00Z">
        <w:r w:rsidDel="00417345">
          <w:rPr>
            <w:noProof/>
            <w:lang w:val="en-US"/>
          </w:rPr>
          <mc:AlternateContent>
            <mc:Choice Requires="wps">
              <w:drawing>
                <wp:anchor distT="0" distB="0" distL="114300" distR="114300" simplePos="0" relativeHeight="251746816" behindDoc="0" locked="0" layoutInCell="1" allowOverlap="1" wp14:anchorId="1B8EB666" wp14:editId="4CF83461">
                  <wp:simplePos x="0" y="0"/>
                  <wp:positionH relativeFrom="column">
                    <wp:posOffset>382905</wp:posOffset>
                  </wp:positionH>
                  <wp:positionV relativeFrom="paragraph">
                    <wp:posOffset>30480</wp:posOffset>
                  </wp:positionV>
                  <wp:extent cx="5495925" cy="257175"/>
                  <wp:effectExtent l="0" t="0" r="28575" b="28575"/>
                  <wp:wrapNone/>
                  <wp:docPr id="234" name="テキスト ボックス 23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EB666" id="テキスト ボックス 234" o:spid="_x0000_s1072" type="#_x0000_t202" style="position:absolute;left:0;text-align:left;margin-left:30.15pt;margin-top:2.4pt;width:432.75pt;height:2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" fillcolor="white [3201]" strokeweight=".5pt">
                  <v:textbo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A331A9" w:rsidRPr="00080D59" w:rsidDel="00417345" w:rsidRDefault="00A331A9" w:rsidP="00A331A9">
      <w:pPr>
        <w:pStyle w:val="CETextBody"/>
        <w:ind w:left="782"/>
        <w:rPr>
          <w:del w:id="5021" w:author="Huy Duc. Nguyen" w:date="2017-08-29T16:34:00Z"/>
          <w:rFonts w:asciiTheme="majorHAnsi" w:hAnsiTheme="majorHAnsi" w:cstheme="majorHAnsi"/>
          <w:lang w:val="en-US" w:eastAsia="ja-JP"/>
        </w:rPr>
      </w:pPr>
    </w:p>
    <w:p w:rsidR="00A331A9" w:rsidRPr="00645F4F" w:rsidDel="00417345" w:rsidRDefault="00A331A9" w:rsidP="0027486D">
      <w:pPr>
        <w:pStyle w:val="CETextBody"/>
        <w:numPr>
          <w:ilvl w:val="0"/>
          <w:numId w:val="325"/>
        </w:numPr>
        <w:rPr>
          <w:del w:id="5022" w:author="Huy Duc. Nguyen" w:date="2017-08-29T16:34:00Z"/>
          <w:lang w:val="en-US" w:eastAsia="ja-JP"/>
        </w:rPr>
      </w:pPr>
      <w:del w:id="5023" w:author="Huy Duc. Nguyen" w:date="2017-08-29T16:34: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A331A9" w:rsidDel="00417345" w:rsidRDefault="00A331A9" w:rsidP="00A331A9">
      <w:pPr>
        <w:pStyle w:val="CETextBody"/>
        <w:tabs>
          <w:tab w:val="left" w:pos="8364"/>
        </w:tabs>
        <w:ind w:left="142"/>
        <w:rPr>
          <w:del w:id="5024" w:author="Huy Duc. Nguyen" w:date="2017-08-29T16:34:00Z"/>
          <w:rFonts w:ascii="Arial" w:hAnsi="Arial" w:cs="Arial"/>
          <w:lang w:val="en-US" w:eastAsia="ja-JP"/>
        </w:rPr>
      </w:pPr>
      <w:del w:id="5025" w:author="Huy Duc. Nguyen" w:date="2017-08-29T16:34:00Z">
        <w:r w:rsidDel="00417345">
          <w:rPr>
            <w:noProof/>
            <w:lang w:val="en-US"/>
          </w:rPr>
          <mc:AlternateContent>
            <mc:Choice Requires="wps">
              <w:drawing>
                <wp:anchor distT="0" distB="0" distL="114300" distR="114300" simplePos="0" relativeHeight="251747840" behindDoc="0" locked="0" layoutInCell="1" allowOverlap="1" wp14:anchorId="1DF11CF9" wp14:editId="45F13E8B">
                  <wp:simplePos x="0" y="0"/>
                  <wp:positionH relativeFrom="column">
                    <wp:posOffset>382905</wp:posOffset>
                  </wp:positionH>
                  <wp:positionV relativeFrom="paragraph">
                    <wp:posOffset>24765</wp:posOffset>
                  </wp:positionV>
                  <wp:extent cx="5495925" cy="266700"/>
                  <wp:effectExtent l="0" t="0" r="28575" b="19050"/>
                  <wp:wrapNone/>
                  <wp:docPr id="235" name="テキスト ボックス 23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p w:rsidR="005B1E90" w:rsidRPr="00B43823" w:rsidRDefault="005B1E90" w:rsidP="00A331A9">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11CF9" id="テキスト ボックス 235" o:spid="_x0000_s1073" type="#_x0000_t202" style="position:absolute;left:0;text-align:left;margin-left:30.15pt;margin-top:1.95pt;width:432.75pt;height:21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" fillcolor="white [3201]" strokeweight=".5pt">
                  <v:textbox>
                    <w:txbxContent>
                      <w:p w:rsidR="005B1E90" w:rsidRDefault="005B1E90" w:rsidP="00A331A9">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p w:rsidR="005B1E90" w:rsidRPr="00B43823" w:rsidRDefault="005B1E90" w:rsidP="00A331A9">
                        <w:pPr>
                          <w:rPr>
                            <w:rFonts w:ascii="Courier New" w:hAnsi="Courier New" w:cs="Courier New"/>
                            <w:sz w:val="22"/>
                            <w:szCs w:val="22"/>
                            <w:lang w:val="en-US" w:eastAsia="ja-JP"/>
                          </w:rPr>
                        </w:pPr>
                      </w:p>
                    </w:txbxContent>
                  </v:textbox>
                </v:shape>
              </w:pict>
            </mc:Fallback>
          </mc:AlternateContent>
        </w:r>
      </w:del>
    </w:p>
    <w:p w:rsidR="00A331A9" w:rsidDel="00417345" w:rsidRDefault="00A331A9" w:rsidP="00A331A9">
      <w:pPr>
        <w:pStyle w:val="CETextBody"/>
        <w:tabs>
          <w:tab w:val="left" w:pos="8364"/>
        </w:tabs>
        <w:ind w:left="142"/>
        <w:rPr>
          <w:del w:id="5026" w:author="Huy Duc. Nguyen" w:date="2017-08-29T16:34:00Z"/>
          <w:rFonts w:ascii="Arial" w:hAnsi="Arial" w:cs="Arial"/>
          <w:lang w:val="en-US" w:eastAsia="ja-JP"/>
        </w:rPr>
      </w:pPr>
    </w:p>
    <w:p w:rsidR="00A331A9" w:rsidDel="00417345" w:rsidRDefault="00A331A9" w:rsidP="0027486D">
      <w:pPr>
        <w:pStyle w:val="CETextBody"/>
        <w:numPr>
          <w:ilvl w:val="0"/>
          <w:numId w:val="325"/>
        </w:numPr>
        <w:rPr>
          <w:del w:id="5027" w:author="Huy Duc. Nguyen" w:date="2017-08-29T16:34:00Z"/>
          <w:rFonts w:ascii="Arial" w:hAnsi="Arial" w:cs="Arial"/>
          <w:lang w:val="en-US" w:eastAsia="ja-JP"/>
        </w:rPr>
      </w:pPr>
      <w:del w:id="5028" w:author="Huy Duc. Nguyen" w:date="2017-08-29T16:34:00Z">
        <w:r w:rsidRPr="00AA5979" w:rsidDel="00417345">
          <w:rPr>
            <w:lang w:val="en-US" w:eastAsia="ja-JP"/>
          </w:rPr>
          <w:delText>Run the following command to burden the software.</w:delText>
        </w:r>
      </w:del>
    </w:p>
    <w:p w:rsidR="00A331A9" w:rsidDel="00417345" w:rsidRDefault="00A331A9" w:rsidP="00A331A9">
      <w:pPr>
        <w:pStyle w:val="CETextBody"/>
        <w:tabs>
          <w:tab w:val="left" w:pos="8364"/>
        </w:tabs>
        <w:ind w:left="142"/>
        <w:rPr>
          <w:del w:id="5029" w:author="Huy Duc. Nguyen" w:date="2017-08-29T16:34:00Z"/>
          <w:rFonts w:ascii="Arial" w:hAnsi="Arial" w:cs="Arial"/>
          <w:lang w:val="en-US" w:eastAsia="ja-JP"/>
        </w:rPr>
      </w:pPr>
      <w:del w:id="5030" w:author="Huy Duc. Nguyen" w:date="2017-08-29T16:34:00Z">
        <w:r w:rsidDel="00417345">
          <w:rPr>
            <w:noProof/>
            <w:lang w:val="en-US"/>
          </w:rPr>
          <mc:AlternateContent>
            <mc:Choice Requires="wps">
              <w:drawing>
                <wp:anchor distT="0" distB="0" distL="114300" distR="114300" simplePos="0" relativeHeight="251748864" behindDoc="0" locked="0" layoutInCell="1" allowOverlap="1" wp14:anchorId="15059C50" wp14:editId="134A6515">
                  <wp:simplePos x="0" y="0"/>
                  <wp:positionH relativeFrom="column">
                    <wp:posOffset>413385</wp:posOffset>
                  </wp:positionH>
                  <wp:positionV relativeFrom="paragraph">
                    <wp:posOffset>22860</wp:posOffset>
                  </wp:positionV>
                  <wp:extent cx="5495925" cy="335280"/>
                  <wp:effectExtent l="0" t="0" r="28575" b="26670"/>
                  <wp:wrapNone/>
                  <wp:docPr id="236" name="テキスト ボックス 236"/>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r w:rsidRPr="00CF24AD">
                                <w:rPr>
                                  <w:rFonts w:ascii="Courier New" w:hAnsi="Courier New" w:cs="Courier New"/>
                                  <w:sz w:val="22"/>
                                  <w:szCs w:val="22"/>
                                  <w:lang w:val="en-US" w:eastAsia="ja-JP"/>
                                </w:rPr>
                                <w:t>root@salvator-x:~/too</w:t>
                              </w:r>
                              <w:r>
                                <w:rPr>
                                  <w:rFonts w:ascii="Courier New" w:hAnsi="Courier New" w:cs="Courier New"/>
                                  <w:sz w:val="22"/>
                                  <w:szCs w:val="22"/>
                                  <w:lang w:val="en-US" w:eastAsia="ja-JP"/>
                                </w:rPr>
                                <w:t xml:space="preserve">ls/UnixBench# </w:t>
                              </w:r>
                              <w:r>
                                <w:rPr>
                                  <w:rFonts w:ascii="Segoe UI" w:hAnsi="Segoe UI" w:cs="Segoe UI"/>
                                  <w:color w:val="000000"/>
                                  <w:sz w:val="20"/>
                                  <w:szCs w:val="20"/>
                                </w:rPr>
                                <w:t xml:space="preserve">./Run -c 4 -i </w:t>
                              </w:r>
                              <w:r>
                                <w:rPr>
                                  <w:rFonts w:ascii="Segoe UI" w:hAnsi="Segoe UI" w:cs="Segoe UI" w:hint="eastAsia"/>
                                  <w:color w:val="000000"/>
                                  <w:sz w:val="20"/>
                                  <w:szCs w:val="20"/>
                                  <w:lang w:eastAsia="ja-JP"/>
                                </w:rPr>
                                <w:t>10</w:t>
                              </w:r>
                              <w:r>
                                <w:rPr>
                                  <w:rFonts w:ascii="Segoe UI" w:hAnsi="Segoe UI" w:cs="Segoe UI"/>
                                  <w:color w:val="000000"/>
                                  <w:sz w:val="20"/>
                                  <w:szCs w:val="20"/>
                                </w:rPr>
                                <w:t>0 syscall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59C50" id="テキスト ボックス 236" o:spid="_x0000_s1074" type="#_x0000_t202" style="position:absolute;left:0;text-align:left;margin-left:32.55pt;margin-top:1.8pt;width:432.75pt;height:26.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" fillcolor="white [3201]" strokeweight=".5pt">
                  <v:textbox>
                    <w:txbxContent>
                      <w:p w:rsidR="005B1E90" w:rsidRPr="00B43823" w:rsidRDefault="005B1E90" w:rsidP="00A331A9">
                        <w:pPr>
                          <w:rPr>
                            <w:rFonts w:ascii="Courier New" w:hAnsi="Courier New" w:cs="Courier New"/>
                            <w:sz w:val="22"/>
                            <w:szCs w:val="22"/>
                            <w:lang w:val="en-US" w:eastAsia="ja-JP"/>
                          </w:rPr>
                        </w:pPr>
                        <w:proofErr w:type="spellStart"/>
                        <w:proofErr w:type="gramStart"/>
                        <w:r w:rsidRPr="00CF24AD">
                          <w:rPr>
                            <w:rFonts w:ascii="Courier New" w:hAnsi="Courier New" w:cs="Courier New"/>
                            <w:sz w:val="22"/>
                            <w:szCs w:val="22"/>
                            <w:lang w:val="en-US" w:eastAsia="ja-JP"/>
                          </w:rPr>
                          <w:t>root@salvator-x</w:t>
                        </w:r>
                        <w:proofErr w:type="spellEnd"/>
                        <w:r w:rsidRPr="00CF24AD">
                          <w:rPr>
                            <w:rFonts w:ascii="Courier New" w:hAnsi="Courier New" w:cs="Courier New"/>
                            <w:sz w:val="22"/>
                            <w:szCs w:val="22"/>
                            <w:lang w:val="en-US" w:eastAsia="ja-JP"/>
                          </w:rPr>
                          <w:t>:~/too</w:t>
                        </w:r>
                        <w:r>
                          <w:rPr>
                            <w:rFonts w:ascii="Courier New" w:hAnsi="Courier New" w:cs="Courier New"/>
                            <w:sz w:val="22"/>
                            <w:szCs w:val="22"/>
                            <w:lang w:val="en-US" w:eastAsia="ja-JP"/>
                          </w:rPr>
                          <w:t>ls/</w:t>
                        </w:r>
                        <w:proofErr w:type="spellStart"/>
                        <w:r>
                          <w:rPr>
                            <w:rFonts w:ascii="Courier New" w:hAnsi="Courier New" w:cs="Courier New"/>
                            <w:sz w:val="22"/>
                            <w:szCs w:val="22"/>
                            <w:lang w:val="en-US" w:eastAsia="ja-JP"/>
                          </w:rPr>
                          <w:t>UnixBench</w:t>
                        </w:r>
                        <w:proofErr w:type="spellEnd"/>
                        <w:r>
                          <w:rPr>
                            <w:rFonts w:ascii="Courier New" w:hAnsi="Courier New" w:cs="Courier New"/>
                            <w:sz w:val="22"/>
                            <w:szCs w:val="22"/>
                            <w:lang w:val="en-US" w:eastAsia="ja-JP"/>
                          </w:rPr>
                          <w:t xml:space="preserve"># </w:t>
                        </w:r>
                        <w:r>
                          <w:rPr>
                            <w:rFonts w:ascii="Segoe UI" w:hAnsi="Segoe UI" w:cs="Segoe UI"/>
                            <w:color w:val="000000"/>
                            <w:sz w:val="20"/>
                            <w:szCs w:val="20"/>
                          </w:rPr>
                          <w:t>./</w:t>
                        </w:r>
                        <w:proofErr w:type="gramEnd"/>
                        <w:r>
                          <w:rPr>
                            <w:rFonts w:ascii="Segoe UI" w:hAnsi="Segoe UI" w:cs="Segoe UI"/>
                            <w:color w:val="000000"/>
                            <w:sz w:val="20"/>
                            <w:szCs w:val="20"/>
                          </w:rPr>
                          <w:t>Run -c 4 -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w:t>
                        </w:r>
                        <w:r>
                          <w:rPr>
                            <w:rFonts w:ascii="Segoe UI" w:hAnsi="Segoe UI" w:cs="Segoe UI" w:hint="eastAsia"/>
                            <w:color w:val="000000"/>
                            <w:sz w:val="20"/>
                            <w:szCs w:val="20"/>
                            <w:lang w:eastAsia="ja-JP"/>
                          </w:rPr>
                          <w:t>10</w:t>
                        </w:r>
                        <w:r>
                          <w:rPr>
                            <w:rFonts w:ascii="Segoe UI" w:hAnsi="Segoe UI" w:cs="Segoe UI"/>
                            <w:color w:val="000000"/>
                            <w:sz w:val="20"/>
                            <w:szCs w:val="20"/>
                          </w:rPr>
                          <w:t xml:space="preserve">0 </w:t>
                        </w:r>
                        <w:proofErr w:type="spellStart"/>
                        <w:r>
                          <w:rPr>
                            <w:rFonts w:ascii="Segoe UI" w:hAnsi="Segoe UI" w:cs="Segoe UI"/>
                            <w:color w:val="000000"/>
                            <w:sz w:val="20"/>
                            <w:szCs w:val="20"/>
                          </w:rPr>
                          <w:t>syscall</w:t>
                        </w:r>
                        <w:proofErr w:type="spellEnd"/>
                      </w:p>
                    </w:txbxContent>
                  </v:textbox>
                </v:shape>
              </w:pict>
            </mc:Fallback>
          </mc:AlternateContent>
        </w:r>
      </w:del>
    </w:p>
    <w:p w:rsidR="00A331A9" w:rsidDel="00417345" w:rsidRDefault="00A331A9" w:rsidP="00A331A9">
      <w:pPr>
        <w:rPr>
          <w:del w:id="5031" w:author="Huy Duc. Nguyen" w:date="2017-08-29T16:34:00Z"/>
          <w:sz w:val="22"/>
          <w:lang w:val="en-US" w:eastAsia="ja-JP"/>
        </w:rPr>
      </w:pPr>
    </w:p>
    <w:p w:rsidR="00A331A9" w:rsidDel="00417345" w:rsidRDefault="00A331A9" w:rsidP="0027486D">
      <w:pPr>
        <w:pStyle w:val="CETextBody"/>
        <w:numPr>
          <w:ilvl w:val="0"/>
          <w:numId w:val="325"/>
        </w:numPr>
        <w:rPr>
          <w:del w:id="5032" w:author="Huy Duc. Nguyen" w:date="2017-08-29T16:34:00Z"/>
          <w:lang w:val="en-US" w:eastAsia="ja-JP"/>
        </w:rPr>
      </w:pPr>
      <w:del w:id="5033" w:author="Huy Duc. Nguyen" w:date="2017-08-29T16:34:00Z">
        <w:r w:rsidRPr="00645F4F" w:rsidDel="00417345">
          <w:rPr>
            <w:lang w:val="en-US" w:eastAsia="ja-JP"/>
          </w:rPr>
          <w:delText xml:space="preserve">Run </w:delText>
        </w:r>
        <w:r w:rsidDel="00417345">
          <w:rPr>
            <w:lang w:val="en-US" w:eastAsia="ja-JP"/>
          </w:rPr>
          <w:delText>“cat /proc/stat”</w:delText>
        </w:r>
        <w:r w:rsidRPr="00645F4F" w:rsidDel="00417345">
          <w:rPr>
            <w:lang w:val="en-US" w:eastAsia="ja-JP"/>
          </w:rPr>
          <w:delText xml:space="preserve"> command</w:delText>
        </w:r>
        <w:r w:rsidDel="00417345">
          <w:rPr>
            <w:lang w:val="en-US" w:eastAsia="ja-JP"/>
          </w:rPr>
          <w:delText xml:space="preserve"> as the “measure start” of CPU status</w:delText>
        </w:r>
        <w:r w:rsidRPr="00645F4F" w:rsidDel="00417345">
          <w:rPr>
            <w:lang w:val="en-US" w:eastAsia="ja-JP"/>
          </w:rPr>
          <w:delText>.</w:delText>
        </w:r>
      </w:del>
    </w:p>
    <w:p w:rsidR="00A331A9" w:rsidDel="00417345" w:rsidRDefault="00A331A9" w:rsidP="00A331A9">
      <w:pPr>
        <w:pStyle w:val="CETextBody"/>
        <w:rPr>
          <w:del w:id="5034" w:author="Huy Duc. Nguyen" w:date="2017-08-29T16:34:00Z"/>
          <w:lang w:val="en-US" w:eastAsia="ja-JP"/>
        </w:rPr>
      </w:pPr>
      <w:del w:id="5035" w:author="Huy Duc. Nguyen" w:date="2017-08-29T16:34:00Z">
        <w:r w:rsidDel="00417345">
          <w:rPr>
            <w:noProof/>
            <w:lang w:val="en-US"/>
          </w:rPr>
          <mc:AlternateContent>
            <mc:Choice Requires="wps">
              <w:drawing>
                <wp:anchor distT="0" distB="0" distL="114300" distR="114300" simplePos="0" relativeHeight="251749888" behindDoc="0" locked="0" layoutInCell="1" allowOverlap="1" wp14:anchorId="0AB1FDCF" wp14:editId="696296E2">
                  <wp:simplePos x="0" y="0"/>
                  <wp:positionH relativeFrom="column">
                    <wp:posOffset>449580</wp:posOffset>
                  </wp:positionH>
                  <wp:positionV relativeFrom="paragraph">
                    <wp:posOffset>75565</wp:posOffset>
                  </wp:positionV>
                  <wp:extent cx="5495925" cy="257175"/>
                  <wp:effectExtent l="0" t="0" r="28575" b="28575"/>
                  <wp:wrapNone/>
                  <wp:docPr id="237" name="テキスト ボックス 23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FDCF" id="テキスト ボックス 237" o:spid="_x0000_s1075" type="#_x0000_t202" style="position:absolute;margin-left:35.4pt;margin-top:5.95pt;width:432.75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" fillcolor="white [3201]" strokeweight=".5pt">
                  <v:textbox>
                    <w:txbxContent>
                      <w:p w:rsidR="005B1E90" w:rsidRPr="00B43823" w:rsidRDefault="005B1E90" w:rsidP="00A331A9">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29548A">
                          <w:rPr>
                            <w:rFonts w:ascii="Courier New" w:hAnsi="Courier New" w:cs="Courier New"/>
                            <w:sz w:val="22"/>
                            <w:szCs w:val="22"/>
                            <w:lang w:val="en-US" w:eastAsia="ja-JP"/>
                          </w:rPr>
                          <w:t>cat /proc/stat</w:t>
                        </w:r>
                      </w:p>
                    </w:txbxContent>
                  </v:textbox>
                </v:shape>
              </w:pict>
            </mc:Fallback>
          </mc:AlternateContent>
        </w:r>
      </w:del>
    </w:p>
    <w:p w:rsidR="00A331A9" w:rsidDel="00417345" w:rsidRDefault="00A331A9" w:rsidP="00A331A9">
      <w:pPr>
        <w:pStyle w:val="CETextBody"/>
        <w:rPr>
          <w:del w:id="5036" w:author="Huy Duc. Nguyen" w:date="2017-08-29T16:34:00Z"/>
          <w:lang w:val="en-US" w:eastAsia="ja-JP"/>
        </w:rPr>
      </w:pPr>
    </w:p>
    <w:p w:rsidR="006A3428" w:rsidDel="00417345" w:rsidRDefault="006A3428" w:rsidP="006A3428">
      <w:pPr>
        <w:pStyle w:val="CETextBody"/>
        <w:numPr>
          <w:ilvl w:val="0"/>
          <w:numId w:val="202"/>
        </w:numPr>
        <w:rPr>
          <w:del w:id="5037" w:author="Huy Duc. Nguyen" w:date="2017-08-29T16:34:00Z"/>
          <w:lang w:val="en-US" w:eastAsia="ja-JP"/>
        </w:rPr>
      </w:pPr>
      <w:del w:id="5038" w:author="Huy Duc. Nguyen" w:date="2017-08-29T16:34:00Z">
        <w:r w:rsidDel="00417345">
          <w:rPr>
            <w:lang w:val="en-US" w:eastAsia="ja-JP"/>
          </w:rPr>
          <w:delText>Compare</w:delText>
        </w:r>
      </w:del>
    </w:p>
    <w:p w:rsidR="006A3428" w:rsidDel="00417345" w:rsidRDefault="006A3428" w:rsidP="006A3428">
      <w:pPr>
        <w:pStyle w:val="CETextBody"/>
        <w:numPr>
          <w:ilvl w:val="0"/>
          <w:numId w:val="327"/>
        </w:numPr>
        <w:rPr>
          <w:del w:id="5039" w:author="Huy Duc. Nguyen" w:date="2017-08-29T16:34:00Z"/>
          <w:lang w:val="en-US" w:eastAsia="ja-JP"/>
        </w:rPr>
      </w:pPr>
      <w:del w:id="5040" w:author="Huy Duc. Nguyen" w:date="2017-08-29T16:34:00Z">
        <w:r w:rsidRPr="002D0582" w:rsidDel="00417345">
          <w:rPr>
            <w:lang w:val="en-US" w:eastAsia="ja-JP"/>
          </w:rPr>
          <w:delText>Check the overhead as follows.</w:delText>
        </w:r>
      </w:del>
    </w:p>
    <w:p w:rsidR="00B351C2" w:rsidRPr="003F231E" w:rsidDel="00417345" w:rsidRDefault="00B351C2" w:rsidP="0027486D">
      <w:pPr>
        <w:pStyle w:val="CETextBody"/>
        <w:ind w:left="782"/>
        <w:rPr>
          <w:del w:id="5041" w:author="Huy Duc. Nguyen" w:date="2017-08-29T16:34:00Z"/>
          <w:lang w:val="en-US" w:eastAsia="ja-JP"/>
        </w:rPr>
      </w:pPr>
      <w:del w:id="5042" w:author="Huy Duc. Nguyen" w:date="2017-08-29T16:34:00Z">
        <w:r w:rsidRPr="00B70430" w:rsidDel="00417345">
          <w:rPr>
            <w:lang w:val="en-US" w:eastAsia="ja-JP"/>
          </w:rPr>
          <w:delText xml:space="preserve"> (Virtualized Li</w:delText>
        </w:r>
        <w:r w:rsidR="00D04E91" w:rsidDel="00417345">
          <w:rPr>
            <w:lang w:val="en-US" w:eastAsia="ja-JP"/>
          </w:rPr>
          <w:delText>nux)</w:delText>
        </w:r>
        <w:r w:rsidR="00B021B7" w:rsidDel="00417345">
          <w:rPr>
            <w:lang w:val="en-US" w:eastAsia="ja-JP"/>
          </w:rPr>
          <w:delText xml:space="preserve"> - (Native Linux)</w:delText>
        </w:r>
      </w:del>
    </w:p>
    <w:p w:rsidR="0062019C" w:rsidRPr="001E7C06" w:rsidDel="00417345" w:rsidRDefault="0062019C" w:rsidP="00702283">
      <w:pPr>
        <w:pStyle w:val="CETextBody"/>
        <w:rPr>
          <w:del w:id="5043" w:author="Huy Duc. Nguyen" w:date="2017-08-29T16:34:00Z"/>
          <w:lang w:val="en-US" w:eastAsia="ja-JP"/>
        </w:rPr>
      </w:pPr>
    </w:p>
    <w:p w:rsidR="001E4D53" w:rsidRPr="00702283" w:rsidDel="00417345" w:rsidRDefault="001E4D53" w:rsidP="00B43823">
      <w:pPr>
        <w:pStyle w:val="CETextBody"/>
        <w:numPr>
          <w:ilvl w:val="0"/>
          <w:numId w:val="10"/>
        </w:numPr>
        <w:ind w:hanging="782"/>
        <w:rPr>
          <w:del w:id="5044" w:author="Huy Duc. Nguyen" w:date="2017-08-29T16:34:00Z"/>
          <w:b/>
          <w:lang w:val="en-US" w:eastAsia="ja-JP"/>
        </w:rPr>
      </w:pPr>
      <w:del w:id="5045" w:author="Huy Duc. Nguyen" w:date="2017-08-29T16:34:00Z">
        <w:r w:rsidDel="00417345">
          <w:rPr>
            <w:rFonts w:hint="eastAsia"/>
            <w:lang w:val="en-US" w:eastAsia="ja-JP"/>
          </w:rPr>
          <w:delText>Result</w:delText>
        </w:r>
      </w:del>
    </w:p>
    <w:p w:rsidR="00B351C2" w:rsidRPr="005972B5" w:rsidDel="00417345" w:rsidRDefault="00B351C2" w:rsidP="00B351C2">
      <w:pPr>
        <w:pStyle w:val="Caption"/>
        <w:rPr>
          <w:del w:id="5046" w:author="Huy Duc. Nguyen" w:date="2017-08-29T16:34:00Z"/>
          <w:b w:val="0"/>
          <w:szCs w:val="22"/>
          <w:lang w:val="en-US" w:eastAsia="ja-JP"/>
        </w:rPr>
      </w:pPr>
      <w:del w:id="5047" w:author="Huy Duc. Nguyen" w:date="2017-08-29T16:34:00Z">
        <w:r w:rsidRPr="005972B5" w:rsidDel="00417345">
          <w:rPr>
            <w:sz w:val="22"/>
            <w:szCs w:val="22"/>
          </w:rPr>
          <w:delText xml:space="preserve">Table </w:delText>
        </w:r>
        <w:r w:rsidRPr="005972B5" w:rsidDel="00417345">
          <w:rPr>
            <w:sz w:val="22"/>
            <w:szCs w:val="22"/>
          </w:rPr>
          <w:fldChar w:fldCharType="begin"/>
        </w:r>
        <w:r w:rsidRPr="005972B5" w:rsidDel="00417345">
          <w:rPr>
            <w:sz w:val="22"/>
            <w:szCs w:val="22"/>
          </w:rPr>
          <w:delInstrText xml:space="preserve"> STYLEREF 1 \s </w:delInstrText>
        </w:r>
        <w:r w:rsidRPr="005972B5" w:rsidDel="00417345">
          <w:rPr>
            <w:sz w:val="22"/>
            <w:szCs w:val="22"/>
          </w:rPr>
          <w:fldChar w:fldCharType="separate"/>
        </w:r>
        <w:r w:rsidR="003B19D6" w:rsidDel="00417345">
          <w:rPr>
            <w:noProof/>
            <w:sz w:val="22"/>
            <w:szCs w:val="22"/>
          </w:rPr>
          <w:delText>5</w:delText>
        </w:r>
        <w:r w:rsidRPr="005972B5" w:rsidDel="00417345">
          <w:rPr>
            <w:sz w:val="22"/>
            <w:szCs w:val="22"/>
          </w:rPr>
          <w:fldChar w:fldCharType="end"/>
        </w:r>
        <w:r w:rsidRPr="005972B5" w:rsidDel="00417345">
          <w:rPr>
            <w:sz w:val="22"/>
            <w:szCs w:val="22"/>
          </w:rPr>
          <w:noBreakHyphen/>
        </w:r>
        <w:r w:rsidRPr="005972B5" w:rsidDel="00417345">
          <w:rPr>
            <w:sz w:val="22"/>
            <w:szCs w:val="22"/>
          </w:rPr>
          <w:fldChar w:fldCharType="begin"/>
        </w:r>
        <w:r w:rsidRPr="005972B5" w:rsidDel="00417345">
          <w:rPr>
            <w:sz w:val="22"/>
            <w:szCs w:val="22"/>
          </w:rPr>
          <w:delInstrText xml:space="preserve"> SEQ Table \* ARABIC \s 1 </w:delInstrText>
        </w:r>
        <w:r w:rsidRPr="005972B5" w:rsidDel="00417345">
          <w:rPr>
            <w:sz w:val="22"/>
            <w:szCs w:val="22"/>
          </w:rPr>
          <w:fldChar w:fldCharType="separate"/>
        </w:r>
        <w:r w:rsidR="003B19D6" w:rsidDel="00417345">
          <w:rPr>
            <w:noProof/>
            <w:sz w:val="22"/>
            <w:szCs w:val="22"/>
          </w:rPr>
          <w:delText>7</w:delText>
        </w:r>
        <w:r w:rsidRPr="005972B5" w:rsidDel="00417345">
          <w:rPr>
            <w:sz w:val="22"/>
            <w:szCs w:val="22"/>
          </w:rPr>
          <w:fldChar w:fldCharType="end"/>
        </w:r>
        <w:r w:rsidRPr="005972B5" w:rsidDel="00417345">
          <w:rPr>
            <w:sz w:val="22"/>
            <w:szCs w:val="22"/>
            <w:lang w:eastAsia="ja-JP"/>
          </w:rPr>
          <w:delText xml:space="preserve">: </w:delText>
        </w:r>
        <w:r w:rsidDel="00417345">
          <w:rPr>
            <w:rFonts w:hint="eastAsia"/>
            <w:sz w:val="22"/>
            <w:szCs w:val="22"/>
            <w:lang w:eastAsia="ja-JP"/>
          </w:rPr>
          <w:delText>V</w:delText>
        </w:r>
        <w:r w:rsidRPr="00EA364E" w:rsidDel="00417345">
          <w:rPr>
            <w:sz w:val="22"/>
            <w:szCs w:val="22"/>
            <w:lang w:eastAsia="ja-JP"/>
          </w:rPr>
          <w:delText>irtualized Linux (Type</w:delText>
        </w:r>
        <w:r w:rsidR="00307C35" w:rsidDel="00417345">
          <w:rPr>
            <w:sz w:val="22"/>
            <w:szCs w:val="22"/>
            <w:lang w:eastAsia="ja-JP"/>
          </w:rPr>
          <w:delText>2</w:delText>
        </w:r>
        <w:r w:rsidRPr="00EA364E" w:rsidDel="00417345">
          <w:rPr>
            <w:sz w:val="22"/>
            <w:szCs w:val="22"/>
            <w:lang w:eastAsia="ja-JP"/>
          </w:rPr>
          <w:delText>)</w:delText>
        </w:r>
        <w:r w:rsidDel="00417345">
          <w:rPr>
            <w:rFonts w:hint="eastAsia"/>
            <w:sz w:val="22"/>
            <w:szCs w:val="22"/>
            <w:lang w:eastAsia="ja-JP"/>
          </w:rPr>
          <w:delText xml:space="preserve"> </w:delText>
        </w:r>
        <w:r w:rsidRPr="005972B5" w:rsidDel="00417345">
          <w:rPr>
            <w:sz w:val="22"/>
            <w:szCs w:val="22"/>
            <w:lang w:eastAsia="ja-JP"/>
          </w:rPr>
          <w:delText>Result</w:delText>
        </w:r>
        <w:r w:rsidDel="00417345">
          <w:rPr>
            <w:rFonts w:hint="eastAsia"/>
            <w:sz w:val="22"/>
            <w:szCs w:val="22"/>
            <w:lang w:eastAsia="ja-JP"/>
          </w:rPr>
          <w:delText>(%)</w:delText>
        </w:r>
      </w:del>
    </w:p>
    <w:tbl>
      <w:tblPr>
        <w:tblStyle w:val="TableGrid"/>
        <w:tblW w:w="0" w:type="auto"/>
        <w:jc w:val="center"/>
        <w:tblLayout w:type="fixed"/>
        <w:tblLook w:val="04A0" w:firstRow="1" w:lastRow="0" w:firstColumn="1" w:lastColumn="0" w:noHBand="0" w:noVBand="1"/>
      </w:tblPr>
      <w:tblGrid>
        <w:gridCol w:w="1667"/>
        <w:gridCol w:w="1442"/>
      </w:tblGrid>
      <w:tr w:rsidR="005A4B05" w:rsidRPr="00207443" w:rsidDel="00417345" w:rsidTr="00F950E6">
        <w:trPr>
          <w:jc w:val="center"/>
          <w:del w:id="5048" w:author="Huy Duc. Nguyen" w:date="2017-08-29T16:34:00Z"/>
        </w:trPr>
        <w:tc>
          <w:tcPr>
            <w:tcW w:w="1667" w:type="dxa"/>
            <w:tcBorders>
              <w:bottom w:val="single" w:sz="4" w:space="0" w:color="auto"/>
              <w:right w:val="single" w:sz="12" w:space="0" w:color="000000"/>
            </w:tcBorders>
            <w:shd w:val="clear" w:color="auto" w:fill="BFBFBF" w:themeFill="background1" w:themeFillShade="BF"/>
          </w:tcPr>
          <w:p w:rsidR="005A4B05" w:rsidDel="00417345" w:rsidRDefault="005A4B05" w:rsidP="003E228B">
            <w:pPr>
              <w:pStyle w:val="CETextBody"/>
              <w:jc w:val="center"/>
              <w:rPr>
                <w:del w:id="5049" w:author="Huy Duc. Nguyen" w:date="2017-08-29T16:34:00Z"/>
                <w:sz w:val="16"/>
                <w:lang w:eastAsia="ja-JP"/>
              </w:rPr>
            </w:pPr>
            <w:del w:id="5050" w:author="Huy Duc. Nguyen" w:date="2017-08-29T16:34:00Z">
              <w:r w:rsidDel="00417345">
                <w:rPr>
                  <w:rFonts w:hint="eastAsia"/>
                  <w:b/>
                  <w:bCs/>
                  <w:sz w:val="18"/>
                  <w:szCs w:val="18"/>
                </w:rPr>
                <w:delText>Test environment</w:delText>
              </w:r>
            </w:del>
          </w:p>
        </w:tc>
        <w:tc>
          <w:tcPr>
            <w:tcW w:w="144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Del="00417345" w:rsidRDefault="005A4B05" w:rsidP="003E228B">
            <w:pPr>
              <w:pStyle w:val="CETextBody"/>
              <w:jc w:val="center"/>
              <w:rPr>
                <w:del w:id="5051" w:author="Huy Duc. Nguyen" w:date="2017-08-29T16:34:00Z"/>
                <w:sz w:val="16"/>
                <w:lang w:eastAsia="ja-JP"/>
              </w:rPr>
            </w:pPr>
            <w:del w:id="5052" w:author="Huy Duc. Nguyen" w:date="2017-08-29T16:34:00Z">
              <w:r w:rsidRPr="007468D6" w:rsidDel="00417345">
                <w:rPr>
                  <w:rFonts w:hint="eastAsia"/>
                  <w:b/>
                  <w:sz w:val="16"/>
                  <w:lang w:eastAsia="ja-JP"/>
                </w:rPr>
                <w:delText>CPU Usage.</w:delText>
              </w:r>
            </w:del>
          </w:p>
        </w:tc>
      </w:tr>
      <w:tr w:rsidR="005A4B05" w:rsidRPr="008C570C" w:rsidDel="00417345" w:rsidTr="00F950E6">
        <w:trPr>
          <w:jc w:val="center"/>
          <w:del w:id="5053" w:author="Huy Duc. Nguyen" w:date="2017-08-29T16:34:00Z"/>
        </w:trPr>
        <w:tc>
          <w:tcPr>
            <w:tcW w:w="1667" w:type="dxa"/>
            <w:tcBorders>
              <w:top w:val="single" w:sz="4" w:space="0" w:color="auto"/>
              <w:right w:val="single" w:sz="12" w:space="0" w:color="000000"/>
            </w:tcBorders>
            <w:shd w:val="clear" w:color="auto" w:fill="BFBFBF" w:themeFill="background1" w:themeFillShade="BF"/>
          </w:tcPr>
          <w:p w:rsidR="005A4B05" w:rsidRPr="005972B5" w:rsidDel="00417345" w:rsidRDefault="00B021B7" w:rsidP="003E228B">
            <w:pPr>
              <w:pStyle w:val="CETextBody"/>
              <w:rPr>
                <w:del w:id="5054" w:author="Huy Duc. Nguyen" w:date="2017-08-29T16:34:00Z"/>
                <w:b/>
                <w:sz w:val="16"/>
                <w:lang w:eastAsia="ja-JP"/>
              </w:rPr>
            </w:pPr>
            <w:del w:id="5055" w:author="Huy Duc. Nguyen" w:date="2017-08-29T16:34:00Z">
              <w:r w:rsidDel="00417345">
                <w:rPr>
                  <w:b/>
                  <w:sz w:val="16"/>
                  <w:lang w:eastAsia="ja-JP"/>
                </w:rPr>
                <w:delText>Native</w:delText>
              </w:r>
              <w:r w:rsidRPr="00EA364E" w:rsidDel="00417345">
                <w:rPr>
                  <w:b/>
                  <w:sz w:val="16"/>
                  <w:lang w:eastAsia="ja-JP"/>
                </w:rPr>
                <w:delText xml:space="preserve"> </w:delText>
              </w:r>
              <w:r w:rsidR="005A4B05" w:rsidRPr="00EA364E" w:rsidDel="00417345">
                <w:rPr>
                  <w:b/>
                  <w:sz w:val="16"/>
                  <w:lang w:eastAsia="ja-JP"/>
                </w:rPr>
                <w:delText>Linux (Type</w:delText>
              </w:r>
              <w:r w:rsidR="00A53512" w:rsidDel="00417345">
                <w:rPr>
                  <w:b/>
                  <w:sz w:val="16"/>
                  <w:lang w:eastAsia="ja-JP"/>
                </w:rPr>
                <w:delText>2</w:delText>
              </w:r>
              <w:r w:rsidR="005A4B05" w:rsidRPr="00EA364E" w:rsidDel="00417345">
                <w:rPr>
                  <w:b/>
                  <w:sz w:val="16"/>
                  <w:lang w:eastAsia="ja-JP"/>
                </w:rPr>
                <w:delText>)</w:delText>
              </w:r>
            </w:del>
          </w:p>
        </w:tc>
        <w:tc>
          <w:tcPr>
            <w:tcW w:w="1442" w:type="dxa"/>
            <w:tcBorders>
              <w:left w:val="single" w:sz="12" w:space="0" w:color="000000"/>
              <w:bottom w:val="single" w:sz="12" w:space="0" w:color="000000"/>
              <w:right w:val="single" w:sz="12" w:space="0" w:color="000000"/>
            </w:tcBorders>
            <w:vAlign w:val="center"/>
          </w:tcPr>
          <w:p w:rsidR="005A4B05" w:rsidRPr="00767C67" w:rsidDel="00417345" w:rsidRDefault="00A60DC2">
            <w:pPr>
              <w:pStyle w:val="CETextBody"/>
              <w:jc w:val="center"/>
              <w:rPr>
                <w:del w:id="5056" w:author="Huy Duc. Nguyen" w:date="2017-08-29T16:34:00Z"/>
                <w:sz w:val="16"/>
                <w:lang w:eastAsia="ja-JP"/>
              </w:rPr>
            </w:pPr>
            <w:del w:id="5057" w:author="Huy Duc. Nguyen" w:date="2017-08-29T16:34:00Z">
              <w:r w:rsidDel="00417345">
                <w:rPr>
                  <w:sz w:val="16"/>
                  <w:lang w:eastAsia="ja-JP"/>
                </w:rPr>
                <w:delText>74.57</w:delText>
              </w:r>
            </w:del>
          </w:p>
        </w:tc>
      </w:tr>
    </w:tbl>
    <w:p w:rsidR="00B351C2" w:rsidDel="00417345" w:rsidRDefault="00B351C2" w:rsidP="00B351C2">
      <w:pPr>
        <w:pStyle w:val="CETextBody"/>
        <w:rPr>
          <w:del w:id="5058" w:author="Huy Duc. Nguyen" w:date="2017-08-29T16:34:00Z"/>
          <w:b/>
          <w:lang w:val="en-US" w:eastAsia="ja-JP"/>
        </w:rPr>
      </w:pPr>
    </w:p>
    <w:p w:rsidR="00B351C2" w:rsidRPr="008F0A68" w:rsidDel="00417345" w:rsidRDefault="00B351C2" w:rsidP="00B351C2">
      <w:pPr>
        <w:pStyle w:val="Caption"/>
        <w:rPr>
          <w:del w:id="5059" w:author="Huy Duc. Nguyen" w:date="2017-08-29T16:34:00Z"/>
          <w:sz w:val="22"/>
          <w:szCs w:val="22"/>
          <w:lang w:val="en-US" w:eastAsia="ja-JP"/>
        </w:rPr>
      </w:pPr>
      <w:del w:id="5060" w:author="Huy Duc. Nguyen" w:date="2017-08-29T16:34:00Z">
        <w:r w:rsidRPr="008F0A68" w:rsidDel="00417345">
          <w:rPr>
            <w:sz w:val="22"/>
            <w:szCs w:val="22"/>
          </w:rPr>
          <w:delText xml:space="preserve">Table </w:delText>
        </w:r>
        <w:r w:rsidRPr="008F0A68" w:rsidDel="00417345">
          <w:rPr>
            <w:sz w:val="22"/>
            <w:szCs w:val="22"/>
          </w:rPr>
          <w:fldChar w:fldCharType="begin"/>
        </w:r>
        <w:r w:rsidRPr="008F0A68" w:rsidDel="00417345">
          <w:rPr>
            <w:sz w:val="22"/>
            <w:szCs w:val="22"/>
          </w:rPr>
          <w:delInstrText xml:space="preserve"> STYLEREF 1 \s </w:delInstrText>
        </w:r>
        <w:r w:rsidRPr="008F0A68" w:rsidDel="00417345">
          <w:rPr>
            <w:sz w:val="22"/>
            <w:szCs w:val="22"/>
          </w:rPr>
          <w:fldChar w:fldCharType="separate"/>
        </w:r>
        <w:r w:rsidR="003B19D6" w:rsidDel="00417345">
          <w:rPr>
            <w:noProof/>
            <w:sz w:val="22"/>
            <w:szCs w:val="22"/>
          </w:rPr>
          <w:delText>5</w:delText>
        </w:r>
        <w:r w:rsidRPr="008F0A68" w:rsidDel="00417345">
          <w:rPr>
            <w:sz w:val="22"/>
            <w:szCs w:val="22"/>
          </w:rPr>
          <w:fldChar w:fldCharType="end"/>
        </w:r>
        <w:r w:rsidRPr="008F0A68" w:rsidDel="00417345">
          <w:rPr>
            <w:sz w:val="22"/>
            <w:szCs w:val="22"/>
          </w:rPr>
          <w:noBreakHyphen/>
        </w:r>
        <w:r w:rsidRPr="008F0A68" w:rsidDel="00417345">
          <w:rPr>
            <w:sz w:val="22"/>
            <w:szCs w:val="22"/>
          </w:rPr>
          <w:fldChar w:fldCharType="begin"/>
        </w:r>
        <w:r w:rsidRPr="008F0A68" w:rsidDel="00417345">
          <w:rPr>
            <w:sz w:val="22"/>
            <w:szCs w:val="22"/>
          </w:rPr>
          <w:delInstrText xml:space="preserve"> SEQ Table \* ARABIC \s 1 </w:delInstrText>
        </w:r>
        <w:r w:rsidRPr="008F0A68" w:rsidDel="00417345">
          <w:rPr>
            <w:sz w:val="22"/>
            <w:szCs w:val="22"/>
          </w:rPr>
          <w:fldChar w:fldCharType="separate"/>
        </w:r>
        <w:r w:rsidR="003B19D6" w:rsidDel="00417345">
          <w:rPr>
            <w:noProof/>
            <w:sz w:val="22"/>
            <w:szCs w:val="22"/>
          </w:rPr>
          <w:delText>8</w:delText>
        </w:r>
        <w:r w:rsidRPr="008F0A68" w:rsidDel="00417345">
          <w:rPr>
            <w:sz w:val="22"/>
            <w:szCs w:val="22"/>
          </w:rPr>
          <w:fldChar w:fldCharType="end"/>
        </w:r>
        <w:r w:rsidRPr="008F0A68" w:rsidDel="00417345">
          <w:rPr>
            <w:rFonts w:hint="eastAsia"/>
            <w:sz w:val="22"/>
            <w:szCs w:val="22"/>
            <w:lang w:eastAsia="ja-JP"/>
          </w:rPr>
          <w:delText xml:space="preserve">: </w:delText>
        </w:r>
        <w:r w:rsidR="005276BC" w:rsidDel="00417345">
          <w:rPr>
            <w:sz w:val="22"/>
            <w:szCs w:val="22"/>
            <w:lang w:eastAsia="ja-JP"/>
          </w:rPr>
          <w:delText>Native</w:delText>
        </w:r>
        <w:r w:rsidR="005276BC" w:rsidRPr="00EA364E" w:rsidDel="00417345">
          <w:rPr>
            <w:sz w:val="22"/>
            <w:szCs w:val="22"/>
            <w:lang w:eastAsia="ja-JP"/>
          </w:rPr>
          <w:delText xml:space="preserve"> </w:delText>
        </w:r>
        <w:r w:rsidRPr="00EA364E" w:rsidDel="00417345">
          <w:rPr>
            <w:sz w:val="22"/>
            <w:szCs w:val="22"/>
            <w:lang w:eastAsia="ja-JP"/>
          </w:rPr>
          <w:delText>Linux (</w:delText>
        </w:r>
        <w:r w:rsidR="00A60DC2" w:rsidRPr="00EA364E" w:rsidDel="00417345">
          <w:rPr>
            <w:sz w:val="22"/>
            <w:szCs w:val="22"/>
            <w:lang w:eastAsia="ja-JP"/>
          </w:rPr>
          <w:delText>Type</w:delText>
        </w:r>
        <w:r w:rsidR="00307C35" w:rsidDel="00417345">
          <w:rPr>
            <w:sz w:val="22"/>
            <w:szCs w:val="22"/>
            <w:lang w:eastAsia="ja-JP"/>
          </w:rPr>
          <w:delText>4</w:delText>
        </w:r>
        <w:r w:rsidRPr="00EA364E" w:rsidDel="00417345">
          <w:rPr>
            <w:sz w:val="22"/>
            <w:szCs w:val="22"/>
            <w:lang w:eastAsia="ja-JP"/>
          </w:rPr>
          <w:delText>)</w:delText>
        </w:r>
        <w:r w:rsidDel="00417345">
          <w:rPr>
            <w:rFonts w:hint="eastAsia"/>
            <w:sz w:val="22"/>
            <w:szCs w:val="22"/>
            <w:lang w:eastAsia="ja-JP"/>
          </w:rPr>
          <w:delText xml:space="preserve"> </w:delText>
        </w:r>
        <w:r w:rsidDel="00417345">
          <w:rPr>
            <w:sz w:val="22"/>
            <w:szCs w:val="22"/>
            <w:lang w:eastAsia="ja-JP"/>
          </w:rPr>
          <w:delText>Resul</w:delText>
        </w:r>
        <w:r w:rsidDel="00417345">
          <w:rPr>
            <w:rFonts w:hint="eastAsia"/>
            <w:sz w:val="22"/>
            <w:szCs w:val="22"/>
            <w:lang w:eastAsia="ja-JP"/>
          </w:rPr>
          <w:delText>t(%)</w:delText>
        </w:r>
      </w:del>
    </w:p>
    <w:tbl>
      <w:tblPr>
        <w:tblStyle w:val="TableGrid"/>
        <w:tblW w:w="0" w:type="auto"/>
        <w:jc w:val="center"/>
        <w:tblLayout w:type="fixed"/>
        <w:tblLook w:val="04A0" w:firstRow="1" w:lastRow="0" w:firstColumn="1" w:lastColumn="0" w:noHBand="0" w:noVBand="1"/>
      </w:tblPr>
      <w:tblGrid>
        <w:gridCol w:w="1667"/>
        <w:gridCol w:w="1462"/>
      </w:tblGrid>
      <w:tr w:rsidR="005A4B05" w:rsidRPr="00207443" w:rsidDel="00417345" w:rsidTr="00F950E6">
        <w:trPr>
          <w:jc w:val="center"/>
          <w:del w:id="5061" w:author="Huy Duc. Nguyen" w:date="2017-08-29T16:34:00Z"/>
        </w:trPr>
        <w:tc>
          <w:tcPr>
            <w:tcW w:w="1667" w:type="dxa"/>
            <w:tcBorders>
              <w:bottom w:val="single" w:sz="4" w:space="0" w:color="auto"/>
              <w:right w:val="single" w:sz="12" w:space="0" w:color="000000"/>
            </w:tcBorders>
            <w:shd w:val="clear" w:color="auto" w:fill="BFBFBF" w:themeFill="background1" w:themeFillShade="BF"/>
          </w:tcPr>
          <w:p w:rsidR="005A4B05" w:rsidDel="00417345" w:rsidRDefault="005A4B05" w:rsidP="003E228B">
            <w:pPr>
              <w:pStyle w:val="CETextBody"/>
              <w:jc w:val="center"/>
              <w:rPr>
                <w:del w:id="5062" w:author="Huy Duc. Nguyen" w:date="2017-08-29T16:34:00Z"/>
                <w:sz w:val="16"/>
                <w:lang w:eastAsia="ja-JP"/>
              </w:rPr>
            </w:pPr>
            <w:del w:id="5063" w:author="Huy Duc. Nguyen" w:date="2017-08-29T16:34:00Z">
              <w:r w:rsidDel="00417345">
                <w:rPr>
                  <w:rFonts w:hint="eastAsia"/>
                  <w:b/>
                  <w:bCs/>
                  <w:sz w:val="18"/>
                  <w:szCs w:val="18"/>
                </w:rPr>
                <w:delText>Test environment</w:delText>
              </w:r>
            </w:del>
          </w:p>
        </w:tc>
        <w:tc>
          <w:tcPr>
            <w:tcW w:w="1462" w:type="dxa"/>
            <w:tcBorders>
              <w:top w:val="single" w:sz="12" w:space="0" w:color="000000"/>
              <w:left w:val="single" w:sz="12" w:space="0" w:color="000000"/>
              <w:right w:val="single" w:sz="12" w:space="0" w:color="000000"/>
            </w:tcBorders>
            <w:shd w:val="clear" w:color="auto" w:fill="BFBFBF" w:themeFill="background1" w:themeFillShade="BF"/>
            <w:vAlign w:val="center"/>
          </w:tcPr>
          <w:p w:rsidR="005A4B05" w:rsidRPr="00207443" w:rsidDel="00417345" w:rsidRDefault="005A4B05" w:rsidP="003E228B">
            <w:pPr>
              <w:pStyle w:val="CETextBody"/>
              <w:jc w:val="center"/>
              <w:rPr>
                <w:del w:id="5064" w:author="Huy Duc. Nguyen" w:date="2017-08-29T16:34:00Z"/>
                <w:sz w:val="16"/>
                <w:lang w:eastAsia="ja-JP"/>
              </w:rPr>
            </w:pPr>
            <w:del w:id="5065" w:author="Huy Duc. Nguyen" w:date="2017-08-29T16:34:00Z">
              <w:r w:rsidRPr="007468D6" w:rsidDel="00417345">
                <w:rPr>
                  <w:rFonts w:hint="eastAsia"/>
                  <w:b/>
                  <w:sz w:val="16"/>
                  <w:lang w:eastAsia="ja-JP"/>
                </w:rPr>
                <w:delText>CPU Usage.</w:delText>
              </w:r>
            </w:del>
          </w:p>
        </w:tc>
      </w:tr>
      <w:tr w:rsidR="005A4B05" w:rsidRPr="00207443" w:rsidDel="00417345" w:rsidTr="00F950E6">
        <w:trPr>
          <w:jc w:val="center"/>
          <w:del w:id="5066" w:author="Huy Duc. Nguyen" w:date="2017-08-29T16:34:00Z"/>
        </w:trPr>
        <w:tc>
          <w:tcPr>
            <w:tcW w:w="1667" w:type="dxa"/>
            <w:tcBorders>
              <w:top w:val="single" w:sz="4" w:space="0" w:color="auto"/>
              <w:right w:val="single" w:sz="12" w:space="0" w:color="000000"/>
            </w:tcBorders>
            <w:shd w:val="clear" w:color="auto" w:fill="BFBFBF" w:themeFill="background1" w:themeFillShade="BF"/>
          </w:tcPr>
          <w:p w:rsidR="005A4B05" w:rsidRPr="005972B5" w:rsidDel="00417345" w:rsidRDefault="005A4B05" w:rsidP="003E228B">
            <w:pPr>
              <w:pStyle w:val="CETextBody"/>
              <w:rPr>
                <w:del w:id="5067" w:author="Huy Duc. Nguyen" w:date="2017-08-29T16:34:00Z"/>
                <w:b/>
                <w:sz w:val="16"/>
                <w:lang w:eastAsia="ja-JP"/>
              </w:rPr>
            </w:pPr>
            <w:del w:id="5068" w:author="Huy Duc. Nguyen" w:date="2017-08-29T16:34:00Z">
              <w:r w:rsidDel="00417345">
                <w:rPr>
                  <w:rFonts w:hint="eastAsia"/>
                  <w:b/>
                  <w:sz w:val="16"/>
                  <w:lang w:eastAsia="ja-JP"/>
                </w:rPr>
                <w:delText>V</w:delText>
              </w:r>
              <w:r w:rsidRPr="00EA364E" w:rsidDel="00417345">
                <w:rPr>
                  <w:b/>
                  <w:sz w:val="16"/>
                  <w:lang w:eastAsia="ja-JP"/>
                </w:rPr>
                <w:delText>irtualized Linux (</w:delText>
              </w:r>
              <w:r w:rsidR="00A60DC2" w:rsidRPr="00EA364E" w:rsidDel="00417345">
                <w:rPr>
                  <w:b/>
                  <w:sz w:val="16"/>
                  <w:lang w:eastAsia="ja-JP"/>
                </w:rPr>
                <w:delText>Type</w:delText>
              </w:r>
              <w:r w:rsidR="00A53512" w:rsidDel="00417345">
                <w:rPr>
                  <w:b/>
                  <w:sz w:val="16"/>
                  <w:lang w:eastAsia="ja-JP"/>
                </w:rPr>
                <w:delText>4</w:delText>
              </w:r>
              <w:r w:rsidRPr="00EA364E" w:rsidDel="00417345">
                <w:rPr>
                  <w:b/>
                  <w:sz w:val="16"/>
                  <w:lang w:eastAsia="ja-JP"/>
                </w:rPr>
                <w:delText>)</w:delText>
              </w:r>
            </w:del>
          </w:p>
        </w:tc>
        <w:tc>
          <w:tcPr>
            <w:tcW w:w="1462" w:type="dxa"/>
            <w:tcBorders>
              <w:left w:val="single" w:sz="12" w:space="0" w:color="000000"/>
              <w:bottom w:val="single" w:sz="12" w:space="0" w:color="000000"/>
              <w:right w:val="single" w:sz="12" w:space="0" w:color="000000"/>
            </w:tcBorders>
            <w:vAlign w:val="center"/>
          </w:tcPr>
          <w:p w:rsidR="005A4B05" w:rsidRPr="00767C67" w:rsidDel="00417345" w:rsidRDefault="00A60DC2">
            <w:pPr>
              <w:pStyle w:val="CETextBody"/>
              <w:jc w:val="center"/>
              <w:rPr>
                <w:del w:id="5069" w:author="Huy Duc. Nguyen" w:date="2017-08-29T16:34:00Z"/>
                <w:sz w:val="16"/>
                <w:lang w:eastAsia="ja-JP"/>
              </w:rPr>
            </w:pPr>
            <w:del w:id="5070" w:author="Huy Duc. Nguyen" w:date="2017-08-29T16:34:00Z">
              <w:r w:rsidDel="00417345">
                <w:rPr>
                  <w:sz w:val="16"/>
                  <w:lang w:eastAsia="ja-JP"/>
                </w:rPr>
                <w:delText>7</w:delText>
              </w:r>
              <w:r w:rsidR="00307C35" w:rsidDel="00417345">
                <w:rPr>
                  <w:sz w:val="16"/>
                  <w:lang w:eastAsia="ja-JP"/>
                </w:rPr>
                <w:delText>6</w:delText>
              </w:r>
              <w:r w:rsidDel="00417345">
                <w:rPr>
                  <w:sz w:val="16"/>
                  <w:lang w:eastAsia="ja-JP"/>
                </w:rPr>
                <w:delText>.</w:delText>
              </w:r>
              <w:r w:rsidR="00307C35" w:rsidDel="00417345">
                <w:rPr>
                  <w:sz w:val="16"/>
                  <w:lang w:eastAsia="ja-JP"/>
                </w:rPr>
                <w:delText>09</w:delText>
              </w:r>
            </w:del>
          </w:p>
        </w:tc>
      </w:tr>
    </w:tbl>
    <w:p w:rsidR="00B351C2" w:rsidRPr="00702283" w:rsidDel="00417345" w:rsidRDefault="00B351C2" w:rsidP="00B351C2">
      <w:pPr>
        <w:pStyle w:val="CETextBody"/>
        <w:rPr>
          <w:del w:id="5071" w:author="Huy Duc. Nguyen" w:date="2017-08-29T16:34:00Z"/>
          <w:b/>
          <w:lang w:val="en-US" w:eastAsia="ja-JP"/>
        </w:rPr>
      </w:pPr>
    </w:p>
    <w:p w:rsidR="00B351C2" w:rsidDel="00417345" w:rsidRDefault="00B351C2" w:rsidP="00B351C2">
      <w:pPr>
        <w:pStyle w:val="Caption"/>
        <w:ind w:left="422"/>
        <w:rPr>
          <w:del w:id="5072" w:author="Huy Duc. Nguyen" w:date="2017-08-29T16:34:00Z"/>
          <w:lang w:val="en-US" w:eastAsia="ja-JP"/>
        </w:rPr>
      </w:pPr>
      <w:del w:id="5073" w:author="Huy Duc. Nguyen" w:date="2017-08-29T16:34:00Z">
        <w:r w:rsidDel="00417345">
          <w:delText>Tabl</w:delText>
        </w:r>
        <w:r w:rsidRPr="00BB3A0B" w:rsidDel="00417345">
          <w:delText xml:space="preserve">e </w:delText>
        </w:r>
        <w:r w:rsidRPr="00BB3A0B" w:rsidDel="00417345">
          <w:fldChar w:fldCharType="begin"/>
        </w:r>
        <w:r w:rsidRPr="00BB3A0B" w:rsidDel="00417345">
          <w:delInstrText xml:space="preserve"> STYLEREF 1 \s </w:delInstrText>
        </w:r>
        <w:r w:rsidRPr="00BB3A0B" w:rsidDel="00417345">
          <w:fldChar w:fldCharType="separate"/>
        </w:r>
        <w:r w:rsidR="003B19D6" w:rsidDel="00417345">
          <w:rPr>
            <w:noProof/>
          </w:rPr>
          <w:delText>5</w:delText>
        </w:r>
        <w:r w:rsidRPr="00BB3A0B" w:rsidDel="00417345">
          <w:fldChar w:fldCharType="end"/>
        </w:r>
        <w:r w:rsidRPr="00BB3A0B" w:rsidDel="00417345">
          <w:noBreakHyphen/>
        </w:r>
        <w:r w:rsidRPr="00BB3A0B" w:rsidDel="00417345">
          <w:fldChar w:fldCharType="begin"/>
        </w:r>
        <w:r w:rsidRPr="00BB3A0B" w:rsidDel="00417345">
          <w:delInstrText xml:space="preserve"> SEQ Table \* ARABIC \s 1 </w:delInstrText>
        </w:r>
        <w:r w:rsidRPr="00BB3A0B" w:rsidDel="00417345">
          <w:fldChar w:fldCharType="separate"/>
        </w:r>
        <w:r w:rsidR="003B19D6" w:rsidDel="00417345">
          <w:rPr>
            <w:noProof/>
          </w:rPr>
          <w:delText>9</w:delText>
        </w:r>
        <w:r w:rsidRPr="00BB3A0B" w:rsidDel="00417345">
          <w:fldChar w:fldCharType="end"/>
        </w:r>
        <w:r w:rsidRPr="00BB3A0B" w:rsidDel="00417345">
          <w:rPr>
            <w:rFonts w:hint="eastAsia"/>
            <w:lang w:eastAsia="ja-JP"/>
          </w:rPr>
          <w:delText xml:space="preserve">: </w:delText>
        </w:r>
        <w:r w:rsidR="00A60DC2" w:rsidDel="00417345">
          <w:rPr>
            <w:sz w:val="22"/>
            <w:szCs w:val="22"/>
            <w:lang w:eastAsia="ja-JP"/>
          </w:rPr>
          <w:delText xml:space="preserve">Compare </w:delText>
        </w:r>
        <w:r w:rsidR="00501E43" w:rsidDel="00417345">
          <w:rPr>
            <w:lang w:eastAsia="ja-JP"/>
          </w:rPr>
          <w:delText>Resul</w:delText>
        </w:r>
        <w:r w:rsidR="00501E43" w:rsidDel="00417345">
          <w:rPr>
            <w:rFonts w:hint="eastAsia"/>
            <w:lang w:eastAsia="ja-JP"/>
          </w:rPr>
          <w:delText>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gridCol w:w="2552"/>
      </w:tblGrid>
      <w:tr w:rsidR="00B351C2" w:rsidDel="00417345" w:rsidTr="00F950E6">
        <w:trPr>
          <w:trHeight w:val="227"/>
          <w:jc w:val="center"/>
          <w:del w:id="5074" w:author="Huy Duc. Nguyen" w:date="2017-08-29T16:34:00Z"/>
        </w:trPr>
        <w:tc>
          <w:tcPr>
            <w:tcW w:w="2660" w:type="dxa"/>
            <w:tcBorders>
              <w:bottom w:val="single" w:sz="12" w:space="0" w:color="auto"/>
            </w:tcBorders>
            <w:shd w:val="clear" w:color="auto" w:fill="BFBFBF" w:themeFill="background1" w:themeFillShade="BF"/>
          </w:tcPr>
          <w:p w:rsidR="00B351C2" w:rsidRPr="00997E4E" w:rsidDel="00417345" w:rsidRDefault="00B351C2" w:rsidP="00997E4E">
            <w:pPr>
              <w:pStyle w:val="CETextBody"/>
              <w:rPr>
                <w:del w:id="5075" w:author="Huy Duc. Nguyen" w:date="2017-08-29T16:34:00Z"/>
                <w:b/>
                <w:sz w:val="16"/>
              </w:rPr>
            </w:pPr>
            <w:del w:id="5076" w:author="Huy Duc. Nguyen" w:date="2017-08-29T16:34:00Z">
              <w:r w:rsidRPr="00997E4E" w:rsidDel="00417345">
                <w:rPr>
                  <w:b/>
                  <w:sz w:val="16"/>
                  <w:lang w:eastAsia="ja-JP"/>
                </w:rPr>
                <w:delText>Test environment</w:delText>
              </w:r>
            </w:del>
          </w:p>
        </w:tc>
        <w:tc>
          <w:tcPr>
            <w:tcW w:w="1417" w:type="dxa"/>
            <w:tcBorders>
              <w:bottom w:val="single" w:sz="12" w:space="0" w:color="auto"/>
            </w:tcBorders>
            <w:shd w:val="clear" w:color="auto" w:fill="BFBFBF" w:themeFill="background1" w:themeFillShade="BF"/>
          </w:tcPr>
          <w:p w:rsidR="00B351C2" w:rsidRPr="00997E4E" w:rsidDel="00417345" w:rsidRDefault="00B351C2" w:rsidP="00997E4E">
            <w:pPr>
              <w:pStyle w:val="CETextBody"/>
              <w:rPr>
                <w:del w:id="5077" w:author="Huy Duc. Nguyen" w:date="2017-08-29T16:34:00Z"/>
                <w:b/>
                <w:sz w:val="16"/>
              </w:rPr>
            </w:pPr>
            <w:del w:id="5078" w:author="Huy Duc. Nguyen" w:date="2017-08-29T16:34:00Z">
              <w:r w:rsidRPr="00997E4E" w:rsidDel="00417345">
                <w:rPr>
                  <w:b/>
                  <w:sz w:val="16"/>
                  <w:lang w:eastAsia="ja-JP"/>
                </w:rPr>
                <w:delText>Value</w:delText>
              </w:r>
              <w:r w:rsidR="00E601EF" w:rsidRPr="00997E4E" w:rsidDel="00417345">
                <w:rPr>
                  <w:b/>
                  <w:sz w:val="16"/>
                  <w:lang w:eastAsia="ja-JP"/>
                </w:rPr>
                <w:delText>(%)</w:delText>
              </w:r>
            </w:del>
          </w:p>
        </w:tc>
        <w:tc>
          <w:tcPr>
            <w:tcW w:w="2552" w:type="dxa"/>
            <w:tcBorders>
              <w:bottom w:val="single" w:sz="12" w:space="0" w:color="auto"/>
            </w:tcBorders>
            <w:shd w:val="clear" w:color="auto" w:fill="BFBFBF" w:themeFill="background1" w:themeFillShade="BF"/>
          </w:tcPr>
          <w:p w:rsidR="00B351C2" w:rsidRPr="00997E4E" w:rsidDel="00417345" w:rsidRDefault="00C01321">
            <w:pPr>
              <w:pStyle w:val="CETextBody"/>
              <w:rPr>
                <w:del w:id="5079" w:author="Huy Duc. Nguyen" w:date="2017-08-29T16:34:00Z"/>
                <w:b/>
                <w:sz w:val="16"/>
              </w:rPr>
            </w:pPr>
            <w:del w:id="5080" w:author="Huy Duc. Nguyen" w:date="2017-08-29T16:34:00Z">
              <w:r w:rsidRPr="00997E4E" w:rsidDel="00417345">
                <w:rPr>
                  <w:b/>
                  <w:sz w:val="16"/>
                  <w:lang w:eastAsia="ja-JP"/>
                </w:rPr>
                <w:delText xml:space="preserve">Overhead: </w:delText>
              </w:r>
              <w:r w:rsidR="00B351C2" w:rsidRPr="00997E4E" w:rsidDel="00417345">
                <w:rPr>
                  <w:b/>
                  <w:sz w:val="16"/>
                  <w:lang w:eastAsia="ja-JP"/>
                </w:rPr>
                <w:delText>(</w:delText>
              </w:r>
              <w:r w:rsidR="00982A3A" w:rsidDel="00417345">
                <w:rPr>
                  <w:rFonts w:hint="eastAsia"/>
                  <w:b/>
                  <w:sz w:val="16"/>
                  <w:lang w:eastAsia="ja-JP"/>
                </w:rPr>
                <w:delText>B</w:delText>
              </w:r>
              <w:r w:rsidR="00982A3A" w:rsidRPr="00997E4E" w:rsidDel="00417345">
                <w:rPr>
                  <w:b/>
                  <w:sz w:val="16"/>
                  <w:lang w:eastAsia="ja-JP"/>
                </w:rPr>
                <w:delText xml:space="preserve"> –</w:delText>
              </w:r>
              <w:r w:rsidR="00982A3A" w:rsidDel="00417345">
                <w:rPr>
                  <w:rFonts w:hint="eastAsia"/>
                  <w:b/>
                  <w:sz w:val="16"/>
                  <w:lang w:eastAsia="ja-JP"/>
                </w:rPr>
                <w:delText>A</w:delText>
              </w:r>
              <w:r w:rsidRPr="00997E4E" w:rsidDel="00417345">
                <w:rPr>
                  <w:b/>
                  <w:sz w:val="16"/>
                  <w:lang w:eastAsia="ja-JP"/>
                </w:rPr>
                <w:delText xml:space="preserve">) </w:delText>
              </w:r>
            </w:del>
          </w:p>
        </w:tc>
      </w:tr>
      <w:tr w:rsidR="00B351C2" w:rsidDel="00417345" w:rsidTr="00F950E6">
        <w:trPr>
          <w:trHeight w:val="227"/>
          <w:jc w:val="center"/>
          <w:del w:id="5081" w:author="Huy Duc. Nguyen" w:date="2017-08-29T16:34:00Z"/>
        </w:trPr>
        <w:tc>
          <w:tcPr>
            <w:tcW w:w="2660" w:type="dxa"/>
            <w:tcBorders>
              <w:top w:val="single" w:sz="12" w:space="0" w:color="auto"/>
              <w:bottom w:val="single" w:sz="4" w:space="0" w:color="auto"/>
            </w:tcBorders>
            <w:vAlign w:val="center"/>
          </w:tcPr>
          <w:p w:rsidR="00B351C2" w:rsidRPr="00997E4E" w:rsidDel="00417345" w:rsidRDefault="00B351C2" w:rsidP="00F950E6">
            <w:pPr>
              <w:pStyle w:val="Default"/>
              <w:jc w:val="both"/>
              <w:rPr>
                <w:del w:id="5082" w:author="Huy Duc. Nguyen" w:date="2017-08-29T16:34:00Z"/>
                <w:rFonts w:ascii="Times New Roman" w:hAnsi="Times New Roman" w:cs="Times New Roman"/>
                <w:sz w:val="18"/>
                <w:szCs w:val="18"/>
              </w:rPr>
            </w:pPr>
            <w:del w:id="5083" w:author="Huy Duc. Nguyen" w:date="2017-08-29T16:34:00Z">
              <w:r w:rsidRPr="00997E4E" w:rsidDel="00417345">
                <w:rPr>
                  <w:rFonts w:ascii="Times New Roman" w:hAnsi="Times New Roman" w:cs="Times New Roman"/>
                  <w:sz w:val="18"/>
                  <w:szCs w:val="18"/>
                </w:rPr>
                <w:delText>(A) Native Linux (Type2)</w:delText>
              </w:r>
            </w:del>
          </w:p>
        </w:tc>
        <w:tc>
          <w:tcPr>
            <w:tcW w:w="1417" w:type="dxa"/>
            <w:tcBorders>
              <w:top w:val="single" w:sz="12" w:space="0" w:color="auto"/>
              <w:bottom w:val="single" w:sz="4" w:space="0" w:color="auto"/>
            </w:tcBorders>
            <w:vAlign w:val="center"/>
          </w:tcPr>
          <w:p w:rsidR="00B351C2" w:rsidRPr="00997E4E" w:rsidDel="00417345" w:rsidRDefault="00A53512" w:rsidP="00F950E6">
            <w:pPr>
              <w:pStyle w:val="Default"/>
              <w:jc w:val="center"/>
              <w:rPr>
                <w:del w:id="5084" w:author="Huy Duc. Nguyen" w:date="2017-08-29T16:34:00Z"/>
                <w:rFonts w:ascii="Times New Roman" w:hAnsi="Times New Roman" w:cs="Times New Roman"/>
                <w:sz w:val="18"/>
                <w:szCs w:val="18"/>
              </w:rPr>
            </w:pPr>
            <w:del w:id="5085" w:author="Huy Duc. Nguyen" w:date="2017-08-29T16:34:00Z">
              <w:r w:rsidDel="00417345">
                <w:rPr>
                  <w:rFonts w:ascii="Times New Roman" w:hAnsi="Times New Roman" w:cs="Times New Roman"/>
                  <w:sz w:val="18"/>
                  <w:szCs w:val="18"/>
                </w:rPr>
                <w:delText>74</w:delText>
              </w:r>
              <w:r w:rsidR="00F278F4" w:rsidDel="00417345">
                <w:rPr>
                  <w:rFonts w:ascii="Times New Roman" w:hAnsi="Times New Roman" w:cs="Times New Roman" w:hint="eastAsia"/>
                  <w:sz w:val="18"/>
                  <w:szCs w:val="18"/>
                </w:rPr>
                <w:delText>.</w:delText>
              </w:r>
              <w:r w:rsidDel="00417345">
                <w:rPr>
                  <w:rFonts w:ascii="Times New Roman" w:hAnsi="Times New Roman" w:cs="Times New Roman"/>
                  <w:sz w:val="18"/>
                  <w:szCs w:val="18"/>
                </w:rPr>
                <w:delText>57</w:delText>
              </w:r>
            </w:del>
          </w:p>
        </w:tc>
        <w:tc>
          <w:tcPr>
            <w:tcW w:w="2552" w:type="dxa"/>
            <w:vMerge w:val="restart"/>
            <w:tcBorders>
              <w:top w:val="single" w:sz="12" w:space="0" w:color="auto"/>
              <w:bottom w:val="single" w:sz="4" w:space="0" w:color="auto"/>
            </w:tcBorders>
            <w:vAlign w:val="center"/>
          </w:tcPr>
          <w:p w:rsidR="00B351C2" w:rsidRPr="00997E4E" w:rsidDel="00417345" w:rsidRDefault="00307C35" w:rsidP="00F950E6">
            <w:pPr>
              <w:pStyle w:val="Default"/>
              <w:jc w:val="both"/>
              <w:rPr>
                <w:del w:id="5086" w:author="Huy Duc. Nguyen" w:date="2017-08-29T16:34:00Z"/>
                <w:rFonts w:ascii="Times New Roman" w:hAnsi="Times New Roman" w:cs="Times New Roman"/>
                <w:sz w:val="18"/>
                <w:szCs w:val="18"/>
              </w:rPr>
            </w:pPr>
            <w:del w:id="5087" w:author="Huy Duc. Nguyen" w:date="2017-08-29T16:34:00Z">
              <w:r w:rsidDel="00417345">
                <w:rPr>
                  <w:rFonts w:ascii="Times New Roman" w:hAnsi="Times New Roman" w:cs="Times New Roman"/>
                  <w:sz w:val="18"/>
                  <w:szCs w:val="18"/>
                </w:rPr>
                <w:delText>1.52 %</w:delText>
              </w:r>
            </w:del>
          </w:p>
        </w:tc>
      </w:tr>
      <w:tr w:rsidR="00B351C2" w:rsidDel="00417345" w:rsidTr="00F950E6">
        <w:trPr>
          <w:trHeight w:val="227"/>
          <w:jc w:val="center"/>
          <w:del w:id="5088" w:author="Huy Duc. Nguyen" w:date="2017-08-29T16:34:00Z"/>
        </w:trPr>
        <w:tc>
          <w:tcPr>
            <w:tcW w:w="2660" w:type="dxa"/>
            <w:vAlign w:val="center"/>
          </w:tcPr>
          <w:p w:rsidR="00B351C2" w:rsidRPr="00997E4E" w:rsidDel="00417345" w:rsidRDefault="00B351C2" w:rsidP="00F950E6">
            <w:pPr>
              <w:pStyle w:val="Default"/>
              <w:jc w:val="both"/>
              <w:rPr>
                <w:del w:id="5089" w:author="Huy Duc. Nguyen" w:date="2017-08-29T16:34:00Z"/>
                <w:rFonts w:ascii="Times New Roman" w:hAnsi="Times New Roman" w:cs="Times New Roman"/>
                <w:sz w:val="18"/>
                <w:szCs w:val="18"/>
              </w:rPr>
            </w:pPr>
            <w:del w:id="5090" w:author="Huy Duc. Nguyen" w:date="2017-08-29T16:34:00Z">
              <w:r w:rsidRPr="00997E4E" w:rsidDel="00417345">
                <w:rPr>
                  <w:rFonts w:ascii="Times New Roman" w:hAnsi="Times New Roman" w:cs="Times New Roman"/>
                  <w:sz w:val="18"/>
                  <w:szCs w:val="18"/>
                </w:rPr>
                <w:delText>(B) Virtualized Linux (Type4)</w:delText>
              </w:r>
            </w:del>
          </w:p>
        </w:tc>
        <w:tc>
          <w:tcPr>
            <w:tcW w:w="1417" w:type="dxa"/>
            <w:tcBorders>
              <w:top w:val="single" w:sz="4" w:space="0" w:color="auto"/>
            </w:tcBorders>
            <w:vAlign w:val="center"/>
          </w:tcPr>
          <w:p w:rsidR="00B351C2" w:rsidRPr="00997E4E" w:rsidDel="00417345" w:rsidRDefault="00ED007B" w:rsidP="00F950E6">
            <w:pPr>
              <w:pStyle w:val="Default"/>
              <w:jc w:val="center"/>
              <w:rPr>
                <w:del w:id="5091" w:author="Huy Duc. Nguyen" w:date="2017-08-29T16:34:00Z"/>
                <w:rFonts w:ascii="Times New Roman" w:hAnsi="Times New Roman" w:cs="Times New Roman"/>
                <w:sz w:val="18"/>
                <w:szCs w:val="18"/>
              </w:rPr>
            </w:pPr>
            <w:del w:id="5092" w:author="Huy Duc. Nguyen" w:date="2017-08-29T16:34:00Z">
              <w:r w:rsidDel="00417345">
                <w:rPr>
                  <w:rFonts w:ascii="Times New Roman" w:hAnsi="Times New Roman" w:cs="Times New Roman"/>
                  <w:sz w:val="18"/>
                  <w:szCs w:val="18"/>
                </w:rPr>
                <w:delText>76.09</w:delText>
              </w:r>
            </w:del>
          </w:p>
        </w:tc>
        <w:tc>
          <w:tcPr>
            <w:tcW w:w="2552" w:type="dxa"/>
            <w:vMerge/>
            <w:vAlign w:val="center"/>
          </w:tcPr>
          <w:p w:rsidR="00B351C2" w:rsidRPr="00997E4E" w:rsidDel="00417345" w:rsidRDefault="00B351C2" w:rsidP="00F950E6">
            <w:pPr>
              <w:pStyle w:val="Default"/>
              <w:jc w:val="both"/>
              <w:rPr>
                <w:del w:id="5093" w:author="Huy Duc. Nguyen" w:date="2017-08-29T16:34:00Z"/>
                <w:rFonts w:ascii="Times New Roman" w:hAnsi="Times New Roman" w:cs="Times New Roman"/>
                <w:sz w:val="18"/>
                <w:szCs w:val="18"/>
              </w:rPr>
            </w:pPr>
          </w:p>
        </w:tc>
      </w:tr>
    </w:tbl>
    <w:p w:rsidR="00B351C2" w:rsidDel="00417345" w:rsidRDefault="00B351C2" w:rsidP="00702283">
      <w:pPr>
        <w:pStyle w:val="CETextBody"/>
        <w:rPr>
          <w:del w:id="5094" w:author="Huy Duc. Nguyen" w:date="2017-08-29T16:34:00Z"/>
          <w:lang w:val="en-US" w:eastAsia="ja-JP"/>
        </w:rPr>
      </w:pPr>
    </w:p>
    <w:p w:rsidR="00A53512" w:rsidRPr="00871850" w:rsidDel="00417345" w:rsidRDefault="00A53512" w:rsidP="00A53512">
      <w:pPr>
        <w:pStyle w:val="CETextBody"/>
        <w:numPr>
          <w:ilvl w:val="0"/>
          <w:numId w:val="7"/>
        </w:numPr>
        <w:rPr>
          <w:del w:id="5095" w:author="Huy Duc. Nguyen" w:date="2017-08-29T16:34:00Z"/>
          <w:lang w:val="en-US" w:eastAsia="ja-JP"/>
        </w:rPr>
      </w:pPr>
      <w:del w:id="5096" w:author="Huy Duc. Nguyen" w:date="2017-08-29T16:34:00Z">
        <w:r w:rsidDel="00417345">
          <w:rPr>
            <w:lang w:val="en-US" w:eastAsia="ja-JP"/>
          </w:rPr>
          <w:delText>Type2 Result</w:delText>
        </w:r>
        <w:r w:rsidDel="00417345">
          <w:rPr>
            <w:rFonts w:hint="eastAsia"/>
            <w:lang w:val="en-US" w:eastAsia="ja-JP"/>
          </w:rPr>
          <w:delText>.</w:delText>
        </w:r>
      </w:del>
    </w:p>
    <w:p w:rsidR="00A53512" w:rsidDel="00417345" w:rsidRDefault="00A53512" w:rsidP="00A53512">
      <w:pPr>
        <w:pStyle w:val="CETextBody"/>
        <w:ind w:firstLineChars="150" w:firstLine="330"/>
        <w:rPr>
          <w:del w:id="5097" w:author="Huy Duc. Nguyen" w:date="2017-08-29T16:34:00Z"/>
          <w:lang w:val="en-US" w:eastAsia="ja-JP"/>
        </w:rPr>
      </w:pPr>
      <w:del w:id="5098" w:author="Huy Duc. Nguyen" w:date="2017-08-29T16:34:00Z">
        <w:r w:rsidDel="00417345">
          <w:rPr>
            <w:noProof/>
            <w:lang w:val="en-US"/>
          </w:rPr>
          <mc:AlternateContent>
            <mc:Choice Requires="wps">
              <w:drawing>
                <wp:anchor distT="0" distB="0" distL="114300" distR="114300" simplePos="0" relativeHeight="251719168" behindDoc="0" locked="0" layoutInCell="1" allowOverlap="1" wp14:anchorId="69EBBF5C" wp14:editId="14192489">
                  <wp:simplePos x="0" y="0"/>
                  <wp:positionH relativeFrom="column">
                    <wp:posOffset>201930</wp:posOffset>
                  </wp:positionH>
                  <wp:positionV relativeFrom="paragraph">
                    <wp:posOffset>200025</wp:posOffset>
                  </wp:positionV>
                  <wp:extent cx="5495925" cy="942975"/>
                  <wp:effectExtent l="0" t="0" r="28575" b="28575"/>
                  <wp:wrapNone/>
                  <wp:docPr id="104" name="テキスト ボックス 10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 cat /proc/stat</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72 0 262 7836 481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BBF5C" id="テキスト ボックス 104" o:spid="_x0000_s1076" type="#_x0000_t202" style="position:absolute;left:0;text-align:left;margin-left:15.9pt;margin-top:15.75pt;width:432.75pt;height:74.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" fillcolor="white [3201]" strokeweight=".5pt">
                  <v:textbo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72</w:t>
                        </w:r>
                        <w:proofErr w:type="gramEnd"/>
                        <w:r w:rsidRPr="00A53512">
                          <w:rPr>
                            <w:rFonts w:ascii="Courier New" w:hAnsi="Courier New" w:cs="Courier New"/>
                            <w:sz w:val="18"/>
                            <w:szCs w:val="18"/>
                            <w:lang w:val="en-US" w:eastAsia="ja-JP"/>
                          </w:rPr>
                          <w:t xml:space="preserve"> 0 262 7836 481 0 5 0 0 0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22 0 61 1867 199 0 5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12 0 55 2015 90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18 0 108 1915 104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20 0 36 2037 87 0 0 0 0 0</w:t>
                        </w:r>
                      </w:p>
                    </w:txbxContent>
                  </v:textbox>
                </v:shape>
              </w:pict>
            </mc:Fallback>
          </mc:AlternateContent>
        </w:r>
        <w:r w:rsidDel="00417345">
          <w:rPr>
            <w:lang w:val="en-US" w:eastAsia="ja-JP"/>
          </w:rPr>
          <w:delText>Result of “measure start”</w:delText>
        </w:r>
        <w:r w:rsidRPr="005415E4" w:rsidDel="00417345">
          <w:rPr>
            <w:noProof/>
            <w:lang w:val="en-US" w:eastAsia="ja-JP"/>
          </w:rPr>
          <w:delText xml:space="preserve"> </w:delText>
        </w:r>
      </w:del>
    </w:p>
    <w:p w:rsidR="00A53512" w:rsidDel="00417345" w:rsidRDefault="00A53512" w:rsidP="00A53512">
      <w:pPr>
        <w:pStyle w:val="CETextBody"/>
        <w:rPr>
          <w:del w:id="5099" w:author="Huy Duc. Nguyen" w:date="2017-08-29T16:34:00Z"/>
          <w:b/>
          <w:lang w:val="en-US" w:eastAsia="ja-JP"/>
        </w:rPr>
      </w:pPr>
      <w:del w:id="5100" w:author="Huy Duc. Nguyen" w:date="2017-08-29T16:34:00Z">
        <w:r w:rsidDel="00417345">
          <w:rPr>
            <w:noProof/>
            <w:lang w:val="en-US"/>
          </w:rPr>
          <mc:AlternateContent>
            <mc:Choice Requires="wps">
              <w:drawing>
                <wp:anchor distT="0" distB="0" distL="114300" distR="114300" simplePos="0" relativeHeight="251722240" behindDoc="0" locked="0" layoutInCell="1" allowOverlap="1" wp14:anchorId="5F0B8B3C" wp14:editId="58E95330">
                  <wp:simplePos x="0" y="0"/>
                  <wp:positionH relativeFrom="column">
                    <wp:posOffset>611505</wp:posOffset>
                  </wp:positionH>
                  <wp:positionV relativeFrom="paragraph">
                    <wp:posOffset>132715</wp:posOffset>
                  </wp:positionV>
                  <wp:extent cx="952500" cy="161925"/>
                  <wp:effectExtent l="0" t="0" r="19050" b="28575"/>
                  <wp:wrapNone/>
                  <wp:docPr id="115" name="正方形/長方形 115"/>
                  <wp:cNvGraphicFramePr/>
                  <a:graphic xmlns:a="http://schemas.openxmlformats.org/drawingml/2006/main">
                    <a:graphicData uri="http://schemas.microsoft.com/office/word/2010/wordprocessingShape">
                      <wps:wsp>
                        <wps:cNvSpPr/>
                        <wps:spPr>
                          <a:xfrm>
                            <a:off x="0" y="0"/>
                            <a:ext cx="95250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5F720" id="正方形/長方形 115" o:spid="_x0000_s1026" style="position:absolute;margin-left:48.15pt;margin-top:10.45pt;width:75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" filled="f" strokecolor="#c0504d [3205]" strokeweight="2pt"/>
              </w:pict>
            </mc:Fallback>
          </mc:AlternateContent>
        </w:r>
      </w:del>
    </w:p>
    <w:p w:rsidR="00A53512" w:rsidDel="00417345" w:rsidRDefault="00A53512" w:rsidP="00A53512">
      <w:pPr>
        <w:pStyle w:val="CETextBody"/>
        <w:rPr>
          <w:del w:id="5101" w:author="Huy Duc. Nguyen" w:date="2017-08-29T16:34:00Z"/>
          <w:b/>
          <w:lang w:val="en-US" w:eastAsia="ja-JP"/>
        </w:rPr>
      </w:pPr>
    </w:p>
    <w:p w:rsidR="00A53512" w:rsidDel="00417345" w:rsidRDefault="00A53512" w:rsidP="00A53512">
      <w:pPr>
        <w:pStyle w:val="CETextBody"/>
        <w:rPr>
          <w:del w:id="5102" w:author="Huy Duc. Nguyen" w:date="2017-08-29T16:34:00Z"/>
          <w:b/>
          <w:lang w:val="en-US" w:eastAsia="ja-JP"/>
        </w:rPr>
      </w:pPr>
    </w:p>
    <w:p w:rsidR="00A53512" w:rsidDel="00417345" w:rsidRDefault="00A53512" w:rsidP="00A53512">
      <w:pPr>
        <w:pStyle w:val="CETextBody"/>
        <w:rPr>
          <w:del w:id="5103" w:author="Huy Duc. Nguyen" w:date="2017-08-29T16:34:00Z"/>
          <w:b/>
          <w:lang w:val="en-US" w:eastAsia="ja-JP"/>
        </w:rPr>
      </w:pPr>
    </w:p>
    <w:p w:rsidR="00A53512" w:rsidDel="00417345" w:rsidRDefault="00A53512" w:rsidP="00A53512">
      <w:pPr>
        <w:pStyle w:val="CETextBody"/>
        <w:rPr>
          <w:del w:id="5104" w:author="Huy Duc. Nguyen" w:date="2017-08-29T16:34:00Z"/>
          <w:b/>
          <w:lang w:val="en-US" w:eastAsia="ja-JP"/>
        </w:rPr>
      </w:pPr>
    </w:p>
    <w:p w:rsidR="00A53512" w:rsidDel="00417345" w:rsidRDefault="00A53512" w:rsidP="00A53512">
      <w:pPr>
        <w:pStyle w:val="CETextBody"/>
        <w:ind w:firstLineChars="150" w:firstLine="330"/>
        <w:rPr>
          <w:del w:id="5105" w:author="Huy Duc. Nguyen" w:date="2017-08-29T16:34:00Z"/>
          <w:lang w:val="en-US" w:eastAsia="ja-JP"/>
        </w:rPr>
      </w:pPr>
      <w:del w:id="5106" w:author="Huy Duc. Nguyen" w:date="2017-08-29T16:34:00Z">
        <w:r w:rsidDel="00417345">
          <w:rPr>
            <w:lang w:val="en-US" w:eastAsia="ja-JP"/>
          </w:rPr>
          <w:delText>Result of “measure end”</w:delText>
        </w:r>
        <w:r w:rsidRPr="005415E4" w:rsidDel="00417345">
          <w:rPr>
            <w:noProof/>
            <w:lang w:val="en-US" w:eastAsia="ja-JP"/>
          </w:rPr>
          <w:delText xml:space="preserve"> </w:delText>
        </w:r>
      </w:del>
    </w:p>
    <w:p w:rsidR="00A53512" w:rsidDel="00417345" w:rsidRDefault="00A53512" w:rsidP="00A53512">
      <w:pPr>
        <w:pStyle w:val="CETextBody"/>
        <w:rPr>
          <w:del w:id="5107" w:author="Huy Duc. Nguyen" w:date="2017-08-29T16:34:00Z"/>
          <w:b/>
          <w:lang w:val="en-US" w:eastAsia="ja-JP"/>
        </w:rPr>
      </w:pPr>
      <w:del w:id="5108" w:author="Huy Duc. Nguyen" w:date="2017-08-29T16:34:00Z">
        <w:r w:rsidDel="00417345">
          <w:rPr>
            <w:noProof/>
            <w:lang w:val="en-US"/>
          </w:rPr>
          <mc:AlternateContent>
            <mc:Choice Requires="wps">
              <w:drawing>
                <wp:anchor distT="0" distB="0" distL="114300" distR="114300" simplePos="0" relativeHeight="251729408" behindDoc="0" locked="0" layoutInCell="1" allowOverlap="1" wp14:anchorId="3C228E69" wp14:editId="14BE2551">
                  <wp:simplePos x="0" y="0"/>
                  <wp:positionH relativeFrom="column">
                    <wp:posOffset>611505</wp:posOffset>
                  </wp:positionH>
                  <wp:positionV relativeFrom="paragraph">
                    <wp:posOffset>179070</wp:posOffset>
                  </wp:positionV>
                  <wp:extent cx="1495425" cy="161925"/>
                  <wp:effectExtent l="0" t="0" r="28575" b="28575"/>
                  <wp:wrapNone/>
                  <wp:docPr id="116" name="正方形/長方形 116"/>
                  <wp:cNvGraphicFramePr/>
                  <a:graphic xmlns:a="http://schemas.openxmlformats.org/drawingml/2006/main">
                    <a:graphicData uri="http://schemas.microsoft.com/office/word/2010/wordprocessingShape">
                      <wps:wsp>
                        <wps:cNvSpPr/>
                        <wps:spPr>
                          <a:xfrm>
                            <a:off x="0" y="0"/>
                            <a:ext cx="1495425"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A1A7" id="正方形/長方形 116" o:spid="_x0000_s1026" style="position:absolute;margin-left:48.15pt;margin-top:14.1pt;width:117.75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" filled="f" strokecolor="#c0504d [3205]" strokeweight="2pt"/>
              </w:pict>
            </mc:Fallback>
          </mc:AlternateContent>
        </w:r>
        <w:r w:rsidDel="00417345">
          <w:rPr>
            <w:noProof/>
            <w:lang w:val="en-US"/>
          </w:rPr>
          <mc:AlternateContent>
            <mc:Choice Requires="wps">
              <w:drawing>
                <wp:anchor distT="0" distB="0" distL="114300" distR="114300" simplePos="0" relativeHeight="251726336" behindDoc="0" locked="0" layoutInCell="1" allowOverlap="1" wp14:anchorId="0C178CAA" wp14:editId="7E7C0243">
                  <wp:simplePos x="0" y="0"/>
                  <wp:positionH relativeFrom="column">
                    <wp:posOffset>201930</wp:posOffset>
                  </wp:positionH>
                  <wp:positionV relativeFrom="paragraph">
                    <wp:posOffset>15240</wp:posOffset>
                  </wp:positionV>
                  <wp:extent cx="5495925" cy="942975"/>
                  <wp:effectExtent l="0" t="0" r="28575" b="28575"/>
                  <wp:wrapNone/>
                  <wp:docPr id="134" name="テキスト ボックス 134"/>
                  <wp:cNvGraphicFramePr/>
                  <a:graphic xmlns:a="http://schemas.openxmlformats.org/drawingml/2006/main">
                    <a:graphicData uri="http://schemas.microsoft.com/office/word/2010/wordprocessingShape">
                      <wps:wsp>
                        <wps:cNvSpPr txBox="1"/>
                        <wps:spPr>
                          <a:xfrm>
                            <a:off x="0" y="0"/>
                            <a:ext cx="549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root@salvator-x:~/tools/UnixBench# cat /proc/stat</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  116184 0 285179 145004 1706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78CAA" id="テキスト ボックス 134" o:spid="_x0000_s1077" type="#_x0000_t202" style="position:absolute;margin-left:15.9pt;margin-top:1.2pt;width:432.75pt;height:74.2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" fillcolor="white [3201]" strokeweight=".5pt">
                  <v:textbox>
                    <w:txbxContent>
                      <w:p w:rsidR="005B1E90" w:rsidRPr="00A53512" w:rsidRDefault="005B1E90" w:rsidP="00A53512">
                        <w:pPr>
                          <w:rPr>
                            <w:rFonts w:ascii="Courier New" w:hAnsi="Courier New" w:cs="Courier New"/>
                            <w:sz w:val="18"/>
                            <w:szCs w:val="18"/>
                            <w:lang w:val="en-US" w:eastAsia="ja-JP"/>
                          </w:rPr>
                        </w:pPr>
                        <w:proofErr w:type="spellStart"/>
                        <w:r w:rsidRPr="00A53512">
                          <w:rPr>
                            <w:rFonts w:ascii="Courier New" w:hAnsi="Courier New" w:cs="Courier New"/>
                            <w:sz w:val="18"/>
                            <w:szCs w:val="18"/>
                            <w:lang w:val="en-US" w:eastAsia="ja-JP"/>
                          </w:rPr>
                          <w:t>root@salvator-x</w:t>
                        </w:r>
                        <w:proofErr w:type="spellEnd"/>
                        <w:r w:rsidRPr="00A53512">
                          <w:rPr>
                            <w:rFonts w:ascii="Courier New" w:hAnsi="Courier New" w:cs="Courier New"/>
                            <w:sz w:val="18"/>
                            <w:szCs w:val="18"/>
                            <w:lang w:val="en-US" w:eastAsia="ja-JP"/>
                          </w:rPr>
                          <w:t>:~/tools/</w:t>
                        </w:r>
                        <w:proofErr w:type="spellStart"/>
                        <w:r w:rsidRPr="00A53512">
                          <w:rPr>
                            <w:rFonts w:ascii="Courier New" w:hAnsi="Courier New" w:cs="Courier New"/>
                            <w:sz w:val="18"/>
                            <w:szCs w:val="18"/>
                            <w:lang w:val="en-US" w:eastAsia="ja-JP"/>
                          </w:rPr>
                          <w:t>UnixBench</w:t>
                        </w:r>
                        <w:proofErr w:type="spellEnd"/>
                        <w:r w:rsidRPr="00A53512">
                          <w:rPr>
                            <w:rFonts w:ascii="Courier New" w:hAnsi="Courier New" w:cs="Courier New"/>
                            <w:sz w:val="18"/>
                            <w:szCs w:val="18"/>
                            <w:lang w:val="en-US" w:eastAsia="ja-JP"/>
                          </w:rPr>
                          <w:t># cat /proc/stat</w:t>
                        </w:r>
                      </w:p>
                      <w:p w:rsidR="005B1E90" w:rsidRPr="00A53512" w:rsidRDefault="005B1E90" w:rsidP="00A53512">
                        <w:pPr>
                          <w:rPr>
                            <w:rFonts w:ascii="Courier New" w:hAnsi="Courier New" w:cs="Courier New"/>
                            <w:sz w:val="18"/>
                            <w:szCs w:val="18"/>
                            <w:lang w:val="en-US" w:eastAsia="ja-JP"/>
                          </w:rPr>
                        </w:pPr>
                        <w:proofErr w:type="spellStart"/>
                        <w:proofErr w:type="gramStart"/>
                        <w:r w:rsidRPr="00A53512">
                          <w:rPr>
                            <w:rFonts w:ascii="Courier New" w:hAnsi="Courier New" w:cs="Courier New"/>
                            <w:sz w:val="18"/>
                            <w:szCs w:val="18"/>
                            <w:lang w:val="en-US" w:eastAsia="ja-JP"/>
                          </w:rPr>
                          <w:t>cpu</w:t>
                        </w:r>
                        <w:proofErr w:type="spellEnd"/>
                        <w:r w:rsidRPr="00A53512">
                          <w:rPr>
                            <w:rFonts w:ascii="Courier New" w:hAnsi="Courier New" w:cs="Courier New"/>
                            <w:sz w:val="18"/>
                            <w:szCs w:val="18"/>
                            <w:lang w:val="en-US" w:eastAsia="ja-JP"/>
                          </w:rPr>
                          <w:t xml:space="preserve">  116184</w:t>
                        </w:r>
                        <w:proofErr w:type="gramEnd"/>
                        <w:r w:rsidRPr="00A53512">
                          <w:rPr>
                            <w:rFonts w:ascii="Courier New" w:hAnsi="Courier New" w:cs="Courier New"/>
                            <w:sz w:val="18"/>
                            <w:szCs w:val="18"/>
                            <w:lang w:val="en-US" w:eastAsia="ja-JP"/>
                          </w:rPr>
                          <w:t xml:space="preserve"> 0 285179 145004 1706 0 9 0 0 0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cpu0 28644 0 71690 36094 498 0 9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cpu1 29248 0 71079 36560 167 0 0 0 0 0</w:t>
                        </w:r>
                      </w:p>
                      <w:p w:rsidR="005B1E90" w:rsidRPr="00A53512" w:rsidRDefault="005B1E90" w:rsidP="00A53512">
                        <w:pPr>
                          <w:rPr>
                            <w:rFonts w:ascii="Courier New" w:hAnsi="Courier New" w:cs="Courier New"/>
                            <w:sz w:val="18"/>
                            <w:szCs w:val="18"/>
                            <w:lang w:val="en-US" w:eastAsia="ja-JP"/>
                          </w:rPr>
                        </w:pPr>
                        <w:r w:rsidRPr="00A53512">
                          <w:rPr>
                            <w:rFonts w:ascii="Courier New" w:hAnsi="Courier New" w:cs="Courier New"/>
                            <w:sz w:val="18"/>
                            <w:szCs w:val="18"/>
                            <w:lang w:val="en-US" w:eastAsia="ja-JP"/>
                          </w:rPr>
                          <w:t>cpu2 29182 0 71203 36153 486 0 0 0 0 0</w:t>
                        </w:r>
                      </w:p>
                      <w:p w:rsidR="005B1E90" w:rsidRPr="00B43823" w:rsidRDefault="005B1E90" w:rsidP="00A53512">
                        <w:pPr>
                          <w:rPr>
                            <w:rFonts w:ascii="Courier New" w:hAnsi="Courier New" w:cs="Courier New"/>
                            <w:sz w:val="22"/>
                            <w:szCs w:val="22"/>
                            <w:lang w:val="en-US" w:eastAsia="ja-JP"/>
                          </w:rPr>
                        </w:pPr>
                        <w:r w:rsidRPr="00A53512">
                          <w:rPr>
                            <w:rFonts w:ascii="Courier New" w:hAnsi="Courier New" w:cs="Courier New"/>
                            <w:sz w:val="18"/>
                            <w:szCs w:val="18"/>
                            <w:lang w:val="en-US" w:eastAsia="ja-JP"/>
                          </w:rPr>
                          <w:t>cpu3 29110 0 71205 36195 553 0 0 0 0 0</w:t>
                        </w:r>
                      </w:p>
                    </w:txbxContent>
                  </v:textbox>
                </v:shape>
              </w:pict>
            </mc:Fallback>
          </mc:AlternateContent>
        </w:r>
      </w:del>
    </w:p>
    <w:p w:rsidR="00A53512" w:rsidDel="00417345" w:rsidRDefault="00A53512" w:rsidP="00A53512">
      <w:pPr>
        <w:pStyle w:val="CETextBody"/>
        <w:rPr>
          <w:del w:id="5109" w:author="Huy Duc. Nguyen" w:date="2017-08-29T16:34:00Z"/>
          <w:b/>
          <w:lang w:val="en-US" w:eastAsia="ja-JP"/>
        </w:rPr>
      </w:pPr>
    </w:p>
    <w:p w:rsidR="00A53512" w:rsidDel="00417345" w:rsidRDefault="00A53512" w:rsidP="00A53512">
      <w:pPr>
        <w:pStyle w:val="CETextBody"/>
        <w:rPr>
          <w:del w:id="5110" w:author="Huy Duc. Nguyen" w:date="2017-08-29T16:34:00Z"/>
          <w:b/>
          <w:lang w:val="en-US" w:eastAsia="ja-JP"/>
        </w:rPr>
      </w:pPr>
    </w:p>
    <w:p w:rsidR="00A53512" w:rsidRPr="00A757F1" w:rsidDel="00417345" w:rsidRDefault="00A53512" w:rsidP="00A53512">
      <w:pPr>
        <w:pStyle w:val="CETextBody"/>
        <w:rPr>
          <w:del w:id="5111" w:author="Huy Duc. Nguyen" w:date="2017-08-29T16:34:00Z"/>
          <w:b/>
          <w:lang w:val="en-US" w:eastAsia="ja-JP"/>
        </w:rPr>
      </w:pPr>
    </w:p>
    <w:p w:rsidR="00A53512" w:rsidDel="00417345" w:rsidRDefault="00A53512" w:rsidP="00A53512">
      <w:pPr>
        <w:pStyle w:val="CETextBody"/>
        <w:rPr>
          <w:del w:id="5112" w:author="Huy Duc. Nguyen" w:date="2017-08-29T16:34:00Z"/>
          <w:b/>
          <w:lang w:val="en-US" w:eastAsia="ja-JP"/>
        </w:rPr>
      </w:pPr>
    </w:p>
    <w:p w:rsidR="00A53512" w:rsidDel="00417345" w:rsidRDefault="00A53512" w:rsidP="00A53512">
      <w:pPr>
        <w:pStyle w:val="CETextBody"/>
        <w:ind w:firstLineChars="250" w:firstLine="550"/>
        <w:rPr>
          <w:del w:id="5113" w:author="Huy Duc. Nguyen" w:date="2017-08-29T16:34:00Z"/>
          <w:lang w:val="en-US" w:eastAsia="ja-JP"/>
        </w:rPr>
      </w:pPr>
      <w:del w:id="5114" w:author="Huy Duc. Nguyen" w:date="2017-08-29T16:34:00Z">
        <w:r w:rsidDel="00417345">
          <w:rPr>
            <w:lang w:val="en-US" w:eastAsia="ja-JP"/>
          </w:rPr>
          <w:delText xml:space="preserve">Calculation:  </w:delText>
        </w:r>
      </w:del>
    </w:p>
    <w:p w:rsidR="00A53512" w:rsidRPr="00A757F1" w:rsidDel="00417345" w:rsidRDefault="00A53512" w:rsidP="00A53512">
      <w:pPr>
        <w:pStyle w:val="CETextBody"/>
        <w:ind w:firstLineChars="200" w:firstLine="440"/>
        <w:rPr>
          <w:del w:id="5115" w:author="Huy Duc. Nguyen" w:date="2017-08-29T16:34:00Z"/>
          <w:lang w:val="en-US" w:eastAsia="ja-JP"/>
        </w:rPr>
      </w:pPr>
      <w:del w:id="5116" w:author="Huy Duc. Nguyen" w:date="2017-08-29T16:34:00Z">
        <w:r w:rsidDel="00417345">
          <w:rPr>
            <w:lang w:val="en-US" w:eastAsia="ja-JP"/>
          </w:rPr>
          <w:delText xml:space="preserve">CPU load = </w:delText>
        </w:r>
        <w:r w:rsidRPr="00A757F1" w:rsidDel="00417345">
          <w:rPr>
            <w:rFonts w:hint="eastAsia"/>
            <w:lang w:val="en-US" w:eastAsia="ja-JP"/>
          </w:rPr>
          <w:delText xml:space="preserve">100 </w:delText>
        </w:r>
        <w:r w:rsidRPr="00A757F1" w:rsidDel="00417345">
          <w:rPr>
            <w:lang w:val="en-US" w:eastAsia="ja-JP"/>
          </w:rPr>
          <w:delText>–</w:delText>
        </w:r>
        <w:r w:rsidRPr="00A757F1" w:rsidDel="00417345">
          <w:rPr>
            <w:rFonts w:hint="eastAsia"/>
            <w:lang w:val="en-US" w:eastAsia="ja-JP"/>
          </w:rPr>
          <w:delText xml:space="preserve"> </w:delText>
        </w:r>
        <w:r w:rsidDel="00417345">
          <w:rPr>
            <w:lang w:val="en-US" w:eastAsia="ja-JP"/>
          </w:rPr>
          <w:delText>(</w:delText>
        </w:r>
        <w:r w:rsidR="000E1F21" w:rsidDel="00417345">
          <w:rPr>
            <w:lang w:val="en-US" w:eastAsia="ja-JP"/>
          </w:rPr>
          <w:delText>137168</w:delText>
        </w:r>
        <w:r w:rsidRPr="00A757F1" w:rsidDel="00417345">
          <w:rPr>
            <w:lang w:val="en-US" w:eastAsia="ja-JP"/>
          </w:rPr>
          <w:delText>/</w:delText>
        </w:r>
        <w:r w:rsidR="000E1F21" w:rsidDel="00417345">
          <w:rPr>
            <w:lang w:val="en-US" w:eastAsia="ja-JP"/>
          </w:rPr>
          <w:delText>532496</w:delText>
        </w:r>
        <w:r w:rsidDel="00417345">
          <w:rPr>
            <w:lang w:val="en-US" w:eastAsia="ja-JP"/>
          </w:rPr>
          <w:delText>)</w:delText>
        </w:r>
        <w:r w:rsidRPr="00A757F1" w:rsidDel="00417345">
          <w:rPr>
            <w:lang w:val="en-US" w:eastAsia="ja-JP"/>
          </w:rPr>
          <w:delText xml:space="preserve"> = </w:delText>
        </w:r>
        <w:r w:rsidR="000E1F21" w:rsidDel="00417345">
          <w:rPr>
            <w:lang w:val="en-US" w:eastAsia="ja-JP"/>
          </w:rPr>
          <w:delText>74.57</w:delText>
        </w:r>
        <w:r w:rsidRPr="00A757F1" w:rsidDel="00417345">
          <w:rPr>
            <w:lang w:val="en-US" w:eastAsia="ja-JP"/>
          </w:rPr>
          <w:delText xml:space="preserve"> %</w:delText>
        </w:r>
      </w:del>
    </w:p>
    <w:tbl>
      <w:tblPr>
        <w:tblStyle w:val="TableGrid"/>
        <w:tblW w:w="0" w:type="auto"/>
        <w:jc w:val="center"/>
        <w:tblLook w:val="04A0" w:firstRow="1" w:lastRow="0" w:firstColumn="1" w:lastColumn="0" w:noHBand="0" w:noVBand="1"/>
      </w:tblPr>
      <w:tblGrid>
        <w:gridCol w:w="1383"/>
        <w:gridCol w:w="945"/>
        <w:gridCol w:w="1086"/>
        <w:gridCol w:w="1086"/>
        <w:gridCol w:w="1086"/>
        <w:gridCol w:w="1086"/>
        <w:gridCol w:w="1405"/>
      </w:tblGrid>
      <w:tr w:rsidR="00A53512" w:rsidDel="00417345" w:rsidTr="00391648">
        <w:trPr>
          <w:gridAfter w:val="1"/>
          <w:wAfter w:w="1405" w:type="dxa"/>
          <w:trHeight w:val="335"/>
          <w:jc w:val="center"/>
          <w:del w:id="5117" w:author="Huy Duc. Nguyen" w:date="2017-08-29T16:34:00Z"/>
        </w:trPr>
        <w:tc>
          <w:tcPr>
            <w:tcW w:w="1383" w:type="dxa"/>
          </w:tcPr>
          <w:p w:rsidR="00A53512" w:rsidDel="00417345" w:rsidRDefault="00A53512" w:rsidP="00391648">
            <w:pPr>
              <w:pStyle w:val="CETextBody"/>
              <w:rPr>
                <w:del w:id="5118" w:author="Huy Duc. Nguyen" w:date="2017-08-29T16:34:00Z"/>
                <w:b/>
                <w:lang w:val="en-US" w:eastAsia="ja-JP"/>
              </w:rPr>
            </w:pPr>
          </w:p>
        </w:tc>
        <w:tc>
          <w:tcPr>
            <w:tcW w:w="945" w:type="dxa"/>
          </w:tcPr>
          <w:p w:rsidR="00A53512" w:rsidRPr="0027486D" w:rsidDel="00417345" w:rsidRDefault="00A53512" w:rsidP="00391648">
            <w:pPr>
              <w:pStyle w:val="CETextBody"/>
              <w:rPr>
                <w:del w:id="5119" w:author="Huy Duc. Nguyen" w:date="2017-08-29T16:34:00Z"/>
                <w:b/>
                <w:sz w:val="18"/>
                <w:szCs w:val="18"/>
                <w:lang w:val="en-US" w:eastAsia="ja-JP"/>
              </w:rPr>
            </w:pPr>
            <w:del w:id="5120" w:author="Huy Duc. Nguyen" w:date="2017-08-29T16:34:00Z">
              <w:r w:rsidRPr="0027486D" w:rsidDel="00417345">
                <w:rPr>
                  <w:sz w:val="18"/>
                  <w:szCs w:val="18"/>
                  <w:lang w:val="en-US" w:eastAsia="ja-JP"/>
                </w:rPr>
                <w:delText>usr</w:delText>
              </w:r>
            </w:del>
          </w:p>
        </w:tc>
        <w:tc>
          <w:tcPr>
            <w:tcW w:w="1086" w:type="dxa"/>
          </w:tcPr>
          <w:p w:rsidR="00A53512" w:rsidRPr="0027486D" w:rsidDel="00417345" w:rsidRDefault="00A53512" w:rsidP="00391648">
            <w:pPr>
              <w:pStyle w:val="CETextBody"/>
              <w:rPr>
                <w:del w:id="5121" w:author="Huy Duc. Nguyen" w:date="2017-08-29T16:34:00Z"/>
                <w:b/>
                <w:sz w:val="18"/>
                <w:szCs w:val="18"/>
                <w:lang w:val="en-US" w:eastAsia="ja-JP"/>
              </w:rPr>
            </w:pPr>
            <w:del w:id="5122" w:author="Huy Duc. Nguyen" w:date="2017-08-29T16:34:00Z">
              <w:r w:rsidRPr="0027486D" w:rsidDel="00417345">
                <w:rPr>
                  <w:sz w:val="18"/>
                  <w:szCs w:val="18"/>
                  <w:lang w:val="en-US" w:eastAsia="ja-JP"/>
                </w:rPr>
                <w:delText>nice</w:delText>
              </w:r>
            </w:del>
          </w:p>
        </w:tc>
        <w:tc>
          <w:tcPr>
            <w:tcW w:w="1086" w:type="dxa"/>
          </w:tcPr>
          <w:p w:rsidR="00A53512" w:rsidRPr="0027486D" w:rsidDel="00417345" w:rsidRDefault="00A53512" w:rsidP="00391648">
            <w:pPr>
              <w:pStyle w:val="CETextBody"/>
              <w:rPr>
                <w:del w:id="5123" w:author="Huy Duc. Nguyen" w:date="2017-08-29T16:34:00Z"/>
                <w:b/>
                <w:sz w:val="18"/>
                <w:szCs w:val="18"/>
                <w:lang w:val="en-US" w:eastAsia="ja-JP"/>
              </w:rPr>
            </w:pPr>
            <w:del w:id="5124" w:author="Huy Duc. Nguyen" w:date="2017-08-29T16:34:00Z">
              <w:r w:rsidRPr="0027486D" w:rsidDel="00417345">
                <w:rPr>
                  <w:sz w:val="18"/>
                  <w:szCs w:val="18"/>
                  <w:lang w:val="en-US" w:eastAsia="ja-JP"/>
                </w:rPr>
                <w:delText>sys</w:delText>
              </w:r>
            </w:del>
          </w:p>
        </w:tc>
        <w:tc>
          <w:tcPr>
            <w:tcW w:w="1086" w:type="dxa"/>
          </w:tcPr>
          <w:p w:rsidR="00A53512" w:rsidRPr="0027486D" w:rsidDel="00417345" w:rsidRDefault="00A53512" w:rsidP="00391648">
            <w:pPr>
              <w:pStyle w:val="CETextBody"/>
              <w:rPr>
                <w:del w:id="5125" w:author="Huy Duc. Nguyen" w:date="2017-08-29T16:34:00Z"/>
                <w:b/>
                <w:sz w:val="18"/>
                <w:szCs w:val="18"/>
                <w:lang w:val="en-US" w:eastAsia="ja-JP"/>
              </w:rPr>
            </w:pPr>
            <w:del w:id="5126" w:author="Huy Duc. Nguyen" w:date="2017-08-29T16:34:00Z">
              <w:r w:rsidRPr="0027486D" w:rsidDel="00417345">
                <w:rPr>
                  <w:sz w:val="18"/>
                  <w:szCs w:val="18"/>
                  <w:lang w:val="en-US" w:eastAsia="ja-JP"/>
                </w:rPr>
                <w:delText>idle</w:delText>
              </w:r>
            </w:del>
          </w:p>
        </w:tc>
        <w:tc>
          <w:tcPr>
            <w:tcW w:w="1086" w:type="dxa"/>
          </w:tcPr>
          <w:p w:rsidR="00A53512" w:rsidRPr="0027486D" w:rsidDel="00417345" w:rsidRDefault="00A53512" w:rsidP="00391648">
            <w:pPr>
              <w:pStyle w:val="CETextBody"/>
              <w:rPr>
                <w:del w:id="5127" w:author="Huy Duc. Nguyen" w:date="2017-08-29T16:34:00Z"/>
                <w:sz w:val="18"/>
                <w:szCs w:val="18"/>
                <w:lang w:val="en-US" w:eastAsia="ja-JP"/>
              </w:rPr>
            </w:pPr>
            <w:del w:id="5128" w:author="Huy Duc. Nguyen" w:date="2017-08-29T16:34:00Z">
              <w:r w:rsidRPr="0027486D" w:rsidDel="00417345">
                <w:rPr>
                  <w:sz w:val="18"/>
                  <w:szCs w:val="18"/>
                  <w:lang w:val="en-US" w:eastAsia="ja-JP"/>
                </w:rPr>
                <w:delText xml:space="preserve">other </w:delText>
              </w:r>
            </w:del>
          </w:p>
        </w:tc>
      </w:tr>
      <w:tr w:rsidR="00A53512" w:rsidRPr="00391648" w:rsidDel="00417345" w:rsidTr="00391648">
        <w:trPr>
          <w:gridAfter w:val="1"/>
          <w:wAfter w:w="1405" w:type="dxa"/>
          <w:jc w:val="center"/>
          <w:del w:id="5129" w:author="Huy Duc. Nguyen" w:date="2017-08-29T16:34:00Z"/>
        </w:trPr>
        <w:tc>
          <w:tcPr>
            <w:tcW w:w="1383" w:type="dxa"/>
          </w:tcPr>
          <w:p w:rsidR="00A53512" w:rsidRPr="0027486D" w:rsidDel="00417345" w:rsidRDefault="00A53512" w:rsidP="00391648">
            <w:pPr>
              <w:pStyle w:val="CETextBody"/>
              <w:rPr>
                <w:del w:id="5130" w:author="Huy Duc. Nguyen" w:date="2017-08-29T16:34:00Z"/>
                <w:sz w:val="18"/>
                <w:szCs w:val="18"/>
                <w:lang w:val="en-US" w:eastAsia="ja-JP"/>
              </w:rPr>
            </w:pPr>
            <w:del w:id="5131" w:author="Huy Duc. Nguyen" w:date="2017-08-29T16:34:00Z">
              <w:r w:rsidRPr="0027486D" w:rsidDel="00417345">
                <w:rPr>
                  <w:sz w:val="18"/>
                  <w:szCs w:val="18"/>
                  <w:lang w:val="en-US" w:eastAsia="ja-JP"/>
                </w:rPr>
                <w:delText xml:space="preserve">measure end </w:delText>
              </w:r>
            </w:del>
          </w:p>
        </w:tc>
        <w:tc>
          <w:tcPr>
            <w:tcW w:w="945" w:type="dxa"/>
          </w:tcPr>
          <w:p w:rsidR="00A53512" w:rsidRPr="0027486D" w:rsidDel="00417345" w:rsidRDefault="00391648" w:rsidP="00391648">
            <w:pPr>
              <w:pStyle w:val="CETextBody"/>
              <w:rPr>
                <w:del w:id="5132" w:author="Huy Duc. Nguyen" w:date="2017-08-29T16:34:00Z"/>
                <w:b/>
                <w:sz w:val="18"/>
                <w:szCs w:val="18"/>
                <w:lang w:val="en-US" w:eastAsia="ja-JP"/>
              </w:rPr>
            </w:pPr>
            <w:del w:id="5133" w:author="Huy Duc. Nguyen" w:date="2017-08-29T16:34:00Z">
              <w:r w:rsidRPr="0027486D" w:rsidDel="00417345">
                <w:rPr>
                  <w:sz w:val="18"/>
                  <w:szCs w:val="18"/>
                  <w:lang w:val="en-US" w:eastAsia="ja-JP"/>
                </w:rPr>
                <w:delText>116184</w:delText>
              </w:r>
            </w:del>
          </w:p>
        </w:tc>
        <w:tc>
          <w:tcPr>
            <w:tcW w:w="1086" w:type="dxa"/>
          </w:tcPr>
          <w:p w:rsidR="00A53512" w:rsidRPr="0027486D" w:rsidDel="00417345" w:rsidRDefault="00A53512" w:rsidP="00391648">
            <w:pPr>
              <w:pStyle w:val="CETextBody"/>
              <w:rPr>
                <w:del w:id="5134" w:author="Huy Duc. Nguyen" w:date="2017-08-29T16:34:00Z"/>
                <w:b/>
                <w:sz w:val="18"/>
                <w:szCs w:val="18"/>
                <w:lang w:val="en-US" w:eastAsia="ja-JP"/>
              </w:rPr>
            </w:pPr>
            <w:del w:id="5135"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391648" w:rsidP="00391648">
            <w:pPr>
              <w:pStyle w:val="CETextBody"/>
              <w:rPr>
                <w:del w:id="5136" w:author="Huy Duc. Nguyen" w:date="2017-08-29T16:34:00Z"/>
                <w:b/>
                <w:sz w:val="18"/>
                <w:szCs w:val="18"/>
                <w:lang w:val="en-US" w:eastAsia="ja-JP"/>
              </w:rPr>
            </w:pPr>
            <w:del w:id="5137" w:author="Huy Duc. Nguyen" w:date="2017-08-29T16:34:00Z">
              <w:r w:rsidRPr="0027486D" w:rsidDel="00417345">
                <w:rPr>
                  <w:sz w:val="18"/>
                  <w:szCs w:val="18"/>
                  <w:lang w:val="en-US" w:eastAsia="ja-JP"/>
                </w:rPr>
                <w:delText>285179</w:delText>
              </w:r>
            </w:del>
          </w:p>
        </w:tc>
        <w:tc>
          <w:tcPr>
            <w:tcW w:w="1086" w:type="dxa"/>
          </w:tcPr>
          <w:p w:rsidR="00A53512" w:rsidRPr="0027486D" w:rsidDel="00417345" w:rsidRDefault="00391648" w:rsidP="00391648">
            <w:pPr>
              <w:pStyle w:val="CETextBody"/>
              <w:rPr>
                <w:del w:id="5138" w:author="Huy Duc. Nguyen" w:date="2017-08-29T16:34:00Z"/>
                <w:b/>
                <w:sz w:val="18"/>
                <w:szCs w:val="18"/>
                <w:lang w:val="en-US" w:eastAsia="ja-JP"/>
              </w:rPr>
            </w:pPr>
            <w:del w:id="5139" w:author="Huy Duc. Nguyen" w:date="2017-08-29T16:34:00Z">
              <w:r w:rsidRPr="0027486D" w:rsidDel="00417345">
                <w:rPr>
                  <w:sz w:val="18"/>
                  <w:szCs w:val="18"/>
                  <w:lang w:val="en-US" w:eastAsia="ja-JP"/>
                </w:rPr>
                <w:delText>145004</w:delText>
              </w:r>
            </w:del>
          </w:p>
        </w:tc>
        <w:tc>
          <w:tcPr>
            <w:tcW w:w="1086" w:type="dxa"/>
          </w:tcPr>
          <w:p w:rsidR="00A53512" w:rsidRPr="0027486D" w:rsidDel="00417345" w:rsidRDefault="00391648" w:rsidP="00391648">
            <w:pPr>
              <w:pStyle w:val="CETextBody"/>
              <w:rPr>
                <w:del w:id="5140" w:author="Huy Duc. Nguyen" w:date="2017-08-29T16:34:00Z"/>
                <w:b/>
                <w:sz w:val="18"/>
                <w:szCs w:val="18"/>
                <w:lang w:val="en-US" w:eastAsia="ja-JP"/>
              </w:rPr>
            </w:pPr>
            <w:del w:id="5141" w:author="Huy Duc. Nguyen" w:date="2017-08-29T16:34:00Z">
              <w:r w:rsidRPr="0027486D" w:rsidDel="00417345">
                <w:rPr>
                  <w:sz w:val="18"/>
                  <w:szCs w:val="18"/>
                  <w:lang w:val="en-US" w:eastAsia="ja-JP"/>
                </w:rPr>
                <w:delText>1715</w:delText>
              </w:r>
            </w:del>
          </w:p>
        </w:tc>
      </w:tr>
      <w:tr w:rsidR="00A53512" w:rsidRPr="00391648" w:rsidDel="00417345" w:rsidTr="00391648">
        <w:trPr>
          <w:gridAfter w:val="1"/>
          <w:wAfter w:w="1405" w:type="dxa"/>
          <w:jc w:val="center"/>
          <w:del w:id="5142" w:author="Huy Duc. Nguyen" w:date="2017-08-29T16:34:00Z"/>
        </w:trPr>
        <w:tc>
          <w:tcPr>
            <w:tcW w:w="1383" w:type="dxa"/>
          </w:tcPr>
          <w:p w:rsidR="00A53512" w:rsidRPr="0027486D" w:rsidDel="00417345" w:rsidRDefault="00A53512" w:rsidP="00391648">
            <w:pPr>
              <w:pStyle w:val="CETextBody"/>
              <w:rPr>
                <w:del w:id="5143" w:author="Huy Duc. Nguyen" w:date="2017-08-29T16:34:00Z"/>
                <w:sz w:val="18"/>
                <w:szCs w:val="18"/>
                <w:lang w:val="en-US" w:eastAsia="ja-JP"/>
              </w:rPr>
            </w:pPr>
            <w:del w:id="5144" w:author="Huy Duc. Nguyen" w:date="2017-08-29T16:34:00Z">
              <w:r w:rsidRPr="0027486D" w:rsidDel="00417345">
                <w:rPr>
                  <w:sz w:val="18"/>
                  <w:szCs w:val="18"/>
                  <w:lang w:val="en-US" w:eastAsia="ja-JP"/>
                </w:rPr>
                <w:delText>measure start</w:delText>
              </w:r>
            </w:del>
          </w:p>
        </w:tc>
        <w:tc>
          <w:tcPr>
            <w:tcW w:w="945" w:type="dxa"/>
          </w:tcPr>
          <w:p w:rsidR="00A53512" w:rsidRPr="0027486D" w:rsidDel="00417345" w:rsidRDefault="00391648" w:rsidP="00391648">
            <w:pPr>
              <w:pStyle w:val="CETextBody"/>
              <w:rPr>
                <w:del w:id="5145" w:author="Huy Duc. Nguyen" w:date="2017-08-29T16:34:00Z"/>
                <w:sz w:val="18"/>
                <w:szCs w:val="18"/>
                <w:lang w:val="en-US" w:eastAsia="ja-JP"/>
              </w:rPr>
            </w:pPr>
            <w:del w:id="5146" w:author="Huy Duc. Nguyen" w:date="2017-08-29T16:34:00Z">
              <w:r w:rsidRPr="0027486D" w:rsidDel="00417345">
                <w:rPr>
                  <w:sz w:val="18"/>
                  <w:szCs w:val="18"/>
                  <w:lang w:val="en-US" w:eastAsia="ja-JP"/>
                </w:rPr>
                <w:delText>72</w:delText>
              </w:r>
            </w:del>
          </w:p>
        </w:tc>
        <w:tc>
          <w:tcPr>
            <w:tcW w:w="1086" w:type="dxa"/>
          </w:tcPr>
          <w:p w:rsidR="00A53512" w:rsidRPr="0027486D" w:rsidDel="00417345" w:rsidRDefault="00A53512" w:rsidP="00391648">
            <w:pPr>
              <w:pStyle w:val="CETextBody"/>
              <w:rPr>
                <w:del w:id="5147" w:author="Huy Duc. Nguyen" w:date="2017-08-29T16:34:00Z"/>
                <w:b/>
                <w:sz w:val="18"/>
                <w:szCs w:val="18"/>
                <w:lang w:val="en-US" w:eastAsia="ja-JP"/>
              </w:rPr>
            </w:pPr>
            <w:del w:id="5148"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391648" w:rsidP="00391648">
            <w:pPr>
              <w:pStyle w:val="CETextBody"/>
              <w:rPr>
                <w:del w:id="5149" w:author="Huy Duc. Nguyen" w:date="2017-08-29T16:34:00Z"/>
                <w:b/>
                <w:sz w:val="18"/>
                <w:szCs w:val="18"/>
                <w:lang w:val="en-US" w:eastAsia="ja-JP"/>
              </w:rPr>
            </w:pPr>
            <w:del w:id="5150" w:author="Huy Duc. Nguyen" w:date="2017-08-29T16:34:00Z">
              <w:r w:rsidRPr="0027486D" w:rsidDel="00417345">
                <w:rPr>
                  <w:sz w:val="18"/>
                  <w:szCs w:val="18"/>
                  <w:lang w:val="en-US" w:eastAsia="ja-JP"/>
                </w:rPr>
                <w:delText>262</w:delText>
              </w:r>
            </w:del>
          </w:p>
        </w:tc>
        <w:tc>
          <w:tcPr>
            <w:tcW w:w="1086" w:type="dxa"/>
          </w:tcPr>
          <w:p w:rsidR="00A53512" w:rsidRPr="0027486D" w:rsidDel="00417345" w:rsidRDefault="00391648" w:rsidP="00391648">
            <w:pPr>
              <w:pStyle w:val="CETextBody"/>
              <w:rPr>
                <w:del w:id="5151" w:author="Huy Duc. Nguyen" w:date="2017-08-29T16:34:00Z"/>
                <w:b/>
                <w:sz w:val="18"/>
                <w:szCs w:val="18"/>
                <w:lang w:val="en-US" w:eastAsia="ja-JP"/>
              </w:rPr>
            </w:pPr>
            <w:del w:id="5152" w:author="Huy Duc. Nguyen" w:date="2017-08-29T16:34:00Z">
              <w:r w:rsidRPr="0027486D" w:rsidDel="00417345">
                <w:rPr>
                  <w:sz w:val="18"/>
                  <w:szCs w:val="18"/>
                  <w:lang w:val="en-US" w:eastAsia="ja-JP"/>
                </w:rPr>
                <w:delText>7836</w:delText>
              </w:r>
            </w:del>
          </w:p>
        </w:tc>
        <w:tc>
          <w:tcPr>
            <w:tcW w:w="1086" w:type="dxa"/>
          </w:tcPr>
          <w:p w:rsidR="00A53512" w:rsidRPr="0027486D" w:rsidDel="00417345" w:rsidRDefault="00391648" w:rsidP="00391648">
            <w:pPr>
              <w:pStyle w:val="CETextBody"/>
              <w:rPr>
                <w:del w:id="5153" w:author="Huy Duc. Nguyen" w:date="2017-08-29T16:34:00Z"/>
                <w:b/>
                <w:sz w:val="18"/>
                <w:szCs w:val="18"/>
                <w:lang w:val="en-US" w:eastAsia="ja-JP"/>
              </w:rPr>
            </w:pPr>
            <w:del w:id="5154" w:author="Huy Duc. Nguyen" w:date="2017-08-29T16:34:00Z">
              <w:r w:rsidRPr="0027486D" w:rsidDel="00417345">
                <w:rPr>
                  <w:sz w:val="18"/>
                  <w:szCs w:val="18"/>
                  <w:lang w:val="en-US" w:eastAsia="ja-JP"/>
                </w:rPr>
                <w:delText>486</w:delText>
              </w:r>
            </w:del>
          </w:p>
        </w:tc>
      </w:tr>
      <w:tr w:rsidR="00A53512" w:rsidDel="00417345" w:rsidTr="00391648">
        <w:trPr>
          <w:trHeight w:val="324"/>
          <w:jc w:val="center"/>
          <w:del w:id="5155" w:author="Huy Duc. Nguyen" w:date="2017-08-29T16:34:00Z"/>
        </w:trPr>
        <w:tc>
          <w:tcPr>
            <w:tcW w:w="1383" w:type="dxa"/>
          </w:tcPr>
          <w:p w:rsidR="00A53512" w:rsidRPr="0027486D" w:rsidDel="00417345" w:rsidRDefault="00A53512" w:rsidP="00391648">
            <w:pPr>
              <w:pStyle w:val="CETextBody"/>
              <w:rPr>
                <w:del w:id="5156" w:author="Huy Duc. Nguyen" w:date="2017-08-29T16:34:00Z"/>
                <w:sz w:val="18"/>
                <w:szCs w:val="18"/>
                <w:lang w:val="en-US" w:eastAsia="ja-JP"/>
              </w:rPr>
            </w:pPr>
            <w:del w:id="5157" w:author="Huy Duc. Nguyen" w:date="2017-08-29T16:34:00Z">
              <w:r w:rsidRPr="0027486D" w:rsidDel="00417345">
                <w:rPr>
                  <w:sz w:val="18"/>
                  <w:szCs w:val="18"/>
                  <w:lang w:val="en-US" w:eastAsia="ja-JP"/>
                </w:rPr>
                <w:delText>Diff</w:delText>
              </w:r>
              <w:r w:rsidR="00391648" w:rsidRPr="0027486D" w:rsidDel="00417345">
                <w:rPr>
                  <w:sz w:val="18"/>
                  <w:szCs w:val="18"/>
                  <w:lang w:val="en-US" w:eastAsia="ja-JP"/>
                </w:rPr>
                <w:delText>erence</w:delText>
              </w:r>
            </w:del>
          </w:p>
        </w:tc>
        <w:tc>
          <w:tcPr>
            <w:tcW w:w="945" w:type="dxa"/>
          </w:tcPr>
          <w:p w:rsidR="00A53512" w:rsidRPr="0027486D" w:rsidDel="00417345" w:rsidRDefault="000E1F21" w:rsidP="00391648">
            <w:pPr>
              <w:pStyle w:val="CETextBody"/>
              <w:rPr>
                <w:del w:id="5158" w:author="Huy Duc. Nguyen" w:date="2017-08-29T16:34:00Z"/>
                <w:sz w:val="18"/>
                <w:szCs w:val="18"/>
                <w:lang w:val="en-US" w:eastAsia="ja-JP"/>
              </w:rPr>
            </w:pPr>
            <w:del w:id="5159" w:author="Huy Duc. Nguyen" w:date="2017-08-29T16:34:00Z">
              <w:r w:rsidDel="00417345">
                <w:rPr>
                  <w:sz w:val="18"/>
                  <w:szCs w:val="18"/>
                  <w:lang w:val="en-US" w:eastAsia="ja-JP"/>
                </w:rPr>
                <w:delText>116112</w:delText>
              </w:r>
            </w:del>
          </w:p>
        </w:tc>
        <w:tc>
          <w:tcPr>
            <w:tcW w:w="1086" w:type="dxa"/>
          </w:tcPr>
          <w:p w:rsidR="00A53512" w:rsidRPr="0027486D" w:rsidDel="00417345" w:rsidRDefault="00A53512" w:rsidP="00391648">
            <w:pPr>
              <w:pStyle w:val="CETextBody"/>
              <w:rPr>
                <w:del w:id="5160" w:author="Huy Duc. Nguyen" w:date="2017-08-29T16:34:00Z"/>
                <w:sz w:val="18"/>
                <w:szCs w:val="18"/>
                <w:lang w:val="en-US" w:eastAsia="ja-JP"/>
              </w:rPr>
            </w:pPr>
            <w:del w:id="5161" w:author="Huy Duc. Nguyen" w:date="2017-08-29T16:34:00Z">
              <w:r w:rsidRPr="0027486D" w:rsidDel="00417345">
                <w:rPr>
                  <w:sz w:val="18"/>
                  <w:szCs w:val="18"/>
                  <w:lang w:val="en-US" w:eastAsia="ja-JP"/>
                </w:rPr>
                <w:delText>0</w:delText>
              </w:r>
            </w:del>
          </w:p>
        </w:tc>
        <w:tc>
          <w:tcPr>
            <w:tcW w:w="1086" w:type="dxa"/>
          </w:tcPr>
          <w:p w:rsidR="00A53512" w:rsidRPr="0027486D" w:rsidDel="00417345" w:rsidRDefault="000E1F21" w:rsidP="00391648">
            <w:pPr>
              <w:pStyle w:val="CETextBody"/>
              <w:rPr>
                <w:del w:id="5162" w:author="Huy Duc. Nguyen" w:date="2017-08-29T16:34:00Z"/>
                <w:sz w:val="18"/>
                <w:szCs w:val="18"/>
                <w:lang w:val="en-US" w:eastAsia="ja-JP"/>
              </w:rPr>
            </w:pPr>
            <w:del w:id="5163" w:author="Huy Duc. Nguyen" w:date="2017-08-29T16:34:00Z">
              <w:r w:rsidDel="00417345">
                <w:rPr>
                  <w:sz w:val="18"/>
                  <w:szCs w:val="18"/>
                  <w:lang w:val="en-US" w:eastAsia="ja-JP"/>
                </w:rPr>
                <w:delText>284917</w:delText>
              </w:r>
            </w:del>
          </w:p>
        </w:tc>
        <w:tc>
          <w:tcPr>
            <w:tcW w:w="1086" w:type="dxa"/>
          </w:tcPr>
          <w:p w:rsidR="00A53512" w:rsidRPr="0027486D" w:rsidDel="00417345" w:rsidRDefault="00A53512" w:rsidP="00391648">
            <w:pPr>
              <w:pStyle w:val="CETextBody"/>
              <w:rPr>
                <w:del w:id="5164" w:author="Huy Duc. Nguyen" w:date="2017-08-29T16:34:00Z"/>
                <w:sz w:val="18"/>
                <w:szCs w:val="18"/>
                <w:lang w:val="en-US" w:eastAsia="ja-JP"/>
              </w:rPr>
            </w:pPr>
            <w:del w:id="5165" w:author="Huy Duc. Nguyen" w:date="2017-08-29T16:34:00Z">
              <w:r w:rsidRPr="0027486D" w:rsidDel="00417345">
                <w:rPr>
                  <w:noProof/>
                  <w:sz w:val="18"/>
                  <w:szCs w:val="18"/>
                  <w:lang w:val="en-US"/>
                </w:rPr>
                <mc:AlternateContent>
                  <mc:Choice Requires="wps">
                    <w:drawing>
                      <wp:anchor distT="0" distB="0" distL="114300" distR="114300" simplePos="0" relativeHeight="251596288" behindDoc="0" locked="0" layoutInCell="1" allowOverlap="1" wp14:anchorId="446DB695" wp14:editId="40025110">
                        <wp:simplePos x="0" y="0"/>
                        <wp:positionH relativeFrom="column">
                          <wp:posOffset>-55245</wp:posOffset>
                        </wp:positionH>
                        <wp:positionV relativeFrom="paragraph">
                          <wp:posOffset>11430</wp:posOffset>
                        </wp:positionV>
                        <wp:extent cx="561975" cy="209550"/>
                        <wp:effectExtent l="0" t="0" r="28575" b="19050"/>
                        <wp:wrapNone/>
                        <wp:docPr id="138" name="正方形/長方形 138"/>
                        <wp:cNvGraphicFramePr/>
                        <a:graphic xmlns:a="http://schemas.openxmlformats.org/drawingml/2006/main">
                          <a:graphicData uri="http://schemas.microsoft.com/office/word/2010/wordprocessingShape">
                            <wps:wsp>
                              <wps:cNvSpPr/>
                              <wps:spPr>
                                <a:xfrm>
                                  <a:off x="0" y="0"/>
                                  <a:ext cx="561975"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D1F0" id="正方形/長方形 138" o:spid="_x0000_s1026" style="position:absolute;margin-left:-4.35pt;margin-top:.9pt;width:44.25pt;height:16.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" filled="f" strokecolor="#c0504d [3205]" strokeweight="2pt"/>
                    </w:pict>
                  </mc:Fallback>
                </mc:AlternateContent>
              </w:r>
              <w:r w:rsidR="000E1F21" w:rsidDel="00417345">
                <w:rPr>
                  <w:sz w:val="18"/>
                  <w:szCs w:val="18"/>
                  <w:lang w:val="en-US" w:eastAsia="ja-JP"/>
                </w:rPr>
                <w:delText>137168</w:delText>
              </w:r>
              <w:r w:rsidRPr="0027486D" w:rsidDel="00417345">
                <w:rPr>
                  <w:sz w:val="18"/>
                  <w:szCs w:val="18"/>
                  <w:lang w:val="en-US" w:eastAsia="ja-JP"/>
                </w:rPr>
                <w:tab/>
              </w:r>
            </w:del>
          </w:p>
        </w:tc>
        <w:tc>
          <w:tcPr>
            <w:tcW w:w="1086" w:type="dxa"/>
          </w:tcPr>
          <w:p w:rsidR="00A53512" w:rsidRPr="0027486D" w:rsidDel="00417345" w:rsidRDefault="000E1F21" w:rsidP="00391648">
            <w:pPr>
              <w:pStyle w:val="CETextBody"/>
              <w:rPr>
                <w:del w:id="5166" w:author="Huy Duc. Nguyen" w:date="2017-08-29T16:34:00Z"/>
                <w:sz w:val="18"/>
                <w:szCs w:val="18"/>
                <w:lang w:val="en-US" w:eastAsia="ja-JP"/>
              </w:rPr>
            </w:pPr>
            <w:del w:id="5167" w:author="Huy Duc. Nguyen" w:date="2017-08-29T16:34:00Z">
              <w:r w:rsidDel="00417345">
                <w:rPr>
                  <w:sz w:val="18"/>
                  <w:szCs w:val="18"/>
                  <w:lang w:val="en-US" w:eastAsia="ja-JP"/>
                </w:rPr>
                <w:delText>1229</w:delText>
              </w:r>
            </w:del>
          </w:p>
        </w:tc>
        <w:tc>
          <w:tcPr>
            <w:tcW w:w="1405" w:type="dxa"/>
          </w:tcPr>
          <w:p w:rsidR="00A53512" w:rsidRPr="0027486D" w:rsidDel="00417345" w:rsidRDefault="00A53512" w:rsidP="00391648">
            <w:pPr>
              <w:pStyle w:val="CETextBody"/>
              <w:rPr>
                <w:del w:id="5168" w:author="Huy Duc. Nguyen" w:date="2017-08-29T16:34:00Z"/>
                <w:sz w:val="18"/>
                <w:szCs w:val="18"/>
                <w:lang w:val="en-US" w:eastAsia="ja-JP"/>
              </w:rPr>
            </w:pPr>
            <w:del w:id="5169" w:author="Huy Duc. Nguyen" w:date="2017-08-29T16:34:00Z">
              <w:r w:rsidRPr="0027486D" w:rsidDel="00417345">
                <w:rPr>
                  <w:noProof/>
                  <w:sz w:val="18"/>
                  <w:szCs w:val="18"/>
                  <w:lang w:val="en-US"/>
                </w:rPr>
                <mc:AlternateContent>
                  <mc:Choice Requires="wps">
                    <w:drawing>
                      <wp:anchor distT="0" distB="0" distL="114300" distR="114300" simplePos="0" relativeHeight="251584000" behindDoc="0" locked="0" layoutInCell="1" allowOverlap="1" wp14:anchorId="62024969" wp14:editId="0CC725DA">
                        <wp:simplePos x="0" y="0"/>
                        <wp:positionH relativeFrom="column">
                          <wp:posOffset>-62865</wp:posOffset>
                        </wp:positionH>
                        <wp:positionV relativeFrom="paragraph">
                          <wp:posOffset>9525</wp:posOffset>
                        </wp:positionV>
                        <wp:extent cx="923925" cy="257175"/>
                        <wp:effectExtent l="0" t="0" r="28575" b="28575"/>
                        <wp:wrapNone/>
                        <wp:docPr id="152" name="正方形/長方形 152"/>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3203" id="正方形/長方形 152" o:spid="_x0000_s1026" style="position:absolute;margin-left:-4.95pt;margin-top:.75pt;width:72.75pt;height:20.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" filled="f" strokecolor="#c0504d [3205]" strokeweight="2pt"/>
                    </w:pict>
                  </mc:Fallback>
                </mc:AlternateContent>
              </w:r>
              <w:r w:rsidR="000E1F21" w:rsidDel="00417345">
                <w:rPr>
                  <w:sz w:val="18"/>
                  <w:szCs w:val="18"/>
                  <w:lang w:val="en-US" w:eastAsia="ja-JP"/>
                </w:rPr>
                <w:delText>539426</w:delText>
              </w:r>
              <w:r w:rsidRPr="0027486D" w:rsidDel="00417345">
                <w:rPr>
                  <w:sz w:val="18"/>
                  <w:szCs w:val="18"/>
                  <w:lang w:val="en-US" w:eastAsia="ja-JP"/>
                </w:rPr>
                <w:delText>(Sum)</w:delText>
              </w:r>
            </w:del>
          </w:p>
        </w:tc>
      </w:tr>
    </w:tbl>
    <w:p w:rsidR="00A53512" w:rsidDel="00417345" w:rsidRDefault="00A53512" w:rsidP="00A53512">
      <w:pPr>
        <w:pStyle w:val="CETextBody"/>
        <w:rPr>
          <w:del w:id="5170" w:author="Huy Duc. Nguyen" w:date="2017-08-29T16:34:00Z"/>
          <w:b/>
          <w:lang w:val="en-US" w:eastAsia="ja-JP"/>
        </w:rPr>
      </w:pPr>
    </w:p>
    <w:p w:rsidR="00C51398" w:rsidDel="00417345" w:rsidRDefault="00C51398">
      <w:pPr>
        <w:rPr>
          <w:del w:id="5171" w:author="Huy Duc. Nguyen" w:date="2017-08-29T16:34:00Z"/>
          <w:b/>
          <w:sz w:val="22"/>
          <w:lang w:val="en-US" w:eastAsia="ja-JP"/>
        </w:rPr>
      </w:pPr>
      <w:del w:id="5172" w:author="Huy Duc. Nguyen" w:date="2017-08-29T16:34:00Z">
        <w:r w:rsidDel="00417345">
          <w:rPr>
            <w:b/>
            <w:lang w:val="en-US" w:eastAsia="ja-JP"/>
          </w:rPr>
          <w:br w:type="page"/>
        </w:r>
      </w:del>
    </w:p>
    <w:p w:rsidR="00C51398" w:rsidRPr="00A757F1" w:rsidDel="00417345" w:rsidRDefault="00C51398" w:rsidP="00A53512">
      <w:pPr>
        <w:pStyle w:val="CETextBody"/>
        <w:rPr>
          <w:del w:id="5173" w:author="Huy Duc. Nguyen" w:date="2017-08-29T16:34:00Z"/>
          <w:b/>
          <w:lang w:val="en-US" w:eastAsia="ja-JP"/>
        </w:rPr>
      </w:pPr>
    </w:p>
    <w:p w:rsidR="00A53512" w:rsidRPr="00C51398" w:rsidDel="00417345" w:rsidRDefault="00C51398" w:rsidP="0027486D">
      <w:pPr>
        <w:pStyle w:val="CETextBody"/>
        <w:numPr>
          <w:ilvl w:val="0"/>
          <w:numId w:val="7"/>
        </w:numPr>
        <w:rPr>
          <w:del w:id="5174" w:author="Huy Duc. Nguyen" w:date="2017-08-29T16:34:00Z"/>
          <w:lang w:val="en-US" w:eastAsia="ja-JP"/>
        </w:rPr>
      </w:pPr>
      <w:del w:id="5175" w:author="Huy Duc. Nguyen" w:date="2017-08-29T16:34:00Z">
        <w:r w:rsidRPr="00F26DCC" w:rsidDel="00417345">
          <w:rPr>
            <w:rFonts w:ascii="Arial" w:hAnsi="Arial" w:cs="Arial"/>
            <w:noProof/>
            <w:lang w:val="en-US"/>
          </w:rPr>
          <mc:AlternateContent>
            <mc:Choice Requires="wps">
              <w:drawing>
                <wp:anchor distT="0" distB="0" distL="114300" distR="114300" simplePos="0" relativeHeight="251601408" behindDoc="0" locked="0" layoutInCell="1" allowOverlap="1" wp14:anchorId="66BEC865" wp14:editId="401AC74C">
                  <wp:simplePos x="0" y="0"/>
                  <wp:positionH relativeFrom="column">
                    <wp:posOffset>-17145</wp:posOffset>
                  </wp:positionH>
                  <wp:positionV relativeFrom="paragraph">
                    <wp:posOffset>211455</wp:posOffset>
                  </wp:positionV>
                  <wp:extent cx="6029960" cy="7458075"/>
                  <wp:effectExtent l="0" t="0" r="27940" b="28575"/>
                  <wp:wrapNone/>
                  <wp:docPr id="40" name="テキスト ボックス 40"/>
                  <wp:cNvGraphicFramePr/>
                  <a:graphic xmlns:a="http://schemas.openxmlformats.org/drawingml/2006/main">
                    <a:graphicData uri="http://schemas.microsoft.com/office/word/2010/wordprocessingShape">
                      <wps:wsp>
                        <wps:cNvSpPr txBox="1"/>
                        <wps:spPr>
                          <a:xfrm>
                            <a:off x="0" y="0"/>
                            <a:ext cx="6029960" cy="7458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Pri Stack:HiWater/Size    Time    Task Name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0x0000000000000028/0x0000000000000400  23.61% Idle0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0x0000000000000028/0x0000000000000400  23.91% Idle1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0x0000000000000028/0x0000000000000400  23.92% Idle2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0x0000000000000028/0x0000000000000400  23.94% Idle3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RunModePartnerTask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ResourceManager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DriverDebugControl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GipcTarget_Dispatch</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IDB_Receiver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IDB_Sender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FrameBufferManagerTask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VINManagerTask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SDIOCardIOTask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VirtualDriverMediator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PosixServer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FBServer                                  0x0000000000000000/0x000000000103d000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pvrserver_as0                             0x0000000001fb9000/0x0000000009dfd000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pvr_defer_free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pvr_device_wdg</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CheckSSHRebootThread</w:t>
                              </w:r>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C865" id="テキスト ボックス 40" o:spid="_x0000_s1078" type="#_x0000_t202" style="position:absolute;left:0;text-align:left;margin-left:-1.35pt;margin-top:16.65pt;width:474.8pt;height:587.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" fillcolor="white [3201]" strokeweight=".5pt">
                  <v:textbox>
                    <w:txbxContent>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Memory:  Used/Size 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Task Id              Status           </w:t>
                        </w:r>
                        <w:proofErr w:type="spellStart"/>
                        <w:r w:rsidRPr="00C51398">
                          <w:rPr>
                            <w:rFonts w:ascii="Courier New" w:hAnsi="Courier New" w:cs="Courier New"/>
                            <w:sz w:val="14"/>
                            <w:szCs w:val="14"/>
                            <w:lang w:val="en-US" w:eastAsia="ja-JP"/>
                          </w:rPr>
                          <w:t>Pri</w:t>
                        </w:r>
                        <w:proofErr w:type="spellEnd"/>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Stack</w:t>
                        </w:r>
                        <w:proofErr w:type="gramStart"/>
                        <w:r w:rsidRPr="00C51398">
                          <w:rPr>
                            <w:rFonts w:ascii="Courier New" w:hAnsi="Courier New" w:cs="Courier New"/>
                            <w:sz w:val="14"/>
                            <w:szCs w:val="14"/>
                            <w:lang w:val="en-US" w:eastAsia="ja-JP"/>
                          </w:rPr>
                          <w:t>:HiWater</w:t>
                        </w:r>
                        <w:proofErr w:type="spellEnd"/>
                        <w:proofErr w:type="gramEnd"/>
                        <w:r w:rsidRPr="00C51398">
                          <w:rPr>
                            <w:rFonts w:ascii="Courier New" w:hAnsi="Courier New" w:cs="Courier New"/>
                            <w:sz w:val="14"/>
                            <w:szCs w:val="14"/>
                            <w:lang w:val="en-US" w:eastAsia="ja-JP"/>
                          </w:rPr>
                          <w:t>/Size    Time    Task Name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 ---------------- --- ------------------------------------- ------- ---------</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Type4_kernel                              0x000000000012c000/0x00000000170aa000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0xffffffa010010000 exited           127 0x0000000000000630/0x0000000000008000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0xffffffa010012000 running            0 0x0000000000000028/</w:t>
                        </w:r>
                        <w:proofErr w:type="gramStart"/>
                        <w:r w:rsidRPr="00C51398">
                          <w:rPr>
                            <w:rFonts w:ascii="Courier New" w:hAnsi="Courier New" w:cs="Courier New"/>
                            <w:sz w:val="14"/>
                            <w:szCs w:val="14"/>
                            <w:lang w:val="en-US" w:eastAsia="ja-JP"/>
                          </w:rPr>
                          <w:t>0x0000000000000400  23.61</w:t>
                        </w:r>
                        <w:proofErr w:type="gramEnd"/>
                        <w:r w:rsidRPr="00C51398">
                          <w:rPr>
                            <w:rFonts w:ascii="Courier New" w:hAnsi="Courier New" w:cs="Courier New"/>
                            <w:sz w:val="14"/>
                            <w:szCs w:val="14"/>
                            <w:lang w:val="en-US" w:eastAsia="ja-JP"/>
                          </w:rPr>
                          <w:t>% Idle0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0xffffffa010014000 running            0 0x0000000000000028/</w:t>
                        </w:r>
                        <w:proofErr w:type="gramStart"/>
                        <w:r w:rsidRPr="00C51398">
                          <w:rPr>
                            <w:rFonts w:ascii="Courier New" w:hAnsi="Courier New" w:cs="Courier New"/>
                            <w:sz w:val="14"/>
                            <w:szCs w:val="14"/>
                            <w:lang w:val="en-US" w:eastAsia="ja-JP"/>
                          </w:rPr>
                          <w:t>0x0000000000000400  23.91</w:t>
                        </w:r>
                        <w:proofErr w:type="gramEnd"/>
                        <w:r w:rsidRPr="00C51398">
                          <w:rPr>
                            <w:rFonts w:ascii="Courier New" w:hAnsi="Courier New" w:cs="Courier New"/>
                            <w:sz w:val="14"/>
                            <w:szCs w:val="14"/>
                            <w:lang w:val="en-US" w:eastAsia="ja-JP"/>
                          </w:rPr>
                          <w:t>% Idle1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*0xffffffa010016000 running            0 0x0000000000000028/</w:t>
                        </w:r>
                        <w:proofErr w:type="gramStart"/>
                        <w:r w:rsidRPr="00C51398">
                          <w:rPr>
                            <w:rFonts w:ascii="Courier New" w:hAnsi="Courier New" w:cs="Courier New"/>
                            <w:sz w:val="14"/>
                            <w:szCs w:val="14"/>
                            <w:lang w:val="en-US" w:eastAsia="ja-JP"/>
                          </w:rPr>
                          <w:t>0x0000000000000400  23.92</w:t>
                        </w:r>
                        <w:proofErr w:type="gramEnd"/>
                        <w:r w:rsidRPr="00C51398">
                          <w:rPr>
                            <w:rFonts w:ascii="Courier New" w:hAnsi="Courier New" w:cs="Courier New"/>
                            <w:sz w:val="14"/>
                            <w:szCs w:val="14"/>
                            <w:lang w:val="en-US" w:eastAsia="ja-JP"/>
                          </w:rPr>
                          <w:t>% Idle2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*0xffffffa010018000 running            0 0x0000000000000028/</w:t>
                        </w:r>
                        <w:proofErr w:type="gramStart"/>
                        <w:r w:rsidRPr="00C51398">
                          <w:rPr>
                            <w:rFonts w:ascii="Courier New" w:hAnsi="Courier New" w:cs="Courier New"/>
                            <w:sz w:val="14"/>
                            <w:szCs w:val="14"/>
                            <w:lang w:val="en-US" w:eastAsia="ja-JP"/>
                          </w:rPr>
                          <w:t>0x0000000000000400  23.94</w:t>
                        </w:r>
                        <w:proofErr w:type="gramEnd"/>
                        <w:r w:rsidRPr="00C51398">
                          <w:rPr>
                            <w:rFonts w:ascii="Courier New" w:hAnsi="Courier New" w:cs="Courier New"/>
                            <w:sz w:val="14"/>
                            <w:szCs w:val="14"/>
                            <w:lang w:val="en-US" w:eastAsia="ja-JP"/>
                          </w:rPr>
                          <w:t>% Idle3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0xffffffa6c00c0000 pending          254 0x0000000000000060/0x0000000000001000   0.00% </w:t>
                        </w:r>
                        <w:proofErr w:type="spellStart"/>
                        <w:r w:rsidRPr="00C51398">
                          <w:rPr>
                            <w:rFonts w:ascii="Courier New" w:hAnsi="Courier New" w:cs="Courier New"/>
                            <w:sz w:val="14"/>
                            <w:szCs w:val="14"/>
                            <w:lang w:val="en-US" w:eastAsia="ja-JP"/>
                          </w:rPr>
                          <w:t>RunModePartnerTask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0xffffffa6c00c2000 pending          254 0x0000000000001130/0x0000000000004800   0.00% </w:t>
                        </w:r>
                        <w:proofErr w:type="spellStart"/>
                        <w:r w:rsidRPr="00C51398">
                          <w:rPr>
                            <w:rFonts w:ascii="Courier New" w:hAnsi="Courier New" w:cs="Courier New"/>
                            <w:sz w:val="14"/>
                            <w:szCs w:val="14"/>
                            <w:lang w:val="en-US" w:eastAsia="ja-JP"/>
                          </w:rPr>
                          <w:t>ResourceManager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0xffffffa6c00c6000 pending          200 0x00000000000000f8/0x0000000000001000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0xffffffa6c00c8000 pending          253 0x00000000000006e8/0x0000000000005000   0.00% </w:t>
                        </w:r>
                        <w:proofErr w:type="spellStart"/>
                        <w:r w:rsidRPr="00C51398">
                          <w:rPr>
                            <w:rFonts w:ascii="Courier New" w:hAnsi="Courier New" w:cs="Courier New"/>
                            <w:sz w:val="14"/>
                            <w:szCs w:val="14"/>
                            <w:lang w:val="en-US" w:eastAsia="ja-JP"/>
                          </w:rPr>
                          <w:t>DriverDebugControl</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0xffffffa6c00d2000 pending          255 0x0000000000000360/0x0000000000002000   0.00% </w:t>
                        </w:r>
                        <w:proofErr w:type="spellStart"/>
                        <w:r w:rsidRPr="00C51398">
                          <w:rPr>
                            <w:rFonts w:ascii="Courier New" w:hAnsi="Courier New" w:cs="Courier New"/>
                            <w:sz w:val="14"/>
                            <w:szCs w:val="14"/>
                            <w:lang w:val="en-US" w:eastAsia="ja-JP"/>
                          </w:rPr>
                          <w:t>GipcTarget_Dispatch</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*0xffffffa6c00de000 running          254 0x00000000000001e8/0x0000000000002000   0.00% </w:t>
                        </w:r>
                        <w:proofErr w:type="spellStart"/>
                        <w:r w:rsidRPr="00C51398">
                          <w:rPr>
                            <w:rFonts w:ascii="Courier New" w:hAnsi="Courier New" w:cs="Courier New"/>
                            <w:sz w:val="14"/>
                            <w:szCs w:val="14"/>
                            <w:lang w:val="en-US" w:eastAsia="ja-JP"/>
                          </w:rPr>
                          <w:t>IDB_Receiver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0xffffffa6c00e0000 pending          254 0x00000000000001b0/0x0000000000002000   0.00% </w:t>
                        </w:r>
                        <w:proofErr w:type="spellStart"/>
                        <w:r w:rsidRPr="00C51398">
                          <w:rPr>
                            <w:rFonts w:ascii="Courier New" w:hAnsi="Courier New" w:cs="Courier New"/>
                            <w:sz w:val="14"/>
                            <w:szCs w:val="14"/>
                            <w:lang w:val="en-US" w:eastAsia="ja-JP"/>
                          </w:rPr>
                          <w:t>IDB_Sender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0xffffffa6c00e2000 pending          127 0x0000000000000358/0x0000000000008000   0.00% </w:t>
                        </w:r>
                        <w:proofErr w:type="spellStart"/>
                        <w:r w:rsidRPr="00C51398">
                          <w:rPr>
                            <w:rFonts w:ascii="Courier New" w:hAnsi="Courier New" w:cs="Courier New"/>
                            <w:sz w:val="14"/>
                            <w:szCs w:val="14"/>
                            <w:lang w:val="en-US" w:eastAsia="ja-JP"/>
                          </w:rPr>
                          <w:t>FrameBufferManagerTask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0xffffffa6c00e6000 pending          127 0x00000000000002e0/0x0000000000008000   0.00% </w:t>
                        </w:r>
                        <w:proofErr w:type="spellStart"/>
                        <w:r w:rsidRPr="00C51398">
                          <w:rPr>
                            <w:rFonts w:ascii="Courier New" w:hAnsi="Courier New" w:cs="Courier New"/>
                            <w:sz w:val="14"/>
                            <w:szCs w:val="14"/>
                            <w:lang w:val="en-US" w:eastAsia="ja-JP"/>
                          </w:rPr>
                          <w:t>VINManagerTask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0xffffffa6c00e8000 pending          150 0x0000000000000488/0x0000000000002000   0.00% </w:t>
                        </w:r>
                        <w:proofErr w:type="spellStart"/>
                        <w:r w:rsidRPr="00C51398">
                          <w:rPr>
                            <w:rFonts w:ascii="Courier New" w:hAnsi="Courier New" w:cs="Courier New"/>
                            <w:sz w:val="14"/>
                            <w:szCs w:val="14"/>
                            <w:lang w:val="en-US" w:eastAsia="ja-JP"/>
                          </w:rPr>
                          <w:t>SDIOCardIOTask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0xffffffa6c00ea000 pending          150 0x00000000000004e0/0x0000000000002000   0.00% SDIOCardIOTask1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0xffffffa6c00ed000 pending          254 0x00000000000001d0/0x0000000000000dd0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0xffffffa6c00f1000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0xffffffa6c00f5000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0xffffffa6c00f8000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0xffffffa6c00ff000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0xffffffa6c010f000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0xffffffa6c011c000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0xffffffa6c011f000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0xffffffa6c0122000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0xffffffa6c0126000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0xffffffa6c0129000 pending           11 0x0000000000000090/0x0000000000001000   0.00% </w:t>
                        </w:r>
                        <w:proofErr w:type="spellStart"/>
                        <w:r w:rsidRPr="00C51398">
                          <w:rPr>
                            <w:rFonts w:ascii="Courier New" w:hAnsi="Courier New" w:cs="Courier New"/>
                            <w:sz w:val="14"/>
                            <w:szCs w:val="14"/>
                            <w:lang w:val="en-US" w:eastAsia="ja-JP"/>
                          </w:rPr>
                          <w:t>VirtualDriverMediator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0xffffffa6c012b000 pending          128 0x0000000000000170/0x0000000000003cb8   0.00% </w:t>
                        </w:r>
                        <w:proofErr w:type="spellStart"/>
                        <w:r w:rsidRPr="00C51398">
                          <w:rPr>
                            <w:rFonts w:ascii="Courier New" w:hAnsi="Courier New" w:cs="Courier New"/>
                            <w:sz w:val="14"/>
                            <w:szCs w:val="14"/>
                            <w:lang w:val="en-US" w:eastAsia="ja-JP"/>
                          </w:rPr>
                          <w:t>PosixServer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0x0000000000006000/0x0000000000006000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r w:rsidRPr="00C51398">
                          <w:rPr>
                            <w:rFonts w:ascii="Courier New" w:hAnsi="Courier New" w:cs="Courier New"/>
                            <w:sz w:val="14"/>
                            <w:szCs w:val="14"/>
                            <w:lang w:val="en-US" w:eastAsia="ja-JP"/>
                          </w:rPr>
                          <w:t>FBServer</w:t>
                        </w:r>
                        <w:proofErr w:type="spellEnd"/>
                        <w:r w:rsidRPr="00C51398">
                          <w:rPr>
                            <w:rFonts w:ascii="Courier New" w:hAnsi="Courier New" w:cs="Courier New"/>
                            <w:sz w:val="14"/>
                            <w:szCs w:val="14"/>
                            <w:lang w:val="en-US" w:eastAsia="ja-JP"/>
                          </w:rPr>
                          <w:t xml:space="preserve">                                  0x0000000000000000/0x000000000103d000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0xffffffa6c0077000 pending          127 0x0000000000001560/0x0000000000006000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0xffffffa00c936000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pvrserver_as0</w:t>
                        </w:r>
                        <w:proofErr w:type="gramEnd"/>
                        <w:r w:rsidRPr="00C51398">
                          <w:rPr>
                            <w:rFonts w:ascii="Courier New" w:hAnsi="Courier New" w:cs="Courier New"/>
                            <w:sz w:val="14"/>
                            <w:szCs w:val="14"/>
                            <w:lang w:val="en-US" w:eastAsia="ja-JP"/>
                          </w:rPr>
                          <w:t xml:space="preserve">                             0x0000000001fb9000/0x0000000009dfd000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0xffffffa6c0076000 pending          200 0x0000000000000f00/0x0000000000006000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0xffffffa00c8f6000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0xffffffa6ee648000 pending          200 0x0000000000000310/0x000000000000fdd0   0.00% </w:t>
                        </w:r>
                        <w:proofErr w:type="spellStart"/>
                        <w:r w:rsidRPr="00C51398">
                          <w:rPr>
                            <w:rFonts w:ascii="Courier New" w:hAnsi="Courier New" w:cs="Courier New"/>
                            <w:sz w:val="14"/>
                            <w:szCs w:val="14"/>
                            <w:lang w:val="en-US" w:eastAsia="ja-JP"/>
                          </w:rPr>
                          <w:t>pvr_defer_free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0xffffffa6ee636000 pending          200 0x00000000000005d0/0x000000000000fdd0   0.00% </w:t>
                        </w:r>
                        <w:proofErr w:type="spellStart"/>
                        <w:r w:rsidRPr="00C51398">
                          <w:rPr>
                            <w:rFonts w:ascii="Courier New" w:hAnsi="Courier New" w:cs="Courier New"/>
                            <w:sz w:val="14"/>
                            <w:szCs w:val="14"/>
                            <w:lang w:val="en-US" w:eastAsia="ja-JP"/>
                          </w:rPr>
                          <w:t>pvr_device_wdg</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0xffffffa6ec75e000 pending          200 0x00000000000002a0/0x0000000000000dd0   0.00% 3DGIntrTask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0xffffffa6ec750000 pending          200 0x0000000000000060/0x0000000000000dd0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0xffffffa6ec74d000 pending          200 0x0000000000000200/0x0000000000000dd0   0.00% GRAPHICS_MISR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0xffffffa6ec746000 pending          128 0x0000000000000050/0x0000000000003dd0   0.00% </w:t>
                        </w:r>
                        <w:proofErr w:type="spellStart"/>
                        <w:r w:rsidRPr="00C51398">
                          <w:rPr>
                            <w:rFonts w:ascii="Courier New" w:hAnsi="Courier New" w:cs="Courier New"/>
                            <w:sz w:val="14"/>
                            <w:szCs w:val="14"/>
                            <w:lang w:val="en-US" w:eastAsia="ja-JP"/>
                          </w:rPr>
                          <w:t>CheckSSHRebootThread</w:t>
                        </w:r>
                        <w:proofErr w:type="spellEnd"/>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w:t>
                        </w:r>
                      </w:p>
                    </w:txbxContent>
                  </v:textbox>
                </v:shape>
              </w:pict>
            </mc:Fallback>
          </mc:AlternateContent>
        </w:r>
        <w:r w:rsidR="000E1F21" w:rsidRPr="00C51398" w:rsidDel="00417345">
          <w:rPr>
            <w:lang w:val="en-US" w:eastAsia="ja-JP"/>
          </w:rPr>
          <w:delText>Type4 Result.</w:delText>
        </w:r>
      </w:del>
    </w:p>
    <w:p w:rsidR="00A53512" w:rsidDel="00417345" w:rsidRDefault="00A53512" w:rsidP="00702283">
      <w:pPr>
        <w:pStyle w:val="CETextBody"/>
        <w:rPr>
          <w:del w:id="5176" w:author="Huy Duc. Nguyen" w:date="2017-08-29T16:34:00Z"/>
          <w:lang w:val="en-US" w:eastAsia="ja-JP"/>
        </w:rPr>
      </w:pPr>
    </w:p>
    <w:p w:rsidR="000E1F21" w:rsidDel="00417345" w:rsidRDefault="000E1F21" w:rsidP="00702283">
      <w:pPr>
        <w:pStyle w:val="CETextBody"/>
        <w:rPr>
          <w:del w:id="5177" w:author="Huy Duc. Nguyen" w:date="2017-08-29T16:34:00Z"/>
          <w:lang w:val="en-US" w:eastAsia="ja-JP"/>
        </w:rPr>
      </w:pPr>
    </w:p>
    <w:p w:rsidR="000E1F21" w:rsidDel="00417345" w:rsidRDefault="000E1F21" w:rsidP="00702283">
      <w:pPr>
        <w:pStyle w:val="CETextBody"/>
        <w:rPr>
          <w:del w:id="5178" w:author="Huy Duc. Nguyen" w:date="2017-08-29T16:34:00Z"/>
          <w:lang w:val="en-US" w:eastAsia="ja-JP"/>
        </w:rPr>
      </w:pPr>
    </w:p>
    <w:p w:rsidR="000E1F21" w:rsidDel="00417345" w:rsidRDefault="000E1F21" w:rsidP="00702283">
      <w:pPr>
        <w:pStyle w:val="CETextBody"/>
        <w:rPr>
          <w:del w:id="5179" w:author="Huy Duc. Nguyen" w:date="2017-08-29T16:34:00Z"/>
          <w:lang w:val="en-US" w:eastAsia="ja-JP"/>
        </w:rPr>
      </w:pPr>
    </w:p>
    <w:p w:rsidR="000E1F21" w:rsidDel="00417345" w:rsidRDefault="000E1F21" w:rsidP="00702283">
      <w:pPr>
        <w:pStyle w:val="CETextBody"/>
        <w:rPr>
          <w:del w:id="5180" w:author="Huy Duc. Nguyen" w:date="2017-08-29T16:34:00Z"/>
          <w:lang w:val="en-US" w:eastAsia="ja-JP"/>
        </w:rPr>
      </w:pPr>
    </w:p>
    <w:p w:rsidR="000E1F21" w:rsidDel="00417345" w:rsidRDefault="000E1F21" w:rsidP="00702283">
      <w:pPr>
        <w:pStyle w:val="CETextBody"/>
        <w:rPr>
          <w:del w:id="5181" w:author="Huy Duc. Nguyen" w:date="2017-08-29T16:34:00Z"/>
          <w:lang w:val="en-US" w:eastAsia="ja-JP"/>
        </w:rPr>
      </w:pPr>
    </w:p>
    <w:p w:rsidR="000E1F21" w:rsidDel="00417345" w:rsidRDefault="000E1F21" w:rsidP="00702283">
      <w:pPr>
        <w:pStyle w:val="CETextBody"/>
        <w:rPr>
          <w:del w:id="5182" w:author="Huy Duc. Nguyen" w:date="2017-08-29T16:34:00Z"/>
          <w:lang w:val="en-US" w:eastAsia="ja-JP"/>
        </w:rPr>
      </w:pPr>
    </w:p>
    <w:p w:rsidR="000E1F21" w:rsidDel="00417345" w:rsidRDefault="000E1F21" w:rsidP="00702283">
      <w:pPr>
        <w:pStyle w:val="CETextBody"/>
        <w:rPr>
          <w:del w:id="5183" w:author="Huy Duc. Nguyen" w:date="2017-08-29T16:34:00Z"/>
          <w:lang w:val="en-US" w:eastAsia="ja-JP"/>
        </w:rPr>
      </w:pPr>
    </w:p>
    <w:p w:rsidR="000E1F21" w:rsidDel="00417345" w:rsidRDefault="000E1F21" w:rsidP="00702283">
      <w:pPr>
        <w:pStyle w:val="CETextBody"/>
        <w:rPr>
          <w:del w:id="5184" w:author="Huy Duc. Nguyen" w:date="2017-08-29T16:34:00Z"/>
          <w:lang w:val="en-US" w:eastAsia="ja-JP"/>
        </w:rPr>
      </w:pPr>
    </w:p>
    <w:p w:rsidR="000E1F21" w:rsidDel="00417345" w:rsidRDefault="000E1F21" w:rsidP="00702283">
      <w:pPr>
        <w:pStyle w:val="CETextBody"/>
        <w:rPr>
          <w:del w:id="5185" w:author="Huy Duc. Nguyen" w:date="2017-08-29T16:34:00Z"/>
          <w:lang w:val="en-US" w:eastAsia="ja-JP"/>
        </w:rPr>
      </w:pPr>
    </w:p>
    <w:p w:rsidR="000E1F21" w:rsidDel="00417345" w:rsidRDefault="000E1F21" w:rsidP="00702283">
      <w:pPr>
        <w:pStyle w:val="CETextBody"/>
        <w:rPr>
          <w:del w:id="5186" w:author="Huy Duc. Nguyen" w:date="2017-08-29T16:34:00Z"/>
          <w:lang w:val="en-US" w:eastAsia="ja-JP"/>
        </w:rPr>
      </w:pPr>
    </w:p>
    <w:p w:rsidR="000E1F21" w:rsidDel="00417345" w:rsidRDefault="000E1F21" w:rsidP="00702283">
      <w:pPr>
        <w:pStyle w:val="CETextBody"/>
        <w:rPr>
          <w:del w:id="5187" w:author="Huy Duc. Nguyen" w:date="2017-08-29T16:34:00Z"/>
          <w:lang w:val="en-US" w:eastAsia="ja-JP"/>
        </w:rPr>
      </w:pPr>
    </w:p>
    <w:p w:rsidR="000E1F21" w:rsidDel="00417345" w:rsidRDefault="000E1F21" w:rsidP="00702283">
      <w:pPr>
        <w:pStyle w:val="CETextBody"/>
        <w:rPr>
          <w:del w:id="5188" w:author="Huy Duc. Nguyen" w:date="2017-08-29T16:34:00Z"/>
          <w:lang w:val="en-US" w:eastAsia="ja-JP"/>
        </w:rPr>
      </w:pPr>
    </w:p>
    <w:p w:rsidR="000E1F21" w:rsidDel="00417345" w:rsidRDefault="000E1F21" w:rsidP="00702283">
      <w:pPr>
        <w:pStyle w:val="CETextBody"/>
        <w:rPr>
          <w:del w:id="5189" w:author="Huy Duc. Nguyen" w:date="2017-08-29T16:34:00Z"/>
          <w:lang w:val="en-US" w:eastAsia="ja-JP"/>
        </w:rPr>
      </w:pPr>
    </w:p>
    <w:p w:rsidR="000E1F21" w:rsidDel="00417345" w:rsidRDefault="000E1F21" w:rsidP="00702283">
      <w:pPr>
        <w:pStyle w:val="CETextBody"/>
        <w:rPr>
          <w:del w:id="5190" w:author="Huy Duc. Nguyen" w:date="2017-08-29T16:34:00Z"/>
          <w:lang w:val="en-US" w:eastAsia="ja-JP"/>
        </w:rPr>
      </w:pPr>
    </w:p>
    <w:p w:rsidR="000E1F21" w:rsidDel="00417345" w:rsidRDefault="000E1F21" w:rsidP="00702283">
      <w:pPr>
        <w:pStyle w:val="CETextBody"/>
        <w:rPr>
          <w:del w:id="5191" w:author="Huy Duc. Nguyen" w:date="2017-08-29T16:34:00Z"/>
          <w:lang w:val="en-US" w:eastAsia="ja-JP"/>
        </w:rPr>
      </w:pPr>
    </w:p>
    <w:p w:rsidR="000E1F21" w:rsidDel="00417345" w:rsidRDefault="000E1F21" w:rsidP="00702283">
      <w:pPr>
        <w:pStyle w:val="CETextBody"/>
        <w:rPr>
          <w:del w:id="5192" w:author="Huy Duc. Nguyen" w:date="2017-08-29T16:34:00Z"/>
          <w:lang w:val="en-US" w:eastAsia="ja-JP"/>
        </w:rPr>
      </w:pPr>
    </w:p>
    <w:p w:rsidR="000E1F21" w:rsidDel="00417345" w:rsidRDefault="000E1F21" w:rsidP="00702283">
      <w:pPr>
        <w:pStyle w:val="CETextBody"/>
        <w:rPr>
          <w:del w:id="5193" w:author="Huy Duc. Nguyen" w:date="2017-08-29T16:34:00Z"/>
          <w:lang w:val="en-US" w:eastAsia="ja-JP"/>
        </w:rPr>
      </w:pPr>
    </w:p>
    <w:p w:rsidR="000E1F21" w:rsidDel="00417345" w:rsidRDefault="000E1F21" w:rsidP="00702283">
      <w:pPr>
        <w:pStyle w:val="CETextBody"/>
        <w:rPr>
          <w:del w:id="5194" w:author="Huy Duc. Nguyen" w:date="2017-08-29T16:34:00Z"/>
          <w:lang w:val="en-US" w:eastAsia="ja-JP"/>
        </w:rPr>
      </w:pPr>
    </w:p>
    <w:p w:rsidR="000E1F21" w:rsidDel="00417345" w:rsidRDefault="000E1F21" w:rsidP="00702283">
      <w:pPr>
        <w:pStyle w:val="CETextBody"/>
        <w:rPr>
          <w:del w:id="5195" w:author="Huy Duc. Nguyen" w:date="2017-08-29T16:34:00Z"/>
          <w:lang w:val="en-US" w:eastAsia="ja-JP"/>
        </w:rPr>
      </w:pPr>
    </w:p>
    <w:p w:rsidR="000E1F21" w:rsidDel="00417345" w:rsidRDefault="000E1F21" w:rsidP="00702283">
      <w:pPr>
        <w:pStyle w:val="CETextBody"/>
        <w:rPr>
          <w:del w:id="5196" w:author="Huy Duc. Nguyen" w:date="2017-08-29T16:34:00Z"/>
          <w:lang w:val="en-US" w:eastAsia="ja-JP"/>
        </w:rPr>
      </w:pPr>
    </w:p>
    <w:p w:rsidR="000E1F21" w:rsidDel="00417345" w:rsidRDefault="000E1F21" w:rsidP="00702283">
      <w:pPr>
        <w:pStyle w:val="CETextBody"/>
        <w:rPr>
          <w:del w:id="5197" w:author="Huy Duc. Nguyen" w:date="2017-08-29T16:34:00Z"/>
          <w:lang w:val="en-US" w:eastAsia="ja-JP"/>
        </w:rPr>
      </w:pPr>
    </w:p>
    <w:p w:rsidR="000E1F21" w:rsidDel="00417345" w:rsidRDefault="000E1F21" w:rsidP="00702283">
      <w:pPr>
        <w:pStyle w:val="CETextBody"/>
        <w:rPr>
          <w:del w:id="5198" w:author="Huy Duc. Nguyen" w:date="2017-08-29T16:34:00Z"/>
          <w:lang w:val="en-US" w:eastAsia="ja-JP"/>
        </w:rPr>
      </w:pPr>
    </w:p>
    <w:p w:rsidR="000E1F21" w:rsidDel="00417345" w:rsidRDefault="000E1F21" w:rsidP="00702283">
      <w:pPr>
        <w:pStyle w:val="CETextBody"/>
        <w:rPr>
          <w:del w:id="5199" w:author="Huy Duc. Nguyen" w:date="2017-08-29T16:34:00Z"/>
          <w:lang w:val="en-US" w:eastAsia="ja-JP"/>
        </w:rPr>
      </w:pPr>
    </w:p>
    <w:p w:rsidR="000E1F21" w:rsidDel="00417345" w:rsidRDefault="000E1F21" w:rsidP="00702283">
      <w:pPr>
        <w:pStyle w:val="CETextBody"/>
        <w:rPr>
          <w:del w:id="5200" w:author="Huy Duc. Nguyen" w:date="2017-08-29T16:34:00Z"/>
          <w:lang w:val="en-US" w:eastAsia="ja-JP"/>
        </w:rPr>
      </w:pPr>
    </w:p>
    <w:p w:rsidR="000E1F21" w:rsidDel="00417345" w:rsidRDefault="000E1F21" w:rsidP="00702283">
      <w:pPr>
        <w:pStyle w:val="CETextBody"/>
        <w:rPr>
          <w:del w:id="5201" w:author="Huy Duc. Nguyen" w:date="2017-08-29T16:34:00Z"/>
          <w:lang w:val="en-US" w:eastAsia="ja-JP"/>
        </w:rPr>
      </w:pPr>
    </w:p>
    <w:p w:rsidR="000E1F21" w:rsidDel="00417345" w:rsidRDefault="000E1F21" w:rsidP="00702283">
      <w:pPr>
        <w:pStyle w:val="CETextBody"/>
        <w:rPr>
          <w:del w:id="5202" w:author="Huy Duc. Nguyen" w:date="2017-08-29T16:34:00Z"/>
          <w:lang w:val="en-US" w:eastAsia="ja-JP"/>
        </w:rPr>
      </w:pPr>
    </w:p>
    <w:p w:rsidR="000E1F21" w:rsidDel="00417345" w:rsidRDefault="000E1F21" w:rsidP="00702283">
      <w:pPr>
        <w:pStyle w:val="CETextBody"/>
        <w:rPr>
          <w:del w:id="5203" w:author="Huy Duc. Nguyen" w:date="2017-08-29T16:34:00Z"/>
          <w:lang w:val="en-US" w:eastAsia="ja-JP"/>
        </w:rPr>
      </w:pPr>
    </w:p>
    <w:p w:rsidR="000E1F21" w:rsidDel="00417345" w:rsidRDefault="000E1F21" w:rsidP="00702283">
      <w:pPr>
        <w:pStyle w:val="CETextBody"/>
        <w:rPr>
          <w:del w:id="5204" w:author="Huy Duc. Nguyen" w:date="2017-08-29T16:34:00Z"/>
          <w:lang w:val="en-US" w:eastAsia="ja-JP"/>
        </w:rPr>
      </w:pPr>
    </w:p>
    <w:p w:rsidR="000E1F21" w:rsidDel="00417345" w:rsidRDefault="000E1F21" w:rsidP="00702283">
      <w:pPr>
        <w:pStyle w:val="CETextBody"/>
        <w:rPr>
          <w:del w:id="5205" w:author="Huy Duc. Nguyen" w:date="2017-08-29T16:34:00Z"/>
          <w:lang w:val="en-US" w:eastAsia="ja-JP"/>
        </w:rPr>
      </w:pPr>
    </w:p>
    <w:p w:rsidR="000E1F21" w:rsidDel="00417345" w:rsidRDefault="000E1F21" w:rsidP="00702283">
      <w:pPr>
        <w:pStyle w:val="CETextBody"/>
        <w:rPr>
          <w:del w:id="5206" w:author="Huy Duc. Nguyen" w:date="2017-08-29T16:34:00Z"/>
          <w:lang w:val="en-US" w:eastAsia="ja-JP"/>
        </w:rPr>
      </w:pPr>
    </w:p>
    <w:p w:rsidR="000E1F21" w:rsidDel="00417345" w:rsidRDefault="000E1F21" w:rsidP="00702283">
      <w:pPr>
        <w:pStyle w:val="CETextBody"/>
        <w:rPr>
          <w:del w:id="5207" w:author="Huy Duc. Nguyen" w:date="2017-08-29T16:34:00Z"/>
          <w:lang w:val="en-US" w:eastAsia="ja-JP"/>
        </w:rPr>
      </w:pPr>
    </w:p>
    <w:p w:rsidR="000E1F21" w:rsidDel="00417345" w:rsidRDefault="000E1F21" w:rsidP="00702283">
      <w:pPr>
        <w:pStyle w:val="CETextBody"/>
        <w:rPr>
          <w:del w:id="5208" w:author="Huy Duc. Nguyen" w:date="2017-08-29T16:34:00Z"/>
          <w:lang w:val="en-US" w:eastAsia="ja-JP"/>
        </w:rPr>
      </w:pPr>
    </w:p>
    <w:p w:rsidR="000E1F21" w:rsidDel="00417345" w:rsidRDefault="000E1F21" w:rsidP="00702283">
      <w:pPr>
        <w:pStyle w:val="CETextBody"/>
        <w:rPr>
          <w:del w:id="5209" w:author="Huy Duc. Nguyen" w:date="2017-08-29T16:34:00Z"/>
          <w:lang w:val="en-US" w:eastAsia="ja-JP"/>
        </w:rPr>
      </w:pPr>
    </w:p>
    <w:p w:rsidR="000E1F21" w:rsidDel="00417345" w:rsidRDefault="000E1F21" w:rsidP="00702283">
      <w:pPr>
        <w:pStyle w:val="CETextBody"/>
        <w:rPr>
          <w:del w:id="5210" w:author="Huy Duc. Nguyen" w:date="2017-08-29T16:34:00Z"/>
          <w:lang w:val="en-US" w:eastAsia="ja-JP"/>
        </w:rPr>
      </w:pPr>
    </w:p>
    <w:p w:rsidR="00A53512" w:rsidRPr="008B7203" w:rsidDel="00417345" w:rsidRDefault="00A53512" w:rsidP="00702283">
      <w:pPr>
        <w:pStyle w:val="CETextBody"/>
        <w:rPr>
          <w:del w:id="5211" w:author="Huy Duc. Nguyen" w:date="2017-08-29T16:34:00Z"/>
          <w:lang w:val="en-US" w:eastAsia="ja-JP"/>
        </w:rPr>
      </w:pPr>
    </w:p>
    <w:p w:rsidR="00C51398" w:rsidDel="00417345" w:rsidRDefault="00C51398">
      <w:pPr>
        <w:rPr>
          <w:del w:id="5212" w:author="Huy Duc. Nguyen" w:date="2017-08-29T16:34:00Z"/>
          <w:lang w:val="en-US" w:eastAsia="ja-JP"/>
        </w:rPr>
      </w:pPr>
    </w:p>
    <w:p w:rsidR="00B351C2" w:rsidDel="00417345" w:rsidRDefault="00B351C2">
      <w:pPr>
        <w:rPr>
          <w:del w:id="5213" w:author="Huy Duc. Nguyen" w:date="2017-08-29T16:34:00Z"/>
          <w:sz w:val="22"/>
          <w:lang w:val="en-US" w:eastAsia="ja-JP"/>
        </w:rPr>
      </w:pPr>
      <w:del w:id="5214" w:author="Huy Duc. Nguyen" w:date="2017-08-29T16:34:00Z">
        <w:r w:rsidDel="00417345">
          <w:rPr>
            <w:lang w:val="en-US" w:eastAsia="ja-JP"/>
          </w:rPr>
          <w:br w:type="page"/>
        </w:r>
      </w:del>
    </w:p>
    <w:p w:rsidR="00C51398" w:rsidDel="00417345" w:rsidRDefault="00C51398" w:rsidP="0027486D">
      <w:pPr>
        <w:pStyle w:val="CETextBody"/>
        <w:rPr>
          <w:del w:id="5215" w:author="Huy Duc. Nguyen" w:date="2017-08-29T16:34:00Z"/>
          <w:lang w:val="en-US" w:eastAsia="ja-JP"/>
        </w:rPr>
      </w:pPr>
      <w:del w:id="5216" w:author="Huy Duc. Nguyen" w:date="2017-08-29T16:34:00Z">
        <w:r w:rsidRPr="00F26DCC" w:rsidDel="00417345">
          <w:rPr>
            <w:rFonts w:ascii="Arial" w:hAnsi="Arial" w:cs="Arial"/>
            <w:noProof/>
            <w:lang w:val="en-US"/>
          </w:rPr>
          <mc:AlternateContent>
            <mc:Choice Requires="wps">
              <w:drawing>
                <wp:anchor distT="0" distB="0" distL="114300" distR="114300" simplePos="0" relativeHeight="251606528" behindDoc="0" locked="0" layoutInCell="1" allowOverlap="1" wp14:anchorId="4F6057D2" wp14:editId="3E15F286">
                  <wp:simplePos x="0" y="0"/>
                  <wp:positionH relativeFrom="column">
                    <wp:posOffset>1905</wp:posOffset>
                  </wp:positionH>
                  <wp:positionV relativeFrom="paragraph">
                    <wp:posOffset>70486</wp:posOffset>
                  </wp:positionV>
                  <wp:extent cx="6029960" cy="4629150"/>
                  <wp:effectExtent l="0" t="0" r="27940" b="19050"/>
                  <wp:wrapNone/>
                  <wp:docPr id="156" name="テキスト ボックス 156"/>
                  <wp:cNvGraphicFramePr/>
                  <a:graphic xmlns:a="http://schemas.openxmlformats.org/drawingml/2006/main">
                    <a:graphicData uri="http://schemas.microsoft.com/office/word/2010/wordprocessingShape">
                      <wps:wsp>
                        <wps:cNvSpPr txBox="1"/>
                        <wps:spPr>
                          <a:xfrm>
                            <a:off x="0" y="0"/>
                            <a:ext cx="6029960" cy="462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multivisor_net_server                     0x0000000000003000/0x0000000000040000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multivisor_loader                         0x0000000000000000/0x000000000c823000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LoaderTask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MULTILoadAgent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LoaderHelperTask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LoaderHelperTask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LoaderHelperTask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multivisor_vmm                            0x000000000022a000/0x0000000000c3b000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AsyncPollTask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GipcStdio_StdinTask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GipcStdio_StdoutTask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0x00000000000003d0/0x0000000000001dd0  76.32% MultivisorTask0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0x0000000000001410/0x0000000000001dd0  76.02% MultivisorTask1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0x00000000000003d0/0x0000000000001dd0  76.03% MultivisorTask2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0x00000000000003d0/0x0000000000001dd0  76.02% MultivisorTask3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ip46router_devtree_module                 0x000000000003b000/0x00000000004af000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DriverDebugService</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InetServer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PingWatchdog_ResetTask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ivfsserver_devtree_module                 0x00000000000ca000/0x000000000073d000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OSAAgent</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HealthMonitor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FileServer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NFSTimerTask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IOTask</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Syncer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Unmounter</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devtree_generic_server_module             0x00000000002b6000/0x0000000001501000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57D2" id="テキスト ボックス 156" o:spid="_x0000_s1079" type="#_x0000_t202" style="position:absolute;margin-left:.15pt;margin-top:5.55pt;width:474.8pt;height:36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" fillcolor="white [3201]" strokeweight=".5pt">
                  <v:textbox>
                    <w:txbxContent>
                      <w:p w:rsidR="005B1E90" w:rsidRPr="00C51398" w:rsidRDefault="005B1E90" w:rsidP="00C51398">
                        <w:pPr>
                          <w:rPr>
                            <w:rFonts w:ascii="Courier New" w:hAnsi="Courier New" w:cs="Courier New"/>
                            <w:sz w:val="14"/>
                            <w:szCs w:val="14"/>
                            <w:lang w:val="en-US" w:eastAsia="ja-JP"/>
                          </w:rPr>
                        </w:pPr>
                        <w:proofErr w:type="spellStart"/>
                        <w:proofErr w:type="gramStart"/>
                        <w:r w:rsidRPr="00C51398">
                          <w:rPr>
                            <w:rFonts w:ascii="Courier New" w:hAnsi="Courier New" w:cs="Courier New"/>
                            <w:sz w:val="14"/>
                            <w:szCs w:val="14"/>
                            <w:lang w:val="en-US" w:eastAsia="ja-JP"/>
                          </w:rPr>
                          <w:t>multivisor_net_server</w:t>
                        </w:r>
                        <w:proofErr w:type="spellEnd"/>
                        <w:proofErr w:type="gramEnd"/>
                        <w:r w:rsidRPr="00C51398">
                          <w:rPr>
                            <w:rFonts w:ascii="Courier New" w:hAnsi="Courier New" w:cs="Courier New"/>
                            <w:sz w:val="14"/>
                            <w:szCs w:val="14"/>
                            <w:lang w:val="en-US" w:eastAsia="ja-JP"/>
                          </w:rPr>
                          <w:t xml:space="preserve">                     0x0000000000003000/0x0000000000040000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0xffffffa6c0075000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0xffffffa00a8f6000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multivisor_loader</w:t>
                        </w:r>
                        <w:proofErr w:type="spellEnd"/>
                        <w:proofErr w:type="gramEnd"/>
                        <w:r w:rsidRPr="00C51398">
                          <w:rPr>
                            <w:rFonts w:ascii="Courier New" w:hAnsi="Courier New" w:cs="Courier New"/>
                            <w:sz w:val="14"/>
                            <w:szCs w:val="14"/>
                            <w:lang w:val="en-US" w:eastAsia="ja-JP"/>
                          </w:rPr>
                          <w:t xml:space="preserve">                         0x0000000000000000/0x000000000c823000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0xffffffa6c0074000 exited           127 0x0000000000000530/0x0000000000002000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0xffffffa00a8b3000 pending          254 0x0000000000000680/0x0000000000001dd0   0.00% </w:t>
                        </w:r>
                        <w:proofErr w:type="spellStart"/>
                        <w:r w:rsidRPr="00C51398">
                          <w:rPr>
                            <w:rFonts w:ascii="Courier New" w:hAnsi="Courier New" w:cs="Courier New"/>
                            <w:sz w:val="14"/>
                            <w:szCs w:val="14"/>
                            <w:lang w:val="en-US" w:eastAsia="ja-JP"/>
                          </w:rPr>
                          <w:t>LoaderTask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0xffffffa00a8a9000 pending          254 0x0000000000000220/0x0000000000001dd0   0.00% </w:t>
                        </w:r>
                        <w:proofErr w:type="spellStart"/>
                        <w:r w:rsidRPr="00C51398">
                          <w:rPr>
                            <w:rFonts w:ascii="Courier New" w:hAnsi="Courier New" w:cs="Courier New"/>
                            <w:sz w:val="14"/>
                            <w:szCs w:val="14"/>
                            <w:lang w:val="en-US" w:eastAsia="ja-JP"/>
                          </w:rPr>
                          <w:t>MULTILoadAgent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0xffffffa00a8a6000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0xffffffa00a8a3000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0xffffffa00a8a0000 halted           254 0x0000000000000000/0x0000000000000dd0   0.00% </w:t>
                        </w:r>
                        <w:proofErr w:type="spellStart"/>
                        <w:r w:rsidRPr="00C51398">
                          <w:rPr>
                            <w:rFonts w:ascii="Courier New" w:hAnsi="Courier New" w:cs="Courier New"/>
                            <w:sz w:val="14"/>
                            <w:szCs w:val="14"/>
                            <w:lang w:val="en-US" w:eastAsia="ja-JP"/>
                          </w:rPr>
                          <w:t>LoaderHelperTask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0xffffffa00a89c000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multivisor_vmm</w:t>
                        </w:r>
                        <w:proofErr w:type="spellEnd"/>
                        <w:proofErr w:type="gramEnd"/>
                        <w:r w:rsidRPr="00C51398">
                          <w:rPr>
                            <w:rFonts w:ascii="Courier New" w:hAnsi="Courier New" w:cs="Courier New"/>
                            <w:sz w:val="14"/>
                            <w:szCs w:val="14"/>
                            <w:lang w:val="en-US" w:eastAsia="ja-JP"/>
                          </w:rPr>
                          <w:t xml:space="preserve">                            0x000000000022a000/0x0000000000c3b000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0xffffffa6c0073000 pending          127 0x0000000000000790/0x0000000000002000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0xffffffa00a876000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0xffffffa6feedd000 pending          127 0x00000000000004b0/0x0000000000000dd0   0.00% </w:t>
                        </w:r>
                        <w:proofErr w:type="spellStart"/>
                        <w:r w:rsidRPr="00C51398">
                          <w:rPr>
                            <w:rFonts w:ascii="Courier New" w:hAnsi="Courier New" w:cs="Courier New"/>
                            <w:sz w:val="14"/>
                            <w:szCs w:val="14"/>
                            <w:lang w:val="en-US" w:eastAsia="ja-JP"/>
                          </w:rPr>
                          <w:t>AsyncPollTask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0xffffffa6feea0000 pending          127 0x00000000000011f0/0x0000000000002dd0   0.00% </w:t>
                        </w:r>
                        <w:proofErr w:type="spellStart"/>
                        <w:r w:rsidRPr="00C51398">
                          <w:rPr>
                            <w:rFonts w:ascii="Courier New" w:hAnsi="Courier New" w:cs="Courier New"/>
                            <w:sz w:val="14"/>
                            <w:szCs w:val="14"/>
                            <w:lang w:val="en-US" w:eastAsia="ja-JP"/>
                          </w:rPr>
                          <w:t>GipcStdio_StdinTask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0xffffffa6fee9a000 pending          127 0x0000000000001210/0x0000000000002dd0   0.00% </w:t>
                        </w:r>
                        <w:proofErr w:type="spellStart"/>
                        <w:r w:rsidRPr="00C51398">
                          <w:rPr>
                            <w:rFonts w:ascii="Courier New" w:hAnsi="Courier New" w:cs="Courier New"/>
                            <w:sz w:val="14"/>
                            <w:szCs w:val="14"/>
                            <w:lang w:val="en-US" w:eastAsia="ja-JP"/>
                          </w:rPr>
                          <w:t>GipcStdio_StdoutTask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0xffffffa6fee96000 pending          200 0x00000000000003d0/</w:t>
                        </w:r>
                        <w:proofErr w:type="gramStart"/>
                        <w:r w:rsidRPr="00C51398">
                          <w:rPr>
                            <w:rFonts w:ascii="Courier New" w:hAnsi="Courier New" w:cs="Courier New"/>
                            <w:sz w:val="14"/>
                            <w:szCs w:val="14"/>
                            <w:lang w:val="en-US" w:eastAsia="ja-JP"/>
                          </w:rPr>
                          <w:t>0x0000000000001dd0  76.32</w:t>
                        </w:r>
                        <w:proofErr w:type="gramEnd"/>
                        <w:r w:rsidRPr="00C51398">
                          <w:rPr>
                            <w:rFonts w:ascii="Courier New" w:hAnsi="Courier New" w:cs="Courier New"/>
                            <w:sz w:val="14"/>
                            <w:szCs w:val="14"/>
                            <w:lang w:val="en-US" w:eastAsia="ja-JP"/>
                          </w:rPr>
                          <w:t>% MultivisorTask0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0xffffffa6fee92000 pending          200 0x0000000000001410/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0xffffffa6fee8d000 pending          200 0x00000000000003d0/</w:t>
                        </w:r>
                        <w:proofErr w:type="gramStart"/>
                        <w:r w:rsidRPr="00C51398">
                          <w:rPr>
                            <w:rFonts w:ascii="Courier New" w:hAnsi="Courier New" w:cs="Courier New"/>
                            <w:sz w:val="14"/>
                            <w:szCs w:val="14"/>
                            <w:lang w:val="en-US" w:eastAsia="ja-JP"/>
                          </w:rPr>
                          <w:t>0x0000000000001dd0  76.03</w:t>
                        </w:r>
                        <w:proofErr w:type="gramEnd"/>
                        <w:r w:rsidRPr="00C51398">
                          <w:rPr>
                            <w:rFonts w:ascii="Courier New" w:hAnsi="Courier New" w:cs="Courier New"/>
                            <w:sz w:val="14"/>
                            <w:szCs w:val="14"/>
                            <w:lang w:val="en-US" w:eastAsia="ja-JP"/>
                          </w:rPr>
                          <w:t>% MultivisorTask2</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0xffffffa6fee89000 pending          200 0x00000000000003d0/</w:t>
                        </w:r>
                        <w:proofErr w:type="gramStart"/>
                        <w:r w:rsidRPr="00C51398">
                          <w:rPr>
                            <w:rFonts w:ascii="Courier New" w:hAnsi="Courier New" w:cs="Courier New"/>
                            <w:sz w:val="14"/>
                            <w:szCs w:val="14"/>
                            <w:lang w:val="en-US" w:eastAsia="ja-JP"/>
                          </w:rPr>
                          <w:t>0x0000000000001dd0  76.02</w:t>
                        </w:r>
                        <w:proofErr w:type="gramEnd"/>
                        <w:r w:rsidRPr="00C51398">
                          <w:rPr>
                            <w:rFonts w:ascii="Courier New" w:hAnsi="Courier New" w:cs="Courier New"/>
                            <w:sz w:val="14"/>
                            <w:szCs w:val="14"/>
                            <w:lang w:val="en-US" w:eastAsia="ja-JP"/>
                          </w:rPr>
                          <w:t>% MultivisorTask3</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gramStart"/>
                        <w:r w:rsidRPr="00C51398">
                          <w:rPr>
                            <w:rFonts w:ascii="Courier New" w:hAnsi="Courier New" w:cs="Courier New"/>
                            <w:sz w:val="14"/>
                            <w:szCs w:val="14"/>
                            <w:lang w:val="en-US" w:eastAsia="ja-JP"/>
                          </w:rPr>
                          <w:t>ip46router_devtree_module</w:t>
                        </w:r>
                        <w:proofErr w:type="gramEnd"/>
                        <w:r w:rsidRPr="00C51398">
                          <w:rPr>
                            <w:rFonts w:ascii="Courier New" w:hAnsi="Courier New" w:cs="Courier New"/>
                            <w:sz w:val="14"/>
                            <w:szCs w:val="14"/>
                            <w:lang w:val="en-US" w:eastAsia="ja-JP"/>
                          </w:rPr>
                          <w:t xml:space="preserve">                 0x000000000003b000/0x00000000004af000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0xffffffa6c0072000 exited           127 0x0000000000000690/0x0000000000003000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0xffffffa00a831000 pending          200 0x00000000000000c0/0x0000000000000dd0   0.00% rcar-avb-0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*0xffffffa00a828000 running          253 0x00000000000007a0/0x0000000000004dd0   0.02% </w:t>
                        </w:r>
                        <w:proofErr w:type="spellStart"/>
                        <w:r w:rsidRPr="00C51398">
                          <w:rPr>
                            <w:rFonts w:ascii="Courier New" w:hAnsi="Courier New" w:cs="Courier New"/>
                            <w:sz w:val="14"/>
                            <w:szCs w:val="14"/>
                            <w:lang w:val="en-US" w:eastAsia="ja-JP"/>
                          </w:rPr>
                          <w:t>DriverDebugService</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0xffffffa6ff353000 pending          200 0x00000000000005a0/0x0000000000005dd0   0.00% </w:t>
                        </w:r>
                        <w:proofErr w:type="spellStart"/>
                        <w:r w:rsidRPr="00C51398">
                          <w:rPr>
                            <w:rFonts w:ascii="Courier New" w:hAnsi="Courier New" w:cs="Courier New"/>
                            <w:sz w:val="14"/>
                            <w:szCs w:val="14"/>
                            <w:lang w:val="en-US" w:eastAsia="ja-JP"/>
                          </w:rPr>
                          <w:t>InetServer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0xffffffa6ff341000 pending          200 0x00000000000000f0/0x0000000000003dd0   0.00% FibArpRefreshTask0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0xffffffa6ff32b000 pending          127 0x0000000000000080/0x0000000000000dd0   0.00% </w:t>
                        </w:r>
                        <w:proofErr w:type="spellStart"/>
                        <w:r w:rsidRPr="00C51398">
                          <w:rPr>
                            <w:rFonts w:ascii="Courier New" w:hAnsi="Courier New" w:cs="Courier New"/>
                            <w:sz w:val="14"/>
                            <w:szCs w:val="14"/>
                            <w:lang w:val="en-US" w:eastAsia="ja-JP"/>
                          </w:rPr>
                          <w:t>PingWatchdog_ResetTask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ivfsserver_devtree_module</w:t>
                        </w:r>
                        <w:proofErr w:type="spellEnd"/>
                        <w:proofErr w:type="gramEnd"/>
                        <w:r w:rsidRPr="00C51398">
                          <w:rPr>
                            <w:rFonts w:ascii="Courier New" w:hAnsi="Courier New" w:cs="Courier New"/>
                            <w:sz w:val="14"/>
                            <w:szCs w:val="14"/>
                            <w:lang w:val="en-US" w:eastAsia="ja-JP"/>
                          </w:rPr>
                          <w:t xml:space="preserve">                 0x00000000000ca000/0x000000000073d000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0xffffffa6c0071000 exited           127 0x0000000000000880/0x0000000000002000   0.00% Initial</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0xffffffa00a736000 pending          254 0x0000000000000280/0x0000000000000dd0   0.00% </w:t>
                        </w:r>
                        <w:proofErr w:type="spellStart"/>
                        <w:r w:rsidRPr="00C51398">
                          <w:rPr>
                            <w:rFonts w:ascii="Courier New" w:hAnsi="Courier New" w:cs="Courier New"/>
                            <w:sz w:val="14"/>
                            <w:szCs w:val="14"/>
                            <w:lang w:val="en-US" w:eastAsia="ja-JP"/>
                          </w:rPr>
                          <w:t>OSAAgent</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0xffffffa6ff954000 pending          152 0x00000000000000c0/0x0000000000003dd0   0.00% </w:t>
                        </w:r>
                        <w:proofErr w:type="spellStart"/>
                        <w:r w:rsidRPr="00C51398">
                          <w:rPr>
                            <w:rFonts w:ascii="Courier New" w:hAnsi="Courier New" w:cs="Courier New"/>
                            <w:sz w:val="14"/>
                            <w:szCs w:val="14"/>
                            <w:lang w:val="en-US" w:eastAsia="ja-JP"/>
                          </w:rPr>
                          <w:t>HealthMonitor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0xffffffa6ff949000 pending          150 0x0000000000000a40/0x0000000000008dd0   0.00% </w:t>
                        </w:r>
                        <w:proofErr w:type="spellStart"/>
                        <w:r w:rsidRPr="00C51398">
                          <w:rPr>
                            <w:rFonts w:ascii="Courier New" w:hAnsi="Courier New" w:cs="Courier New"/>
                            <w:sz w:val="14"/>
                            <w:szCs w:val="14"/>
                            <w:lang w:val="en-US" w:eastAsia="ja-JP"/>
                          </w:rPr>
                          <w:t>FileServer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0xffffffa6ff942000 pending          149 0x00000000000005d0/0x0000000000003dd0   0.00% </w:t>
                        </w:r>
                        <w:proofErr w:type="spellStart"/>
                        <w:r w:rsidRPr="00C51398">
                          <w:rPr>
                            <w:rFonts w:ascii="Courier New" w:hAnsi="Courier New" w:cs="Courier New"/>
                            <w:sz w:val="14"/>
                            <w:szCs w:val="14"/>
                            <w:lang w:val="en-US" w:eastAsia="ja-JP"/>
                          </w:rPr>
                          <w:t>NFSTimerTask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0xffffffa6ff8c1000 pending          152 0x0000000000000180/0x0000000000004dd0   0.00% </w:t>
                        </w:r>
                        <w:proofErr w:type="spellStart"/>
                        <w:r w:rsidRPr="00C51398">
                          <w:rPr>
                            <w:rFonts w:ascii="Courier New" w:hAnsi="Courier New" w:cs="Courier New"/>
                            <w:sz w:val="14"/>
                            <w:szCs w:val="14"/>
                            <w:lang w:val="en-US" w:eastAsia="ja-JP"/>
                          </w:rPr>
                          <w:t>IOTask</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0xffffffa6ff8b4000 pending          150 0x0000000000000910/0x0000000000008dd0   0.00% IOAssistant0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0xffffffa6ff8ab000 pending          150 0x0000000000000690/0x0000000000006dd0   0.00% </w:t>
                        </w:r>
                        <w:proofErr w:type="spellStart"/>
                        <w:r w:rsidRPr="00C51398">
                          <w:rPr>
                            <w:rFonts w:ascii="Courier New" w:hAnsi="Courier New" w:cs="Courier New"/>
                            <w:sz w:val="14"/>
                            <w:szCs w:val="14"/>
                            <w:lang w:val="en-US" w:eastAsia="ja-JP"/>
                          </w:rPr>
                          <w:t>Syncer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0xffffffa6ff8a4000 halted           151 0x0000000000000090/0x0000000000003dd0   0.00% </w:t>
                        </w:r>
                        <w:proofErr w:type="spellStart"/>
                        <w:r w:rsidRPr="00C51398">
                          <w:rPr>
                            <w:rFonts w:ascii="Courier New" w:hAnsi="Courier New" w:cs="Courier New"/>
                            <w:sz w:val="14"/>
                            <w:szCs w:val="14"/>
                            <w:lang w:val="en-US" w:eastAsia="ja-JP"/>
                          </w:rPr>
                          <w:t>Unmounter</w:t>
                        </w:r>
                        <w:proofErr w:type="spellEnd"/>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0xffffffa6ff88d000 pending          150 0x0000000000000490/0x0000000000008dd0   0.00% IOAssistant1</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w:t>
                        </w:r>
                        <w:proofErr w:type="spellStart"/>
                        <w:proofErr w:type="gramStart"/>
                        <w:r w:rsidRPr="00C51398">
                          <w:rPr>
                            <w:rFonts w:ascii="Courier New" w:hAnsi="Courier New" w:cs="Courier New"/>
                            <w:sz w:val="14"/>
                            <w:szCs w:val="14"/>
                            <w:lang w:val="en-US" w:eastAsia="ja-JP"/>
                          </w:rPr>
                          <w:t>devtree_generic_server_module</w:t>
                        </w:r>
                        <w:proofErr w:type="spellEnd"/>
                        <w:proofErr w:type="gramEnd"/>
                        <w:r w:rsidRPr="00C51398">
                          <w:rPr>
                            <w:rFonts w:ascii="Courier New" w:hAnsi="Courier New" w:cs="Courier New"/>
                            <w:sz w:val="14"/>
                            <w:szCs w:val="14"/>
                            <w:lang w:val="en-US" w:eastAsia="ja-JP"/>
                          </w:rPr>
                          <w:t xml:space="preserve">             0x00000000002b6000/0x0000000001501000</w:t>
                        </w:r>
                      </w:p>
                      <w:p w:rsidR="005B1E90" w:rsidRPr="00C51398" w:rsidRDefault="005B1E90" w:rsidP="00C51398">
                        <w:pPr>
                          <w:rPr>
                            <w:rFonts w:ascii="Courier New" w:hAnsi="Courier New" w:cs="Courier New"/>
                            <w:sz w:val="14"/>
                            <w:szCs w:val="14"/>
                            <w:lang w:val="en-US" w:eastAsia="ja-JP"/>
                          </w:rPr>
                        </w:pPr>
                        <w:r w:rsidRPr="00C51398">
                          <w:rPr>
                            <w:rFonts w:ascii="Courier New" w:hAnsi="Courier New" w:cs="Courier New"/>
                            <w:sz w:val="14"/>
                            <w:szCs w:val="14"/>
                            <w:lang w:val="en-US" w:eastAsia="ja-JP"/>
                          </w:rPr>
                          <w:t xml:space="preserve">   0xffffffa6c0070000 pending          127 0x0000000000000860/0x0000000000002000   0.00% Initial</w:t>
                        </w:r>
                      </w:p>
                      <w:p w:rsidR="005B1E90" w:rsidRPr="00767C67" w:rsidRDefault="005B1E90">
                        <w:pPr>
                          <w:rPr>
                            <w:rFonts w:ascii="Courier New" w:hAnsi="Courier New" w:cs="Courier New"/>
                            <w:sz w:val="12"/>
                            <w:szCs w:val="12"/>
                            <w:lang w:val="en-US" w:eastAsia="ja-JP"/>
                          </w:rPr>
                        </w:pPr>
                        <w:r w:rsidRPr="00C51398">
                          <w:rPr>
                            <w:rFonts w:ascii="Courier New" w:hAnsi="Courier New" w:cs="Courier New"/>
                            <w:sz w:val="14"/>
                            <w:szCs w:val="14"/>
                            <w:lang w:val="en-US" w:eastAsia="ja-JP"/>
                          </w:rPr>
                          <w:t xml:space="preserve">   0xffffffa6fbf56000 pending          220 0x00000000000003f0/0x0000000000001dd0   0.00% fb-map-server   </w:t>
                        </w:r>
                      </w:p>
                    </w:txbxContent>
                  </v:textbox>
                </v:shape>
              </w:pict>
            </mc:Fallback>
          </mc:AlternateContent>
        </w:r>
      </w:del>
    </w:p>
    <w:p w:rsidR="00C51398" w:rsidDel="00417345" w:rsidRDefault="00C51398" w:rsidP="0027486D">
      <w:pPr>
        <w:pStyle w:val="CETextBody"/>
        <w:rPr>
          <w:del w:id="5217" w:author="Huy Duc. Nguyen" w:date="2017-08-29T16:34:00Z"/>
          <w:lang w:val="en-US" w:eastAsia="ja-JP"/>
        </w:rPr>
      </w:pPr>
    </w:p>
    <w:p w:rsidR="00C51398" w:rsidDel="00417345" w:rsidRDefault="00C51398" w:rsidP="0027486D">
      <w:pPr>
        <w:pStyle w:val="CETextBody"/>
        <w:rPr>
          <w:del w:id="5218" w:author="Huy Duc. Nguyen" w:date="2017-08-29T16:34:00Z"/>
          <w:lang w:val="en-US" w:eastAsia="ja-JP"/>
        </w:rPr>
      </w:pPr>
    </w:p>
    <w:p w:rsidR="00C51398" w:rsidDel="00417345" w:rsidRDefault="00C51398" w:rsidP="0027486D">
      <w:pPr>
        <w:pStyle w:val="CETextBody"/>
        <w:rPr>
          <w:del w:id="5219" w:author="Huy Duc. Nguyen" w:date="2017-08-29T16:34:00Z"/>
          <w:lang w:val="en-US" w:eastAsia="ja-JP"/>
        </w:rPr>
      </w:pPr>
    </w:p>
    <w:p w:rsidR="00C51398" w:rsidDel="00417345" w:rsidRDefault="00C51398" w:rsidP="0027486D">
      <w:pPr>
        <w:pStyle w:val="CETextBody"/>
        <w:rPr>
          <w:del w:id="5220" w:author="Huy Duc. Nguyen" w:date="2017-08-29T16:34:00Z"/>
          <w:lang w:val="en-US" w:eastAsia="ja-JP"/>
        </w:rPr>
      </w:pPr>
    </w:p>
    <w:p w:rsidR="00C51398" w:rsidDel="00417345" w:rsidRDefault="00C51398" w:rsidP="0027486D">
      <w:pPr>
        <w:pStyle w:val="CETextBody"/>
        <w:rPr>
          <w:del w:id="5221" w:author="Huy Duc. Nguyen" w:date="2017-08-29T16:34:00Z"/>
          <w:lang w:val="en-US" w:eastAsia="ja-JP"/>
        </w:rPr>
      </w:pPr>
    </w:p>
    <w:p w:rsidR="00C51398" w:rsidDel="00417345" w:rsidRDefault="00C51398" w:rsidP="0027486D">
      <w:pPr>
        <w:pStyle w:val="CETextBody"/>
        <w:rPr>
          <w:del w:id="5222" w:author="Huy Duc. Nguyen" w:date="2017-08-29T16:34:00Z"/>
          <w:lang w:val="en-US" w:eastAsia="ja-JP"/>
        </w:rPr>
      </w:pPr>
    </w:p>
    <w:p w:rsidR="00C51398" w:rsidDel="00417345" w:rsidRDefault="00C51398" w:rsidP="0027486D">
      <w:pPr>
        <w:pStyle w:val="CETextBody"/>
        <w:rPr>
          <w:del w:id="5223" w:author="Huy Duc. Nguyen" w:date="2017-08-29T16:34:00Z"/>
          <w:lang w:val="en-US" w:eastAsia="ja-JP"/>
        </w:rPr>
      </w:pPr>
    </w:p>
    <w:p w:rsidR="00C51398" w:rsidDel="00417345" w:rsidRDefault="00C51398" w:rsidP="0027486D">
      <w:pPr>
        <w:pStyle w:val="CETextBody"/>
        <w:rPr>
          <w:del w:id="5224" w:author="Huy Duc. Nguyen" w:date="2017-08-29T16:34:00Z"/>
          <w:lang w:val="en-US" w:eastAsia="ja-JP"/>
        </w:rPr>
      </w:pPr>
      <w:del w:id="5225" w:author="Huy Duc. Nguyen" w:date="2017-08-29T16:34:00Z">
        <w:r w:rsidRPr="0027486D" w:rsidDel="00417345">
          <w:rPr>
            <w:noProof/>
            <w:sz w:val="18"/>
            <w:szCs w:val="18"/>
            <w:lang w:val="en-US"/>
          </w:rPr>
          <mc:AlternateContent>
            <mc:Choice Requires="wps">
              <w:drawing>
                <wp:anchor distT="0" distB="0" distL="114300" distR="114300" simplePos="0" relativeHeight="251610624" behindDoc="0" locked="0" layoutInCell="1" allowOverlap="1" wp14:anchorId="57D095BC" wp14:editId="780D40C2">
                  <wp:simplePos x="0" y="0"/>
                  <wp:positionH relativeFrom="column">
                    <wp:posOffset>4411980</wp:posOffset>
                  </wp:positionH>
                  <wp:positionV relativeFrom="paragraph">
                    <wp:posOffset>112394</wp:posOffset>
                  </wp:positionV>
                  <wp:extent cx="1343025" cy="466725"/>
                  <wp:effectExtent l="0" t="0" r="28575" b="28575"/>
                  <wp:wrapNone/>
                  <wp:docPr id="157" name="正方形/長方形 157"/>
                  <wp:cNvGraphicFramePr/>
                  <a:graphic xmlns:a="http://schemas.openxmlformats.org/drawingml/2006/main">
                    <a:graphicData uri="http://schemas.microsoft.com/office/word/2010/wordprocessingShape">
                      <wps:wsp>
                        <wps:cNvSpPr/>
                        <wps:spPr>
                          <a:xfrm>
                            <a:off x="0" y="0"/>
                            <a:ext cx="1343025"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46FA4" id="正方形/長方形 157" o:spid="_x0000_s1026" style="position:absolute;margin-left:347.4pt;margin-top:8.85pt;width:105.75pt;height:36.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" filled="f" strokecolor="#c0504d [3205]" strokeweight="2pt"/>
              </w:pict>
            </mc:Fallback>
          </mc:AlternateContent>
        </w:r>
      </w:del>
    </w:p>
    <w:p w:rsidR="00C51398" w:rsidDel="00417345" w:rsidRDefault="00C51398" w:rsidP="0027486D">
      <w:pPr>
        <w:pStyle w:val="CETextBody"/>
        <w:rPr>
          <w:del w:id="5226" w:author="Huy Duc. Nguyen" w:date="2017-08-29T16:34:00Z"/>
          <w:lang w:val="en-US" w:eastAsia="ja-JP"/>
        </w:rPr>
      </w:pPr>
    </w:p>
    <w:p w:rsidR="00C51398" w:rsidDel="00417345" w:rsidRDefault="00C51398" w:rsidP="0027486D">
      <w:pPr>
        <w:pStyle w:val="CETextBody"/>
        <w:rPr>
          <w:del w:id="5227" w:author="Huy Duc. Nguyen" w:date="2017-08-29T16:34:00Z"/>
          <w:lang w:val="en-US" w:eastAsia="ja-JP"/>
        </w:rPr>
      </w:pPr>
    </w:p>
    <w:p w:rsidR="00C51398" w:rsidDel="00417345" w:rsidRDefault="00C51398" w:rsidP="0027486D">
      <w:pPr>
        <w:pStyle w:val="CETextBody"/>
        <w:rPr>
          <w:del w:id="5228" w:author="Huy Duc. Nguyen" w:date="2017-08-29T16:34:00Z"/>
          <w:lang w:val="en-US" w:eastAsia="ja-JP"/>
        </w:rPr>
      </w:pPr>
    </w:p>
    <w:p w:rsidR="00C51398" w:rsidDel="00417345" w:rsidRDefault="00C51398" w:rsidP="0027486D">
      <w:pPr>
        <w:pStyle w:val="CETextBody"/>
        <w:rPr>
          <w:del w:id="5229" w:author="Huy Duc. Nguyen" w:date="2017-08-29T16:34:00Z"/>
          <w:lang w:val="en-US" w:eastAsia="ja-JP"/>
        </w:rPr>
      </w:pPr>
    </w:p>
    <w:p w:rsidR="00C51398" w:rsidDel="00417345" w:rsidRDefault="00C51398" w:rsidP="0027486D">
      <w:pPr>
        <w:pStyle w:val="CETextBody"/>
        <w:rPr>
          <w:del w:id="5230" w:author="Huy Duc. Nguyen" w:date="2017-08-29T16:34:00Z"/>
          <w:lang w:val="en-US" w:eastAsia="ja-JP"/>
        </w:rPr>
      </w:pPr>
    </w:p>
    <w:p w:rsidR="00C51398" w:rsidDel="00417345" w:rsidRDefault="00C51398" w:rsidP="0027486D">
      <w:pPr>
        <w:pStyle w:val="CETextBody"/>
        <w:rPr>
          <w:del w:id="5231" w:author="Huy Duc. Nguyen" w:date="2017-08-29T16:34:00Z"/>
          <w:lang w:val="en-US" w:eastAsia="ja-JP"/>
        </w:rPr>
      </w:pPr>
    </w:p>
    <w:p w:rsidR="00C51398" w:rsidDel="00417345" w:rsidRDefault="00C51398" w:rsidP="0027486D">
      <w:pPr>
        <w:pStyle w:val="CETextBody"/>
        <w:rPr>
          <w:del w:id="5232" w:author="Huy Duc. Nguyen" w:date="2017-08-29T16:34:00Z"/>
          <w:lang w:val="en-US" w:eastAsia="ja-JP"/>
        </w:rPr>
      </w:pPr>
    </w:p>
    <w:p w:rsidR="00C51398" w:rsidDel="00417345" w:rsidRDefault="00C51398" w:rsidP="0027486D">
      <w:pPr>
        <w:pStyle w:val="CETextBody"/>
        <w:rPr>
          <w:del w:id="5233" w:author="Huy Duc. Nguyen" w:date="2017-08-29T16:34:00Z"/>
          <w:lang w:val="en-US" w:eastAsia="ja-JP"/>
        </w:rPr>
      </w:pPr>
    </w:p>
    <w:p w:rsidR="00C51398" w:rsidDel="00417345" w:rsidRDefault="00C51398" w:rsidP="0027486D">
      <w:pPr>
        <w:pStyle w:val="CETextBody"/>
        <w:rPr>
          <w:del w:id="5234" w:author="Huy Duc. Nguyen" w:date="2017-08-29T16:34:00Z"/>
          <w:lang w:val="en-US" w:eastAsia="ja-JP"/>
        </w:rPr>
      </w:pPr>
    </w:p>
    <w:p w:rsidR="00C51398" w:rsidDel="00417345" w:rsidRDefault="00C51398" w:rsidP="0027486D">
      <w:pPr>
        <w:pStyle w:val="CETextBody"/>
        <w:rPr>
          <w:del w:id="5235" w:author="Huy Duc. Nguyen" w:date="2017-08-29T16:34:00Z"/>
          <w:lang w:val="en-US" w:eastAsia="ja-JP"/>
        </w:rPr>
      </w:pPr>
    </w:p>
    <w:p w:rsidR="00C51398" w:rsidDel="00417345" w:rsidRDefault="00C51398" w:rsidP="0027486D">
      <w:pPr>
        <w:pStyle w:val="CETextBody"/>
        <w:rPr>
          <w:del w:id="5236" w:author="Huy Duc. Nguyen" w:date="2017-08-29T16:34:00Z"/>
          <w:lang w:val="en-US" w:eastAsia="ja-JP"/>
        </w:rPr>
      </w:pPr>
    </w:p>
    <w:p w:rsidR="00C51398" w:rsidDel="00417345" w:rsidRDefault="00C51398" w:rsidP="0027486D">
      <w:pPr>
        <w:pStyle w:val="CETextBody"/>
        <w:rPr>
          <w:del w:id="5237" w:author="Huy Duc. Nguyen" w:date="2017-08-29T16:34:00Z"/>
          <w:lang w:val="en-US" w:eastAsia="ja-JP"/>
        </w:rPr>
      </w:pPr>
    </w:p>
    <w:p w:rsidR="00C51398" w:rsidDel="00417345" w:rsidRDefault="00C51398" w:rsidP="0027486D">
      <w:pPr>
        <w:pStyle w:val="CETextBody"/>
        <w:rPr>
          <w:del w:id="5238" w:author="Huy Duc. Nguyen" w:date="2017-08-29T16:34:00Z"/>
          <w:lang w:val="en-US" w:eastAsia="ja-JP"/>
        </w:rPr>
      </w:pPr>
    </w:p>
    <w:p w:rsidR="00C51398" w:rsidDel="00417345" w:rsidRDefault="00C51398" w:rsidP="0027486D">
      <w:pPr>
        <w:pStyle w:val="CETextBody"/>
        <w:rPr>
          <w:del w:id="5239" w:author="Huy Duc. Nguyen" w:date="2017-08-29T16:34:00Z"/>
          <w:lang w:val="en-US" w:eastAsia="ja-JP"/>
        </w:rPr>
      </w:pPr>
    </w:p>
    <w:p w:rsidR="00C51398" w:rsidDel="00417345" w:rsidRDefault="00C51398" w:rsidP="0027486D">
      <w:pPr>
        <w:pStyle w:val="CETextBody"/>
        <w:rPr>
          <w:del w:id="5240" w:author="Huy Duc. Nguyen" w:date="2017-08-29T16:34:00Z"/>
          <w:lang w:val="en-US" w:eastAsia="ja-JP"/>
        </w:rPr>
      </w:pPr>
    </w:p>
    <w:p w:rsidR="00B05A50" w:rsidRPr="00827062" w:rsidDel="00417345" w:rsidRDefault="00B05A50" w:rsidP="00D47247">
      <w:pPr>
        <w:pStyle w:val="CETextBody"/>
        <w:numPr>
          <w:ilvl w:val="0"/>
          <w:numId w:val="10"/>
        </w:numPr>
        <w:ind w:hanging="782"/>
        <w:rPr>
          <w:del w:id="5241" w:author="Huy Duc. Nguyen" w:date="2017-08-29T16:34:00Z"/>
          <w:lang w:val="en-US" w:eastAsia="ja-JP"/>
        </w:rPr>
      </w:pPr>
      <w:del w:id="5242" w:author="Huy Duc. Nguyen" w:date="2017-08-29T16:34:00Z">
        <w:r w:rsidRPr="00827062" w:rsidDel="00417345">
          <w:rPr>
            <w:rFonts w:hint="eastAsia"/>
            <w:lang w:val="en-US" w:eastAsia="ja-JP"/>
          </w:rPr>
          <w:delText>Consider</w:delText>
        </w:r>
        <w:r w:rsidDel="00417345">
          <w:rPr>
            <w:rFonts w:hint="eastAsia"/>
            <w:lang w:val="en-US" w:eastAsia="ja-JP"/>
          </w:rPr>
          <w:delText>ation</w:delText>
        </w:r>
      </w:del>
    </w:p>
    <w:p w:rsidR="00CB4180" w:rsidRPr="007D28F5" w:rsidDel="00417345" w:rsidRDefault="00F024D0" w:rsidP="004F3698">
      <w:pPr>
        <w:pStyle w:val="CETextBody"/>
        <w:rPr>
          <w:del w:id="5243" w:author="Huy Duc. Nguyen" w:date="2017-08-29T16:34:00Z"/>
          <w:u w:val="single"/>
          <w:lang w:val="en-US" w:eastAsia="ja-JP"/>
          <w:rPrChange w:id="5244" w:author="Yuji Obayashi" w:date="2017-03-09T22:11:00Z">
            <w:rPr>
              <w:del w:id="5245" w:author="Huy Duc. Nguyen" w:date="2017-08-29T16:34:00Z"/>
              <w:lang w:val="en-US" w:eastAsia="ja-JP"/>
            </w:rPr>
          </w:rPrChange>
        </w:rPr>
      </w:pPr>
      <w:del w:id="5246" w:author="Huy Duc. Nguyen" w:date="2017-08-29T16:34:00Z">
        <w:r w:rsidDel="00417345">
          <w:rPr>
            <w:lang w:val="en-US" w:eastAsia="ja-JP"/>
          </w:rPr>
          <w:delText>Th</w:delText>
        </w:r>
      </w:del>
      <w:ins w:id="5247" w:author="Yuji Obayashi" w:date="2017-03-09T22:07:00Z">
        <w:del w:id="5248" w:author="Huy Duc. Nguyen" w:date="2017-08-29T16:34:00Z">
          <w:r w:rsidR="007D28F5" w:rsidDel="00417345">
            <w:rPr>
              <w:lang w:val="en-US" w:eastAsia="ja-JP"/>
            </w:rPr>
            <w:delText>e CPU load difference of the virtualized Linux and the native Linux</w:delText>
          </w:r>
        </w:del>
      </w:ins>
      <w:ins w:id="5249" w:author="Kazuhiro Takagi" w:date="2017-03-10T01:40:00Z">
        <w:del w:id="5250" w:author="Huy Duc. Nguyen" w:date="2017-08-29T16:34:00Z">
          <w:r w:rsidR="00311709" w:rsidDel="00417345">
            <w:rPr>
              <w:lang w:val="en-US" w:eastAsia="ja-JP"/>
            </w:rPr>
            <w:delText xml:space="preserve"> </w:delText>
          </w:r>
        </w:del>
      </w:ins>
      <w:del w:id="5251" w:author="Huy Duc. Nguyen" w:date="2017-08-29T16:34:00Z">
        <w:r w:rsidDel="00417345">
          <w:rPr>
            <w:lang w:val="en-US" w:eastAsia="ja-JP"/>
          </w:rPr>
          <w:delText xml:space="preserve">is result is </w:delText>
        </w:r>
      </w:del>
      <w:ins w:id="5252" w:author="Yuji Obayashi" w:date="2017-03-09T22:08:00Z">
        <w:del w:id="5253" w:author="Huy Duc. Nguyen" w:date="2017-08-29T16:34:00Z">
          <w:r w:rsidR="007D28F5" w:rsidDel="00417345">
            <w:rPr>
              <w:lang w:val="en-US" w:eastAsia="ja-JP"/>
            </w:rPr>
            <w:delText>1.52%,</w:delText>
          </w:r>
          <w:r w:rsidR="007D28F5" w:rsidRPr="007D28F5" w:rsidDel="00417345">
            <w:rPr>
              <w:u w:val="single"/>
              <w:lang w:val="en-US" w:eastAsia="ja-JP"/>
              <w:rPrChange w:id="5254" w:author="Yuji Obayashi" w:date="2017-03-09T22:11:00Z">
                <w:rPr>
                  <w:lang w:val="en-US" w:eastAsia="ja-JP"/>
                </w:rPr>
              </w:rPrChange>
            </w:rPr>
            <w:delText xml:space="preserve"> and the possible factors of the CPU load difference are </w:delText>
          </w:r>
        </w:del>
      </w:ins>
      <w:ins w:id="5255" w:author="Yuji Obayashi" w:date="2017-03-09T22:09:00Z">
        <w:del w:id="5256" w:author="Huy Duc. Nguyen" w:date="2017-08-29T16:34:00Z">
          <w:r w:rsidR="007D28F5" w:rsidRPr="007D28F5" w:rsidDel="00417345">
            <w:rPr>
              <w:u w:val="single"/>
              <w:lang w:val="en-US" w:eastAsia="ja-JP"/>
              <w:rPrChange w:id="5257" w:author="Yuji Obayashi" w:date="2017-03-09T22:11:00Z">
                <w:rPr>
                  <w:lang w:val="en-US" w:eastAsia="ja-JP"/>
                </w:rPr>
              </w:rPrChange>
            </w:rPr>
            <w:delText xml:space="preserve">interrupt virtualization overhead and </w:delText>
          </w:r>
        </w:del>
      </w:ins>
      <w:del w:id="5258" w:author="Huy Duc. Nguyen" w:date="2017-08-29T16:34:00Z">
        <w:r w:rsidRPr="007D28F5" w:rsidDel="00417345">
          <w:rPr>
            <w:u w:val="single"/>
            <w:lang w:val="en-US" w:eastAsia="ja-JP"/>
            <w:rPrChange w:id="5259" w:author="Yuji Obayashi" w:date="2017-03-09T22:11:00Z">
              <w:rPr>
                <w:lang w:val="en-US" w:eastAsia="ja-JP"/>
              </w:rPr>
            </w:rPrChange>
          </w:rPr>
          <w:delText>expected.</w:delText>
        </w:r>
      </w:del>
      <w:ins w:id="5260" w:author="Yuji Obayashi" w:date="2017-03-09T22:09:00Z">
        <w:del w:id="5261" w:author="Huy Duc. Nguyen" w:date="2017-08-29T16:34:00Z">
          <w:r w:rsidR="007D28F5" w:rsidRPr="007D28F5" w:rsidDel="00417345">
            <w:rPr>
              <w:u w:val="single"/>
              <w:lang w:val="en-US" w:eastAsia="ja-JP"/>
              <w:rPrChange w:id="5262" w:author="Yuji Obayashi" w:date="2017-03-09T22:11:00Z">
                <w:rPr>
                  <w:lang w:val="en-US" w:eastAsia="ja-JP"/>
                </w:rPr>
              </w:rPrChange>
            </w:rPr>
            <w:delText xml:space="preserve">the </w:delText>
          </w:r>
        </w:del>
      </w:ins>
      <w:ins w:id="5263" w:author="Yuji Obayashi" w:date="2017-03-09T22:11:00Z">
        <w:del w:id="5264" w:author="Huy Duc. Nguyen" w:date="2017-08-29T16:34:00Z">
          <w:r w:rsidR="007D28F5" w:rsidRPr="007D28F5" w:rsidDel="00417345">
            <w:rPr>
              <w:u w:val="single"/>
              <w:lang w:val="en-US" w:eastAsia="ja-JP"/>
              <w:rPrChange w:id="5265" w:author="Yuji Obayashi" w:date="2017-03-09T22:11:00Z">
                <w:rPr>
                  <w:lang w:val="en-US" w:eastAsia="ja-JP"/>
                </w:rPr>
              </w:rPrChange>
            </w:rPr>
            <w:delText xml:space="preserve">debug service </w:delText>
          </w:r>
        </w:del>
      </w:ins>
      <w:ins w:id="5266" w:author="Yuji Obayashi" w:date="2017-03-09T22:09:00Z">
        <w:del w:id="5267" w:author="Huy Duc. Nguyen" w:date="2017-08-29T16:34:00Z">
          <w:r w:rsidR="007D28F5" w:rsidRPr="007D28F5" w:rsidDel="00417345">
            <w:rPr>
              <w:u w:val="single"/>
              <w:lang w:val="en-US" w:eastAsia="ja-JP"/>
              <w:rPrChange w:id="5268" w:author="Yuji Obayashi" w:date="2017-03-09T22:11:00Z">
                <w:rPr>
                  <w:lang w:val="en-US" w:eastAsia="ja-JP"/>
                </w:rPr>
              </w:rPrChange>
            </w:rPr>
            <w:delText>overhead</w:delText>
          </w:r>
        </w:del>
      </w:ins>
      <w:ins w:id="5269" w:author="Yuji Obayashi" w:date="2017-03-09T22:11:00Z">
        <w:del w:id="5270" w:author="Huy Duc. Nguyen" w:date="2017-08-29T16:34:00Z">
          <w:r w:rsidR="007D28F5" w:rsidRPr="007D28F5" w:rsidDel="00417345">
            <w:rPr>
              <w:u w:val="single"/>
              <w:lang w:val="en-US" w:eastAsia="ja-JP"/>
              <w:rPrChange w:id="5271" w:author="Yuji Obayashi" w:date="2017-03-09T22:11:00Z">
                <w:rPr>
                  <w:lang w:val="en-US" w:eastAsia="ja-JP"/>
                </w:rPr>
              </w:rPrChange>
            </w:rPr>
            <w:delText xml:space="preserve"> of the INTEGRITY kernel.</w:delText>
          </w:r>
        </w:del>
      </w:ins>
    </w:p>
    <w:p w:rsidR="00CB4180" w:rsidDel="00417345" w:rsidRDefault="00CB4180" w:rsidP="004F3698">
      <w:pPr>
        <w:pStyle w:val="CETextBody"/>
        <w:rPr>
          <w:del w:id="5272" w:author="Huy Duc. Nguyen" w:date="2017-08-29T16:34:00Z"/>
          <w:lang w:val="en-US" w:eastAsia="ja-JP"/>
        </w:rPr>
      </w:pPr>
    </w:p>
    <w:p w:rsidR="00AE627E" w:rsidRPr="0027486D" w:rsidDel="00417345" w:rsidRDefault="00AE627E" w:rsidP="004F3698">
      <w:pPr>
        <w:pStyle w:val="CETextBody"/>
        <w:rPr>
          <w:del w:id="5273" w:author="Huy Duc. Nguyen" w:date="2017-08-29T16:34:00Z"/>
          <w:u w:val="single"/>
          <w:lang w:val="en-US" w:eastAsia="ja-JP"/>
        </w:rPr>
      </w:pPr>
      <w:del w:id="5274" w:author="Huy Duc. Nguyen" w:date="2017-08-29T16:34:00Z">
        <w:r w:rsidRPr="0027486D" w:rsidDel="00417345">
          <w:rPr>
            <w:u w:val="single"/>
            <w:lang w:val="en-US" w:eastAsia="ja-JP"/>
          </w:rPr>
          <w:delText xml:space="preserve"> </w:delText>
        </w:r>
      </w:del>
    </w:p>
    <w:p w:rsidR="00C4300E" w:rsidDel="00417345" w:rsidRDefault="00C4300E">
      <w:pPr>
        <w:rPr>
          <w:del w:id="5275" w:author="Huy Duc. Nguyen" w:date="2017-08-29T16:34:00Z"/>
          <w:rFonts w:ascii="Arial" w:hAnsi="Arial" w:cs="Arial"/>
          <w:b/>
          <w:bCs/>
          <w:szCs w:val="26"/>
          <w:lang w:eastAsia="ja-JP"/>
        </w:rPr>
      </w:pPr>
      <w:del w:id="5276" w:author="Huy Duc. Nguyen" w:date="2017-08-29T16:34:00Z">
        <w:r w:rsidDel="00417345">
          <w:rPr>
            <w:lang w:eastAsia="ja-JP"/>
          </w:rPr>
          <w:br w:type="page"/>
        </w:r>
      </w:del>
    </w:p>
    <w:p w:rsidR="00C204C8" w:rsidRPr="00651005" w:rsidDel="00417345" w:rsidRDefault="00300DC5" w:rsidP="006C109A">
      <w:pPr>
        <w:pStyle w:val="Heading3"/>
        <w:rPr>
          <w:del w:id="5277" w:author="Huy Duc. Nguyen" w:date="2017-08-29T16:34:00Z"/>
        </w:rPr>
      </w:pPr>
      <w:bookmarkStart w:id="5278" w:name="_Ref474942239"/>
      <w:bookmarkStart w:id="5279" w:name="_Toc491775589"/>
      <w:del w:id="5280" w:author="Huy Duc. Nguyen" w:date="2017-08-29T16:34:00Z">
        <w:r w:rsidRPr="006C3F5F" w:rsidDel="00417345">
          <w:delText>Overhead API Forwarding performance (for Hypervisor)</w:delText>
        </w:r>
        <w:bookmarkEnd w:id="5278"/>
        <w:bookmarkEnd w:id="5279"/>
      </w:del>
    </w:p>
    <w:p w:rsidR="00B04EC8" w:rsidDel="00417345" w:rsidRDefault="00B04EC8" w:rsidP="00D47247">
      <w:pPr>
        <w:pStyle w:val="CETextBody"/>
        <w:numPr>
          <w:ilvl w:val="0"/>
          <w:numId w:val="13"/>
        </w:numPr>
        <w:ind w:hanging="782"/>
        <w:rPr>
          <w:del w:id="5281" w:author="Huy Duc. Nguyen" w:date="2017-08-29T16:34:00Z"/>
          <w:lang w:val="en-US" w:eastAsia="ja-JP"/>
        </w:rPr>
      </w:pPr>
      <w:del w:id="5282" w:author="Huy Duc. Nguyen" w:date="2017-08-29T16:34:00Z">
        <w:r w:rsidDel="00417345">
          <w:rPr>
            <w:rFonts w:hint="eastAsia"/>
            <w:lang w:val="en-US" w:eastAsia="ja-JP"/>
          </w:rPr>
          <w:delText>Description</w:delText>
        </w:r>
      </w:del>
    </w:p>
    <w:p w:rsidR="00B04EC8" w:rsidDel="00417345" w:rsidRDefault="00EB602D">
      <w:pPr>
        <w:pStyle w:val="CETextBody"/>
        <w:ind w:left="142"/>
        <w:rPr>
          <w:del w:id="5283" w:author="Huy Duc. Nguyen" w:date="2017-08-29T16:34:00Z"/>
          <w:lang w:val="en-US" w:eastAsia="ja-JP"/>
        </w:rPr>
      </w:pPr>
      <w:del w:id="5284" w:author="Huy Duc. Nguyen" w:date="2017-08-29T16:34:00Z">
        <w:r w:rsidRPr="00EB602D" w:rsidDel="00417345">
          <w:rPr>
            <w:lang w:val="en-US" w:eastAsia="ja-JP"/>
          </w:rPr>
          <w:delText>Measure the GIPC communication of API Forwarding when using the Cente</w:delText>
        </w:r>
        <w:r w:rsidDel="00417345">
          <w:rPr>
            <w:lang w:val="en-US" w:eastAsia="ja-JP"/>
          </w:rPr>
          <w:delText xml:space="preserve">r Information application </w:delText>
        </w:r>
        <w:r w:rsidDel="00417345">
          <w:rPr>
            <w:rFonts w:hint="eastAsia"/>
            <w:lang w:val="en-US" w:eastAsia="ja-JP"/>
          </w:rPr>
          <w:delText>on</w:delText>
        </w:r>
        <w:r w:rsidR="00AC6B60" w:rsidDel="00417345">
          <w:rPr>
            <w:lang w:val="en-US" w:eastAsia="ja-JP"/>
          </w:rPr>
          <w:delText xml:space="preserve"> </w:delText>
        </w:r>
        <w:r w:rsidR="00297066" w:rsidDel="00417345">
          <w:rPr>
            <w:rFonts w:hint="eastAsia"/>
            <w:lang w:val="en-US" w:eastAsia="ja-JP"/>
          </w:rPr>
          <w:delText>v</w:delText>
        </w:r>
        <w:r w:rsidR="00297066" w:rsidRPr="00297066" w:rsidDel="00417345">
          <w:rPr>
            <w:lang w:val="en-US" w:eastAsia="ja-JP"/>
          </w:rPr>
          <w:delText>irtualization</w:delText>
        </w:r>
        <w:r w:rsidR="00297066" w:rsidDel="00417345">
          <w:rPr>
            <w:rFonts w:hint="eastAsia"/>
            <w:lang w:val="en-US" w:eastAsia="ja-JP"/>
          </w:rPr>
          <w:delText xml:space="preserve"> </w:delText>
        </w:r>
        <w:r w:rsidR="00EF2183" w:rsidDel="00417345">
          <w:rPr>
            <w:rFonts w:hint="eastAsia"/>
            <w:lang w:val="en-US" w:eastAsia="ja-JP"/>
          </w:rPr>
          <w:delText>PoC</w:delText>
        </w:r>
      </w:del>
      <w:ins w:id="5285" w:author="Kazuhiro Takagi" w:date="2017-03-13T20:23:00Z">
        <w:del w:id="5286" w:author="Huy Duc. Nguyen" w:date="2017-08-29T16:34:00Z">
          <w:r w:rsidR="001C1511" w:rsidDel="00417345">
            <w:rPr>
              <w:lang w:val="en-US" w:eastAsia="ja-JP"/>
            </w:rPr>
            <w:delText>Linux only GIPC test application in both OS</w:delText>
          </w:r>
        </w:del>
      </w:ins>
      <w:ins w:id="5287" w:author="Kazuhiro Takagi" w:date="2017-03-13T20:24:00Z">
        <w:del w:id="5288" w:author="Huy Duc. Nguyen" w:date="2017-08-29T16:34:00Z">
          <w:r w:rsidR="001C1511" w:rsidDel="00417345">
            <w:rPr>
              <w:lang w:val="en-US" w:eastAsia="ja-JP"/>
            </w:rPr>
            <w:delText>e</w:delText>
          </w:r>
        </w:del>
      </w:ins>
      <w:ins w:id="5289" w:author="Kazuhiro Takagi" w:date="2017-03-13T20:23:00Z">
        <w:del w:id="5290" w:author="Huy Duc. Nguyen" w:date="2017-08-29T16:34:00Z">
          <w:r w:rsidR="001C1511" w:rsidDel="00417345">
            <w:rPr>
              <w:lang w:val="en-US" w:eastAsia="ja-JP"/>
            </w:rPr>
            <w:delText>s</w:delText>
          </w:r>
        </w:del>
      </w:ins>
      <w:del w:id="5291" w:author="Huy Duc. Nguyen" w:date="2017-08-29T16:34:00Z">
        <w:r w:rsidRPr="00EB602D" w:rsidDel="00417345">
          <w:rPr>
            <w:lang w:val="en-US" w:eastAsia="ja-JP"/>
          </w:rPr>
          <w:delText>.</w:delText>
        </w:r>
      </w:del>
    </w:p>
    <w:p w:rsidR="00635DE2" w:rsidDel="00417345" w:rsidRDefault="00635DE2" w:rsidP="00B04EC8">
      <w:pPr>
        <w:pStyle w:val="CETextBody"/>
        <w:ind w:left="142"/>
        <w:rPr>
          <w:del w:id="5292" w:author="Huy Duc. Nguyen" w:date="2017-08-29T16:34:00Z"/>
          <w:lang w:val="en-US" w:eastAsia="ja-JP"/>
        </w:rPr>
      </w:pPr>
      <w:del w:id="5293" w:author="Huy Duc. Nguyen" w:date="2017-08-29T16:34:00Z">
        <w:r w:rsidRPr="00635DE2" w:rsidDel="00417345">
          <w:rPr>
            <w:lang w:val="en-US" w:eastAsia="ja-JP"/>
          </w:rPr>
          <w:delText>The following figure shows the measurement part of the API transfer.</w:delText>
        </w:r>
      </w:del>
    </w:p>
    <w:p w:rsidR="006B60F8" w:rsidDel="00417345" w:rsidRDefault="006B60F8" w:rsidP="00B04EC8">
      <w:pPr>
        <w:pStyle w:val="CETextBody"/>
        <w:ind w:left="142"/>
        <w:rPr>
          <w:del w:id="5294" w:author="Huy Duc. Nguyen" w:date="2017-08-29T16:34:00Z"/>
          <w:lang w:val="en-US" w:eastAsia="ja-JP"/>
        </w:rPr>
      </w:pPr>
    </w:p>
    <w:p w:rsidR="00635DE2" w:rsidDel="00417345" w:rsidRDefault="00140383" w:rsidP="00B43823">
      <w:pPr>
        <w:pStyle w:val="CETextBody"/>
        <w:ind w:left="142" w:firstLineChars="129" w:firstLine="284"/>
        <w:jc w:val="center"/>
        <w:rPr>
          <w:del w:id="5295" w:author="Huy Duc. Nguyen" w:date="2017-08-29T16:34:00Z"/>
          <w:lang w:val="en-US" w:eastAsia="ja-JP"/>
        </w:rPr>
      </w:pPr>
      <w:del w:id="5296" w:author="Huy Duc. Nguyen" w:date="2017-08-29T16:34:00Z">
        <w:r w:rsidDel="00417345">
          <w:rPr>
            <w:noProof/>
            <w:lang w:val="en-US"/>
          </w:rPr>
          <w:drawing>
            <wp:inline distT="0" distB="0" distL="0" distR="0" wp14:anchorId="16DAC5F6" wp14:editId="61E9353F">
              <wp:extent cx="4120920" cy="2206800"/>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0920" cy="2206800"/>
                      </a:xfrm>
                      <a:prstGeom prst="rect">
                        <a:avLst/>
                      </a:prstGeom>
                      <a:noFill/>
                      <a:ln>
                        <a:noFill/>
                      </a:ln>
                    </pic:spPr>
                  </pic:pic>
                </a:graphicData>
              </a:graphic>
            </wp:inline>
          </w:drawing>
        </w:r>
      </w:del>
    </w:p>
    <w:p w:rsidR="002270CE" w:rsidDel="00417345" w:rsidRDefault="002270CE" w:rsidP="002270CE">
      <w:pPr>
        <w:pStyle w:val="Caption"/>
        <w:rPr>
          <w:del w:id="5297" w:author="Huy Duc. Nguyen" w:date="2017-08-29T16:34:00Z"/>
          <w:b w:val="0"/>
          <w:lang w:eastAsia="ja-JP"/>
        </w:rPr>
      </w:pPr>
      <w:del w:id="5298" w:author="Huy Duc. Nguyen" w:date="2017-08-29T16:34:00Z">
        <w:r w:rsidDel="00417345">
          <w:rPr>
            <w:lang w:eastAsia="ja-JP"/>
          </w:rPr>
          <w:delText xml:space="preserve">Figure </w:delText>
        </w:r>
        <w:r w:rsidR="00D11A9A" w:rsidDel="00417345">
          <w:rPr>
            <w:lang w:eastAsia="ja-JP"/>
          </w:rPr>
          <w:fldChar w:fldCharType="begin"/>
        </w:r>
        <w:r w:rsidR="00D11A9A" w:rsidDel="00417345">
          <w:rPr>
            <w:lang w:eastAsia="ja-JP"/>
          </w:rPr>
          <w:delInstrText xml:space="preserve"> STYLEREF 1 \s </w:delInstrText>
        </w:r>
        <w:r w:rsidR="00D11A9A" w:rsidDel="00417345">
          <w:rPr>
            <w:lang w:eastAsia="ja-JP"/>
          </w:rPr>
          <w:fldChar w:fldCharType="separate"/>
        </w:r>
        <w:r w:rsidR="003B19D6" w:rsidDel="00417345">
          <w:rPr>
            <w:noProof/>
            <w:lang w:eastAsia="ja-JP"/>
          </w:rPr>
          <w:delText>5</w:delText>
        </w:r>
        <w:r w:rsidR="00D11A9A" w:rsidDel="00417345">
          <w:rPr>
            <w:lang w:eastAsia="ja-JP"/>
          </w:rPr>
          <w:fldChar w:fldCharType="end"/>
        </w:r>
        <w:r w:rsidR="00D11A9A" w:rsidDel="00417345">
          <w:rPr>
            <w:lang w:eastAsia="ja-JP"/>
          </w:rPr>
          <w:noBreakHyphen/>
        </w:r>
        <w:r w:rsidR="00D11A9A" w:rsidDel="00417345">
          <w:rPr>
            <w:lang w:eastAsia="ja-JP"/>
          </w:rPr>
          <w:fldChar w:fldCharType="begin"/>
        </w:r>
        <w:r w:rsidR="00D11A9A" w:rsidDel="00417345">
          <w:rPr>
            <w:lang w:eastAsia="ja-JP"/>
          </w:rPr>
          <w:delInstrText xml:space="preserve"> SEQ Figure \* ARABIC \s 1 </w:delInstrText>
        </w:r>
        <w:r w:rsidR="00D11A9A" w:rsidDel="00417345">
          <w:rPr>
            <w:lang w:eastAsia="ja-JP"/>
          </w:rPr>
          <w:fldChar w:fldCharType="separate"/>
        </w:r>
        <w:r w:rsidR="003B19D6" w:rsidDel="00417345">
          <w:rPr>
            <w:noProof/>
            <w:lang w:eastAsia="ja-JP"/>
          </w:rPr>
          <w:delText>5</w:delText>
        </w:r>
        <w:r w:rsidR="00D11A9A" w:rsidDel="00417345">
          <w:rPr>
            <w:lang w:eastAsia="ja-JP"/>
          </w:rPr>
          <w:fldChar w:fldCharType="end"/>
        </w:r>
        <w:r w:rsidDel="00417345">
          <w:rPr>
            <w:rFonts w:hint="eastAsia"/>
            <w:lang w:eastAsia="ja-JP"/>
          </w:rPr>
          <w:delText xml:space="preserve">: </w:delText>
        </w:r>
        <w:r w:rsidRPr="002270CE" w:rsidDel="00417345">
          <w:rPr>
            <w:lang w:eastAsia="ja-JP"/>
          </w:rPr>
          <w:delText>Images of API transfer</w:delText>
        </w:r>
      </w:del>
    </w:p>
    <w:p w:rsidR="00635DE2" w:rsidDel="00417345" w:rsidRDefault="00635DE2" w:rsidP="00393C1B">
      <w:pPr>
        <w:pStyle w:val="CETextBody"/>
        <w:rPr>
          <w:del w:id="5299" w:author="Huy Duc. Nguyen" w:date="2017-08-29T16:34:00Z"/>
          <w:lang w:val="en-US" w:eastAsia="ja-JP"/>
        </w:rPr>
      </w:pPr>
    </w:p>
    <w:p w:rsidR="00325EC9" w:rsidRPr="00DE2007" w:rsidDel="00417345" w:rsidRDefault="00325EC9" w:rsidP="00393C1B">
      <w:pPr>
        <w:pStyle w:val="CETextBody"/>
        <w:rPr>
          <w:del w:id="5300" w:author="Huy Duc. Nguyen" w:date="2017-08-29T16:34:00Z"/>
          <w:lang w:val="en-US" w:eastAsia="ja-JP"/>
        </w:rPr>
      </w:pPr>
      <w:del w:id="5301" w:author="Huy Duc. Nguyen" w:date="2017-08-29T16:34:00Z">
        <w:r w:rsidDel="00417345">
          <w:rPr>
            <w:rFonts w:hint="eastAsia"/>
            <w:lang w:val="en-US" w:eastAsia="ja-JP"/>
          </w:rPr>
          <w:delText xml:space="preserve">GIPC is </w:delText>
        </w:r>
        <w:r w:rsidR="00DE2007" w:rsidDel="00417345">
          <w:rPr>
            <w:rFonts w:hint="eastAsia"/>
            <w:lang w:val="en-US" w:eastAsia="ja-JP"/>
          </w:rPr>
          <w:delText xml:space="preserve">an API </w:delText>
        </w:r>
        <w:r w:rsidDel="00417345">
          <w:rPr>
            <w:rFonts w:hint="eastAsia"/>
            <w:lang w:val="en-US" w:eastAsia="ja-JP"/>
          </w:rPr>
          <w:delText xml:space="preserve">provided for INTEGRITY OS </w:delText>
        </w:r>
        <w:r w:rsidR="00DE2007" w:rsidDel="00417345">
          <w:rPr>
            <w:rFonts w:hint="eastAsia"/>
            <w:lang w:val="en-US" w:eastAsia="ja-JP"/>
          </w:rPr>
          <w:delText>to</w:delText>
        </w:r>
        <w:r w:rsidDel="00417345">
          <w:rPr>
            <w:rFonts w:hint="eastAsia"/>
            <w:lang w:val="en-US" w:eastAsia="ja-JP"/>
          </w:rPr>
          <w:delText xml:space="preserve"> </w:delText>
        </w:r>
        <w:r w:rsidR="00E7072F" w:rsidDel="00417345">
          <w:rPr>
            <w:lang w:val="en-US" w:eastAsia="ja-JP"/>
          </w:rPr>
          <w:delText>communicate INTEGRITY and Linux</w:delText>
        </w:r>
        <w:r w:rsidR="00511C72" w:rsidDel="00417345">
          <w:rPr>
            <w:rFonts w:hint="eastAsia"/>
            <w:lang w:val="en-US" w:eastAsia="ja-JP"/>
          </w:rPr>
          <w:delText>.</w:delText>
        </w:r>
        <w:r w:rsidDel="00417345">
          <w:rPr>
            <w:rFonts w:hint="eastAsia"/>
            <w:lang w:val="en-US" w:eastAsia="ja-JP"/>
          </w:rPr>
          <w:delText xml:space="preserve"> </w:delText>
        </w:r>
      </w:del>
    </w:p>
    <w:p w:rsidR="00325EC9" w:rsidRPr="00DE2007" w:rsidDel="00417345" w:rsidRDefault="00325EC9" w:rsidP="00393C1B">
      <w:pPr>
        <w:pStyle w:val="CETextBody"/>
        <w:rPr>
          <w:del w:id="5302" w:author="Huy Duc. Nguyen" w:date="2017-08-29T16:34:00Z"/>
          <w:lang w:val="en-US" w:eastAsia="ja-JP"/>
        </w:rPr>
      </w:pPr>
    </w:p>
    <w:p w:rsidR="00CE0615" w:rsidRPr="00613E0B" w:rsidDel="00417345" w:rsidRDefault="00CE0615" w:rsidP="00CE0615">
      <w:pPr>
        <w:pStyle w:val="CETextBody"/>
        <w:numPr>
          <w:ilvl w:val="0"/>
          <w:numId w:val="13"/>
        </w:numPr>
        <w:ind w:hanging="782"/>
        <w:rPr>
          <w:del w:id="5303" w:author="Huy Duc. Nguyen" w:date="2017-08-29T16:34:00Z"/>
          <w:lang w:val="en-US" w:eastAsia="ja-JP"/>
        </w:rPr>
      </w:pPr>
      <w:del w:id="5304" w:author="Huy Duc. Nguyen" w:date="2017-08-29T16:34:00Z">
        <w:r w:rsidRPr="00613E0B" w:rsidDel="00417345">
          <w:rPr>
            <w:lang w:val="en-US" w:eastAsia="ja-JP"/>
          </w:rPr>
          <w:delText>Precondition</w:delText>
        </w:r>
      </w:del>
    </w:p>
    <w:p w:rsidR="00CE0615" w:rsidRPr="006104DD" w:rsidDel="00417345" w:rsidRDefault="00CE0615" w:rsidP="00CE0615">
      <w:pPr>
        <w:pStyle w:val="CETextBody"/>
        <w:numPr>
          <w:ilvl w:val="0"/>
          <w:numId w:val="7"/>
        </w:numPr>
        <w:rPr>
          <w:del w:id="5305" w:author="Huy Duc. Nguyen" w:date="2017-08-29T16:34:00Z"/>
          <w:lang w:val="en-US" w:eastAsia="ja-JP"/>
        </w:rPr>
      </w:pPr>
      <w:del w:id="5306" w:author="Huy Duc. Nguyen" w:date="2017-08-29T16:34:00Z">
        <w:r w:rsidDel="00417345">
          <w:rPr>
            <w:rFonts w:hint="eastAsia"/>
            <w:lang w:val="en-US" w:eastAsia="ja-JP"/>
          </w:rPr>
          <w:delText>Measure on virtualization PoC</w:delText>
        </w:r>
        <w:r w:rsidRPr="00290460" w:rsidDel="00417345">
          <w:rPr>
            <w:lang w:val="en-US" w:eastAsia="ja-JP"/>
          </w:rPr>
          <w:delText xml:space="preserve"> </w:delText>
        </w:r>
      </w:del>
      <w:ins w:id="5307" w:author="Kazuhiro Takagi" w:date="2017-03-13T20:24:00Z">
        <w:del w:id="5308" w:author="Huy Duc. Nguyen" w:date="2017-08-29T16:34:00Z">
          <w:r w:rsidR="001C1511" w:rsidDel="00417345">
            <w:rPr>
              <w:lang w:val="en-US" w:eastAsia="ja-JP"/>
            </w:rPr>
            <w:delText>Linux</w:delText>
          </w:r>
          <w:r w:rsidR="001C1511" w:rsidRPr="00290460" w:rsidDel="00417345">
            <w:rPr>
              <w:lang w:val="en-US" w:eastAsia="ja-JP"/>
            </w:rPr>
            <w:delText xml:space="preserve"> </w:delText>
          </w:r>
        </w:del>
      </w:ins>
      <w:del w:id="5309" w:author="Huy Duc. Nguyen" w:date="2017-08-29T16:34:00Z">
        <w:r w:rsidDel="00417345">
          <w:rPr>
            <w:rFonts w:hint="eastAsia"/>
            <w:lang w:val="en-US" w:eastAsia="ja-JP"/>
          </w:rPr>
          <w:delText>(</w:delText>
        </w:r>
        <w:r w:rsidR="00522F9D" w:rsidDel="00417345">
          <w:rPr>
            <w:rFonts w:hint="eastAsia"/>
            <w:lang w:val="en-US" w:eastAsia="ja-JP"/>
          </w:rPr>
          <w:delText>Type</w:delText>
        </w:r>
        <w:r w:rsidR="00522F9D" w:rsidDel="00417345">
          <w:rPr>
            <w:lang w:val="en-US" w:eastAsia="ja-JP"/>
          </w:rPr>
          <w:delText>4</w:delText>
        </w:r>
        <w:r w:rsidDel="00417345">
          <w:rPr>
            <w:rFonts w:hint="eastAsia"/>
            <w:lang w:val="en-US" w:eastAsia="ja-JP"/>
          </w:rPr>
          <w:delText>)</w:delText>
        </w:r>
      </w:del>
    </w:p>
    <w:p w:rsidR="00CE0615" w:rsidDel="00417345" w:rsidRDefault="00CE0615" w:rsidP="00CE0615">
      <w:pPr>
        <w:pStyle w:val="CETextBody"/>
        <w:numPr>
          <w:ilvl w:val="0"/>
          <w:numId w:val="7"/>
        </w:numPr>
        <w:rPr>
          <w:del w:id="5310" w:author="Huy Duc. Nguyen" w:date="2017-08-29T16:34:00Z"/>
          <w:lang w:val="en-US" w:eastAsia="ja-JP"/>
        </w:rPr>
      </w:pPr>
      <w:del w:id="5311" w:author="Huy Duc. Nguyen" w:date="2017-08-29T16:34:00Z">
        <w:r w:rsidDel="00417345">
          <w:rPr>
            <w:rFonts w:hint="eastAsia"/>
            <w:lang w:val="en-US" w:eastAsia="ja-JP"/>
          </w:rPr>
          <w:delText xml:space="preserve">Use </w:delText>
        </w:r>
        <w:r w:rsidRPr="00290460" w:rsidDel="00417345">
          <w:rPr>
            <w:lang w:val="en-US" w:eastAsia="ja-JP"/>
          </w:rPr>
          <w:delText>GIPC communication performance tool</w:delText>
        </w:r>
      </w:del>
      <w:ins w:id="5312" w:author="Kazuhiro Takagi" w:date="2017-03-08T23:49:00Z">
        <w:del w:id="5313" w:author="Huy Duc. Nguyen" w:date="2017-08-29T16:34:00Z">
          <w:r w:rsidR="00452401" w:rsidDel="00417345">
            <w:rPr>
              <w:lang w:val="en-US" w:eastAsia="ja-JP"/>
            </w:rPr>
            <w:delText xml:space="preserve"> only</w:delText>
          </w:r>
        </w:del>
      </w:ins>
      <w:del w:id="5314" w:author="Huy Duc. Nguyen" w:date="2017-08-29T16:34:00Z">
        <w:r w:rsidDel="00417345">
          <w:rPr>
            <w:rFonts w:hint="eastAsia"/>
            <w:lang w:val="en-US" w:eastAsia="ja-JP"/>
          </w:rPr>
          <w:delText xml:space="preserve">. </w:delText>
        </w:r>
        <w:r w:rsidRPr="00414B13" w:rsidDel="00417345">
          <w:rPr>
            <w:lang w:val="en-US" w:eastAsia="ja-JP"/>
          </w:rPr>
          <w:delText>(RENESAS original</w:delText>
        </w:r>
        <w:r w:rsidRPr="006E4480" w:rsidDel="00417345">
          <w:rPr>
            <w:lang w:val="en-US" w:eastAsia="ja-JP"/>
          </w:rPr>
          <w:delText>)</w:delText>
        </w:r>
      </w:del>
    </w:p>
    <w:p w:rsidR="00CE0615" w:rsidDel="00417345" w:rsidRDefault="00CE0615" w:rsidP="00CE0615">
      <w:pPr>
        <w:pStyle w:val="CETextBody"/>
        <w:numPr>
          <w:ilvl w:val="0"/>
          <w:numId w:val="7"/>
        </w:numPr>
        <w:rPr>
          <w:del w:id="5315" w:author="Huy Duc. Nguyen" w:date="2017-08-29T16:34:00Z"/>
          <w:lang w:val="en-US" w:eastAsia="ja-JP"/>
        </w:rPr>
      </w:pPr>
      <w:del w:id="5316" w:author="Huy Duc. Nguyen" w:date="2017-08-29T16:34:00Z">
        <w:r w:rsidRPr="00126481" w:rsidDel="00417345">
          <w:rPr>
            <w:lang w:val="en-US" w:eastAsia="ja-JP"/>
          </w:rPr>
          <w:delText>Transfer data</w:delText>
        </w:r>
      </w:del>
    </w:p>
    <w:p w:rsidR="00CE0615" w:rsidDel="00417345" w:rsidRDefault="00CE0615" w:rsidP="00CE0615">
      <w:pPr>
        <w:pStyle w:val="CETextBody"/>
        <w:ind w:left="502"/>
        <w:rPr>
          <w:del w:id="5317" w:author="Huy Duc. Nguyen" w:date="2017-08-29T16:34:00Z"/>
          <w:lang w:val="en-US" w:eastAsia="ja-JP"/>
        </w:rPr>
      </w:pPr>
      <w:del w:id="5318" w:author="Huy Duc. Nguyen" w:date="2017-08-29T16:34:00Z">
        <w:r w:rsidRPr="00635DE2" w:rsidDel="00417345">
          <w:rPr>
            <w:lang w:val="en-US" w:eastAsia="ja-JP"/>
          </w:rPr>
          <w:delText>The communication size (amount) to be measured is as follows.</w:delText>
        </w:r>
      </w:del>
    </w:p>
    <w:p w:rsidR="00CE0615" w:rsidDel="00417345" w:rsidRDefault="00CE0615" w:rsidP="00CE0615">
      <w:pPr>
        <w:pStyle w:val="CETextBody"/>
        <w:ind w:firstLineChars="300" w:firstLine="660"/>
        <w:rPr>
          <w:del w:id="5319" w:author="Huy Duc. Nguyen" w:date="2017-08-29T16:34:00Z"/>
          <w:lang w:val="en-US" w:eastAsia="ja-JP"/>
        </w:rPr>
      </w:pPr>
      <w:del w:id="5320" w:author="Huy Duc. Nguyen" w:date="2017-08-29T16:34:00Z">
        <w:r w:rsidDel="00417345">
          <w:rPr>
            <w:rFonts w:hint="eastAsia"/>
            <w:lang w:val="en-US" w:eastAsia="ja-JP"/>
          </w:rPr>
          <w:delText>16byte, 128byte, 4Kbyte, 64Kbyte, 1Mbyte, 16Mbyte</w:delText>
        </w:r>
      </w:del>
    </w:p>
    <w:p w:rsidR="001C1511" w:rsidDel="00417345" w:rsidRDefault="00CE0615">
      <w:pPr>
        <w:pStyle w:val="CETextBody"/>
        <w:ind w:firstLineChars="300" w:firstLine="660"/>
        <w:rPr>
          <w:ins w:id="5321" w:author="Kazuhiro Takagi" w:date="2017-03-13T20:25:00Z"/>
          <w:del w:id="5322" w:author="Huy Duc. Nguyen" w:date="2017-08-29T16:34:00Z"/>
          <w:lang w:val="en-US" w:eastAsia="ja-JP"/>
        </w:rPr>
        <w:pPrChange w:id="5323" w:author="Kazuhiro Takagi" w:date="2017-03-13T20:25:00Z">
          <w:pPr>
            <w:pStyle w:val="CETextBody"/>
            <w:ind w:leftChars="-9" w:left="-22" w:firstLineChars="300" w:firstLine="660"/>
          </w:pPr>
        </w:pPrChange>
      </w:pPr>
      <w:del w:id="5324" w:author="Huy Duc. Nguyen" w:date="2017-08-29T16:34:00Z">
        <w:r w:rsidRPr="00BD4297" w:rsidDel="00417345">
          <w:rPr>
            <w:lang w:val="en-US" w:eastAsia="ja-JP"/>
          </w:rPr>
          <w:delText>128</w:delText>
        </w:r>
        <w:r w:rsidRPr="00393C1B" w:rsidDel="00417345">
          <w:rPr>
            <w:lang w:val="en-US" w:eastAsia="ja-JP"/>
          </w:rPr>
          <w:delText xml:space="preserve"> byte</w:delText>
        </w:r>
        <w:r w:rsidRPr="00BD4297" w:rsidDel="00417345">
          <w:rPr>
            <w:lang w:val="en-US" w:eastAsia="ja-JP"/>
          </w:rPr>
          <w:delText>, 256</w:delText>
        </w:r>
        <w:r w:rsidRPr="00393C1B" w:rsidDel="00417345">
          <w:rPr>
            <w:lang w:val="en-US" w:eastAsia="ja-JP"/>
          </w:rPr>
          <w:delText xml:space="preserve"> byte</w:delText>
        </w:r>
        <w:r w:rsidRPr="00BD4297" w:rsidDel="00417345">
          <w:rPr>
            <w:lang w:val="en-US" w:eastAsia="ja-JP"/>
          </w:rPr>
          <w:delText>, 384</w:delText>
        </w:r>
        <w:r w:rsidRPr="00393C1B" w:rsidDel="00417345">
          <w:rPr>
            <w:lang w:val="en-US" w:eastAsia="ja-JP"/>
          </w:rPr>
          <w:delText xml:space="preserve"> byte</w:delText>
        </w:r>
        <w:r w:rsidRPr="00BD4297" w:rsidDel="00417345">
          <w:rPr>
            <w:lang w:val="en-US" w:eastAsia="ja-JP"/>
          </w:rPr>
          <w:delText>, 512</w:delText>
        </w:r>
        <w:r w:rsidRPr="00393C1B" w:rsidDel="00417345">
          <w:rPr>
            <w:lang w:val="en-US" w:eastAsia="ja-JP"/>
          </w:rPr>
          <w:delText xml:space="preserve"> byte</w:delText>
        </w:r>
        <w:r w:rsidRPr="00BD4297" w:rsidDel="00417345">
          <w:rPr>
            <w:lang w:val="en-US" w:eastAsia="ja-JP"/>
          </w:rPr>
          <w:delText>, 640</w:delText>
        </w:r>
        <w:r w:rsidRPr="00393C1B" w:rsidDel="00417345">
          <w:rPr>
            <w:lang w:val="en-US" w:eastAsia="ja-JP"/>
          </w:rPr>
          <w:delText xml:space="preserve"> byte</w:delText>
        </w:r>
        <w:r w:rsidRPr="00BD4297" w:rsidDel="00417345">
          <w:rPr>
            <w:lang w:val="en-US" w:eastAsia="ja-JP"/>
          </w:rPr>
          <w:delText xml:space="preserve">, </w:delText>
        </w:r>
      </w:del>
    </w:p>
    <w:p w:rsidR="00CE0615" w:rsidRPr="00393C1B" w:rsidDel="00417345" w:rsidRDefault="00CE0615">
      <w:pPr>
        <w:pStyle w:val="CETextBody"/>
        <w:ind w:firstLineChars="300" w:firstLine="660"/>
        <w:rPr>
          <w:del w:id="5325" w:author="Huy Duc. Nguyen" w:date="2017-08-29T16:34:00Z"/>
          <w:lang w:val="en-US" w:eastAsia="ja-JP"/>
        </w:rPr>
        <w:pPrChange w:id="5326" w:author="Kazuhiro Takagi" w:date="2017-03-13T20:25:00Z">
          <w:pPr>
            <w:pStyle w:val="CETextBody"/>
            <w:ind w:leftChars="-9" w:left="-22" w:firstLineChars="300" w:firstLine="660"/>
          </w:pPr>
        </w:pPrChange>
      </w:pPr>
      <w:del w:id="5327" w:author="Huy Duc. Nguyen" w:date="2017-08-29T16:34:00Z">
        <w:r w:rsidRPr="00BD4297" w:rsidDel="00417345">
          <w:rPr>
            <w:lang w:val="en-US" w:eastAsia="ja-JP"/>
          </w:rPr>
          <w:delText>768</w:delText>
        </w:r>
        <w:r w:rsidRPr="00393C1B" w:rsidDel="00417345">
          <w:rPr>
            <w:lang w:val="en-US" w:eastAsia="ja-JP"/>
          </w:rPr>
          <w:delText xml:space="preserve"> byte</w:delText>
        </w:r>
        <w:r w:rsidRPr="00BD4297" w:rsidDel="00417345">
          <w:rPr>
            <w:lang w:val="en-US" w:eastAsia="ja-JP"/>
          </w:rPr>
          <w:delText>, 896</w:delText>
        </w:r>
        <w:r w:rsidRPr="00393C1B" w:rsidDel="00417345">
          <w:rPr>
            <w:lang w:val="en-US" w:eastAsia="ja-JP"/>
          </w:rPr>
          <w:delText xml:space="preserve"> byte</w:delText>
        </w:r>
        <w:r w:rsidRPr="00BD4297" w:rsidDel="00417345">
          <w:rPr>
            <w:lang w:val="en-US" w:eastAsia="ja-JP"/>
          </w:rPr>
          <w:delText xml:space="preserve">, </w:delText>
        </w:r>
      </w:del>
    </w:p>
    <w:p w:rsidR="00CE0615" w:rsidRPr="00BD4297" w:rsidDel="00417345" w:rsidRDefault="00CE0615" w:rsidP="00CE0615">
      <w:pPr>
        <w:pStyle w:val="CETextBody"/>
        <w:ind w:firstLineChars="300" w:firstLine="660"/>
        <w:rPr>
          <w:del w:id="5328" w:author="Huy Duc. Nguyen" w:date="2017-08-29T16:34:00Z"/>
          <w:lang w:val="en-US" w:eastAsia="ja-JP"/>
        </w:rPr>
      </w:pPr>
      <w:del w:id="5329" w:author="Huy Duc. Nguyen" w:date="2017-08-29T16:34:00Z">
        <w:r w:rsidRPr="00BD4297" w:rsidDel="00417345">
          <w:rPr>
            <w:lang w:val="en-US" w:eastAsia="ja-JP"/>
          </w:rPr>
          <w:delText>1024</w:delText>
        </w:r>
        <w:r w:rsidRPr="00393C1B" w:rsidDel="00417345">
          <w:rPr>
            <w:lang w:val="en-US" w:eastAsia="ja-JP"/>
          </w:rPr>
          <w:delText xml:space="preserve"> byte</w:delText>
        </w:r>
        <w:r w:rsidRPr="00BD4297" w:rsidDel="00417345">
          <w:rPr>
            <w:lang w:val="en-US" w:eastAsia="ja-JP"/>
          </w:rPr>
          <w:delText>, 1152</w:delText>
        </w:r>
        <w:r w:rsidRPr="00393C1B" w:rsidDel="00417345">
          <w:rPr>
            <w:lang w:val="en-US" w:eastAsia="ja-JP"/>
          </w:rPr>
          <w:delText xml:space="preserve"> byte</w:delText>
        </w:r>
        <w:r w:rsidRPr="00BD4297" w:rsidDel="00417345">
          <w:rPr>
            <w:lang w:val="en-US" w:eastAsia="ja-JP"/>
          </w:rPr>
          <w:delText>, 1280 byte</w:delText>
        </w:r>
      </w:del>
    </w:p>
    <w:p w:rsidR="00CE0615" w:rsidDel="00417345" w:rsidRDefault="001049E1" w:rsidP="00B43823">
      <w:pPr>
        <w:pStyle w:val="CETextBody"/>
        <w:numPr>
          <w:ilvl w:val="0"/>
          <w:numId w:val="201"/>
        </w:numPr>
        <w:rPr>
          <w:del w:id="5330" w:author="Huy Duc. Nguyen" w:date="2017-08-29T16:34:00Z"/>
          <w:lang w:val="en-US" w:eastAsia="ja-JP"/>
        </w:rPr>
      </w:pPr>
      <w:del w:id="5331" w:author="Huy Duc. Nguyen" w:date="2017-08-29T16:34:00Z">
        <w:r w:rsidRPr="00AB2BFA" w:rsidDel="00417345">
          <w:rPr>
            <w:rFonts w:hint="eastAsia"/>
            <w:lang w:val="en-US" w:eastAsia="ja-JP"/>
          </w:rPr>
          <w:delText xml:space="preserve">Verified </w:delText>
        </w:r>
        <w:r w:rsidRPr="00AB2BFA" w:rsidDel="00417345">
          <w:rPr>
            <w:lang w:val="en-US" w:eastAsia="ja-JP"/>
          </w:rPr>
          <w:delText>10</w:delText>
        </w:r>
      </w:del>
      <w:ins w:id="5332" w:author="Kazuhiro Takagi" w:date="2017-03-10T00:01:00Z">
        <w:del w:id="5333" w:author="Huy Duc. Nguyen" w:date="2017-08-29T16:34:00Z">
          <w:r w:rsidR="008C4B15" w:rsidDel="00417345">
            <w:rPr>
              <w:lang w:val="en-US" w:eastAsia="ja-JP"/>
            </w:rPr>
            <w:delText>0,1000,10000</w:delText>
          </w:r>
        </w:del>
      </w:ins>
      <w:del w:id="5334" w:author="Huy Duc. Nguyen" w:date="2017-08-29T16:34:00Z">
        <w:r w:rsidRPr="00AB2BFA" w:rsidDel="00417345">
          <w:rPr>
            <w:lang w:val="en-US" w:eastAsia="ja-JP"/>
          </w:rPr>
          <w:delText xml:space="preserve"> times and use the average as the</w:delText>
        </w:r>
        <w:r w:rsidRPr="00AB2BFA" w:rsidDel="00417345">
          <w:rPr>
            <w:rFonts w:hint="eastAsia"/>
            <w:lang w:val="en-US" w:eastAsia="ja-JP"/>
          </w:rPr>
          <w:delText xml:space="preserve"> result</w:delText>
        </w:r>
        <w:r w:rsidRPr="00AB2BFA" w:rsidDel="00417345">
          <w:rPr>
            <w:lang w:val="en-US" w:eastAsia="ja-JP"/>
          </w:rPr>
          <w:delText xml:space="preserve"> value.</w:delText>
        </w:r>
      </w:del>
    </w:p>
    <w:p w:rsidR="001049E1" w:rsidRPr="008C4B15" w:rsidDel="00417345" w:rsidRDefault="001049E1" w:rsidP="00B43823">
      <w:pPr>
        <w:pStyle w:val="CETextBody"/>
        <w:rPr>
          <w:del w:id="5335" w:author="Huy Duc. Nguyen" w:date="2017-08-29T16:34:00Z"/>
          <w:lang w:val="en-US" w:eastAsia="ja-JP"/>
        </w:rPr>
      </w:pPr>
    </w:p>
    <w:p w:rsidR="00CE0615" w:rsidDel="00417345" w:rsidRDefault="00CE0615" w:rsidP="00CE0615">
      <w:pPr>
        <w:pStyle w:val="CETextBody"/>
        <w:numPr>
          <w:ilvl w:val="0"/>
          <w:numId w:val="13"/>
        </w:numPr>
        <w:ind w:hanging="782"/>
        <w:rPr>
          <w:del w:id="5336" w:author="Huy Duc. Nguyen" w:date="2017-08-29T16:34:00Z"/>
          <w:lang w:val="en-US" w:eastAsia="ja-JP"/>
        </w:rPr>
      </w:pPr>
      <w:del w:id="5337" w:author="Huy Duc. Nguyen" w:date="2017-08-29T16:34:00Z">
        <w:r w:rsidDel="00417345">
          <w:rPr>
            <w:rFonts w:hint="eastAsia"/>
            <w:lang w:val="en-US" w:eastAsia="ja-JP"/>
          </w:rPr>
          <w:delText>How to measure</w:delText>
        </w:r>
      </w:del>
    </w:p>
    <w:p w:rsidR="00861FCB" w:rsidDel="00417345" w:rsidRDefault="00861FCB" w:rsidP="00861FCB">
      <w:pPr>
        <w:pStyle w:val="CETextBody"/>
        <w:numPr>
          <w:ilvl w:val="0"/>
          <w:numId w:val="226"/>
        </w:numPr>
        <w:rPr>
          <w:del w:id="5338" w:author="Huy Duc. Nguyen" w:date="2017-08-29T16:34:00Z"/>
          <w:lang w:val="en-US" w:eastAsia="ja-JP"/>
        </w:rPr>
      </w:pPr>
      <w:del w:id="5339" w:author="Huy Duc. Nguyen" w:date="2017-08-29T16:34:00Z">
        <w:r w:rsidDel="00417345">
          <w:rPr>
            <w:rFonts w:hint="eastAsia"/>
            <w:lang w:val="en-US" w:eastAsia="ja-JP"/>
          </w:rPr>
          <w:delText>Select [Target] - [Connect] from Menu bar</w:delText>
        </w:r>
        <w:r w:rsidR="008C2B12" w:rsidDel="00417345">
          <w:rPr>
            <w:rFonts w:hint="eastAsia"/>
            <w:lang w:val="en-US" w:eastAsia="ja-JP"/>
          </w:rPr>
          <w:delText xml:space="preserve"> of </w:delText>
        </w:r>
        <w:r w:rsidR="00E4026E" w:rsidDel="00417345">
          <w:rPr>
            <w:rFonts w:hint="eastAsia"/>
            <w:lang w:val="en-US" w:eastAsia="ja-JP"/>
          </w:rPr>
          <w:delText>MULTI</w:delText>
        </w:r>
        <w:r w:rsidDel="00417345">
          <w:rPr>
            <w:rFonts w:hint="eastAsia"/>
            <w:lang w:val="en-US" w:eastAsia="ja-JP"/>
          </w:rPr>
          <w:delText>.</w:delText>
        </w:r>
      </w:del>
    </w:p>
    <w:p w:rsidR="00861FCB" w:rsidDel="00417345" w:rsidRDefault="00861FCB" w:rsidP="00861FCB">
      <w:pPr>
        <w:pStyle w:val="CETextBody"/>
        <w:numPr>
          <w:ilvl w:val="0"/>
          <w:numId w:val="226"/>
        </w:numPr>
        <w:ind w:left="709" w:hanging="287"/>
        <w:rPr>
          <w:del w:id="5340" w:author="Huy Duc. Nguyen" w:date="2017-08-29T16:34:00Z"/>
          <w:lang w:val="en-US" w:eastAsia="ja-JP"/>
        </w:rPr>
      </w:pPr>
      <w:del w:id="5341" w:author="Huy Duc. Nguyen" w:date="2017-08-29T16:34:00Z">
        <w:r w:rsidDel="00417345">
          <w:rPr>
            <w:rFonts w:hint="eastAsia"/>
            <w:lang w:val="en-US" w:eastAsia="ja-JP"/>
          </w:rPr>
          <w:delText xml:space="preserve">Select </w:delText>
        </w:r>
        <w:r w:rsidDel="00417345">
          <w:rPr>
            <w:lang w:val="en-US" w:eastAsia="ja-JP"/>
          </w:rPr>
          <w:delText>“Dynamic</w:delText>
        </w:r>
        <w:r w:rsidDel="00417345">
          <w:rPr>
            <w:rFonts w:hint="eastAsia"/>
            <w:lang w:val="en-US" w:eastAsia="ja-JP"/>
          </w:rPr>
          <w:delText xml:space="preserve"> Download/INDRT Connection (rtserv2) for Device Tree</w:delText>
        </w:r>
        <w:r w:rsidDel="00417345">
          <w:rPr>
            <w:lang w:val="en-US" w:eastAsia="ja-JP"/>
          </w:rPr>
          <w:delText>”</w:delText>
        </w:r>
        <w:r w:rsidDel="00417345">
          <w:rPr>
            <w:rFonts w:hint="eastAsia"/>
            <w:lang w:val="en-US" w:eastAsia="ja-JP"/>
          </w:rPr>
          <w:delText xml:space="preserve"> and press </w:delText>
        </w:r>
        <w:r w:rsidDel="00417345">
          <w:rPr>
            <w:lang w:val="en-US" w:eastAsia="ja-JP"/>
          </w:rPr>
          <w:delText>“</w:delText>
        </w:r>
        <w:r w:rsidDel="00417345">
          <w:rPr>
            <w:rFonts w:hint="eastAsia"/>
            <w:lang w:val="en-US" w:eastAsia="ja-JP"/>
          </w:rPr>
          <w:delText>Connect</w:delText>
        </w:r>
        <w:r w:rsidDel="00417345">
          <w:rPr>
            <w:lang w:val="en-US" w:eastAsia="ja-JP"/>
          </w:rPr>
          <w:delText>”</w:delText>
        </w:r>
        <w:r w:rsidDel="00417345">
          <w:rPr>
            <w:rFonts w:hint="eastAsia"/>
            <w:lang w:val="en-US" w:eastAsia="ja-JP"/>
          </w:rPr>
          <w:delText xml:space="preserve"> button.</w:delText>
        </w:r>
      </w:del>
    </w:p>
    <w:p w:rsidR="00861FCB" w:rsidRPr="006B568A" w:rsidDel="00417345" w:rsidRDefault="00861FCB" w:rsidP="00997E4E">
      <w:pPr>
        <w:pStyle w:val="ListParagraph"/>
        <w:numPr>
          <w:ilvl w:val="0"/>
          <w:numId w:val="226"/>
        </w:numPr>
        <w:rPr>
          <w:del w:id="5342" w:author="Huy Duc. Nguyen" w:date="2017-08-29T16:34:00Z"/>
          <w:lang w:val="en-US" w:eastAsia="ja-JP"/>
        </w:rPr>
      </w:pPr>
      <w:del w:id="5343" w:author="Huy Duc. Nguyen" w:date="2017-08-29T16:34:00Z">
        <w:r w:rsidRPr="000E7551" w:rsidDel="00417345">
          <w:rPr>
            <w:sz w:val="22"/>
            <w:lang w:val="en-US" w:eastAsia="ja-JP"/>
          </w:rPr>
          <w:delText xml:space="preserve">Select “Run mode target” </w:delText>
        </w:r>
      </w:del>
    </w:p>
    <w:p w:rsidR="008C2B12" w:rsidDel="00417345" w:rsidRDefault="00F5594C" w:rsidP="008C2B12">
      <w:pPr>
        <w:pStyle w:val="CETextBody"/>
        <w:numPr>
          <w:ilvl w:val="0"/>
          <w:numId w:val="226"/>
        </w:numPr>
        <w:rPr>
          <w:del w:id="5344" w:author="Huy Duc. Nguyen" w:date="2017-08-29T16:34:00Z"/>
          <w:lang w:val="en-US" w:eastAsia="ja-JP"/>
        </w:rPr>
      </w:pPr>
      <w:del w:id="5345" w:author="Huy Duc. Nguyen" w:date="2017-08-29T16:34:00Z">
        <w:r w:rsidDel="00417345">
          <w:rPr>
            <w:rFonts w:hint="eastAsia"/>
          </w:rPr>
          <w:delText>Select [Target] - [Load Module] - [Load Module...] from Menu bar.</w:delText>
        </w:r>
      </w:del>
    </w:p>
    <w:p w:rsidR="008C2B12" w:rsidDel="00417345" w:rsidRDefault="00F5594C" w:rsidP="008C2B12">
      <w:pPr>
        <w:pStyle w:val="CETextBody"/>
        <w:numPr>
          <w:ilvl w:val="0"/>
          <w:numId w:val="226"/>
        </w:numPr>
        <w:rPr>
          <w:del w:id="5346" w:author="Huy Duc. Nguyen" w:date="2017-08-29T16:34:00Z"/>
          <w:lang w:val="en-US" w:eastAsia="ja-JP"/>
        </w:rPr>
      </w:pPr>
      <w:del w:id="5347" w:author="Huy Duc. Nguyen" w:date="2017-08-29T16:34:00Z">
        <w:r w:rsidDel="00417345">
          <w:rPr>
            <w:rFonts w:hint="eastAsia"/>
          </w:rPr>
          <w:delText>Load the " GIPCMeasure_dyn.ael" file included in the deliverables.</w:delText>
        </w:r>
      </w:del>
    </w:p>
    <w:p w:rsidR="00861FCB" w:rsidDel="00417345" w:rsidRDefault="00861FCB" w:rsidP="008C2B12">
      <w:pPr>
        <w:pStyle w:val="CETextBody"/>
        <w:numPr>
          <w:ilvl w:val="0"/>
          <w:numId w:val="226"/>
        </w:numPr>
        <w:rPr>
          <w:del w:id="5348" w:author="Huy Duc. Nguyen" w:date="2017-08-29T16:34:00Z"/>
          <w:lang w:val="en-US" w:eastAsia="ja-JP"/>
        </w:rPr>
      </w:pPr>
      <w:del w:id="5349" w:author="Huy Duc. Nguyen" w:date="2017-08-29T16:34:00Z">
        <w:r w:rsidRPr="002355D7" w:rsidDel="00417345">
          <w:rPr>
            <w:lang w:val="en-US" w:eastAsia="ja-JP"/>
          </w:rPr>
          <w:delText>Press F5</w:delText>
        </w:r>
        <w:r w:rsidDel="00417345">
          <w:rPr>
            <w:rFonts w:hint="eastAsia"/>
            <w:lang w:val="en-US" w:eastAsia="ja-JP"/>
          </w:rPr>
          <w:delText xml:space="preserve"> for start.</w:delText>
        </w:r>
      </w:del>
    </w:p>
    <w:p w:rsidR="00861FCB" w:rsidDel="00417345" w:rsidRDefault="00861FCB">
      <w:pPr>
        <w:rPr>
          <w:del w:id="5350" w:author="Huy Duc. Nguyen" w:date="2017-08-29T16:34:00Z"/>
          <w:sz w:val="22"/>
          <w:lang w:val="en-US" w:eastAsia="ja-JP"/>
        </w:rPr>
      </w:pPr>
      <w:del w:id="5351" w:author="Huy Duc. Nguyen" w:date="2017-08-29T16:34:00Z">
        <w:r w:rsidDel="00417345">
          <w:rPr>
            <w:lang w:val="en-US" w:eastAsia="ja-JP"/>
          </w:rPr>
          <w:br w:type="page"/>
        </w:r>
      </w:del>
    </w:p>
    <w:p w:rsidR="00861FCB" w:rsidRPr="008C2B12" w:rsidDel="00417345" w:rsidRDefault="008C2B12">
      <w:pPr>
        <w:pStyle w:val="CETextBody"/>
        <w:numPr>
          <w:ilvl w:val="0"/>
          <w:numId w:val="226"/>
        </w:numPr>
        <w:rPr>
          <w:del w:id="5352" w:author="Huy Duc. Nguyen" w:date="2017-08-29T16:34:00Z"/>
          <w:lang w:val="en-US" w:eastAsia="ja-JP"/>
        </w:rPr>
      </w:pPr>
      <w:del w:id="5353" w:author="Huy Duc. Nguyen" w:date="2017-08-29T16:34:00Z">
        <w:r w:rsidDel="00417345">
          <w:rPr>
            <w:rFonts w:hint="eastAsia"/>
            <w:lang w:val="en-US" w:eastAsia="ja-JP"/>
          </w:rPr>
          <w:delText>Login to Linux from Terminal software.</w:delText>
        </w:r>
      </w:del>
    </w:p>
    <w:p w:rsidR="00861FCB" w:rsidDel="00417345" w:rsidRDefault="00861FCB" w:rsidP="00861FCB">
      <w:pPr>
        <w:pStyle w:val="CETextBody"/>
        <w:ind w:left="782"/>
        <w:rPr>
          <w:del w:id="5354" w:author="Huy Duc. Nguyen" w:date="2017-08-29T16:34:00Z"/>
          <w:rFonts w:asciiTheme="majorHAnsi" w:hAnsiTheme="majorHAnsi" w:cstheme="majorHAnsi"/>
          <w:lang w:val="en-US" w:eastAsia="ja-JP"/>
        </w:rPr>
      </w:pPr>
      <w:del w:id="5355" w:author="Huy Duc. Nguyen" w:date="2017-08-29T16:34:00Z">
        <w:r w:rsidDel="00417345">
          <w:rPr>
            <w:noProof/>
            <w:lang w:val="en-US"/>
          </w:rPr>
          <mc:AlternateContent>
            <mc:Choice Requires="wps">
              <w:drawing>
                <wp:anchor distT="0" distB="0" distL="114300" distR="114300" simplePos="0" relativeHeight="251636224" behindDoc="0" locked="0" layoutInCell="1" allowOverlap="1" wp14:anchorId="67B3ED28" wp14:editId="7C9E103D">
                  <wp:simplePos x="0" y="0"/>
                  <wp:positionH relativeFrom="column">
                    <wp:posOffset>449580</wp:posOffset>
                  </wp:positionH>
                  <wp:positionV relativeFrom="paragraph">
                    <wp:posOffset>52705</wp:posOffset>
                  </wp:positionV>
                  <wp:extent cx="5495925" cy="257175"/>
                  <wp:effectExtent l="0" t="0" r="28575" b="28575"/>
                  <wp:wrapNone/>
                  <wp:docPr id="142" name="テキスト ボックス 142"/>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p w:rsidR="005B1E90" w:rsidRPr="00955E9B" w:rsidRDefault="005B1E90" w:rsidP="00861FCB">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ED28" id="テキスト ボックス 142" o:spid="_x0000_s1080" type="#_x0000_t202" style="position:absolute;left:0;text-align:left;margin-left:35.4pt;margin-top:4.15pt;width:432.75pt;height:20.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" fillcolor="white [3201]" strokeweight=".5pt">
                  <v:textbox>
                    <w:txbxContent>
                      <w:p w:rsidR="005B1E90" w:rsidRPr="00B43823" w:rsidRDefault="005B1E90" w:rsidP="008C2B1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p w:rsidR="005B1E90" w:rsidRPr="00955E9B" w:rsidRDefault="005B1E90" w:rsidP="00861FCB">
                        <w:pPr>
                          <w:rPr>
                            <w:rFonts w:ascii="Courier New" w:hAnsi="Courier New" w:cs="Courier New"/>
                            <w:sz w:val="22"/>
                            <w:szCs w:val="22"/>
                            <w:lang w:val="en-US" w:eastAsia="ja-JP"/>
                          </w:rPr>
                        </w:pPr>
                      </w:p>
                    </w:txbxContent>
                  </v:textbox>
                </v:shape>
              </w:pict>
            </mc:Fallback>
          </mc:AlternateContent>
        </w:r>
      </w:del>
    </w:p>
    <w:p w:rsidR="00861FCB" w:rsidDel="00417345" w:rsidRDefault="00861FCB" w:rsidP="00861FCB">
      <w:pPr>
        <w:rPr>
          <w:del w:id="5356" w:author="Huy Duc. Nguyen" w:date="2017-08-29T16:34:00Z"/>
          <w:sz w:val="22"/>
          <w:lang w:val="en-US" w:eastAsia="ja-JP"/>
        </w:rPr>
      </w:pPr>
    </w:p>
    <w:p w:rsidR="008C2B12" w:rsidRPr="00645F4F" w:rsidDel="00417345" w:rsidRDefault="008C2B12" w:rsidP="00997E4E">
      <w:pPr>
        <w:pStyle w:val="CETextBody"/>
        <w:numPr>
          <w:ilvl w:val="0"/>
          <w:numId w:val="271"/>
        </w:numPr>
        <w:rPr>
          <w:del w:id="5357" w:author="Huy Duc. Nguyen" w:date="2017-08-29T16:34:00Z"/>
          <w:lang w:val="en-US" w:eastAsia="ja-JP"/>
        </w:rPr>
      </w:pPr>
      <w:del w:id="5358" w:author="Huy Duc. Nguyen" w:date="2017-08-29T16:34:00Z">
        <w:r w:rsidRPr="00645F4F" w:rsidDel="00417345">
          <w:rPr>
            <w:lang w:val="en-US" w:eastAsia="ja-JP"/>
          </w:rPr>
          <w:delText>Run the following command</w:delText>
        </w:r>
        <w:r w:rsidRPr="009B0C20" w:rsidDel="00417345">
          <w:rPr>
            <w:rFonts w:hint="eastAsia"/>
            <w:lang w:val="en-US" w:eastAsia="ja-JP"/>
          </w:rPr>
          <w:delText xml:space="preserve"> </w:delText>
        </w:r>
        <w:r w:rsidDel="00417345">
          <w:rPr>
            <w:rFonts w:hint="eastAsia"/>
            <w:lang w:val="en-US" w:eastAsia="ja-JP"/>
          </w:rPr>
          <w:delText xml:space="preserve">to </w:delText>
        </w:r>
        <w:r w:rsidDel="00417345">
          <w:delText>change</w:delText>
        </w:r>
        <w:r w:rsidDel="00417345">
          <w:rPr>
            <w:rFonts w:hint="eastAsia"/>
            <w:lang w:eastAsia="ja-JP"/>
          </w:rPr>
          <w:delText xml:space="preserve"> the </w:delText>
        </w:r>
        <w:r w:rsidDel="00417345">
          <w:delText>directory</w:delText>
        </w:r>
        <w:r w:rsidRPr="00645F4F" w:rsidDel="00417345">
          <w:rPr>
            <w:lang w:val="en-US" w:eastAsia="ja-JP"/>
          </w:rPr>
          <w:delText>.</w:delText>
        </w:r>
      </w:del>
    </w:p>
    <w:p w:rsidR="008C2B12" w:rsidDel="00417345" w:rsidRDefault="008C2B12" w:rsidP="008C2B12">
      <w:pPr>
        <w:pStyle w:val="CETextBody"/>
        <w:tabs>
          <w:tab w:val="left" w:pos="8364"/>
        </w:tabs>
        <w:ind w:left="142"/>
        <w:rPr>
          <w:del w:id="5359" w:author="Huy Duc. Nguyen" w:date="2017-08-29T16:34:00Z"/>
          <w:rFonts w:ascii="Arial" w:hAnsi="Arial" w:cs="Arial"/>
          <w:lang w:val="en-US" w:eastAsia="ja-JP"/>
        </w:rPr>
      </w:pPr>
      <w:del w:id="5360" w:author="Huy Duc. Nguyen" w:date="2017-08-29T16:34:00Z">
        <w:r w:rsidDel="00417345">
          <w:rPr>
            <w:noProof/>
            <w:lang w:val="en-US"/>
          </w:rPr>
          <mc:AlternateContent>
            <mc:Choice Requires="wps">
              <w:drawing>
                <wp:anchor distT="0" distB="0" distL="114300" distR="114300" simplePos="0" relativeHeight="251640320" behindDoc="0" locked="0" layoutInCell="1" allowOverlap="1" wp14:anchorId="56E1E5E6" wp14:editId="333D9E6B">
                  <wp:simplePos x="0" y="0"/>
                  <wp:positionH relativeFrom="column">
                    <wp:posOffset>382905</wp:posOffset>
                  </wp:positionH>
                  <wp:positionV relativeFrom="paragraph">
                    <wp:posOffset>24765</wp:posOffset>
                  </wp:positionV>
                  <wp:extent cx="5495925" cy="266700"/>
                  <wp:effectExtent l="0" t="0" r="28575" b="19050"/>
                  <wp:wrapNone/>
                  <wp:docPr id="147" name="テキスト ボックス 14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8C2B12">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8C2B12">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E5E6" id="テキスト ボックス 147" o:spid="_x0000_s1081" type="#_x0000_t202" style="position:absolute;left:0;text-align:left;margin-left:30.15pt;margin-top:1.95pt;width:432.75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dE87ibwC&#10;AADPBQAADgAAAAAAAAAAAAAAAAAuAgAAZHJzL2Uyb0RvYy54bWxQSwECLQAUAAYACAAAACEAcJ9T&#10;N9sAAAAHAQAADwAAAAAAAAAAAAAAAAAWBQAAZHJzL2Rvd25yZXYueG1sUEsFBgAAAAAEAAQA8wAA&#10;AB4GAAAAAA==&#10;" fillcolor="white [3201]" strokeweight=".5pt">
                  <v:textbox>
                    <w:txbxContent>
                      <w:p w:rsidR="005B1E90" w:rsidRDefault="005B1E90" w:rsidP="008C2B12">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8C2B12">
                        <w:pPr>
                          <w:rPr>
                            <w:rFonts w:ascii="Courier New" w:hAnsi="Courier New" w:cs="Courier New"/>
                            <w:sz w:val="22"/>
                            <w:szCs w:val="22"/>
                            <w:lang w:val="en-US" w:eastAsia="ja-JP"/>
                          </w:rPr>
                        </w:pPr>
                      </w:p>
                    </w:txbxContent>
                  </v:textbox>
                </v:shape>
              </w:pict>
            </mc:Fallback>
          </mc:AlternateContent>
        </w:r>
      </w:del>
    </w:p>
    <w:p w:rsidR="008C2B12" w:rsidDel="00417345" w:rsidRDefault="008C2B12" w:rsidP="008C2B12">
      <w:pPr>
        <w:pStyle w:val="CETextBody"/>
        <w:tabs>
          <w:tab w:val="left" w:pos="8364"/>
        </w:tabs>
        <w:ind w:left="142"/>
        <w:rPr>
          <w:del w:id="5361" w:author="Huy Duc. Nguyen" w:date="2017-08-29T16:34:00Z"/>
          <w:rFonts w:ascii="Arial" w:hAnsi="Arial" w:cs="Arial"/>
          <w:lang w:val="en-US" w:eastAsia="ja-JP"/>
        </w:rPr>
      </w:pPr>
    </w:p>
    <w:p w:rsidR="008C2B12" w:rsidDel="00417345" w:rsidRDefault="008C2B12" w:rsidP="00997E4E">
      <w:pPr>
        <w:pStyle w:val="CETextBody"/>
        <w:numPr>
          <w:ilvl w:val="0"/>
          <w:numId w:val="271"/>
        </w:numPr>
        <w:rPr>
          <w:del w:id="5362" w:author="Huy Duc. Nguyen" w:date="2017-08-29T16:34:00Z"/>
          <w:rFonts w:ascii="Arial" w:hAnsi="Arial" w:cs="Arial"/>
          <w:lang w:val="en-US" w:eastAsia="ja-JP"/>
        </w:rPr>
      </w:pPr>
      <w:del w:id="5363" w:author="Huy Duc. Nguyen" w:date="2017-08-29T16:34:00Z">
        <w:r w:rsidRPr="00AA5979" w:rsidDel="00417345">
          <w:rPr>
            <w:lang w:val="en-US" w:eastAsia="ja-JP"/>
          </w:rPr>
          <w:delText>Run the followin</w:delText>
        </w:r>
        <w:r w:rsidDel="00417345">
          <w:rPr>
            <w:lang w:val="en-US" w:eastAsia="ja-JP"/>
          </w:rPr>
          <w:delText xml:space="preserve">g command to </w:delText>
        </w:r>
        <w:r w:rsidDel="00417345">
          <w:rPr>
            <w:rFonts w:hint="eastAsia"/>
            <w:lang w:val="en-US" w:eastAsia="ja-JP"/>
          </w:rPr>
          <w:delText xml:space="preserve">measure  the </w:delText>
        </w:r>
        <w:r w:rsidRPr="00EB602D" w:rsidDel="00417345">
          <w:rPr>
            <w:lang w:val="en-US" w:eastAsia="ja-JP"/>
          </w:rPr>
          <w:delText>GIPC communication</w:delText>
        </w:r>
        <w:r w:rsidDel="00417345">
          <w:rPr>
            <w:rFonts w:hint="eastAsia"/>
            <w:lang w:val="en-US" w:eastAsia="ja-JP"/>
          </w:rPr>
          <w:delText xml:space="preserve"> 10 times</w:delText>
        </w:r>
        <w:r w:rsidRPr="00AA5979" w:rsidDel="00417345">
          <w:rPr>
            <w:lang w:val="en-US" w:eastAsia="ja-JP"/>
          </w:rPr>
          <w:delText>.</w:delText>
        </w:r>
      </w:del>
    </w:p>
    <w:p w:rsidR="008C2B12" w:rsidDel="00417345" w:rsidRDefault="008C2B12" w:rsidP="008C2B12">
      <w:pPr>
        <w:pStyle w:val="CETextBody"/>
        <w:tabs>
          <w:tab w:val="left" w:pos="8364"/>
        </w:tabs>
        <w:ind w:left="142"/>
        <w:rPr>
          <w:del w:id="5364" w:author="Huy Duc. Nguyen" w:date="2017-08-29T16:34:00Z"/>
          <w:rFonts w:ascii="Arial" w:hAnsi="Arial" w:cs="Arial"/>
          <w:lang w:val="en-US" w:eastAsia="ja-JP"/>
        </w:rPr>
      </w:pPr>
      <w:del w:id="5365" w:author="Huy Duc. Nguyen" w:date="2017-08-29T16:34:00Z">
        <w:r w:rsidDel="00417345">
          <w:rPr>
            <w:noProof/>
            <w:lang w:val="en-US"/>
          </w:rPr>
          <mc:AlternateContent>
            <mc:Choice Requires="wps">
              <w:drawing>
                <wp:anchor distT="0" distB="0" distL="114300" distR="114300" simplePos="0" relativeHeight="251646464" behindDoc="0" locked="0" layoutInCell="1" allowOverlap="1" wp14:anchorId="5DF33DFE" wp14:editId="579E3248">
                  <wp:simplePos x="0" y="0"/>
                  <wp:positionH relativeFrom="column">
                    <wp:posOffset>451485</wp:posOffset>
                  </wp:positionH>
                  <wp:positionV relativeFrom="paragraph">
                    <wp:posOffset>22860</wp:posOffset>
                  </wp:positionV>
                  <wp:extent cx="5495925" cy="335280"/>
                  <wp:effectExtent l="0" t="0" r="28575" b="26670"/>
                  <wp:wrapNone/>
                  <wp:docPr id="148" name="テキスト ボックス 148"/>
                  <wp:cNvGraphicFramePr/>
                  <a:graphic xmlns:a="http://schemas.openxmlformats.org/drawingml/2006/main">
                    <a:graphicData uri="http://schemas.microsoft.com/office/word/2010/wordprocessingShape">
                      <wps:wsp>
                        <wps:cNvSpPr txBox="1"/>
                        <wps:spPr>
                          <a:xfrm>
                            <a:off x="0" y="0"/>
                            <a:ext cx="549592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8C2B12">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 ./gipc_main fbcon_gipc_alias</w:t>
                              </w:r>
                              <w:del w:id="5366" w:author=" " w:date="2017-03-13T22:28:00Z">
                                <w:r w:rsidRPr="00997E4E" w:rsidDel="00602F65">
                                  <w:rPr>
                                    <w:rFonts w:ascii="Courier New" w:hAnsi="Courier New" w:cs="Courier New"/>
                                    <w:sz w:val="18"/>
                                    <w:szCs w:val="18"/>
                                    <w:lang w:val="en-US" w:eastAsia="ja-JP"/>
                                  </w:rPr>
                                  <w:delText xml:space="preserve"> &lt; Transfer data</w:delText>
                                </w:r>
                                <w:r w:rsidRPr="008C2B12" w:rsidDel="00602F65">
                                  <w:rPr>
                                    <w:rFonts w:ascii="Courier New" w:hAnsi="Courier New" w:cs="Courier New"/>
                                    <w:sz w:val="18"/>
                                    <w:szCs w:val="18"/>
                                    <w:lang w:val="en-US" w:eastAsia="ja-JP"/>
                                  </w:rPr>
                                  <w:delText xml:space="preserve"> size</w:delText>
                                </w:r>
                                <w:r w:rsidRPr="00997E4E" w:rsidDel="00602F65">
                                  <w:rPr>
                                    <w:rFonts w:ascii="Courier New" w:hAnsi="Courier New" w:cs="Courier New"/>
                                    <w:sz w:val="18"/>
                                    <w:szCs w:val="18"/>
                                    <w:lang w:val="en-US" w:eastAsia="ja-JP"/>
                                  </w:rPr>
                                  <w:delText>&gt;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3DFE" id="テキスト ボックス 148" o:spid="_x0000_s1082" type="#_x0000_t202" style="position:absolute;left:0;text-align:left;margin-left:35.55pt;margin-top:1.8pt;width:432.75pt;height:2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" fillcolor="white [3201]" strokeweight=".5pt">
                  <v:textbox>
                    <w:txbxContent>
                      <w:p w:rsidR="005B1E90" w:rsidRPr="00997E4E" w:rsidRDefault="005B1E90" w:rsidP="008C2B12">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 ./</w:t>
                        </w:r>
                        <w:proofErr w:type="spellStart"/>
                        <w:proofErr w:type="gramEnd"/>
                        <w:r w:rsidRPr="00997E4E">
                          <w:rPr>
                            <w:rFonts w:ascii="Courier New" w:hAnsi="Courier New" w:cs="Courier New"/>
                            <w:sz w:val="18"/>
                            <w:szCs w:val="18"/>
                            <w:lang w:val="en-US" w:eastAsia="ja-JP"/>
                          </w:rPr>
                          <w:t>gipc_main</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fbcon_gipc_alias</w:t>
                        </w:r>
                        <w:proofErr w:type="spellEnd"/>
                        <w:del w:id="5440" w:author=" " w:date="2017-03-13T22:28:00Z">
                          <w:r w:rsidRPr="00997E4E" w:rsidDel="00602F65">
                            <w:rPr>
                              <w:rFonts w:ascii="Courier New" w:hAnsi="Courier New" w:cs="Courier New"/>
                              <w:sz w:val="18"/>
                              <w:szCs w:val="18"/>
                              <w:lang w:val="en-US" w:eastAsia="ja-JP"/>
                            </w:rPr>
                            <w:delText xml:space="preserve"> &lt; Transfer data</w:delText>
                          </w:r>
                          <w:r w:rsidRPr="008C2B12" w:rsidDel="00602F65">
                            <w:rPr>
                              <w:rFonts w:ascii="Courier New" w:hAnsi="Courier New" w:cs="Courier New"/>
                              <w:sz w:val="18"/>
                              <w:szCs w:val="18"/>
                              <w:lang w:val="en-US" w:eastAsia="ja-JP"/>
                            </w:rPr>
                            <w:delText xml:space="preserve"> size</w:delText>
                          </w:r>
                          <w:r w:rsidRPr="00997E4E" w:rsidDel="00602F65">
                            <w:rPr>
                              <w:rFonts w:ascii="Courier New" w:hAnsi="Courier New" w:cs="Courier New"/>
                              <w:sz w:val="18"/>
                              <w:szCs w:val="18"/>
                              <w:lang w:val="en-US" w:eastAsia="ja-JP"/>
                            </w:rPr>
                            <w:delText>&gt;</w:delText>
                          </w:r>
                        </w:del>
                      </w:p>
                    </w:txbxContent>
                  </v:textbox>
                </v:shape>
              </w:pict>
            </mc:Fallback>
          </mc:AlternateContent>
        </w:r>
      </w:del>
    </w:p>
    <w:p w:rsidR="008C2B12" w:rsidDel="00417345" w:rsidRDefault="008C2B12" w:rsidP="00997E4E">
      <w:pPr>
        <w:pStyle w:val="CETextBody"/>
        <w:rPr>
          <w:del w:id="5367" w:author="Huy Duc. Nguyen" w:date="2017-08-29T16:34:00Z"/>
          <w:lang w:val="en-US" w:eastAsia="ja-JP"/>
        </w:rPr>
      </w:pPr>
    </w:p>
    <w:p w:rsidR="00861FCB" w:rsidDel="00417345" w:rsidRDefault="00861FCB" w:rsidP="00861FCB">
      <w:pPr>
        <w:pStyle w:val="CETextBody"/>
        <w:ind w:firstLineChars="300" w:firstLine="660"/>
        <w:rPr>
          <w:del w:id="5368" w:author="Huy Duc. Nguyen" w:date="2017-08-29T16:34:00Z"/>
          <w:lang w:val="en-US" w:eastAsia="ja-JP"/>
        </w:rPr>
      </w:pPr>
      <w:del w:id="5369" w:author="Huy Duc. Nguyen" w:date="2017-08-29T16:34: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861FCB" w:rsidRPr="00CC1FE9" w:rsidDel="00417345" w:rsidRDefault="00F70F20" w:rsidP="00861FCB">
      <w:pPr>
        <w:pStyle w:val="CETextBody"/>
        <w:ind w:firstLineChars="300" w:firstLine="660"/>
        <w:rPr>
          <w:del w:id="5370" w:author="Huy Duc. Nguyen" w:date="2017-08-29T16:34:00Z"/>
          <w:lang w:val="en-US" w:eastAsia="ja-JP"/>
        </w:rPr>
      </w:pPr>
      <w:ins w:id="5371" w:author=" " w:date="2017-03-13T22:33:00Z">
        <w:del w:id="5372" w:author="Huy Duc. Nguyen" w:date="2017-08-29T16:34:00Z">
          <w:r w:rsidRPr="00F70F20" w:rsidDel="00417345">
            <w:rPr>
              <w:lang w:val="en-US" w:eastAsia="ja-JP"/>
            </w:rPr>
            <w:delText xml:space="preserve">Check the following results at the number of times, size, </w:delText>
          </w:r>
        </w:del>
      </w:ins>
      <w:ins w:id="5373" w:author=" " w:date="2017-03-13T22:37:00Z">
        <w:del w:id="5374" w:author="Huy Duc. Nguyen" w:date="2017-08-29T16:34:00Z">
          <w:r w:rsidR="006F5711" w:rsidDel="00417345">
            <w:rPr>
              <w:rFonts w:hint="eastAsia"/>
              <w:lang w:val="en-US" w:eastAsia="ja-JP"/>
            </w:rPr>
            <w:delText xml:space="preserve">and </w:delText>
          </w:r>
        </w:del>
      </w:ins>
      <w:ins w:id="5375" w:author=" " w:date="2017-03-13T22:33:00Z">
        <w:del w:id="5376" w:author="Huy Duc. Nguyen" w:date="2017-08-29T16:34:00Z">
          <w:r w:rsidRPr="00F70F20" w:rsidDel="00417345">
            <w:rPr>
              <w:lang w:val="en-US" w:eastAsia="ja-JP"/>
            </w:rPr>
            <w:delText>communication time</w:delText>
          </w:r>
        </w:del>
      </w:ins>
      <w:del w:id="5377" w:author="Huy Duc. Nguyen" w:date="2017-08-29T16:34:00Z">
        <w:r w:rsidR="00861FCB" w:rsidDel="00417345">
          <w:rPr>
            <w:rFonts w:hint="eastAsia"/>
            <w:lang w:val="en-US" w:eastAsia="ja-JP"/>
          </w:rPr>
          <w:delText>Red square is results.</w:delText>
        </w:r>
        <w:r w:rsidR="00861FCB" w:rsidRPr="00E8389C" w:rsidDel="00417345">
          <w:rPr>
            <w:noProof/>
            <w:lang w:val="en-US" w:eastAsia="ja-JP"/>
          </w:rPr>
          <w:delText xml:space="preserve"> </w:delText>
        </w:r>
      </w:del>
    </w:p>
    <w:p w:rsidR="00861FCB" w:rsidDel="00417345" w:rsidRDefault="00BD3D26" w:rsidP="00997E4E">
      <w:pPr>
        <w:pStyle w:val="CETextBody"/>
        <w:rPr>
          <w:del w:id="5378" w:author="Huy Duc. Nguyen" w:date="2017-08-29T16:34:00Z"/>
          <w:rFonts w:asciiTheme="majorHAnsi" w:hAnsiTheme="majorHAnsi" w:cstheme="majorHAnsi"/>
          <w:lang w:val="en-US" w:eastAsia="ja-JP"/>
        </w:rPr>
      </w:pPr>
      <w:del w:id="5379" w:author="Huy Duc. Nguyen" w:date="2017-08-29T16:34:00Z">
        <w:r w:rsidDel="00417345">
          <w:rPr>
            <w:noProof/>
            <w:lang w:val="en-US"/>
          </w:rPr>
          <mc:AlternateContent>
            <mc:Choice Requires="wps">
              <w:drawing>
                <wp:anchor distT="0" distB="0" distL="114300" distR="114300" simplePos="0" relativeHeight="251638272" behindDoc="0" locked="0" layoutInCell="1" allowOverlap="1" wp14:anchorId="3F64123F" wp14:editId="7D1CC5BD">
                  <wp:simplePos x="0" y="0"/>
                  <wp:positionH relativeFrom="column">
                    <wp:posOffset>544195</wp:posOffset>
                  </wp:positionH>
                  <wp:positionV relativeFrom="paragraph">
                    <wp:posOffset>30480</wp:posOffset>
                  </wp:positionV>
                  <wp:extent cx="1590675" cy="409575"/>
                  <wp:effectExtent l="0" t="0" r="28575" b="28575"/>
                  <wp:wrapNone/>
                  <wp:docPr id="146" name="正方形/長方形 146"/>
                  <wp:cNvGraphicFramePr/>
                  <a:graphic xmlns:a="http://schemas.openxmlformats.org/drawingml/2006/main">
                    <a:graphicData uri="http://schemas.microsoft.com/office/word/2010/wordprocessingShape">
                      <wps:wsp>
                        <wps:cNvSpPr/>
                        <wps:spPr>
                          <a:xfrm>
                            <a:off x="0" y="0"/>
                            <a:ext cx="1590675"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CC55" id="正方形/長方形 146" o:spid="_x0000_s1026" style="position:absolute;margin-left:42.85pt;margin-top:2.4pt;width:125.25pt;height:3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" filled="f" strokecolor="#c0504d [3205]" strokeweight="2pt"/>
              </w:pict>
            </mc:Fallback>
          </mc:AlternateContent>
        </w:r>
        <w:r w:rsidR="00F70F20" w:rsidDel="00417345">
          <w:rPr>
            <w:noProof/>
            <w:lang w:val="en-US"/>
          </w:rPr>
          <mc:AlternateContent>
            <mc:Choice Requires="wps">
              <w:drawing>
                <wp:anchor distT="0" distB="0" distL="114300" distR="114300" simplePos="0" relativeHeight="251637248" behindDoc="0" locked="0" layoutInCell="1" allowOverlap="1" wp14:anchorId="025240E6" wp14:editId="28906483">
                  <wp:simplePos x="0" y="0"/>
                  <wp:positionH relativeFrom="column">
                    <wp:posOffset>497205</wp:posOffset>
                  </wp:positionH>
                  <wp:positionV relativeFrom="paragraph">
                    <wp:posOffset>20955</wp:posOffset>
                  </wp:positionV>
                  <wp:extent cx="5495925" cy="1638300"/>
                  <wp:effectExtent l="0" t="0" r="28575" b="19050"/>
                  <wp:wrapNone/>
                  <wp:docPr id="145" name="テキスト ボックス 145"/>
                  <wp:cNvGraphicFramePr/>
                  <a:graphic xmlns:a="http://schemas.openxmlformats.org/drawingml/2006/main">
                    <a:graphicData uri="http://schemas.microsoft.com/office/word/2010/wordprocessingShape">
                      <wps:wsp>
                        <wps:cNvSpPr txBox="1"/>
                        <wps:spPr>
                          <a:xfrm>
                            <a:off x="0" y="0"/>
                            <a:ext cx="5495925"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F70F20" w:rsidRDefault="005B1E90" w:rsidP="00F70F20">
                              <w:pPr>
                                <w:rPr>
                                  <w:ins w:id="5380" w:author=" " w:date="2017-03-13T22:30:00Z"/>
                                  <w:rFonts w:ascii="Courier New" w:hAnsi="Courier New" w:cs="Courier New"/>
                                  <w:sz w:val="18"/>
                                  <w:szCs w:val="18"/>
                                  <w:lang w:val="en-US" w:eastAsia="ja-JP"/>
                                </w:rPr>
                              </w:pPr>
                              <w:ins w:id="5381" w:author=" " w:date="2017-03-13T22:30:00Z">
                                <w:r w:rsidRPr="00F70F20">
                                  <w:rPr>
                                    <w:rFonts w:ascii="Courier New" w:hAnsi="Courier New" w:cs="Courier New"/>
                                    <w:sz w:val="18"/>
                                    <w:szCs w:val="18"/>
                                    <w:lang w:val="en-US" w:eastAsia="ja-JP"/>
                                  </w:rPr>
                                  <w:t>number of loops = 100</w:t>
                                </w:r>
                              </w:ins>
                            </w:p>
                            <w:p w:rsidR="005B1E90" w:rsidRPr="00F70F20" w:rsidRDefault="005B1E90" w:rsidP="00F70F20">
                              <w:pPr>
                                <w:rPr>
                                  <w:ins w:id="5382" w:author=" " w:date="2017-03-13T22:30:00Z"/>
                                  <w:rFonts w:ascii="Courier New" w:hAnsi="Courier New" w:cs="Courier New"/>
                                  <w:sz w:val="18"/>
                                  <w:szCs w:val="18"/>
                                  <w:lang w:val="en-US" w:eastAsia="ja-JP"/>
                                </w:rPr>
                              </w:pPr>
                              <w:ins w:id="5383" w:author=" " w:date="2017-03-13T22:30:00Z">
                                <w:r w:rsidRPr="00F70F20">
                                  <w:rPr>
                                    <w:rFonts w:ascii="Courier New" w:hAnsi="Courier New" w:cs="Courier New"/>
                                    <w:sz w:val="18"/>
                                    <w:szCs w:val="18"/>
                                    <w:lang w:val="en-US" w:eastAsia="ja-JP"/>
                                  </w:rPr>
                                  <w:t>buffer size = 16</w:t>
                                </w:r>
                              </w:ins>
                            </w:p>
                            <w:p w:rsidR="005B1E90" w:rsidRPr="00F70F20" w:rsidRDefault="005B1E90" w:rsidP="00F70F20">
                              <w:pPr>
                                <w:rPr>
                                  <w:ins w:id="5384" w:author=" " w:date="2017-03-13T22:30:00Z"/>
                                  <w:rFonts w:ascii="Courier New" w:hAnsi="Courier New" w:cs="Courier New"/>
                                  <w:sz w:val="18"/>
                                  <w:szCs w:val="18"/>
                                  <w:lang w:val="en-US" w:eastAsia="ja-JP"/>
                                </w:rPr>
                              </w:pPr>
                              <w:ins w:id="5385" w:author=" " w:date="2017-03-13T22:30:00Z">
                                <w:r w:rsidRPr="00F70F20">
                                  <w:rPr>
                                    <w:rFonts w:ascii="Courier New" w:hAnsi="Courier New" w:cs="Courier New"/>
                                    <w:sz w:val="18"/>
                                    <w:szCs w:val="18"/>
                                    <w:lang w:val="en-US" w:eastAsia="ja-JP"/>
                                  </w:rPr>
                                  <w:t>processing time:615</w:t>
                                </w:r>
                              </w:ins>
                            </w:p>
                            <w:p w:rsidR="005B1E90" w:rsidRPr="00F70F20" w:rsidRDefault="005B1E90" w:rsidP="00F70F20">
                              <w:pPr>
                                <w:rPr>
                                  <w:ins w:id="5386" w:author=" " w:date="2017-03-13T22:30:00Z"/>
                                  <w:rFonts w:ascii="Courier New" w:hAnsi="Courier New" w:cs="Courier New"/>
                                  <w:sz w:val="18"/>
                                  <w:szCs w:val="18"/>
                                  <w:lang w:val="en-US" w:eastAsia="ja-JP"/>
                                </w:rPr>
                              </w:pPr>
                              <w:ins w:id="5387" w:author=" " w:date="2017-03-13T22:30:00Z">
                                <w:r w:rsidRPr="00F70F20">
                                  <w:rPr>
                                    <w:rFonts w:ascii="Courier New" w:hAnsi="Courier New" w:cs="Courier New"/>
                                    <w:sz w:val="18"/>
                                    <w:szCs w:val="18"/>
                                    <w:lang w:val="en-US" w:eastAsia="ja-JP"/>
                                  </w:rPr>
                                  <w:t>number of loops = 100</w:t>
                                </w:r>
                              </w:ins>
                            </w:p>
                            <w:p w:rsidR="005B1E90" w:rsidRPr="00F70F20" w:rsidRDefault="005B1E90" w:rsidP="00F70F20">
                              <w:pPr>
                                <w:rPr>
                                  <w:ins w:id="5388" w:author=" " w:date="2017-03-13T22:30:00Z"/>
                                  <w:rFonts w:ascii="Courier New" w:hAnsi="Courier New" w:cs="Courier New"/>
                                  <w:sz w:val="18"/>
                                  <w:szCs w:val="18"/>
                                  <w:lang w:val="en-US" w:eastAsia="ja-JP"/>
                                </w:rPr>
                              </w:pPr>
                              <w:ins w:id="5389" w:author=" " w:date="2017-03-13T22:30:00Z">
                                <w:r w:rsidRPr="00F70F20">
                                  <w:rPr>
                                    <w:rFonts w:ascii="Courier New" w:hAnsi="Courier New" w:cs="Courier New"/>
                                    <w:sz w:val="18"/>
                                    <w:szCs w:val="18"/>
                                    <w:lang w:val="en-US" w:eastAsia="ja-JP"/>
                                  </w:rPr>
                                  <w:t>buffer size = 128</w:t>
                                </w:r>
                              </w:ins>
                            </w:p>
                            <w:p w:rsidR="005B1E90" w:rsidRPr="00F70F20" w:rsidRDefault="005B1E90" w:rsidP="00F70F20">
                              <w:pPr>
                                <w:rPr>
                                  <w:ins w:id="5390" w:author=" " w:date="2017-03-13T22:30:00Z"/>
                                  <w:rFonts w:ascii="Courier New" w:hAnsi="Courier New" w:cs="Courier New"/>
                                  <w:sz w:val="18"/>
                                  <w:szCs w:val="18"/>
                                  <w:lang w:val="en-US" w:eastAsia="ja-JP"/>
                                </w:rPr>
                              </w:pPr>
                              <w:ins w:id="5391" w:author=" " w:date="2017-03-13T22:30:00Z">
                                <w:r w:rsidRPr="00F70F20">
                                  <w:rPr>
                                    <w:rFonts w:ascii="Courier New" w:hAnsi="Courier New" w:cs="Courier New"/>
                                    <w:sz w:val="18"/>
                                    <w:szCs w:val="18"/>
                                    <w:lang w:val="en-US" w:eastAsia="ja-JP"/>
                                  </w:rPr>
                                  <w:t>processing time:637</w:t>
                                </w:r>
                              </w:ins>
                            </w:p>
                            <w:p w:rsidR="005B1E90" w:rsidRPr="00F70F20" w:rsidRDefault="005B1E90" w:rsidP="00F70F20">
                              <w:pPr>
                                <w:rPr>
                                  <w:ins w:id="5392" w:author=" " w:date="2017-03-13T22:30:00Z"/>
                                  <w:rFonts w:ascii="Courier New" w:hAnsi="Courier New" w:cs="Courier New"/>
                                  <w:sz w:val="18"/>
                                  <w:szCs w:val="18"/>
                                  <w:lang w:val="en-US" w:eastAsia="ja-JP"/>
                                </w:rPr>
                              </w:pPr>
                              <w:ins w:id="5393" w:author=" " w:date="2017-03-13T22:30:00Z">
                                <w:r w:rsidRPr="00F70F20">
                                  <w:rPr>
                                    <w:rFonts w:ascii="Courier New" w:hAnsi="Courier New" w:cs="Courier New"/>
                                    <w:sz w:val="18"/>
                                    <w:szCs w:val="18"/>
                                    <w:lang w:val="en-US" w:eastAsia="ja-JP"/>
                                  </w:rPr>
                                  <w:t>number of loops = 100</w:t>
                                </w:r>
                              </w:ins>
                            </w:p>
                            <w:p w:rsidR="005B1E90" w:rsidRPr="00F70F20" w:rsidRDefault="005B1E90" w:rsidP="00F70F20">
                              <w:pPr>
                                <w:rPr>
                                  <w:ins w:id="5394" w:author=" " w:date="2017-03-13T22:30:00Z"/>
                                  <w:rFonts w:ascii="Courier New" w:hAnsi="Courier New" w:cs="Courier New"/>
                                  <w:sz w:val="18"/>
                                  <w:szCs w:val="18"/>
                                  <w:lang w:val="en-US" w:eastAsia="ja-JP"/>
                                </w:rPr>
                              </w:pPr>
                              <w:ins w:id="5395" w:author=" " w:date="2017-03-13T22:30:00Z">
                                <w:r w:rsidRPr="00F70F20">
                                  <w:rPr>
                                    <w:rFonts w:ascii="Courier New" w:hAnsi="Courier New" w:cs="Courier New"/>
                                    <w:sz w:val="18"/>
                                    <w:szCs w:val="18"/>
                                    <w:lang w:val="en-US" w:eastAsia="ja-JP"/>
                                  </w:rPr>
                                  <w:t>buffer size = 256</w:t>
                                </w:r>
                              </w:ins>
                            </w:p>
                            <w:p w:rsidR="005B1E90" w:rsidRPr="00522F9D" w:rsidDel="00F70F20" w:rsidRDefault="005B1E90" w:rsidP="00F70F20">
                              <w:pPr>
                                <w:rPr>
                                  <w:del w:id="5396" w:author=" " w:date="2017-03-13T22:30:00Z"/>
                                  <w:rFonts w:ascii="Courier New" w:hAnsi="Courier New" w:cs="Courier New"/>
                                  <w:sz w:val="18"/>
                                  <w:szCs w:val="18"/>
                                  <w:lang w:val="en-US" w:eastAsia="ja-JP"/>
                                </w:rPr>
                              </w:pPr>
                              <w:ins w:id="5397" w:author=" " w:date="2017-03-13T22:30:00Z">
                                <w:r w:rsidRPr="00F70F20">
                                  <w:rPr>
                                    <w:rFonts w:ascii="Courier New" w:hAnsi="Courier New" w:cs="Courier New"/>
                                    <w:sz w:val="18"/>
                                    <w:szCs w:val="18"/>
                                    <w:lang w:val="en-US" w:eastAsia="ja-JP"/>
                                  </w:rPr>
                                  <w:t>processing time:665</w:t>
                                </w:r>
                              </w:ins>
                              <w:del w:id="5398" w:author=" " w:date="2017-03-13T22:30:00Z">
                                <w:r w:rsidRPr="00522F9D" w:rsidDel="00F70F20">
                                  <w:rPr>
                                    <w:rFonts w:ascii="Courier New" w:hAnsi="Courier New" w:cs="Courier New"/>
                                    <w:sz w:val="18"/>
                                    <w:szCs w:val="18"/>
                                    <w:lang w:val="en-US" w:eastAsia="ja-JP"/>
                                  </w:rPr>
                                  <w:delText>root@salvator-x:~/tools# ./gipc_main fbcon_gipc_alias 16</w:delText>
                                </w:r>
                              </w:del>
                            </w:p>
                            <w:p w:rsidR="005B1E90" w:rsidRPr="00522F9D" w:rsidDel="00F70F20" w:rsidRDefault="005B1E90" w:rsidP="00522F9D">
                              <w:pPr>
                                <w:rPr>
                                  <w:del w:id="5399" w:author=" " w:date="2017-03-13T22:30:00Z"/>
                                  <w:rFonts w:ascii="Courier New" w:hAnsi="Courier New" w:cs="Courier New"/>
                                  <w:sz w:val="18"/>
                                  <w:szCs w:val="18"/>
                                  <w:lang w:val="en-US" w:eastAsia="ja-JP"/>
                                </w:rPr>
                              </w:pPr>
                              <w:del w:id="5400" w:author=" " w:date="2017-03-13T22:30:00Z">
                                <w:r w:rsidRPr="00522F9D" w:rsidDel="00F70F20">
                                  <w:rPr>
                                    <w:rFonts w:ascii="Courier New" w:hAnsi="Courier New" w:cs="Courier New"/>
                                    <w:sz w:val="18"/>
                                    <w:szCs w:val="18"/>
                                    <w:lang w:val="en-US" w:eastAsia="ja-JP"/>
                                  </w:rPr>
                                  <w:delText>Endpoint device tree path is: "/fbcon_gipc0@300220000"</w:delText>
                                </w:r>
                              </w:del>
                            </w:p>
                            <w:p w:rsidR="005B1E90" w:rsidRPr="00595DFC" w:rsidDel="00F70F20" w:rsidRDefault="005B1E90" w:rsidP="00595DFC">
                              <w:pPr>
                                <w:rPr>
                                  <w:ins w:id="5401" w:author="Kazuhiro Takagi" w:date="2017-03-09T23:56:00Z"/>
                                  <w:del w:id="5402" w:author=" " w:date="2017-03-13T22:30:00Z"/>
                                  <w:rFonts w:ascii="Courier New" w:hAnsi="Courier New" w:cs="Courier New"/>
                                  <w:sz w:val="18"/>
                                  <w:szCs w:val="18"/>
                                  <w:lang w:val="en-US" w:eastAsia="ja-JP"/>
                                </w:rPr>
                              </w:pPr>
                              <w:ins w:id="5403" w:author="Kazuhiro Takagi" w:date="2017-03-09T23:56:00Z">
                                <w:del w:id="5404" w:author=" " w:date="2017-03-13T22:30:00Z">
                                  <w:r w:rsidRPr="00595DFC" w:rsidDel="00F70F20">
                                    <w:rPr>
                                      <w:rFonts w:ascii="Courier New" w:hAnsi="Courier New" w:cs="Courier New"/>
                                      <w:sz w:val="18"/>
                                      <w:szCs w:val="18"/>
                                      <w:lang w:val="en-US" w:eastAsia="ja-JP"/>
                                    </w:rPr>
                                    <w:delText>buffer size = 16</w:delText>
                                  </w:r>
                                </w:del>
                              </w:ins>
                            </w:p>
                            <w:p w:rsidR="005B1E90" w:rsidRPr="00595DFC" w:rsidDel="00F70F20" w:rsidRDefault="005B1E90" w:rsidP="00595DFC">
                              <w:pPr>
                                <w:rPr>
                                  <w:ins w:id="5405" w:author="Kazuhiro Takagi" w:date="2017-03-09T23:56:00Z"/>
                                  <w:del w:id="5406" w:author=" " w:date="2017-03-13T22:30:00Z"/>
                                  <w:rFonts w:ascii="Courier New" w:hAnsi="Courier New" w:cs="Courier New"/>
                                  <w:sz w:val="18"/>
                                  <w:szCs w:val="18"/>
                                  <w:lang w:val="en-US" w:eastAsia="ja-JP"/>
                                </w:rPr>
                              </w:pPr>
                              <w:ins w:id="5407" w:author="Kazuhiro Takagi" w:date="2017-03-09T23:56:00Z">
                                <w:del w:id="5408" w:author=" " w:date="2017-03-13T22:30:00Z">
                                  <w:r w:rsidRPr="00595DFC" w:rsidDel="00F70F20">
                                    <w:rPr>
                                      <w:rFonts w:ascii="Courier New" w:hAnsi="Courier New" w:cs="Courier New"/>
                                      <w:sz w:val="18"/>
                                      <w:szCs w:val="18"/>
                                      <w:lang w:val="en-US" w:eastAsia="ja-JP"/>
                                    </w:rPr>
                                    <w:delText>number of loops = 100</w:delText>
                                  </w:r>
                                </w:del>
                              </w:ins>
                            </w:p>
                            <w:p w:rsidR="005B1E90" w:rsidRPr="00595DFC" w:rsidDel="00F70F20" w:rsidRDefault="005B1E90" w:rsidP="00595DFC">
                              <w:pPr>
                                <w:rPr>
                                  <w:ins w:id="5409" w:author="Kazuhiro Takagi" w:date="2017-03-09T23:56:00Z"/>
                                  <w:del w:id="5410" w:author=" " w:date="2017-03-13T22:30:00Z"/>
                                  <w:rFonts w:ascii="Courier New" w:hAnsi="Courier New" w:cs="Courier New"/>
                                  <w:sz w:val="18"/>
                                  <w:szCs w:val="18"/>
                                  <w:lang w:val="en-US" w:eastAsia="ja-JP"/>
                                </w:rPr>
                              </w:pPr>
                              <w:ins w:id="5411" w:author="Kazuhiro Takagi" w:date="2017-03-09T23:56:00Z">
                                <w:del w:id="5412" w:author=" " w:date="2017-03-13T22:30:00Z">
                                  <w:r w:rsidRPr="00595DFC" w:rsidDel="00F70F20">
                                    <w:rPr>
                                      <w:rFonts w:ascii="Courier New" w:hAnsi="Courier New" w:cs="Courier New"/>
                                      <w:sz w:val="18"/>
                                      <w:szCs w:val="18"/>
                                      <w:lang w:val="en-US" w:eastAsia="ja-JP"/>
                                    </w:rPr>
                                    <w:delText>processing time:14</w:delText>
                                  </w:r>
                                </w:del>
                              </w:ins>
                            </w:p>
                            <w:p w:rsidR="005B1E90" w:rsidRPr="00595DFC" w:rsidDel="00F70F20" w:rsidRDefault="005B1E90" w:rsidP="00595DFC">
                              <w:pPr>
                                <w:rPr>
                                  <w:ins w:id="5413" w:author="Kazuhiro Takagi" w:date="2017-03-09T23:56:00Z"/>
                                  <w:del w:id="5414" w:author=" " w:date="2017-03-13T22:30:00Z"/>
                                  <w:rFonts w:ascii="Courier New" w:hAnsi="Courier New" w:cs="Courier New"/>
                                  <w:sz w:val="18"/>
                                  <w:szCs w:val="18"/>
                                  <w:lang w:val="en-US" w:eastAsia="ja-JP"/>
                                </w:rPr>
                              </w:pPr>
                              <w:ins w:id="5415" w:author="Kazuhiro Takagi" w:date="2017-03-09T23:56:00Z">
                                <w:del w:id="5416" w:author=" " w:date="2017-03-13T22:30:00Z">
                                  <w:r w:rsidRPr="00595DFC" w:rsidDel="00F70F20">
                                    <w:rPr>
                                      <w:rFonts w:ascii="Courier New" w:hAnsi="Courier New" w:cs="Courier New"/>
                                      <w:sz w:val="18"/>
                                      <w:szCs w:val="18"/>
                                      <w:lang w:val="en-US" w:eastAsia="ja-JP"/>
                                    </w:rPr>
                                    <w:delText>processing time:9</w:delText>
                                  </w:r>
                                </w:del>
                              </w:ins>
                            </w:p>
                            <w:p w:rsidR="005B1E90" w:rsidRPr="00595DFC" w:rsidDel="00F70F20" w:rsidRDefault="005B1E90" w:rsidP="00595DFC">
                              <w:pPr>
                                <w:rPr>
                                  <w:ins w:id="5417" w:author="Kazuhiro Takagi" w:date="2017-03-09T23:56:00Z"/>
                                  <w:del w:id="5418" w:author=" " w:date="2017-03-13T22:30:00Z"/>
                                  <w:rFonts w:ascii="Courier New" w:hAnsi="Courier New" w:cs="Courier New"/>
                                  <w:sz w:val="18"/>
                                  <w:szCs w:val="18"/>
                                  <w:lang w:val="en-US" w:eastAsia="ja-JP"/>
                                </w:rPr>
                              </w:pPr>
                              <w:ins w:id="5419" w:author="Kazuhiro Takagi" w:date="2017-03-09T23:56:00Z">
                                <w:del w:id="5420" w:author=" " w:date="2017-03-13T22:30:00Z">
                                  <w:r w:rsidRPr="00595DFC" w:rsidDel="00F70F20">
                                    <w:rPr>
                                      <w:rFonts w:ascii="Courier New" w:hAnsi="Courier New" w:cs="Courier New"/>
                                      <w:sz w:val="18"/>
                                      <w:szCs w:val="18"/>
                                      <w:lang w:val="en-US" w:eastAsia="ja-JP"/>
                                    </w:rPr>
                                    <w:delText>processing time:8</w:delText>
                                  </w:r>
                                </w:del>
                              </w:ins>
                            </w:p>
                            <w:p w:rsidR="005B1E90" w:rsidRPr="00595DFC" w:rsidDel="00F70F20" w:rsidRDefault="005B1E90" w:rsidP="00595DFC">
                              <w:pPr>
                                <w:rPr>
                                  <w:ins w:id="5421" w:author="Kazuhiro Takagi" w:date="2017-03-09T23:56:00Z"/>
                                  <w:del w:id="5422" w:author=" " w:date="2017-03-13T22:30:00Z"/>
                                  <w:rFonts w:ascii="Courier New" w:hAnsi="Courier New" w:cs="Courier New"/>
                                  <w:sz w:val="18"/>
                                  <w:szCs w:val="18"/>
                                  <w:lang w:val="en-US" w:eastAsia="ja-JP"/>
                                </w:rPr>
                              </w:pPr>
                              <w:ins w:id="5423" w:author="Kazuhiro Takagi" w:date="2017-03-09T23:56:00Z">
                                <w:del w:id="5424"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25" w:author="Kazuhiro Takagi" w:date="2017-03-09T23:56:00Z"/>
                                  <w:del w:id="5426" w:author=" " w:date="2017-03-13T22:30:00Z"/>
                                  <w:rFonts w:ascii="Courier New" w:hAnsi="Courier New" w:cs="Courier New"/>
                                  <w:sz w:val="18"/>
                                  <w:szCs w:val="18"/>
                                  <w:lang w:val="en-US" w:eastAsia="ja-JP"/>
                                </w:rPr>
                              </w:pPr>
                              <w:ins w:id="5427" w:author="Kazuhiro Takagi" w:date="2017-03-09T23:56:00Z">
                                <w:del w:id="5428"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29" w:author="Kazuhiro Takagi" w:date="2017-03-09T23:56:00Z"/>
                                  <w:del w:id="5430" w:author=" " w:date="2017-03-13T22:30:00Z"/>
                                  <w:rFonts w:ascii="Courier New" w:hAnsi="Courier New" w:cs="Courier New"/>
                                  <w:sz w:val="18"/>
                                  <w:szCs w:val="18"/>
                                  <w:lang w:val="en-US" w:eastAsia="ja-JP"/>
                                </w:rPr>
                              </w:pPr>
                              <w:ins w:id="5431" w:author="Kazuhiro Takagi" w:date="2017-03-09T23:56:00Z">
                                <w:del w:id="5432"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33" w:author="Kazuhiro Takagi" w:date="2017-03-09T23:56:00Z"/>
                                  <w:del w:id="5434" w:author=" " w:date="2017-03-13T22:30:00Z"/>
                                  <w:rFonts w:ascii="Courier New" w:hAnsi="Courier New" w:cs="Courier New"/>
                                  <w:sz w:val="18"/>
                                  <w:szCs w:val="18"/>
                                  <w:lang w:val="en-US" w:eastAsia="ja-JP"/>
                                </w:rPr>
                              </w:pPr>
                              <w:ins w:id="5435" w:author="Kazuhiro Takagi" w:date="2017-03-09T23:56:00Z">
                                <w:del w:id="5436"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37" w:author="Kazuhiro Takagi" w:date="2017-03-09T23:56:00Z"/>
                                  <w:del w:id="5438" w:author=" " w:date="2017-03-13T22:30:00Z"/>
                                  <w:rFonts w:ascii="Courier New" w:hAnsi="Courier New" w:cs="Courier New"/>
                                  <w:sz w:val="18"/>
                                  <w:szCs w:val="18"/>
                                  <w:lang w:val="en-US" w:eastAsia="ja-JP"/>
                                </w:rPr>
                              </w:pPr>
                              <w:ins w:id="5439" w:author="Kazuhiro Takagi" w:date="2017-03-09T23:56:00Z">
                                <w:del w:id="5440"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441" w:author="Kazuhiro Takagi" w:date="2017-03-09T23:56:00Z"/>
                                  <w:del w:id="5442" w:author=" " w:date="2017-03-13T22:30:00Z"/>
                                  <w:rFonts w:ascii="Courier New" w:hAnsi="Courier New" w:cs="Courier New"/>
                                  <w:sz w:val="18"/>
                                  <w:szCs w:val="18"/>
                                  <w:lang w:val="en-US" w:eastAsia="ja-JP"/>
                                </w:rPr>
                              </w:pPr>
                              <w:ins w:id="5443" w:author="Kazuhiro Takagi" w:date="2017-03-09T23:56:00Z">
                                <w:del w:id="5444" w:author=" " w:date="2017-03-13T22:30:00Z">
                                  <w:r w:rsidRPr="00595DFC" w:rsidDel="00F70F20">
                                    <w:rPr>
                                      <w:rFonts w:ascii="Courier New" w:hAnsi="Courier New" w:cs="Courier New"/>
                                      <w:sz w:val="18"/>
                                      <w:szCs w:val="18"/>
                                      <w:lang w:val="en-US" w:eastAsia="ja-JP"/>
                                    </w:rPr>
                                    <w:delText>processing time:7</w:delText>
                                  </w:r>
                                </w:del>
                              </w:ins>
                            </w:p>
                            <w:p w:rsidR="005B1E90" w:rsidRPr="00522F9D" w:rsidDel="00595DFC" w:rsidRDefault="005B1E90">
                              <w:pPr>
                                <w:rPr>
                                  <w:del w:id="5445" w:author="Kazuhiro Takagi" w:date="2017-03-09T23:56:00Z"/>
                                  <w:rFonts w:ascii="Courier New" w:hAnsi="Courier New" w:cs="Courier New"/>
                                  <w:sz w:val="18"/>
                                  <w:szCs w:val="18"/>
                                  <w:lang w:val="en-US" w:eastAsia="ja-JP"/>
                                </w:rPr>
                              </w:pPr>
                              <w:del w:id="5446" w:author="Kazuhiro Takagi" w:date="2017-03-09T23:56:00Z">
                                <w:r w:rsidRPr="00522F9D" w:rsidDel="00595DFC">
                                  <w:rPr>
                                    <w:rFonts w:ascii="Courier New" w:hAnsi="Courier New" w:cs="Courier New"/>
                                    <w:sz w:val="18"/>
                                    <w:szCs w:val="18"/>
                                    <w:lang w:val="en-US" w:eastAsia="ja-JP"/>
                                  </w:rPr>
                                  <w:delText>buffer size = 16</w:delText>
                                </w:r>
                              </w:del>
                            </w:p>
                            <w:p w:rsidR="005B1E90" w:rsidRPr="00522F9D" w:rsidDel="00595DFC" w:rsidRDefault="005B1E90">
                              <w:pPr>
                                <w:rPr>
                                  <w:del w:id="5447" w:author="Kazuhiro Takagi" w:date="2017-03-09T23:56:00Z"/>
                                  <w:rFonts w:ascii="Courier New" w:hAnsi="Courier New" w:cs="Courier New"/>
                                  <w:sz w:val="18"/>
                                  <w:szCs w:val="18"/>
                                  <w:lang w:val="en-US" w:eastAsia="ja-JP"/>
                                </w:rPr>
                              </w:pPr>
                              <w:del w:id="5448" w:author="Kazuhiro Takagi" w:date="2017-03-09T23:56:00Z">
                                <w:r w:rsidRPr="00522F9D" w:rsidDel="00595DFC">
                                  <w:rPr>
                                    <w:rFonts w:ascii="Courier New" w:hAnsi="Courier New" w:cs="Courier New"/>
                                    <w:sz w:val="18"/>
                                    <w:szCs w:val="18"/>
                                    <w:lang w:val="en-US" w:eastAsia="ja-JP"/>
                                  </w:rPr>
                                  <w:delText>processing time:18</w:delText>
                                </w:r>
                              </w:del>
                            </w:p>
                            <w:p w:rsidR="005B1E90" w:rsidRPr="00522F9D" w:rsidDel="00595DFC" w:rsidRDefault="005B1E90">
                              <w:pPr>
                                <w:rPr>
                                  <w:del w:id="5449" w:author="Kazuhiro Takagi" w:date="2017-03-09T23:56:00Z"/>
                                  <w:rFonts w:ascii="Courier New" w:hAnsi="Courier New" w:cs="Courier New"/>
                                  <w:sz w:val="18"/>
                                  <w:szCs w:val="18"/>
                                  <w:lang w:val="en-US" w:eastAsia="ja-JP"/>
                                </w:rPr>
                              </w:pPr>
                              <w:del w:id="5450" w:author="Kazuhiro Takagi" w:date="2017-03-09T23:56:00Z">
                                <w:r w:rsidRPr="00522F9D" w:rsidDel="00595DFC">
                                  <w:rPr>
                                    <w:rFonts w:ascii="Courier New" w:hAnsi="Courier New" w:cs="Courier New"/>
                                    <w:sz w:val="18"/>
                                    <w:szCs w:val="18"/>
                                    <w:lang w:val="en-US" w:eastAsia="ja-JP"/>
                                  </w:rPr>
                                  <w:delText>processing time:9</w:delText>
                                </w:r>
                              </w:del>
                            </w:p>
                            <w:p w:rsidR="005B1E90" w:rsidRPr="00522F9D" w:rsidDel="00595DFC" w:rsidRDefault="005B1E90">
                              <w:pPr>
                                <w:rPr>
                                  <w:del w:id="5451" w:author="Kazuhiro Takagi" w:date="2017-03-09T23:56:00Z"/>
                                  <w:rFonts w:ascii="Courier New" w:hAnsi="Courier New" w:cs="Courier New"/>
                                  <w:sz w:val="18"/>
                                  <w:szCs w:val="18"/>
                                  <w:lang w:val="en-US" w:eastAsia="ja-JP"/>
                                </w:rPr>
                              </w:pPr>
                              <w:del w:id="545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453" w:author="Kazuhiro Takagi" w:date="2017-03-09T23:56:00Z"/>
                                  <w:rFonts w:ascii="Courier New" w:hAnsi="Courier New" w:cs="Courier New"/>
                                  <w:sz w:val="18"/>
                                  <w:szCs w:val="18"/>
                                  <w:lang w:val="en-US" w:eastAsia="ja-JP"/>
                                </w:rPr>
                              </w:pPr>
                              <w:del w:id="5454"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455" w:author="Kazuhiro Takagi" w:date="2017-03-09T23:56:00Z"/>
                                  <w:rFonts w:ascii="Courier New" w:hAnsi="Courier New" w:cs="Courier New"/>
                                  <w:sz w:val="18"/>
                                  <w:szCs w:val="18"/>
                                  <w:lang w:val="en-US" w:eastAsia="ja-JP"/>
                                </w:rPr>
                              </w:pPr>
                              <w:del w:id="5456"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457" w:author="Kazuhiro Takagi" w:date="2017-03-09T23:56:00Z"/>
                                  <w:rFonts w:ascii="Courier New" w:hAnsi="Courier New" w:cs="Courier New"/>
                                  <w:sz w:val="18"/>
                                  <w:szCs w:val="18"/>
                                  <w:lang w:val="en-US" w:eastAsia="ja-JP"/>
                                </w:rPr>
                              </w:pPr>
                              <w:del w:id="5458"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459" w:author="Kazuhiro Takagi" w:date="2017-03-09T23:56:00Z"/>
                                  <w:rFonts w:ascii="Courier New" w:hAnsi="Courier New" w:cs="Courier New"/>
                                  <w:sz w:val="18"/>
                                  <w:szCs w:val="18"/>
                                  <w:lang w:val="en-US" w:eastAsia="ja-JP"/>
                                </w:rPr>
                              </w:pPr>
                              <w:del w:id="5460"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461" w:author="Kazuhiro Takagi" w:date="2017-03-09T23:56:00Z"/>
                                  <w:rFonts w:ascii="Courier New" w:hAnsi="Courier New" w:cs="Courier New"/>
                                  <w:sz w:val="18"/>
                                  <w:szCs w:val="18"/>
                                  <w:lang w:val="en-US" w:eastAsia="ja-JP"/>
                                </w:rPr>
                              </w:pPr>
                              <w:del w:id="546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463" w:author="Kazuhiro Takagi" w:date="2017-03-09T23:56:00Z"/>
                                  <w:rFonts w:ascii="Courier New" w:hAnsi="Courier New" w:cs="Courier New"/>
                                  <w:sz w:val="18"/>
                                  <w:szCs w:val="18"/>
                                  <w:lang w:val="en-US" w:eastAsia="ja-JP"/>
                                </w:rPr>
                              </w:pPr>
                              <w:del w:id="5464" w:author="Kazuhiro Takagi" w:date="2017-03-09T23:56:00Z">
                                <w:r w:rsidRPr="00522F9D" w:rsidDel="00595DFC">
                                  <w:rPr>
                                    <w:rFonts w:ascii="Courier New" w:hAnsi="Courier New" w:cs="Courier New"/>
                                    <w:sz w:val="18"/>
                                    <w:szCs w:val="18"/>
                                    <w:lang w:val="en-US" w:eastAsia="ja-JP"/>
                                  </w:rPr>
                                  <w:delText>processing time:8</w:delText>
                                </w:r>
                              </w:del>
                            </w:p>
                            <w:p w:rsidR="005B1E90" w:rsidRPr="00955E9B" w:rsidRDefault="005B1E90">
                              <w:pPr>
                                <w:rPr>
                                  <w:rFonts w:ascii="Courier New" w:hAnsi="Courier New" w:cs="Courier New"/>
                                  <w:sz w:val="18"/>
                                  <w:szCs w:val="18"/>
                                  <w:lang w:val="en-US" w:eastAsia="ja-JP"/>
                                </w:rPr>
                              </w:pPr>
                              <w:del w:id="5465" w:author="Kazuhiro Takagi" w:date="2017-03-09T23:56:00Z">
                                <w:r w:rsidRPr="00522F9D" w:rsidDel="00595DFC">
                                  <w:rPr>
                                    <w:rFonts w:ascii="Courier New" w:hAnsi="Courier New" w:cs="Courier New"/>
                                    <w:sz w:val="18"/>
                                    <w:szCs w:val="18"/>
                                    <w:lang w:val="en-US" w:eastAsia="ja-JP"/>
                                  </w:rPr>
                                  <w:delText>processing time:7</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40E6" id="テキスト ボックス 145" o:spid="_x0000_s1083" type="#_x0000_t202" style="position:absolute;margin-left:39.15pt;margin-top:1.65pt;width:432.75pt;height:12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" fillcolor="white [3201]" strokeweight=".5pt">
                  <v:textbox>
                    <w:txbxContent>
                      <w:p w:rsidR="005B1E90" w:rsidRPr="00F70F20" w:rsidRDefault="005B1E90" w:rsidP="00F70F20">
                        <w:pPr>
                          <w:rPr>
                            <w:ins w:id="5540" w:author=" " w:date="2017-03-13T22:30:00Z"/>
                            <w:rFonts w:ascii="Courier New" w:hAnsi="Courier New" w:cs="Courier New"/>
                            <w:sz w:val="18"/>
                            <w:szCs w:val="18"/>
                            <w:lang w:val="en-US" w:eastAsia="ja-JP"/>
                          </w:rPr>
                        </w:pPr>
                        <w:proofErr w:type="gramStart"/>
                        <w:ins w:id="5541"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42" w:author=" " w:date="2017-03-13T22:30:00Z"/>
                            <w:rFonts w:ascii="Courier New" w:hAnsi="Courier New" w:cs="Courier New"/>
                            <w:sz w:val="18"/>
                            <w:szCs w:val="18"/>
                            <w:lang w:val="en-US" w:eastAsia="ja-JP"/>
                          </w:rPr>
                        </w:pPr>
                        <w:proofErr w:type="gramStart"/>
                        <w:ins w:id="5543"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16</w:t>
                          </w:r>
                        </w:ins>
                      </w:p>
                      <w:p w:rsidR="005B1E90" w:rsidRPr="00F70F20" w:rsidRDefault="005B1E90" w:rsidP="00F70F20">
                        <w:pPr>
                          <w:rPr>
                            <w:ins w:id="5544" w:author=" " w:date="2017-03-13T22:30:00Z"/>
                            <w:rFonts w:ascii="Courier New" w:hAnsi="Courier New" w:cs="Courier New"/>
                            <w:sz w:val="18"/>
                            <w:szCs w:val="18"/>
                            <w:lang w:val="en-US" w:eastAsia="ja-JP"/>
                          </w:rPr>
                        </w:pPr>
                        <w:proofErr w:type="gramStart"/>
                        <w:ins w:id="5545"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time:615</w:t>
                          </w:r>
                        </w:ins>
                      </w:p>
                      <w:p w:rsidR="005B1E90" w:rsidRPr="00F70F20" w:rsidRDefault="005B1E90" w:rsidP="00F70F20">
                        <w:pPr>
                          <w:rPr>
                            <w:ins w:id="5546" w:author=" " w:date="2017-03-13T22:30:00Z"/>
                            <w:rFonts w:ascii="Courier New" w:hAnsi="Courier New" w:cs="Courier New"/>
                            <w:sz w:val="18"/>
                            <w:szCs w:val="18"/>
                            <w:lang w:val="en-US" w:eastAsia="ja-JP"/>
                          </w:rPr>
                        </w:pPr>
                        <w:proofErr w:type="gramStart"/>
                        <w:ins w:id="5547"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48" w:author=" " w:date="2017-03-13T22:30:00Z"/>
                            <w:rFonts w:ascii="Courier New" w:hAnsi="Courier New" w:cs="Courier New"/>
                            <w:sz w:val="18"/>
                            <w:szCs w:val="18"/>
                            <w:lang w:val="en-US" w:eastAsia="ja-JP"/>
                          </w:rPr>
                        </w:pPr>
                        <w:proofErr w:type="gramStart"/>
                        <w:ins w:id="5549"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128</w:t>
                          </w:r>
                        </w:ins>
                      </w:p>
                      <w:p w:rsidR="005B1E90" w:rsidRPr="00F70F20" w:rsidRDefault="005B1E90" w:rsidP="00F70F20">
                        <w:pPr>
                          <w:rPr>
                            <w:ins w:id="5550" w:author=" " w:date="2017-03-13T22:30:00Z"/>
                            <w:rFonts w:ascii="Courier New" w:hAnsi="Courier New" w:cs="Courier New"/>
                            <w:sz w:val="18"/>
                            <w:szCs w:val="18"/>
                            <w:lang w:val="en-US" w:eastAsia="ja-JP"/>
                          </w:rPr>
                        </w:pPr>
                        <w:proofErr w:type="gramStart"/>
                        <w:ins w:id="5551"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time:637</w:t>
                          </w:r>
                        </w:ins>
                      </w:p>
                      <w:p w:rsidR="005B1E90" w:rsidRPr="00F70F20" w:rsidRDefault="005B1E90" w:rsidP="00F70F20">
                        <w:pPr>
                          <w:rPr>
                            <w:ins w:id="5552" w:author=" " w:date="2017-03-13T22:30:00Z"/>
                            <w:rFonts w:ascii="Courier New" w:hAnsi="Courier New" w:cs="Courier New"/>
                            <w:sz w:val="18"/>
                            <w:szCs w:val="18"/>
                            <w:lang w:val="en-US" w:eastAsia="ja-JP"/>
                          </w:rPr>
                        </w:pPr>
                        <w:proofErr w:type="gramStart"/>
                        <w:ins w:id="5553" w:author=" " w:date="2017-03-13T22:30:00Z">
                          <w:r w:rsidRPr="00F70F20">
                            <w:rPr>
                              <w:rFonts w:ascii="Courier New" w:hAnsi="Courier New" w:cs="Courier New"/>
                              <w:sz w:val="18"/>
                              <w:szCs w:val="18"/>
                              <w:lang w:val="en-US" w:eastAsia="ja-JP"/>
                            </w:rPr>
                            <w:t>number</w:t>
                          </w:r>
                          <w:proofErr w:type="gramEnd"/>
                          <w:r w:rsidRPr="00F70F20">
                            <w:rPr>
                              <w:rFonts w:ascii="Courier New" w:hAnsi="Courier New" w:cs="Courier New"/>
                              <w:sz w:val="18"/>
                              <w:szCs w:val="18"/>
                              <w:lang w:val="en-US" w:eastAsia="ja-JP"/>
                            </w:rPr>
                            <w:t xml:space="preserve"> of loops = 100</w:t>
                          </w:r>
                        </w:ins>
                      </w:p>
                      <w:p w:rsidR="005B1E90" w:rsidRPr="00F70F20" w:rsidRDefault="005B1E90" w:rsidP="00F70F20">
                        <w:pPr>
                          <w:rPr>
                            <w:ins w:id="5554" w:author=" " w:date="2017-03-13T22:30:00Z"/>
                            <w:rFonts w:ascii="Courier New" w:hAnsi="Courier New" w:cs="Courier New"/>
                            <w:sz w:val="18"/>
                            <w:szCs w:val="18"/>
                            <w:lang w:val="en-US" w:eastAsia="ja-JP"/>
                          </w:rPr>
                        </w:pPr>
                        <w:proofErr w:type="gramStart"/>
                        <w:ins w:id="5555" w:author=" " w:date="2017-03-13T22:30:00Z">
                          <w:r w:rsidRPr="00F70F20">
                            <w:rPr>
                              <w:rFonts w:ascii="Courier New" w:hAnsi="Courier New" w:cs="Courier New"/>
                              <w:sz w:val="18"/>
                              <w:szCs w:val="18"/>
                              <w:lang w:val="en-US" w:eastAsia="ja-JP"/>
                            </w:rPr>
                            <w:t>buffer</w:t>
                          </w:r>
                          <w:proofErr w:type="gramEnd"/>
                          <w:r w:rsidRPr="00F70F20">
                            <w:rPr>
                              <w:rFonts w:ascii="Courier New" w:hAnsi="Courier New" w:cs="Courier New"/>
                              <w:sz w:val="18"/>
                              <w:szCs w:val="18"/>
                              <w:lang w:val="en-US" w:eastAsia="ja-JP"/>
                            </w:rPr>
                            <w:t xml:space="preserve"> size = 256</w:t>
                          </w:r>
                        </w:ins>
                      </w:p>
                      <w:p w:rsidR="005B1E90" w:rsidRPr="00522F9D" w:rsidDel="00F70F20" w:rsidRDefault="005B1E90" w:rsidP="00F70F20">
                        <w:pPr>
                          <w:rPr>
                            <w:del w:id="5556" w:author=" " w:date="2017-03-13T22:30:00Z"/>
                            <w:rFonts w:ascii="Courier New" w:hAnsi="Courier New" w:cs="Courier New"/>
                            <w:sz w:val="18"/>
                            <w:szCs w:val="18"/>
                            <w:lang w:val="en-US" w:eastAsia="ja-JP"/>
                          </w:rPr>
                        </w:pPr>
                        <w:proofErr w:type="gramStart"/>
                        <w:ins w:id="5557" w:author=" " w:date="2017-03-13T22:30:00Z">
                          <w:r w:rsidRPr="00F70F20">
                            <w:rPr>
                              <w:rFonts w:ascii="Courier New" w:hAnsi="Courier New" w:cs="Courier New"/>
                              <w:sz w:val="18"/>
                              <w:szCs w:val="18"/>
                              <w:lang w:val="en-US" w:eastAsia="ja-JP"/>
                            </w:rPr>
                            <w:t>processing</w:t>
                          </w:r>
                          <w:proofErr w:type="gramEnd"/>
                          <w:r w:rsidRPr="00F70F20">
                            <w:rPr>
                              <w:rFonts w:ascii="Courier New" w:hAnsi="Courier New" w:cs="Courier New"/>
                              <w:sz w:val="18"/>
                              <w:szCs w:val="18"/>
                              <w:lang w:val="en-US" w:eastAsia="ja-JP"/>
                            </w:rPr>
                            <w:t xml:space="preserve"> time:665</w:t>
                          </w:r>
                        </w:ins>
                        <w:del w:id="5558" w:author=" " w:date="2017-03-13T22:30:00Z">
                          <w:r w:rsidRPr="00522F9D" w:rsidDel="00F70F20">
                            <w:rPr>
                              <w:rFonts w:ascii="Courier New" w:hAnsi="Courier New" w:cs="Courier New"/>
                              <w:sz w:val="18"/>
                              <w:szCs w:val="18"/>
                              <w:lang w:val="en-US" w:eastAsia="ja-JP"/>
                            </w:rPr>
                            <w:delText>root@salvator-x:~/tools# ./gipc_main fbcon_gipc_alias 16</w:delText>
                          </w:r>
                        </w:del>
                      </w:p>
                      <w:p w:rsidR="005B1E90" w:rsidRPr="00522F9D" w:rsidDel="00F70F20" w:rsidRDefault="005B1E90" w:rsidP="00522F9D">
                        <w:pPr>
                          <w:rPr>
                            <w:del w:id="5559" w:author=" " w:date="2017-03-13T22:30:00Z"/>
                            <w:rFonts w:ascii="Courier New" w:hAnsi="Courier New" w:cs="Courier New"/>
                            <w:sz w:val="18"/>
                            <w:szCs w:val="18"/>
                            <w:lang w:val="en-US" w:eastAsia="ja-JP"/>
                          </w:rPr>
                        </w:pPr>
                        <w:del w:id="5560" w:author=" " w:date="2017-03-13T22:30:00Z">
                          <w:r w:rsidRPr="00522F9D" w:rsidDel="00F70F20">
                            <w:rPr>
                              <w:rFonts w:ascii="Courier New" w:hAnsi="Courier New" w:cs="Courier New"/>
                              <w:sz w:val="18"/>
                              <w:szCs w:val="18"/>
                              <w:lang w:val="en-US" w:eastAsia="ja-JP"/>
                            </w:rPr>
                            <w:delText>Endpoint device tree path is: "/fbcon_gipc0@300220000"</w:delText>
                          </w:r>
                        </w:del>
                      </w:p>
                      <w:p w:rsidR="005B1E90" w:rsidRPr="00595DFC" w:rsidDel="00F70F20" w:rsidRDefault="005B1E90" w:rsidP="00595DFC">
                        <w:pPr>
                          <w:rPr>
                            <w:ins w:id="5561" w:author="Kazuhiro Takagi" w:date="2017-03-09T23:56:00Z"/>
                            <w:del w:id="5562" w:author=" " w:date="2017-03-13T22:30:00Z"/>
                            <w:rFonts w:ascii="Courier New" w:hAnsi="Courier New" w:cs="Courier New"/>
                            <w:sz w:val="18"/>
                            <w:szCs w:val="18"/>
                            <w:lang w:val="en-US" w:eastAsia="ja-JP"/>
                          </w:rPr>
                        </w:pPr>
                        <w:ins w:id="5563" w:author="Kazuhiro Takagi" w:date="2017-03-09T23:56:00Z">
                          <w:del w:id="5564" w:author=" " w:date="2017-03-13T22:30:00Z">
                            <w:r w:rsidRPr="00595DFC" w:rsidDel="00F70F20">
                              <w:rPr>
                                <w:rFonts w:ascii="Courier New" w:hAnsi="Courier New" w:cs="Courier New"/>
                                <w:sz w:val="18"/>
                                <w:szCs w:val="18"/>
                                <w:lang w:val="en-US" w:eastAsia="ja-JP"/>
                              </w:rPr>
                              <w:delText>buffer size = 16</w:delText>
                            </w:r>
                          </w:del>
                        </w:ins>
                      </w:p>
                      <w:p w:rsidR="005B1E90" w:rsidRPr="00595DFC" w:rsidDel="00F70F20" w:rsidRDefault="005B1E90" w:rsidP="00595DFC">
                        <w:pPr>
                          <w:rPr>
                            <w:ins w:id="5565" w:author="Kazuhiro Takagi" w:date="2017-03-09T23:56:00Z"/>
                            <w:del w:id="5566" w:author=" " w:date="2017-03-13T22:30:00Z"/>
                            <w:rFonts w:ascii="Courier New" w:hAnsi="Courier New" w:cs="Courier New"/>
                            <w:sz w:val="18"/>
                            <w:szCs w:val="18"/>
                            <w:lang w:val="en-US" w:eastAsia="ja-JP"/>
                          </w:rPr>
                        </w:pPr>
                        <w:ins w:id="5567" w:author="Kazuhiro Takagi" w:date="2017-03-09T23:56:00Z">
                          <w:del w:id="5568" w:author=" " w:date="2017-03-13T22:30:00Z">
                            <w:r w:rsidRPr="00595DFC" w:rsidDel="00F70F20">
                              <w:rPr>
                                <w:rFonts w:ascii="Courier New" w:hAnsi="Courier New" w:cs="Courier New"/>
                                <w:sz w:val="18"/>
                                <w:szCs w:val="18"/>
                                <w:lang w:val="en-US" w:eastAsia="ja-JP"/>
                              </w:rPr>
                              <w:delText>number of loops = 100</w:delText>
                            </w:r>
                          </w:del>
                        </w:ins>
                      </w:p>
                      <w:p w:rsidR="005B1E90" w:rsidRPr="00595DFC" w:rsidDel="00F70F20" w:rsidRDefault="005B1E90" w:rsidP="00595DFC">
                        <w:pPr>
                          <w:rPr>
                            <w:ins w:id="5569" w:author="Kazuhiro Takagi" w:date="2017-03-09T23:56:00Z"/>
                            <w:del w:id="5570" w:author=" " w:date="2017-03-13T22:30:00Z"/>
                            <w:rFonts w:ascii="Courier New" w:hAnsi="Courier New" w:cs="Courier New"/>
                            <w:sz w:val="18"/>
                            <w:szCs w:val="18"/>
                            <w:lang w:val="en-US" w:eastAsia="ja-JP"/>
                          </w:rPr>
                        </w:pPr>
                        <w:ins w:id="5571" w:author="Kazuhiro Takagi" w:date="2017-03-09T23:56:00Z">
                          <w:del w:id="5572" w:author=" " w:date="2017-03-13T22:30:00Z">
                            <w:r w:rsidRPr="00595DFC" w:rsidDel="00F70F20">
                              <w:rPr>
                                <w:rFonts w:ascii="Courier New" w:hAnsi="Courier New" w:cs="Courier New"/>
                                <w:sz w:val="18"/>
                                <w:szCs w:val="18"/>
                                <w:lang w:val="en-US" w:eastAsia="ja-JP"/>
                              </w:rPr>
                              <w:delText>processing time:14</w:delText>
                            </w:r>
                          </w:del>
                        </w:ins>
                      </w:p>
                      <w:p w:rsidR="005B1E90" w:rsidRPr="00595DFC" w:rsidDel="00F70F20" w:rsidRDefault="005B1E90" w:rsidP="00595DFC">
                        <w:pPr>
                          <w:rPr>
                            <w:ins w:id="5573" w:author="Kazuhiro Takagi" w:date="2017-03-09T23:56:00Z"/>
                            <w:del w:id="5574" w:author=" " w:date="2017-03-13T22:30:00Z"/>
                            <w:rFonts w:ascii="Courier New" w:hAnsi="Courier New" w:cs="Courier New"/>
                            <w:sz w:val="18"/>
                            <w:szCs w:val="18"/>
                            <w:lang w:val="en-US" w:eastAsia="ja-JP"/>
                          </w:rPr>
                        </w:pPr>
                        <w:ins w:id="5575" w:author="Kazuhiro Takagi" w:date="2017-03-09T23:56:00Z">
                          <w:del w:id="5576" w:author=" " w:date="2017-03-13T22:30:00Z">
                            <w:r w:rsidRPr="00595DFC" w:rsidDel="00F70F20">
                              <w:rPr>
                                <w:rFonts w:ascii="Courier New" w:hAnsi="Courier New" w:cs="Courier New"/>
                                <w:sz w:val="18"/>
                                <w:szCs w:val="18"/>
                                <w:lang w:val="en-US" w:eastAsia="ja-JP"/>
                              </w:rPr>
                              <w:delText>processing time:9</w:delText>
                            </w:r>
                          </w:del>
                        </w:ins>
                      </w:p>
                      <w:p w:rsidR="005B1E90" w:rsidRPr="00595DFC" w:rsidDel="00F70F20" w:rsidRDefault="005B1E90" w:rsidP="00595DFC">
                        <w:pPr>
                          <w:rPr>
                            <w:ins w:id="5577" w:author="Kazuhiro Takagi" w:date="2017-03-09T23:56:00Z"/>
                            <w:del w:id="5578" w:author=" " w:date="2017-03-13T22:30:00Z"/>
                            <w:rFonts w:ascii="Courier New" w:hAnsi="Courier New" w:cs="Courier New"/>
                            <w:sz w:val="18"/>
                            <w:szCs w:val="18"/>
                            <w:lang w:val="en-US" w:eastAsia="ja-JP"/>
                          </w:rPr>
                        </w:pPr>
                        <w:ins w:id="5579" w:author="Kazuhiro Takagi" w:date="2017-03-09T23:56:00Z">
                          <w:del w:id="5580" w:author=" " w:date="2017-03-13T22:30:00Z">
                            <w:r w:rsidRPr="00595DFC" w:rsidDel="00F70F20">
                              <w:rPr>
                                <w:rFonts w:ascii="Courier New" w:hAnsi="Courier New" w:cs="Courier New"/>
                                <w:sz w:val="18"/>
                                <w:szCs w:val="18"/>
                                <w:lang w:val="en-US" w:eastAsia="ja-JP"/>
                              </w:rPr>
                              <w:delText>processing time:8</w:delText>
                            </w:r>
                          </w:del>
                        </w:ins>
                      </w:p>
                      <w:p w:rsidR="005B1E90" w:rsidRPr="00595DFC" w:rsidDel="00F70F20" w:rsidRDefault="005B1E90" w:rsidP="00595DFC">
                        <w:pPr>
                          <w:rPr>
                            <w:ins w:id="5581" w:author="Kazuhiro Takagi" w:date="2017-03-09T23:56:00Z"/>
                            <w:del w:id="5582" w:author=" " w:date="2017-03-13T22:30:00Z"/>
                            <w:rFonts w:ascii="Courier New" w:hAnsi="Courier New" w:cs="Courier New"/>
                            <w:sz w:val="18"/>
                            <w:szCs w:val="18"/>
                            <w:lang w:val="en-US" w:eastAsia="ja-JP"/>
                          </w:rPr>
                        </w:pPr>
                        <w:ins w:id="5583" w:author="Kazuhiro Takagi" w:date="2017-03-09T23:56:00Z">
                          <w:del w:id="5584"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85" w:author="Kazuhiro Takagi" w:date="2017-03-09T23:56:00Z"/>
                            <w:del w:id="5586" w:author=" " w:date="2017-03-13T22:30:00Z"/>
                            <w:rFonts w:ascii="Courier New" w:hAnsi="Courier New" w:cs="Courier New"/>
                            <w:sz w:val="18"/>
                            <w:szCs w:val="18"/>
                            <w:lang w:val="en-US" w:eastAsia="ja-JP"/>
                          </w:rPr>
                        </w:pPr>
                        <w:ins w:id="5587" w:author="Kazuhiro Takagi" w:date="2017-03-09T23:56:00Z">
                          <w:del w:id="5588"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89" w:author="Kazuhiro Takagi" w:date="2017-03-09T23:56:00Z"/>
                            <w:del w:id="5590" w:author=" " w:date="2017-03-13T22:30:00Z"/>
                            <w:rFonts w:ascii="Courier New" w:hAnsi="Courier New" w:cs="Courier New"/>
                            <w:sz w:val="18"/>
                            <w:szCs w:val="18"/>
                            <w:lang w:val="en-US" w:eastAsia="ja-JP"/>
                          </w:rPr>
                        </w:pPr>
                        <w:ins w:id="5591" w:author="Kazuhiro Takagi" w:date="2017-03-09T23:56:00Z">
                          <w:del w:id="5592"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93" w:author="Kazuhiro Takagi" w:date="2017-03-09T23:56:00Z"/>
                            <w:del w:id="5594" w:author=" " w:date="2017-03-13T22:30:00Z"/>
                            <w:rFonts w:ascii="Courier New" w:hAnsi="Courier New" w:cs="Courier New"/>
                            <w:sz w:val="18"/>
                            <w:szCs w:val="18"/>
                            <w:lang w:val="en-US" w:eastAsia="ja-JP"/>
                          </w:rPr>
                        </w:pPr>
                        <w:ins w:id="5595" w:author="Kazuhiro Takagi" w:date="2017-03-09T23:56:00Z">
                          <w:del w:id="5596"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597" w:author="Kazuhiro Takagi" w:date="2017-03-09T23:56:00Z"/>
                            <w:del w:id="5598" w:author=" " w:date="2017-03-13T22:30:00Z"/>
                            <w:rFonts w:ascii="Courier New" w:hAnsi="Courier New" w:cs="Courier New"/>
                            <w:sz w:val="18"/>
                            <w:szCs w:val="18"/>
                            <w:lang w:val="en-US" w:eastAsia="ja-JP"/>
                          </w:rPr>
                        </w:pPr>
                        <w:ins w:id="5599" w:author="Kazuhiro Takagi" w:date="2017-03-09T23:56:00Z">
                          <w:del w:id="5600" w:author=" " w:date="2017-03-13T22:30:00Z">
                            <w:r w:rsidRPr="00595DFC" w:rsidDel="00F70F20">
                              <w:rPr>
                                <w:rFonts w:ascii="Courier New" w:hAnsi="Courier New" w:cs="Courier New"/>
                                <w:sz w:val="18"/>
                                <w:szCs w:val="18"/>
                                <w:lang w:val="en-US" w:eastAsia="ja-JP"/>
                              </w:rPr>
                              <w:delText>processing time:7</w:delText>
                            </w:r>
                          </w:del>
                        </w:ins>
                      </w:p>
                      <w:p w:rsidR="005B1E90" w:rsidRPr="00595DFC" w:rsidDel="00F70F20" w:rsidRDefault="005B1E90" w:rsidP="00595DFC">
                        <w:pPr>
                          <w:rPr>
                            <w:ins w:id="5601" w:author="Kazuhiro Takagi" w:date="2017-03-09T23:56:00Z"/>
                            <w:del w:id="5602" w:author=" " w:date="2017-03-13T22:30:00Z"/>
                            <w:rFonts w:ascii="Courier New" w:hAnsi="Courier New" w:cs="Courier New"/>
                            <w:sz w:val="18"/>
                            <w:szCs w:val="18"/>
                            <w:lang w:val="en-US" w:eastAsia="ja-JP"/>
                          </w:rPr>
                        </w:pPr>
                        <w:ins w:id="5603" w:author="Kazuhiro Takagi" w:date="2017-03-09T23:56:00Z">
                          <w:del w:id="5604" w:author=" " w:date="2017-03-13T22:30:00Z">
                            <w:r w:rsidRPr="00595DFC" w:rsidDel="00F70F20">
                              <w:rPr>
                                <w:rFonts w:ascii="Courier New" w:hAnsi="Courier New" w:cs="Courier New"/>
                                <w:sz w:val="18"/>
                                <w:szCs w:val="18"/>
                                <w:lang w:val="en-US" w:eastAsia="ja-JP"/>
                              </w:rPr>
                              <w:delText>processing time:7</w:delText>
                            </w:r>
                          </w:del>
                        </w:ins>
                      </w:p>
                      <w:p w:rsidR="005B1E90" w:rsidRPr="00522F9D" w:rsidDel="00595DFC" w:rsidRDefault="005B1E90">
                        <w:pPr>
                          <w:rPr>
                            <w:del w:id="5605" w:author="Kazuhiro Takagi" w:date="2017-03-09T23:56:00Z"/>
                            <w:rFonts w:ascii="Courier New" w:hAnsi="Courier New" w:cs="Courier New"/>
                            <w:sz w:val="18"/>
                            <w:szCs w:val="18"/>
                            <w:lang w:val="en-US" w:eastAsia="ja-JP"/>
                          </w:rPr>
                        </w:pPr>
                        <w:del w:id="5606" w:author="Kazuhiro Takagi" w:date="2017-03-09T23:56:00Z">
                          <w:r w:rsidRPr="00522F9D" w:rsidDel="00595DFC">
                            <w:rPr>
                              <w:rFonts w:ascii="Courier New" w:hAnsi="Courier New" w:cs="Courier New"/>
                              <w:sz w:val="18"/>
                              <w:szCs w:val="18"/>
                              <w:lang w:val="en-US" w:eastAsia="ja-JP"/>
                            </w:rPr>
                            <w:delText>buffer size = 16</w:delText>
                          </w:r>
                        </w:del>
                      </w:p>
                      <w:p w:rsidR="005B1E90" w:rsidRPr="00522F9D" w:rsidDel="00595DFC" w:rsidRDefault="005B1E90">
                        <w:pPr>
                          <w:rPr>
                            <w:del w:id="5607" w:author="Kazuhiro Takagi" w:date="2017-03-09T23:56:00Z"/>
                            <w:rFonts w:ascii="Courier New" w:hAnsi="Courier New" w:cs="Courier New"/>
                            <w:sz w:val="18"/>
                            <w:szCs w:val="18"/>
                            <w:lang w:val="en-US" w:eastAsia="ja-JP"/>
                          </w:rPr>
                        </w:pPr>
                        <w:del w:id="5608" w:author="Kazuhiro Takagi" w:date="2017-03-09T23:56:00Z">
                          <w:r w:rsidRPr="00522F9D" w:rsidDel="00595DFC">
                            <w:rPr>
                              <w:rFonts w:ascii="Courier New" w:hAnsi="Courier New" w:cs="Courier New"/>
                              <w:sz w:val="18"/>
                              <w:szCs w:val="18"/>
                              <w:lang w:val="en-US" w:eastAsia="ja-JP"/>
                            </w:rPr>
                            <w:delText>processing time:18</w:delText>
                          </w:r>
                        </w:del>
                      </w:p>
                      <w:p w:rsidR="005B1E90" w:rsidRPr="00522F9D" w:rsidDel="00595DFC" w:rsidRDefault="005B1E90">
                        <w:pPr>
                          <w:rPr>
                            <w:del w:id="5609" w:author="Kazuhiro Takagi" w:date="2017-03-09T23:56:00Z"/>
                            <w:rFonts w:ascii="Courier New" w:hAnsi="Courier New" w:cs="Courier New"/>
                            <w:sz w:val="18"/>
                            <w:szCs w:val="18"/>
                            <w:lang w:val="en-US" w:eastAsia="ja-JP"/>
                          </w:rPr>
                        </w:pPr>
                        <w:del w:id="5610" w:author="Kazuhiro Takagi" w:date="2017-03-09T23:56:00Z">
                          <w:r w:rsidRPr="00522F9D" w:rsidDel="00595DFC">
                            <w:rPr>
                              <w:rFonts w:ascii="Courier New" w:hAnsi="Courier New" w:cs="Courier New"/>
                              <w:sz w:val="18"/>
                              <w:szCs w:val="18"/>
                              <w:lang w:val="en-US" w:eastAsia="ja-JP"/>
                            </w:rPr>
                            <w:delText>processing time:9</w:delText>
                          </w:r>
                        </w:del>
                      </w:p>
                      <w:p w:rsidR="005B1E90" w:rsidRPr="00522F9D" w:rsidDel="00595DFC" w:rsidRDefault="005B1E90">
                        <w:pPr>
                          <w:rPr>
                            <w:del w:id="5611" w:author="Kazuhiro Takagi" w:date="2017-03-09T23:56:00Z"/>
                            <w:rFonts w:ascii="Courier New" w:hAnsi="Courier New" w:cs="Courier New"/>
                            <w:sz w:val="18"/>
                            <w:szCs w:val="18"/>
                            <w:lang w:val="en-US" w:eastAsia="ja-JP"/>
                          </w:rPr>
                        </w:pPr>
                        <w:del w:id="561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13" w:author="Kazuhiro Takagi" w:date="2017-03-09T23:56:00Z"/>
                            <w:rFonts w:ascii="Courier New" w:hAnsi="Courier New" w:cs="Courier New"/>
                            <w:sz w:val="18"/>
                            <w:szCs w:val="18"/>
                            <w:lang w:val="en-US" w:eastAsia="ja-JP"/>
                          </w:rPr>
                        </w:pPr>
                        <w:del w:id="5614"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15" w:author="Kazuhiro Takagi" w:date="2017-03-09T23:56:00Z"/>
                            <w:rFonts w:ascii="Courier New" w:hAnsi="Courier New" w:cs="Courier New"/>
                            <w:sz w:val="18"/>
                            <w:szCs w:val="18"/>
                            <w:lang w:val="en-US" w:eastAsia="ja-JP"/>
                          </w:rPr>
                        </w:pPr>
                        <w:del w:id="5616"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17" w:author="Kazuhiro Takagi" w:date="2017-03-09T23:56:00Z"/>
                            <w:rFonts w:ascii="Courier New" w:hAnsi="Courier New" w:cs="Courier New"/>
                            <w:sz w:val="18"/>
                            <w:szCs w:val="18"/>
                            <w:lang w:val="en-US" w:eastAsia="ja-JP"/>
                          </w:rPr>
                        </w:pPr>
                        <w:del w:id="5618"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19" w:author="Kazuhiro Takagi" w:date="2017-03-09T23:56:00Z"/>
                            <w:rFonts w:ascii="Courier New" w:hAnsi="Courier New" w:cs="Courier New"/>
                            <w:sz w:val="18"/>
                            <w:szCs w:val="18"/>
                            <w:lang w:val="en-US" w:eastAsia="ja-JP"/>
                          </w:rPr>
                        </w:pPr>
                        <w:del w:id="5620" w:author="Kazuhiro Takagi" w:date="2017-03-09T23:56:00Z">
                          <w:r w:rsidRPr="00522F9D" w:rsidDel="00595DFC">
                            <w:rPr>
                              <w:rFonts w:ascii="Courier New" w:hAnsi="Courier New" w:cs="Courier New"/>
                              <w:sz w:val="18"/>
                              <w:szCs w:val="18"/>
                              <w:lang w:val="en-US" w:eastAsia="ja-JP"/>
                            </w:rPr>
                            <w:delText>processing time:7</w:delText>
                          </w:r>
                        </w:del>
                      </w:p>
                      <w:p w:rsidR="005B1E90" w:rsidRPr="00522F9D" w:rsidDel="00595DFC" w:rsidRDefault="005B1E90">
                        <w:pPr>
                          <w:rPr>
                            <w:del w:id="5621" w:author="Kazuhiro Takagi" w:date="2017-03-09T23:56:00Z"/>
                            <w:rFonts w:ascii="Courier New" w:hAnsi="Courier New" w:cs="Courier New"/>
                            <w:sz w:val="18"/>
                            <w:szCs w:val="18"/>
                            <w:lang w:val="en-US" w:eastAsia="ja-JP"/>
                          </w:rPr>
                        </w:pPr>
                        <w:del w:id="5622" w:author="Kazuhiro Takagi" w:date="2017-03-09T23:56:00Z">
                          <w:r w:rsidRPr="00522F9D" w:rsidDel="00595DFC">
                            <w:rPr>
                              <w:rFonts w:ascii="Courier New" w:hAnsi="Courier New" w:cs="Courier New"/>
                              <w:sz w:val="18"/>
                              <w:szCs w:val="18"/>
                              <w:lang w:val="en-US" w:eastAsia="ja-JP"/>
                            </w:rPr>
                            <w:delText>processing time:8</w:delText>
                          </w:r>
                        </w:del>
                      </w:p>
                      <w:p w:rsidR="005B1E90" w:rsidRPr="00522F9D" w:rsidDel="00595DFC" w:rsidRDefault="005B1E90">
                        <w:pPr>
                          <w:rPr>
                            <w:del w:id="5623" w:author="Kazuhiro Takagi" w:date="2017-03-09T23:56:00Z"/>
                            <w:rFonts w:ascii="Courier New" w:hAnsi="Courier New" w:cs="Courier New"/>
                            <w:sz w:val="18"/>
                            <w:szCs w:val="18"/>
                            <w:lang w:val="en-US" w:eastAsia="ja-JP"/>
                          </w:rPr>
                        </w:pPr>
                        <w:del w:id="5624" w:author="Kazuhiro Takagi" w:date="2017-03-09T23:56:00Z">
                          <w:r w:rsidRPr="00522F9D" w:rsidDel="00595DFC">
                            <w:rPr>
                              <w:rFonts w:ascii="Courier New" w:hAnsi="Courier New" w:cs="Courier New"/>
                              <w:sz w:val="18"/>
                              <w:szCs w:val="18"/>
                              <w:lang w:val="en-US" w:eastAsia="ja-JP"/>
                            </w:rPr>
                            <w:delText>processing time:8</w:delText>
                          </w:r>
                        </w:del>
                      </w:p>
                      <w:p w:rsidR="005B1E90" w:rsidRPr="00955E9B" w:rsidRDefault="005B1E90">
                        <w:pPr>
                          <w:rPr>
                            <w:rFonts w:ascii="Courier New" w:hAnsi="Courier New" w:cs="Courier New"/>
                            <w:sz w:val="18"/>
                            <w:szCs w:val="18"/>
                            <w:lang w:val="en-US" w:eastAsia="ja-JP"/>
                          </w:rPr>
                        </w:pPr>
                        <w:del w:id="5625" w:author="Kazuhiro Takagi" w:date="2017-03-09T23:56:00Z">
                          <w:r w:rsidRPr="00522F9D" w:rsidDel="00595DFC">
                            <w:rPr>
                              <w:rFonts w:ascii="Courier New" w:hAnsi="Courier New" w:cs="Courier New"/>
                              <w:sz w:val="18"/>
                              <w:szCs w:val="18"/>
                              <w:lang w:val="en-US" w:eastAsia="ja-JP"/>
                            </w:rPr>
                            <w:delText>processing time:7</w:delText>
                          </w:r>
                        </w:del>
                      </w:p>
                    </w:txbxContent>
                  </v:textbox>
                </v:shape>
              </w:pict>
            </mc:Fallback>
          </mc:AlternateContent>
        </w:r>
      </w:del>
    </w:p>
    <w:p w:rsidR="00861FCB" w:rsidDel="00417345" w:rsidRDefault="00861FCB" w:rsidP="00861FCB">
      <w:pPr>
        <w:pStyle w:val="CETextBody"/>
        <w:ind w:left="782"/>
        <w:rPr>
          <w:del w:id="5466" w:author="Huy Duc. Nguyen" w:date="2017-08-29T16:34:00Z"/>
          <w:rFonts w:asciiTheme="majorHAnsi" w:hAnsiTheme="majorHAnsi" w:cstheme="majorHAnsi"/>
          <w:lang w:val="en-US" w:eastAsia="ja-JP"/>
        </w:rPr>
      </w:pPr>
    </w:p>
    <w:p w:rsidR="00EE6772" w:rsidDel="00417345" w:rsidRDefault="00EE6772" w:rsidP="00861FCB">
      <w:pPr>
        <w:pStyle w:val="CETextBody"/>
        <w:ind w:left="782"/>
        <w:rPr>
          <w:del w:id="5467" w:author="Huy Duc. Nguyen" w:date="2017-08-29T16:34:00Z"/>
          <w:rFonts w:asciiTheme="majorHAnsi" w:hAnsiTheme="majorHAnsi" w:cstheme="majorHAnsi"/>
          <w:lang w:val="en-US" w:eastAsia="ja-JP"/>
        </w:rPr>
      </w:pPr>
    </w:p>
    <w:p w:rsidR="00EE6772" w:rsidDel="00417345" w:rsidRDefault="00EE6772" w:rsidP="00861FCB">
      <w:pPr>
        <w:pStyle w:val="CETextBody"/>
        <w:ind w:left="782"/>
        <w:rPr>
          <w:del w:id="5468" w:author="Huy Duc. Nguyen" w:date="2017-08-29T16:34:00Z"/>
          <w:rFonts w:asciiTheme="majorHAnsi" w:hAnsiTheme="majorHAnsi" w:cstheme="majorHAnsi"/>
          <w:lang w:val="en-US" w:eastAsia="ja-JP"/>
        </w:rPr>
      </w:pPr>
    </w:p>
    <w:p w:rsidR="00861FCB" w:rsidDel="00417345" w:rsidRDefault="00861FCB" w:rsidP="00861FCB">
      <w:pPr>
        <w:pStyle w:val="CETextBody"/>
        <w:ind w:left="782"/>
        <w:rPr>
          <w:del w:id="5469" w:author="Huy Duc. Nguyen" w:date="2017-08-29T16:34:00Z"/>
          <w:rFonts w:asciiTheme="majorHAnsi" w:hAnsiTheme="majorHAnsi" w:cstheme="majorHAnsi"/>
          <w:lang w:val="en-US" w:eastAsia="ja-JP"/>
        </w:rPr>
      </w:pPr>
    </w:p>
    <w:p w:rsidR="00861FCB" w:rsidDel="00417345" w:rsidRDefault="00861FCB" w:rsidP="00861FCB">
      <w:pPr>
        <w:pStyle w:val="CETextBody"/>
        <w:rPr>
          <w:del w:id="5470" w:author="Huy Duc. Nguyen" w:date="2017-08-29T16:34:00Z"/>
          <w:rFonts w:asciiTheme="majorHAnsi" w:hAnsiTheme="majorHAnsi" w:cstheme="majorHAnsi"/>
          <w:lang w:val="en-US" w:eastAsia="ja-JP"/>
        </w:rPr>
      </w:pPr>
    </w:p>
    <w:p w:rsidR="00EE6772" w:rsidDel="00417345" w:rsidRDefault="00EE6772" w:rsidP="00861FCB">
      <w:pPr>
        <w:pStyle w:val="CETextBody"/>
        <w:rPr>
          <w:del w:id="5471" w:author="Huy Duc. Nguyen" w:date="2017-08-29T16:34:00Z"/>
          <w:rFonts w:asciiTheme="majorHAnsi" w:hAnsiTheme="majorHAnsi" w:cstheme="majorHAnsi"/>
          <w:lang w:val="en-US" w:eastAsia="ja-JP"/>
        </w:rPr>
      </w:pPr>
    </w:p>
    <w:p w:rsidR="00EE6772" w:rsidDel="00417345" w:rsidRDefault="00EE6772" w:rsidP="00861FCB">
      <w:pPr>
        <w:pStyle w:val="CETextBody"/>
        <w:rPr>
          <w:del w:id="5472" w:author="Huy Duc. Nguyen" w:date="2017-08-29T16:34:00Z"/>
          <w:rFonts w:asciiTheme="majorHAnsi" w:hAnsiTheme="majorHAnsi" w:cstheme="majorHAnsi"/>
          <w:lang w:val="en-US" w:eastAsia="ja-JP"/>
        </w:rPr>
      </w:pPr>
    </w:p>
    <w:p w:rsidR="00861FCB" w:rsidDel="00417345" w:rsidRDefault="00861FCB" w:rsidP="00861FCB">
      <w:pPr>
        <w:rPr>
          <w:del w:id="5473" w:author="Huy Duc. Nguyen" w:date="2017-08-29T16:34:00Z"/>
          <w:sz w:val="22"/>
          <w:lang w:val="en-US" w:eastAsia="ja-JP"/>
        </w:rPr>
      </w:pPr>
    </w:p>
    <w:p w:rsidR="008C2B12" w:rsidDel="00417345" w:rsidRDefault="008C2B12" w:rsidP="00861FCB">
      <w:pPr>
        <w:rPr>
          <w:del w:id="5474" w:author="Huy Duc. Nguyen" w:date="2017-08-29T16:34:00Z"/>
          <w:sz w:val="22"/>
          <w:lang w:val="en-US" w:eastAsia="ja-JP"/>
        </w:rPr>
      </w:pPr>
    </w:p>
    <w:p w:rsidR="00861FCB" w:rsidRPr="004A4FDD" w:rsidDel="00417345" w:rsidRDefault="00861FCB" w:rsidP="00861FCB">
      <w:pPr>
        <w:pStyle w:val="CETextBody"/>
        <w:numPr>
          <w:ilvl w:val="0"/>
          <w:numId w:val="226"/>
        </w:numPr>
        <w:rPr>
          <w:del w:id="5475" w:author="Huy Duc. Nguyen" w:date="2017-08-29T16:34:00Z"/>
          <w:lang w:val="en-US" w:eastAsia="ja-JP"/>
        </w:rPr>
      </w:pPr>
      <w:del w:id="5476" w:author="Huy Duc. Nguyen" w:date="2017-08-29T16:34:00Z">
        <w:r w:rsidRPr="00D2597C" w:rsidDel="00417345">
          <w:rPr>
            <w:lang w:val="en-US" w:eastAsia="ja-JP"/>
          </w:rPr>
          <w:delText>Select [Target] - [Unload Module] - [Unload Module...] from Menu bar</w:delText>
        </w:r>
        <w:r w:rsidDel="00417345">
          <w:rPr>
            <w:rFonts w:hint="eastAsia"/>
            <w:lang w:val="en-US" w:eastAsia="ja-JP"/>
          </w:rPr>
          <w:delText>.</w:delText>
        </w:r>
      </w:del>
    </w:p>
    <w:p w:rsidR="008C2B12" w:rsidRPr="008C2B12" w:rsidDel="00417345" w:rsidRDefault="00861FCB">
      <w:pPr>
        <w:pStyle w:val="CETextBody"/>
        <w:numPr>
          <w:ilvl w:val="0"/>
          <w:numId w:val="226"/>
        </w:numPr>
        <w:rPr>
          <w:del w:id="5477" w:author="Huy Duc. Nguyen" w:date="2017-08-29T16:34:00Z"/>
          <w:lang w:val="en-US" w:eastAsia="ja-JP"/>
        </w:rPr>
      </w:pPr>
      <w:del w:id="5478" w:author="Huy Duc. Nguyen" w:date="2017-08-29T16:34:00Z">
        <w:r w:rsidRPr="00D2597C" w:rsidDel="00417345">
          <w:rPr>
            <w:lang w:val="en-US" w:eastAsia="ja-JP"/>
          </w:rPr>
          <w:delText>Unload the "</w:delText>
        </w:r>
        <w:r w:rsidR="008C2B12" w:rsidRPr="008C2B12" w:rsidDel="00417345">
          <w:rPr>
            <w:lang w:val="en-US" w:eastAsia="ja-JP"/>
          </w:rPr>
          <w:delText xml:space="preserve"> GIPCMeasure_dyn</w:delText>
        </w:r>
        <w:r w:rsidR="008C2B12" w:rsidRPr="00D2597C" w:rsidDel="00417345">
          <w:rPr>
            <w:lang w:val="en-US" w:eastAsia="ja-JP"/>
          </w:rPr>
          <w:delText xml:space="preserve"> </w:delText>
        </w:r>
        <w:r w:rsidRPr="00D2597C" w:rsidDel="00417345">
          <w:rPr>
            <w:lang w:val="en-US" w:eastAsia="ja-JP"/>
          </w:rPr>
          <w:delText xml:space="preserve">" </w:delText>
        </w:r>
        <w:r w:rsidR="008C2B12" w:rsidDel="00417345">
          <w:rPr>
            <w:rFonts w:hint="eastAsia"/>
            <w:lang w:val="en-US" w:eastAsia="ja-JP"/>
          </w:rPr>
          <w:delText>file.</w:delText>
        </w:r>
      </w:del>
    </w:p>
    <w:p w:rsidR="00861FCB" w:rsidRPr="00A81F96" w:rsidDel="00417345" w:rsidRDefault="00861FCB" w:rsidP="00861FCB">
      <w:pPr>
        <w:pStyle w:val="CETextBody"/>
        <w:numPr>
          <w:ilvl w:val="0"/>
          <w:numId w:val="226"/>
        </w:numPr>
        <w:rPr>
          <w:del w:id="5479" w:author="Huy Duc. Nguyen" w:date="2017-08-29T16:34:00Z"/>
          <w:lang w:val="en-US" w:eastAsia="ja-JP"/>
        </w:rPr>
      </w:pPr>
      <w:del w:id="5480" w:author="Huy Duc. Nguyen" w:date="2017-08-29T16:34:00Z">
        <w:r w:rsidDel="00417345">
          <w:rPr>
            <w:lang w:val="en-US" w:eastAsia="ja-JP"/>
          </w:rPr>
          <w:delText xml:space="preserve">Run </w:delText>
        </w:r>
        <w:r w:rsidDel="00417345">
          <w:rPr>
            <w:rFonts w:hint="eastAsia"/>
            <w:lang w:val="en-US" w:eastAsia="ja-JP"/>
          </w:rPr>
          <w:delText xml:space="preserve">from </w:delText>
        </w:r>
        <w:r w:rsidDel="00417345">
          <w:rPr>
            <w:lang w:val="en-US" w:eastAsia="ja-JP"/>
          </w:rPr>
          <w:delText xml:space="preserve">step </w:delText>
        </w:r>
        <w:r w:rsidR="009614CB" w:rsidDel="00417345">
          <w:rPr>
            <w:rFonts w:hint="eastAsia"/>
            <w:lang w:val="en-US" w:eastAsia="ja-JP"/>
          </w:rPr>
          <w:delText>4 to step9</w:delText>
        </w:r>
        <w:r w:rsidRPr="00A81F96" w:rsidDel="00417345">
          <w:rPr>
            <w:lang w:val="en-US" w:eastAsia="ja-JP"/>
          </w:rPr>
          <w:delText xml:space="preserve"> process</w:delText>
        </w:r>
        <w:r w:rsidR="009614CB" w:rsidDel="00417345">
          <w:rPr>
            <w:rFonts w:hint="eastAsia"/>
            <w:lang w:val="en-US" w:eastAsia="ja-JP"/>
          </w:rPr>
          <w:delText xml:space="preserve"> the following data size</w:delText>
        </w:r>
        <w:r w:rsidRPr="00A81F96" w:rsidDel="00417345">
          <w:rPr>
            <w:lang w:val="en-US" w:eastAsia="ja-JP"/>
          </w:rPr>
          <w:delText>.</w:delText>
        </w:r>
      </w:del>
    </w:p>
    <w:p w:rsidR="009614CB" w:rsidRPr="009614CB" w:rsidDel="00417345" w:rsidRDefault="009614CB" w:rsidP="00997E4E">
      <w:pPr>
        <w:pStyle w:val="CETextBody"/>
        <w:ind w:left="143" w:firstLineChars="250" w:firstLine="550"/>
        <w:rPr>
          <w:del w:id="5481" w:author="Huy Duc. Nguyen" w:date="2017-08-29T16:34:00Z"/>
          <w:lang w:val="en-US" w:eastAsia="ja-JP"/>
        </w:rPr>
      </w:pPr>
      <w:del w:id="5482" w:author="Huy Duc. Nguyen" w:date="2017-08-29T16:34:00Z">
        <w:r w:rsidRPr="009614CB" w:rsidDel="00417345">
          <w:rPr>
            <w:lang w:val="en-US" w:eastAsia="ja-JP"/>
          </w:rPr>
          <w:delText>&lt; Transfer data size&gt;</w:delText>
        </w:r>
      </w:del>
    </w:p>
    <w:p w:rsidR="009614CB" w:rsidRPr="009614CB" w:rsidDel="00417345" w:rsidRDefault="009614CB" w:rsidP="00997E4E">
      <w:pPr>
        <w:pStyle w:val="CETextBody"/>
        <w:ind w:left="143" w:firstLineChars="250" w:firstLine="550"/>
        <w:rPr>
          <w:del w:id="5483" w:author="Huy Duc. Nguyen" w:date="2017-08-29T16:34:00Z"/>
          <w:lang w:val="en-US" w:eastAsia="ja-JP"/>
        </w:rPr>
      </w:pPr>
      <w:del w:id="5484" w:author="Huy Duc. Nguyen" w:date="2017-08-29T16:34:00Z">
        <w:r w:rsidDel="00417345">
          <w:rPr>
            <w:lang w:val="en-US" w:eastAsia="ja-JP"/>
          </w:rPr>
          <w:delText>16, 128, 256</w:delText>
        </w:r>
        <w:r w:rsidR="00AE7B9B" w:rsidDel="00417345">
          <w:rPr>
            <w:lang w:val="en-US" w:eastAsia="ja-JP"/>
          </w:rPr>
          <w:delText>, 384</w:delText>
        </w:r>
        <w:r w:rsidDel="00417345">
          <w:rPr>
            <w:lang w:val="en-US" w:eastAsia="ja-JP"/>
          </w:rPr>
          <w:delText>, 512</w:delText>
        </w:r>
        <w:r w:rsidR="00AE7B9B" w:rsidDel="00417345">
          <w:rPr>
            <w:lang w:val="en-US" w:eastAsia="ja-JP"/>
          </w:rPr>
          <w:delText>, 64</w:delText>
        </w:r>
        <w:r w:rsidR="00AE7B9B" w:rsidDel="00417345">
          <w:rPr>
            <w:rFonts w:hint="eastAsia"/>
            <w:lang w:val="en-US" w:eastAsia="ja-JP"/>
          </w:rPr>
          <w:delText>0</w:delText>
        </w:r>
        <w:r w:rsidR="00AE7B9B" w:rsidDel="00417345">
          <w:rPr>
            <w:lang w:val="en-US" w:eastAsia="ja-JP"/>
          </w:rPr>
          <w:delText>, 768</w:delText>
        </w:r>
        <w:r w:rsidDel="00417345">
          <w:rPr>
            <w:lang w:val="en-US" w:eastAsia="ja-JP"/>
          </w:rPr>
          <w:delText xml:space="preserve">, 896 </w:delText>
        </w:r>
        <w:r w:rsidRPr="009614CB" w:rsidDel="00417345">
          <w:rPr>
            <w:lang w:val="en-US" w:eastAsia="ja-JP"/>
          </w:rPr>
          <w:delText xml:space="preserve">, </w:delText>
        </w:r>
        <w:r w:rsidDel="00417345">
          <w:rPr>
            <w:lang w:val="en-US" w:eastAsia="ja-JP"/>
          </w:rPr>
          <w:delText>1024, 1152, 1280</w:delText>
        </w:r>
        <w:r w:rsidR="00AE7B9B" w:rsidDel="00417345">
          <w:rPr>
            <w:rFonts w:hint="eastAsia"/>
            <w:lang w:val="en-US" w:eastAsia="ja-JP"/>
          </w:rPr>
          <w:delText>,</w:delText>
        </w:r>
      </w:del>
    </w:p>
    <w:p w:rsidR="00126481" w:rsidDel="00417345" w:rsidRDefault="009614CB" w:rsidP="00997E4E">
      <w:pPr>
        <w:pStyle w:val="CETextBody"/>
        <w:ind w:left="143" w:firstLineChars="250" w:firstLine="550"/>
        <w:rPr>
          <w:del w:id="5485" w:author="Huy Duc. Nguyen" w:date="2017-08-29T16:34:00Z"/>
          <w:lang w:val="en-US" w:eastAsia="ja-JP"/>
        </w:rPr>
      </w:pPr>
      <w:del w:id="5486" w:author="Huy Duc. Nguyen" w:date="2017-08-29T16:34:00Z">
        <w:r w:rsidRPr="009614CB" w:rsidDel="00417345">
          <w:rPr>
            <w:lang w:val="en-US" w:eastAsia="ja-JP"/>
          </w:rPr>
          <w:delText xml:space="preserve"> </w:delText>
        </w:r>
        <w:r w:rsidDel="00417345">
          <w:rPr>
            <w:rFonts w:hint="eastAsia"/>
            <w:lang w:val="en-US" w:eastAsia="ja-JP"/>
          </w:rPr>
          <w:delText>4096 (</w:delText>
        </w:r>
        <w:r w:rsidRPr="009614CB" w:rsidDel="00417345">
          <w:rPr>
            <w:lang w:val="en-US" w:eastAsia="ja-JP"/>
          </w:rPr>
          <w:delText>4Kbyte</w:delText>
        </w:r>
        <w:r w:rsidDel="00417345">
          <w:rPr>
            <w:rFonts w:hint="eastAsia"/>
            <w:lang w:val="en-US" w:eastAsia="ja-JP"/>
          </w:rPr>
          <w:delText>)</w:delText>
        </w:r>
        <w:r w:rsidRPr="009614CB" w:rsidDel="00417345">
          <w:rPr>
            <w:lang w:val="en-US" w:eastAsia="ja-JP"/>
          </w:rPr>
          <w:delText>,</w:delText>
        </w:r>
        <w:r w:rsidRPr="009614CB" w:rsidDel="00417345">
          <w:delText xml:space="preserve"> </w:delText>
        </w:r>
        <w:r w:rsidRPr="009614CB" w:rsidDel="00417345">
          <w:rPr>
            <w:lang w:val="en-US" w:eastAsia="ja-JP"/>
          </w:rPr>
          <w:delText xml:space="preserve">65536 </w:delText>
        </w:r>
        <w:r w:rsidDel="00417345">
          <w:rPr>
            <w:rFonts w:hint="eastAsia"/>
            <w:lang w:val="en-US" w:eastAsia="ja-JP"/>
          </w:rPr>
          <w:delText>(</w:delText>
        </w:r>
        <w:r w:rsidRPr="009614CB" w:rsidDel="00417345">
          <w:rPr>
            <w:lang w:val="en-US" w:eastAsia="ja-JP"/>
          </w:rPr>
          <w:delText>64Kbyte</w:delText>
        </w:r>
        <w:r w:rsidDel="00417345">
          <w:rPr>
            <w:rFonts w:hint="eastAsia"/>
            <w:lang w:val="en-US" w:eastAsia="ja-JP"/>
          </w:rPr>
          <w:delText>)</w:delText>
        </w:r>
        <w:r w:rsidRPr="009614CB" w:rsidDel="00417345">
          <w:rPr>
            <w:lang w:val="en-US" w:eastAsia="ja-JP"/>
          </w:rPr>
          <w:delText>, 1048576</w:delText>
        </w:r>
        <w:r w:rsidDel="00417345">
          <w:rPr>
            <w:rFonts w:hint="eastAsia"/>
            <w:lang w:val="en-US" w:eastAsia="ja-JP"/>
          </w:rPr>
          <w:delText xml:space="preserve"> (</w:delText>
        </w:r>
        <w:r w:rsidRPr="009614CB" w:rsidDel="00417345">
          <w:rPr>
            <w:lang w:val="en-US" w:eastAsia="ja-JP"/>
          </w:rPr>
          <w:delText>1Mbyte</w:delText>
        </w:r>
        <w:r w:rsidDel="00417345">
          <w:rPr>
            <w:rFonts w:hint="eastAsia"/>
            <w:lang w:val="en-US" w:eastAsia="ja-JP"/>
          </w:rPr>
          <w:delText>)</w:delText>
        </w:r>
        <w:r w:rsidRPr="009614CB" w:rsidDel="00417345">
          <w:rPr>
            <w:lang w:val="en-US" w:eastAsia="ja-JP"/>
          </w:rPr>
          <w:delText>, 16777216</w:delText>
        </w:r>
        <w:r w:rsidDel="00417345">
          <w:rPr>
            <w:rFonts w:hint="eastAsia"/>
            <w:lang w:val="en-US" w:eastAsia="ja-JP"/>
          </w:rPr>
          <w:delText xml:space="preserve"> (</w:delText>
        </w:r>
        <w:r w:rsidRPr="009614CB" w:rsidDel="00417345">
          <w:rPr>
            <w:lang w:val="en-US" w:eastAsia="ja-JP"/>
          </w:rPr>
          <w:delText>16Mbyte</w:delText>
        </w:r>
        <w:r w:rsidDel="00417345">
          <w:rPr>
            <w:rFonts w:hint="eastAsia"/>
            <w:lang w:val="en-US" w:eastAsia="ja-JP"/>
          </w:rPr>
          <w:delText>)</w:delText>
        </w:r>
      </w:del>
    </w:p>
    <w:p w:rsidR="001049E1" w:rsidRPr="001049E1" w:rsidDel="00417345" w:rsidRDefault="001049E1">
      <w:pPr>
        <w:pStyle w:val="CETextBody"/>
        <w:rPr>
          <w:del w:id="5487" w:author="Huy Duc. Nguyen" w:date="2017-08-29T16:34:00Z"/>
          <w:lang w:val="en-US" w:eastAsia="ja-JP"/>
        </w:rPr>
        <w:pPrChange w:id="5488" w:author=" " w:date="2017-03-13T22:28:00Z">
          <w:pPr>
            <w:pStyle w:val="CETextBody"/>
            <w:ind w:left="143"/>
          </w:pPr>
        </w:pPrChange>
      </w:pPr>
    </w:p>
    <w:p w:rsidR="001D44C5" w:rsidDel="00417345" w:rsidRDefault="001D44C5">
      <w:pPr>
        <w:rPr>
          <w:del w:id="5489" w:author="Huy Duc. Nguyen" w:date="2017-08-29T16:34:00Z"/>
          <w:sz w:val="22"/>
          <w:lang w:val="en-US" w:eastAsia="ja-JP"/>
        </w:rPr>
      </w:pPr>
      <w:del w:id="5490" w:author="Huy Duc. Nguyen" w:date="2017-08-29T16:34:00Z">
        <w:r w:rsidDel="00417345">
          <w:rPr>
            <w:lang w:val="en-US" w:eastAsia="ja-JP"/>
          </w:rPr>
          <w:br w:type="page"/>
        </w:r>
      </w:del>
    </w:p>
    <w:p w:rsidR="00505486" w:rsidRPr="00FB337D" w:rsidDel="00417345" w:rsidRDefault="00B04EC8">
      <w:pPr>
        <w:pStyle w:val="CETextBody"/>
        <w:numPr>
          <w:ilvl w:val="0"/>
          <w:numId w:val="13"/>
        </w:numPr>
        <w:ind w:left="426" w:hanging="426"/>
        <w:rPr>
          <w:del w:id="5491" w:author="Huy Duc. Nguyen" w:date="2017-08-29T16:34:00Z"/>
          <w:lang w:val="en-US" w:eastAsia="ja-JP"/>
        </w:rPr>
      </w:pPr>
      <w:del w:id="5492" w:author="Huy Duc. Nguyen" w:date="2017-08-29T16:34:00Z">
        <w:r w:rsidDel="00417345">
          <w:rPr>
            <w:rFonts w:hint="eastAsia"/>
            <w:lang w:val="en-US" w:eastAsia="ja-JP"/>
          </w:rPr>
          <w:delText>Result</w:delText>
        </w:r>
      </w:del>
    </w:p>
    <w:p w:rsidR="00505486" w:rsidRPr="00997E4E" w:rsidDel="00417345" w:rsidRDefault="00505486">
      <w:pPr>
        <w:pStyle w:val="Caption"/>
        <w:ind w:left="422"/>
        <w:rPr>
          <w:del w:id="5493" w:author="Huy Duc. Nguyen" w:date="2017-08-29T16:34:00Z"/>
          <w:b w:val="0"/>
          <w:lang w:val="en-US" w:eastAsia="ja-JP"/>
        </w:rPr>
      </w:pPr>
      <w:del w:id="5494" w:author="Huy Duc. Nguyen" w:date="2017-08-29T16:34:00Z">
        <w:r w:rsidDel="00417345">
          <w:delText>Tabl</w:delText>
        </w:r>
        <w:r w:rsidRPr="00BB3A0B" w:rsidDel="00417345">
          <w:delText xml:space="preserve">e </w:delText>
        </w:r>
        <w:r w:rsidRPr="00BB3A0B" w:rsidDel="00417345">
          <w:fldChar w:fldCharType="begin"/>
        </w:r>
        <w:r w:rsidRPr="00BB3A0B" w:rsidDel="00417345">
          <w:delInstrText xml:space="preserve"> STYLEREF 1 \s </w:delInstrText>
        </w:r>
        <w:r w:rsidRPr="00BB3A0B" w:rsidDel="00417345">
          <w:fldChar w:fldCharType="separate"/>
        </w:r>
        <w:r w:rsidR="003B19D6" w:rsidDel="00417345">
          <w:rPr>
            <w:noProof/>
          </w:rPr>
          <w:delText>5</w:delText>
        </w:r>
        <w:r w:rsidRPr="00BB3A0B" w:rsidDel="00417345">
          <w:fldChar w:fldCharType="end"/>
        </w:r>
        <w:r w:rsidRPr="00BB3A0B" w:rsidDel="00417345">
          <w:noBreakHyphen/>
        </w:r>
        <w:r w:rsidRPr="00BB3A0B" w:rsidDel="00417345">
          <w:fldChar w:fldCharType="begin"/>
        </w:r>
        <w:r w:rsidRPr="00BB3A0B" w:rsidDel="00417345">
          <w:delInstrText xml:space="preserve"> SEQ Table \* ARABIC \s 1 </w:delInstrText>
        </w:r>
        <w:r w:rsidRPr="00BB3A0B" w:rsidDel="00417345">
          <w:fldChar w:fldCharType="separate"/>
        </w:r>
      </w:del>
      <w:ins w:id="5495" w:author="Kazuhiro Takagi" w:date="2017-03-21T15:02:00Z">
        <w:del w:id="5496" w:author="Huy Duc. Nguyen" w:date="2017-08-28T16:38:00Z">
          <w:r w:rsidR="00520A63" w:rsidDel="003B19D6">
            <w:rPr>
              <w:noProof/>
            </w:rPr>
            <w:delText>10</w:delText>
          </w:r>
        </w:del>
      </w:ins>
      <w:ins w:id="5497" w:author=" " w:date="2017-03-09T11:18:00Z">
        <w:del w:id="5498" w:author="Huy Duc. Nguyen" w:date="2017-08-28T16:38:00Z">
          <w:r w:rsidR="00442CC0" w:rsidDel="003B19D6">
            <w:rPr>
              <w:noProof/>
            </w:rPr>
            <w:delText>10</w:delText>
          </w:r>
        </w:del>
      </w:ins>
      <w:del w:id="5499" w:author="Huy Duc. Nguyen" w:date="2017-08-28T16:38:00Z">
        <w:r w:rsidR="00003FEB" w:rsidDel="003B19D6">
          <w:rPr>
            <w:noProof/>
          </w:rPr>
          <w:delText>12</w:delText>
        </w:r>
      </w:del>
      <w:del w:id="5500" w:author="Huy Duc. Nguyen" w:date="2017-08-29T16:34:00Z">
        <w:r w:rsidRPr="00BB3A0B" w:rsidDel="00417345">
          <w:fldChar w:fldCharType="end"/>
        </w:r>
        <w:r w:rsidRPr="00BB3A0B" w:rsidDel="00417345">
          <w:rPr>
            <w:rFonts w:hint="eastAsia"/>
            <w:lang w:eastAsia="ja-JP"/>
          </w:rPr>
          <w:delText xml:space="preserve">: </w:delText>
        </w:r>
        <w:r w:rsidRPr="00BB3A0B" w:rsidDel="00417345">
          <w:rPr>
            <w:lang w:eastAsia="ja-JP"/>
          </w:rPr>
          <w:delText>Result</w:delText>
        </w:r>
      </w:del>
    </w:p>
    <w:tbl>
      <w:tblPr>
        <w:tblStyle w:val="TableGrid"/>
        <w:tblW w:w="4159" w:type="dxa"/>
        <w:jc w:val="center"/>
        <w:tblLayout w:type="fixed"/>
        <w:tblLook w:val="04A0" w:firstRow="1" w:lastRow="0" w:firstColumn="1" w:lastColumn="0" w:noHBand="0" w:noVBand="1"/>
        <w:tblPrChange w:id="5501" w:author="Kazuhiro Takagi" w:date="2017-03-14T19:22:00Z">
          <w:tblPr>
            <w:tblStyle w:val="TableGrid"/>
            <w:tblW w:w="9597" w:type="dxa"/>
            <w:jc w:val="center"/>
            <w:tblLayout w:type="fixed"/>
            <w:tblLook w:val="04A0" w:firstRow="1" w:lastRow="0" w:firstColumn="1" w:lastColumn="0" w:noHBand="0" w:noVBand="1"/>
          </w:tblPr>
        </w:tblPrChange>
      </w:tblPr>
      <w:tblGrid>
        <w:gridCol w:w="890"/>
        <w:gridCol w:w="236"/>
        <w:gridCol w:w="373"/>
        <w:gridCol w:w="400"/>
        <w:gridCol w:w="345"/>
        <w:gridCol w:w="372"/>
        <w:gridCol w:w="386"/>
        <w:gridCol w:w="358"/>
        <w:gridCol w:w="373"/>
        <w:gridCol w:w="236"/>
        <w:gridCol w:w="170"/>
        <w:gridCol w:w="20"/>
        <w:tblGridChange w:id="5502">
          <w:tblGrid>
            <w:gridCol w:w="808"/>
            <w:gridCol w:w="660"/>
            <w:gridCol w:w="16"/>
            <w:gridCol w:w="645"/>
            <w:gridCol w:w="31"/>
            <w:gridCol w:w="630"/>
            <w:gridCol w:w="46"/>
            <w:gridCol w:w="676"/>
            <w:gridCol w:w="676"/>
            <w:gridCol w:w="676"/>
            <w:gridCol w:w="676"/>
            <w:gridCol w:w="676"/>
            <w:gridCol w:w="676"/>
            <w:gridCol w:w="2705"/>
          </w:tblGrid>
        </w:tblGridChange>
      </w:tblGrid>
      <w:tr w:rsidR="00FB337D" w:rsidRPr="00207443" w:rsidDel="00417345" w:rsidTr="00C461A7">
        <w:trPr>
          <w:jc w:val="center"/>
          <w:del w:id="5503" w:author="Huy Duc. Nguyen" w:date="2017-08-29T16:34:00Z"/>
          <w:trPrChange w:id="5504" w:author="Kazuhiro Takagi" w:date="2017-03-14T19:22:00Z">
            <w:trPr>
              <w:jc w:val="center"/>
            </w:trPr>
          </w:trPrChange>
        </w:trPr>
        <w:tc>
          <w:tcPr>
            <w:tcW w:w="890" w:type="dxa"/>
            <w:tcBorders>
              <w:top w:val="single" w:sz="4" w:space="0" w:color="auto"/>
              <w:left w:val="single" w:sz="4" w:space="0" w:color="auto"/>
              <w:right w:val="double" w:sz="4" w:space="0" w:color="auto"/>
            </w:tcBorders>
            <w:shd w:val="clear" w:color="auto" w:fill="BFBFBF" w:themeFill="background1" w:themeFillShade="BF"/>
            <w:tcPrChange w:id="5505" w:author="Kazuhiro Takagi" w:date="2017-03-14T19:22:00Z">
              <w:tcPr>
                <w:tcW w:w="808" w:type="dxa"/>
                <w:tcBorders>
                  <w:top w:val="single" w:sz="4" w:space="0" w:color="auto"/>
                  <w:left w:val="single" w:sz="4" w:space="0" w:color="auto"/>
                  <w:right w:val="double" w:sz="4" w:space="0" w:color="auto"/>
                </w:tcBorders>
                <w:shd w:val="clear" w:color="auto" w:fill="BFBFBF" w:themeFill="background1" w:themeFillShade="BF"/>
              </w:tcPr>
            </w:tcPrChange>
          </w:tcPr>
          <w:p w:rsidR="00FB337D" w:rsidRPr="004F01C1" w:rsidDel="00417345" w:rsidRDefault="00FB337D" w:rsidP="00A774CB">
            <w:pPr>
              <w:pStyle w:val="CETextBody"/>
              <w:jc w:val="center"/>
              <w:rPr>
                <w:del w:id="5506" w:author="Huy Duc. Nguyen" w:date="2017-08-29T16:34:00Z"/>
                <w:b/>
                <w:sz w:val="16"/>
                <w:szCs w:val="16"/>
                <w:lang w:eastAsia="ja-JP"/>
              </w:rPr>
            </w:pPr>
          </w:p>
        </w:tc>
        <w:tc>
          <w:tcPr>
            <w:tcW w:w="3269" w:type="dxa"/>
            <w:gridSpan w:val="11"/>
            <w:tcBorders>
              <w:top w:val="single" w:sz="4" w:space="0" w:color="auto"/>
              <w:left w:val="single" w:sz="4" w:space="0" w:color="auto"/>
              <w:right w:val="single" w:sz="4" w:space="0" w:color="auto"/>
            </w:tcBorders>
            <w:shd w:val="clear" w:color="auto" w:fill="BFBFBF" w:themeFill="background1" w:themeFillShade="BF"/>
            <w:tcPrChange w:id="5507" w:author="Kazuhiro Takagi" w:date="2017-03-14T19:22:00Z">
              <w:tcPr>
                <w:tcW w:w="8789" w:type="dxa"/>
                <w:gridSpan w:val="13"/>
                <w:tcBorders>
                  <w:top w:val="single" w:sz="4" w:space="0" w:color="auto"/>
                  <w:left w:val="single" w:sz="4" w:space="0" w:color="auto"/>
                  <w:right w:val="single" w:sz="4" w:space="0" w:color="auto"/>
                </w:tcBorders>
                <w:shd w:val="clear" w:color="auto" w:fill="BFBFBF" w:themeFill="background1" w:themeFillShade="BF"/>
              </w:tcPr>
            </w:tcPrChange>
          </w:tcPr>
          <w:p w:rsidR="00FB337D" w:rsidRPr="000C3551" w:rsidDel="00417345" w:rsidRDefault="00FB337D" w:rsidP="00A774CB">
            <w:pPr>
              <w:pStyle w:val="CETextBody"/>
              <w:jc w:val="center"/>
              <w:rPr>
                <w:del w:id="5508" w:author="Huy Duc. Nguyen" w:date="2017-08-29T16:34:00Z"/>
                <w:b/>
                <w:sz w:val="16"/>
                <w:szCs w:val="16"/>
                <w:lang w:eastAsia="ja-JP"/>
              </w:rPr>
            </w:pPr>
            <w:del w:id="5509" w:author="Huy Duc. Nguyen" w:date="2017-08-29T16:34:00Z">
              <w:r w:rsidRPr="00275475" w:rsidDel="00417345">
                <w:rPr>
                  <w:b/>
                  <w:sz w:val="16"/>
                  <w:szCs w:val="16"/>
                  <w:lang w:eastAsia="ja-JP"/>
                </w:rPr>
                <w:delText xml:space="preserve">Virtualization </w:delText>
              </w:r>
            </w:del>
            <w:ins w:id="5510" w:author="Kazuhiro Takagi" w:date="2017-03-09T23:33:00Z">
              <w:del w:id="5511" w:author="Huy Duc. Nguyen" w:date="2017-08-29T16:34:00Z">
                <w:r w:rsidR="00B97A0B" w:rsidRPr="00275475" w:rsidDel="00417345">
                  <w:rPr>
                    <w:b/>
                    <w:sz w:val="16"/>
                    <w:szCs w:val="16"/>
                    <w:lang w:eastAsia="ja-JP"/>
                  </w:rPr>
                  <w:delText>Virtualiz</w:delText>
                </w:r>
                <w:r w:rsidR="00B97A0B" w:rsidDel="00417345">
                  <w:rPr>
                    <w:b/>
                    <w:sz w:val="16"/>
                    <w:szCs w:val="16"/>
                    <w:lang w:eastAsia="ja-JP"/>
                  </w:rPr>
                  <w:delText>ed</w:delText>
                </w:r>
                <w:r w:rsidR="00B97A0B" w:rsidRPr="00275475" w:rsidDel="00417345">
                  <w:rPr>
                    <w:b/>
                    <w:sz w:val="16"/>
                    <w:szCs w:val="16"/>
                    <w:lang w:eastAsia="ja-JP"/>
                  </w:rPr>
                  <w:delText xml:space="preserve"> </w:delText>
                </w:r>
              </w:del>
            </w:ins>
            <w:del w:id="5512" w:author="Huy Duc. Nguyen" w:date="2017-08-29T16:34:00Z">
              <w:r w:rsidRPr="00275475" w:rsidDel="00417345">
                <w:rPr>
                  <w:b/>
                  <w:sz w:val="16"/>
                  <w:szCs w:val="16"/>
                  <w:lang w:eastAsia="ja-JP"/>
                </w:rPr>
                <w:delText xml:space="preserve">PoC </w:delText>
              </w:r>
            </w:del>
            <w:ins w:id="5513" w:author="Kazuhiro Takagi" w:date="2017-03-09T23:33:00Z">
              <w:del w:id="5514" w:author="Huy Duc. Nguyen" w:date="2017-08-29T16:34:00Z">
                <w:r w:rsidR="00B97A0B" w:rsidDel="00417345">
                  <w:rPr>
                    <w:b/>
                    <w:sz w:val="16"/>
                    <w:szCs w:val="16"/>
                    <w:lang w:eastAsia="ja-JP"/>
                  </w:rPr>
                  <w:delText>Linux</w:delText>
                </w:r>
                <w:r w:rsidR="00B97A0B" w:rsidRPr="00275475" w:rsidDel="00417345">
                  <w:rPr>
                    <w:b/>
                    <w:sz w:val="16"/>
                    <w:szCs w:val="16"/>
                    <w:lang w:eastAsia="ja-JP"/>
                  </w:rPr>
                  <w:delText xml:space="preserve"> </w:delText>
                </w:r>
              </w:del>
            </w:ins>
            <w:del w:id="5515" w:author="Huy Duc. Nguyen" w:date="2017-08-29T16:34:00Z">
              <w:r w:rsidRPr="000C3551" w:rsidDel="00417345">
                <w:rPr>
                  <w:b/>
                  <w:sz w:val="16"/>
                  <w:szCs w:val="16"/>
                  <w:lang w:eastAsia="ja-JP"/>
                </w:rPr>
                <w:delText>(Type</w:delText>
              </w:r>
              <w:r w:rsidR="00522F9D" w:rsidDel="00417345">
                <w:rPr>
                  <w:rFonts w:hint="eastAsia"/>
                  <w:b/>
                  <w:sz w:val="16"/>
                  <w:szCs w:val="16"/>
                  <w:lang w:eastAsia="ja-JP"/>
                </w:rPr>
                <w:delText>4</w:delText>
              </w:r>
              <w:r w:rsidRPr="000C3551" w:rsidDel="00417345">
                <w:rPr>
                  <w:b/>
                  <w:sz w:val="16"/>
                  <w:szCs w:val="16"/>
                  <w:lang w:eastAsia="ja-JP"/>
                </w:rPr>
                <w:delText>) [us]</w:delText>
              </w:r>
            </w:del>
          </w:p>
        </w:tc>
      </w:tr>
      <w:tr w:rsidR="00656381" w:rsidRPr="00207443" w:rsidDel="00417345" w:rsidTr="00C461A7">
        <w:tblPrEx>
          <w:tblPrExChange w:id="5516" w:author="Kazuhiro Takagi" w:date="2017-03-14T19:22:00Z">
            <w:tblPrEx>
              <w:tblW w:w="6753" w:type="dxa"/>
            </w:tblPrEx>
          </w:tblPrExChange>
        </w:tblPrEx>
        <w:trPr>
          <w:trHeight w:val="298"/>
          <w:jc w:val="center"/>
          <w:ins w:id="5517" w:author="Kazuhiro Takagi" w:date="2017-03-09T23:18:00Z"/>
          <w:del w:id="5518" w:author="Huy Duc. Nguyen" w:date="2017-08-29T16:34:00Z"/>
          <w:trPrChange w:id="5519" w:author="Kazuhiro Takagi" w:date="2017-03-14T19:22:00Z">
            <w:trPr>
              <w:gridAfter w:val="0"/>
              <w:wAfter w:w="3963" w:type="dxa"/>
              <w:trHeight w:val="298"/>
              <w:jc w:val="center"/>
            </w:trPr>
          </w:trPrChange>
        </w:trPr>
        <w:tc>
          <w:tcPr>
            <w:tcW w:w="890" w:type="dxa"/>
            <w:tcBorders>
              <w:left w:val="single" w:sz="4" w:space="0" w:color="auto"/>
              <w:right w:val="double" w:sz="4" w:space="0" w:color="auto"/>
            </w:tcBorders>
            <w:shd w:val="clear" w:color="auto" w:fill="BFBFBF" w:themeFill="background1" w:themeFillShade="BF"/>
            <w:vAlign w:val="center"/>
            <w:tcPrChange w:id="5520" w:author="Kazuhiro Takagi" w:date="2017-03-14T19:22:00Z">
              <w:tcPr>
                <w:tcW w:w="808" w:type="dxa"/>
                <w:tcBorders>
                  <w:left w:val="single" w:sz="4" w:space="0" w:color="auto"/>
                  <w:right w:val="double" w:sz="4" w:space="0" w:color="auto"/>
                </w:tcBorders>
                <w:shd w:val="clear" w:color="auto" w:fill="BFBFBF" w:themeFill="background1" w:themeFillShade="BF"/>
                <w:vAlign w:val="center"/>
              </w:tcPr>
            </w:tcPrChange>
          </w:tcPr>
          <w:p w:rsidR="00656381" w:rsidRPr="00275475" w:rsidDel="00417345" w:rsidRDefault="00656381">
            <w:pPr>
              <w:pStyle w:val="CETextBody"/>
              <w:jc w:val="center"/>
              <w:rPr>
                <w:ins w:id="5521" w:author="Kazuhiro Takagi" w:date="2017-03-09T23:18:00Z"/>
                <w:del w:id="5522" w:author="Huy Duc. Nguyen" w:date="2017-08-29T16:34:00Z"/>
                <w:b/>
                <w:sz w:val="16"/>
                <w:szCs w:val="16"/>
                <w:lang w:eastAsia="ja-JP"/>
              </w:rPr>
            </w:pPr>
            <w:ins w:id="5523" w:author=" " w:date="2017-03-13T22:21:00Z">
              <w:del w:id="5524" w:author="Huy Duc. Nguyen" w:date="2017-08-29T16:34:00Z">
                <w:r w:rsidRPr="00275475" w:rsidDel="00417345">
                  <w:rPr>
                    <w:b/>
                    <w:sz w:val="16"/>
                    <w:szCs w:val="16"/>
                    <w:lang w:eastAsia="ja-JP"/>
                  </w:rPr>
                  <w:delText>size</w:delText>
                </w:r>
              </w:del>
            </w:ins>
          </w:p>
        </w:tc>
        <w:tc>
          <w:tcPr>
            <w:tcW w:w="3269" w:type="dxa"/>
            <w:gridSpan w:val="11"/>
            <w:tcBorders>
              <w:left w:val="single" w:sz="4" w:space="0" w:color="auto"/>
              <w:right w:val="single" w:sz="4" w:space="0" w:color="auto"/>
            </w:tcBorders>
            <w:shd w:val="clear" w:color="auto" w:fill="BFBFBF" w:themeFill="background1" w:themeFillShade="BF"/>
            <w:vAlign w:val="center"/>
            <w:tcPrChange w:id="5525" w:author="Kazuhiro Takagi" w:date="2017-03-14T19:22:00Z">
              <w:tcPr>
                <w:tcW w:w="1982" w:type="dxa"/>
                <w:gridSpan w:val="5"/>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pPr>
              <w:pStyle w:val="CETextBody"/>
              <w:jc w:val="center"/>
              <w:rPr>
                <w:ins w:id="5526" w:author="Kazuhiro Takagi" w:date="2017-03-09T23:18:00Z"/>
                <w:del w:id="5527" w:author="Huy Duc. Nguyen" w:date="2017-08-29T16:34:00Z"/>
                <w:b/>
                <w:sz w:val="16"/>
                <w:szCs w:val="16"/>
                <w:lang w:eastAsia="ja-JP"/>
              </w:rPr>
            </w:pPr>
            <w:ins w:id="5528" w:author="Kazuhiro Takagi" w:date="2017-03-09T23:19:00Z">
              <w:del w:id="5529" w:author="Huy Duc. Nguyen" w:date="2017-08-29T16:34:00Z">
                <w:r w:rsidDel="00417345">
                  <w:rPr>
                    <w:rFonts w:hint="eastAsia"/>
                    <w:b/>
                    <w:sz w:val="16"/>
                    <w:szCs w:val="16"/>
                    <w:lang w:eastAsia="ja-JP"/>
                  </w:rPr>
                  <w:delText>1</w:delText>
                </w:r>
                <w:r w:rsidDel="00417345">
                  <w:rPr>
                    <w:b/>
                    <w:sz w:val="16"/>
                    <w:szCs w:val="16"/>
                    <w:lang w:eastAsia="ja-JP"/>
                  </w:rPr>
                  <w:delText>0000 times</w:delText>
                </w:r>
              </w:del>
            </w:ins>
          </w:p>
        </w:tc>
      </w:tr>
      <w:tr w:rsidR="00656381" w:rsidRPr="00207443" w:rsidDel="00417345" w:rsidTr="00C461A7">
        <w:tblPrEx>
          <w:tblPrExChange w:id="5530" w:author="Kazuhiro Takagi" w:date="2017-03-14T19:22:00Z">
            <w:tblPrEx>
              <w:tblW w:w="6753" w:type="dxa"/>
            </w:tblPrEx>
          </w:tblPrExChange>
        </w:tblPrEx>
        <w:trPr>
          <w:gridAfter w:val="1"/>
          <w:wAfter w:w="20" w:type="dxa"/>
          <w:trHeight w:val="298"/>
          <w:jc w:val="center"/>
          <w:del w:id="5531" w:author="Huy Duc. Nguyen" w:date="2017-08-29T16:34:00Z"/>
          <w:trPrChange w:id="5532" w:author="Kazuhiro Takagi" w:date="2017-03-14T19:22:00Z">
            <w:trPr>
              <w:gridAfter w:val="1"/>
              <w:wAfter w:w="3963" w:type="dxa"/>
              <w:trHeight w:val="298"/>
              <w:jc w:val="center"/>
            </w:trPr>
          </w:trPrChange>
        </w:trPr>
        <w:tc>
          <w:tcPr>
            <w:tcW w:w="890" w:type="dxa"/>
            <w:tcBorders>
              <w:left w:val="single" w:sz="4" w:space="0" w:color="auto"/>
              <w:right w:val="double" w:sz="4" w:space="0" w:color="auto"/>
            </w:tcBorders>
            <w:shd w:val="clear" w:color="auto" w:fill="BFBFBF" w:themeFill="background1" w:themeFillShade="BF"/>
            <w:vAlign w:val="center"/>
            <w:tcPrChange w:id="5533" w:author="Kazuhiro Takagi" w:date="2017-03-14T19:22:00Z">
              <w:tcPr>
                <w:tcW w:w="808" w:type="dxa"/>
                <w:tcBorders>
                  <w:left w:val="single" w:sz="4" w:space="0" w:color="auto"/>
                  <w:right w:val="double" w:sz="4" w:space="0" w:color="auto"/>
                </w:tcBorders>
                <w:shd w:val="clear" w:color="auto" w:fill="BFBFBF" w:themeFill="background1" w:themeFillShade="BF"/>
                <w:vAlign w:val="center"/>
              </w:tcPr>
            </w:tcPrChange>
          </w:tcPr>
          <w:p w:rsidR="00656381" w:rsidRPr="00275475" w:rsidDel="00417345" w:rsidRDefault="00656381" w:rsidP="00C66BA3">
            <w:pPr>
              <w:pStyle w:val="CETextBody"/>
              <w:jc w:val="center"/>
              <w:rPr>
                <w:del w:id="5534" w:author="Huy Duc. Nguyen" w:date="2017-08-29T16:34:00Z"/>
                <w:b/>
                <w:sz w:val="16"/>
                <w:szCs w:val="16"/>
                <w:lang w:eastAsia="ja-JP"/>
              </w:rPr>
            </w:pPr>
            <w:del w:id="5535" w:author="Huy Duc. Nguyen" w:date="2017-08-29T16:34:00Z">
              <w:r w:rsidRPr="00275475" w:rsidDel="00417345">
                <w:rPr>
                  <w:b/>
                  <w:sz w:val="16"/>
                  <w:szCs w:val="16"/>
                  <w:lang w:eastAsia="ja-JP"/>
                </w:rPr>
                <w:delText>size</w:delText>
              </w:r>
            </w:del>
          </w:p>
        </w:tc>
        <w:tc>
          <w:tcPr>
            <w:tcW w:w="236" w:type="dxa"/>
            <w:tcBorders>
              <w:left w:val="single" w:sz="4" w:space="0" w:color="auto"/>
              <w:right w:val="single" w:sz="4" w:space="0" w:color="auto"/>
            </w:tcBorders>
            <w:shd w:val="clear" w:color="auto" w:fill="BFBFBF" w:themeFill="background1" w:themeFillShade="BF"/>
            <w:vAlign w:val="center"/>
            <w:tcPrChange w:id="5536" w:author="Kazuhiro Takagi" w:date="2017-03-14T19:22:00Z">
              <w:tcPr>
                <w:tcW w:w="660" w:type="dxa"/>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537" w:author="Huy Duc. Nguyen" w:date="2017-08-29T16:34:00Z"/>
                <w:b/>
                <w:sz w:val="16"/>
                <w:szCs w:val="16"/>
                <w:lang w:eastAsia="ja-JP"/>
              </w:rPr>
            </w:pPr>
            <w:ins w:id="5538" w:author="Kazuhiro Takagi" w:date="2017-03-09T23:19:00Z">
              <w:del w:id="5539" w:author="Huy Duc. Nguyen" w:date="2017-08-29T16:34:00Z">
                <w:r w:rsidDel="00417345">
                  <w:rPr>
                    <w:b/>
                    <w:sz w:val="16"/>
                    <w:szCs w:val="16"/>
                    <w:lang w:eastAsia="ja-JP"/>
                  </w:rPr>
                  <w:delText>A</w:delText>
                </w:r>
                <w:r w:rsidDel="00417345">
                  <w:rPr>
                    <w:rFonts w:hint="eastAsia"/>
                    <w:b/>
                    <w:sz w:val="16"/>
                    <w:szCs w:val="16"/>
                    <w:lang w:eastAsia="ja-JP"/>
                  </w:rPr>
                  <w:delText>ve</w:delText>
                </w:r>
              </w:del>
            </w:ins>
            <w:del w:id="5540" w:author="Huy Duc. Nguyen" w:date="2017-08-29T16:34:00Z">
              <w:r w:rsidRPr="00F950E6" w:rsidDel="00417345">
                <w:rPr>
                  <w:b/>
                  <w:sz w:val="16"/>
                  <w:szCs w:val="16"/>
                  <w:lang w:eastAsia="ja-JP"/>
                </w:rPr>
                <w:delText>7th</w:delText>
              </w:r>
            </w:del>
          </w:p>
        </w:tc>
        <w:tc>
          <w:tcPr>
            <w:tcW w:w="373" w:type="dxa"/>
            <w:tcBorders>
              <w:left w:val="single" w:sz="4" w:space="0" w:color="auto"/>
              <w:right w:val="single" w:sz="4" w:space="0" w:color="auto"/>
            </w:tcBorders>
            <w:shd w:val="clear" w:color="auto" w:fill="BFBFBF" w:themeFill="background1" w:themeFillShade="BF"/>
            <w:vAlign w:val="center"/>
            <w:tcPrChange w:id="5541" w:author="Kazuhiro Takagi" w:date="2017-03-14T19:22:00Z">
              <w:tcPr>
                <w:tcW w:w="661" w:type="dxa"/>
                <w:gridSpan w:val="2"/>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542" w:author="Huy Duc. Nguyen" w:date="2017-08-29T16:34:00Z"/>
                <w:b/>
                <w:sz w:val="16"/>
                <w:szCs w:val="16"/>
                <w:lang w:eastAsia="ja-JP"/>
              </w:rPr>
            </w:pPr>
            <w:ins w:id="5543" w:author="Kazuhiro Takagi" w:date="2017-03-09T23:19:00Z">
              <w:del w:id="5544" w:author="Huy Duc. Nguyen" w:date="2017-08-29T16:34:00Z">
                <w:r w:rsidDel="00417345">
                  <w:rPr>
                    <w:b/>
                    <w:sz w:val="16"/>
                    <w:szCs w:val="16"/>
                    <w:lang w:eastAsia="ja-JP"/>
                  </w:rPr>
                  <w:delText>Min</w:delText>
                </w:r>
              </w:del>
            </w:ins>
            <w:del w:id="5545" w:author="Huy Duc. Nguyen" w:date="2017-08-29T16:34:00Z">
              <w:r w:rsidRPr="00F950E6" w:rsidDel="00417345">
                <w:rPr>
                  <w:b/>
                  <w:sz w:val="16"/>
                  <w:szCs w:val="16"/>
                  <w:lang w:eastAsia="ja-JP"/>
                </w:rPr>
                <w:delText>8th</w:delText>
              </w:r>
            </w:del>
          </w:p>
        </w:tc>
        <w:tc>
          <w:tcPr>
            <w:tcW w:w="2640" w:type="dxa"/>
            <w:gridSpan w:val="8"/>
            <w:tcBorders>
              <w:left w:val="single" w:sz="4" w:space="0" w:color="auto"/>
              <w:right w:val="single" w:sz="4" w:space="0" w:color="auto"/>
            </w:tcBorders>
            <w:shd w:val="clear" w:color="auto" w:fill="BFBFBF" w:themeFill="background1" w:themeFillShade="BF"/>
            <w:vAlign w:val="center"/>
            <w:tcPrChange w:id="5546" w:author="Kazuhiro Takagi" w:date="2017-03-14T19:22:00Z">
              <w:tcPr>
                <w:tcW w:w="661" w:type="dxa"/>
                <w:gridSpan w:val="2"/>
                <w:tcBorders>
                  <w:left w:val="single" w:sz="4" w:space="0" w:color="auto"/>
                  <w:right w:val="single" w:sz="4" w:space="0" w:color="auto"/>
                </w:tcBorders>
                <w:shd w:val="clear" w:color="auto" w:fill="BFBFBF" w:themeFill="background1" w:themeFillShade="BF"/>
                <w:vAlign w:val="center"/>
              </w:tcPr>
            </w:tcPrChange>
          </w:tcPr>
          <w:p w:rsidR="00656381" w:rsidRPr="00F950E6" w:rsidDel="00417345" w:rsidRDefault="00656381" w:rsidP="00C66BA3">
            <w:pPr>
              <w:pStyle w:val="CETextBody"/>
              <w:jc w:val="center"/>
              <w:rPr>
                <w:del w:id="5547" w:author="Huy Duc. Nguyen" w:date="2017-08-29T16:34:00Z"/>
                <w:b/>
                <w:sz w:val="16"/>
                <w:szCs w:val="16"/>
                <w:lang w:eastAsia="ja-JP"/>
              </w:rPr>
            </w:pPr>
            <w:ins w:id="5548" w:author="Kazuhiro Takagi" w:date="2017-03-09T23:19:00Z">
              <w:del w:id="5549" w:author="Huy Duc. Nguyen" w:date="2017-08-29T16:34:00Z">
                <w:r w:rsidDel="00417345">
                  <w:rPr>
                    <w:b/>
                    <w:sz w:val="16"/>
                    <w:szCs w:val="16"/>
                    <w:lang w:eastAsia="ja-JP"/>
                  </w:rPr>
                  <w:delText>Max</w:delText>
                </w:r>
              </w:del>
            </w:ins>
            <w:del w:id="5550" w:author="Huy Duc. Nguyen" w:date="2017-08-29T16:34:00Z">
              <w:r w:rsidRPr="00F950E6" w:rsidDel="00417345">
                <w:rPr>
                  <w:b/>
                  <w:sz w:val="16"/>
                  <w:szCs w:val="16"/>
                  <w:lang w:eastAsia="ja-JP"/>
                </w:rPr>
                <w:delText>9th</w:delText>
              </w:r>
            </w:del>
          </w:p>
        </w:tc>
      </w:tr>
      <w:tr w:rsidR="00656381" w:rsidRPr="00207443" w:rsidDel="00417345" w:rsidTr="00C461A7">
        <w:tblPrEx>
          <w:tblPrExChange w:id="5551" w:author="Kazuhiro Takagi" w:date="2017-03-14T19:22:00Z">
            <w:tblPrEx>
              <w:tblW w:w="6753" w:type="dxa"/>
            </w:tblPrEx>
          </w:tblPrExChange>
        </w:tblPrEx>
        <w:trPr>
          <w:trHeight w:hRule="exact" w:val="340"/>
          <w:jc w:val="center"/>
          <w:del w:id="5552" w:author="Huy Duc. Nguyen" w:date="2017-08-29T16:34:00Z"/>
          <w:trPrChange w:id="5553"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554"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522F9D">
            <w:pPr>
              <w:pStyle w:val="CETextBody"/>
              <w:jc w:val="right"/>
              <w:rPr>
                <w:del w:id="5555" w:author="Huy Duc. Nguyen" w:date="2017-08-29T16:34:00Z"/>
                <w:b/>
                <w:sz w:val="16"/>
                <w:szCs w:val="16"/>
                <w:lang w:eastAsia="ja-JP"/>
              </w:rPr>
            </w:pPr>
            <w:del w:id="5556" w:author="Huy Duc. Nguyen" w:date="2017-08-29T16:34:00Z">
              <w:r w:rsidRPr="00FB337D" w:rsidDel="00417345">
                <w:rPr>
                  <w:b/>
                  <w:color w:val="000000"/>
                  <w:sz w:val="16"/>
                  <w:szCs w:val="16"/>
                </w:rPr>
                <w:delText>16byte</w:delText>
              </w:r>
            </w:del>
          </w:p>
        </w:tc>
        <w:tc>
          <w:tcPr>
            <w:tcW w:w="3269" w:type="dxa"/>
            <w:gridSpan w:val="11"/>
            <w:vAlign w:val="center"/>
            <w:tcPrChange w:id="5557" w:author="Kazuhiro Takagi" w:date="2017-03-14T19:22:00Z">
              <w:tcPr>
                <w:tcW w:w="1982" w:type="dxa"/>
                <w:gridSpan w:val="5"/>
                <w:vAlign w:val="center"/>
              </w:tcPr>
            </w:tcPrChange>
          </w:tcPr>
          <w:p w:rsidR="00656381" w:rsidRPr="004F701B" w:rsidDel="00417345" w:rsidRDefault="00656381">
            <w:pPr>
              <w:jc w:val="center"/>
              <w:rPr>
                <w:ins w:id="5558" w:author=" " w:date="2017-03-13T22:26:00Z"/>
                <w:del w:id="5559" w:author="Huy Duc. Nguyen" w:date="2017-08-29T16:34:00Z"/>
                <w:sz w:val="18"/>
                <w:szCs w:val="18"/>
                <w:rPrChange w:id="5560" w:author="Kazuhiro Takagi" w:date="2017-03-13T22:41:00Z">
                  <w:rPr>
                    <w:ins w:id="5561" w:author=" " w:date="2017-03-13T22:26:00Z"/>
                    <w:del w:id="5562" w:author="Huy Duc. Nguyen" w:date="2017-08-29T16:34:00Z"/>
                  </w:rPr>
                </w:rPrChange>
              </w:rPr>
              <w:pPrChange w:id="5563" w:author="Kazuhiro Takagi" w:date="2017-03-14T19:21:00Z">
                <w:pPr/>
              </w:pPrChange>
            </w:pPr>
            <w:ins w:id="5564" w:author=" " w:date="2017-03-13T22:27:00Z">
              <w:del w:id="5565" w:author="Huy Duc. Nguyen" w:date="2017-08-29T16:34:00Z">
                <w:r w:rsidRPr="004F701B" w:rsidDel="00417345">
                  <w:rPr>
                    <w:sz w:val="18"/>
                    <w:szCs w:val="18"/>
                    <w:rPrChange w:id="5566" w:author="Kazuhiro Takagi" w:date="2017-03-13T22:41:00Z">
                      <w:rPr/>
                    </w:rPrChange>
                  </w:rPr>
                  <w:delText>5.67</w:delText>
                </w:r>
              </w:del>
            </w:ins>
          </w:p>
        </w:tc>
      </w:tr>
      <w:tr w:rsidR="00656381" w:rsidRPr="00207443" w:rsidDel="00417345" w:rsidTr="00C461A7">
        <w:tblPrEx>
          <w:tblPrExChange w:id="5567" w:author="Kazuhiro Takagi" w:date="2017-03-14T19:22:00Z">
            <w:tblPrEx>
              <w:tblW w:w="6753" w:type="dxa"/>
            </w:tblPrEx>
          </w:tblPrExChange>
        </w:tblPrEx>
        <w:trPr>
          <w:trHeight w:hRule="exact" w:val="340"/>
          <w:jc w:val="center"/>
          <w:del w:id="5568" w:author="Huy Duc. Nguyen" w:date="2017-08-29T16:34:00Z"/>
          <w:trPrChange w:id="5569"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570"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571" w:author="Huy Duc. Nguyen" w:date="2017-08-29T16:34:00Z"/>
                <w:b/>
                <w:sz w:val="16"/>
                <w:szCs w:val="16"/>
                <w:lang w:eastAsia="ja-JP"/>
              </w:rPr>
            </w:pPr>
            <w:del w:id="5572" w:author="Huy Duc. Nguyen" w:date="2017-08-29T16:34:00Z">
              <w:r w:rsidRPr="00FB337D" w:rsidDel="00417345">
                <w:rPr>
                  <w:b/>
                  <w:color w:val="000000"/>
                  <w:sz w:val="16"/>
                  <w:szCs w:val="16"/>
                </w:rPr>
                <w:delText>128byte</w:delText>
              </w:r>
            </w:del>
          </w:p>
        </w:tc>
        <w:tc>
          <w:tcPr>
            <w:tcW w:w="3269" w:type="dxa"/>
            <w:gridSpan w:val="11"/>
            <w:tcBorders>
              <w:left w:val="single" w:sz="4" w:space="0" w:color="auto"/>
              <w:right w:val="single" w:sz="4" w:space="0" w:color="auto"/>
            </w:tcBorders>
            <w:vAlign w:val="center"/>
            <w:tcPrChange w:id="5573"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574" w:author="Huy Duc. Nguyen" w:date="2017-08-29T16:34:00Z"/>
                <w:color w:val="000000"/>
                <w:sz w:val="18"/>
                <w:szCs w:val="18"/>
                <w:rPrChange w:id="5575" w:author="Kazuhiro Takagi" w:date="2017-03-13T22:41:00Z">
                  <w:rPr>
                    <w:del w:id="5576" w:author="Huy Duc. Nguyen" w:date="2017-08-29T16:34:00Z"/>
                    <w:color w:val="000000"/>
                    <w:sz w:val="16"/>
                    <w:szCs w:val="16"/>
                  </w:rPr>
                </w:rPrChange>
              </w:rPr>
              <w:pPrChange w:id="5577" w:author="Kazuhiro Takagi" w:date="2017-03-14T19:21:00Z">
                <w:pPr>
                  <w:pStyle w:val="CETextBody"/>
                  <w:jc w:val="right"/>
                </w:pPr>
              </w:pPrChange>
            </w:pPr>
            <w:ins w:id="5578" w:author=" " w:date="2017-03-13T22:27:00Z">
              <w:del w:id="5579" w:author="Huy Duc. Nguyen" w:date="2017-08-29T16:34:00Z">
                <w:r w:rsidRPr="004F701B" w:rsidDel="00417345">
                  <w:rPr>
                    <w:sz w:val="18"/>
                    <w:szCs w:val="18"/>
                    <w:rPrChange w:id="5580" w:author="Kazuhiro Takagi" w:date="2017-03-13T22:41:00Z">
                      <w:rPr/>
                    </w:rPrChange>
                  </w:rPr>
                  <w:delText xml:space="preserve">5.63 </w:delText>
                </w:r>
              </w:del>
            </w:ins>
            <w:ins w:id="5581" w:author="Kazuhiro Takagi" w:date="2017-03-09T23:35:00Z">
              <w:del w:id="5582" w:author="Huy Duc. Nguyen" w:date="2017-08-29T16:34:00Z">
                <w:r w:rsidRPr="004F701B" w:rsidDel="00417345">
                  <w:rPr>
                    <w:color w:val="000000"/>
                    <w:sz w:val="18"/>
                    <w:szCs w:val="18"/>
                    <w:rPrChange w:id="5583" w:author="Kazuhiro Takagi" w:date="2017-03-13T22:41:00Z">
                      <w:rPr>
                        <w:color w:val="000000"/>
                        <w:sz w:val="16"/>
                        <w:szCs w:val="16"/>
                      </w:rPr>
                    </w:rPrChange>
                  </w:rPr>
                  <w:delText>6</w:delText>
                </w:r>
              </w:del>
            </w:ins>
            <w:del w:id="5584" w:author="Huy Duc. Nguyen" w:date="2017-08-29T16:34:00Z">
              <w:r w:rsidRPr="004F701B" w:rsidDel="00417345">
                <w:rPr>
                  <w:color w:val="000000"/>
                  <w:sz w:val="18"/>
                  <w:szCs w:val="18"/>
                  <w:rPrChange w:id="5585" w:author="Kazuhiro Takagi" w:date="2017-03-13T22:41:00Z">
                    <w:rPr>
                      <w:color w:val="000000"/>
                      <w:sz w:val="16"/>
                      <w:szCs w:val="16"/>
                    </w:rPr>
                  </w:rPrChange>
                </w:rPr>
                <w:delText>8.00</w:delText>
              </w:r>
            </w:del>
          </w:p>
        </w:tc>
      </w:tr>
      <w:tr w:rsidR="00656381" w:rsidRPr="00207443" w:rsidDel="00417345" w:rsidTr="00C461A7">
        <w:tblPrEx>
          <w:tblPrExChange w:id="5586" w:author="Kazuhiro Takagi" w:date="2017-03-14T19:22:00Z">
            <w:tblPrEx>
              <w:tblW w:w="6753" w:type="dxa"/>
            </w:tblPrEx>
          </w:tblPrExChange>
        </w:tblPrEx>
        <w:trPr>
          <w:trHeight w:hRule="exact" w:val="340"/>
          <w:jc w:val="center"/>
          <w:del w:id="5587" w:author="Huy Duc. Nguyen" w:date="2017-08-29T16:34:00Z"/>
          <w:trPrChange w:id="5588"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58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590" w:author="Huy Duc. Nguyen" w:date="2017-08-29T16:34:00Z"/>
                <w:b/>
                <w:sz w:val="16"/>
                <w:szCs w:val="16"/>
                <w:lang w:eastAsia="ja-JP"/>
              </w:rPr>
            </w:pPr>
            <w:del w:id="5591" w:author="Huy Duc. Nguyen" w:date="2017-08-29T16:34:00Z">
              <w:r w:rsidRPr="00FB337D" w:rsidDel="00417345">
                <w:rPr>
                  <w:b/>
                  <w:color w:val="000000"/>
                  <w:sz w:val="16"/>
                  <w:szCs w:val="16"/>
                </w:rPr>
                <w:delText>256byte</w:delText>
              </w:r>
            </w:del>
          </w:p>
        </w:tc>
        <w:tc>
          <w:tcPr>
            <w:tcW w:w="3269" w:type="dxa"/>
            <w:gridSpan w:val="11"/>
            <w:tcBorders>
              <w:left w:val="single" w:sz="4" w:space="0" w:color="auto"/>
              <w:right w:val="single" w:sz="4" w:space="0" w:color="auto"/>
            </w:tcBorders>
            <w:vAlign w:val="center"/>
            <w:tcPrChange w:id="5592"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593" w:author="Huy Duc. Nguyen" w:date="2017-08-29T16:34:00Z"/>
                <w:color w:val="000000"/>
                <w:sz w:val="18"/>
                <w:szCs w:val="18"/>
                <w:rPrChange w:id="5594" w:author="Kazuhiro Takagi" w:date="2017-03-13T22:41:00Z">
                  <w:rPr>
                    <w:del w:id="5595" w:author="Huy Duc. Nguyen" w:date="2017-08-29T16:34:00Z"/>
                    <w:color w:val="000000"/>
                    <w:sz w:val="16"/>
                    <w:szCs w:val="16"/>
                  </w:rPr>
                </w:rPrChange>
              </w:rPr>
              <w:pPrChange w:id="5596" w:author="Kazuhiro Takagi" w:date="2017-03-14T19:21:00Z">
                <w:pPr>
                  <w:pStyle w:val="CETextBody"/>
                  <w:jc w:val="right"/>
                </w:pPr>
              </w:pPrChange>
            </w:pPr>
            <w:ins w:id="5597" w:author=" " w:date="2017-03-13T22:27:00Z">
              <w:del w:id="5598" w:author="Huy Duc. Nguyen" w:date="2017-08-29T16:34:00Z">
                <w:r w:rsidRPr="004F701B" w:rsidDel="00417345">
                  <w:rPr>
                    <w:sz w:val="18"/>
                    <w:szCs w:val="18"/>
                    <w:rPrChange w:id="5599" w:author="Kazuhiro Takagi" w:date="2017-03-13T22:41:00Z">
                      <w:rPr/>
                    </w:rPrChange>
                  </w:rPr>
                  <w:delText xml:space="preserve">5.60 </w:delText>
                </w:r>
              </w:del>
            </w:ins>
            <w:ins w:id="5600" w:author="Kazuhiro Takagi" w:date="2017-03-09T23:35:00Z">
              <w:del w:id="5601" w:author="Huy Duc. Nguyen" w:date="2017-08-29T16:34:00Z">
                <w:r w:rsidRPr="004F701B" w:rsidDel="00417345">
                  <w:rPr>
                    <w:color w:val="000000"/>
                    <w:sz w:val="18"/>
                    <w:szCs w:val="18"/>
                    <w:rPrChange w:id="5602" w:author="Kazuhiro Takagi" w:date="2017-03-13T22:41:00Z">
                      <w:rPr>
                        <w:color w:val="000000"/>
                        <w:sz w:val="16"/>
                        <w:szCs w:val="16"/>
                      </w:rPr>
                    </w:rPrChange>
                  </w:rPr>
                  <w:delText>6</w:delText>
                </w:r>
              </w:del>
            </w:ins>
            <w:del w:id="5603" w:author="Huy Duc. Nguyen" w:date="2017-08-29T16:34:00Z">
              <w:r w:rsidRPr="004F701B" w:rsidDel="00417345">
                <w:rPr>
                  <w:color w:val="000000"/>
                  <w:sz w:val="18"/>
                  <w:szCs w:val="18"/>
                  <w:rPrChange w:id="5604" w:author="Kazuhiro Takagi" w:date="2017-03-13T22:41:00Z">
                    <w:rPr>
                      <w:color w:val="000000"/>
                      <w:sz w:val="16"/>
                      <w:szCs w:val="16"/>
                    </w:rPr>
                  </w:rPrChange>
                </w:rPr>
                <w:delText>8.00</w:delText>
              </w:r>
            </w:del>
          </w:p>
        </w:tc>
      </w:tr>
      <w:tr w:rsidR="00656381" w:rsidRPr="00207443" w:rsidDel="00417345" w:rsidTr="00C461A7">
        <w:tblPrEx>
          <w:tblPrExChange w:id="5605" w:author="Kazuhiro Takagi" w:date="2017-03-14T19:22:00Z">
            <w:tblPrEx>
              <w:tblW w:w="6753" w:type="dxa"/>
            </w:tblPrEx>
          </w:tblPrExChange>
        </w:tblPrEx>
        <w:trPr>
          <w:trHeight w:hRule="exact" w:val="340"/>
          <w:jc w:val="center"/>
          <w:del w:id="5606" w:author="Huy Duc. Nguyen" w:date="2017-08-29T16:34:00Z"/>
          <w:trPrChange w:id="5607"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608"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609" w:author="Huy Duc. Nguyen" w:date="2017-08-29T16:34:00Z"/>
                <w:b/>
                <w:sz w:val="16"/>
                <w:szCs w:val="16"/>
                <w:lang w:eastAsia="ja-JP"/>
              </w:rPr>
            </w:pPr>
            <w:del w:id="5610" w:author="Huy Duc. Nguyen" w:date="2017-08-29T16:34:00Z">
              <w:r w:rsidRPr="00FB337D" w:rsidDel="00417345">
                <w:rPr>
                  <w:b/>
                  <w:color w:val="000000"/>
                  <w:sz w:val="16"/>
                  <w:szCs w:val="16"/>
                </w:rPr>
                <w:delText>384byte</w:delText>
              </w:r>
            </w:del>
          </w:p>
        </w:tc>
        <w:tc>
          <w:tcPr>
            <w:tcW w:w="3269" w:type="dxa"/>
            <w:gridSpan w:val="11"/>
            <w:tcBorders>
              <w:left w:val="single" w:sz="4" w:space="0" w:color="auto"/>
              <w:right w:val="single" w:sz="4" w:space="0" w:color="auto"/>
            </w:tcBorders>
            <w:vAlign w:val="center"/>
            <w:tcPrChange w:id="5611"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612" w:author="Huy Duc. Nguyen" w:date="2017-08-29T16:34:00Z"/>
                <w:color w:val="000000"/>
                <w:sz w:val="18"/>
                <w:szCs w:val="18"/>
                <w:rPrChange w:id="5613" w:author="Kazuhiro Takagi" w:date="2017-03-13T22:41:00Z">
                  <w:rPr>
                    <w:del w:id="5614" w:author="Huy Duc. Nguyen" w:date="2017-08-29T16:34:00Z"/>
                    <w:color w:val="000000"/>
                    <w:sz w:val="16"/>
                    <w:szCs w:val="16"/>
                  </w:rPr>
                </w:rPrChange>
              </w:rPr>
              <w:pPrChange w:id="5615" w:author="Kazuhiro Takagi" w:date="2017-03-14T19:21:00Z">
                <w:pPr>
                  <w:pStyle w:val="CETextBody"/>
                  <w:jc w:val="right"/>
                </w:pPr>
              </w:pPrChange>
            </w:pPr>
            <w:ins w:id="5616" w:author=" " w:date="2017-03-13T22:27:00Z">
              <w:del w:id="5617" w:author="Huy Duc. Nguyen" w:date="2017-08-29T16:34:00Z">
                <w:r w:rsidRPr="004F701B" w:rsidDel="00417345">
                  <w:rPr>
                    <w:sz w:val="18"/>
                    <w:szCs w:val="18"/>
                    <w:rPrChange w:id="5618" w:author="Kazuhiro Takagi" w:date="2017-03-13T22:41:00Z">
                      <w:rPr/>
                    </w:rPrChange>
                  </w:rPr>
                  <w:delText xml:space="preserve">5.60 </w:delText>
                </w:r>
              </w:del>
            </w:ins>
            <w:ins w:id="5619" w:author="Kazuhiro Takagi" w:date="2017-03-09T23:35:00Z">
              <w:del w:id="5620" w:author="Huy Duc. Nguyen" w:date="2017-08-29T16:34:00Z">
                <w:r w:rsidRPr="004F701B" w:rsidDel="00417345">
                  <w:rPr>
                    <w:color w:val="000000"/>
                    <w:sz w:val="18"/>
                    <w:szCs w:val="18"/>
                    <w:rPrChange w:id="5621" w:author="Kazuhiro Takagi" w:date="2017-03-13T22:41:00Z">
                      <w:rPr>
                        <w:color w:val="000000"/>
                        <w:sz w:val="16"/>
                        <w:szCs w:val="16"/>
                      </w:rPr>
                    </w:rPrChange>
                  </w:rPr>
                  <w:delText>6</w:delText>
                </w:r>
              </w:del>
            </w:ins>
            <w:del w:id="5622" w:author="Huy Duc. Nguyen" w:date="2017-08-29T16:34:00Z">
              <w:r w:rsidRPr="004F701B" w:rsidDel="00417345">
                <w:rPr>
                  <w:color w:val="000000"/>
                  <w:sz w:val="18"/>
                  <w:szCs w:val="18"/>
                  <w:rPrChange w:id="5623" w:author="Kazuhiro Takagi" w:date="2017-03-13T22:41:00Z">
                    <w:rPr>
                      <w:color w:val="000000"/>
                      <w:sz w:val="16"/>
                      <w:szCs w:val="16"/>
                    </w:rPr>
                  </w:rPrChange>
                </w:rPr>
                <w:delText>7.00</w:delText>
              </w:r>
            </w:del>
          </w:p>
        </w:tc>
      </w:tr>
      <w:tr w:rsidR="00656381" w:rsidRPr="00207443" w:rsidDel="00417345" w:rsidTr="00C461A7">
        <w:tblPrEx>
          <w:tblPrExChange w:id="5624" w:author="Kazuhiro Takagi" w:date="2017-03-14T19:22:00Z">
            <w:tblPrEx>
              <w:tblW w:w="6753" w:type="dxa"/>
            </w:tblPrEx>
          </w:tblPrExChange>
        </w:tblPrEx>
        <w:trPr>
          <w:trHeight w:hRule="exact" w:val="340"/>
          <w:jc w:val="center"/>
          <w:del w:id="5625" w:author="Huy Duc. Nguyen" w:date="2017-08-29T16:34:00Z"/>
          <w:trPrChange w:id="5626"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627"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628" w:author="Huy Duc. Nguyen" w:date="2017-08-29T16:34:00Z"/>
                <w:b/>
                <w:sz w:val="16"/>
                <w:szCs w:val="16"/>
                <w:lang w:eastAsia="ja-JP"/>
              </w:rPr>
            </w:pPr>
            <w:del w:id="5629" w:author="Huy Duc. Nguyen" w:date="2017-08-29T16:34:00Z">
              <w:r w:rsidRPr="00FB337D" w:rsidDel="00417345">
                <w:rPr>
                  <w:b/>
                  <w:color w:val="000000"/>
                  <w:sz w:val="16"/>
                  <w:szCs w:val="16"/>
                </w:rPr>
                <w:delText>512byte</w:delText>
              </w:r>
            </w:del>
          </w:p>
        </w:tc>
        <w:tc>
          <w:tcPr>
            <w:tcW w:w="3269" w:type="dxa"/>
            <w:gridSpan w:val="11"/>
            <w:tcBorders>
              <w:left w:val="single" w:sz="4" w:space="0" w:color="auto"/>
              <w:right w:val="single" w:sz="4" w:space="0" w:color="auto"/>
            </w:tcBorders>
            <w:vAlign w:val="center"/>
            <w:tcPrChange w:id="5630"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631" w:author="Huy Duc. Nguyen" w:date="2017-08-29T16:34:00Z"/>
                <w:color w:val="000000"/>
                <w:sz w:val="18"/>
                <w:szCs w:val="18"/>
                <w:rPrChange w:id="5632" w:author="Kazuhiro Takagi" w:date="2017-03-13T22:41:00Z">
                  <w:rPr>
                    <w:del w:id="5633" w:author="Huy Duc. Nguyen" w:date="2017-08-29T16:34:00Z"/>
                    <w:color w:val="000000"/>
                    <w:sz w:val="16"/>
                    <w:szCs w:val="16"/>
                  </w:rPr>
                </w:rPrChange>
              </w:rPr>
              <w:pPrChange w:id="5634" w:author="Kazuhiro Takagi" w:date="2017-03-14T19:21:00Z">
                <w:pPr>
                  <w:pStyle w:val="CETextBody"/>
                  <w:jc w:val="right"/>
                </w:pPr>
              </w:pPrChange>
            </w:pPr>
            <w:ins w:id="5635" w:author=" " w:date="2017-03-13T22:27:00Z">
              <w:del w:id="5636" w:author="Huy Duc. Nguyen" w:date="2017-08-29T16:34:00Z">
                <w:r w:rsidRPr="004F701B" w:rsidDel="00417345">
                  <w:rPr>
                    <w:sz w:val="18"/>
                    <w:szCs w:val="18"/>
                    <w:rPrChange w:id="5637" w:author="Kazuhiro Takagi" w:date="2017-03-13T22:41:00Z">
                      <w:rPr/>
                    </w:rPrChange>
                  </w:rPr>
                  <w:delText xml:space="preserve">5.57 </w:delText>
                </w:r>
              </w:del>
            </w:ins>
            <w:ins w:id="5638" w:author="Kazuhiro Takagi" w:date="2017-03-09T23:35:00Z">
              <w:del w:id="5639" w:author="Huy Duc. Nguyen" w:date="2017-08-29T16:34:00Z">
                <w:r w:rsidRPr="004F701B" w:rsidDel="00417345">
                  <w:rPr>
                    <w:color w:val="000000"/>
                    <w:sz w:val="18"/>
                    <w:szCs w:val="18"/>
                    <w:rPrChange w:id="5640" w:author="Kazuhiro Takagi" w:date="2017-03-13T22:41:00Z">
                      <w:rPr>
                        <w:color w:val="000000"/>
                        <w:sz w:val="16"/>
                        <w:szCs w:val="16"/>
                      </w:rPr>
                    </w:rPrChange>
                  </w:rPr>
                  <w:delText>6</w:delText>
                </w:r>
              </w:del>
            </w:ins>
            <w:del w:id="5641" w:author="Huy Duc. Nguyen" w:date="2017-08-29T16:34:00Z">
              <w:r w:rsidRPr="004F701B" w:rsidDel="00417345">
                <w:rPr>
                  <w:color w:val="000000"/>
                  <w:sz w:val="18"/>
                  <w:szCs w:val="18"/>
                  <w:rPrChange w:id="5642" w:author="Kazuhiro Takagi" w:date="2017-03-13T22:41:00Z">
                    <w:rPr>
                      <w:color w:val="000000"/>
                      <w:sz w:val="16"/>
                      <w:szCs w:val="16"/>
                    </w:rPr>
                  </w:rPrChange>
                </w:rPr>
                <w:delText>8.00</w:delText>
              </w:r>
            </w:del>
          </w:p>
        </w:tc>
      </w:tr>
      <w:tr w:rsidR="00656381" w:rsidRPr="00207443" w:rsidDel="00417345" w:rsidTr="00C461A7">
        <w:tblPrEx>
          <w:tblPrExChange w:id="5643" w:author="Kazuhiro Takagi" w:date="2017-03-14T19:22:00Z">
            <w:tblPrEx>
              <w:tblW w:w="6753" w:type="dxa"/>
            </w:tblPrEx>
          </w:tblPrExChange>
        </w:tblPrEx>
        <w:trPr>
          <w:trHeight w:hRule="exact" w:val="340"/>
          <w:jc w:val="center"/>
          <w:del w:id="5644" w:author="Huy Duc. Nguyen" w:date="2017-08-29T16:34:00Z"/>
          <w:trPrChange w:id="5645"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646"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647" w:author="Huy Duc. Nguyen" w:date="2017-08-29T16:34:00Z"/>
                <w:b/>
                <w:sz w:val="16"/>
                <w:szCs w:val="16"/>
                <w:lang w:eastAsia="ja-JP"/>
              </w:rPr>
            </w:pPr>
            <w:del w:id="5648" w:author="Huy Duc. Nguyen" w:date="2017-08-29T16:34:00Z">
              <w:r w:rsidRPr="00FB337D" w:rsidDel="00417345">
                <w:rPr>
                  <w:b/>
                  <w:color w:val="000000"/>
                  <w:sz w:val="16"/>
                  <w:szCs w:val="16"/>
                </w:rPr>
                <w:delText>640byte</w:delText>
              </w:r>
            </w:del>
          </w:p>
        </w:tc>
        <w:tc>
          <w:tcPr>
            <w:tcW w:w="3269" w:type="dxa"/>
            <w:gridSpan w:val="11"/>
            <w:tcBorders>
              <w:left w:val="single" w:sz="4" w:space="0" w:color="auto"/>
              <w:right w:val="single" w:sz="4" w:space="0" w:color="auto"/>
            </w:tcBorders>
            <w:vAlign w:val="center"/>
            <w:tcPrChange w:id="5649"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650" w:author="Huy Duc. Nguyen" w:date="2017-08-29T16:34:00Z"/>
                <w:color w:val="000000"/>
                <w:sz w:val="18"/>
                <w:szCs w:val="18"/>
                <w:rPrChange w:id="5651" w:author="Kazuhiro Takagi" w:date="2017-03-13T22:41:00Z">
                  <w:rPr>
                    <w:del w:id="5652" w:author="Huy Duc. Nguyen" w:date="2017-08-29T16:34:00Z"/>
                    <w:color w:val="000000"/>
                    <w:sz w:val="16"/>
                    <w:szCs w:val="16"/>
                  </w:rPr>
                </w:rPrChange>
              </w:rPr>
              <w:pPrChange w:id="5653" w:author="Kazuhiro Takagi" w:date="2017-03-14T19:21:00Z">
                <w:pPr>
                  <w:pStyle w:val="CETextBody"/>
                  <w:jc w:val="right"/>
                </w:pPr>
              </w:pPrChange>
            </w:pPr>
            <w:ins w:id="5654" w:author=" " w:date="2017-03-13T22:27:00Z">
              <w:del w:id="5655" w:author="Huy Duc. Nguyen" w:date="2017-08-29T16:34:00Z">
                <w:r w:rsidRPr="004F701B" w:rsidDel="00417345">
                  <w:rPr>
                    <w:sz w:val="18"/>
                    <w:szCs w:val="18"/>
                    <w:rPrChange w:id="5656" w:author="Kazuhiro Takagi" w:date="2017-03-13T22:41:00Z">
                      <w:rPr/>
                    </w:rPrChange>
                  </w:rPr>
                  <w:delText xml:space="preserve">5.56 </w:delText>
                </w:r>
              </w:del>
            </w:ins>
            <w:ins w:id="5657" w:author="Kazuhiro Takagi" w:date="2017-03-09T23:35:00Z">
              <w:del w:id="5658" w:author="Huy Duc. Nguyen" w:date="2017-08-29T16:34:00Z">
                <w:r w:rsidRPr="004F701B" w:rsidDel="00417345">
                  <w:rPr>
                    <w:color w:val="000000"/>
                    <w:sz w:val="18"/>
                    <w:szCs w:val="18"/>
                    <w:rPrChange w:id="5659" w:author="Kazuhiro Takagi" w:date="2017-03-13T22:41:00Z">
                      <w:rPr>
                        <w:color w:val="000000"/>
                        <w:sz w:val="16"/>
                        <w:szCs w:val="16"/>
                      </w:rPr>
                    </w:rPrChange>
                  </w:rPr>
                  <w:delText>6</w:delText>
                </w:r>
              </w:del>
            </w:ins>
            <w:del w:id="5660" w:author="Huy Duc. Nguyen" w:date="2017-08-29T16:34:00Z">
              <w:r w:rsidRPr="004F701B" w:rsidDel="00417345">
                <w:rPr>
                  <w:color w:val="000000"/>
                  <w:sz w:val="18"/>
                  <w:szCs w:val="18"/>
                  <w:rPrChange w:id="5661" w:author="Kazuhiro Takagi" w:date="2017-03-13T22:41:00Z">
                    <w:rPr>
                      <w:color w:val="000000"/>
                      <w:sz w:val="16"/>
                      <w:szCs w:val="16"/>
                    </w:rPr>
                  </w:rPrChange>
                </w:rPr>
                <w:delText>8.00</w:delText>
              </w:r>
            </w:del>
          </w:p>
        </w:tc>
      </w:tr>
      <w:tr w:rsidR="00656381" w:rsidRPr="00207443" w:rsidDel="00417345" w:rsidTr="00C461A7">
        <w:tblPrEx>
          <w:tblPrExChange w:id="5662" w:author="Kazuhiro Takagi" w:date="2017-03-14T19:22:00Z">
            <w:tblPrEx>
              <w:tblW w:w="6753" w:type="dxa"/>
            </w:tblPrEx>
          </w:tblPrExChange>
        </w:tblPrEx>
        <w:trPr>
          <w:trHeight w:hRule="exact" w:val="340"/>
          <w:jc w:val="center"/>
          <w:del w:id="5663" w:author="Huy Duc. Nguyen" w:date="2017-08-29T16:34:00Z"/>
          <w:trPrChange w:id="5664"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665"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666" w:author="Huy Duc. Nguyen" w:date="2017-08-29T16:34:00Z"/>
                <w:b/>
                <w:sz w:val="16"/>
                <w:szCs w:val="16"/>
                <w:lang w:eastAsia="ja-JP"/>
              </w:rPr>
            </w:pPr>
            <w:del w:id="5667" w:author="Huy Duc. Nguyen" w:date="2017-08-29T16:34:00Z">
              <w:r w:rsidRPr="00FB337D" w:rsidDel="00417345">
                <w:rPr>
                  <w:b/>
                  <w:color w:val="000000"/>
                  <w:sz w:val="16"/>
                  <w:szCs w:val="16"/>
                </w:rPr>
                <w:delText>768byte</w:delText>
              </w:r>
            </w:del>
          </w:p>
        </w:tc>
        <w:tc>
          <w:tcPr>
            <w:tcW w:w="3269" w:type="dxa"/>
            <w:gridSpan w:val="11"/>
            <w:tcBorders>
              <w:left w:val="single" w:sz="4" w:space="0" w:color="auto"/>
              <w:right w:val="single" w:sz="4" w:space="0" w:color="auto"/>
            </w:tcBorders>
            <w:vAlign w:val="center"/>
            <w:tcPrChange w:id="5668"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669" w:author="Huy Duc. Nguyen" w:date="2017-08-29T16:34:00Z"/>
                <w:color w:val="000000"/>
                <w:sz w:val="18"/>
                <w:szCs w:val="18"/>
                <w:rPrChange w:id="5670" w:author="Kazuhiro Takagi" w:date="2017-03-13T22:41:00Z">
                  <w:rPr>
                    <w:del w:id="5671" w:author="Huy Duc. Nguyen" w:date="2017-08-29T16:34:00Z"/>
                    <w:color w:val="000000"/>
                    <w:sz w:val="16"/>
                    <w:szCs w:val="16"/>
                  </w:rPr>
                </w:rPrChange>
              </w:rPr>
              <w:pPrChange w:id="5672" w:author="Kazuhiro Takagi" w:date="2017-03-14T19:21:00Z">
                <w:pPr>
                  <w:pStyle w:val="CETextBody"/>
                  <w:jc w:val="right"/>
                </w:pPr>
              </w:pPrChange>
            </w:pPr>
            <w:ins w:id="5673" w:author=" " w:date="2017-03-13T22:27:00Z">
              <w:del w:id="5674" w:author="Huy Duc. Nguyen" w:date="2017-08-29T16:34:00Z">
                <w:r w:rsidRPr="004F701B" w:rsidDel="00417345">
                  <w:rPr>
                    <w:sz w:val="18"/>
                    <w:szCs w:val="18"/>
                    <w:rPrChange w:id="5675" w:author="Kazuhiro Takagi" w:date="2017-03-13T22:41:00Z">
                      <w:rPr/>
                    </w:rPrChange>
                  </w:rPr>
                  <w:delText xml:space="preserve">5.55 </w:delText>
                </w:r>
              </w:del>
            </w:ins>
            <w:ins w:id="5676" w:author="Kazuhiro Takagi" w:date="2017-03-09T23:35:00Z">
              <w:del w:id="5677" w:author="Huy Duc. Nguyen" w:date="2017-08-29T16:34:00Z">
                <w:r w:rsidRPr="004F701B" w:rsidDel="00417345">
                  <w:rPr>
                    <w:color w:val="000000"/>
                    <w:sz w:val="18"/>
                    <w:szCs w:val="18"/>
                    <w:rPrChange w:id="5678" w:author="Kazuhiro Takagi" w:date="2017-03-13T22:41:00Z">
                      <w:rPr>
                        <w:color w:val="000000"/>
                        <w:sz w:val="16"/>
                        <w:szCs w:val="16"/>
                      </w:rPr>
                    </w:rPrChange>
                  </w:rPr>
                  <w:delText>6</w:delText>
                </w:r>
              </w:del>
            </w:ins>
            <w:del w:id="5679" w:author="Huy Duc. Nguyen" w:date="2017-08-29T16:34:00Z">
              <w:r w:rsidRPr="004F701B" w:rsidDel="00417345">
                <w:rPr>
                  <w:color w:val="000000"/>
                  <w:sz w:val="18"/>
                  <w:szCs w:val="18"/>
                  <w:rPrChange w:id="5680" w:author="Kazuhiro Takagi" w:date="2017-03-13T22:41:00Z">
                    <w:rPr>
                      <w:color w:val="000000"/>
                      <w:sz w:val="16"/>
                      <w:szCs w:val="16"/>
                    </w:rPr>
                  </w:rPrChange>
                </w:rPr>
                <w:delText>4.00</w:delText>
              </w:r>
            </w:del>
          </w:p>
        </w:tc>
      </w:tr>
      <w:tr w:rsidR="00656381" w:rsidRPr="00207443" w:rsidDel="00417345" w:rsidTr="00C461A7">
        <w:tblPrEx>
          <w:tblPrExChange w:id="5681" w:author="Kazuhiro Takagi" w:date="2017-03-14T19:22:00Z">
            <w:tblPrEx>
              <w:tblW w:w="6753" w:type="dxa"/>
            </w:tblPrEx>
          </w:tblPrExChange>
        </w:tblPrEx>
        <w:trPr>
          <w:trHeight w:hRule="exact" w:val="340"/>
          <w:jc w:val="center"/>
          <w:del w:id="5682" w:author="Huy Duc. Nguyen" w:date="2017-08-29T16:34:00Z"/>
          <w:trPrChange w:id="5683"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684"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685" w:author="Huy Duc. Nguyen" w:date="2017-08-29T16:34:00Z"/>
                <w:b/>
                <w:sz w:val="16"/>
                <w:szCs w:val="16"/>
                <w:lang w:eastAsia="ja-JP"/>
              </w:rPr>
            </w:pPr>
            <w:del w:id="5686" w:author="Huy Duc. Nguyen" w:date="2017-08-29T16:34:00Z">
              <w:r w:rsidRPr="00FB337D" w:rsidDel="00417345">
                <w:rPr>
                  <w:b/>
                  <w:color w:val="000000"/>
                  <w:sz w:val="16"/>
                  <w:szCs w:val="16"/>
                </w:rPr>
                <w:delText>896byte</w:delText>
              </w:r>
            </w:del>
          </w:p>
        </w:tc>
        <w:tc>
          <w:tcPr>
            <w:tcW w:w="3269" w:type="dxa"/>
            <w:gridSpan w:val="11"/>
            <w:tcBorders>
              <w:left w:val="single" w:sz="4" w:space="0" w:color="auto"/>
              <w:right w:val="single" w:sz="4" w:space="0" w:color="auto"/>
            </w:tcBorders>
            <w:vAlign w:val="center"/>
            <w:tcPrChange w:id="5687"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688" w:author="Huy Duc. Nguyen" w:date="2017-08-29T16:34:00Z"/>
                <w:color w:val="000000"/>
                <w:sz w:val="18"/>
                <w:szCs w:val="18"/>
                <w:rPrChange w:id="5689" w:author="Kazuhiro Takagi" w:date="2017-03-13T22:41:00Z">
                  <w:rPr>
                    <w:del w:id="5690" w:author="Huy Duc. Nguyen" w:date="2017-08-29T16:34:00Z"/>
                    <w:color w:val="000000"/>
                    <w:sz w:val="16"/>
                    <w:szCs w:val="16"/>
                  </w:rPr>
                </w:rPrChange>
              </w:rPr>
              <w:pPrChange w:id="5691" w:author="Kazuhiro Takagi" w:date="2017-03-14T19:21:00Z">
                <w:pPr>
                  <w:pStyle w:val="CETextBody"/>
                  <w:jc w:val="right"/>
                </w:pPr>
              </w:pPrChange>
            </w:pPr>
            <w:ins w:id="5692" w:author=" " w:date="2017-03-13T22:27:00Z">
              <w:del w:id="5693" w:author="Huy Duc. Nguyen" w:date="2017-08-29T16:34:00Z">
                <w:r w:rsidRPr="004F701B" w:rsidDel="00417345">
                  <w:rPr>
                    <w:sz w:val="18"/>
                    <w:szCs w:val="18"/>
                    <w:rPrChange w:id="5694" w:author="Kazuhiro Takagi" w:date="2017-03-13T22:41:00Z">
                      <w:rPr/>
                    </w:rPrChange>
                  </w:rPr>
                  <w:delText xml:space="preserve">5.57 </w:delText>
                </w:r>
              </w:del>
            </w:ins>
            <w:ins w:id="5695" w:author="Kazuhiro Takagi" w:date="2017-03-09T23:35:00Z">
              <w:del w:id="5696" w:author="Huy Duc. Nguyen" w:date="2017-08-29T16:34:00Z">
                <w:r w:rsidRPr="004F701B" w:rsidDel="00417345">
                  <w:rPr>
                    <w:color w:val="000000"/>
                    <w:sz w:val="18"/>
                    <w:szCs w:val="18"/>
                    <w:rPrChange w:id="5697" w:author="Kazuhiro Takagi" w:date="2017-03-13T22:41:00Z">
                      <w:rPr>
                        <w:color w:val="000000"/>
                        <w:sz w:val="16"/>
                        <w:szCs w:val="16"/>
                      </w:rPr>
                    </w:rPrChange>
                  </w:rPr>
                  <w:delText>6</w:delText>
                </w:r>
              </w:del>
            </w:ins>
            <w:del w:id="5698" w:author="Huy Duc. Nguyen" w:date="2017-08-29T16:34:00Z">
              <w:r w:rsidRPr="004F701B" w:rsidDel="00417345">
                <w:rPr>
                  <w:color w:val="000000"/>
                  <w:sz w:val="18"/>
                  <w:szCs w:val="18"/>
                  <w:rPrChange w:id="5699" w:author="Kazuhiro Takagi" w:date="2017-03-13T22:41:00Z">
                    <w:rPr>
                      <w:color w:val="000000"/>
                      <w:sz w:val="16"/>
                      <w:szCs w:val="16"/>
                    </w:rPr>
                  </w:rPrChange>
                </w:rPr>
                <w:delText>7.00</w:delText>
              </w:r>
            </w:del>
          </w:p>
        </w:tc>
      </w:tr>
      <w:tr w:rsidR="00656381" w:rsidRPr="00207443" w:rsidDel="00417345" w:rsidTr="00C461A7">
        <w:tblPrEx>
          <w:tblPrExChange w:id="5700" w:author="Kazuhiro Takagi" w:date="2017-03-14T19:22:00Z">
            <w:tblPrEx>
              <w:tblW w:w="6753" w:type="dxa"/>
            </w:tblPrEx>
          </w:tblPrExChange>
        </w:tblPrEx>
        <w:trPr>
          <w:trHeight w:hRule="exact" w:val="340"/>
          <w:jc w:val="center"/>
          <w:del w:id="5701" w:author="Huy Duc. Nguyen" w:date="2017-08-29T16:34:00Z"/>
          <w:trPrChange w:id="5702"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03"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04" w:author="Huy Duc. Nguyen" w:date="2017-08-29T16:34:00Z"/>
                <w:b/>
                <w:sz w:val="16"/>
                <w:szCs w:val="16"/>
                <w:lang w:eastAsia="ja-JP"/>
              </w:rPr>
            </w:pPr>
            <w:del w:id="5705" w:author="Huy Duc. Nguyen" w:date="2017-08-29T16:34:00Z">
              <w:r w:rsidRPr="00FB337D" w:rsidDel="00417345">
                <w:rPr>
                  <w:b/>
                  <w:color w:val="000000"/>
                  <w:sz w:val="16"/>
                  <w:szCs w:val="16"/>
                </w:rPr>
                <w:delText>1024byte</w:delText>
              </w:r>
            </w:del>
          </w:p>
        </w:tc>
        <w:tc>
          <w:tcPr>
            <w:tcW w:w="3269" w:type="dxa"/>
            <w:gridSpan w:val="11"/>
            <w:tcBorders>
              <w:left w:val="single" w:sz="4" w:space="0" w:color="auto"/>
              <w:right w:val="single" w:sz="4" w:space="0" w:color="auto"/>
            </w:tcBorders>
            <w:vAlign w:val="center"/>
            <w:tcPrChange w:id="5706"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07" w:author="Huy Duc. Nguyen" w:date="2017-08-29T16:34:00Z"/>
                <w:color w:val="000000"/>
                <w:sz w:val="18"/>
                <w:szCs w:val="18"/>
                <w:rPrChange w:id="5708" w:author="Kazuhiro Takagi" w:date="2017-03-13T22:41:00Z">
                  <w:rPr>
                    <w:del w:id="5709" w:author="Huy Duc. Nguyen" w:date="2017-08-29T16:34:00Z"/>
                    <w:color w:val="000000"/>
                    <w:sz w:val="16"/>
                    <w:szCs w:val="16"/>
                  </w:rPr>
                </w:rPrChange>
              </w:rPr>
              <w:pPrChange w:id="5710" w:author="Kazuhiro Takagi" w:date="2017-03-14T19:21:00Z">
                <w:pPr>
                  <w:pStyle w:val="CETextBody"/>
                  <w:jc w:val="right"/>
                </w:pPr>
              </w:pPrChange>
            </w:pPr>
            <w:ins w:id="5711" w:author=" " w:date="2017-03-13T22:27:00Z">
              <w:del w:id="5712" w:author="Huy Duc. Nguyen" w:date="2017-08-29T16:34:00Z">
                <w:r w:rsidRPr="004F701B" w:rsidDel="00417345">
                  <w:rPr>
                    <w:sz w:val="18"/>
                    <w:szCs w:val="18"/>
                    <w:rPrChange w:id="5713" w:author="Kazuhiro Takagi" w:date="2017-03-13T22:41:00Z">
                      <w:rPr/>
                    </w:rPrChange>
                  </w:rPr>
                  <w:delText xml:space="preserve">5.54 </w:delText>
                </w:r>
              </w:del>
            </w:ins>
            <w:ins w:id="5714" w:author="Kazuhiro Takagi" w:date="2017-03-09T23:35:00Z">
              <w:del w:id="5715" w:author="Huy Duc. Nguyen" w:date="2017-08-29T16:34:00Z">
                <w:r w:rsidRPr="004F701B" w:rsidDel="00417345">
                  <w:rPr>
                    <w:color w:val="000000"/>
                    <w:sz w:val="18"/>
                    <w:szCs w:val="18"/>
                    <w:rPrChange w:id="5716" w:author="Kazuhiro Takagi" w:date="2017-03-13T22:41:00Z">
                      <w:rPr>
                        <w:color w:val="000000"/>
                        <w:sz w:val="16"/>
                        <w:szCs w:val="16"/>
                      </w:rPr>
                    </w:rPrChange>
                  </w:rPr>
                  <w:delText>6</w:delText>
                </w:r>
              </w:del>
            </w:ins>
            <w:del w:id="5717" w:author="Huy Duc. Nguyen" w:date="2017-08-29T16:34:00Z">
              <w:r w:rsidRPr="004F701B" w:rsidDel="00417345">
                <w:rPr>
                  <w:color w:val="000000"/>
                  <w:sz w:val="18"/>
                  <w:szCs w:val="18"/>
                  <w:rPrChange w:id="5718" w:author="Kazuhiro Takagi" w:date="2017-03-13T22:41:00Z">
                    <w:rPr>
                      <w:color w:val="000000"/>
                      <w:sz w:val="16"/>
                      <w:szCs w:val="16"/>
                    </w:rPr>
                  </w:rPrChange>
                </w:rPr>
                <w:delText>1.00</w:delText>
              </w:r>
            </w:del>
          </w:p>
        </w:tc>
      </w:tr>
      <w:tr w:rsidR="00656381" w:rsidRPr="00207443" w:rsidDel="00417345" w:rsidTr="00C461A7">
        <w:tblPrEx>
          <w:tblPrExChange w:id="5719" w:author="Kazuhiro Takagi" w:date="2017-03-14T19:22:00Z">
            <w:tblPrEx>
              <w:tblW w:w="6753" w:type="dxa"/>
            </w:tblPrEx>
          </w:tblPrExChange>
        </w:tblPrEx>
        <w:trPr>
          <w:trHeight w:hRule="exact" w:val="340"/>
          <w:jc w:val="center"/>
          <w:del w:id="5720" w:author="Huy Duc. Nguyen" w:date="2017-08-29T16:34:00Z"/>
          <w:trPrChange w:id="5721"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22"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23" w:author="Huy Duc. Nguyen" w:date="2017-08-29T16:34:00Z"/>
                <w:b/>
                <w:sz w:val="16"/>
                <w:szCs w:val="16"/>
                <w:lang w:eastAsia="ja-JP"/>
              </w:rPr>
            </w:pPr>
            <w:del w:id="5724" w:author="Huy Duc. Nguyen" w:date="2017-08-29T16:34:00Z">
              <w:r w:rsidRPr="00FB337D" w:rsidDel="00417345">
                <w:rPr>
                  <w:b/>
                  <w:color w:val="000000"/>
                  <w:sz w:val="16"/>
                  <w:szCs w:val="16"/>
                </w:rPr>
                <w:delText>1152byte</w:delText>
              </w:r>
            </w:del>
          </w:p>
        </w:tc>
        <w:tc>
          <w:tcPr>
            <w:tcW w:w="3269" w:type="dxa"/>
            <w:gridSpan w:val="11"/>
            <w:tcBorders>
              <w:left w:val="single" w:sz="4" w:space="0" w:color="auto"/>
              <w:right w:val="single" w:sz="4" w:space="0" w:color="auto"/>
            </w:tcBorders>
            <w:vAlign w:val="center"/>
            <w:tcPrChange w:id="5725"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26" w:author="Huy Duc. Nguyen" w:date="2017-08-29T16:34:00Z"/>
                <w:color w:val="000000"/>
                <w:sz w:val="18"/>
                <w:szCs w:val="18"/>
                <w:rPrChange w:id="5727" w:author="Kazuhiro Takagi" w:date="2017-03-13T22:41:00Z">
                  <w:rPr>
                    <w:del w:id="5728" w:author="Huy Duc. Nguyen" w:date="2017-08-29T16:34:00Z"/>
                    <w:color w:val="000000"/>
                    <w:sz w:val="16"/>
                    <w:szCs w:val="16"/>
                  </w:rPr>
                </w:rPrChange>
              </w:rPr>
              <w:pPrChange w:id="5729" w:author="Kazuhiro Takagi" w:date="2017-03-14T19:21:00Z">
                <w:pPr>
                  <w:pStyle w:val="CETextBody"/>
                  <w:jc w:val="right"/>
                </w:pPr>
              </w:pPrChange>
            </w:pPr>
            <w:ins w:id="5730" w:author=" " w:date="2017-03-13T22:27:00Z">
              <w:del w:id="5731" w:author="Huy Duc. Nguyen" w:date="2017-08-29T16:34:00Z">
                <w:r w:rsidRPr="004F701B" w:rsidDel="00417345">
                  <w:rPr>
                    <w:sz w:val="18"/>
                    <w:szCs w:val="18"/>
                    <w:rPrChange w:id="5732" w:author="Kazuhiro Takagi" w:date="2017-03-13T22:41:00Z">
                      <w:rPr/>
                    </w:rPrChange>
                  </w:rPr>
                  <w:delText xml:space="preserve">5.57 </w:delText>
                </w:r>
              </w:del>
            </w:ins>
            <w:ins w:id="5733" w:author="Kazuhiro Takagi" w:date="2017-03-09T23:35:00Z">
              <w:del w:id="5734" w:author="Huy Duc. Nguyen" w:date="2017-08-29T16:34:00Z">
                <w:r w:rsidRPr="004F701B" w:rsidDel="00417345">
                  <w:rPr>
                    <w:color w:val="000000"/>
                    <w:sz w:val="18"/>
                    <w:szCs w:val="18"/>
                    <w:rPrChange w:id="5735" w:author="Kazuhiro Takagi" w:date="2017-03-13T22:41:00Z">
                      <w:rPr>
                        <w:color w:val="000000"/>
                        <w:sz w:val="16"/>
                        <w:szCs w:val="16"/>
                      </w:rPr>
                    </w:rPrChange>
                  </w:rPr>
                  <w:delText>6</w:delText>
                </w:r>
              </w:del>
            </w:ins>
            <w:del w:id="5736" w:author="Huy Duc. Nguyen" w:date="2017-08-29T16:34:00Z">
              <w:r w:rsidRPr="004F701B" w:rsidDel="00417345">
                <w:rPr>
                  <w:color w:val="000000"/>
                  <w:sz w:val="18"/>
                  <w:szCs w:val="18"/>
                  <w:rPrChange w:id="5737" w:author="Kazuhiro Takagi" w:date="2017-03-13T22:41:00Z">
                    <w:rPr>
                      <w:color w:val="000000"/>
                      <w:sz w:val="16"/>
                      <w:szCs w:val="16"/>
                    </w:rPr>
                  </w:rPrChange>
                </w:rPr>
                <w:delText>3.00</w:delText>
              </w:r>
            </w:del>
          </w:p>
        </w:tc>
      </w:tr>
      <w:tr w:rsidR="00656381" w:rsidRPr="00207443" w:rsidDel="00417345" w:rsidTr="00C461A7">
        <w:tblPrEx>
          <w:tblPrExChange w:id="5738" w:author="Kazuhiro Takagi" w:date="2017-03-14T19:22:00Z">
            <w:tblPrEx>
              <w:tblW w:w="6753" w:type="dxa"/>
            </w:tblPrEx>
          </w:tblPrExChange>
        </w:tblPrEx>
        <w:trPr>
          <w:trHeight w:hRule="exact" w:val="340"/>
          <w:jc w:val="center"/>
          <w:del w:id="5739" w:author="Huy Duc. Nguyen" w:date="2017-08-29T16:34:00Z"/>
          <w:trPrChange w:id="5740"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41"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42" w:author="Huy Duc. Nguyen" w:date="2017-08-29T16:34:00Z"/>
                <w:b/>
                <w:sz w:val="16"/>
                <w:szCs w:val="16"/>
                <w:lang w:eastAsia="ja-JP"/>
              </w:rPr>
            </w:pPr>
            <w:del w:id="5743" w:author="Huy Duc. Nguyen" w:date="2017-08-29T16:34:00Z">
              <w:r w:rsidRPr="00FB337D" w:rsidDel="00417345">
                <w:rPr>
                  <w:b/>
                  <w:color w:val="000000"/>
                  <w:sz w:val="16"/>
                  <w:szCs w:val="16"/>
                </w:rPr>
                <w:delText>1280byte</w:delText>
              </w:r>
            </w:del>
          </w:p>
        </w:tc>
        <w:tc>
          <w:tcPr>
            <w:tcW w:w="3269" w:type="dxa"/>
            <w:gridSpan w:val="11"/>
            <w:tcBorders>
              <w:left w:val="single" w:sz="4" w:space="0" w:color="auto"/>
              <w:right w:val="single" w:sz="4" w:space="0" w:color="auto"/>
            </w:tcBorders>
            <w:vAlign w:val="center"/>
            <w:tcPrChange w:id="5744"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45" w:author="Huy Duc. Nguyen" w:date="2017-08-29T16:34:00Z"/>
                <w:color w:val="000000"/>
                <w:sz w:val="18"/>
                <w:szCs w:val="18"/>
                <w:rPrChange w:id="5746" w:author="Kazuhiro Takagi" w:date="2017-03-13T22:41:00Z">
                  <w:rPr>
                    <w:del w:id="5747" w:author="Huy Duc. Nguyen" w:date="2017-08-29T16:34:00Z"/>
                    <w:color w:val="000000"/>
                    <w:sz w:val="16"/>
                    <w:szCs w:val="16"/>
                  </w:rPr>
                </w:rPrChange>
              </w:rPr>
              <w:pPrChange w:id="5748" w:author="Kazuhiro Takagi" w:date="2017-03-14T19:21:00Z">
                <w:pPr>
                  <w:pStyle w:val="CETextBody"/>
                  <w:jc w:val="right"/>
                </w:pPr>
              </w:pPrChange>
            </w:pPr>
            <w:ins w:id="5749" w:author=" " w:date="2017-03-13T22:27:00Z">
              <w:del w:id="5750" w:author="Huy Duc. Nguyen" w:date="2017-08-29T16:34:00Z">
                <w:r w:rsidRPr="004F701B" w:rsidDel="00417345">
                  <w:rPr>
                    <w:sz w:val="18"/>
                    <w:szCs w:val="18"/>
                    <w:rPrChange w:id="5751" w:author="Kazuhiro Takagi" w:date="2017-03-13T22:41:00Z">
                      <w:rPr/>
                    </w:rPrChange>
                  </w:rPr>
                  <w:delText xml:space="preserve">5.54 </w:delText>
                </w:r>
              </w:del>
            </w:ins>
            <w:ins w:id="5752" w:author="Kazuhiro Takagi" w:date="2017-03-09T23:35:00Z">
              <w:del w:id="5753" w:author="Huy Duc. Nguyen" w:date="2017-08-29T16:34:00Z">
                <w:r w:rsidRPr="004F701B" w:rsidDel="00417345">
                  <w:rPr>
                    <w:color w:val="000000"/>
                    <w:sz w:val="18"/>
                    <w:szCs w:val="18"/>
                    <w:rPrChange w:id="5754" w:author="Kazuhiro Takagi" w:date="2017-03-13T22:41:00Z">
                      <w:rPr>
                        <w:color w:val="000000"/>
                        <w:sz w:val="16"/>
                        <w:szCs w:val="16"/>
                      </w:rPr>
                    </w:rPrChange>
                  </w:rPr>
                  <w:delText>6</w:delText>
                </w:r>
              </w:del>
            </w:ins>
            <w:del w:id="5755" w:author="Huy Duc. Nguyen" w:date="2017-08-29T16:34:00Z">
              <w:r w:rsidRPr="004F701B" w:rsidDel="00417345">
                <w:rPr>
                  <w:color w:val="000000"/>
                  <w:sz w:val="18"/>
                  <w:szCs w:val="18"/>
                  <w:rPrChange w:id="5756" w:author="Kazuhiro Takagi" w:date="2017-03-13T22:41:00Z">
                    <w:rPr>
                      <w:color w:val="000000"/>
                      <w:sz w:val="16"/>
                      <w:szCs w:val="16"/>
                    </w:rPr>
                  </w:rPrChange>
                </w:rPr>
                <w:delText>8.00</w:delText>
              </w:r>
            </w:del>
          </w:p>
        </w:tc>
      </w:tr>
      <w:tr w:rsidR="00656381" w:rsidRPr="00207443" w:rsidDel="00417345" w:rsidTr="00C461A7">
        <w:tblPrEx>
          <w:tblPrExChange w:id="5757" w:author="Kazuhiro Takagi" w:date="2017-03-14T19:22:00Z">
            <w:tblPrEx>
              <w:tblW w:w="6753" w:type="dxa"/>
            </w:tblPrEx>
          </w:tblPrExChange>
        </w:tblPrEx>
        <w:trPr>
          <w:trHeight w:hRule="exact" w:val="340"/>
          <w:jc w:val="center"/>
          <w:del w:id="5758" w:author="Huy Duc. Nguyen" w:date="2017-08-29T16:34:00Z"/>
          <w:trPrChange w:id="5759"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60"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61" w:author="Huy Duc. Nguyen" w:date="2017-08-29T16:34:00Z"/>
                <w:b/>
                <w:sz w:val="16"/>
                <w:szCs w:val="16"/>
                <w:lang w:eastAsia="ja-JP"/>
              </w:rPr>
            </w:pPr>
            <w:del w:id="5762" w:author="Huy Duc. Nguyen" w:date="2017-08-29T16:34:00Z">
              <w:r w:rsidRPr="00FB337D" w:rsidDel="00417345">
                <w:rPr>
                  <w:b/>
                  <w:color w:val="000000"/>
                  <w:sz w:val="16"/>
                  <w:szCs w:val="16"/>
                </w:rPr>
                <w:delText>4Kbyte</w:delText>
              </w:r>
            </w:del>
          </w:p>
        </w:tc>
        <w:tc>
          <w:tcPr>
            <w:tcW w:w="3269" w:type="dxa"/>
            <w:gridSpan w:val="11"/>
            <w:tcBorders>
              <w:left w:val="single" w:sz="4" w:space="0" w:color="auto"/>
              <w:right w:val="single" w:sz="4" w:space="0" w:color="auto"/>
            </w:tcBorders>
            <w:vAlign w:val="center"/>
            <w:tcPrChange w:id="5763"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64" w:author="Huy Duc. Nguyen" w:date="2017-08-29T16:34:00Z"/>
                <w:color w:val="000000"/>
                <w:sz w:val="18"/>
                <w:szCs w:val="18"/>
                <w:rPrChange w:id="5765" w:author="Kazuhiro Takagi" w:date="2017-03-13T22:41:00Z">
                  <w:rPr>
                    <w:del w:id="5766" w:author="Huy Duc. Nguyen" w:date="2017-08-29T16:34:00Z"/>
                    <w:color w:val="000000"/>
                    <w:sz w:val="16"/>
                    <w:szCs w:val="16"/>
                  </w:rPr>
                </w:rPrChange>
              </w:rPr>
              <w:pPrChange w:id="5767" w:author="Kazuhiro Takagi" w:date="2017-03-14T19:21:00Z">
                <w:pPr>
                  <w:pStyle w:val="CETextBody"/>
                  <w:jc w:val="right"/>
                </w:pPr>
              </w:pPrChange>
            </w:pPr>
            <w:ins w:id="5768" w:author=" " w:date="2017-03-13T22:27:00Z">
              <w:del w:id="5769" w:author="Huy Duc. Nguyen" w:date="2017-08-29T16:34:00Z">
                <w:r w:rsidRPr="004F701B" w:rsidDel="00417345">
                  <w:rPr>
                    <w:sz w:val="18"/>
                    <w:szCs w:val="18"/>
                    <w:rPrChange w:id="5770" w:author="Kazuhiro Takagi" w:date="2017-03-13T22:41:00Z">
                      <w:rPr/>
                    </w:rPrChange>
                  </w:rPr>
                  <w:delText xml:space="preserve">5.53 </w:delText>
                </w:r>
              </w:del>
            </w:ins>
            <w:ins w:id="5771" w:author="Kazuhiro Takagi" w:date="2017-03-09T23:35:00Z">
              <w:del w:id="5772" w:author="Huy Duc. Nguyen" w:date="2017-08-29T16:34:00Z">
                <w:r w:rsidRPr="004F701B" w:rsidDel="00417345">
                  <w:rPr>
                    <w:color w:val="000000"/>
                    <w:sz w:val="18"/>
                    <w:szCs w:val="18"/>
                    <w:rPrChange w:id="5773" w:author="Kazuhiro Takagi" w:date="2017-03-13T22:41:00Z">
                      <w:rPr>
                        <w:color w:val="000000"/>
                        <w:sz w:val="16"/>
                        <w:szCs w:val="16"/>
                      </w:rPr>
                    </w:rPrChange>
                  </w:rPr>
                  <w:delText>6</w:delText>
                </w:r>
              </w:del>
            </w:ins>
            <w:del w:id="5774" w:author="Huy Duc. Nguyen" w:date="2017-08-29T16:34:00Z">
              <w:r w:rsidRPr="004F701B" w:rsidDel="00417345">
                <w:rPr>
                  <w:color w:val="000000"/>
                  <w:sz w:val="18"/>
                  <w:szCs w:val="18"/>
                  <w:rPrChange w:id="5775" w:author="Kazuhiro Takagi" w:date="2017-03-13T22:41:00Z">
                    <w:rPr>
                      <w:color w:val="000000"/>
                      <w:sz w:val="16"/>
                      <w:szCs w:val="16"/>
                    </w:rPr>
                  </w:rPrChange>
                </w:rPr>
                <w:delText>3.00</w:delText>
              </w:r>
            </w:del>
          </w:p>
        </w:tc>
      </w:tr>
      <w:tr w:rsidR="00656381" w:rsidRPr="00207443" w:rsidDel="00417345" w:rsidTr="00C461A7">
        <w:tblPrEx>
          <w:tblPrExChange w:id="5776" w:author="Kazuhiro Takagi" w:date="2017-03-14T19:22:00Z">
            <w:tblPrEx>
              <w:tblW w:w="6753" w:type="dxa"/>
            </w:tblPrEx>
          </w:tblPrExChange>
        </w:tblPrEx>
        <w:trPr>
          <w:trHeight w:hRule="exact" w:val="340"/>
          <w:jc w:val="center"/>
          <w:del w:id="5777" w:author="Huy Duc. Nguyen" w:date="2017-08-29T16:34:00Z"/>
          <w:trPrChange w:id="5778" w:author="Kazuhiro Takagi" w:date="2017-03-14T19:22:00Z">
            <w:trPr>
              <w:gridAfter w:val="0"/>
              <w:wAfter w:w="3963"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7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56381" w:rsidRPr="00FB337D" w:rsidDel="00417345" w:rsidRDefault="00656381" w:rsidP="006D1420">
            <w:pPr>
              <w:pStyle w:val="CETextBody"/>
              <w:jc w:val="right"/>
              <w:rPr>
                <w:del w:id="5780" w:author="Huy Duc. Nguyen" w:date="2017-08-29T16:34:00Z"/>
                <w:b/>
                <w:sz w:val="16"/>
                <w:szCs w:val="16"/>
                <w:lang w:eastAsia="ja-JP"/>
              </w:rPr>
            </w:pPr>
            <w:del w:id="5781" w:author="Huy Duc. Nguyen" w:date="2017-08-29T16:34:00Z">
              <w:r w:rsidRPr="00FB337D" w:rsidDel="00417345">
                <w:rPr>
                  <w:b/>
                  <w:color w:val="000000"/>
                  <w:sz w:val="16"/>
                  <w:szCs w:val="16"/>
                </w:rPr>
                <w:delText>64Kbyte</w:delText>
              </w:r>
            </w:del>
          </w:p>
        </w:tc>
        <w:tc>
          <w:tcPr>
            <w:tcW w:w="3269" w:type="dxa"/>
            <w:gridSpan w:val="11"/>
            <w:tcBorders>
              <w:left w:val="single" w:sz="4" w:space="0" w:color="auto"/>
              <w:right w:val="single" w:sz="4" w:space="0" w:color="auto"/>
            </w:tcBorders>
            <w:vAlign w:val="center"/>
            <w:tcPrChange w:id="5782" w:author="Kazuhiro Takagi" w:date="2017-03-14T19:22:00Z">
              <w:tcPr>
                <w:tcW w:w="1982" w:type="dxa"/>
                <w:gridSpan w:val="5"/>
                <w:tcBorders>
                  <w:left w:val="single" w:sz="4" w:space="0" w:color="auto"/>
                  <w:right w:val="single" w:sz="4" w:space="0" w:color="auto"/>
                </w:tcBorders>
                <w:vAlign w:val="center"/>
              </w:tcPr>
            </w:tcPrChange>
          </w:tcPr>
          <w:p w:rsidR="00656381" w:rsidRPr="004F701B" w:rsidDel="00417345" w:rsidRDefault="00656381">
            <w:pPr>
              <w:pStyle w:val="CETextBody"/>
              <w:jc w:val="center"/>
              <w:rPr>
                <w:del w:id="5783" w:author="Huy Duc. Nguyen" w:date="2017-08-29T16:34:00Z"/>
                <w:color w:val="000000"/>
                <w:sz w:val="18"/>
                <w:szCs w:val="18"/>
                <w:rPrChange w:id="5784" w:author="Kazuhiro Takagi" w:date="2017-03-13T22:41:00Z">
                  <w:rPr>
                    <w:del w:id="5785" w:author="Huy Duc. Nguyen" w:date="2017-08-29T16:34:00Z"/>
                    <w:color w:val="000000"/>
                    <w:sz w:val="16"/>
                    <w:szCs w:val="16"/>
                  </w:rPr>
                </w:rPrChange>
              </w:rPr>
              <w:pPrChange w:id="5786" w:author="Kazuhiro Takagi" w:date="2017-03-14T19:21:00Z">
                <w:pPr>
                  <w:pStyle w:val="CETextBody"/>
                  <w:jc w:val="right"/>
                </w:pPr>
              </w:pPrChange>
            </w:pPr>
            <w:ins w:id="5787" w:author=" " w:date="2017-03-13T22:27:00Z">
              <w:del w:id="5788" w:author="Huy Duc. Nguyen" w:date="2017-08-29T16:34:00Z">
                <w:r w:rsidRPr="004F701B" w:rsidDel="00417345">
                  <w:rPr>
                    <w:sz w:val="18"/>
                    <w:szCs w:val="18"/>
                    <w:rPrChange w:id="5789" w:author="Kazuhiro Takagi" w:date="2017-03-13T22:41:00Z">
                      <w:rPr/>
                    </w:rPrChange>
                  </w:rPr>
                  <w:delText xml:space="preserve">5.54 </w:delText>
                </w:r>
              </w:del>
            </w:ins>
            <w:ins w:id="5790" w:author="Kazuhiro Takagi" w:date="2017-03-09T23:35:00Z">
              <w:del w:id="5791" w:author="Huy Duc. Nguyen" w:date="2017-08-29T16:34:00Z">
                <w:r w:rsidRPr="004F701B" w:rsidDel="00417345">
                  <w:rPr>
                    <w:color w:val="000000"/>
                    <w:sz w:val="18"/>
                    <w:szCs w:val="18"/>
                    <w:rPrChange w:id="5792" w:author="Kazuhiro Takagi" w:date="2017-03-13T22:41:00Z">
                      <w:rPr>
                        <w:color w:val="000000"/>
                        <w:sz w:val="16"/>
                        <w:szCs w:val="16"/>
                      </w:rPr>
                    </w:rPrChange>
                  </w:rPr>
                  <w:delText>6</w:delText>
                </w:r>
              </w:del>
            </w:ins>
            <w:del w:id="5793" w:author="Huy Duc. Nguyen" w:date="2017-08-29T16:34:00Z">
              <w:r w:rsidRPr="004F701B" w:rsidDel="00417345">
                <w:rPr>
                  <w:color w:val="000000"/>
                  <w:sz w:val="18"/>
                  <w:szCs w:val="18"/>
                  <w:rPrChange w:id="5794" w:author="Kazuhiro Takagi" w:date="2017-03-13T22:41:00Z">
                    <w:rPr>
                      <w:color w:val="000000"/>
                      <w:sz w:val="16"/>
                      <w:szCs w:val="16"/>
                    </w:rPr>
                  </w:rPrChange>
                </w:rPr>
                <w:delText>1.00</w:delText>
              </w:r>
            </w:del>
          </w:p>
        </w:tc>
      </w:tr>
      <w:tr w:rsidR="00602F65" w:rsidRPr="00207443" w:rsidDel="00417345" w:rsidTr="00C461A7">
        <w:trPr>
          <w:gridAfter w:val="2"/>
          <w:wAfter w:w="190" w:type="dxa"/>
          <w:trHeight w:hRule="exact" w:val="340"/>
          <w:jc w:val="center"/>
          <w:del w:id="5795" w:author="Huy Duc. Nguyen" w:date="2017-08-29T16:34:00Z"/>
          <w:trPrChange w:id="5796" w:author="Kazuhiro Takagi" w:date="2017-03-14T19:22:00Z">
            <w:trPr>
              <w:gridAfter w:val="2"/>
              <w:wAfter w:w="2705"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797"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02F65" w:rsidRPr="00FB337D" w:rsidDel="00417345" w:rsidRDefault="00602F65" w:rsidP="006D1420">
            <w:pPr>
              <w:pStyle w:val="CETextBody"/>
              <w:jc w:val="right"/>
              <w:rPr>
                <w:del w:id="5798" w:author="Huy Duc. Nguyen" w:date="2017-08-29T16:34:00Z"/>
                <w:b/>
                <w:sz w:val="16"/>
                <w:szCs w:val="16"/>
                <w:lang w:eastAsia="ja-JP"/>
              </w:rPr>
            </w:pPr>
            <w:del w:id="5799" w:author="Huy Duc. Nguyen" w:date="2017-08-29T16:34:00Z">
              <w:r w:rsidRPr="00FB337D" w:rsidDel="00417345">
                <w:rPr>
                  <w:b/>
                  <w:color w:val="000000"/>
                  <w:sz w:val="16"/>
                  <w:szCs w:val="16"/>
                </w:rPr>
                <w:delText>1Mbyte</w:delText>
              </w:r>
            </w:del>
          </w:p>
        </w:tc>
        <w:tc>
          <w:tcPr>
            <w:tcW w:w="236" w:type="dxa"/>
            <w:tcBorders>
              <w:left w:val="double" w:sz="4" w:space="0" w:color="auto"/>
              <w:right w:val="single" w:sz="4" w:space="0" w:color="auto"/>
            </w:tcBorders>
            <w:vAlign w:val="bottom"/>
            <w:tcPrChange w:id="5800" w:author="Kazuhiro Takagi" w:date="2017-03-14T19:22:00Z">
              <w:tcPr>
                <w:tcW w:w="676" w:type="dxa"/>
                <w:gridSpan w:val="2"/>
                <w:tcBorders>
                  <w:left w:val="double" w:sz="4" w:space="0" w:color="auto"/>
                  <w:right w:val="single" w:sz="4" w:space="0" w:color="auto"/>
                </w:tcBorders>
                <w:vAlign w:val="bottom"/>
              </w:tcPr>
            </w:tcPrChange>
          </w:tcPr>
          <w:p w:rsidR="00602F65" w:rsidRPr="00FB337D" w:rsidDel="00417345" w:rsidRDefault="00602F65" w:rsidP="006D1420">
            <w:pPr>
              <w:pStyle w:val="CETextBody"/>
              <w:jc w:val="right"/>
              <w:rPr>
                <w:del w:id="5801" w:author="Huy Duc. Nguyen" w:date="2017-08-29T16:34:00Z"/>
                <w:sz w:val="16"/>
                <w:szCs w:val="16"/>
                <w:lang w:eastAsia="ja-JP"/>
              </w:rPr>
            </w:pPr>
            <w:del w:id="5802" w:author="Huy Duc. Nguyen" w:date="2017-08-29T16:34:00Z">
              <w:r w:rsidDel="00417345">
                <w:rPr>
                  <w:color w:val="000000"/>
                  <w:sz w:val="16"/>
                  <w:szCs w:val="16"/>
                </w:rPr>
                <w:delText xml:space="preserve">19.00 </w:delText>
              </w:r>
            </w:del>
          </w:p>
        </w:tc>
        <w:tc>
          <w:tcPr>
            <w:tcW w:w="373" w:type="dxa"/>
            <w:tcBorders>
              <w:left w:val="single" w:sz="4" w:space="0" w:color="auto"/>
              <w:right w:val="single" w:sz="4" w:space="0" w:color="auto"/>
            </w:tcBorders>
            <w:tcPrChange w:id="5803" w:author="Kazuhiro Takagi" w:date="2017-03-14T19:22:00Z">
              <w:tcPr>
                <w:tcW w:w="676" w:type="dxa"/>
                <w:gridSpan w:val="2"/>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04" w:author="Huy Duc. Nguyen" w:date="2017-08-29T16:34:00Z"/>
                <w:color w:val="000000"/>
                <w:sz w:val="16"/>
                <w:szCs w:val="16"/>
              </w:rPr>
            </w:pPr>
            <w:del w:id="5805" w:author="Huy Duc. Nguyen" w:date="2017-08-29T16:34:00Z">
              <w:r w:rsidDel="00417345">
                <w:rPr>
                  <w:color w:val="000000"/>
                  <w:sz w:val="16"/>
                  <w:szCs w:val="16"/>
                </w:rPr>
                <w:delText xml:space="preserve">2.00 </w:delText>
              </w:r>
            </w:del>
          </w:p>
        </w:tc>
        <w:tc>
          <w:tcPr>
            <w:tcW w:w="400" w:type="dxa"/>
            <w:tcBorders>
              <w:left w:val="single" w:sz="4" w:space="0" w:color="auto"/>
              <w:right w:val="single" w:sz="4" w:space="0" w:color="auto"/>
            </w:tcBorders>
            <w:vAlign w:val="bottom"/>
            <w:tcPrChange w:id="5806" w:author="Kazuhiro Takagi" w:date="2017-03-14T19:22:00Z">
              <w:tcPr>
                <w:tcW w:w="676" w:type="dxa"/>
                <w:gridSpan w:val="2"/>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07" w:author="Huy Duc. Nguyen" w:date="2017-08-29T16:34:00Z"/>
                <w:color w:val="000000"/>
                <w:sz w:val="16"/>
                <w:szCs w:val="16"/>
              </w:rPr>
            </w:pPr>
            <w:del w:id="5808" w:author="Huy Duc. Nguyen" w:date="2017-08-29T16:34:00Z">
              <w:r w:rsidDel="00417345">
                <w:rPr>
                  <w:color w:val="000000"/>
                  <w:sz w:val="16"/>
                  <w:szCs w:val="16"/>
                </w:rPr>
                <w:delText xml:space="preserve">9.00 </w:delText>
              </w:r>
            </w:del>
          </w:p>
        </w:tc>
        <w:tc>
          <w:tcPr>
            <w:tcW w:w="345" w:type="dxa"/>
            <w:tcBorders>
              <w:left w:val="single" w:sz="4" w:space="0" w:color="auto"/>
              <w:right w:val="single" w:sz="4" w:space="0" w:color="auto"/>
            </w:tcBorders>
            <w:vAlign w:val="bottom"/>
            <w:tcPrChange w:id="5809"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10" w:author="Huy Duc. Nguyen" w:date="2017-08-29T16:34:00Z"/>
                <w:color w:val="000000"/>
                <w:sz w:val="16"/>
                <w:szCs w:val="16"/>
              </w:rPr>
            </w:pPr>
            <w:del w:id="5811" w:author="Huy Duc. Nguyen" w:date="2017-08-29T16:34:00Z">
              <w:r w:rsidDel="00417345">
                <w:rPr>
                  <w:color w:val="000000"/>
                  <w:sz w:val="16"/>
                  <w:szCs w:val="16"/>
                </w:rPr>
                <w:delText xml:space="preserve">8.00 </w:delText>
              </w:r>
            </w:del>
          </w:p>
        </w:tc>
        <w:tc>
          <w:tcPr>
            <w:tcW w:w="372" w:type="dxa"/>
            <w:tcBorders>
              <w:left w:val="single" w:sz="4" w:space="0" w:color="auto"/>
              <w:right w:val="single" w:sz="4" w:space="0" w:color="auto"/>
            </w:tcBorders>
            <w:tcPrChange w:id="5812"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13" w:author="Huy Duc. Nguyen" w:date="2017-08-29T16:34:00Z"/>
                <w:color w:val="000000"/>
                <w:sz w:val="16"/>
                <w:szCs w:val="16"/>
              </w:rPr>
            </w:pPr>
            <w:del w:id="5814" w:author="Huy Duc. Nguyen" w:date="2017-08-29T16:34:00Z">
              <w:r w:rsidDel="00417345">
                <w:rPr>
                  <w:color w:val="000000"/>
                  <w:sz w:val="16"/>
                  <w:szCs w:val="16"/>
                </w:rPr>
                <w:delText xml:space="preserve">9.00 </w:delText>
              </w:r>
            </w:del>
          </w:p>
        </w:tc>
        <w:tc>
          <w:tcPr>
            <w:tcW w:w="386" w:type="dxa"/>
            <w:tcBorders>
              <w:left w:val="single" w:sz="4" w:space="0" w:color="auto"/>
              <w:right w:val="single" w:sz="4" w:space="0" w:color="auto"/>
            </w:tcBorders>
            <w:vAlign w:val="bottom"/>
            <w:tcPrChange w:id="5815"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16" w:author="Huy Duc. Nguyen" w:date="2017-08-29T16:34:00Z"/>
                <w:color w:val="000000"/>
                <w:sz w:val="16"/>
                <w:szCs w:val="16"/>
              </w:rPr>
            </w:pPr>
            <w:del w:id="5817" w:author="Huy Duc. Nguyen" w:date="2017-08-29T16:34:00Z">
              <w:r w:rsidDel="00417345">
                <w:rPr>
                  <w:color w:val="000000"/>
                  <w:sz w:val="16"/>
                  <w:szCs w:val="16"/>
                </w:rPr>
                <w:delText xml:space="preserve">7.00 </w:delText>
              </w:r>
            </w:del>
          </w:p>
        </w:tc>
        <w:tc>
          <w:tcPr>
            <w:tcW w:w="358" w:type="dxa"/>
            <w:tcBorders>
              <w:left w:val="single" w:sz="4" w:space="0" w:color="auto"/>
              <w:right w:val="single" w:sz="4" w:space="0" w:color="auto"/>
            </w:tcBorders>
            <w:vAlign w:val="bottom"/>
            <w:tcPrChange w:id="5818"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19" w:author="Huy Duc. Nguyen" w:date="2017-08-29T16:34:00Z"/>
                <w:color w:val="000000"/>
                <w:sz w:val="16"/>
                <w:szCs w:val="16"/>
              </w:rPr>
            </w:pPr>
            <w:del w:id="5820" w:author="Huy Duc. Nguyen" w:date="2017-08-29T16:34:00Z">
              <w:r w:rsidDel="00417345">
                <w:rPr>
                  <w:color w:val="000000"/>
                  <w:sz w:val="16"/>
                  <w:szCs w:val="16"/>
                </w:rPr>
                <w:delText xml:space="preserve">7.00 </w:delText>
              </w:r>
            </w:del>
          </w:p>
        </w:tc>
        <w:tc>
          <w:tcPr>
            <w:tcW w:w="373" w:type="dxa"/>
            <w:tcBorders>
              <w:left w:val="single" w:sz="4" w:space="0" w:color="auto"/>
              <w:right w:val="single" w:sz="4" w:space="0" w:color="auto"/>
            </w:tcBorders>
            <w:tcPrChange w:id="5821"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22" w:author="Huy Duc. Nguyen" w:date="2017-08-29T16:34:00Z"/>
                <w:color w:val="000000"/>
                <w:sz w:val="16"/>
                <w:szCs w:val="16"/>
              </w:rPr>
            </w:pPr>
            <w:del w:id="5823" w:author="Huy Duc. Nguyen" w:date="2017-08-29T16:34:00Z">
              <w:r w:rsidDel="00417345">
                <w:rPr>
                  <w:color w:val="000000"/>
                  <w:sz w:val="16"/>
                  <w:szCs w:val="16"/>
                </w:rPr>
                <w:delText xml:space="preserve">8.00 </w:delText>
              </w:r>
            </w:del>
          </w:p>
        </w:tc>
        <w:tc>
          <w:tcPr>
            <w:tcW w:w="236" w:type="dxa"/>
            <w:tcBorders>
              <w:left w:val="single" w:sz="4" w:space="0" w:color="auto"/>
              <w:right w:val="single" w:sz="4" w:space="0" w:color="auto"/>
            </w:tcBorders>
            <w:vAlign w:val="bottom"/>
            <w:tcPrChange w:id="5824" w:author="Kazuhiro Takagi" w:date="2017-03-14T19:22:00Z">
              <w:tcPr>
                <w:tcW w:w="676" w:type="dxa"/>
                <w:tcBorders>
                  <w:left w:val="single" w:sz="4" w:space="0" w:color="auto"/>
                  <w:right w:val="single" w:sz="4" w:space="0" w:color="auto"/>
                </w:tcBorders>
                <w:vAlign w:val="bottom"/>
              </w:tcPr>
            </w:tcPrChange>
          </w:tcPr>
          <w:p w:rsidR="00602F65" w:rsidRPr="00F950E6" w:rsidDel="00417345" w:rsidRDefault="00602F65" w:rsidP="006D1420">
            <w:pPr>
              <w:pStyle w:val="CETextBody"/>
              <w:jc w:val="right"/>
              <w:rPr>
                <w:del w:id="5825" w:author="Huy Duc. Nguyen" w:date="2017-08-29T16:34:00Z"/>
                <w:color w:val="000000"/>
                <w:sz w:val="16"/>
                <w:szCs w:val="16"/>
              </w:rPr>
            </w:pPr>
            <w:del w:id="5826" w:author="Huy Duc. Nguyen" w:date="2017-08-29T16:34:00Z">
              <w:r w:rsidDel="00417345">
                <w:rPr>
                  <w:color w:val="000000"/>
                  <w:sz w:val="16"/>
                  <w:szCs w:val="16"/>
                </w:rPr>
                <w:delText xml:space="preserve">8.00 </w:delText>
              </w:r>
            </w:del>
          </w:p>
        </w:tc>
      </w:tr>
      <w:tr w:rsidR="00602F65" w:rsidRPr="00207443" w:rsidDel="00417345" w:rsidTr="00C461A7">
        <w:trPr>
          <w:gridAfter w:val="2"/>
          <w:wAfter w:w="190" w:type="dxa"/>
          <w:trHeight w:hRule="exact" w:val="340"/>
          <w:jc w:val="center"/>
          <w:del w:id="5827" w:author="Huy Duc. Nguyen" w:date="2017-08-29T16:34:00Z"/>
          <w:trPrChange w:id="5828" w:author="Kazuhiro Takagi" w:date="2017-03-14T19:22:00Z">
            <w:trPr>
              <w:gridAfter w:val="2"/>
              <w:wAfter w:w="2705" w:type="dxa"/>
              <w:trHeight w:hRule="exact" w:val="340"/>
              <w:jc w:val="center"/>
            </w:trPr>
          </w:trPrChange>
        </w:trPr>
        <w:tc>
          <w:tcPr>
            <w:tcW w:w="890" w:type="dxa"/>
            <w:tcBorders>
              <w:left w:val="single" w:sz="4" w:space="0" w:color="auto"/>
              <w:right w:val="double" w:sz="4" w:space="0" w:color="auto"/>
            </w:tcBorders>
            <w:shd w:val="clear" w:color="auto" w:fill="BFBFBF" w:themeFill="background1" w:themeFillShade="BF"/>
            <w:vAlign w:val="bottom"/>
            <w:tcPrChange w:id="5829" w:author="Kazuhiro Takagi" w:date="2017-03-14T19:22:00Z">
              <w:tcPr>
                <w:tcW w:w="808" w:type="dxa"/>
                <w:tcBorders>
                  <w:left w:val="single" w:sz="4" w:space="0" w:color="auto"/>
                  <w:right w:val="double" w:sz="4" w:space="0" w:color="auto"/>
                </w:tcBorders>
                <w:shd w:val="clear" w:color="auto" w:fill="BFBFBF" w:themeFill="background1" w:themeFillShade="BF"/>
                <w:vAlign w:val="bottom"/>
              </w:tcPr>
            </w:tcPrChange>
          </w:tcPr>
          <w:p w:rsidR="00602F65" w:rsidRPr="00FB337D" w:rsidDel="00417345" w:rsidRDefault="00602F65" w:rsidP="00A774CB">
            <w:pPr>
              <w:pStyle w:val="CETextBody"/>
              <w:jc w:val="right"/>
              <w:rPr>
                <w:del w:id="5830" w:author="Huy Duc. Nguyen" w:date="2017-08-29T16:34:00Z"/>
                <w:b/>
                <w:sz w:val="16"/>
                <w:szCs w:val="16"/>
                <w:lang w:eastAsia="ja-JP"/>
              </w:rPr>
            </w:pPr>
            <w:del w:id="5831" w:author="Huy Duc. Nguyen" w:date="2017-08-29T16:34:00Z">
              <w:r w:rsidRPr="00FB337D" w:rsidDel="00417345">
                <w:rPr>
                  <w:b/>
                  <w:color w:val="000000"/>
                  <w:sz w:val="16"/>
                  <w:szCs w:val="16"/>
                </w:rPr>
                <w:delText>16Mbyte</w:delText>
              </w:r>
            </w:del>
          </w:p>
        </w:tc>
        <w:tc>
          <w:tcPr>
            <w:tcW w:w="236" w:type="dxa"/>
            <w:tcBorders>
              <w:left w:val="double" w:sz="4" w:space="0" w:color="auto"/>
              <w:right w:val="single" w:sz="4" w:space="0" w:color="auto"/>
            </w:tcBorders>
            <w:vAlign w:val="center"/>
            <w:tcPrChange w:id="5832" w:author="Kazuhiro Takagi" w:date="2017-03-14T19:22:00Z">
              <w:tcPr>
                <w:tcW w:w="676" w:type="dxa"/>
                <w:gridSpan w:val="2"/>
                <w:tcBorders>
                  <w:left w:val="double" w:sz="4" w:space="0" w:color="auto"/>
                  <w:right w:val="single" w:sz="4" w:space="0" w:color="auto"/>
                </w:tcBorders>
                <w:vAlign w:val="center"/>
              </w:tcPr>
            </w:tcPrChange>
          </w:tcPr>
          <w:p w:rsidR="00602F65" w:rsidRPr="00FB337D" w:rsidDel="00417345" w:rsidRDefault="00602F65">
            <w:pPr>
              <w:pStyle w:val="CETextBody"/>
              <w:jc w:val="right"/>
              <w:rPr>
                <w:del w:id="5833" w:author="Huy Duc. Nguyen" w:date="2017-08-29T16:34:00Z"/>
                <w:i/>
                <w:sz w:val="16"/>
                <w:szCs w:val="16"/>
                <w:lang w:eastAsia="ja-JP"/>
              </w:rPr>
            </w:pPr>
            <w:del w:id="5834" w:author="Huy Duc. Nguyen" w:date="2017-08-29T16:34:00Z">
              <w:r w:rsidRPr="00FB337D" w:rsidDel="00417345">
                <w:rPr>
                  <w:i/>
                  <w:sz w:val="16"/>
                  <w:szCs w:val="16"/>
                  <w:lang w:eastAsia="ja-JP"/>
                </w:rPr>
                <w:delText>T.B.D</w:delText>
              </w:r>
            </w:del>
          </w:p>
        </w:tc>
        <w:tc>
          <w:tcPr>
            <w:tcW w:w="373" w:type="dxa"/>
            <w:tcBorders>
              <w:left w:val="single" w:sz="4" w:space="0" w:color="auto"/>
              <w:right w:val="single" w:sz="4" w:space="0" w:color="auto"/>
            </w:tcBorders>
            <w:vAlign w:val="center"/>
            <w:tcPrChange w:id="5835" w:author="Kazuhiro Takagi" w:date="2017-03-14T19:22:00Z">
              <w:tcPr>
                <w:tcW w:w="676" w:type="dxa"/>
                <w:gridSpan w:val="2"/>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36" w:author="Huy Duc. Nguyen" w:date="2017-08-29T16:34:00Z"/>
                <w:i/>
                <w:sz w:val="16"/>
                <w:szCs w:val="16"/>
                <w:lang w:eastAsia="ja-JP"/>
              </w:rPr>
            </w:pPr>
            <w:del w:id="5837" w:author="Huy Duc. Nguyen" w:date="2017-08-29T16:34:00Z">
              <w:r w:rsidRPr="003808C4" w:rsidDel="00417345">
                <w:rPr>
                  <w:i/>
                  <w:sz w:val="16"/>
                  <w:szCs w:val="16"/>
                  <w:lang w:eastAsia="ja-JP"/>
                </w:rPr>
                <w:delText>T.B.D</w:delText>
              </w:r>
            </w:del>
          </w:p>
        </w:tc>
        <w:tc>
          <w:tcPr>
            <w:tcW w:w="400" w:type="dxa"/>
            <w:tcBorders>
              <w:left w:val="single" w:sz="4" w:space="0" w:color="auto"/>
              <w:right w:val="single" w:sz="4" w:space="0" w:color="auto"/>
            </w:tcBorders>
            <w:vAlign w:val="center"/>
            <w:tcPrChange w:id="5838" w:author="Kazuhiro Takagi" w:date="2017-03-14T19:22:00Z">
              <w:tcPr>
                <w:tcW w:w="676" w:type="dxa"/>
                <w:gridSpan w:val="2"/>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39" w:author="Huy Duc. Nguyen" w:date="2017-08-29T16:34:00Z"/>
                <w:i/>
                <w:sz w:val="16"/>
                <w:szCs w:val="16"/>
                <w:lang w:eastAsia="ja-JP"/>
              </w:rPr>
            </w:pPr>
            <w:del w:id="5840" w:author="Huy Duc. Nguyen" w:date="2017-08-29T16:34:00Z">
              <w:r w:rsidRPr="003808C4" w:rsidDel="00417345">
                <w:rPr>
                  <w:i/>
                  <w:sz w:val="16"/>
                  <w:szCs w:val="16"/>
                  <w:lang w:eastAsia="ja-JP"/>
                </w:rPr>
                <w:delText>T.B.D</w:delText>
              </w:r>
            </w:del>
          </w:p>
        </w:tc>
        <w:tc>
          <w:tcPr>
            <w:tcW w:w="345" w:type="dxa"/>
            <w:tcBorders>
              <w:left w:val="single" w:sz="4" w:space="0" w:color="auto"/>
              <w:right w:val="single" w:sz="4" w:space="0" w:color="auto"/>
            </w:tcBorders>
            <w:vAlign w:val="center"/>
            <w:tcPrChange w:id="5841"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42" w:author="Huy Duc. Nguyen" w:date="2017-08-29T16:34:00Z"/>
                <w:i/>
                <w:sz w:val="16"/>
                <w:szCs w:val="16"/>
                <w:lang w:eastAsia="ja-JP"/>
              </w:rPr>
            </w:pPr>
            <w:del w:id="5843" w:author="Huy Duc. Nguyen" w:date="2017-08-29T16:34:00Z">
              <w:r w:rsidRPr="003808C4" w:rsidDel="00417345">
                <w:rPr>
                  <w:i/>
                  <w:sz w:val="16"/>
                  <w:szCs w:val="16"/>
                  <w:lang w:eastAsia="ja-JP"/>
                </w:rPr>
                <w:delText>T.B.D</w:delText>
              </w:r>
            </w:del>
          </w:p>
        </w:tc>
        <w:tc>
          <w:tcPr>
            <w:tcW w:w="372" w:type="dxa"/>
            <w:tcBorders>
              <w:left w:val="single" w:sz="4" w:space="0" w:color="auto"/>
              <w:right w:val="single" w:sz="4" w:space="0" w:color="auto"/>
            </w:tcBorders>
            <w:vAlign w:val="center"/>
            <w:tcPrChange w:id="5844"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45" w:author="Huy Duc. Nguyen" w:date="2017-08-29T16:34:00Z"/>
                <w:i/>
                <w:sz w:val="16"/>
                <w:szCs w:val="16"/>
                <w:lang w:eastAsia="ja-JP"/>
              </w:rPr>
            </w:pPr>
            <w:del w:id="5846" w:author="Huy Duc. Nguyen" w:date="2017-08-29T16:34:00Z">
              <w:r w:rsidRPr="003808C4" w:rsidDel="00417345">
                <w:rPr>
                  <w:i/>
                  <w:sz w:val="16"/>
                  <w:szCs w:val="16"/>
                  <w:lang w:eastAsia="ja-JP"/>
                </w:rPr>
                <w:delText>T.B.D</w:delText>
              </w:r>
            </w:del>
          </w:p>
        </w:tc>
        <w:tc>
          <w:tcPr>
            <w:tcW w:w="386" w:type="dxa"/>
            <w:tcBorders>
              <w:left w:val="single" w:sz="4" w:space="0" w:color="auto"/>
              <w:right w:val="single" w:sz="4" w:space="0" w:color="auto"/>
            </w:tcBorders>
            <w:vAlign w:val="center"/>
            <w:tcPrChange w:id="5847"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48" w:author="Huy Duc. Nguyen" w:date="2017-08-29T16:34:00Z"/>
                <w:i/>
                <w:sz w:val="16"/>
                <w:szCs w:val="16"/>
                <w:lang w:eastAsia="ja-JP"/>
              </w:rPr>
            </w:pPr>
            <w:del w:id="5849" w:author="Huy Duc. Nguyen" w:date="2017-08-29T16:34:00Z">
              <w:r w:rsidRPr="003808C4" w:rsidDel="00417345">
                <w:rPr>
                  <w:i/>
                  <w:sz w:val="16"/>
                  <w:szCs w:val="16"/>
                  <w:lang w:eastAsia="ja-JP"/>
                </w:rPr>
                <w:delText>T.B.D</w:delText>
              </w:r>
            </w:del>
          </w:p>
        </w:tc>
        <w:tc>
          <w:tcPr>
            <w:tcW w:w="358" w:type="dxa"/>
            <w:tcBorders>
              <w:left w:val="single" w:sz="4" w:space="0" w:color="auto"/>
              <w:right w:val="single" w:sz="4" w:space="0" w:color="auto"/>
            </w:tcBorders>
            <w:vAlign w:val="center"/>
            <w:tcPrChange w:id="5850"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51" w:author="Huy Duc. Nguyen" w:date="2017-08-29T16:34:00Z"/>
                <w:i/>
                <w:sz w:val="16"/>
                <w:szCs w:val="16"/>
                <w:lang w:eastAsia="ja-JP"/>
              </w:rPr>
            </w:pPr>
            <w:del w:id="5852" w:author="Huy Duc. Nguyen" w:date="2017-08-29T16:34:00Z">
              <w:r w:rsidRPr="003808C4" w:rsidDel="00417345">
                <w:rPr>
                  <w:i/>
                  <w:sz w:val="16"/>
                  <w:szCs w:val="16"/>
                  <w:lang w:eastAsia="ja-JP"/>
                </w:rPr>
                <w:delText>T.B.D</w:delText>
              </w:r>
            </w:del>
          </w:p>
        </w:tc>
        <w:tc>
          <w:tcPr>
            <w:tcW w:w="373" w:type="dxa"/>
            <w:tcBorders>
              <w:left w:val="single" w:sz="4" w:space="0" w:color="auto"/>
              <w:right w:val="single" w:sz="4" w:space="0" w:color="auto"/>
            </w:tcBorders>
            <w:vAlign w:val="center"/>
            <w:tcPrChange w:id="5853"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54" w:author="Huy Duc. Nguyen" w:date="2017-08-29T16:34:00Z"/>
                <w:i/>
                <w:sz w:val="16"/>
                <w:szCs w:val="16"/>
                <w:lang w:eastAsia="ja-JP"/>
              </w:rPr>
            </w:pPr>
            <w:del w:id="5855" w:author="Huy Duc. Nguyen" w:date="2017-08-29T16:34:00Z">
              <w:r w:rsidRPr="003808C4" w:rsidDel="00417345">
                <w:rPr>
                  <w:i/>
                  <w:sz w:val="16"/>
                  <w:szCs w:val="16"/>
                  <w:lang w:eastAsia="ja-JP"/>
                </w:rPr>
                <w:delText>T.B.D</w:delText>
              </w:r>
            </w:del>
          </w:p>
        </w:tc>
        <w:tc>
          <w:tcPr>
            <w:tcW w:w="236" w:type="dxa"/>
            <w:tcBorders>
              <w:left w:val="single" w:sz="4" w:space="0" w:color="auto"/>
              <w:right w:val="single" w:sz="4" w:space="0" w:color="auto"/>
            </w:tcBorders>
            <w:vAlign w:val="center"/>
            <w:tcPrChange w:id="5856" w:author="Kazuhiro Takagi" w:date="2017-03-14T19:22:00Z">
              <w:tcPr>
                <w:tcW w:w="676" w:type="dxa"/>
                <w:tcBorders>
                  <w:left w:val="single" w:sz="4" w:space="0" w:color="auto"/>
                  <w:right w:val="single" w:sz="4" w:space="0" w:color="auto"/>
                </w:tcBorders>
                <w:vAlign w:val="center"/>
              </w:tcPr>
            </w:tcPrChange>
          </w:tcPr>
          <w:p w:rsidR="00602F65" w:rsidRPr="00FB337D" w:rsidDel="00417345" w:rsidRDefault="00602F65">
            <w:pPr>
              <w:pStyle w:val="CETextBody"/>
              <w:jc w:val="right"/>
              <w:rPr>
                <w:del w:id="5857" w:author="Huy Duc. Nguyen" w:date="2017-08-29T16:34:00Z"/>
                <w:i/>
                <w:sz w:val="16"/>
                <w:szCs w:val="16"/>
                <w:lang w:eastAsia="ja-JP"/>
              </w:rPr>
            </w:pPr>
            <w:del w:id="5858" w:author="Huy Duc. Nguyen" w:date="2017-08-29T16:34:00Z">
              <w:r w:rsidRPr="003808C4" w:rsidDel="00417345">
                <w:rPr>
                  <w:i/>
                  <w:sz w:val="16"/>
                  <w:szCs w:val="16"/>
                  <w:lang w:eastAsia="ja-JP"/>
                </w:rPr>
                <w:delText>T.B.D</w:delText>
              </w:r>
            </w:del>
          </w:p>
        </w:tc>
      </w:tr>
    </w:tbl>
    <w:p w:rsidR="00FB337D" w:rsidDel="00417345" w:rsidRDefault="00FB337D" w:rsidP="00505486">
      <w:pPr>
        <w:pStyle w:val="CETextBody"/>
        <w:rPr>
          <w:del w:id="5859" w:author="Huy Duc. Nguyen" w:date="2017-08-29T16:34:00Z"/>
          <w:b/>
          <w:lang w:eastAsia="ja-JP"/>
        </w:rPr>
      </w:pPr>
    </w:p>
    <w:p w:rsidR="00505486" w:rsidRPr="00521D9A" w:rsidDel="00417345" w:rsidRDefault="00505486" w:rsidP="00505486">
      <w:pPr>
        <w:pStyle w:val="CETextBody"/>
        <w:jc w:val="center"/>
        <w:rPr>
          <w:del w:id="5860" w:author="Huy Duc. Nguyen" w:date="2017-08-29T16:34:00Z"/>
          <w:lang w:val="en-US" w:eastAsia="ja-JP"/>
        </w:rPr>
      </w:pPr>
    </w:p>
    <w:p w:rsidR="004B1DD6" w:rsidDel="00417345" w:rsidRDefault="00B04EC8" w:rsidP="00F950E6">
      <w:pPr>
        <w:pStyle w:val="CETextBody"/>
        <w:numPr>
          <w:ilvl w:val="0"/>
          <w:numId w:val="13"/>
        </w:numPr>
        <w:ind w:hanging="782"/>
        <w:rPr>
          <w:ins w:id="5861" w:author="Kazuhiro Takagi" w:date="2017-03-14T17:52:00Z"/>
          <w:del w:id="5862" w:author="Huy Duc. Nguyen" w:date="2017-08-29T16:34:00Z"/>
          <w:lang w:val="en-US" w:eastAsia="ja-JP"/>
        </w:rPr>
      </w:pPr>
      <w:del w:id="5863" w:author="Huy Duc. Nguyen" w:date="2017-08-29T16:34:00Z">
        <w:r w:rsidRPr="00827062" w:rsidDel="00417345">
          <w:rPr>
            <w:rFonts w:hint="eastAsia"/>
            <w:lang w:val="en-US" w:eastAsia="ja-JP"/>
          </w:rPr>
          <w:delText>Consider</w:delText>
        </w:r>
        <w:r w:rsidDel="00417345">
          <w:rPr>
            <w:rFonts w:hint="eastAsia"/>
            <w:lang w:val="en-US" w:eastAsia="ja-JP"/>
          </w:rPr>
          <w:delText>ation</w:delText>
        </w:r>
      </w:del>
      <w:bookmarkStart w:id="5864" w:name="_Toc473619479"/>
      <w:bookmarkStart w:id="5865" w:name="_Toc473640731"/>
      <w:bookmarkStart w:id="5866" w:name="_Toc473713382"/>
      <w:bookmarkStart w:id="5867" w:name="_Toc473745880"/>
      <w:bookmarkStart w:id="5868" w:name="_Toc473747710"/>
      <w:bookmarkStart w:id="5869" w:name="_Toc472624750"/>
      <w:bookmarkStart w:id="5870" w:name="_Toc472693306"/>
      <w:bookmarkStart w:id="5871" w:name="_Toc472694263"/>
      <w:bookmarkStart w:id="5872" w:name="_Toc465333141"/>
      <w:bookmarkStart w:id="5873" w:name="_Toc473549731"/>
      <w:bookmarkStart w:id="5874" w:name="_Toc473619159"/>
      <w:bookmarkStart w:id="5875" w:name="_Toc473619320"/>
      <w:bookmarkStart w:id="5876" w:name="_Toc473619480"/>
      <w:bookmarkStart w:id="5877" w:name="_Toc473640732"/>
      <w:bookmarkStart w:id="5878" w:name="_Toc473713383"/>
      <w:bookmarkStart w:id="5879" w:name="_Toc473745881"/>
      <w:bookmarkStart w:id="5880" w:name="_Toc473747711"/>
      <w:bookmarkStart w:id="5881" w:name="_Toc473549732"/>
      <w:bookmarkStart w:id="5882" w:name="_Toc473619160"/>
      <w:bookmarkStart w:id="5883" w:name="_Toc473619321"/>
      <w:bookmarkStart w:id="5884" w:name="_Toc473619481"/>
      <w:bookmarkStart w:id="5885" w:name="_Toc473640733"/>
      <w:bookmarkStart w:id="5886" w:name="_Toc473713384"/>
      <w:bookmarkStart w:id="5887" w:name="_Toc473745882"/>
      <w:bookmarkStart w:id="5888" w:name="_Toc473747712"/>
      <w:bookmarkStart w:id="5889" w:name="_Toc473549733"/>
      <w:bookmarkStart w:id="5890" w:name="_Toc473619161"/>
      <w:bookmarkStart w:id="5891" w:name="_Toc473619322"/>
      <w:bookmarkStart w:id="5892" w:name="_Toc473619482"/>
      <w:bookmarkStart w:id="5893" w:name="_Toc473640734"/>
      <w:bookmarkStart w:id="5894" w:name="_Toc473713385"/>
      <w:bookmarkStart w:id="5895" w:name="_Toc473745883"/>
      <w:bookmarkStart w:id="5896" w:name="_Toc473747713"/>
      <w:bookmarkStart w:id="5897" w:name="_Toc473549734"/>
      <w:bookmarkStart w:id="5898" w:name="_Toc473619162"/>
      <w:bookmarkStart w:id="5899" w:name="_Toc473619323"/>
      <w:bookmarkStart w:id="5900" w:name="_Toc473619483"/>
      <w:bookmarkStart w:id="5901" w:name="_Toc473640735"/>
      <w:bookmarkStart w:id="5902" w:name="_Toc473713386"/>
      <w:bookmarkStart w:id="5903" w:name="_Toc473745884"/>
      <w:bookmarkStart w:id="5904" w:name="_Toc473747714"/>
      <w:bookmarkStart w:id="5905" w:name="_Toc473619163"/>
      <w:bookmarkStart w:id="5906" w:name="_Toc473640736"/>
      <w:bookmarkStart w:id="5907" w:name="_Toc473619164"/>
      <w:bookmarkStart w:id="5908" w:name="_Toc473640737"/>
      <w:bookmarkStart w:id="5909" w:name="_Toc473619165"/>
      <w:bookmarkStart w:id="5910" w:name="_Toc473640738"/>
      <w:bookmarkStart w:id="5911" w:name="_Toc473619166"/>
      <w:bookmarkStart w:id="5912" w:name="_Toc473640739"/>
      <w:bookmarkStart w:id="5913" w:name="_Toc473619167"/>
      <w:bookmarkStart w:id="5914" w:name="_Toc473640740"/>
      <w:bookmarkStart w:id="5915" w:name="_Toc473619168"/>
      <w:bookmarkStart w:id="5916" w:name="_Toc473640741"/>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p>
    <w:p w:rsidR="00656381" w:rsidRPr="00032075" w:rsidDel="00417345" w:rsidRDefault="00656381">
      <w:pPr>
        <w:pStyle w:val="CETextBody"/>
        <w:rPr>
          <w:del w:id="5917" w:author="Huy Duc. Nguyen" w:date="2017-08-29T16:34:00Z"/>
          <w:lang w:val="en-US" w:eastAsia="ja-JP"/>
        </w:rPr>
        <w:pPrChange w:id="5918" w:author="Kazuhiro Takagi" w:date="2017-03-14T17:52:00Z">
          <w:pPr>
            <w:pStyle w:val="CETextBody"/>
            <w:numPr>
              <w:numId w:val="13"/>
            </w:numPr>
            <w:ind w:left="782" w:hanging="782"/>
          </w:pPr>
        </w:pPrChange>
      </w:pPr>
      <w:ins w:id="5919" w:author="Kazuhiro Takagi" w:date="2017-03-14T17:52:00Z">
        <w:del w:id="5920" w:author="Huy Duc. Nguyen" w:date="2017-08-29T16:34:00Z">
          <w:r w:rsidRPr="00656381" w:rsidDel="00417345">
            <w:rPr>
              <w:lang w:val="en-US" w:eastAsia="ja-JP"/>
            </w:rPr>
            <w:delText>There is some interference from other Tasks running that causes the average to differ so much from the minimum, which requires further Renesas investigation to eliminate.</w:delText>
          </w:r>
        </w:del>
      </w:ins>
    </w:p>
    <w:p w:rsidR="004B1DD6" w:rsidDel="00417345" w:rsidRDefault="004B1DD6">
      <w:pPr>
        <w:rPr>
          <w:del w:id="5921" w:author="Huy Duc. Nguyen" w:date="2017-08-29T16:34:00Z"/>
          <w:rFonts w:ascii="Arial" w:eastAsia="Arial" w:hAnsi="Arial" w:cs="Arial"/>
          <w:b/>
          <w:bCs/>
          <w:iCs/>
          <w:lang w:eastAsia="ja-JP"/>
        </w:rPr>
      </w:pPr>
      <w:del w:id="5922" w:author="Huy Duc. Nguyen" w:date="2017-08-29T16:34:00Z">
        <w:r w:rsidDel="00417345">
          <w:br w:type="page"/>
        </w:r>
      </w:del>
    </w:p>
    <w:p w:rsidR="004B1DD6" w:rsidRPr="00B43823" w:rsidDel="00417345" w:rsidRDefault="004B1DD6" w:rsidP="006C109A">
      <w:pPr>
        <w:pStyle w:val="Heading3"/>
        <w:rPr>
          <w:del w:id="5923" w:author="Huy Duc. Nguyen" w:date="2017-08-29T16:36:00Z"/>
        </w:rPr>
      </w:pPr>
      <w:bookmarkStart w:id="5924" w:name="_Toc491775590"/>
      <w:del w:id="5925" w:author="Huy Duc. Nguyen" w:date="2017-08-29T16:36:00Z">
        <w:r w:rsidRPr="004B1DD6" w:rsidDel="00417345">
          <w:delText>Math operation (for Hypervisor)</w:delText>
        </w:r>
        <w:bookmarkEnd w:id="5924"/>
      </w:del>
    </w:p>
    <w:p w:rsidR="00B04EC8" w:rsidDel="00417345" w:rsidRDefault="00B04EC8" w:rsidP="00D47247">
      <w:pPr>
        <w:pStyle w:val="CETextBody"/>
        <w:numPr>
          <w:ilvl w:val="0"/>
          <w:numId w:val="14"/>
        </w:numPr>
        <w:ind w:hanging="782"/>
        <w:rPr>
          <w:del w:id="5926" w:author="Huy Duc. Nguyen" w:date="2017-08-29T16:36:00Z"/>
          <w:lang w:val="en-US" w:eastAsia="ja-JP"/>
        </w:rPr>
      </w:pPr>
      <w:del w:id="5927" w:author="Huy Duc. Nguyen" w:date="2017-08-29T16:36:00Z">
        <w:r w:rsidDel="00417345">
          <w:rPr>
            <w:rFonts w:hint="eastAsia"/>
            <w:lang w:val="en-US" w:eastAsia="ja-JP"/>
          </w:rPr>
          <w:delText>Description</w:delText>
        </w:r>
      </w:del>
    </w:p>
    <w:p w:rsidR="003F70E7" w:rsidDel="00417345" w:rsidRDefault="003F70E7" w:rsidP="00B04EC8">
      <w:pPr>
        <w:pStyle w:val="CETextBody"/>
        <w:ind w:left="142"/>
        <w:rPr>
          <w:del w:id="5928" w:author="Huy Duc. Nguyen" w:date="2017-08-29T16:36:00Z"/>
          <w:lang w:val="en-US" w:eastAsia="ja-JP"/>
        </w:rPr>
      </w:pPr>
      <w:del w:id="5929" w:author="Huy Duc. Nguyen" w:date="2017-08-29T16:36:00Z">
        <w:r w:rsidRPr="003F70E7" w:rsidDel="00417345">
          <w:rPr>
            <w:lang w:val="en-US" w:eastAsia="ja-JP"/>
          </w:rPr>
          <w:delText>Measure the floating point performance when using the Cente</w:delText>
        </w:r>
        <w:r w:rsidDel="00417345">
          <w:rPr>
            <w:lang w:val="en-US" w:eastAsia="ja-JP"/>
          </w:rPr>
          <w:delText xml:space="preserve">r Information application </w:delText>
        </w:r>
        <w:r w:rsidDel="00417345">
          <w:rPr>
            <w:rFonts w:hint="eastAsia"/>
            <w:lang w:val="en-US" w:eastAsia="ja-JP"/>
          </w:rPr>
          <w:delText>on</w:delText>
        </w:r>
        <w:r w:rsidRPr="003F70E7" w:rsidDel="00417345">
          <w:rPr>
            <w:lang w:val="en-US" w:eastAsia="ja-JP"/>
          </w:rPr>
          <w:delText xml:space="preserve"> </w:delText>
        </w:r>
        <w:r w:rsidR="00B351C2" w:rsidDel="00417345">
          <w:rPr>
            <w:lang w:val="en-US" w:eastAsia="ja-JP"/>
          </w:rPr>
          <w:delText xml:space="preserve">virtualization PoC </w:delText>
        </w:r>
        <w:r w:rsidDel="00417345">
          <w:rPr>
            <w:rFonts w:hint="eastAsia"/>
            <w:lang w:val="en-US" w:eastAsia="ja-JP"/>
          </w:rPr>
          <w:delText xml:space="preserve">using </w:delText>
        </w:r>
        <w:r w:rsidR="00D66A94" w:rsidDel="00417345">
          <w:rPr>
            <w:lang w:val="en-US" w:eastAsia="ja-JP"/>
          </w:rPr>
          <w:delText xml:space="preserve">whetstone of </w:delText>
        </w:r>
        <w:r w:rsidR="007E0C6B" w:rsidDel="00417345">
          <w:rPr>
            <w:lang w:val="en-US" w:eastAsia="ja-JP"/>
          </w:rPr>
          <w:delText>U</w:delText>
        </w:r>
        <w:r w:rsidDel="00417345">
          <w:rPr>
            <w:rFonts w:hint="eastAsia"/>
            <w:lang w:val="en-US" w:eastAsia="ja-JP"/>
          </w:rPr>
          <w:delText>nixbench</w:delText>
        </w:r>
        <w:r w:rsidRPr="003F70E7" w:rsidDel="00417345">
          <w:rPr>
            <w:lang w:val="en-US" w:eastAsia="ja-JP"/>
          </w:rPr>
          <w:delText>.</w:delText>
        </w:r>
      </w:del>
    </w:p>
    <w:p w:rsidR="00B04EC8" w:rsidRPr="006E0DF0" w:rsidDel="00417345" w:rsidRDefault="00B04EC8" w:rsidP="00B04EC8">
      <w:pPr>
        <w:pStyle w:val="CETextBody"/>
        <w:ind w:left="142"/>
        <w:rPr>
          <w:del w:id="5930" w:author="Huy Duc. Nguyen" w:date="2017-08-29T16:36:00Z"/>
          <w:lang w:val="en-US" w:eastAsia="ja-JP"/>
        </w:rPr>
      </w:pPr>
    </w:p>
    <w:p w:rsidR="00CE0615" w:rsidRPr="00613E0B" w:rsidDel="00417345" w:rsidRDefault="00CE0615" w:rsidP="00CE0615">
      <w:pPr>
        <w:pStyle w:val="CETextBody"/>
        <w:numPr>
          <w:ilvl w:val="0"/>
          <w:numId w:val="14"/>
        </w:numPr>
        <w:ind w:hanging="782"/>
        <w:rPr>
          <w:del w:id="5931" w:author="Huy Duc. Nguyen" w:date="2017-08-29T16:36:00Z"/>
          <w:lang w:val="en-US" w:eastAsia="ja-JP"/>
        </w:rPr>
      </w:pPr>
      <w:del w:id="5932" w:author="Huy Duc. Nguyen" w:date="2017-08-29T16:36:00Z">
        <w:r w:rsidRPr="00613E0B" w:rsidDel="00417345">
          <w:rPr>
            <w:lang w:val="en-US" w:eastAsia="ja-JP"/>
          </w:rPr>
          <w:delText>Precondition</w:delText>
        </w:r>
      </w:del>
    </w:p>
    <w:p w:rsidR="00B351C2" w:rsidRPr="001E7C06" w:rsidDel="00417345" w:rsidRDefault="00CE0615" w:rsidP="00B351C2">
      <w:pPr>
        <w:pStyle w:val="CETextBody"/>
        <w:numPr>
          <w:ilvl w:val="0"/>
          <w:numId w:val="7"/>
        </w:numPr>
        <w:rPr>
          <w:del w:id="5933" w:author="Huy Duc. Nguyen" w:date="2017-08-29T16:36:00Z"/>
          <w:lang w:val="en-US" w:eastAsia="ja-JP"/>
        </w:rPr>
      </w:pPr>
      <w:del w:id="5934" w:author="Huy Duc. Nguyen" w:date="2017-08-29T16:36:00Z">
        <w:r w:rsidDel="00417345">
          <w:rPr>
            <w:rFonts w:hint="eastAsia"/>
            <w:lang w:val="en-US" w:eastAsia="ja-JP"/>
          </w:rPr>
          <w:delText xml:space="preserve">Measure on </w:delText>
        </w:r>
        <w:r w:rsidR="00203137" w:rsidDel="00417345">
          <w:rPr>
            <w:lang w:val="en-US" w:eastAsia="ja-JP"/>
          </w:rPr>
          <w:delText xml:space="preserve">virtualization PoC </w:delText>
        </w:r>
        <w:r w:rsidDel="00417345">
          <w:rPr>
            <w:rFonts w:hint="eastAsia"/>
            <w:lang w:val="en-US" w:eastAsia="ja-JP"/>
          </w:rPr>
          <w:delText>and n</w:delText>
        </w:r>
        <w:r w:rsidRPr="00290460" w:rsidDel="00417345">
          <w:rPr>
            <w:lang w:val="en-US" w:eastAsia="ja-JP"/>
          </w:rPr>
          <w:delText>ative Linux</w:delText>
        </w:r>
        <w:r w:rsidDel="00417345">
          <w:rPr>
            <w:rFonts w:hint="eastAsia"/>
            <w:lang w:val="en-US" w:eastAsia="ja-JP"/>
          </w:rPr>
          <w:delText xml:space="preserve"> (Type</w:delText>
        </w:r>
        <w:r w:rsidR="00A67CDE" w:rsidDel="00417345">
          <w:rPr>
            <w:rFonts w:hint="eastAsia"/>
            <w:lang w:val="en-US" w:eastAsia="ja-JP"/>
          </w:rPr>
          <w:delText>1</w:delText>
        </w:r>
        <w:r w:rsidDel="00417345">
          <w:rPr>
            <w:rFonts w:hint="eastAsia"/>
            <w:lang w:val="en-US" w:eastAsia="ja-JP"/>
          </w:rPr>
          <w:delText xml:space="preserve"> and Type2)</w:delText>
        </w:r>
        <w:r w:rsidR="00B351C2" w:rsidDel="00417345">
          <w:rPr>
            <w:rFonts w:hint="eastAsia"/>
            <w:lang w:val="en-US" w:eastAsia="ja-JP"/>
          </w:rPr>
          <w:delText xml:space="preserve"> Native Linux value is reference.</w:delText>
        </w:r>
      </w:del>
    </w:p>
    <w:p w:rsidR="001049E1" w:rsidRPr="001049E1" w:rsidDel="00417345" w:rsidRDefault="00CE0615">
      <w:pPr>
        <w:pStyle w:val="CETextBody"/>
        <w:numPr>
          <w:ilvl w:val="0"/>
          <w:numId w:val="7"/>
        </w:numPr>
        <w:rPr>
          <w:del w:id="5935" w:author="Huy Duc. Nguyen" w:date="2017-08-29T16:36:00Z"/>
          <w:lang w:val="en-US" w:eastAsia="ja-JP"/>
        </w:rPr>
      </w:pPr>
      <w:del w:id="5936" w:author="Huy Duc. Nguyen" w:date="2017-08-29T16:36:00Z">
        <w:r w:rsidDel="00417345">
          <w:rPr>
            <w:rFonts w:hint="eastAsia"/>
            <w:lang w:val="en-US" w:eastAsia="ja-JP"/>
          </w:rPr>
          <w:delText xml:space="preserve">Use </w:delText>
        </w:r>
        <w:r w:rsidR="007E0C6B" w:rsidDel="00417345">
          <w:rPr>
            <w:lang w:val="en-US" w:eastAsia="ja-JP"/>
          </w:rPr>
          <w:delText>U</w:delText>
        </w:r>
        <w:r w:rsidDel="00417345">
          <w:rPr>
            <w:rFonts w:hint="eastAsia"/>
            <w:lang w:val="en-US" w:eastAsia="ja-JP"/>
          </w:rPr>
          <w:delText>nixbench</w:delText>
        </w:r>
        <w:r w:rsidR="001E4D53" w:rsidDel="00417345">
          <w:rPr>
            <w:rFonts w:hint="eastAsia"/>
            <w:lang w:val="en-US" w:eastAsia="ja-JP"/>
          </w:rPr>
          <w:delText xml:space="preserve"> on </w:delText>
        </w:r>
        <w:r w:rsidR="001E4D53" w:rsidRPr="00721404" w:rsidDel="00417345">
          <w:rPr>
            <w:lang w:val="en-US" w:eastAsia="ja-JP"/>
          </w:rPr>
          <w:delText>terminal software</w:delText>
        </w:r>
        <w:r w:rsidR="001E4D53" w:rsidDel="00417345">
          <w:rPr>
            <w:rFonts w:hint="eastAsia"/>
            <w:lang w:val="en-US" w:eastAsia="ja-JP"/>
          </w:rPr>
          <w:delText>.</w:delText>
        </w:r>
      </w:del>
    </w:p>
    <w:p w:rsidR="001049E1" w:rsidRPr="00F61AF8" w:rsidDel="00417345" w:rsidRDefault="001049E1" w:rsidP="00B43823">
      <w:pPr>
        <w:pStyle w:val="CETextBody"/>
        <w:rPr>
          <w:del w:id="5937" w:author="Huy Duc. Nguyen" w:date="2017-08-29T16:36:00Z"/>
          <w:lang w:val="en-US" w:eastAsia="ja-JP"/>
        </w:rPr>
      </w:pPr>
    </w:p>
    <w:p w:rsidR="001049E1" w:rsidDel="00417345" w:rsidRDefault="00CE0615" w:rsidP="00B43823">
      <w:pPr>
        <w:pStyle w:val="CETextBody"/>
        <w:numPr>
          <w:ilvl w:val="0"/>
          <w:numId w:val="14"/>
        </w:numPr>
        <w:ind w:hanging="782"/>
        <w:rPr>
          <w:del w:id="5938" w:author="Huy Duc. Nguyen" w:date="2017-08-29T16:36:00Z"/>
          <w:lang w:val="en-US" w:eastAsia="ja-JP"/>
        </w:rPr>
      </w:pPr>
      <w:del w:id="5939" w:author="Huy Duc. Nguyen" w:date="2017-08-29T16:36:00Z">
        <w:r w:rsidDel="00417345">
          <w:rPr>
            <w:rFonts w:hint="eastAsia"/>
            <w:lang w:val="en-US" w:eastAsia="ja-JP"/>
          </w:rPr>
          <w:delText>How to measure</w:delText>
        </w:r>
      </w:del>
    </w:p>
    <w:p w:rsidR="001E4D53" w:rsidDel="00417345" w:rsidRDefault="001E4D53" w:rsidP="00B43823">
      <w:pPr>
        <w:pStyle w:val="CETextBody"/>
        <w:numPr>
          <w:ilvl w:val="0"/>
          <w:numId w:val="216"/>
        </w:numPr>
        <w:rPr>
          <w:del w:id="5940" w:author="Huy Duc. Nguyen" w:date="2017-08-29T16:36:00Z"/>
          <w:lang w:val="en-US" w:eastAsia="ja-JP"/>
        </w:rPr>
      </w:pPr>
      <w:del w:id="5941" w:author="Huy Duc. Nguyen" w:date="2017-08-29T16:36:00Z">
        <w:r w:rsidDel="00417345">
          <w:rPr>
            <w:rFonts w:hint="eastAsia"/>
            <w:lang w:val="en-US" w:eastAsia="ja-JP"/>
          </w:rPr>
          <w:delText>Login to Linux.</w:delText>
        </w:r>
      </w:del>
    </w:p>
    <w:p w:rsidR="0069554F" w:rsidDel="00417345" w:rsidRDefault="0069554F" w:rsidP="001E4D53">
      <w:pPr>
        <w:pStyle w:val="CETextBody"/>
        <w:ind w:left="782"/>
        <w:rPr>
          <w:del w:id="5942" w:author="Huy Duc. Nguyen" w:date="2017-08-29T16:36:00Z"/>
          <w:rFonts w:asciiTheme="majorHAnsi" w:hAnsiTheme="majorHAnsi" w:cstheme="majorHAnsi"/>
          <w:lang w:val="en-US" w:eastAsia="ja-JP"/>
        </w:rPr>
      </w:pPr>
      <w:del w:id="5943" w:author="Huy Duc. Nguyen" w:date="2017-08-29T16:36:00Z">
        <w:r w:rsidDel="00417345">
          <w:rPr>
            <w:noProof/>
            <w:lang w:val="en-US"/>
          </w:rPr>
          <mc:AlternateContent>
            <mc:Choice Requires="wps">
              <w:drawing>
                <wp:anchor distT="0" distB="0" distL="114300" distR="114300" simplePos="0" relativeHeight="251538944" behindDoc="0" locked="0" layoutInCell="1" allowOverlap="1" wp14:anchorId="6C481C88" wp14:editId="257B9122">
                  <wp:simplePos x="0" y="0"/>
                  <wp:positionH relativeFrom="column">
                    <wp:posOffset>411480</wp:posOffset>
                  </wp:positionH>
                  <wp:positionV relativeFrom="paragraph">
                    <wp:posOffset>39370</wp:posOffset>
                  </wp:positionV>
                  <wp:extent cx="5495925" cy="257175"/>
                  <wp:effectExtent l="0" t="0" r="28575" b="28575"/>
                  <wp:wrapNone/>
                  <wp:docPr id="224" name="テキスト ボックス 22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1C88" id="テキスト ボックス 224" o:spid="_x0000_s1084" type="#_x0000_t202" style="position:absolute;left:0;text-align:left;margin-left:32.4pt;margin-top:3.1pt;width:432.75pt;height:20.2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" fillcolor="white [3201]" strokeweight=".5pt">
                  <v:textbox>
                    <w:txbxContent>
                      <w:p w:rsidR="005B1E90" w:rsidRPr="00B43823" w:rsidRDefault="005B1E90" w:rsidP="006955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1E4D53" w:rsidRPr="00080D59" w:rsidDel="00417345" w:rsidRDefault="001E4D53" w:rsidP="001E4D53">
      <w:pPr>
        <w:pStyle w:val="CETextBody"/>
        <w:ind w:left="782"/>
        <w:rPr>
          <w:del w:id="5944" w:author="Huy Duc. Nguyen" w:date="2017-08-29T16:36:00Z"/>
          <w:rFonts w:asciiTheme="majorHAnsi" w:hAnsiTheme="majorHAnsi" w:cstheme="majorHAnsi"/>
          <w:lang w:val="en-US" w:eastAsia="ja-JP"/>
        </w:rPr>
      </w:pPr>
    </w:p>
    <w:p w:rsidR="001E4D53" w:rsidRPr="00645F4F" w:rsidDel="00417345" w:rsidRDefault="001E4D53" w:rsidP="00B43823">
      <w:pPr>
        <w:pStyle w:val="CETextBody"/>
        <w:numPr>
          <w:ilvl w:val="0"/>
          <w:numId w:val="216"/>
        </w:numPr>
        <w:rPr>
          <w:del w:id="5945" w:author="Huy Duc. Nguyen" w:date="2017-08-29T16:36:00Z"/>
          <w:lang w:val="en-US" w:eastAsia="ja-JP"/>
        </w:rPr>
      </w:pPr>
      <w:del w:id="5946" w:author="Huy Duc. Nguyen" w:date="2017-08-29T16:36:00Z">
        <w:r w:rsidRPr="00645F4F" w:rsidDel="00417345">
          <w:rPr>
            <w:lang w:val="en-US" w:eastAsia="ja-JP"/>
          </w:rPr>
          <w:delText>Run the following command</w:delText>
        </w:r>
        <w:r w:rsidR="009B0C20" w:rsidRPr="009B0C20" w:rsidDel="00417345">
          <w:rPr>
            <w:rFonts w:hint="eastAsia"/>
            <w:lang w:val="en-US" w:eastAsia="ja-JP"/>
          </w:rPr>
          <w:delText xml:space="preserve"> </w:delText>
        </w:r>
        <w:r w:rsidR="009B0C20" w:rsidDel="00417345">
          <w:rPr>
            <w:rFonts w:hint="eastAsia"/>
            <w:lang w:val="en-US" w:eastAsia="ja-JP"/>
          </w:rPr>
          <w:delText xml:space="preserve">to </w:delText>
        </w:r>
        <w:r w:rsidR="009B0C20" w:rsidDel="00417345">
          <w:delText>change</w:delText>
        </w:r>
        <w:r w:rsidR="009B0C20" w:rsidDel="00417345">
          <w:rPr>
            <w:rFonts w:hint="eastAsia"/>
            <w:lang w:eastAsia="ja-JP"/>
          </w:rPr>
          <w:delText xml:space="preserve"> the </w:delText>
        </w:r>
        <w:r w:rsidR="009B0C20" w:rsidDel="00417345">
          <w:delText>directory</w:delText>
        </w:r>
        <w:r w:rsidRPr="00645F4F" w:rsidDel="00417345">
          <w:rPr>
            <w:lang w:val="en-US" w:eastAsia="ja-JP"/>
          </w:rPr>
          <w:delText>.</w:delText>
        </w:r>
      </w:del>
    </w:p>
    <w:p w:rsidR="0069554F" w:rsidDel="00417345" w:rsidRDefault="0069554F" w:rsidP="001E4D53">
      <w:pPr>
        <w:pStyle w:val="CETextBody"/>
        <w:ind w:left="142" w:firstLineChars="300" w:firstLine="660"/>
        <w:rPr>
          <w:del w:id="5947" w:author="Huy Duc. Nguyen" w:date="2017-08-29T16:36:00Z"/>
          <w:rFonts w:ascii="Arial" w:hAnsi="Arial" w:cs="Arial"/>
          <w:lang w:val="en-US" w:eastAsia="ja-JP"/>
        </w:rPr>
      </w:pPr>
      <w:del w:id="5948" w:author="Huy Duc. Nguyen" w:date="2017-08-29T16:36:00Z">
        <w:r w:rsidDel="00417345">
          <w:rPr>
            <w:noProof/>
            <w:lang w:val="en-US"/>
          </w:rPr>
          <mc:AlternateContent>
            <mc:Choice Requires="wps">
              <w:drawing>
                <wp:anchor distT="0" distB="0" distL="114300" distR="114300" simplePos="0" relativeHeight="251537920" behindDoc="0" locked="0" layoutInCell="1" allowOverlap="1" wp14:anchorId="107B8545" wp14:editId="6DB45938">
                  <wp:simplePos x="0" y="0"/>
                  <wp:positionH relativeFrom="column">
                    <wp:posOffset>413385</wp:posOffset>
                  </wp:positionH>
                  <wp:positionV relativeFrom="paragraph">
                    <wp:posOffset>83185</wp:posOffset>
                  </wp:positionV>
                  <wp:extent cx="5495925" cy="266700"/>
                  <wp:effectExtent l="0" t="0" r="28575" b="19050"/>
                  <wp:wrapNone/>
                  <wp:docPr id="31" name="テキスト ボックス 3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9554F">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tools/UnixBench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B8545" id="テキスト ボックス 31" o:spid="_x0000_s1085" type="#_x0000_t202" style="position:absolute;left:0;text-align:left;margin-left:32.55pt;margin-top:6.55pt;width:432.75pt;height:2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" fillcolor="white [3201]" strokeweight=".5pt">
                  <v:textbox>
                    <w:txbxContent>
                      <w:p w:rsidR="005B1E90" w:rsidRPr="00B43823" w:rsidRDefault="005B1E90" w:rsidP="0069554F">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CF24AD">
                          <w:rPr>
                            <w:rFonts w:ascii="Courier New" w:hAnsi="Courier New" w:cs="Courier New"/>
                            <w:sz w:val="22"/>
                            <w:szCs w:val="22"/>
                            <w:lang w:val="en-US" w:eastAsia="ja-JP"/>
                          </w:rPr>
                          <w:t>UnixBench</w:t>
                        </w:r>
                        <w:proofErr w:type="spellEnd"/>
                      </w:p>
                    </w:txbxContent>
                  </v:textbox>
                </v:shape>
              </w:pict>
            </mc:Fallback>
          </mc:AlternateContent>
        </w:r>
      </w:del>
    </w:p>
    <w:p w:rsidR="002B43C1" w:rsidDel="00417345" w:rsidRDefault="002B43C1">
      <w:pPr>
        <w:pStyle w:val="CETextBody"/>
        <w:rPr>
          <w:del w:id="5949" w:author="Huy Duc. Nguyen" w:date="2017-08-29T16:36:00Z"/>
          <w:lang w:val="en-US" w:eastAsia="ja-JP"/>
        </w:rPr>
      </w:pPr>
    </w:p>
    <w:p w:rsidR="009B0C20" w:rsidRPr="00645F4F" w:rsidDel="00417345" w:rsidRDefault="00AA5979" w:rsidP="00AA5979">
      <w:pPr>
        <w:pStyle w:val="CETextBody"/>
        <w:numPr>
          <w:ilvl w:val="0"/>
          <w:numId w:val="216"/>
        </w:numPr>
        <w:rPr>
          <w:del w:id="5950" w:author="Huy Duc. Nguyen" w:date="2017-08-29T16:36:00Z"/>
          <w:lang w:val="en-US" w:eastAsia="ja-JP"/>
        </w:rPr>
      </w:pPr>
      <w:del w:id="5951" w:author="Huy Duc. Nguyen" w:date="2017-08-29T16:36:00Z">
        <w:r w:rsidRPr="00AA5979" w:rsidDel="00417345">
          <w:rPr>
            <w:lang w:val="en-US" w:eastAsia="ja-JP"/>
          </w:rPr>
          <w:delText xml:space="preserve">Run </w:delText>
        </w:r>
        <w:r w:rsidDel="00417345">
          <w:rPr>
            <w:lang w:val="en-US" w:eastAsia="ja-JP"/>
          </w:rPr>
          <w:delText xml:space="preserve">the following command to </w:delText>
        </w:r>
        <w:r w:rsidDel="00417345">
          <w:rPr>
            <w:rFonts w:hint="eastAsia"/>
            <w:lang w:val="en-US" w:eastAsia="ja-JP"/>
          </w:rPr>
          <w:delText>measure the</w:delText>
        </w:r>
        <w:r w:rsidRPr="00AA5979" w:rsidDel="00417345">
          <w:rPr>
            <w:lang w:val="en-US" w:eastAsia="ja-JP"/>
          </w:rPr>
          <w:delText xml:space="preserve"> floating point performance 10 times.</w:delText>
        </w:r>
      </w:del>
    </w:p>
    <w:p w:rsidR="009B0C20" w:rsidDel="00417345" w:rsidRDefault="009B0C20" w:rsidP="009B0C20">
      <w:pPr>
        <w:pStyle w:val="CETextBody"/>
        <w:ind w:left="142" w:firstLineChars="300" w:firstLine="660"/>
        <w:rPr>
          <w:del w:id="5952" w:author="Huy Duc. Nguyen" w:date="2017-08-29T16:36:00Z"/>
          <w:rFonts w:ascii="Arial" w:hAnsi="Arial" w:cs="Arial"/>
          <w:lang w:val="en-US" w:eastAsia="ja-JP"/>
        </w:rPr>
      </w:pPr>
      <w:del w:id="5953" w:author="Huy Duc. Nguyen" w:date="2017-08-29T16:36:00Z">
        <w:r w:rsidDel="00417345">
          <w:rPr>
            <w:noProof/>
            <w:lang w:val="en-US"/>
          </w:rPr>
          <mc:AlternateContent>
            <mc:Choice Requires="wps">
              <w:drawing>
                <wp:anchor distT="0" distB="0" distL="114300" distR="114300" simplePos="0" relativeHeight="251604480" behindDoc="0" locked="0" layoutInCell="1" allowOverlap="1" wp14:anchorId="3ACF992D" wp14:editId="4934397A">
                  <wp:simplePos x="0" y="0"/>
                  <wp:positionH relativeFrom="column">
                    <wp:posOffset>413385</wp:posOffset>
                  </wp:positionH>
                  <wp:positionV relativeFrom="paragraph">
                    <wp:posOffset>81280</wp:posOffset>
                  </wp:positionV>
                  <wp:extent cx="5495925" cy="419100"/>
                  <wp:effectExtent l="0" t="0" r="28575" b="19050"/>
                  <wp:wrapNone/>
                  <wp:docPr id="97" name="テキスト ボックス 97"/>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9B0C20">
                              <w:pPr>
                                <w:rPr>
                                  <w:rFonts w:ascii="Courier New" w:hAnsi="Courier New" w:cs="Courier New"/>
                                  <w:sz w:val="22"/>
                                  <w:szCs w:val="22"/>
                                  <w:lang w:val="en-US" w:eastAsia="ja-JP"/>
                                </w:rPr>
                              </w:pPr>
                              <w:r w:rsidRPr="00997E4E">
                                <w:rPr>
                                  <w:rFonts w:ascii="Courier New" w:hAnsi="Courier New" w:cs="Courier New"/>
                                  <w:sz w:val="18"/>
                                  <w:szCs w:val="18"/>
                                  <w:lang w:val="en-US" w:eastAsia="ja-JP"/>
                                </w:rPr>
                                <w:t>root@salvator-x:~/tools/UnixBench# i=1; while [ $i -le 10 ]; do ./Run -c 4 whetstone-double; i=$(expr $i + 1);done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992D" id="テキスト ボックス 97" o:spid="_x0000_s1086" type="#_x0000_t202" style="position:absolute;left:0;text-align:left;margin-left:32.55pt;margin-top:6.4pt;width:432.75pt;height:33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" fillcolor="white [3201]" strokeweight=".5pt">
                  <v:textbox>
                    <w:txbxContent>
                      <w:p w:rsidR="005B1E90" w:rsidRPr="00B43823" w:rsidRDefault="005B1E90" w:rsidP="009B0C20">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UnixBench</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=1; while </w:t>
                        </w:r>
                        <w:proofErr w:type="gramStart"/>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-le 10 ]; do ./Run -c 4 whetstone-double;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=$(expr $</w:t>
                        </w:r>
                        <w:proofErr w:type="spellStart"/>
                        <w:r w:rsidRPr="00997E4E">
                          <w:rPr>
                            <w:rFonts w:ascii="Courier New" w:hAnsi="Courier New" w:cs="Courier New"/>
                            <w:sz w:val="18"/>
                            <w:szCs w:val="18"/>
                            <w:lang w:val="en-US" w:eastAsia="ja-JP"/>
                          </w:rPr>
                          <w:t>i</w:t>
                        </w:r>
                        <w:proofErr w:type="spellEnd"/>
                        <w:r w:rsidRPr="00997E4E">
                          <w:rPr>
                            <w:rFonts w:ascii="Courier New" w:hAnsi="Courier New" w:cs="Courier New"/>
                            <w:sz w:val="18"/>
                            <w:szCs w:val="18"/>
                            <w:lang w:val="en-US" w:eastAsia="ja-JP"/>
                          </w:rPr>
                          <w:t xml:space="preserve"> + 1);done</w:t>
                        </w:r>
                      </w:p>
                    </w:txbxContent>
                  </v:textbox>
                </v:shape>
              </w:pict>
            </mc:Fallback>
          </mc:AlternateContent>
        </w:r>
      </w:del>
    </w:p>
    <w:p w:rsidR="009B0C20" w:rsidRPr="0044413D" w:rsidDel="00417345" w:rsidRDefault="009B0C20" w:rsidP="009B0C20">
      <w:pPr>
        <w:pStyle w:val="CETextBody"/>
        <w:ind w:left="142" w:firstLineChars="300" w:firstLine="660"/>
        <w:rPr>
          <w:del w:id="5954" w:author="Huy Duc. Nguyen" w:date="2017-08-29T16:36:00Z"/>
          <w:rFonts w:ascii="Arial" w:hAnsi="Arial" w:cs="Arial"/>
          <w:lang w:val="en-US" w:eastAsia="ja-JP"/>
        </w:rPr>
      </w:pPr>
    </w:p>
    <w:p w:rsidR="009B0C20" w:rsidDel="00417345" w:rsidRDefault="009B0C20">
      <w:pPr>
        <w:pStyle w:val="CETextBody"/>
        <w:rPr>
          <w:del w:id="5955" w:author="Huy Duc. Nguyen" w:date="2017-08-29T16:36:00Z"/>
          <w:lang w:val="en-US" w:eastAsia="ja-JP"/>
        </w:rPr>
      </w:pPr>
    </w:p>
    <w:p w:rsidR="0007406E" w:rsidDel="00417345" w:rsidRDefault="0007406E" w:rsidP="0007406E">
      <w:pPr>
        <w:pStyle w:val="CETextBody"/>
        <w:ind w:firstLineChars="300" w:firstLine="660"/>
        <w:rPr>
          <w:del w:id="5956" w:author="Huy Duc. Nguyen" w:date="2017-08-29T16:36:00Z"/>
          <w:lang w:val="en-US" w:eastAsia="ja-JP"/>
        </w:rPr>
      </w:pPr>
      <w:del w:id="5957" w:author="Huy Duc. Nguyen" w:date="2017-08-29T16:36:00Z">
        <w:r w:rsidDel="00417345">
          <w:rPr>
            <w:lang w:val="en-US" w:eastAsia="ja-JP"/>
          </w:rPr>
          <w:delText xml:space="preserve">After finishing </w:delText>
        </w:r>
        <w:r w:rsidDel="00417345">
          <w:rPr>
            <w:rFonts w:hint="eastAsia"/>
            <w:lang w:val="en-US" w:eastAsia="ja-JP"/>
          </w:rPr>
          <w:delText>a command</w:delText>
        </w:r>
        <w:r w:rsidRPr="00CC1FE9" w:rsidDel="00417345">
          <w:rPr>
            <w:lang w:val="en-US" w:eastAsia="ja-JP"/>
          </w:rPr>
          <w:delText xml:space="preserve">, you will see the log like below. </w:delText>
        </w:r>
      </w:del>
    </w:p>
    <w:p w:rsidR="0007406E" w:rsidRPr="00CC1FE9" w:rsidDel="00417345" w:rsidRDefault="0007406E" w:rsidP="0007406E">
      <w:pPr>
        <w:pStyle w:val="CETextBody"/>
        <w:ind w:firstLineChars="300" w:firstLine="660"/>
        <w:rPr>
          <w:del w:id="5958" w:author="Huy Duc. Nguyen" w:date="2017-08-29T16:36:00Z"/>
          <w:lang w:val="en-US" w:eastAsia="ja-JP"/>
        </w:rPr>
      </w:pPr>
      <w:del w:id="5959" w:author="Huy Duc. Nguyen" w:date="2017-08-29T16:36:00Z">
        <w:r w:rsidDel="00417345">
          <w:rPr>
            <w:rFonts w:hint="eastAsia"/>
            <w:lang w:val="en-US" w:eastAsia="ja-JP"/>
          </w:rPr>
          <w:delText>Red square is results.</w:delText>
        </w:r>
        <w:r w:rsidRPr="00E8389C" w:rsidDel="00417345">
          <w:rPr>
            <w:noProof/>
            <w:lang w:val="en-US" w:eastAsia="ja-JP"/>
          </w:rPr>
          <w:delText xml:space="preserve"> </w:delText>
        </w:r>
      </w:del>
    </w:p>
    <w:p w:rsidR="0007406E" w:rsidDel="00417345" w:rsidRDefault="0007406E" w:rsidP="0007406E">
      <w:pPr>
        <w:pStyle w:val="CETextBody"/>
        <w:ind w:left="782"/>
        <w:rPr>
          <w:del w:id="5960" w:author="Huy Duc. Nguyen" w:date="2017-08-29T16:36:00Z"/>
          <w:rFonts w:asciiTheme="majorHAnsi" w:hAnsiTheme="majorHAnsi" w:cstheme="majorHAnsi"/>
          <w:lang w:val="en-US" w:eastAsia="ja-JP"/>
        </w:rPr>
      </w:pPr>
      <w:del w:id="5961" w:author="Huy Duc. Nguyen" w:date="2017-08-29T16:36:00Z">
        <w:r w:rsidDel="00417345">
          <w:rPr>
            <w:noProof/>
            <w:lang w:val="en-US"/>
          </w:rPr>
          <mc:AlternateContent>
            <mc:Choice Requires="wps">
              <w:drawing>
                <wp:anchor distT="0" distB="0" distL="114300" distR="114300" simplePos="0" relativeHeight="251627008" behindDoc="0" locked="0" layoutInCell="1" allowOverlap="1" wp14:anchorId="738DC6E6" wp14:editId="21144DA2">
                  <wp:simplePos x="0" y="0"/>
                  <wp:positionH relativeFrom="column">
                    <wp:posOffset>497205</wp:posOffset>
                  </wp:positionH>
                  <wp:positionV relativeFrom="paragraph">
                    <wp:posOffset>83820</wp:posOffset>
                  </wp:positionV>
                  <wp:extent cx="5495925" cy="609600"/>
                  <wp:effectExtent l="0" t="0" r="28575" b="19050"/>
                  <wp:wrapNone/>
                  <wp:docPr id="124" name="テキスト ボックス 124"/>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5B1E90" w:rsidRPr="00997E4E" w:rsidRDefault="005B1E90" w:rsidP="00B47E65">
                              <w:pPr>
                                <w:rPr>
                                  <w:rFonts w:ascii="Courier New" w:hAnsi="Courier New" w:cs="Courier New"/>
                                  <w:sz w:val="16"/>
                                  <w:szCs w:val="16"/>
                                  <w:lang w:val="en-US" w:eastAsia="ja-JP"/>
                                </w:rPr>
                              </w:pPr>
                            </w:p>
                            <w:p w:rsidR="005B1E90" w:rsidRPr="00955E9B" w:rsidRDefault="005B1E90"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C6E6" id="テキスト ボックス 124" o:spid="_x0000_s1087" type="#_x0000_t202" style="position:absolute;left:0;text-align:left;margin-left:39.15pt;margin-top:6.6pt;width:432.75pt;height:4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" fillcolor="white [3201]" strokeweight=".5pt">
                  <v:textbox>
                    <w:txbxContent>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Benchmark Run: Fri Jan 02 1970 00:01:29 - 00:05:28</w:t>
                        </w:r>
                      </w:p>
                      <w:p w:rsidR="005B1E90" w:rsidRPr="00997E4E" w:rsidRDefault="005B1E90" w:rsidP="00B47E65">
                        <w:pPr>
                          <w:rPr>
                            <w:rFonts w:ascii="Courier New" w:hAnsi="Courier New" w:cs="Courier New"/>
                            <w:sz w:val="16"/>
                            <w:szCs w:val="16"/>
                            <w:lang w:val="en-US" w:eastAsia="ja-JP"/>
                          </w:rPr>
                        </w:pPr>
                        <w:r w:rsidRPr="00997E4E">
                          <w:rPr>
                            <w:rFonts w:ascii="Courier New" w:hAnsi="Courier New" w:cs="Courier New"/>
                            <w:sz w:val="16"/>
                            <w:szCs w:val="16"/>
                            <w:lang w:val="en-US" w:eastAsia="ja-JP"/>
                          </w:rPr>
                          <w:t>4 CPUs in system; running 4 parallel copies of tests</w:t>
                        </w:r>
                      </w:p>
                      <w:p w:rsidR="005B1E90" w:rsidRPr="00997E4E" w:rsidRDefault="005B1E90" w:rsidP="00B47E65">
                        <w:pPr>
                          <w:rPr>
                            <w:rFonts w:ascii="Courier New" w:hAnsi="Courier New" w:cs="Courier New"/>
                            <w:sz w:val="16"/>
                            <w:szCs w:val="16"/>
                            <w:lang w:val="en-US" w:eastAsia="ja-JP"/>
                          </w:rPr>
                        </w:pPr>
                      </w:p>
                      <w:p w:rsidR="005B1E90" w:rsidRPr="00955E9B" w:rsidRDefault="005B1E90" w:rsidP="0007406E">
                        <w:pPr>
                          <w:rPr>
                            <w:rFonts w:ascii="Courier New" w:hAnsi="Courier New" w:cs="Courier New"/>
                            <w:sz w:val="18"/>
                            <w:szCs w:val="18"/>
                            <w:lang w:val="en-US" w:eastAsia="ja-JP"/>
                          </w:rPr>
                        </w:pPr>
                        <w:r w:rsidRPr="00997E4E">
                          <w:rPr>
                            <w:rFonts w:ascii="Courier New" w:hAnsi="Courier New" w:cs="Courier New"/>
                            <w:sz w:val="16"/>
                            <w:szCs w:val="16"/>
                            <w:lang w:val="en-US" w:eastAsia="ja-JP"/>
                          </w:rPr>
                          <w:t>Double-Precision Whetstone                     5701.0 MWIPS (9.9 s, 7 samples)</w:t>
                        </w:r>
                      </w:p>
                    </w:txbxContent>
                  </v:textbox>
                </v:shape>
              </w:pict>
            </mc:Fallback>
          </mc:AlternateContent>
        </w:r>
      </w:del>
    </w:p>
    <w:p w:rsidR="0007406E" w:rsidDel="00417345" w:rsidRDefault="0007406E" w:rsidP="0007406E">
      <w:pPr>
        <w:pStyle w:val="CETextBody"/>
        <w:ind w:left="782"/>
        <w:rPr>
          <w:del w:id="5962" w:author="Huy Duc. Nguyen" w:date="2017-08-29T16:36:00Z"/>
          <w:rFonts w:asciiTheme="majorHAnsi" w:hAnsiTheme="majorHAnsi" w:cstheme="majorHAnsi"/>
          <w:lang w:val="en-US" w:eastAsia="ja-JP"/>
        </w:rPr>
      </w:pPr>
    </w:p>
    <w:p w:rsidR="0007406E" w:rsidRPr="00997E4E" w:rsidDel="00417345" w:rsidRDefault="0007406E" w:rsidP="00997E4E">
      <w:pPr>
        <w:pStyle w:val="CETextBody"/>
        <w:ind w:left="782"/>
        <w:rPr>
          <w:del w:id="5963" w:author="Huy Duc. Nguyen" w:date="2017-08-29T16:36:00Z"/>
          <w:rFonts w:asciiTheme="majorHAnsi" w:hAnsiTheme="majorHAnsi" w:cstheme="majorHAnsi"/>
          <w:lang w:val="en-US" w:eastAsia="ja-JP"/>
        </w:rPr>
      </w:pPr>
      <w:del w:id="5964" w:author="Huy Duc. Nguyen" w:date="2017-08-29T16:36:00Z">
        <w:r w:rsidDel="00417345">
          <w:rPr>
            <w:noProof/>
            <w:lang w:val="en-US"/>
          </w:rPr>
          <mc:AlternateContent>
            <mc:Choice Requires="wps">
              <w:drawing>
                <wp:anchor distT="0" distB="0" distL="114300" distR="114300" simplePos="0" relativeHeight="251628032" behindDoc="0" locked="0" layoutInCell="1" allowOverlap="1" wp14:anchorId="22F2FEDE" wp14:editId="5F285B45">
                  <wp:simplePos x="0" y="0"/>
                  <wp:positionH relativeFrom="column">
                    <wp:posOffset>3369945</wp:posOffset>
                  </wp:positionH>
                  <wp:positionV relativeFrom="paragraph">
                    <wp:posOffset>34290</wp:posOffset>
                  </wp:positionV>
                  <wp:extent cx="876300" cy="135255"/>
                  <wp:effectExtent l="0" t="0" r="19050" b="17145"/>
                  <wp:wrapNone/>
                  <wp:docPr id="125" name="正方形/長方形 125"/>
                  <wp:cNvGraphicFramePr/>
                  <a:graphic xmlns:a="http://schemas.openxmlformats.org/drawingml/2006/main">
                    <a:graphicData uri="http://schemas.microsoft.com/office/word/2010/wordprocessingShape">
                      <wps:wsp>
                        <wps:cNvSpPr/>
                        <wps:spPr>
                          <a:xfrm>
                            <a:off x="0" y="0"/>
                            <a:ext cx="876300"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B2BE" id="正方形/長方形 125" o:spid="_x0000_s1026" style="position:absolute;margin-left:265.35pt;margin-top:2.7pt;width:69pt;height:10.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" filled="f" strokecolor="#c0504d [3205]" strokeweight="2pt"/>
              </w:pict>
            </mc:Fallback>
          </mc:AlternateContent>
        </w:r>
      </w:del>
    </w:p>
    <w:p w:rsidR="00C24597" w:rsidRPr="00290460" w:rsidDel="00417345" w:rsidRDefault="00C24597">
      <w:pPr>
        <w:pStyle w:val="CETextBody"/>
        <w:rPr>
          <w:del w:id="5965" w:author="Huy Duc. Nguyen" w:date="2017-08-29T16:36:00Z"/>
          <w:lang w:val="en-US" w:eastAsia="ja-JP"/>
        </w:rPr>
      </w:pPr>
    </w:p>
    <w:p w:rsidR="006E0DF0" w:rsidRPr="00997E4E" w:rsidDel="00417345" w:rsidRDefault="00B04EC8" w:rsidP="00B04EC8">
      <w:pPr>
        <w:pStyle w:val="CETextBody"/>
        <w:numPr>
          <w:ilvl w:val="0"/>
          <w:numId w:val="14"/>
        </w:numPr>
        <w:ind w:left="426" w:hanging="426"/>
        <w:rPr>
          <w:del w:id="5966" w:author="Huy Duc. Nguyen" w:date="2017-08-29T16:36:00Z"/>
          <w:b/>
          <w:lang w:val="en-US" w:eastAsia="ja-JP"/>
        </w:rPr>
      </w:pPr>
      <w:del w:id="5967" w:author="Huy Duc. Nguyen" w:date="2017-08-29T16:36:00Z">
        <w:r w:rsidDel="00417345">
          <w:rPr>
            <w:rFonts w:hint="eastAsia"/>
            <w:lang w:val="en-US" w:eastAsia="ja-JP"/>
          </w:rPr>
          <w:delText>Result</w:delText>
        </w:r>
      </w:del>
    </w:p>
    <w:p w:rsidR="00A61F50" w:rsidDel="00417345" w:rsidRDefault="00A61F50" w:rsidP="00997E4E">
      <w:pPr>
        <w:pStyle w:val="Caption"/>
        <w:ind w:left="422"/>
        <w:rPr>
          <w:del w:id="5968" w:author="Huy Duc. Nguyen" w:date="2017-08-29T16:36:00Z"/>
          <w:lang w:val="en-US" w:eastAsia="ja-JP"/>
        </w:rPr>
      </w:pPr>
      <w:del w:id="5969" w:author="Huy Duc. Nguyen" w:date="2017-08-29T16:36:00Z">
        <w:r w:rsidDel="00417345">
          <w:delText>Tabl</w:delText>
        </w:r>
        <w:r w:rsidRPr="00BB3A0B" w:rsidDel="00417345">
          <w:delText xml:space="preserve">e </w:delText>
        </w:r>
        <w:r w:rsidRPr="00BB3A0B" w:rsidDel="00417345">
          <w:fldChar w:fldCharType="begin"/>
        </w:r>
        <w:r w:rsidRPr="00BB3A0B" w:rsidDel="00417345">
          <w:delInstrText xml:space="preserve"> STYLEREF 1 \s </w:delInstrText>
        </w:r>
        <w:r w:rsidRPr="00BB3A0B" w:rsidDel="00417345">
          <w:fldChar w:fldCharType="separate"/>
        </w:r>
        <w:r w:rsidR="003B19D6" w:rsidDel="00417345">
          <w:rPr>
            <w:noProof/>
          </w:rPr>
          <w:delText>5</w:delText>
        </w:r>
        <w:r w:rsidRPr="00BB3A0B" w:rsidDel="00417345">
          <w:fldChar w:fldCharType="end"/>
        </w:r>
        <w:r w:rsidRPr="00BB3A0B" w:rsidDel="00417345">
          <w:noBreakHyphen/>
        </w:r>
        <w:r w:rsidRPr="00BB3A0B" w:rsidDel="00417345">
          <w:fldChar w:fldCharType="begin"/>
        </w:r>
        <w:r w:rsidRPr="00BB3A0B" w:rsidDel="00417345">
          <w:delInstrText xml:space="preserve"> SEQ Table \* ARABIC \s 1 </w:delInstrText>
        </w:r>
        <w:r w:rsidRPr="00BB3A0B" w:rsidDel="00417345">
          <w:fldChar w:fldCharType="separate"/>
        </w:r>
      </w:del>
      <w:ins w:id="5970" w:author="Kazuhiro Takagi" w:date="2017-03-21T15:02:00Z">
        <w:del w:id="5971" w:author="Huy Duc. Nguyen" w:date="2017-08-28T16:38:00Z">
          <w:r w:rsidR="00520A63" w:rsidDel="003B19D6">
            <w:rPr>
              <w:noProof/>
            </w:rPr>
            <w:delText>11</w:delText>
          </w:r>
        </w:del>
      </w:ins>
      <w:ins w:id="5972" w:author=" " w:date="2017-03-09T11:18:00Z">
        <w:del w:id="5973" w:author="Huy Duc. Nguyen" w:date="2017-08-28T16:38:00Z">
          <w:r w:rsidR="00442CC0" w:rsidDel="003B19D6">
            <w:rPr>
              <w:noProof/>
            </w:rPr>
            <w:delText>11</w:delText>
          </w:r>
        </w:del>
      </w:ins>
      <w:del w:id="5974" w:author="Huy Duc. Nguyen" w:date="2017-08-28T16:38:00Z">
        <w:r w:rsidR="00003FEB" w:rsidDel="003B19D6">
          <w:rPr>
            <w:noProof/>
          </w:rPr>
          <w:delText>14</w:delText>
        </w:r>
      </w:del>
      <w:del w:id="5975" w:author="Huy Duc. Nguyen" w:date="2017-08-29T16:36:00Z">
        <w:r w:rsidRPr="00BB3A0B" w:rsidDel="00417345">
          <w:fldChar w:fldCharType="end"/>
        </w:r>
        <w:r w:rsidRPr="00BB3A0B" w:rsidDel="00417345">
          <w:rPr>
            <w:rFonts w:hint="eastAsia"/>
            <w:lang w:eastAsia="ja-JP"/>
          </w:rPr>
          <w:delText xml:space="preserve">: </w:delText>
        </w:r>
        <w:r w:rsidRPr="00BB3A0B" w:rsidDel="00417345">
          <w:rPr>
            <w:lang w:eastAsia="ja-JP"/>
          </w:rPr>
          <w:delText>Result</w:delText>
        </w:r>
        <w:r w:rsidR="00B47E65" w:rsidDel="00417345">
          <w:rPr>
            <w:rFonts w:hint="eastAsia"/>
            <w:lang w:eastAsia="ja-JP"/>
          </w:rPr>
          <w:delText>(MWIPS)</w:delText>
        </w:r>
      </w:del>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A61F50" w:rsidRPr="00207443" w:rsidDel="00417345" w:rsidTr="00A343A0">
        <w:trPr>
          <w:del w:id="5976" w:author="Huy Duc. Nguyen" w:date="2017-08-29T16:36:00Z"/>
        </w:trPr>
        <w:tc>
          <w:tcPr>
            <w:tcW w:w="1667" w:type="dxa"/>
            <w:tcBorders>
              <w:bottom w:val="single" w:sz="4" w:space="0" w:color="auto"/>
              <w:right w:val="single" w:sz="12" w:space="0" w:color="000000"/>
            </w:tcBorders>
            <w:shd w:val="clear" w:color="auto" w:fill="BFBFBF" w:themeFill="background1" w:themeFillShade="BF"/>
          </w:tcPr>
          <w:p w:rsidR="00A61F50" w:rsidDel="00417345" w:rsidRDefault="00A61F50" w:rsidP="00A343A0">
            <w:pPr>
              <w:pStyle w:val="CETextBody"/>
              <w:jc w:val="center"/>
              <w:rPr>
                <w:del w:id="5977" w:author="Huy Duc. Nguyen" w:date="2017-08-29T16:36:00Z"/>
                <w:sz w:val="16"/>
                <w:lang w:eastAsia="ja-JP"/>
              </w:rPr>
            </w:pPr>
            <w:del w:id="5978" w:author="Huy Duc. Nguyen" w:date="2017-08-29T16:36:00Z">
              <w:r w:rsidDel="00417345">
                <w:rPr>
                  <w:rFonts w:hint="eastAsia"/>
                  <w:b/>
                  <w:bCs/>
                  <w:sz w:val="18"/>
                  <w:szCs w:val="18"/>
                </w:rPr>
                <w:delText>Test environment</w:delText>
              </w:r>
            </w:del>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A61F50" w:rsidRPr="00207443" w:rsidDel="00417345" w:rsidRDefault="00A61F50" w:rsidP="00A343A0">
            <w:pPr>
              <w:pStyle w:val="CETextBody"/>
              <w:jc w:val="center"/>
              <w:rPr>
                <w:del w:id="5979" w:author="Huy Duc. Nguyen" w:date="2017-08-29T16:36:00Z"/>
                <w:sz w:val="16"/>
                <w:lang w:eastAsia="ja-JP"/>
              </w:rPr>
            </w:pPr>
            <w:del w:id="5980" w:author="Huy Duc. Nguyen" w:date="2017-08-29T16:36:00Z">
              <w:r w:rsidDel="00417345">
                <w:rPr>
                  <w:sz w:val="16"/>
                  <w:lang w:eastAsia="ja-JP"/>
                </w:rPr>
                <w:delText>A</w:delText>
              </w:r>
              <w:r w:rsidDel="00417345">
                <w:rPr>
                  <w:rFonts w:hint="eastAsia"/>
                  <w:sz w:val="16"/>
                  <w:lang w:eastAsia="ja-JP"/>
                </w:rPr>
                <w:delText>ve.</w:delText>
              </w:r>
            </w:del>
          </w:p>
        </w:tc>
        <w:tc>
          <w:tcPr>
            <w:tcW w:w="696" w:type="dxa"/>
            <w:tcBorders>
              <w:left w:val="single" w:sz="12" w:space="0" w:color="000000"/>
              <w:right w:val="single" w:sz="4" w:space="0" w:color="auto"/>
            </w:tcBorders>
            <w:shd w:val="clear" w:color="auto" w:fill="BFBFBF" w:themeFill="background1" w:themeFillShade="BF"/>
          </w:tcPr>
          <w:p w:rsidR="00A61F50" w:rsidDel="00417345" w:rsidRDefault="00A61F50" w:rsidP="00A343A0">
            <w:pPr>
              <w:pStyle w:val="CETextBody"/>
              <w:jc w:val="center"/>
              <w:rPr>
                <w:del w:id="5981" w:author="Huy Duc. Nguyen" w:date="2017-08-29T16:36:00Z"/>
                <w:sz w:val="16"/>
                <w:lang w:eastAsia="ja-JP"/>
              </w:rPr>
            </w:pPr>
            <w:del w:id="5982" w:author="Huy Duc. Nguyen" w:date="2017-08-29T16:36:00Z">
              <w:r w:rsidDel="00417345">
                <w:rPr>
                  <w:rFonts w:hint="eastAsia"/>
                  <w:sz w:val="16"/>
                  <w:lang w:eastAsia="ja-JP"/>
                </w:rPr>
                <w:delText>1</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83" w:author="Huy Duc. Nguyen" w:date="2017-08-29T16:36:00Z"/>
                <w:sz w:val="16"/>
                <w:lang w:eastAsia="ja-JP"/>
              </w:rPr>
            </w:pPr>
            <w:del w:id="5984" w:author="Huy Duc. Nguyen" w:date="2017-08-29T16:36:00Z">
              <w:r w:rsidDel="00417345">
                <w:rPr>
                  <w:rFonts w:hint="eastAsia"/>
                  <w:sz w:val="16"/>
                  <w:lang w:eastAsia="ja-JP"/>
                </w:rPr>
                <w:delText>2</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85" w:author="Huy Duc. Nguyen" w:date="2017-08-29T16:36:00Z"/>
                <w:sz w:val="16"/>
                <w:lang w:eastAsia="ja-JP"/>
              </w:rPr>
            </w:pPr>
            <w:del w:id="5986" w:author="Huy Duc. Nguyen" w:date="2017-08-29T16:36:00Z">
              <w:r w:rsidDel="00417345">
                <w:rPr>
                  <w:rFonts w:hint="eastAsia"/>
                  <w:sz w:val="16"/>
                  <w:lang w:eastAsia="ja-JP"/>
                </w:rPr>
                <w:delText>3</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87" w:author="Huy Duc. Nguyen" w:date="2017-08-29T16:36:00Z"/>
                <w:sz w:val="16"/>
                <w:lang w:eastAsia="ja-JP"/>
              </w:rPr>
            </w:pPr>
            <w:del w:id="5988" w:author="Huy Duc. Nguyen" w:date="2017-08-29T16:36:00Z">
              <w:r w:rsidDel="00417345">
                <w:rPr>
                  <w:rFonts w:hint="eastAsia"/>
                  <w:sz w:val="16"/>
                  <w:lang w:eastAsia="ja-JP"/>
                </w:rPr>
                <w:delText>4</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89" w:author="Huy Duc. Nguyen" w:date="2017-08-29T16:36:00Z"/>
                <w:sz w:val="16"/>
                <w:lang w:eastAsia="ja-JP"/>
              </w:rPr>
            </w:pPr>
            <w:del w:id="5990" w:author="Huy Duc. Nguyen" w:date="2017-08-29T16:36:00Z">
              <w:r w:rsidDel="00417345">
                <w:rPr>
                  <w:rFonts w:hint="eastAsia"/>
                  <w:sz w:val="16"/>
                  <w:lang w:eastAsia="ja-JP"/>
                </w:rPr>
                <w:delText>5</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91" w:author="Huy Duc. Nguyen" w:date="2017-08-29T16:36:00Z"/>
                <w:sz w:val="16"/>
                <w:lang w:eastAsia="ja-JP"/>
              </w:rPr>
            </w:pPr>
            <w:del w:id="5992" w:author="Huy Duc. Nguyen" w:date="2017-08-29T16:36:00Z">
              <w:r w:rsidDel="00417345">
                <w:rPr>
                  <w:rFonts w:hint="eastAsia"/>
                  <w:sz w:val="16"/>
                  <w:lang w:eastAsia="ja-JP"/>
                </w:rPr>
                <w:delText>6</w:delText>
              </w:r>
            </w:del>
          </w:p>
        </w:tc>
        <w:tc>
          <w:tcPr>
            <w:tcW w:w="696" w:type="dxa"/>
            <w:tcBorders>
              <w:left w:val="single" w:sz="4" w:space="0" w:color="auto"/>
              <w:right w:val="single" w:sz="4" w:space="0" w:color="auto"/>
            </w:tcBorders>
            <w:shd w:val="clear" w:color="auto" w:fill="BFBFBF" w:themeFill="background1" w:themeFillShade="BF"/>
          </w:tcPr>
          <w:p w:rsidR="00A61F50" w:rsidDel="00417345" w:rsidRDefault="00A61F50" w:rsidP="00A343A0">
            <w:pPr>
              <w:pStyle w:val="CETextBody"/>
              <w:jc w:val="center"/>
              <w:rPr>
                <w:del w:id="5993" w:author="Huy Duc. Nguyen" w:date="2017-08-29T16:36:00Z"/>
                <w:sz w:val="16"/>
                <w:lang w:eastAsia="ja-JP"/>
              </w:rPr>
            </w:pPr>
            <w:del w:id="5994" w:author="Huy Duc. Nguyen" w:date="2017-08-29T16:36:00Z">
              <w:r w:rsidDel="00417345">
                <w:rPr>
                  <w:rFonts w:hint="eastAsia"/>
                  <w:sz w:val="16"/>
                  <w:lang w:eastAsia="ja-JP"/>
                </w:rPr>
                <w:delText>7</w:delText>
              </w:r>
            </w:del>
          </w:p>
        </w:tc>
        <w:tc>
          <w:tcPr>
            <w:tcW w:w="696" w:type="dxa"/>
            <w:tcBorders>
              <w:left w:val="single" w:sz="4" w:space="0" w:color="auto"/>
            </w:tcBorders>
            <w:shd w:val="clear" w:color="auto" w:fill="BFBFBF" w:themeFill="background1" w:themeFillShade="BF"/>
          </w:tcPr>
          <w:p w:rsidR="00A61F50" w:rsidDel="00417345" w:rsidRDefault="00A61F50" w:rsidP="00A343A0">
            <w:pPr>
              <w:pStyle w:val="CETextBody"/>
              <w:jc w:val="center"/>
              <w:rPr>
                <w:del w:id="5995" w:author="Huy Duc. Nguyen" w:date="2017-08-29T16:36:00Z"/>
                <w:sz w:val="16"/>
                <w:lang w:eastAsia="ja-JP"/>
              </w:rPr>
            </w:pPr>
            <w:del w:id="5996" w:author="Huy Duc. Nguyen" w:date="2017-08-29T16:36:00Z">
              <w:r w:rsidDel="00417345">
                <w:rPr>
                  <w:rFonts w:hint="eastAsia"/>
                  <w:sz w:val="16"/>
                  <w:lang w:eastAsia="ja-JP"/>
                </w:rPr>
                <w:delText>8</w:delText>
              </w:r>
            </w:del>
          </w:p>
        </w:tc>
        <w:tc>
          <w:tcPr>
            <w:tcW w:w="696" w:type="dxa"/>
            <w:tcBorders>
              <w:right w:val="single" w:sz="4" w:space="0" w:color="auto"/>
            </w:tcBorders>
            <w:shd w:val="clear" w:color="auto" w:fill="BFBFBF" w:themeFill="background1" w:themeFillShade="BF"/>
          </w:tcPr>
          <w:p w:rsidR="00A61F50" w:rsidDel="00417345" w:rsidRDefault="00A61F50" w:rsidP="00A343A0">
            <w:pPr>
              <w:pStyle w:val="CETextBody"/>
              <w:jc w:val="center"/>
              <w:rPr>
                <w:del w:id="5997" w:author="Huy Duc. Nguyen" w:date="2017-08-29T16:36:00Z"/>
                <w:sz w:val="16"/>
                <w:lang w:eastAsia="ja-JP"/>
              </w:rPr>
            </w:pPr>
            <w:del w:id="5998" w:author="Huy Duc. Nguyen" w:date="2017-08-29T16:36:00Z">
              <w:r w:rsidDel="00417345">
                <w:rPr>
                  <w:rFonts w:hint="eastAsia"/>
                  <w:sz w:val="16"/>
                  <w:lang w:eastAsia="ja-JP"/>
                </w:rPr>
                <w:delText>9</w:delText>
              </w:r>
            </w:del>
          </w:p>
        </w:tc>
        <w:tc>
          <w:tcPr>
            <w:tcW w:w="696" w:type="dxa"/>
            <w:tcBorders>
              <w:left w:val="single" w:sz="4" w:space="0" w:color="auto"/>
            </w:tcBorders>
            <w:shd w:val="clear" w:color="auto" w:fill="BFBFBF" w:themeFill="background1" w:themeFillShade="BF"/>
          </w:tcPr>
          <w:p w:rsidR="00A61F50" w:rsidDel="00417345" w:rsidRDefault="00A61F50" w:rsidP="00A343A0">
            <w:pPr>
              <w:pStyle w:val="CETextBody"/>
              <w:jc w:val="center"/>
              <w:rPr>
                <w:del w:id="5999" w:author="Huy Duc. Nguyen" w:date="2017-08-29T16:36:00Z"/>
                <w:sz w:val="16"/>
                <w:lang w:eastAsia="ja-JP"/>
              </w:rPr>
            </w:pPr>
            <w:del w:id="6000" w:author="Huy Duc. Nguyen" w:date="2017-08-29T16:36:00Z">
              <w:r w:rsidDel="00417345">
                <w:rPr>
                  <w:rFonts w:hint="eastAsia"/>
                  <w:sz w:val="16"/>
                  <w:lang w:eastAsia="ja-JP"/>
                </w:rPr>
                <w:delText>10</w:delText>
              </w:r>
            </w:del>
          </w:p>
        </w:tc>
      </w:tr>
      <w:tr w:rsidR="00B47E65" w:rsidRPr="008C570C" w:rsidDel="00417345" w:rsidTr="00F950E6">
        <w:trPr>
          <w:del w:id="6001" w:author="Huy Duc. Nguyen" w:date="2017-08-29T16:36:00Z"/>
        </w:trPr>
        <w:tc>
          <w:tcPr>
            <w:tcW w:w="1667" w:type="dxa"/>
            <w:tcBorders>
              <w:top w:val="single" w:sz="4" w:space="0" w:color="auto"/>
              <w:bottom w:val="single" w:sz="4" w:space="0" w:color="auto"/>
              <w:right w:val="single" w:sz="12" w:space="0" w:color="000000"/>
            </w:tcBorders>
            <w:shd w:val="clear" w:color="auto" w:fill="BFBFBF" w:themeFill="background1" w:themeFillShade="BF"/>
          </w:tcPr>
          <w:p w:rsidR="00B47E65" w:rsidRPr="00997E4E" w:rsidDel="00417345" w:rsidRDefault="00B47E65" w:rsidP="0007406E">
            <w:pPr>
              <w:pStyle w:val="CETextBody"/>
              <w:rPr>
                <w:del w:id="6002" w:author="Huy Duc. Nguyen" w:date="2017-08-29T16:36:00Z"/>
                <w:b/>
                <w:sz w:val="16"/>
                <w:szCs w:val="16"/>
                <w:lang w:eastAsia="ja-JP"/>
              </w:rPr>
            </w:pPr>
            <w:del w:id="6003" w:author="Huy Duc. Nguyen" w:date="2017-08-29T16:36:00Z">
              <w:r w:rsidRPr="00997E4E" w:rsidDel="00417345">
                <w:rPr>
                  <w:b/>
                  <w:sz w:val="16"/>
                  <w:szCs w:val="16"/>
                  <w:lang w:eastAsia="ja-JP"/>
                </w:rPr>
                <w:delText>Native Linux</w:delText>
              </w:r>
            </w:del>
          </w:p>
          <w:p w:rsidR="00B47E65" w:rsidRPr="000B0CD7" w:rsidDel="00417345" w:rsidRDefault="00B47E65">
            <w:pPr>
              <w:pStyle w:val="CETextBody"/>
              <w:rPr>
                <w:del w:id="6004" w:author="Huy Duc. Nguyen" w:date="2017-08-29T16:36:00Z"/>
                <w:b/>
                <w:sz w:val="16"/>
                <w:szCs w:val="16"/>
                <w:lang w:eastAsia="ja-JP"/>
              </w:rPr>
            </w:pPr>
            <w:del w:id="6005" w:author="Huy Duc. Nguyen" w:date="2017-08-29T16:36:00Z">
              <w:r w:rsidRPr="00997E4E" w:rsidDel="00417345">
                <w:rPr>
                  <w:b/>
                  <w:sz w:val="16"/>
                  <w:szCs w:val="16"/>
                  <w:lang w:eastAsia="ja-JP"/>
                </w:rPr>
                <w:delText>(Type2)</w:delText>
              </w:r>
            </w:del>
          </w:p>
        </w:tc>
        <w:tc>
          <w:tcPr>
            <w:tcW w:w="695" w:type="dxa"/>
            <w:tcBorders>
              <w:left w:val="single" w:sz="12" w:space="0" w:color="000000"/>
              <w:right w:val="single" w:sz="12" w:space="0" w:color="000000"/>
            </w:tcBorders>
            <w:vAlign w:val="center"/>
          </w:tcPr>
          <w:p w:rsidR="00B47E65" w:rsidRPr="00997E4E" w:rsidDel="00417345" w:rsidRDefault="00B47E65" w:rsidP="00F950E6">
            <w:pPr>
              <w:pStyle w:val="CETextBody"/>
              <w:jc w:val="both"/>
              <w:rPr>
                <w:del w:id="6006" w:author="Huy Duc. Nguyen" w:date="2017-08-29T16:36:00Z"/>
                <w:color w:val="000000"/>
                <w:sz w:val="14"/>
                <w:szCs w:val="14"/>
              </w:rPr>
            </w:pPr>
            <w:del w:id="6007" w:author="Huy Duc. Nguyen" w:date="2017-08-29T16:36:00Z">
              <w:r w:rsidRPr="00997E4E" w:rsidDel="00417345">
                <w:rPr>
                  <w:color w:val="000000"/>
                  <w:sz w:val="14"/>
                  <w:szCs w:val="14"/>
                </w:rPr>
                <w:delText>5714.46</w:delText>
              </w:r>
            </w:del>
          </w:p>
        </w:tc>
        <w:tc>
          <w:tcPr>
            <w:tcW w:w="696" w:type="dxa"/>
            <w:tcBorders>
              <w:left w:val="single" w:sz="12" w:space="0" w:color="000000"/>
              <w:right w:val="single" w:sz="4" w:space="0" w:color="auto"/>
            </w:tcBorders>
            <w:vAlign w:val="center"/>
          </w:tcPr>
          <w:p w:rsidR="00B47E65" w:rsidRPr="00997E4E" w:rsidDel="00417345" w:rsidRDefault="00B47E65" w:rsidP="00F950E6">
            <w:pPr>
              <w:pStyle w:val="CETextBody"/>
              <w:tabs>
                <w:tab w:val="left" w:pos="304"/>
              </w:tabs>
              <w:jc w:val="both"/>
              <w:rPr>
                <w:del w:id="6008" w:author="Huy Duc. Nguyen" w:date="2017-08-29T16:36:00Z"/>
                <w:color w:val="000000"/>
                <w:sz w:val="14"/>
                <w:szCs w:val="14"/>
              </w:rPr>
            </w:pPr>
            <w:del w:id="6009" w:author="Huy Duc. Nguyen" w:date="2017-08-29T16:36:00Z">
              <w:r w:rsidRPr="00997E4E" w:rsidDel="00417345">
                <w:rPr>
                  <w:color w:val="000000"/>
                  <w:sz w:val="14"/>
                  <w:szCs w:val="14"/>
                </w:rPr>
                <w:delText>5712.10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10" w:author="Huy Duc. Nguyen" w:date="2017-08-29T16:36:00Z"/>
                <w:color w:val="000000"/>
                <w:sz w:val="14"/>
                <w:szCs w:val="14"/>
              </w:rPr>
            </w:pPr>
            <w:del w:id="6011" w:author="Huy Duc. Nguyen" w:date="2017-08-29T16:36:00Z">
              <w:r w:rsidRPr="00997E4E" w:rsidDel="00417345">
                <w:rPr>
                  <w:color w:val="000000"/>
                  <w:sz w:val="14"/>
                  <w:szCs w:val="14"/>
                </w:rPr>
                <w:delText>5715.20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12" w:author="Huy Duc. Nguyen" w:date="2017-08-29T16:36:00Z"/>
                <w:color w:val="000000"/>
                <w:sz w:val="14"/>
                <w:szCs w:val="14"/>
              </w:rPr>
            </w:pPr>
            <w:del w:id="6013" w:author="Huy Duc. Nguyen" w:date="2017-08-29T16:36:00Z">
              <w:r w:rsidRPr="00997E4E" w:rsidDel="00417345">
                <w:rPr>
                  <w:color w:val="000000"/>
                  <w:sz w:val="14"/>
                  <w:szCs w:val="14"/>
                </w:rPr>
                <w:delText>5715.00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14" w:author="Huy Duc. Nguyen" w:date="2017-08-29T16:36:00Z"/>
                <w:color w:val="000000"/>
                <w:sz w:val="14"/>
                <w:szCs w:val="14"/>
              </w:rPr>
            </w:pPr>
            <w:del w:id="6015" w:author="Huy Duc. Nguyen" w:date="2017-08-29T16:36:00Z">
              <w:r w:rsidRPr="00997E4E" w:rsidDel="00417345">
                <w:rPr>
                  <w:color w:val="000000"/>
                  <w:sz w:val="14"/>
                  <w:szCs w:val="14"/>
                </w:rPr>
                <w:delText>5714.10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16" w:author="Huy Duc. Nguyen" w:date="2017-08-29T16:36:00Z"/>
                <w:color w:val="000000"/>
                <w:sz w:val="14"/>
                <w:szCs w:val="14"/>
              </w:rPr>
            </w:pPr>
            <w:del w:id="6017" w:author="Huy Duc. Nguyen" w:date="2017-08-29T16:36:00Z">
              <w:r w:rsidRPr="00997E4E" w:rsidDel="00417345">
                <w:rPr>
                  <w:color w:val="000000"/>
                  <w:sz w:val="14"/>
                  <w:szCs w:val="14"/>
                </w:rPr>
                <w:delText>5716.40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18" w:author="Huy Duc. Nguyen" w:date="2017-08-29T16:36:00Z"/>
                <w:color w:val="000000"/>
                <w:sz w:val="14"/>
                <w:szCs w:val="14"/>
              </w:rPr>
            </w:pPr>
            <w:del w:id="6019" w:author="Huy Duc. Nguyen" w:date="2017-08-29T16:36:00Z">
              <w:r w:rsidRPr="00997E4E" w:rsidDel="00417345">
                <w:rPr>
                  <w:color w:val="000000"/>
                  <w:sz w:val="14"/>
                  <w:szCs w:val="14"/>
                </w:rPr>
                <w:delText>5711.90</w:delText>
              </w:r>
            </w:del>
          </w:p>
        </w:tc>
        <w:tc>
          <w:tcPr>
            <w:tcW w:w="696" w:type="dxa"/>
            <w:tcBorders>
              <w:left w:val="single" w:sz="4" w:space="0" w:color="auto"/>
              <w:right w:val="single" w:sz="4" w:space="0" w:color="auto"/>
            </w:tcBorders>
            <w:vAlign w:val="center"/>
          </w:tcPr>
          <w:p w:rsidR="00B47E65" w:rsidRPr="00997E4E" w:rsidDel="00417345" w:rsidRDefault="00B47E65" w:rsidP="00F950E6">
            <w:pPr>
              <w:pStyle w:val="CETextBody"/>
              <w:jc w:val="both"/>
              <w:rPr>
                <w:del w:id="6020" w:author="Huy Duc. Nguyen" w:date="2017-08-29T16:36:00Z"/>
                <w:color w:val="000000"/>
                <w:sz w:val="14"/>
                <w:szCs w:val="14"/>
              </w:rPr>
            </w:pPr>
            <w:del w:id="6021" w:author="Huy Duc. Nguyen" w:date="2017-08-29T16:36:00Z">
              <w:r w:rsidRPr="00997E4E" w:rsidDel="00417345">
                <w:rPr>
                  <w:color w:val="000000"/>
                  <w:sz w:val="14"/>
                  <w:szCs w:val="14"/>
                </w:rPr>
                <w:delText>5716.20</w:delText>
              </w:r>
            </w:del>
          </w:p>
        </w:tc>
        <w:tc>
          <w:tcPr>
            <w:tcW w:w="696" w:type="dxa"/>
            <w:tcBorders>
              <w:left w:val="single" w:sz="4" w:space="0" w:color="auto"/>
            </w:tcBorders>
            <w:vAlign w:val="center"/>
          </w:tcPr>
          <w:p w:rsidR="00B47E65" w:rsidRPr="00997E4E" w:rsidDel="00417345" w:rsidRDefault="00B47E65" w:rsidP="00F950E6">
            <w:pPr>
              <w:pStyle w:val="CETextBody"/>
              <w:jc w:val="both"/>
              <w:rPr>
                <w:del w:id="6022" w:author="Huy Duc. Nguyen" w:date="2017-08-29T16:36:00Z"/>
                <w:color w:val="000000"/>
                <w:sz w:val="14"/>
                <w:szCs w:val="14"/>
              </w:rPr>
            </w:pPr>
            <w:del w:id="6023" w:author="Huy Duc. Nguyen" w:date="2017-08-29T16:36:00Z">
              <w:r w:rsidRPr="00997E4E" w:rsidDel="00417345">
                <w:rPr>
                  <w:color w:val="000000"/>
                  <w:sz w:val="14"/>
                  <w:szCs w:val="14"/>
                </w:rPr>
                <w:delText>5717.20</w:delText>
              </w:r>
            </w:del>
          </w:p>
        </w:tc>
        <w:tc>
          <w:tcPr>
            <w:tcW w:w="696" w:type="dxa"/>
            <w:tcBorders>
              <w:right w:val="single" w:sz="4" w:space="0" w:color="auto"/>
            </w:tcBorders>
            <w:vAlign w:val="center"/>
          </w:tcPr>
          <w:p w:rsidR="00B47E65" w:rsidRPr="00997E4E" w:rsidDel="00417345" w:rsidRDefault="00B47E65" w:rsidP="00F950E6">
            <w:pPr>
              <w:pStyle w:val="CETextBody"/>
              <w:jc w:val="both"/>
              <w:rPr>
                <w:del w:id="6024" w:author="Huy Duc. Nguyen" w:date="2017-08-29T16:36:00Z"/>
                <w:color w:val="000000"/>
                <w:sz w:val="14"/>
                <w:szCs w:val="14"/>
              </w:rPr>
            </w:pPr>
            <w:del w:id="6025" w:author="Huy Duc. Nguyen" w:date="2017-08-29T16:36:00Z">
              <w:r w:rsidRPr="00997E4E" w:rsidDel="00417345">
                <w:rPr>
                  <w:color w:val="000000"/>
                  <w:sz w:val="14"/>
                  <w:szCs w:val="14"/>
                </w:rPr>
                <w:delText>5711.20</w:delText>
              </w:r>
            </w:del>
          </w:p>
        </w:tc>
        <w:tc>
          <w:tcPr>
            <w:tcW w:w="696" w:type="dxa"/>
            <w:tcBorders>
              <w:left w:val="single" w:sz="4" w:space="0" w:color="auto"/>
            </w:tcBorders>
            <w:vAlign w:val="center"/>
          </w:tcPr>
          <w:p w:rsidR="00B47E65" w:rsidRPr="00997E4E" w:rsidDel="00417345" w:rsidRDefault="00B47E65" w:rsidP="00F950E6">
            <w:pPr>
              <w:pStyle w:val="CETextBody"/>
              <w:jc w:val="both"/>
              <w:rPr>
                <w:del w:id="6026" w:author="Huy Duc. Nguyen" w:date="2017-08-29T16:36:00Z"/>
                <w:color w:val="000000"/>
                <w:sz w:val="14"/>
                <w:szCs w:val="14"/>
              </w:rPr>
            </w:pPr>
            <w:del w:id="6027" w:author="Huy Duc. Nguyen" w:date="2017-08-29T16:36:00Z">
              <w:r w:rsidRPr="00997E4E" w:rsidDel="00417345">
                <w:rPr>
                  <w:color w:val="000000"/>
                  <w:sz w:val="14"/>
                  <w:szCs w:val="14"/>
                </w:rPr>
                <w:delText>5715.30</w:delText>
              </w:r>
            </w:del>
          </w:p>
        </w:tc>
      </w:tr>
      <w:tr w:rsidR="00C24597" w:rsidRPr="008C570C" w:rsidDel="00417345" w:rsidTr="00F950E6">
        <w:trPr>
          <w:del w:id="6028" w:author="Huy Duc. Nguyen" w:date="2017-08-29T16:36:00Z"/>
        </w:trPr>
        <w:tc>
          <w:tcPr>
            <w:tcW w:w="1667" w:type="dxa"/>
            <w:tcBorders>
              <w:top w:val="single" w:sz="4" w:space="0" w:color="auto"/>
              <w:right w:val="single" w:sz="12" w:space="0" w:color="000000"/>
            </w:tcBorders>
            <w:shd w:val="clear" w:color="auto" w:fill="BFBFBF" w:themeFill="background1" w:themeFillShade="BF"/>
          </w:tcPr>
          <w:p w:rsidR="00C24597" w:rsidRPr="002037DF" w:rsidDel="00417345" w:rsidRDefault="00C24597" w:rsidP="00A343A0">
            <w:pPr>
              <w:pStyle w:val="CETextBody"/>
              <w:rPr>
                <w:del w:id="6029" w:author="Huy Duc. Nguyen" w:date="2017-08-29T16:36:00Z"/>
                <w:b/>
                <w:sz w:val="16"/>
                <w:szCs w:val="16"/>
                <w:lang w:eastAsia="ja-JP"/>
              </w:rPr>
            </w:pPr>
            <w:del w:id="6030" w:author="Huy Duc. Nguyen" w:date="2017-08-29T16:36:00Z">
              <w:r w:rsidRPr="002037DF" w:rsidDel="00417345">
                <w:rPr>
                  <w:rFonts w:hint="eastAsia"/>
                  <w:b/>
                  <w:sz w:val="16"/>
                  <w:szCs w:val="16"/>
                  <w:lang w:eastAsia="ja-JP"/>
                </w:rPr>
                <w:delText>V</w:delText>
              </w:r>
              <w:r w:rsidRPr="002037DF" w:rsidDel="00417345">
                <w:rPr>
                  <w:b/>
                  <w:sz w:val="16"/>
                  <w:szCs w:val="16"/>
                  <w:lang w:eastAsia="ja-JP"/>
                </w:rPr>
                <w:delText>irtualization PoC</w:delText>
              </w:r>
            </w:del>
          </w:p>
          <w:p w:rsidR="00C24597" w:rsidRPr="00B47E65" w:rsidDel="00417345" w:rsidRDefault="00C24597" w:rsidP="0007406E">
            <w:pPr>
              <w:pStyle w:val="CETextBody"/>
              <w:rPr>
                <w:del w:id="6031" w:author="Huy Duc. Nguyen" w:date="2017-08-29T16:36:00Z"/>
                <w:b/>
                <w:sz w:val="16"/>
                <w:szCs w:val="16"/>
                <w:lang w:eastAsia="ja-JP"/>
              </w:rPr>
            </w:pPr>
            <w:del w:id="6032" w:author="Huy Duc. Nguyen" w:date="2017-08-29T16:36:00Z">
              <w:r w:rsidRPr="002037DF" w:rsidDel="00417345">
                <w:rPr>
                  <w:rFonts w:hint="eastAsia"/>
                  <w:b/>
                  <w:sz w:val="16"/>
                  <w:szCs w:val="16"/>
                  <w:lang w:eastAsia="ja-JP"/>
                </w:rPr>
                <w:delText>(Type1)</w:delText>
              </w:r>
            </w:del>
          </w:p>
        </w:tc>
        <w:tc>
          <w:tcPr>
            <w:tcW w:w="695" w:type="dxa"/>
            <w:tcBorders>
              <w:left w:val="single" w:sz="12" w:space="0" w:color="000000"/>
              <w:bottom w:val="single" w:sz="12" w:space="0" w:color="000000"/>
              <w:right w:val="single" w:sz="12" w:space="0" w:color="000000"/>
            </w:tcBorders>
            <w:vAlign w:val="center"/>
          </w:tcPr>
          <w:p w:rsidR="00C24597" w:rsidRPr="00B47E65" w:rsidDel="00417345" w:rsidRDefault="00C24597" w:rsidP="00F950E6">
            <w:pPr>
              <w:pStyle w:val="CETextBody"/>
              <w:jc w:val="both"/>
              <w:rPr>
                <w:del w:id="6033" w:author="Huy Duc. Nguyen" w:date="2017-08-29T16:36:00Z"/>
                <w:color w:val="000000"/>
                <w:sz w:val="14"/>
                <w:szCs w:val="14"/>
              </w:rPr>
            </w:pPr>
            <w:del w:id="6034" w:author="Huy Duc. Nguyen" w:date="2017-08-29T16:36:00Z">
              <w:r w:rsidRPr="002037DF" w:rsidDel="00417345">
                <w:rPr>
                  <w:color w:val="000000"/>
                  <w:sz w:val="14"/>
                  <w:szCs w:val="14"/>
                </w:rPr>
                <w:delText>5728.36</w:delText>
              </w:r>
            </w:del>
          </w:p>
        </w:tc>
        <w:tc>
          <w:tcPr>
            <w:tcW w:w="696" w:type="dxa"/>
            <w:tcBorders>
              <w:left w:val="single" w:sz="12" w:space="0" w:color="000000"/>
              <w:right w:val="single" w:sz="4" w:space="0" w:color="auto"/>
            </w:tcBorders>
            <w:vAlign w:val="center"/>
          </w:tcPr>
          <w:p w:rsidR="00C24597" w:rsidRPr="00B47E65" w:rsidDel="00417345" w:rsidRDefault="00C24597" w:rsidP="00F950E6">
            <w:pPr>
              <w:pStyle w:val="CETextBody"/>
              <w:tabs>
                <w:tab w:val="left" w:pos="304"/>
              </w:tabs>
              <w:jc w:val="both"/>
              <w:rPr>
                <w:del w:id="6035" w:author="Huy Duc. Nguyen" w:date="2017-08-29T16:36:00Z"/>
                <w:color w:val="000000"/>
                <w:sz w:val="14"/>
                <w:szCs w:val="14"/>
              </w:rPr>
            </w:pPr>
            <w:del w:id="6036" w:author="Huy Duc. Nguyen" w:date="2017-08-29T16:36:00Z">
              <w:r w:rsidRPr="002037DF" w:rsidDel="00417345">
                <w:rPr>
                  <w:color w:val="000000"/>
                  <w:sz w:val="14"/>
                  <w:szCs w:val="14"/>
                </w:rPr>
                <w:delText>5701.00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37" w:author="Huy Duc. Nguyen" w:date="2017-08-29T16:36:00Z"/>
                <w:color w:val="000000"/>
                <w:sz w:val="14"/>
                <w:szCs w:val="14"/>
              </w:rPr>
            </w:pPr>
            <w:del w:id="6038" w:author="Huy Duc. Nguyen" w:date="2017-08-29T16:36:00Z">
              <w:r w:rsidRPr="002037DF" w:rsidDel="00417345">
                <w:rPr>
                  <w:color w:val="000000"/>
                  <w:sz w:val="14"/>
                  <w:szCs w:val="14"/>
                </w:rPr>
                <w:delText>5689.10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39" w:author="Huy Duc. Nguyen" w:date="2017-08-29T16:36:00Z"/>
                <w:color w:val="000000"/>
                <w:sz w:val="14"/>
                <w:szCs w:val="14"/>
              </w:rPr>
            </w:pPr>
            <w:del w:id="6040" w:author="Huy Duc. Nguyen" w:date="2017-08-29T16:36:00Z">
              <w:r w:rsidRPr="002037DF" w:rsidDel="00417345">
                <w:rPr>
                  <w:color w:val="000000"/>
                  <w:sz w:val="14"/>
                  <w:szCs w:val="14"/>
                </w:rPr>
                <w:delText>5734.50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41" w:author="Huy Duc. Nguyen" w:date="2017-08-29T16:36:00Z"/>
                <w:color w:val="000000"/>
                <w:sz w:val="14"/>
                <w:szCs w:val="14"/>
              </w:rPr>
            </w:pPr>
            <w:del w:id="6042" w:author="Huy Duc. Nguyen" w:date="2017-08-29T16:36:00Z">
              <w:r w:rsidRPr="002037DF" w:rsidDel="00417345">
                <w:rPr>
                  <w:color w:val="000000"/>
                  <w:sz w:val="14"/>
                  <w:szCs w:val="14"/>
                </w:rPr>
                <w:delText>5736.50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43" w:author="Huy Duc. Nguyen" w:date="2017-08-29T16:36:00Z"/>
                <w:color w:val="000000"/>
                <w:sz w:val="14"/>
                <w:szCs w:val="14"/>
              </w:rPr>
            </w:pPr>
            <w:del w:id="6044" w:author="Huy Duc. Nguyen" w:date="2017-08-29T16:36:00Z">
              <w:r w:rsidRPr="002037DF" w:rsidDel="00417345">
                <w:rPr>
                  <w:color w:val="000000"/>
                  <w:sz w:val="14"/>
                  <w:szCs w:val="14"/>
                </w:rPr>
                <w:delText>5736.50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45" w:author="Huy Duc. Nguyen" w:date="2017-08-29T16:36:00Z"/>
                <w:color w:val="000000"/>
                <w:sz w:val="14"/>
                <w:szCs w:val="14"/>
              </w:rPr>
            </w:pPr>
            <w:del w:id="6046" w:author="Huy Duc. Nguyen" w:date="2017-08-29T16:36:00Z">
              <w:r w:rsidRPr="002037DF" w:rsidDel="00417345">
                <w:rPr>
                  <w:color w:val="000000"/>
                  <w:sz w:val="14"/>
                  <w:szCs w:val="14"/>
                </w:rPr>
                <w:delText>5737.20</w:delText>
              </w:r>
            </w:del>
          </w:p>
        </w:tc>
        <w:tc>
          <w:tcPr>
            <w:tcW w:w="696" w:type="dxa"/>
            <w:tcBorders>
              <w:left w:val="single" w:sz="4" w:space="0" w:color="auto"/>
              <w:right w:val="single" w:sz="4" w:space="0" w:color="auto"/>
            </w:tcBorders>
            <w:vAlign w:val="center"/>
          </w:tcPr>
          <w:p w:rsidR="00C24597" w:rsidRPr="00B47E65" w:rsidDel="00417345" w:rsidRDefault="00C24597" w:rsidP="00F950E6">
            <w:pPr>
              <w:pStyle w:val="CETextBody"/>
              <w:jc w:val="both"/>
              <w:rPr>
                <w:del w:id="6047" w:author="Huy Duc. Nguyen" w:date="2017-08-29T16:36:00Z"/>
                <w:color w:val="000000"/>
                <w:sz w:val="14"/>
                <w:szCs w:val="14"/>
              </w:rPr>
            </w:pPr>
            <w:del w:id="6048" w:author="Huy Duc. Nguyen" w:date="2017-08-29T16:36:00Z">
              <w:r w:rsidRPr="002037DF" w:rsidDel="00417345">
                <w:rPr>
                  <w:color w:val="000000"/>
                  <w:sz w:val="14"/>
                  <w:szCs w:val="14"/>
                </w:rPr>
                <w:delText>5738.50</w:delText>
              </w:r>
            </w:del>
          </w:p>
        </w:tc>
        <w:tc>
          <w:tcPr>
            <w:tcW w:w="696" w:type="dxa"/>
            <w:tcBorders>
              <w:left w:val="single" w:sz="4" w:space="0" w:color="auto"/>
            </w:tcBorders>
            <w:vAlign w:val="center"/>
          </w:tcPr>
          <w:p w:rsidR="00C24597" w:rsidRPr="00B47E65" w:rsidDel="00417345" w:rsidRDefault="00C24597" w:rsidP="00F950E6">
            <w:pPr>
              <w:pStyle w:val="CETextBody"/>
              <w:jc w:val="both"/>
              <w:rPr>
                <w:del w:id="6049" w:author="Huy Duc. Nguyen" w:date="2017-08-29T16:36:00Z"/>
                <w:color w:val="000000"/>
                <w:sz w:val="14"/>
                <w:szCs w:val="14"/>
              </w:rPr>
            </w:pPr>
            <w:del w:id="6050" w:author="Huy Duc. Nguyen" w:date="2017-08-29T16:36:00Z">
              <w:r w:rsidRPr="002037DF" w:rsidDel="00417345">
                <w:rPr>
                  <w:color w:val="000000"/>
                  <w:sz w:val="14"/>
                  <w:szCs w:val="14"/>
                </w:rPr>
                <w:delText>5736.20</w:delText>
              </w:r>
            </w:del>
          </w:p>
        </w:tc>
        <w:tc>
          <w:tcPr>
            <w:tcW w:w="696" w:type="dxa"/>
            <w:tcBorders>
              <w:right w:val="single" w:sz="4" w:space="0" w:color="auto"/>
            </w:tcBorders>
            <w:vAlign w:val="center"/>
          </w:tcPr>
          <w:p w:rsidR="00C24597" w:rsidRPr="00B47E65" w:rsidDel="00417345" w:rsidRDefault="00C24597" w:rsidP="00F950E6">
            <w:pPr>
              <w:pStyle w:val="CETextBody"/>
              <w:jc w:val="both"/>
              <w:rPr>
                <w:del w:id="6051" w:author="Huy Duc. Nguyen" w:date="2017-08-29T16:36:00Z"/>
                <w:color w:val="000000"/>
                <w:sz w:val="14"/>
                <w:szCs w:val="14"/>
              </w:rPr>
            </w:pPr>
            <w:del w:id="6052" w:author="Huy Duc. Nguyen" w:date="2017-08-29T16:36:00Z">
              <w:r w:rsidRPr="002037DF" w:rsidDel="00417345">
                <w:rPr>
                  <w:color w:val="000000"/>
                  <w:sz w:val="14"/>
                  <w:szCs w:val="14"/>
                </w:rPr>
                <w:delText>5737.50</w:delText>
              </w:r>
            </w:del>
          </w:p>
        </w:tc>
        <w:tc>
          <w:tcPr>
            <w:tcW w:w="696" w:type="dxa"/>
            <w:tcBorders>
              <w:left w:val="single" w:sz="4" w:space="0" w:color="auto"/>
            </w:tcBorders>
            <w:vAlign w:val="center"/>
          </w:tcPr>
          <w:p w:rsidR="00C24597" w:rsidRPr="00B47E65" w:rsidDel="00417345" w:rsidRDefault="00C24597" w:rsidP="00F950E6">
            <w:pPr>
              <w:pStyle w:val="CETextBody"/>
              <w:jc w:val="both"/>
              <w:rPr>
                <w:del w:id="6053" w:author="Huy Duc. Nguyen" w:date="2017-08-29T16:36:00Z"/>
                <w:color w:val="000000"/>
                <w:sz w:val="14"/>
                <w:szCs w:val="14"/>
              </w:rPr>
            </w:pPr>
            <w:del w:id="6054" w:author="Huy Duc. Nguyen" w:date="2017-08-29T16:36:00Z">
              <w:r w:rsidRPr="002037DF" w:rsidDel="00417345">
                <w:rPr>
                  <w:color w:val="000000"/>
                  <w:sz w:val="14"/>
                  <w:szCs w:val="14"/>
                </w:rPr>
                <w:delText>5736.60</w:delText>
              </w:r>
            </w:del>
          </w:p>
        </w:tc>
      </w:tr>
    </w:tbl>
    <w:p w:rsidR="00A61F50" w:rsidDel="00417345" w:rsidRDefault="00A61F50" w:rsidP="00997E4E">
      <w:pPr>
        <w:pStyle w:val="CETextBody"/>
        <w:ind w:left="426"/>
        <w:rPr>
          <w:del w:id="6055" w:author="Huy Duc. Nguyen" w:date="2017-08-29T16:36:00Z"/>
          <w:b/>
          <w:lang w:val="en-US" w:eastAsia="ja-JP"/>
        </w:rPr>
      </w:pPr>
    </w:p>
    <w:p w:rsidR="00B47E65" w:rsidDel="00417345" w:rsidRDefault="00B47E65" w:rsidP="00B47E65">
      <w:pPr>
        <w:pStyle w:val="Caption"/>
        <w:ind w:left="422"/>
        <w:rPr>
          <w:del w:id="6056" w:author="Huy Duc. Nguyen" w:date="2017-08-29T16:36:00Z"/>
          <w:lang w:val="en-US" w:eastAsia="ja-JP"/>
        </w:rPr>
      </w:pPr>
      <w:del w:id="6057" w:author="Huy Duc. Nguyen" w:date="2017-08-29T16:36:00Z">
        <w:r w:rsidDel="00417345">
          <w:delText>Tabl</w:delText>
        </w:r>
        <w:r w:rsidRPr="00BB3A0B" w:rsidDel="00417345">
          <w:delText xml:space="preserve">e </w:delText>
        </w:r>
        <w:r w:rsidRPr="00BB3A0B" w:rsidDel="00417345">
          <w:fldChar w:fldCharType="begin"/>
        </w:r>
        <w:r w:rsidRPr="00BB3A0B" w:rsidDel="00417345">
          <w:delInstrText xml:space="preserve"> STYLEREF 1 \s </w:delInstrText>
        </w:r>
        <w:r w:rsidRPr="00BB3A0B" w:rsidDel="00417345">
          <w:fldChar w:fldCharType="separate"/>
        </w:r>
        <w:r w:rsidR="003B19D6" w:rsidDel="00417345">
          <w:rPr>
            <w:noProof/>
          </w:rPr>
          <w:delText>5</w:delText>
        </w:r>
        <w:r w:rsidRPr="00BB3A0B" w:rsidDel="00417345">
          <w:fldChar w:fldCharType="end"/>
        </w:r>
        <w:r w:rsidRPr="00BB3A0B" w:rsidDel="00417345">
          <w:noBreakHyphen/>
        </w:r>
        <w:r w:rsidRPr="00BB3A0B" w:rsidDel="00417345">
          <w:fldChar w:fldCharType="begin"/>
        </w:r>
        <w:r w:rsidRPr="00BB3A0B" w:rsidDel="00417345">
          <w:delInstrText xml:space="preserve"> SEQ Table \* ARABIC \s 1 </w:delInstrText>
        </w:r>
        <w:r w:rsidRPr="00BB3A0B" w:rsidDel="00417345">
          <w:fldChar w:fldCharType="separate"/>
        </w:r>
      </w:del>
      <w:ins w:id="6058" w:author="Kazuhiro Takagi" w:date="2017-03-21T15:02:00Z">
        <w:del w:id="6059" w:author="Huy Duc. Nguyen" w:date="2017-08-28T16:38:00Z">
          <w:r w:rsidR="00520A63" w:rsidDel="003B19D6">
            <w:rPr>
              <w:noProof/>
            </w:rPr>
            <w:delText>12</w:delText>
          </w:r>
        </w:del>
      </w:ins>
      <w:ins w:id="6060" w:author=" " w:date="2017-03-09T11:18:00Z">
        <w:del w:id="6061" w:author="Huy Duc. Nguyen" w:date="2017-08-28T16:38:00Z">
          <w:r w:rsidR="00442CC0" w:rsidDel="003B19D6">
            <w:rPr>
              <w:noProof/>
            </w:rPr>
            <w:delText>12</w:delText>
          </w:r>
        </w:del>
      </w:ins>
      <w:del w:id="6062" w:author="Huy Duc. Nguyen" w:date="2017-08-28T16:38:00Z">
        <w:r w:rsidR="00003FEB" w:rsidDel="003B19D6">
          <w:rPr>
            <w:noProof/>
          </w:rPr>
          <w:delText>15</w:delText>
        </w:r>
      </w:del>
      <w:del w:id="6063" w:author="Huy Duc. Nguyen" w:date="2017-08-29T16:36:00Z">
        <w:r w:rsidRPr="00BB3A0B" w:rsidDel="00417345">
          <w:fldChar w:fldCharType="end"/>
        </w:r>
        <w:r w:rsidRPr="00BB3A0B" w:rsidDel="00417345">
          <w:rPr>
            <w:rFonts w:hint="eastAsia"/>
            <w:lang w:eastAsia="ja-JP"/>
          </w:rPr>
          <w:delText xml:space="preserve">: </w:delText>
        </w:r>
        <w:r w:rsidR="00C24597" w:rsidDel="00417345">
          <w:rPr>
            <w:rFonts w:hint="eastAsia"/>
            <w:sz w:val="22"/>
            <w:szCs w:val="22"/>
            <w:lang w:eastAsia="ja-JP"/>
          </w:rPr>
          <w:delText>Overhead</w:delText>
        </w:r>
        <w:r w:rsidDel="00417345">
          <w:rPr>
            <w:rFonts w:hint="eastAsia"/>
            <w:sz w:val="22"/>
            <w:szCs w:val="22"/>
            <w:lang w:eastAsia="ja-JP"/>
          </w:rPr>
          <w:delTex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37"/>
        <w:gridCol w:w="1614"/>
        <w:gridCol w:w="2552"/>
      </w:tblGrid>
      <w:tr w:rsidR="00B47E65" w:rsidDel="00417345" w:rsidTr="00997E4E">
        <w:trPr>
          <w:trHeight w:val="75"/>
          <w:jc w:val="center"/>
          <w:del w:id="6064" w:author="Huy Duc. Nguyen" w:date="2017-08-29T16:36:00Z"/>
        </w:trPr>
        <w:tc>
          <w:tcPr>
            <w:tcW w:w="2637" w:type="dxa"/>
            <w:tcBorders>
              <w:bottom w:val="single" w:sz="12" w:space="0" w:color="auto"/>
            </w:tcBorders>
            <w:shd w:val="clear" w:color="auto" w:fill="BFBFBF" w:themeFill="background1" w:themeFillShade="BF"/>
          </w:tcPr>
          <w:p w:rsidR="00B47E65" w:rsidDel="00417345" w:rsidRDefault="00B47E65" w:rsidP="00A343A0">
            <w:pPr>
              <w:pStyle w:val="Default"/>
              <w:rPr>
                <w:del w:id="6065" w:author="Huy Duc. Nguyen" w:date="2017-08-29T16:36:00Z"/>
                <w:b/>
                <w:bCs/>
                <w:sz w:val="18"/>
                <w:szCs w:val="18"/>
              </w:rPr>
            </w:pPr>
            <w:del w:id="6066" w:author="Huy Duc. Nguyen" w:date="2017-08-29T16:36:00Z">
              <w:r w:rsidDel="00417345">
                <w:rPr>
                  <w:rFonts w:hint="eastAsia"/>
                  <w:b/>
                  <w:bCs/>
                  <w:sz w:val="18"/>
                  <w:szCs w:val="18"/>
                </w:rPr>
                <w:delText>Test environment</w:delText>
              </w:r>
            </w:del>
          </w:p>
        </w:tc>
        <w:tc>
          <w:tcPr>
            <w:tcW w:w="1614" w:type="dxa"/>
            <w:tcBorders>
              <w:bottom w:val="single" w:sz="12" w:space="0" w:color="auto"/>
            </w:tcBorders>
            <w:shd w:val="clear" w:color="auto" w:fill="BFBFBF" w:themeFill="background1" w:themeFillShade="BF"/>
          </w:tcPr>
          <w:p w:rsidR="00B47E65" w:rsidRPr="008D2250" w:rsidDel="00417345" w:rsidRDefault="00B47E65" w:rsidP="00A343A0">
            <w:pPr>
              <w:pStyle w:val="Default"/>
              <w:rPr>
                <w:del w:id="6067" w:author="Huy Duc. Nguyen" w:date="2017-08-29T16:36:00Z"/>
                <w:sz w:val="18"/>
                <w:szCs w:val="18"/>
              </w:rPr>
            </w:pPr>
            <w:del w:id="6068" w:author="Huy Duc. Nguyen" w:date="2017-08-29T16:36:00Z">
              <w:r w:rsidDel="00417345">
                <w:rPr>
                  <w:rFonts w:hint="eastAsia"/>
                  <w:b/>
                  <w:bCs/>
                  <w:sz w:val="18"/>
                  <w:szCs w:val="18"/>
                </w:rPr>
                <w:delText>Value</w:delText>
              </w:r>
              <w:r w:rsidR="00C24597" w:rsidDel="00417345">
                <w:rPr>
                  <w:rFonts w:hint="eastAsia"/>
                  <w:b/>
                  <w:bCs/>
                  <w:sz w:val="18"/>
                  <w:szCs w:val="18"/>
                </w:rPr>
                <w:delText>(MWIPS</w:delText>
              </w:r>
              <w:r w:rsidDel="00417345">
                <w:rPr>
                  <w:rFonts w:hint="eastAsia"/>
                  <w:b/>
                  <w:bCs/>
                  <w:sz w:val="18"/>
                  <w:szCs w:val="18"/>
                </w:rPr>
                <w:delText>)</w:delText>
              </w:r>
            </w:del>
          </w:p>
        </w:tc>
        <w:tc>
          <w:tcPr>
            <w:tcW w:w="2552" w:type="dxa"/>
            <w:tcBorders>
              <w:bottom w:val="single" w:sz="12" w:space="0" w:color="auto"/>
            </w:tcBorders>
            <w:shd w:val="clear" w:color="auto" w:fill="BFBFBF" w:themeFill="background1" w:themeFillShade="BF"/>
          </w:tcPr>
          <w:p w:rsidR="00B47E65" w:rsidDel="00417345" w:rsidRDefault="00B47E65">
            <w:pPr>
              <w:pStyle w:val="Default"/>
              <w:rPr>
                <w:del w:id="6069" w:author="Huy Duc. Nguyen" w:date="2017-08-29T16:36:00Z"/>
                <w:b/>
                <w:bCs/>
                <w:sz w:val="18"/>
                <w:szCs w:val="18"/>
              </w:rPr>
            </w:pPr>
            <w:del w:id="6070" w:author="Huy Duc. Nguyen" w:date="2017-08-29T16:36:00Z">
              <w:r w:rsidDel="00417345">
                <w:rPr>
                  <w:rFonts w:hint="eastAsia"/>
                  <w:b/>
                  <w:bCs/>
                  <w:sz w:val="18"/>
                  <w:szCs w:val="18"/>
                </w:rPr>
                <w:delText>Overhead</w:delText>
              </w:r>
              <w:r w:rsidDel="00417345">
                <w:rPr>
                  <w:b/>
                  <w:bCs/>
                  <w:sz w:val="18"/>
                  <w:szCs w:val="18"/>
                </w:rPr>
                <w:delText>: ((</w:delText>
              </w:r>
              <w:r w:rsidR="00982A3A" w:rsidDel="00417345">
                <w:rPr>
                  <w:rFonts w:hint="eastAsia"/>
                  <w:b/>
                  <w:bCs/>
                  <w:sz w:val="18"/>
                  <w:szCs w:val="18"/>
                </w:rPr>
                <w:delText>B</w:delText>
              </w:r>
              <w:r w:rsidR="00982A3A" w:rsidDel="00417345">
                <w:rPr>
                  <w:b/>
                  <w:bCs/>
                  <w:sz w:val="18"/>
                  <w:szCs w:val="18"/>
                </w:rPr>
                <w:delText xml:space="preserve"> </w:delText>
              </w:r>
              <w:r w:rsidDel="00417345">
                <w:rPr>
                  <w:b/>
                  <w:bCs/>
                  <w:sz w:val="18"/>
                  <w:szCs w:val="18"/>
                </w:rPr>
                <w:delText xml:space="preserve">– </w:delText>
              </w:r>
              <w:r w:rsidR="00982A3A" w:rsidDel="00417345">
                <w:rPr>
                  <w:rFonts w:hint="eastAsia"/>
                  <w:b/>
                  <w:bCs/>
                  <w:sz w:val="18"/>
                  <w:szCs w:val="18"/>
                </w:rPr>
                <w:delText>A</w:delText>
              </w:r>
              <w:r w:rsidDel="00417345">
                <w:rPr>
                  <w:b/>
                  <w:bCs/>
                  <w:sz w:val="18"/>
                  <w:szCs w:val="18"/>
                </w:rPr>
                <w:delText>) /A)*100</w:delText>
              </w:r>
            </w:del>
          </w:p>
        </w:tc>
      </w:tr>
      <w:tr w:rsidR="00C24597" w:rsidDel="00417345" w:rsidTr="00F950E6">
        <w:trPr>
          <w:trHeight w:val="243"/>
          <w:jc w:val="center"/>
          <w:del w:id="6071" w:author="Huy Duc. Nguyen" w:date="2017-08-29T16:36:00Z"/>
        </w:trPr>
        <w:tc>
          <w:tcPr>
            <w:tcW w:w="2637" w:type="dxa"/>
            <w:tcBorders>
              <w:top w:val="single" w:sz="12" w:space="0" w:color="auto"/>
              <w:bottom w:val="single" w:sz="4" w:space="0" w:color="auto"/>
            </w:tcBorders>
            <w:vAlign w:val="center"/>
          </w:tcPr>
          <w:p w:rsidR="00C24597" w:rsidDel="00417345" w:rsidRDefault="00C24597" w:rsidP="00F950E6">
            <w:pPr>
              <w:pStyle w:val="Default"/>
              <w:jc w:val="both"/>
              <w:rPr>
                <w:del w:id="6072" w:author="Huy Duc. Nguyen" w:date="2017-08-29T16:36:00Z"/>
                <w:sz w:val="18"/>
                <w:szCs w:val="18"/>
              </w:rPr>
            </w:pPr>
            <w:del w:id="6073" w:author="Huy Duc. Nguyen" w:date="2017-08-29T16:36:00Z">
              <w:r w:rsidRPr="004D6665" w:rsidDel="00417345">
                <w:rPr>
                  <w:sz w:val="18"/>
                  <w:szCs w:val="18"/>
                </w:rPr>
                <w:delText>(</w:delText>
              </w:r>
              <w:r w:rsidDel="00417345">
                <w:rPr>
                  <w:sz w:val="18"/>
                  <w:szCs w:val="18"/>
                </w:rPr>
                <w:delText xml:space="preserve">A) </w:delText>
              </w:r>
              <w:r w:rsidRPr="000D497A" w:rsidDel="00417345">
                <w:rPr>
                  <w:sz w:val="18"/>
                  <w:szCs w:val="18"/>
                </w:rPr>
                <w:delText xml:space="preserve">Native </w:delText>
              </w:r>
              <w:r w:rsidDel="00417345">
                <w:rPr>
                  <w:sz w:val="18"/>
                  <w:szCs w:val="18"/>
                </w:rPr>
                <w:delText>Linux</w:delText>
              </w:r>
              <w:r w:rsidRPr="000D497A" w:rsidDel="00417345">
                <w:rPr>
                  <w:sz w:val="18"/>
                  <w:szCs w:val="18"/>
                </w:rPr>
                <w:delText xml:space="preserve"> (Type</w:delText>
              </w:r>
              <w:r w:rsidDel="00417345">
                <w:rPr>
                  <w:sz w:val="18"/>
                  <w:szCs w:val="18"/>
                </w:rPr>
                <w:delText>2</w:delText>
              </w:r>
              <w:r w:rsidRPr="000D497A" w:rsidDel="00417345">
                <w:rPr>
                  <w:sz w:val="18"/>
                  <w:szCs w:val="18"/>
                </w:rPr>
                <w:delText>)</w:delText>
              </w:r>
            </w:del>
          </w:p>
        </w:tc>
        <w:tc>
          <w:tcPr>
            <w:tcW w:w="1614" w:type="dxa"/>
            <w:tcBorders>
              <w:top w:val="single" w:sz="12" w:space="0" w:color="auto"/>
              <w:bottom w:val="single" w:sz="4" w:space="0" w:color="auto"/>
            </w:tcBorders>
            <w:vAlign w:val="center"/>
          </w:tcPr>
          <w:p w:rsidR="00C24597" w:rsidRPr="00C24597" w:rsidDel="00417345" w:rsidRDefault="00C24597" w:rsidP="00F950E6">
            <w:pPr>
              <w:pStyle w:val="Default"/>
              <w:jc w:val="both"/>
              <w:rPr>
                <w:del w:id="6074" w:author="Huy Duc. Nguyen" w:date="2017-08-29T16:36:00Z"/>
                <w:sz w:val="18"/>
                <w:szCs w:val="18"/>
              </w:rPr>
            </w:pPr>
            <w:del w:id="6075" w:author="Huy Duc. Nguyen" w:date="2017-08-29T16:36:00Z">
              <w:r w:rsidRPr="00997E4E" w:rsidDel="00417345">
                <w:rPr>
                  <w:rFonts w:ascii="Times New Roman" w:hAnsi="Times New Roman" w:cs="Times New Roman"/>
                  <w:sz w:val="18"/>
                  <w:szCs w:val="18"/>
                </w:rPr>
                <w:delText>5714.46</w:delText>
              </w:r>
            </w:del>
          </w:p>
        </w:tc>
        <w:tc>
          <w:tcPr>
            <w:tcW w:w="2552" w:type="dxa"/>
            <w:vMerge w:val="restart"/>
            <w:tcBorders>
              <w:top w:val="single" w:sz="12" w:space="0" w:color="auto"/>
              <w:bottom w:val="single" w:sz="4" w:space="0" w:color="auto"/>
            </w:tcBorders>
            <w:vAlign w:val="center"/>
          </w:tcPr>
          <w:p w:rsidR="00C24597" w:rsidDel="00417345" w:rsidRDefault="00C24597" w:rsidP="00F950E6">
            <w:pPr>
              <w:pStyle w:val="Default"/>
              <w:jc w:val="both"/>
              <w:rPr>
                <w:del w:id="6076" w:author="Huy Duc. Nguyen" w:date="2017-08-29T16:36:00Z"/>
                <w:sz w:val="18"/>
                <w:szCs w:val="18"/>
              </w:rPr>
            </w:pPr>
            <w:del w:id="6077" w:author="Huy Duc. Nguyen" w:date="2017-08-29T16:36:00Z">
              <w:r w:rsidDel="00417345">
                <w:rPr>
                  <w:rFonts w:hint="eastAsia"/>
                  <w:sz w:val="18"/>
                  <w:szCs w:val="18"/>
                </w:rPr>
                <w:delText>0.24%</w:delText>
              </w:r>
            </w:del>
          </w:p>
        </w:tc>
      </w:tr>
      <w:tr w:rsidR="00C24597" w:rsidDel="00417345" w:rsidTr="00F950E6">
        <w:trPr>
          <w:trHeight w:val="242"/>
          <w:jc w:val="center"/>
          <w:del w:id="6078" w:author="Huy Duc. Nguyen" w:date="2017-08-29T16:36:00Z"/>
        </w:trPr>
        <w:tc>
          <w:tcPr>
            <w:tcW w:w="2637" w:type="dxa"/>
            <w:vAlign w:val="center"/>
          </w:tcPr>
          <w:p w:rsidR="00C24597" w:rsidRPr="00C24597" w:rsidDel="00417345" w:rsidRDefault="00C24597" w:rsidP="00F950E6">
            <w:pPr>
              <w:pStyle w:val="CETextBody"/>
              <w:jc w:val="both"/>
              <w:rPr>
                <w:del w:id="6079" w:author="Huy Duc. Nguyen" w:date="2017-08-29T16:36:00Z"/>
                <w:sz w:val="18"/>
                <w:szCs w:val="18"/>
              </w:rPr>
            </w:pPr>
            <w:del w:id="6080" w:author="Huy Duc. Nguyen" w:date="2017-08-29T16:36:00Z">
              <w:r w:rsidRPr="00C24597" w:rsidDel="00417345">
                <w:rPr>
                  <w:rFonts w:ascii="Arial" w:hAnsi="Arial" w:cs="Arial"/>
                  <w:color w:val="000000"/>
                  <w:sz w:val="18"/>
                  <w:szCs w:val="18"/>
                  <w:lang w:val="en-US" w:eastAsia="ja-JP"/>
                </w:rPr>
                <w:delText xml:space="preserve">(B) </w:delText>
              </w:r>
              <w:r w:rsidRPr="00997E4E" w:rsidDel="00417345">
                <w:rPr>
                  <w:rFonts w:ascii="Arial" w:hAnsi="Arial" w:cs="Arial"/>
                  <w:color w:val="000000"/>
                  <w:sz w:val="18"/>
                  <w:szCs w:val="18"/>
                  <w:lang w:val="en-US" w:eastAsia="ja-JP"/>
                </w:rPr>
                <w:delText>Virtualization PoC</w:delText>
              </w:r>
              <w:r w:rsidRPr="00997E4E" w:rsidDel="00417345">
                <w:rPr>
                  <w:sz w:val="18"/>
                  <w:szCs w:val="18"/>
                  <w:lang w:eastAsia="ja-JP"/>
                </w:rPr>
                <w:delText>(Type1)</w:delText>
              </w:r>
            </w:del>
          </w:p>
        </w:tc>
        <w:tc>
          <w:tcPr>
            <w:tcW w:w="1614" w:type="dxa"/>
            <w:tcBorders>
              <w:top w:val="single" w:sz="4" w:space="0" w:color="auto"/>
            </w:tcBorders>
            <w:vAlign w:val="center"/>
          </w:tcPr>
          <w:p w:rsidR="00C24597" w:rsidRPr="00C24597" w:rsidDel="00417345" w:rsidRDefault="00C24597" w:rsidP="00F950E6">
            <w:pPr>
              <w:pStyle w:val="Default"/>
              <w:jc w:val="both"/>
              <w:rPr>
                <w:del w:id="6081" w:author="Huy Duc. Nguyen" w:date="2017-08-29T16:36:00Z"/>
                <w:sz w:val="18"/>
                <w:szCs w:val="18"/>
              </w:rPr>
            </w:pPr>
            <w:del w:id="6082" w:author="Huy Duc. Nguyen" w:date="2017-08-29T16:36:00Z">
              <w:r w:rsidRPr="00997E4E" w:rsidDel="00417345">
                <w:rPr>
                  <w:rFonts w:ascii="Times New Roman" w:hAnsi="Times New Roman" w:cs="Times New Roman"/>
                  <w:sz w:val="18"/>
                  <w:szCs w:val="18"/>
                </w:rPr>
                <w:delText>5728.36</w:delText>
              </w:r>
            </w:del>
          </w:p>
        </w:tc>
        <w:tc>
          <w:tcPr>
            <w:tcW w:w="2552" w:type="dxa"/>
            <w:vMerge/>
            <w:vAlign w:val="center"/>
          </w:tcPr>
          <w:p w:rsidR="00C24597" w:rsidDel="00417345" w:rsidRDefault="00C24597" w:rsidP="00F950E6">
            <w:pPr>
              <w:pStyle w:val="Default"/>
              <w:jc w:val="both"/>
              <w:rPr>
                <w:del w:id="6083" w:author="Huy Duc. Nguyen" w:date="2017-08-29T16:36:00Z"/>
                <w:sz w:val="18"/>
                <w:szCs w:val="18"/>
              </w:rPr>
            </w:pPr>
          </w:p>
        </w:tc>
      </w:tr>
    </w:tbl>
    <w:p w:rsidR="00B47E65" w:rsidDel="00417345" w:rsidRDefault="00B47E65">
      <w:pPr>
        <w:rPr>
          <w:del w:id="6084" w:author="Huy Duc. Nguyen" w:date="2017-08-29T16:36:00Z"/>
          <w:b/>
          <w:sz w:val="22"/>
          <w:lang w:val="en-US" w:eastAsia="ja-JP"/>
        </w:rPr>
      </w:pPr>
    </w:p>
    <w:p w:rsidR="00B47E65" w:rsidDel="00417345" w:rsidRDefault="00B47E65" w:rsidP="00997E4E">
      <w:pPr>
        <w:pStyle w:val="CETextBody"/>
        <w:rPr>
          <w:del w:id="6085" w:author="Huy Duc. Nguyen" w:date="2017-08-29T16:36:00Z"/>
          <w:b/>
          <w:lang w:val="en-US" w:eastAsia="ja-JP"/>
        </w:rPr>
      </w:pPr>
    </w:p>
    <w:p w:rsidR="00F11C36" w:rsidDel="00417345" w:rsidRDefault="00F11C36">
      <w:pPr>
        <w:rPr>
          <w:del w:id="6086" w:author="Huy Duc. Nguyen" w:date="2017-08-29T16:36:00Z"/>
          <w:sz w:val="22"/>
          <w:lang w:val="en-US" w:eastAsia="ja-JP"/>
        </w:rPr>
      </w:pPr>
      <w:del w:id="6087" w:author="Huy Duc. Nguyen" w:date="2017-08-29T16:36:00Z">
        <w:r w:rsidDel="00417345">
          <w:rPr>
            <w:lang w:val="en-US" w:eastAsia="ja-JP"/>
          </w:rPr>
          <w:br w:type="page"/>
        </w:r>
      </w:del>
    </w:p>
    <w:p w:rsidR="00B04EC8" w:rsidRPr="00827062" w:rsidDel="00417345" w:rsidRDefault="00B04EC8" w:rsidP="00D47247">
      <w:pPr>
        <w:pStyle w:val="CETextBody"/>
        <w:numPr>
          <w:ilvl w:val="0"/>
          <w:numId w:val="14"/>
        </w:numPr>
        <w:ind w:hanging="782"/>
        <w:rPr>
          <w:del w:id="6088" w:author="Huy Duc. Nguyen" w:date="2017-08-29T16:36:00Z"/>
          <w:lang w:val="en-US" w:eastAsia="ja-JP"/>
        </w:rPr>
      </w:pPr>
      <w:del w:id="6089" w:author="Huy Duc. Nguyen" w:date="2017-08-29T16:36:00Z">
        <w:r w:rsidRPr="00827062" w:rsidDel="00417345">
          <w:rPr>
            <w:rFonts w:hint="eastAsia"/>
            <w:lang w:val="en-US" w:eastAsia="ja-JP"/>
          </w:rPr>
          <w:delText>Consider</w:delText>
        </w:r>
        <w:r w:rsidDel="00417345">
          <w:rPr>
            <w:rFonts w:hint="eastAsia"/>
            <w:lang w:val="en-US" w:eastAsia="ja-JP"/>
          </w:rPr>
          <w:delText>ation</w:delText>
        </w:r>
      </w:del>
    </w:p>
    <w:p w:rsidR="00247048" w:rsidDel="00417345" w:rsidRDefault="00247048" w:rsidP="00247048">
      <w:pPr>
        <w:pStyle w:val="CETextBody"/>
        <w:ind w:left="1"/>
        <w:rPr>
          <w:del w:id="6090" w:author="Huy Duc. Nguyen" w:date="2017-08-29T16:36:00Z"/>
          <w:lang w:val="en-US" w:eastAsia="ja-JP"/>
        </w:rPr>
      </w:pPr>
      <w:del w:id="6091" w:author="Huy Duc. Nguyen" w:date="2017-08-29T16:36:00Z">
        <w:r w:rsidDel="00417345">
          <w:rPr>
            <w:lang w:val="en-US" w:eastAsia="ja-JP"/>
          </w:rPr>
          <w:delText xml:space="preserve"> The result is as expected, the virtualization overhead is less than the variation of each test result.</w:delText>
        </w:r>
      </w:del>
    </w:p>
    <w:p w:rsidR="00247048" w:rsidDel="00417345" w:rsidRDefault="00247048" w:rsidP="00247048">
      <w:pPr>
        <w:pStyle w:val="CETextBody"/>
        <w:ind w:left="1"/>
        <w:rPr>
          <w:del w:id="6092" w:author="Huy Duc. Nguyen" w:date="2017-08-29T16:36:00Z"/>
          <w:lang w:val="en-US" w:eastAsia="ja-JP"/>
        </w:rPr>
      </w:pPr>
    </w:p>
    <w:p w:rsidR="00247048" w:rsidDel="00417345" w:rsidRDefault="00247048" w:rsidP="00247048">
      <w:pPr>
        <w:pStyle w:val="CETextBody"/>
        <w:ind w:left="1"/>
        <w:rPr>
          <w:del w:id="6093" w:author="Huy Duc. Nguyen" w:date="2017-08-29T16:36:00Z"/>
          <w:lang w:val="en-US" w:eastAsia="ja-JP"/>
        </w:rPr>
      </w:pPr>
    </w:p>
    <w:p w:rsidR="00AF0147" w:rsidRPr="00247048" w:rsidDel="00417345" w:rsidRDefault="00AF0147" w:rsidP="0072137B">
      <w:pPr>
        <w:pStyle w:val="CETextBody"/>
        <w:rPr>
          <w:del w:id="6094" w:author="Huy Duc. Nguyen" w:date="2017-08-29T16:36:00Z"/>
          <w:lang w:val="en-US" w:eastAsia="ja-JP"/>
        </w:rPr>
      </w:pPr>
    </w:p>
    <w:p w:rsidR="00C4300E" w:rsidDel="00417345" w:rsidRDefault="00C4300E">
      <w:pPr>
        <w:rPr>
          <w:del w:id="6095" w:author="Huy Duc. Nguyen" w:date="2017-08-29T16:36:00Z"/>
          <w:rFonts w:ascii="Arial" w:hAnsi="Arial" w:cs="Arial"/>
          <w:b/>
          <w:bCs/>
          <w:iCs/>
          <w:szCs w:val="28"/>
          <w:lang w:val="en-US" w:eastAsia="ja-JP"/>
        </w:rPr>
      </w:pPr>
      <w:bookmarkStart w:id="6096" w:name="_Toc465333147"/>
      <w:bookmarkEnd w:id="6096"/>
    </w:p>
    <w:p w:rsidR="00690655" w:rsidDel="00417345" w:rsidRDefault="00690655">
      <w:pPr>
        <w:rPr>
          <w:del w:id="6097" w:author="Huy Duc. Nguyen" w:date="2017-08-29T16:36:00Z"/>
          <w:rFonts w:ascii="Arial" w:eastAsia="Arial" w:hAnsi="Arial" w:cs="Arial"/>
          <w:b/>
          <w:bCs/>
          <w:iCs/>
          <w:lang w:val="en-US" w:eastAsia="ja-JP"/>
        </w:rPr>
      </w:pPr>
      <w:del w:id="6098" w:author="Huy Duc. Nguyen" w:date="2017-08-29T16:36:00Z">
        <w:r w:rsidDel="00417345">
          <w:rPr>
            <w:lang w:val="en-US"/>
          </w:rPr>
          <w:br w:type="page"/>
        </w:r>
      </w:del>
    </w:p>
    <w:p w:rsidR="00541F41" w:rsidRPr="00651005" w:rsidDel="00A611DC" w:rsidRDefault="00541F41" w:rsidP="006C109A">
      <w:pPr>
        <w:pStyle w:val="Heading2"/>
        <w:rPr>
          <w:del w:id="6099" w:author="Huy Duc. Nguyen" w:date="2017-08-30T10:52:00Z"/>
          <w:lang w:val="en-US"/>
        </w:rPr>
      </w:pPr>
      <w:bookmarkStart w:id="6100" w:name="_Toc491775591"/>
      <w:del w:id="6101" w:author="Huy Duc. Nguyen" w:date="2017-08-30T10:52:00Z">
        <w:r w:rsidRPr="006C3F5F" w:rsidDel="00A611DC">
          <w:rPr>
            <w:lang w:val="en-US"/>
          </w:rPr>
          <w:delText>Bus Load/Bandwidth</w:delText>
        </w:r>
        <w:bookmarkEnd w:id="6100"/>
      </w:del>
    </w:p>
    <w:p w:rsidR="00541F41" w:rsidRPr="00651005" w:rsidDel="00A611DC" w:rsidRDefault="00765B0D" w:rsidP="006C109A">
      <w:pPr>
        <w:pStyle w:val="Heading3"/>
        <w:rPr>
          <w:del w:id="6102" w:author="Huy Duc. Nguyen" w:date="2017-08-30T10:52:00Z"/>
        </w:rPr>
      </w:pPr>
      <w:bookmarkStart w:id="6103" w:name="_Toc491775592"/>
      <w:del w:id="6104" w:author="Huy Duc. Nguyen" w:date="2017-08-30T10:52:00Z">
        <w:r w:rsidRPr="006C3F5F" w:rsidDel="00A611DC">
          <w:delText>Total bus bandwidth on virtualization environment</w:delText>
        </w:r>
        <w:bookmarkEnd w:id="6103"/>
      </w:del>
    </w:p>
    <w:p w:rsidR="00A80E21" w:rsidDel="00A611DC" w:rsidRDefault="00A80E21" w:rsidP="00D47247">
      <w:pPr>
        <w:pStyle w:val="CETextBody"/>
        <w:numPr>
          <w:ilvl w:val="0"/>
          <w:numId w:val="15"/>
        </w:numPr>
        <w:ind w:hanging="782"/>
        <w:rPr>
          <w:del w:id="6105" w:author="Huy Duc. Nguyen" w:date="2017-08-30T10:52:00Z"/>
          <w:lang w:val="en-US" w:eastAsia="ja-JP"/>
        </w:rPr>
      </w:pPr>
      <w:del w:id="6106" w:author="Huy Duc. Nguyen" w:date="2017-08-30T10:52:00Z">
        <w:r w:rsidDel="00A611DC">
          <w:rPr>
            <w:rFonts w:hint="eastAsia"/>
            <w:lang w:val="en-US" w:eastAsia="ja-JP"/>
          </w:rPr>
          <w:delText>Description</w:delText>
        </w:r>
      </w:del>
    </w:p>
    <w:p w:rsidR="00A80E21" w:rsidDel="00A611DC" w:rsidRDefault="009F2C1E" w:rsidP="00A80E21">
      <w:pPr>
        <w:pStyle w:val="CETextBody"/>
        <w:ind w:left="142"/>
        <w:rPr>
          <w:del w:id="6107" w:author="Huy Duc. Nguyen" w:date="2017-08-30T10:52:00Z"/>
          <w:lang w:val="en-US" w:eastAsia="ja-JP"/>
        </w:rPr>
      </w:pPr>
      <w:del w:id="6108" w:author="Huy Duc. Nguyen" w:date="2017-08-30T10:52:00Z">
        <w:r w:rsidRPr="009F2C1E" w:rsidDel="00A611DC">
          <w:rPr>
            <w:lang w:val="en" w:eastAsia="ja-JP"/>
          </w:rPr>
          <w:delText xml:space="preserve">Measure the DDR memory bandwidth (MB / s) </w:delText>
        </w:r>
        <w:r w:rsidR="007F668C" w:rsidDel="00A611DC">
          <w:rPr>
            <w:lang w:val="en" w:eastAsia="ja-JP"/>
          </w:rPr>
          <w:delText xml:space="preserve">on </w:delText>
        </w:r>
      </w:del>
      <w:del w:id="6109" w:author="Huy Duc. Nguyen" w:date="2017-08-30T10:50:00Z">
        <w:r w:rsidR="00297066" w:rsidDel="00675ED9">
          <w:rPr>
            <w:rFonts w:hint="eastAsia"/>
            <w:lang w:val="en-US" w:eastAsia="ja-JP"/>
          </w:rPr>
          <w:delText>v</w:delText>
        </w:r>
        <w:r w:rsidR="00297066" w:rsidRPr="00297066" w:rsidDel="00675ED9">
          <w:rPr>
            <w:lang w:val="en-US" w:eastAsia="ja-JP"/>
          </w:rPr>
          <w:delText>irtualization</w:delText>
        </w:r>
        <w:r w:rsidR="00297066" w:rsidDel="00675ED9">
          <w:rPr>
            <w:lang w:val="en" w:eastAsia="ja-JP"/>
          </w:rPr>
          <w:delText xml:space="preserve"> </w:delText>
        </w:r>
        <w:r w:rsidDel="00675ED9">
          <w:rPr>
            <w:lang w:val="en" w:eastAsia="ja-JP"/>
          </w:rPr>
          <w:delText>P</w:delText>
        </w:r>
        <w:r w:rsidR="00EC2195" w:rsidDel="00675ED9">
          <w:rPr>
            <w:lang w:val="en" w:eastAsia="ja-JP"/>
          </w:rPr>
          <w:delText>o</w:delText>
        </w:r>
        <w:r w:rsidDel="00675ED9">
          <w:rPr>
            <w:lang w:val="en" w:eastAsia="ja-JP"/>
          </w:rPr>
          <w:delText>C</w:delText>
        </w:r>
      </w:del>
      <w:del w:id="6110" w:author="Huy Duc. Nguyen" w:date="2017-08-30T10:52:00Z">
        <w:r w:rsidR="006E0DF0" w:rsidRPr="004278D7" w:rsidDel="00A611DC">
          <w:rPr>
            <w:rFonts w:hint="eastAsia"/>
            <w:lang w:val="en-US" w:eastAsia="ja-JP"/>
          </w:rPr>
          <w:delText>.</w:delText>
        </w:r>
      </w:del>
    </w:p>
    <w:p w:rsidR="00A80E21" w:rsidDel="00A611DC" w:rsidRDefault="009F2C1E" w:rsidP="00A80E21">
      <w:pPr>
        <w:pStyle w:val="CETextBody"/>
        <w:ind w:left="142"/>
        <w:rPr>
          <w:del w:id="6111" w:author="Huy Duc. Nguyen" w:date="2017-08-30T10:52:00Z"/>
          <w:lang w:val="en-US" w:eastAsia="ja-JP"/>
        </w:rPr>
      </w:pPr>
      <w:del w:id="6112" w:author="Huy Duc. Nguyen" w:date="2017-08-30T10:52:00Z">
        <w:r w:rsidDel="00A611DC">
          <w:rPr>
            <w:rFonts w:hint="eastAsia"/>
            <w:lang w:val="en-US" w:eastAsia="ja-JP"/>
          </w:rPr>
          <w:delText xml:space="preserve">Measurement tool is </w:delText>
        </w:r>
        <w:r w:rsidRPr="009F2C1E" w:rsidDel="00A611DC">
          <w:rPr>
            <w:lang w:val="en-US" w:eastAsia="ja-JP"/>
          </w:rPr>
          <w:delText>bandwidth monitoring tool</w:delText>
        </w:r>
        <w:r w:rsidR="00EA02AD" w:rsidRPr="00393C1B" w:rsidDel="00A611DC">
          <w:rPr>
            <w:lang w:val="en-US" w:eastAsia="ja-JP"/>
          </w:rPr>
          <w:delText xml:space="preserve"> that is made by Renesas</w:delText>
        </w:r>
        <w:r w:rsidR="00EA02AD" w:rsidDel="00A611DC">
          <w:rPr>
            <w:lang w:val="en-US" w:eastAsia="ja-JP"/>
          </w:rPr>
          <w:delText>.</w:delText>
        </w:r>
      </w:del>
    </w:p>
    <w:p w:rsidR="009F2C1E" w:rsidRPr="00EA02AD" w:rsidDel="00A611DC" w:rsidRDefault="009F2C1E" w:rsidP="00A80E21">
      <w:pPr>
        <w:pStyle w:val="CETextBody"/>
        <w:ind w:left="142"/>
        <w:rPr>
          <w:del w:id="6113" w:author="Huy Duc. Nguyen" w:date="2017-08-30T10:52:00Z"/>
          <w:lang w:val="en-US" w:eastAsia="ja-JP"/>
        </w:rPr>
      </w:pPr>
    </w:p>
    <w:p w:rsidR="00CE0615" w:rsidRPr="00613E0B" w:rsidDel="00A611DC" w:rsidRDefault="00CE0615" w:rsidP="00CE0615">
      <w:pPr>
        <w:pStyle w:val="CETextBody"/>
        <w:numPr>
          <w:ilvl w:val="0"/>
          <w:numId w:val="15"/>
        </w:numPr>
        <w:ind w:hanging="782"/>
        <w:rPr>
          <w:del w:id="6114" w:author="Huy Duc. Nguyen" w:date="2017-08-30T10:52:00Z"/>
          <w:lang w:val="en-US" w:eastAsia="ja-JP"/>
        </w:rPr>
      </w:pPr>
      <w:del w:id="6115" w:author="Huy Duc. Nguyen" w:date="2017-08-30T10:52:00Z">
        <w:r w:rsidRPr="00613E0B" w:rsidDel="00A611DC">
          <w:rPr>
            <w:lang w:val="en-US" w:eastAsia="ja-JP"/>
          </w:rPr>
          <w:delText>Precondition</w:delText>
        </w:r>
      </w:del>
    </w:p>
    <w:p w:rsidR="00CE0615" w:rsidRPr="006104DD" w:rsidDel="00A611DC" w:rsidRDefault="00CE0615" w:rsidP="00CE0615">
      <w:pPr>
        <w:pStyle w:val="CETextBody"/>
        <w:numPr>
          <w:ilvl w:val="0"/>
          <w:numId w:val="7"/>
        </w:numPr>
        <w:rPr>
          <w:del w:id="6116" w:author="Huy Duc. Nguyen" w:date="2017-08-30T10:52:00Z"/>
          <w:lang w:val="en-US" w:eastAsia="ja-JP"/>
        </w:rPr>
      </w:pPr>
      <w:del w:id="6117" w:author="Huy Duc. Nguyen" w:date="2017-08-30T10:52:00Z">
        <w:r w:rsidDel="00A611DC">
          <w:rPr>
            <w:rFonts w:hint="eastAsia"/>
            <w:lang w:val="en-US" w:eastAsia="ja-JP"/>
          </w:rPr>
          <w:delText>Measure on virtualization PoC (Type1)</w:delText>
        </w:r>
      </w:del>
    </w:p>
    <w:p w:rsidR="00CE0615" w:rsidRPr="00AE5546" w:rsidDel="00A611DC" w:rsidRDefault="00CE0615" w:rsidP="00CE0615">
      <w:pPr>
        <w:pStyle w:val="CETextBody"/>
        <w:numPr>
          <w:ilvl w:val="0"/>
          <w:numId w:val="7"/>
        </w:numPr>
        <w:rPr>
          <w:del w:id="6118" w:author="Huy Duc. Nguyen" w:date="2017-08-30T10:52:00Z"/>
          <w:lang w:val="en-US" w:eastAsia="ja-JP"/>
        </w:rPr>
      </w:pPr>
      <w:del w:id="6119" w:author="Huy Duc. Nguyen" w:date="2017-08-30T10:52:00Z">
        <w:r w:rsidDel="00A611DC">
          <w:rPr>
            <w:rFonts w:hint="eastAsia"/>
            <w:lang w:val="en-US" w:eastAsia="ja-JP"/>
          </w:rPr>
          <w:delText>Use bandwidth monitoring tool</w:delText>
        </w:r>
        <w:r w:rsidR="00027ADF" w:rsidDel="00A611DC">
          <w:rPr>
            <w:rFonts w:hint="eastAsia"/>
            <w:lang w:val="en-US" w:eastAsia="ja-JP"/>
          </w:rPr>
          <w:delText xml:space="preserve"> for INTEGRITY</w:delText>
        </w:r>
        <w:r w:rsidDel="00A611DC">
          <w:rPr>
            <w:rFonts w:hint="eastAsia"/>
            <w:lang w:val="en-US" w:eastAsia="ja-JP"/>
          </w:rPr>
          <w:delText xml:space="preserve">. </w:delText>
        </w:r>
      </w:del>
    </w:p>
    <w:p w:rsidR="00CE0615" w:rsidDel="00A611DC" w:rsidRDefault="00F61AF8" w:rsidP="00B43823">
      <w:pPr>
        <w:pStyle w:val="CETextBody"/>
        <w:numPr>
          <w:ilvl w:val="0"/>
          <w:numId w:val="7"/>
        </w:numPr>
        <w:rPr>
          <w:del w:id="6120" w:author="Huy Duc. Nguyen" w:date="2017-08-30T10:52:00Z"/>
          <w:lang w:val="en-US" w:eastAsia="ja-JP"/>
        </w:rPr>
      </w:pPr>
      <w:del w:id="6121" w:author="Huy Duc. Nguyen" w:date="2017-08-30T10:52:00Z">
        <w:r w:rsidRPr="00F61AF8" w:rsidDel="00A611DC">
          <w:rPr>
            <w:lang w:val="en-US" w:eastAsia="ja-JP"/>
          </w:rPr>
          <w:delText>Verified 10 times and use the average as the result value.</w:delText>
        </w:r>
      </w:del>
    </w:p>
    <w:p w:rsidR="00F61AF8" w:rsidRPr="00F61AF8" w:rsidDel="00A611DC" w:rsidRDefault="00F61AF8" w:rsidP="00B43823">
      <w:pPr>
        <w:pStyle w:val="CETextBody"/>
        <w:ind w:left="502"/>
        <w:rPr>
          <w:del w:id="6122" w:author="Huy Duc. Nguyen" w:date="2017-08-30T10:52:00Z"/>
          <w:lang w:val="en-US" w:eastAsia="ja-JP"/>
        </w:rPr>
      </w:pPr>
    </w:p>
    <w:p w:rsidR="00CE0615" w:rsidRPr="00290460" w:rsidDel="00A611DC" w:rsidRDefault="00CE0615" w:rsidP="00B43823">
      <w:pPr>
        <w:pStyle w:val="CETextBody"/>
        <w:numPr>
          <w:ilvl w:val="0"/>
          <w:numId w:val="15"/>
        </w:numPr>
        <w:ind w:hanging="782"/>
        <w:rPr>
          <w:del w:id="6123" w:author="Huy Duc. Nguyen" w:date="2017-08-30T10:52:00Z"/>
          <w:lang w:val="en-US" w:eastAsia="ja-JP"/>
        </w:rPr>
      </w:pPr>
      <w:del w:id="6124" w:author="Huy Duc. Nguyen" w:date="2017-08-30T10:52:00Z">
        <w:r w:rsidDel="00A611DC">
          <w:rPr>
            <w:rFonts w:hint="eastAsia"/>
            <w:lang w:val="en-US" w:eastAsia="ja-JP"/>
          </w:rPr>
          <w:delText>How to measure</w:delText>
        </w:r>
      </w:del>
    </w:p>
    <w:p w:rsidR="00B04A78" w:rsidDel="00A611DC" w:rsidRDefault="00B04A78" w:rsidP="00997E4E">
      <w:pPr>
        <w:pStyle w:val="CETextBody"/>
        <w:numPr>
          <w:ilvl w:val="0"/>
          <w:numId w:val="276"/>
        </w:numPr>
        <w:rPr>
          <w:del w:id="6125" w:author="Huy Duc. Nguyen" w:date="2017-08-30T10:52:00Z"/>
          <w:lang w:val="en-US" w:eastAsia="ja-JP"/>
        </w:rPr>
      </w:pPr>
      <w:del w:id="6126" w:author="Huy Duc. Nguyen" w:date="2017-08-30T10:52:00Z">
        <w:r w:rsidDel="00A611DC">
          <w:rPr>
            <w:rFonts w:hint="eastAsia"/>
            <w:lang w:val="en-US" w:eastAsia="ja-JP"/>
          </w:rPr>
          <w:delText>Select [Target] - [Connect] from Menu bar.</w:delText>
        </w:r>
      </w:del>
    </w:p>
    <w:p w:rsidR="00B04A78" w:rsidDel="00A611DC" w:rsidRDefault="00B04A78" w:rsidP="00997E4E">
      <w:pPr>
        <w:pStyle w:val="CETextBody"/>
        <w:numPr>
          <w:ilvl w:val="0"/>
          <w:numId w:val="276"/>
        </w:numPr>
        <w:ind w:left="709" w:hanging="287"/>
        <w:rPr>
          <w:del w:id="6127" w:author="Huy Duc. Nguyen" w:date="2017-08-30T10:52:00Z"/>
          <w:lang w:val="en-US" w:eastAsia="ja-JP"/>
        </w:rPr>
      </w:pPr>
      <w:del w:id="6128" w:author="Huy Duc. Nguyen" w:date="2017-08-30T10:52:00Z">
        <w:r w:rsidDel="00A611DC">
          <w:rPr>
            <w:rFonts w:hint="eastAsia"/>
            <w:lang w:val="en-US" w:eastAsia="ja-JP"/>
          </w:rPr>
          <w:delText xml:space="preserve">Select </w:delText>
        </w:r>
        <w:r w:rsidDel="00A611DC">
          <w:rPr>
            <w:lang w:val="en-US" w:eastAsia="ja-JP"/>
          </w:rPr>
          <w:delText>“Dynamic</w:delText>
        </w:r>
        <w:r w:rsidDel="00A611DC">
          <w:rPr>
            <w:rFonts w:hint="eastAsia"/>
            <w:lang w:val="en-US" w:eastAsia="ja-JP"/>
          </w:rPr>
          <w:delText xml:space="preserve"> Download/INDRT Connection (rtserv2) for Device Tree</w:delText>
        </w:r>
        <w:r w:rsidDel="00A611DC">
          <w:rPr>
            <w:lang w:val="en-US" w:eastAsia="ja-JP"/>
          </w:rPr>
          <w:delText>”</w:delText>
        </w:r>
        <w:r w:rsidDel="00A611DC">
          <w:rPr>
            <w:rFonts w:hint="eastAsia"/>
            <w:lang w:val="en-US" w:eastAsia="ja-JP"/>
          </w:rPr>
          <w:delText xml:space="preserve"> and press </w:delText>
        </w:r>
        <w:r w:rsidDel="00A611DC">
          <w:rPr>
            <w:lang w:val="en-US" w:eastAsia="ja-JP"/>
          </w:rPr>
          <w:delText>“</w:delText>
        </w:r>
        <w:r w:rsidDel="00A611DC">
          <w:rPr>
            <w:rFonts w:hint="eastAsia"/>
            <w:lang w:val="en-US" w:eastAsia="ja-JP"/>
          </w:rPr>
          <w:delText>Connect</w:delText>
        </w:r>
        <w:r w:rsidDel="00A611DC">
          <w:rPr>
            <w:lang w:val="en-US" w:eastAsia="ja-JP"/>
          </w:rPr>
          <w:delText>”</w:delText>
        </w:r>
        <w:r w:rsidDel="00A611DC">
          <w:rPr>
            <w:rFonts w:hint="eastAsia"/>
            <w:lang w:val="en-US" w:eastAsia="ja-JP"/>
          </w:rPr>
          <w:delText xml:space="preserve"> button.</w:delText>
        </w:r>
      </w:del>
    </w:p>
    <w:p w:rsidR="000E7551" w:rsidRPr="000E7551" w:rsidDel="00A611DC" w:rsidRDefault="000E7551" w:rsidP="00997E4E">
      <w:pPr>
        <w:pStyle w:val="ListParagraph"/>
        <w:numPr>
          <w:ilvl w:val="0"/>
          <w:numId w:val="276"/>
        </w:numPr>
        <w:rPr>
          <w:del w:id="6129" w:author="Huy Duc. Nguyen" w:date="2017-08-30T10:52:00Z"/>
          <w:lang w:val="en-US" w:eastAsia="ja-JP"/>
        </w:rPr>
      </w:pPr>
      <w:del w:id="6130" w:author="Huy Duc. Nguyen" w:date="2017-08-30T10:52:00Z">
        <w:r w:rsidRPr="000E7551" w:rsidDel="00A611DC">
          <w:rPr>
            <w:sz w:val="22"/>
            <w:lang w:val="en-US" w:eastAsia="ja-JP"/>
          </w:rPr>
          <w:delText xml:space="preserve">Select “Run mode target” </w:delText>
        </w:r>
      </w:del>
    </w:p>
    <w:p w:rsidR="00B04A78" w:rsidDel="00A611DC" w:rsidRDefault="00B04A78" w:rsidP="00997E4E">
      <w:pPr>
        <w:pStyle w:val="CETextBody"/>
        <w:numPr>
          <w:ilvl w:val="0"/>
          <w:numId w:val="276"/>
        </w:numPr>
        <w:rPr>
          <w:del w:id="6131" w:author="Huy Duc. Nguyen" w:date="2017-08-30T10:52:00Z"/>
          <w:lang w:val="en-US" w:eastAsia="ja-JP"/>
        </w:rPr>
      </w:pPr>
      <w:del w:id="6132" w:author="Huy Duc. Nguyen" w:date="2017-08-30T10:52:00Z">
        <w:r w:rsidRPr="002355D7" w:rsidDel="00A611DC">
          <w:rPr>
            <w:lang w:val="en-US" w:eastAsia="ja-JP"/>
          </w:rPr>
          <w:delText>Select [Target] - [Load Module] - [Load Module...] from Menu bar</w:delText>
        </w:r>
        <w:r w:rsidDel="00A611DC">
          <w:rPr>
            <w:rFonts w:hint="eastAsia"/>
            <w:lang w:val="en-US" w:eastAsia="ja-JP"/>
          </w:rPr>
          <w:delText>.</w:delText>
        </w:r>
      </w:del>
    </w:p>
    <w:p w:rsidR="00B04A78" w:rsidDel="00A611DC" w:rsidRDefault="00B04A78" w:rsidP="00997E4E">
      <w:pPr>
        <w:pStyle w:val="CETextBody"/>
        <w:numPr>
          <w:ilvl w:val="0"/>
          <w:numId w:val="276"/>
        </w:numPr>
        <w:rPr>
          <w:del w:id="6133" w:author="Huy Duc. Nguyen" w:date="2017-08-30T10:52:00Z"/>
          <w:lang w:val="en-US" w:eastAsia="ja-JP"/>
        </w:rPr>
      </w:pPr>
      <w:del w:id="6134" w:author="Huy Duc. Nguyen" w:date="2017-08-30T10:52:00Z">
        <w:r w:rsidRPr="002355D7" w:rsidDel="00A611DC">
          <w:rPr>
            <w:lang w:val="en-US" w:eastAsia="ja-JP"/>
          </w:rPr>
          <w:delText>Load the "Busmoni_dyn.ael" file in the following path</w:delText>
        </w:r>
        <w:r w:rsidDel="00A611DC">
          <w:rPr>
            <w:rFonts w:hint="eastAsia"/>
            <w:lang w:val="en-US" w:eastAsia="ja-JP"/>
          </w:rPr>
          <w:delText>.</w:delText>
        </w:r>
      </w:del>
    </w:p>
    <w:p w:rsidR="00B04A78" w:rsidDel="00A611DC" w:rsidRDefault="00B04A78" w:rsidP="00B04A78">
      <w:pPr>
        <w:pStyle w:val="CETextBody"/>
        <w:ind w:left="782"/>
        <w:rPr>
          <w:del w:id="6135" w:author="Huy Duc. Nguyen" w:date="2017-08-30T10:52:00Z"/>
          <w:lang w:val="en-US" w:eastAsia="ja-JP"/>
        </w:rPr>
      </w:pPr>
      <w:del w:id="6136" w:author="Huy Duc. Nguyen" w:date="2017-08-30T10:52:00Z">
        <w:r w:rsidDel="00A611DC">
          <w:rPr>
            <w:rFonts w:hint="eastAsia"/>
            <w:lang w:val="en-US" w:eastAsia="ja-JP"/>
          </w:rPr>
          <w:delText>&lt;</w:delText>
        </w:r>
        <w:r w:rsidRPr="002355D7" w:rsidDel="00A611DC">
          <w:rPr>
            <w:lang w:val="en-US" w:eastAsia="ja-JP"/>
          </w:rPr>
          <w:delText>...int1144\modules\renesas\app\Busmoni_sample\Busmoni</w:delText>
        </w:r>
        <w:r w:rsidDel="00A611DC">
          <w:rPr>
            <w:rFonts w:hint="eastAsia"/>
            <w:lang w:val="en-US" w:eastAsia="ja-JP"/>
          </w:rPr>
          <w:delText>&gt;</w:delText>
        </w:r>
      </w:del>
    </w:p>
    <w:p w:rsidR="00B04A78" w:rsidDel="00A611DC" w:rsidRDefault="00B04A78" w:rsidP="00997E4E">
      <w:pPr>
        <w:pStyle w:val="CETextBody"/>
        <w:numPr>
          <w:ilvl w:val="0"/>
          <w:numId w:val="276"/>
        </w:numPr>
        <w:rPr>
          <w:del w:id="6137" w:author="Huy Duc. Nguyen" w:date="2017-08-30T10:52:00Z"/>
          <w:lang w:val="en-US" w:eastAsia="ja-JP"/>
        </w:rPr>
      </w:pPr>
      <w:del w:id="6138" w:author="Huy Duc. Nguyen" w:date="2017-08-30T10:52:00Z">
        <w:r w:rsidRPr="002355D7" w:rsidDel="00A611DC">
          <w:rPr>
            <w:lang w:val="en-US" w:eastAsia="ja-JP"/>
          </w:rPr>
          <w:delText>Press F5</w:delText>
        </w:r>
        <w:r w:rsidR="00F71FAD" w:rsidDel="00A611DC">
          <w:rPr>
            <w:rFonts w:hint="eastAsia"/>
            <w:lang w:val="en-US" w:eastAsia="ja-JP"/>
          </w:rPr>
          <w:delText xml:space="preserve"> for start</w:delText>
        </w:r>
        <w:r w:rsidDel="00A611DC">
          <w:rPr>
            <w:rFonts w:hint="eastAsia"/>
            <w:lang w:val="en-US" w:eastAsia="ja-JP"/>
          </w:rPr>
          <w:delText>.</w:delText>
        </w:r>
      </w:del>
    </w:p>
    <w:p w:rsidR="00B04A78" w:rsidRPr="000B0D23" w:rsidDel="00A611DC" w:rsidRDefault="00B04A78" w:rsidP="00997E4E">
      <w:pPr>
        <w:pStyle w:val="CETextBody"/>
        <w:numPr>
          <w:ilvl w:val="0"/>
          <w:numId w:val="276"/>
        </w:numPr>
        <w:rPr>
          <w:del w:id="6139" w:author="Huy Duc. Nguyen" w:date="2017-08-30T10:52:00Z"/>
          <w:lang w:val="en-US" w:eastAsia="ja-JP"/>
        </w:rPr>
      </w:pPr>
      <w:del w:id="6140" w:author="Huy Duc. Nguyen" w:date="2017-08-30T10:52:00Z">
        <w:r w:rsidRPr="00D2597C" w:rsidDel="00A611DC">
          <w:rPr>
            <w:lang w:val="en-US" w:eastAsia="ja-JP"/>
          </w:rPr>
          <w:delText>Run the following command on "I/O" tab</w:delText>
        </w:r>
        <w:r w:rsidDel="00A611DC">
          <w:rPr>
            <w:rFonts w:hint="eastAsia"/>
            <w:lang w:val="en-US" w:eastAsia="ja-JP"/>
          </w:rPr>
          <w:delText>.</w:delText>
        </w:r>
      </w:del>
    </w:p>
    <w:p w:rsidR="00B04A78" w:rsidDel="00A611DC" w:rsidRDefault="00B04A78" w:rsidP="00B04A78">
      <w:pPr>
        <w:pStyle w:val="CETextBody"/>
        <w:ind w:left="782"/>
        <w:rPr>
          <w:del w:id="6141" w:author="Huy Duc. Nguyen" w:date="2017-08-30T10:52:00Z"/>
          <w:rFonts w:asciiTheme="majorHAnsi" w:hAnsiTheme="majorHAnsi" w:cstheme="majorHAnsi"/>
          <w:lang w:val="en-US" w:eastAsia="ja-JP"/>
        </w:rPr>
      </w:pPr>
      <w:del w:id="6142" w:author="Huy Duc. Nguyen" w:date="2017-08-30T10:52:00Z">
        <w:r w:rsidDel="00A611DC">
          <w:rPr>
            <w:noProof/>
            <w:lang w:val="en-US"/>
          </w:rPr>
          <mc:AlternateContent>
            <mc:Choice Requires="wps">
              <w:drawing>
                <wp:anchor distT="0" distB="0" distL="114300" distR="114300" simplePos="0" relativeHeight="251556352" behindDoc="0" locked="0" layoutInCell="1" allowOverlap="1" wp14:anchorId="3CA0FC09" wp14:editId="06F1C063">
                  <wp:simplePos x="0" y="0"/>
                  <wp:positionH relativeFrom="column">
                    <wp:posOffset>449580</wp:posOffset>
                  </wp:positionH>
                  <wp:positionV relativeFrom="paragraph">
                    <wp:posOffset>52705</wp:posOffset>
                  </wp:positionV>
                  <wp:extent cx="5495925" cy="257175"/>
                  <wp:effectExtent l="0" t="0" r="28575" b="28575"/>
                  <wp:wrapNone/>
                  <wp:docPr id="265" name="テキスト ボックス 26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FC09" id="テキスト ボックス 265" o:spid="_x0000_s1088" type="#_x0000_t202" style="position:absolute;left:0;text-align:left;margin-left:35.4pt;margin-top:4.15pt;width:432.75pt;height:20.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" fillcolor="white [3201]" strokeweight=".5pt">
                  <v:textbox>
                    <w:txbxContent>
                      <w:p w:rsidR="005B1E90" w:rsidRPr="00955E9B" w:rsidRDefault="005B1E90" w:rsidP="00B04A78">
                        <w:pPr>
                          <w:rPr>
                            <w:rFonts w:ascii="Courier New" w:hAnsi="Courier New" w:cs="Courier New"/>
                            <w:sz w:val="22"/>
                            <w:szCs w:val="22"/>
                            <w:lang w:val="en-US" w:eastAsia="ja-JP"/>
                          </w:rPr>
                        </w:pPr>
                        <w:r w:rsidRPr="00955E9B">
                          <w:rPr>
                            <w:rFonts w:ascii="Courier New" w:hAnsi="Courier New" w:cs="Courier New"/>
                            <w:sz w:val="22"/>
                            <w:szCs w:val="22"/>
                            <w:lang w:val="en-US" w:eastAsia="ja-JP"/>
                          </w:rPr>
                          <w:t>Please input command: -p UC11 -c 1</w:t>
                        </w:r>
                      </w:p>
                    </w:txbxContent>
                  </v:textbox>
                </v:shape>
              </w:pict>
            </mc:Fallback>
          </mc:AlternateContent>
        </w:r>
      </w:del>
    </w:p>
    <w:p w:rsidR="00091B3C" w:rsidDel="00A611DC" w:rsidRDefault="00091B3C">
      <w:pPr>
        <w:rPr>
          <w:del w:id="6143" w:author="Huy Duc. Nguyen" w:date="2017-08-30T10:52:00Z"/>
          <w:sz w:val="22"/>
          <w:lang w:val="en-US" w:eastAsia="ja-JP"/>
        </w:rPr>
      </w:pPr>
    </w:p>
    <w:p w:rsidR="00091B3C" w:rsidDel="00A611DC" w:rsidRDefault="00091B3C" w:rsidP="00091B3C">
      <w:pPr>
        <w:pStyle w:val="CETextBody"/>
        <w:ind w:firstLineChars="300" w:firstLine="660"/>
        <w:rPr>
          <w:del w:id="6144" w:author="Huy Duc. Nguyen" w:date="2017-08-30T10:52:00Z"/>
          <w:lang w:val="en-US" w:eastAsia="ja-JP"/>
        </w:rPr>
      </w:pPr>
      <w:del w:id="6145" w:author="Huy Duc. Nguyen" w:date="2017-08-30T10:52:00Z">
        <w:r w:rsidDel="00A611DC">
          <w:rPr>
            <w:lang w:val="en-US" w:eastAsia="ja-JP"/>
          </w:rPr>
          <w:delText xml:space="preserve">After finishing </w:delText>
        </w:r>
        <w:r w:rsidDel="00A611DC">
          <w:rPr>
            <w:rFonts w:hint="eastAsia"/>
            <w:lang w:val="en-US" w:eastAsia="ja-JP"/>
          </w:rPr>
          <w:delText>a command</w:delText>
        </w:r>
        <w:r w:rsidRPr="00CC1FE9" w:rsidDel="00A611DC">
          <w:rPr>
            <w:lang w:val="en-US" w:eastAsia="ja-JP"/>
          </w:rPr>
          <w:delText xml:space="preserve">, you will see the log like below. </w:delText>
        </w:r>
      </w:del>
    </w:p>
    <w:p w:rsidR="00091B3C" w:rsidRPr="00CC1FE9" w:rsidDel="00A611DC" w:rsidRDefault="00091B3C" w:rsidP="00091B3C">
      <w:pPr>
        <w:pStyle w:val="CETextBody"/>
        <w:ind w:firstLineChars="300" w:firstLine="660"/>
        <w:rPr>
          <w:del w:id="6146" w:author="Huy Duc. Nguyen" w:date="2017-08-30T10:52:00Z"/>
          <w:lang w:val="en-US" w:eastAsia="ja-JP"/>
        </w:rPr>
      </w:pPr>
      <w:del w:id="6147" w:author="Huy Duc. Nguyen" w:date="2017-08-30T10:52:00Z">
        <w:r w:rsidDel="00A611DC">
          <w:rPr>
            <w:rFonts w:hint="eastAsia"/>
            <w:lang w:val="en-US" w:eastAsia="ja-JP"/>
          </w:rPr>
          <w:delText xml:space="preserve">Red square </w:delText>
        </w:r>
        <w:r w:rsidR="00E8389C" w:rsidDel="00A611DC">
          <w:rPr>
            <w:rFonts w:hint="eastAsia"/>
            <w:lang w:val="en-US" w:eastAsia="ja-JP"/>
          </w:rPr>
          <w:delText>is</w:delText>
        </w:r>
        <w:r w:rsidDel="00A611DC">
          <w:rPr>
            <w:rFonts w:hint="eastAsia"/>
            <w:lang w:val="en-US" w:eastAsia="ja-JP"/>
          </w:rPr>
          <w:delText xml:space="preserve"> results.</w:delText>
        </w:r>
        <w:r w:rsidR="00E8389C" w:rsidRPr="00E8389C" w:rsidDel="00A611DC">
          <w:rPr>
            <w:noProof/>
            <w:lang w:val="en-US" w:eastAsia="ja-JP"/>
          </w:rPr>
          <w:delText xml:space="preserve"> </w:delText>
        </w:r>
      </w:del>
    </w:p>
    <w:p w:rsidR="00091B3C" w:rsidDel="00A611DC" w:rsidRDefault="00091B3C" w:rsidP="00B04A78">
      <w:pPr>
        <w:pStyle w:val="CETextBody"/>
        <w:ind w:left="782"/>
        <w:rPr>
          <w:del w:id="6148" w:author="Huy Duc. Nguyen" w:date="2017-08-30T10:52:00Z"/>
          <w:rFonts w:asciiTheme="majorHAnsi" w:hAnsiTheme="majorHAnsi" w:cstheme="majorHAnsi"/>
          <w:lang w:val="en-US" w:eastAsia="ja-JP"/>
        </w:rPr>
      </w:pPr>
      <w:del w:id="6149" w:author="Huy Duc. Nguyen" w:date="2017-08-30T10:52:00Z">
        <w:r w:rsidDel="00A611DC">
          <w:rPr>
            <w:noProof/>
            <w:lang w:val="en-US"/>
          </w:rPr>
          <mc:AlternateContent>
            <mc:Choice Requires="wps">
              <w:drawing>
                <wp:anchor distT="0" distB="0" distL="114300" distR="114300" simplePos="0" relativeHeight="251557376" behindDoc="0" locked="0" layoutInCell="1" allowOverlap="1" wp14:anchorId="036E44A6" wp14:editId="384C4E00">
                  <wp:simplePos x="0" y="0"/>
                  <wp:positionH relativeFrom="column">
                    <wp:posOffset>493852</wp:posOffset>
                  </wp:positionH>
                  <wp:positionV relativeFrom="paragraph">
                    <wp:posOffset>86716</wp:posOffset>
                  </wp:positionV>
                  <wp:extent cx="5495925" cy="724204"/>
                  <wp:effectExtent l="0" t="0" r="28575" b="19050"/>
                  <wp:wrapNone/>
                  <wp:docPr id="285" name="テキスト ボックス 285"/>
                  <wp:cNvGraphicFramePr/>
                  <a:graphic xmlns:a="http://schemas.openxmlformats.org/drawingml/2006/main">
                    <a:graphicData uri="http://schemas.microsoft.com/office/word/2010/wordprocessingShape">
                      <wps:wsp>
                        <wps:cNvSpPr txBox="1"/>
                        <wps:spPr>
                          <a:xfrm>
                            <a:off x="0" y="0"/>
                            <a:ext cx="5495925" cy="7242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rsidP="00091B3C">
                              <w:pPr>
                                <w:rPr>
                                  <w:rFonts w:ascii="Courier New" w:hAnsi="Courier New" w:cs="Courier New"/>
                                  <w:sz w:val="18"/>
                                  <w:szCs w:val="18"/>
                                  <w:lang w:val="en-US" w:eastAsia="ja-JP"/>
                                </w:rPr>
                              </w:pPr>
                              <w:ins w:id="6150" w:author="Kazuhiro Takagi" w:date="2017-03-08T19:04:00Z">
                                <w:r w:rsidRPr="00A440EF">
                                  <w:rPr>
                                    <w:rFonts w:ascii="Courier New" w:hAnsi="Courier New" w:cs="Courier New"/>
                                    <w:sz w:val="18"/>
                                    <w:szCs w:val="18"/>
                                    <w:lang w:val="en-US" w:eastAsia="ja-JP"/>
                                  </w:rPr>
                                  <w:t>UC11:  DDR   R =  3000MiB/s        W =  1945MiB/s</w:t>
                                </w:r>
                              </w:ins>
                              <w:del w:id="6151" w:author="Kazuhiro Takagi" w:date="2017-03-08T19:04:00Z">
                                <w:r w:rsidRPr="00955E9B" w:rsidDel="00A440EF">
                                  <w:rPr>
                                    <w:rFonts w:ascii="Courier New" w:hAnsi="Courier New" w:cs="Courier New"/>
                                    <w:sz w:val="18"/>
                                    <w:szCs w:val="18"/>
                                    <w:lang w:val="en-US" w:eastAsia="ja-JP"/>
                                  </w:rPr>
                                  <w:delText>UC11:  DDR   R =  3284MiB/s        W =  2073MiB/s</w:delText>
                                </w:r>
                              </w:del>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E44A6" id="テキスト ボックス 285" o:spid="_x0000_s1089" type="#_x0000_t202" style="position:absolute;left:0;text-align:left;margin-left:38.9pt;margin-top:6.85pt;width:432.75pt;height:57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" fillcolor="white [3201]" strokeweight=".5pt">
                  <v:textbox>
                    <w:txbxContent>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Please input command: -p UC11 -c 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Device "R-Car H3 ES1.1"</w:t>
                        </w:r>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rsidP="00091B3C">
                        <w:pPr>
                          <w:rPr>
                            <w:rFonts w:ascii="Courier New" w:hAnsi="Courier New" w:cs="Courier New"/>
                            <w:sz w:val="18"/>
                            <w:szCs w:val="18"/>
                            <w:lang w:val="en-US" w:eastAsia="ja-JP"/>
                          </w:rPr>
                        </w:pPr>
                        <w:ins w:id="6312" w:author="Kazuhiro Takagi" w:date="2017-03-08T19:04:00Z">
                          <w:r w:rsidRPr="00A440EF">
                            <w:rPr>
                              <w:rFonts w:ascii="Courier New" w:hAnsi="Courier New" w:cs="Courier New"/>
                              <w:sz w:val="18"/>
                              <w:szCs w:val="18"/>
                              <w:lang w:val="en-US" w:eastAsia="ja-JP"/>
                            </w:rPr>
                            <w:t xml:space="preserve">UC11:  DDR   R </w:t>
                          </w:r>
                          <w:proofErr w:type="gramStart"/>
                          <w:r w:rsidRPr="00A440EF">
                            <w:rPr>
                              <w:rFonts w:ascii="Courier New" w:hAnsi="Courier New" w:cs="Courier New"/>
                              <w:sz w:val="18"/>
                              <w:szCs w:val="18"/>
                              <w:lang w:val="en-US" w:eastAsia="ja-JP"/>
                            </w:rPr>
                            <w:t>=  3000MiB</w:t>
                          </w:r>
                          <w:proofErr w:type="gramEnd"/>
                          <w:r w:rsidRPr="00A440EF">
                            <w:rPr>
                              <w:rFonts w:ascii="Courier New" w:hAnsi="Courier New" w:cs="Courier New"/>
                              <w:sz w:val="18"/>
                              <w:szCs w:val="18"/>
                              <w:lang w:val="en-US" w:eastAsia="ja-JP"/>
                            </w:rPr>
                            <w:t>/s        W =  1945MiB/s</w:t>
                          </w:r>
                        </w:ins>
                        <w:del w:id="6313" w:author="Kazuhiro Takagi" w:date="2017-03-08T19:04:00Z">
                          <w:r w:rsidRPr="00955E9B" w:rsidDel="00A440EF">
                            <w:rPr>
                              <w:rFonts w:ascii="Courier New" w:hAnsi="Courier New" w:cs="Courier New"/>
                              <w:sz w:val="18"/>
                              <w:szCs w:val="18"/>
                              <w:lang w:val="en-US" w:eastAsia="ja-JP"/>
                            </w:rPr>
                            <w:delText>UC11:  DDR   R =  3284MiB/s        W =  2073MiB/s</w:delText>
                          </w:r>
                        </w:del>
                      </w:p>
                      <w:p w:rsidR="005B1E90" w:rsidRPr="00955E9B" w:rsidRDefault="005B1E90" w:rsidP="00091B3C">
                        <w:pPr>
                          <w:rPr>
                            <w:rFonts w:ascii="Courier New" w:hAnsi="Courier New" w:cs="Courier New"/>
                            <w:sz w:val="18"/>
                            <w:szCs w:val="18"/>
                            <w:lang w:val="en-US" w:eastAsia="ja-JP"/>
                          </w:rPr>
                        </w:pPr>
                        <w:r w:rsidRPr="00955E9B">
                          <w:rPr>
                            <w:rFonts w:ascii="Courier New" w:hAnsi="Courier New" w:cs="Courier New"/>
                            <w:sz w:val="18"/>
                            <w:szCs w:val="18"/>
                            <w:lang w:val="en-US" w:eastAsia="ja-JP"/>
                          </w:rPr>
                          <w:t>-----------------------------------------------------------------</w:t>
                        </w:r>
                      </w:p>
                      <w:p w:rsidR="005B1E90" w:rsidRPr="00955E9B" w:rsidRDefault="005B1E90">
                        <w:pPr>
                          <w:rPr>
                            <w:rFonts w:ascii="Courier New" w:hAnsi="Courier New" w:cs="Courier New"/>
                            <w:sz w:val="18"/>
                            <w:szCs w:val="18"/>
                            <w:lang w:val="en-US" w:eastAsia="ja-JP"/>
                          </w:rPr>
                        </w:pPr>
                      </w:p>
                    </w:txbxContent>
                  </v:textbox>
                </v:shape>
              </w:pict>
            </mc:Fallback>
          </mc:AlternateContent>
        </w:r>
      </w:del>
    </w:p>
    <w:p w:rsidR="00091B3C" w:rsidDel="00A611DC" w:rsidRDefault="00091B3C" w:rsidP="00B04A78">
      <w:pPr>
        <w:pStyle w:val="CETextBody"/>
        <w:ind w:left="782"/>
        <w:rPr>
          <w:del w:id="6152" w:author="Huy Duc. Nguyen" w:date="2017-08-30T10:52:00Z"/>
          <w:rFonts w:asciiTheme="majorHAnsi" w:hAnsiTheme="majorHAnsi" w:cstheme="majorHAnsi"/>
          <w:lang w:val="en-US" w:eastAsia="ja-JP"/>
        </w:rPr>
      </w:pPr>
    </w:p>
    <w:p w:rsidR="00091B3C" w:rsidDel="00A611DC" w:rsidRDefault="00E8389C" w:rsidP="00B04A78">
      <w:pPr>
        <w:pStyle w:val="CETextBody"/>
        <w:ind w:left="782"/>
        <w:rPr>
          <w:del w:id="6153" w:author="Huy Duc. Nguyen" w:date="2017-08-30T10:52:00Z"/>
          <w:rFonts w:asciiTheme="majorHAnsi" w:hAnsiTheme="majorHAnsi" w:cstheme="majorHAnsi"/>
          <w:lang w:val="en-US" w:eastAsia="ja-JP"/>
        </w:rPr>
      </w:pPr>
      <w:del w:id="6154" w:author="Huy Duc. Nguyen" w:date="2017-08-30T10:52:00Z">
        <w:r w:rsidDel="00A611DC">
          <w:rPr>
            <w:noProof/>
            <w:lang w:val="en-US"/>
          </w:rPr>
          <mc:AlternateContent>
            <mc:Choice Requires="wps">
              <w:drawing>
                <wp:anchor distT="0" distB="0" distL="114300" distR="114300" simplePos="0" relativeHeight="251558400" behindDoc="0" locked="0" layoutInCell="1" allowOverlap="1" wp14:anchorId="62592A98" wp14:editId="11C3E5D5">
                  <wp:simplePos x="0" y="0"/>
                  <wp:positionH relativeFrom="column">
                    <wp:posOffset>1400810</wp:posOffset>
                  </wp:positionH>
                  <wp:positionV relativeFrom="paragraph">
                    <wp:posOffset>81915</wp:posOffset>
                  </wp:positionV>
                  <wp:extent cx="2904134" cy="135255"/>
                  <wp:effectExtent l="0" t="0" r="10795" b="17145"/>
                  <wp:wrapNone/>
                  <wp:docPr id="286" name="正方形/長方形 286"/>
                  <wp:cNvGraphicFramePr/>
                  <a:graphic xmlns:a="http://schemas.openxmlformats.org/drawingml/2006/main">
                    <a:graphicData uri="http://schemas.microsoft.com/office/word/2010/wordprocessingShape">
                      <wps:wsp>
                        <wps:cNvSpPr/>
                        <wps:spPr>
                          <a:xfrm>
                            <a:off x="0" y="0"/>
                            <a:ext cx="2904134" cy="1352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03D6F" id="正方形/長方形 286" o:spid="_x0000_s1026" style="position:absolute;margin-left:110.3pt;margin-top:6.45pt;width:228.65pt;height:10.6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" filled="f" strokecolor="#c0504d [3205]" strokeweight="2pt"/>
              </w:pict>
            </mc:Fallback>
          </mc:AlternateContent>
        </w:r>
      </w:del>
    </w:p>
    <w:p w:rsidR="00091B3C" w:rsidDel="00A611DC" w:rsidRDefault="00091B3C" w:rsidP="00955E9B">
      <w:pPr>
        <w:pStyle w:val="CETextBody"/>
        <w:rPr>
          <w:del w:id="6155" w:author="Huy Duc. Nguyen" w:date="2017-08-30T10:52:00Z"/>
          <w:rFonts w:asciiTheme="majorHAnsi" w:hAnsiTheme="majorHAnsi" w:cstheme="majorHAnsi"/>
          <w:lang w:val="en-US" w:eastAsia="ja-JP"/>
        </w:rPr>
      </w:pPr>
    </w:p>
    <w:p w:rsidR="00091B3C" w:rsidDel="00A611DC" w:rsidRDefault="00091B3C">
      <w:pPr>
        <w:rPr>
          <w:del w:id="6156" w:author="Huy Duc. Nguyen" w:date="2017-08-30T10:52:00Z"/>
          <w:sz w:val="22"/>
          <w:lang w:val="en-US" w:eastAsia="ja-JP"/>
        </w:rPr>
      </w:pPr>
    </w:p>
    <w:p w:rsidR="00B04A78" w:rsidRPr="004A4FDD" w:rsidDel="00A611DC" w:rsidRDefault="00B04A78" w:rsidP="00997E4E">
      <w:pPr>
        <w:pStyle w:val="CETextBody"/>
        <w:numPr>
          <w:ilvl w:val="0"/>
          <w:numId w:val="276"/>
        </w:numPr>
        <w:rPr>
          <w:del w:id="6157" w:author="Huy Duc. Nguyen" w:date="2017-08-30T10:52:00Z"/>
          <w:lang w:val="en-US" w:eastAsia="ja-JP"/>
        </w:rPr>
      </w:pPr>
      <w:del w:id="6158" w:author="Huy Duc. Nguyen" w:date="2017-08-30T10:52:00Z">
        <w:r w:rsidRPr="00D2597C" w:rsidDel="00A611DC">
          <w:rPr>
            <w:lang w:val="en-US" w:eastAsia="ja-JP"/>
          </w:rPr>
          <w:delText>Select [Target] - [Unload Module] - [Unload Module...] from Menu bar</w:delText>
        </w:r>
        <w:r w:rsidDel="00A611DC">
          <w:rPr>
            <w:rFonts w:hint="eastAsia"/>
            <w:lang w:val="en-US" w:eastAsia="ja-JP"/>
          </w:rPr>
          <w:delText>.</w:delText>
        </w:r>
      </w:del>
    </w:p>
    <w:p w:rsidR="00B04A78" w:rsidRPr="007E0280" w:rsidDel="00A611DC" w:rsidRDefault="00B04A78" w:rsidP="00997E4E">
      <w:pPr>
        <w:pStyle w:val="CETextBody"/>
        <w:numPr>
          <w:ilvl w:val="0"/>
          <w:numId w:val="276"/>
        </w:numPr>
        <w:rPr>
          <w:del w:id="6159" w:author="Huy Duc. Nguyen" w:date="2017-08-30T10:52:00Z"/>
          <w:lang w:val="en-US" w:eastAsia="ja-JP"/>
        </w:rPr>
      </w:pPr>
      <w:del w:id="6160" w:author="Huy Duc. Nguyen" w:date="2017-08-30T10:52:00Z">
        <w:r w:rsidRPr="00D2597C" w:rsidDel="00A611DC">
          <w:rPr>
            <w:lang w:val="en-US" w:eastAsia="ja-JP"/>
          </w:rPr>
          <w:delText xml:space="preserve">Unload the "Busmoni_dyn.ael" </w:delText>
        </w:r>
        <w:r w:rsidDel="00A611DC">
          <w:rPr>
            <w:rFonts w:hint="eastAsia"/>
            <w:lang w:val="en-US" w:eastAsia="ja-JP"/>
          </w:rPr>
          <w:delText xml:space="preserve">file </w:delText>
        </w:r>
        <w:r w:rsidDel="00A611DC">
          <w:rPr>
            <w:lang w:val="en-US" w:eastAsia="ja-JP"/>
          </w:rPr>
          <w:delText>in the following path</w:delText>
        </w:r>
        <w:r w:rsidDel="00A611DC">
          <w:rPr>
            <w:rFonts w:hint="eastAsia"/>
            <w:lang w:val="en-US" w:eastAsia="ja-JP"/>
          </w:rPr>
          <w:delText>.</w:delText>
        </w:r>
      </w:del>
    </w:p>
    <w:p w:rsidR="00B04A78" w:rsidDel="00A611DC" w:rsidRDefault="00B04A78" w:rsidP="00B04A78">
      <w:pPr>
        <w:pStyle w:val="CETextBody"/>
        <w:ind w:leftChars="59" w:left="142" w:firstLineChars="300" w:firstLine="660"/>
        <w:rPr>
          <w:del w:id="6161" w:author="Huy Duc. Nguyen" w:date="2017-08-30T10:52:00Z"/>
          <w:lang w:val="en-US" w:eastAsia="ja-JP"/>
        </w:rPr>
      </w:pPr>
      <w:del w:id="6162" w:author="Huy Duc. Nguyen" w:date="2017-08-30T10:52:00Z">
        <w:r w:rsidDel="00A611DC">
          <w:rPr>
            <w:rFonts w:hint="eastAsia"/>
            <w:lang w:val="en-US" w:eastAsia="ja-JP"/>
          </w:rPr>
          <w:delText>&lt;</w:delText>
        </w:r>
        <w:r w:rsidRPr="002355D7" w:rsidDel="00A611DC">
          <w:rPr>
            <w:lang w:val="en-US" w:eastAsia="ja-JP"/>
          </w:rPr>
          <w:delText>...int1144\modules\renesas\app\Busmoni_sample\Busmoni</w:delText>
        </w:r>
        <w:r w:rsidDel="00A611DC">
          <w:rPr>
            <w:rFonts w:hint="eastAsia"/>
            <w:lang w:val="en-US" w:eastAsia="ja-JP"/>
          </w:rPr>
          <w:delText>&gt;</w:delText>
        </w:r>
      </w:del>
    </w:p>
    <w:p w:rsidR="00B04A78" w:rsidRPr="00A81F96" w:rsidDel="00A611DC" w:rsidRDefault="00B04A78" w:rsidP="00997E4E">
      <w:pPr>
        <w:pStyle w:val="CETextBody"/>
        <w:numPr>
          <w:ilvl w:val="0"/>
          <w:numId w:val="276"/>
        </w:numPr>
        <w:rPr>
          <w:del w:id="6163" w:author="Huy Duc. Nguyen" w:date="2017-08-30T10:52:00Z"/>
          <w:lang w:val="en-US" w:eastAsia="ja-JP"/>
        </w:rPr>
      </w:pPr>
      <w:del w:id="6164" w:author="Huy Duc. Nguyen" w:date="2017-08-30T10:52:00Z">
        <w:r w:rsidDel="00A611DC">
          <w:rPr>
            <w:lang w:val="en-US" w:eastAsia="ja-JP"/>
          </w:rPr>
          <w:delText xml:space="preserve">Run </w:delText>
        </w:r>
        <w:r w:rsidDel="00A611DC">
          <w:rPr>
            <w:rFonts w:hint="eastAsia"/>
            <w:lang w:val="en-US" w:eastAsia="ja-JP"/>
          </w:rPr>
          <w:delText xml:space="preserve">from </w:delText>
        </w:r>
        <w:r w:rsidDel="00A611DC">
          <w:rPr>
            <w:lang w:val="en-US" w:eastAsia="ja-JP"/>
          </w:rPr>
          <w:delText xml:space="preserve">step </w:delText>
        </w:r>
        <w:r w:rsidDel="00A611DC">
          <w:rPr>
            <w:rFonts w:hint="eastAsia"/>
            <w:lang w:val="en-US" w:eastAsia="ja-JP"/>
          </w:rPr>
          <w:delText>3 to step8</w:delText>
        </w:r>
        <w:r w:rsidRPr="00A81F96" w:rsidDel="00A611DC">
          <w:rPr>
            <w:lang w:val="en-US" w:eastAsia="ja-JP"/>
          </w:rPr>
          <w:delText xml:space="preserve"> process 10 seconds after the result is displayed.</w:delText>
        </w:r>
      </w:del>
    </w:p>
    <w:p w:rsidR="00B04A78" w:rsidDel="00A611DC" w:rsidRDefault="00B04A78" w:rsidP="00B04A78">
      <w:pPr>
        <w:pStyle w:val="CETextBody"/>
        <w:ind w:left="422" w:firstLineChars="100" w:firstLine="220"/>
        <w:rPr>
          <w:del w:id="6165" w:author="Huy Duc. Nguyen" w:date="2017-08-30T10:52:00Z"/>
          <w:lang w:val="en-US" w:eastAsia="ja-JP"/>
        </w:rPr>
      </w:pPr>
      <w:del w:id="6166" w:author="Huy Duc. Nguyen" w:date="2017-08-30T10:52:00Z">
        <w:r w:rsidRPr="00A81F96" w:rsidDel="00A611DC">
          <w:rPr>
            <w:lang w:val="en-US" w:eastAsia="ja-JP"/>
          </w:rPr>
          <w:delText>Repeat this 9 times.</w:delText>
        </w:r>
      </w:del>
    </w:p>
    <w:p w:rsidR="00F61AF8" w:rsidDel="00A611DC" w:rsidRDefault="00F61AF8" w:rsidP="00A80E21">
      <w:pPr>
        <w:pStyle w:val="CETextBody"/>
        <w:rPr>
          <w:del w:id="6167" w:author="Huy Duc. Nguyen" w:date="2017-08-30T10:52:00Z"/>
          <w:lang w:val="en-US" w:eastAsia="ja-JP"/>
        </w:rPr>
      </w:pPr>
    </w:p>
    <w:p w:rsidR="003400B8" w:rsidRPr="00A57520" w:rsidDel="00A611DC" w:rsidRDefault="003400B8" w:rsidP="00A80E21">
      <w:pPr>
        <w:pStyle w:val="CETextBody"/>
        <w:rPr>
          <w:del w:id="6168" w:author="Huy Duc. Nguyen" w:date="2017-08-30T10:52:00Z"/>
          <w:lang w:val="en-US" w:eastAsia="ja-JP"/>
        </w:rPr>
      </w:pPr>
    </w:p>
    <w:p w:rsidR="00CB1864" w:rsidDel="00A611DC" w:rsidRDefault="00CB1864">
      <w:pPr>
        <w:rPr>
          <w:del w:id="6169" w:author="Huy Duc. Nguyen" w:date="2017-08-30T10:52:00Z"/>
          <w:sz w:val="22"/>
          <w:lang w:val="en-US" w:eastAsia="ja-JP"/>
        </w:rPr>
      </w:pPr>
      <w:del w:id="6170" w:author="Huy Duc. Nguyen" w:date="2017-08-30T10:52:00Z">
        <w:r w:rsidDel="00A611DC">
          <w:rPr>
            <w:lang w:val="en-US" w:eastAsia="ja-JP"/>
          </w:rPr>
          <w:br w:type="page"/>
        </w:r>
      </w:del>
    </w:p>
    <w:p w:rsidR="006E0DF0" w:rsidRPr="006E0DF0" w:rsidDel="00A611DC" w:rsidRDefault="00A80E21" w:rsidP="00A80E21">
      <w:pPr>
        <w:pStyle w:val="CETextBody"/>
        <w:numPr>
          <w:ilvl w:val="0"/>
          <w:numId w:val="15"/>
        </w:numPr>
        <w:ind w:left="426" w:hanging="426"/>
        <w:rPr>
          <w:del w:id="6171" w:author="Huy Duc. Nguyen" w:date="2017-08-30T10:52:00Z"/>
          <w:b/>
          <w:lang w:val="en-US" w:eastAsia="ja-JP"/>
        </w:rPr>
      </w:pPr>
      <w:del w:id="6172" w:author="Huy Duc. Nguyen" w:date="2017-08-30T10:52:00Z">
        <w:r w:rsidDel="00A611DC">
          <w:rPr>
            <w:rFonts w:hint="eastAsia"/>
            <w:lang w:val="en-US" w:eastAsia="ja-JP"/>
          </w:rPr>
          <w:delText>Result</w:delText>
        </w:r>
      </w:del>
    </w:p>
    <w:p w:rsidR="00F14DA4" w:rsidDel="00A611DC" w:rsidRDefault="00F14DA4" w:rsidP="00F14DA4">
      <w:pPr>
        <w:pStyle w:val="Caption"/>
        <w:rPr>
          <w:del w:id="6173" w:author="Huy Duc. Nguyen" w:date="2017-08-30T10:52:00Z"/>
          <w:sz w:val="22"/>
          <w:szCs w:val="22"/>
          <w:lang w:eastAsia="ja-JP"/>
        </w:rPr>
      </w:pPr>
      <w:del w:id="6174" w:author="Huy Duc. Nguyen" w:date="2017-08-30T10:52:00Z">
        <w:r w:rsidRPr="005972B5" w:rsidDel="00A611DC">
          <w:rPr>
            <w:sz w:val="22"/>
            <w:szCs w:val="22"/>
          </w:rPr>
          <w:delText xml:space="preserve">Table </w:delText>
        </w:r>
        <w:r w:rsidRPr="005972B5" w:rsidDel="00A611DC">
          <w:rPr>
            <w:sz w:val="22"/>
            <w:szCs w:val="22"/>
          </w:rPr>
          <w:fldChar w:fldCharType="begin"/>
        </w:r>
        <w:r w:rsidRPr="005972B5" w:rsidDel="00A611DC">
          <w:rPr>
            <w:sz w:val="22"/>
            <w:szCs w:val="22"/>
          </w:rPr>
          <w:delInstrText xml:space="preserve"> STYLEREF 1 \s </w:delInstrText>
        </w:r>
        <w:r w:rsidRPr="005972B5" w:rsidDel="00A611DC">
          <w:rPr>
            <w:sz w:val="22"/>
            <w:szCs w:val="22"/>
          </w:rPr>
          <w:fldChar w:fldCharType="separate"/>
        </w:r>
        <w:r w:rsidR="003B19D6" w:rsidDel="00A611DC">
          <w:rPr>
            <w:noProof/>
            <w:sz w:val="22"/>
            <w:szCs w:val="22"/>
          </w:rPr>
          <w:delText>5</w:delText>
        </w:r>
        <w:r w:rsidRPr="005972B5" w:rsidDel="00A611DC">
          <w:rPr>
            <w:sz w:val="22"/>
            <w:szCs w:val="22"/>
          </w:rPr>
          <w:fldChar w:fldCharType="end"/>
        </w:r>
        <w:r w:rsidRPr="005972B5" w:rsidDel="00A611DC">
          <w:rPr>
            <w:sz w:val="22"/>
            <w:szCs w:val="22"/>
          </w:rPr>
          <w:noBreakHyphen/>
        </w:r>
        <w:r w:rsidRPr="005972B5" w:rsidDel="00A611DC">
          <w:rPr>
            <w:sz w:val="22"/>
            <w:szCs w:val="22"/>
          </w:rPr>
          <w:fldChar w:fldCharType="begin"/>
        </w:r>
        <w:r w:rsidRPr="005972B5" w:rsidDel="00A611DC">
          <w:rPr>
            <w:sz w:val="22"/>
            <w:szCs w:val="22"/>
          </w:rPr>
          <w:delInstrText xml:space="preserve"> SEQ Table \* ARABIC \s 1 </w:delInstrText>
        </w:r>
        <w:r w:rsidRPr="005972B5" w:rsidDel="00A611DC">
          <w:rPr>
            <w:sz w:val="22"/>
            <w:szCs w:val="22"/>
          </w:rPr>
          <w:fldChar w:fldCharType="separate"/>
        </w:r>
      </w:del>
      <w:ins w:id="6175" w:author="Kazuhiro Takagi" w:date="2017-03-21T15:02:00Z">
        <w:del w:id="6176" w:author="Huy Duc. Nguyen" w:date="2017-08-28T16:38:00Z">
          <w:r w:rsidR="00520A63" w:rsidDel="003B19D6">
            <w:rPr>
              <w:noProof/>
              <w:sz w:val="22"/>
              <w:szCs w:val="22"/>
            </w:rPr>
            <w:delText>13</w:delText>
          </w:r>
        </w:del>
      </w:ins>
      <w:ins w:id="6177" w:author=" " w:date="2017-03-09T11:18:00Z">
        <w:del w:id="6178" w:author="Huy Duc. Nguyen" w:date="2017-08-28T16:38:00Z">
          <w:r w:rsidR="00442CC0" w:rsidDel="003B19D6">
            <w:rPr>
              <w:noProof/>
              <w:sz w:val="22"/>
              <w:szCs w:val="22"/>
            </w:rPr>
            <w:delText>13</w:delText>
          </w:r>
        </w:del>
      </w:ins>
      <w:del w:id="6179" w:author="Huy Duc. Nguyen" w:date="2017-08-28T16:38:00Z">
        <w:r w:rsidR="00003FEB" w:rsidDel="003B19D6">
          <w:rPr>
            <w:noProof/>
            <w:sz w:val="22"/>
            <w:szCs w:val="22"/>
          </w:rPr>
          <w:delText>16</w:delText>
        </w:r>
      </w:del>
      <w:del w:id="6180" w:author="Huy Duc. Nguyen" w:date="2017-08-30T10:52:00Z">
        <w:r w:rsidRPr="005972B5" w:rsidDel="00A611DC">
          <w:rPr>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537C8F" w:rsidRPr="00207443" w:rsidDel="00A611DC" w:rsidTr="009B352E">
        <w:trPr>
          <w:jc w:val="center"/>
          <w:del w:id="6181"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537C8F" w:rsidDel="00A611DC" w:rsidRDefault="00537C8F" w:rsidP="009B352E">
            <w:pPr>
              <w:pStyle w:val="CETextBody"/>
              <w:jc w:val="center"/>
              <w:rPr>
                <w:del w:id="6182"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537C8F" w:rsidRPr="00387E9A" w:rsidDel="00A611DC" w:rsidRDefault="00537C8F" w:rsidP="009B352E">
            <w:pPr>
              <w:pStyle w:val="CETextBody"/>
              <w:jc w:val="center"/>
              <w:rPr>
                <w:del w:id="6183" w:author="Huy Duc. Nguyen" w:date="2017-08-30T10:52:00Z"/>
                <w:b/>
                <w:sz w:val="16"/>
                <w:lang w:eastAsia="ja-JP"/>
              </w:rPr>
            </w:pPr>
            <w:del w:id="6184" w:author="Huy Duc. Nguyen" w:date="2017-08-30T10:52:00Z">
              <w:r w:rsidDel="00A611DC">
                <w:rPr>
                  <w:rFonts w:hint="eastAsia"/>
                  <w:b/>
                  <w:sz w:val="16"/>
                  <w:lang w:eastAsia="ja-JP"/>
                </w:rPr>
                <w:delText>V</w:delText>
              </w:r>
              <w:r w:rsidRPr="00EB15D8" w:rsidDel="00A611DC">
                <w:rPr>
                  <w:b/>
                  <w:sz w:val="16"/>
                  <w:lang w:eastAsia="ja-JP"/>
                </w:rPr>
                <w:delText xml:space="preserve">irtualization PoC </w:delText>
              </w:r>
              <w:r w:rsidDel="00A611DC">
                <w:rPr>
                  <w:b/>
                  <w:sz w:val="16"/>
                  <w:lang w:eastAsia="ja-JP"/>
                </w:rPr>
                <w:delText>(Type</w:delText>
              </w:r>
              <w:r w:rsidDel="00A611DC">
                <w:rPr>
                  <w:rFonts w:hint="eastAsia"/>
                  <w:b/>
                  <w:sz w:val="16"/>
                  <w:lang w:eastAsia="ja-JP"/>
                </w:rPr>
                <w:delText>1</w:delText>
              </w:r>
              <w:r w:rsidRPr="00387E9A" w:rsidDel="00A611DC">
                <w:rPr>
                  <w:b/>
                  <w:sz w:val="16"/>
                  <w:lang w:eastAsia="ja-JP"/>
                </w:rPr>
                <w:delText>)</w:delText>
              </w:r>
            </w:del>
          </w:p>
        </w:tc>
      </w:tr>
      <w:tr w:rsidR="00537C8F" w:rsidRPr="00207443" w:rsidDel="00A611DC" w:rsidTr="009B352E">
        <w:trPr>
          <w:jc w:val="center"/>
          <w:del w:id="6185"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537C8F" w:rsidRPr="00207443" w:rsidDel="00A611DC" w:rsidRDefault="00537C8F" w:rsidP="009B352E">
            <w:pPr>
              <w:pStyle w:val="CETextBody"/>
              <w:rPr>
                <w:del w:id="6186"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Del="00A611DC" w:rsidRDefault="00537C8F" w:rsidP="009B352E">
            <w:pPr>
              <w:pStyle w:val="CETextBody"/>
              <w:jc w:val="center"/>
              <w:rPr>
                <w:del w:id="6187" w:author="Huy Duc. Nguyen" w:date="2017-08-30T10:52:00Z"/>
                <w:b/>
                <w:sz w:val="16"/>
                <w:lang w:eastAsia="ja-JP"/>
              </w:rPr>
            </w:pPr>
            <w:del w:id="6188"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537C8F" w:rsidRPr="004B3D03" w:rsidDel="00A611DC" w:rsidRDefault="00537C8F" w:rsidP="009B352E">
            <w:pPr>
              <w:pStyle w:val="CETextBody"/>
              <w:ind w:right="80"/>
              <w:jc w:val="center"/>
              <w:rPr>
                <w:del w:id="6189" w:author="Huy Duc. Nguyen" w:date="2017-08-30T10:52:00Z"/>
                <w:b/>
                <w:sz w:val="16"/>
                <w:lang w:eastAsia="ja-JP"/>
              </w:rPr>
            </w:pPr>
            <w:del w:id="6190"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A440EF" w:rsidRPr="00E8715A" w:rsidDel="00A611DC" w:rsidTr="0027486D">
        <w:trPr>
          <w:jc w:val="center"/>
          <w:del w:id="6191"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440EF" w:rsidRPr="004B3D03" w:rsidDel="00A611DC" w:rsidRDefault="00A440EF" w:rsidP="00A440EF">
            <w:pPr>
              <w:pStyle w:val="CETextBody"/>
              <w:rPr>
                <w:del w:id="6192" w:author="Huy Duc. Nguyen" w:date="2017-08-30T10:52:00Z"/>
                <w:b/>
                <w:sz w:val="16"/>
                <w:lang w:eastAsia="ja-JP"/>
              </w:rPr>
            </w:pPr>
            <w:del w:id="6193"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
          <w:p w:rsidR="00A440EF" w:rsidRPr="00A440EF" w:rsidDel="00A611DC" w:rsidRDefault="00A440EF" w:rsidP="00A440EF">
            <w:pPr>
              <w:pStyle w:val="CETextBody"/>
              <w:jc w:val="right"/>
              <w:rPr>
                <w:del w:id="6194" w:author="Huy Duc. Nguyen" w:date="2017-08-30T10:52:00Z"/>
                <w:sz w:val="18"/>
                <w:szCs w:val="18"/>
                <w:lang w:eastAsia="ja-JP"/>
              </w:rPr>
            </w:pPr>
            <w:ins w:id="6195" w:author="Kazuhiro Takagi" w:date="2017-03-08T19:02:00Z">
              <w:del w:id="6196" w:author="Huy Duc. Nguyen" w:date="2017-08-30T10:52:00Z">
                <w:r w:rsidRPr="00A440EF" w:rsidDel="00A611DC">
                  <w:rPr>
                    <w:sz w:val="18"/>
                    <w:szCs w:val="18"/>
                    <w:rPrChange w:id="6197" w:author="Kazuhiro Takagi" w:date="2017-03-08T19:03:00Z">
                      <w:rPr/>
                    </w:rPrChange>
                  </w:rPr>
                  <w:delText xml:space="preserve">3070.23 </w:delText>
                </w:r>
              </w:del>
            </w:ins>
            <w:del w:id="6198" w:author="Huy Duc. Nguyen" w:date="2017-08-30T10:52:00Z">
              <w:r w:rsidRPr="00A440EF" w:rsidDel="00A611DC">
                <w:rPr>
                  <w:sz w:val="18"/>
                  <w:szCs w:val="18"/>
                  <w:lang w:eastAsia="ja-JP"/>
                </w:rPr>
                <w:delText xml:space="preserve">3321.36 </w:delText>
              </w:r>
            </w:del>
          </w:p>
        </w:tc>
        <w:tc>
          <w:tcPr>
            <w:tcW w:w="1252" w:type="dxa"/>
            <w:tcBorders>
              <w:top w:val="single" w:sz="12" w:space="0" w:color="auto"/>
              <w:left w:val="single" w:sz="12" w:space="0" w:color="auto"/>
              <w:bottom w:val="single" w:sz="12" w:space="0" w:color="auto"/>
              <w:right w:val="single" w:sz="12" w:space="0" w:color="auto"/>
            </w:tcBorders>
          </w:tcPr>
          <w:p w:rsidR="00A440EF" w:rsidRPr="00A440EF" w:rsidDel="00A611DC" w:rsidRDefault="00A440EF" w:rsidP="00A440EF">
            <w:pPr>
              <w:pStyle w:val="CETextBody"/>
              <w:jc w:val="right"/>
              <w:rPr>
                <w:del w:id="6199" w:author="Huy Duc. Nguyen" w:date="2017-08-30T10:52:00Z"/>
                <w:sz w:val="18"/>
                <w:szCs w:val="18"/>
                <w:lang w:eastAsia="ja-JP"/>
              </w:rPr>
            </w:pPr>
            <w:ins w:id="6200" w:author="Kazuhiro Takagi" w:date="2017-03-08T19:02:00Z">
              <w:del w:id="6201" w:author="Huy Duc. Nguyen" w:date="2017-08-30T10:52:00Z">
                <w:r w:rsidRPr="00A440EF" w:rsidDel="00A611DC">
                  <w:rPr>
                    <w:sz w:val="18"/>
                    <w:szCs w:val="18"/>
                    <w:rPrChange w:id="6202" w:author="Kazuhiro Takagi" w:date="2017-03-08T19:03:00Z">
                      <w:rPr/>
                    </w:rPrChange>
                  </w:rPr>
                  <w:delText xml:space="preserve">2004.67 </w:delText>
                </w:r>
              </w:del>
            </w:ins>
            <w:del w:id="6203" w:author="Huy Duc. Nguyen" w:date="2017-08-30T10:52:00Z">
              <w:r w:rsidRPr="00A440EF" w:rsidDel="00A611DC">
                <w:rPr>
                  <w:sz w:val="18"/>
                  <w:szCs w:val="18"/>
                  <w:lang w:eastAsia="ja-JP"/>
                </w:rPr>
                <w:delText xml:space="preserve">1993.34 </w:delText>
              </w:r>
            </w:del>
          </w:p>
        </w:tc>
      </w:tr>
      <w:tr w:rsidR="00A440EF" w:rsidRPr="00E8715A" w:rsidDel="00A611DC" w:rsidTr="0027486D">
        <w:trPr>
          <w:jc w:val="center"/>
          <w:del w:id="6204"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05" w:author="Huy Duc. Nguyen" w:date="2017-08-30T10:52:00Z"/>
                <w:b/>
                <w:sz w:val="16"/>
                <w:lang w:eastAsia="ja-JP"/>
              </w:rPr>
            </w:pPr>
            <w:del w:id="6206"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
          <w:p w:rsidR="00A440EF" w:rsidRPr="00A440EF" w:rsidDel="00A611DC" w:rsidRDefault="00A440EF" w:rsidP="00A440EF">
            <w:pPr>
              <w:pStyle w:val="CETextBody"/>
              <w:jc w:val="right"/>
              <w:rPr>
                <w:del w:id="6207" w:author="Huy Duc. Nguyen" w:date="2017-08-30T10:52:00Z"/>
                <w:sz w:val="18"/>
                <w:szCs w:val="18"/>
                <w:lang w:eastAsia="ja-JP"/>
              </w:rPr>
            </w:pPr>
            <w:ins w:id="6208" w:author="Kazuhiro Takagi" w:date="2017-03-08T19:02:00Z">
              <w:del w:id="6209" w:author="Huy Duc. Nguyen" w:date="2017-08-30T10:52:00Z">
                <w:r w:rsidRPr="00A440EF" w:rsidDel="00A611DC">
                  <w:rPr>
                    <w:sz w:val="18"/>
                    <w:szCs w:val="18"/>
                    <w:rPrChange w:id="6210" w:author="Kazuhiro Takagi" w:date="2017-03-08T19:03:00Z">
                      <w:rPr/>
                    </w:rPrChange>
                  </w:rPr>
                  <w:delText xml:space="preserve">3145.73 </w:delText>
                </w:r>
              </w:del>
            </w:ins>
            <w:del w:id="6211" w:author="Huy Duc. Nguyen" w:date="2017-08-30T10:52:00Z">
              <w:r w:rsidRPr="00A440EF" w:rsidDel="00A611DC">
                <w:rPr>
                  <w:sz w:val="18"/>
                  <w:szCs w:val="18"/>
                  <w:lang w:eastAsia="ja-JP"/>
                </w:rPr>
                <w:delText xml:space="preserve">3363.83 </w:delText>
              </w:r>
            </w:del>
          </w:p>
        </w:tc>
        <w:tc>
          <w:tcPr>
            <w:tcW w:w="1252" w:type="dxa"/>
            <w:tcBorders>
              <w:top w:val="single" w:sz="12" w:space="0" w:color="auto"/>
              <w:left w:val="single" w:sz="4" w:space="0" w:color="auto"/>
              <w:right w:val="single" w:sz="4" w:space="0" w:color="auto"/>
            </w:tcBorders>
          </w:tcPr>
          <w:p w:rsidR="00A440EF" w:rsidRPr="00A440EF" w:rsidDel="00A611DC" w:rsidRDefault="00A440EF" w:rsidP="00A440EF">
            <w:pPr>
              <w:pStyle w:val="CETextBody"/>
              <w:jc w:val="right"/>
              <w:rPr>
                <w:del w:id="6212" w:author="Huy Duc. Nguyen" w:date="2017-08-30T10:52:00Z"/>
                <w:sz w:val="18"/>
                <w:szCs w:val="18"/>
                <w:lang w:eastAsia="ja-JP"/>
              </w:rPr>
            </w:pPr>
            <w:ins w:id="6213" w:author="Kazuhiro Takagi" w:date="2017-03-08T19:02:00Z">
              <w:del w:id="6214" w:author="Huy Duc. Nguyen" w:date="2017-08-30T10:52:00Z">
                <w:r w:rsidRPr="00A440EF" w:rsidDel="00A611DC">
                  <w:rPr>
                    <w:sz w:val="18"/>
                    <w:szCs w:val="18"/>
                    <w:rPrChange w:id="6215" w:author="Kazuhiro Takagi" w:date="2017-03-08T19:03:00Z">
                      <w:rPr/>
                    </w:rPrChange>
                  </w:rPr>
                  <w:delText xml:space="preserve">2039.48 </w:delText>
                </w:r>
              </w:del>
            </w:ins>
            <w:del w:id="6216" w:author="Huy Duc. Nguyen" w:date="2017-08-30T10:52:00Z">
              <w:r w:rsidRPr="00A440EF" w:rsidDel="00A611DC">
                <w:rPr>
                  <w:sz w:val="18"/>
                  <w:szCs w:val="18"/>
                  <w:lang w:eastAsia="ja-JP"/>
                </w:rPr>
                <w:delText xml:space="preserve">2057.31 </w:delText>
              </w:r>
            </w:del>
          </w:p>
        </w:tc>
      </w:tr>
      <w:tr w:rsidR="00A440EF" w:rsidRPr="00E8715A" w:rsidDel="00A611DC" w:rsidTr="0027486D">
        <w:trPr>
          <w:jc w:val="center"/>
          <w:del w:id="6217"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18" w:author="Huy Duc. Nguyen" w:date="2017-08-30T10:52:00Z"/>
                <w:b/>
                <w:sz w:val="16"/>
                <w:lang w:eastAsia="ja-JP"/>
              </w:rPr>
            </w:pPr>
            <w:del w:id="6219"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20" w:author="Huy Duc. Nguyen" w:date="2017-08-30T10:52:00Z"/>
                <w:sz w:val="18"/>
                <w:szCs w:val="18"/>
                <w:lang w:eastAsia="ja-JP"/>
              </w:rPr>
            </w:pPr>
            <w:ins w:id="6221" w:author="Kazuhiro Takagi" w:date="2017-03-08T19:02:00Z">
              <w:del w:id="6222" w:author="Huy Duc. Nguyen" w:date="2017-08-30T10:52:00Z">
                <w:r w:rsidRPr="00A440EF" w:rsidDel="00A611DC">
                  <w:rPr>
                    <w:sz w:val="18"/>
                    <w:szCs w:val="18"/>
                    <w:rPrChange w:id="6223" w:author="Kazuhiro Takagi" w:date="2017-03-08T19:03:00Z">
                      <w:rPr/>
                    </w:rPrChange>
                  </w:rPr>
                  <w:delText xml:space="preserve">2889.88 </w:delText>
                </w:r>
              </w:del>
            </w:ins>
            <w:del w:id="6224" w:author="Huy Duc. Nguyen" w:date="2017-08-30T10:52:00Z">
              <w:r w:rsidRPr="00A440EF" w:rsidDel="00A611DC">
                <w:rPr>
                  <w:sz w:val="18"/>
                  <w:szCs w:val="18"/>
                  <w:lang w:eastAsia="ja-JP"/>
                </w:rPr>
                <w:delText xml:space="preserve">3293.58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25" w:author="Huy Duc. Nguyen" w:date="2017-08-30T10:52:00Z"/>
                <w:sz w:val="18"/>
                <w:szCs w:val="18"/>
                <w:lang w:eastAsia="ja-JP"/>
              </w:rPr>
            </w:pPr>
            <w:ins w:id="6226" w:author="Kazuhiro Takagi" w:date="2017-03-08T19:02:00Z">
              <w:del w:id="6227" w:author="Huy Duc. Nguyen" w:date="2017-08-30T10:52:00Z">
                <w:r w:rsidRPr="00A440EF" w:rsidDel="00A611DC">
                  <w:rPr>
                    <w:sz w:val="18"/>
                    <w:szCs w:val="18"/>
                    <w:rPrChange w:id="6228" w:author="Kazuhiro Takagi" w:date="2017-03-08T19:03:00Z">
                      <w:rPr/>
                    </w:rPrChange>
                  </w:rPr>
                  <w:delText xml:space="preserve">1977.61 </w:delText>
                </w:r>
              </w:del>
            </w:ins>
            <w:del w:id="6229" w:author="Huy Duc. Nguyen" w:date="2017-08-30T10:52:00Z">
              <w:r w:rsidRPr="00A440EF" w:rsidDel="00A611DC">
                <w:rPr>
                  <w:sz w:val="18"/>
                  <w:szCs w:val="18"/>
                  <w:lang w:eastAsia="ja-JP"/>
                </w:rPr>
                <w:delText xml:space="preserve">1963.98 </w:delText>
              </w:r>
            </w:del>
          </w:p>
        </w:tc>
      </w:tr>
      <w:tr w:rsidR="00A440EF" w:rsidRPr="00E8715A" w:rsidDel="00A611DC" w:rsidTr="0027486D">
        <w:trPr>
          <w:jc w:val="center"/>
          <w:del w:id="623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31" w:author="Huy Duc. Nguyen" w:date="2017-08-30T10:52:00Z"/>
                <w:b/>
                <w:sz w:val="16"/>
                <w:lang w:eastAsia="ja-JP"/>
              </w:rPr>
            </w:pPr>
            <w:del w:id="6232"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33" w:author="Huy Duc. Nguyen" w:date="2017-08-30T10:52:00Z"/>
                <w:sz w:val="18"/>
                <w:szCs w:val="18"/>
                <w:lang w:eastAsia="ja-JP"/>
              </w:rPr>
            </w:pPr>
            <w:ins w:id="6234" w:author="Kazuhiro Takagi" w:date="2017-03-08T19:02:00Z">
              <w:del w:id="6235" w:author="Huy Duc. Nguyen" w:date="2017-08-30T10:52:00Z">
                <w:r w:rsidRPr="00A440EF" w:rsidDel="00A611DC">
                  <w:rPr>
                    <w:sz w:val="18"/>
                    <w:szCs w:val="18"/>
                    <w:rPrChange w:id="6236" w:author="Kazuhiro Takagi" w:date="2017-03-08T19:03:00Z">
                      <w:rPr/>
                    </w:rPrChange>
                  </w:rPr>
                  <w:delText xml:space="preserve">3011.51 </w:delText>
                </w:r>
              </w:del>
            </w:ins>
            <w:del w:id="6237" w:author="Huy Duc. Nguyen" w:date="2017-08-30T10:52:00Z">
              <w:r w:rsidRPr="00A440EF" w:rsidDel="00A611DC">
                <w:rPr>
                  <w:sz w:val="18"/>
                  <w:szCs w:val="18"/>
                  <w:lang w:eastAsia="ja-JP"/>
                </w:rPr>
                <w:delText xml:space="preserve">3389.00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38" w:author="Huy Duc. Nguyen" w:date="2017-08-30T10:52:00Z"/>
                <w:sz w:val="18"/>
                <w:szCs w:val="18"/>
                <w:lang w:eastAsia="ja-JP"/>
              </w:rPr>
            </w:pPr>
            <w:ins w:id="6239" w:author="Kazuhiro Takagi" w:date="2017-03-08T19:02:00Z">
              <w:del w:id="6240" w:author="Huy Duc. Nguyen" w:date="2017-08-30T10:52:00Z">
                <w:r w:rsidRPr="00A440EF" w:rsidDel="00A611DC">
                  <w:rPr>
                    <w:sz w:val="18"/>
                    <w:szCs w:val="18"/>
                    <w:rPrChange w:id="6241" w:author="Kazuhiro Takagi" w:date="2017-03-08T19:03:00Z">
                      <w:rPr/>
                    </w:rPrChange>
                  </w:rPr>
                  <w:delText xml:space="preserve">2037.38 </w:delText>
                </w:r>
              </w:del>
            </w:ins>
            <w:del w:id="6242" w:author="Huy Duc. Nguyen" w:date="2017-08-30T10:52:00Z">
              <w:r w:rsidRPr="00A440EF" w:rsidDel="00A611DC">
                <w:rPr>
                  <w:sz w:val="18"/>
                  <w:szCs w:val="18"/>
                  <w:lang w:eastAsia="ja-JP"/>
                </w:rPr>
                <w:delText xml:space="preserve">1971.32 </w:delText>
              </w:r>
            </w:del>
          </w:p>
        </w:tc>
      </w:tr>
      <w:tr w:rsidR="00A440EF" w:rsidRPr="00E8715A" w:rsidDel="00A611DC" w:rsidTr="0027486D">
        <w:trPr>
          <w:jc w:val="center"/>
          <w:del w:id="624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44" w:author="Huy Duc. Nguyen" w:date="2017-08-30T10:52:00Z"/>
                <w:b/>
                <w:sz w:val="16"/>
                <w:lang w:eastAsia="ja-JP"/>
              </w:rPr>
            </w:pPr>
            <w:del w:id="6245"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46" w:author="Huy Duc. Nguyen" w:date="2017-08-30T10:52:00Z"/>
                <w:sz w:val="18"/>
                <w:szCs w:val="18"/>
                <w:lang w:eastAsia="ja-JP"/>
              </w:rPr>
            </w:pPr>
            <w:ins w:id="6247" w:author="Kazuhiro Takagi" w:date="2017-03-08T19:02:00Z">
              <w:del w:id="6248" w:author="Huy Duc. Nguyen" w:date="2017-08-30T10:52:00Z">
                <w:r w:rsidRPr="00A440EF" w:rsidDel="00A611DC">
                  <w:rPr>
                    <w:sz w:val="18"/>
                    <w:szCs w:val="18"/>
                    <w:rPrChange w:id="6249" w:author="Kazuhiro Takagi" w:date="2017-03-08T19:03:00Z">
                      <w:rPr/>
                    </w:rPrChange>
                  </w:rPr>
                  <w:delText xml:space="preserve">3058.70 </w:delText>
                </w:r>
              </w:del>
            </w:ins>
            <w:del w:id="6250" w:author="Huy Duc. Nguyen" w:date="2017-08-30T10:52:00Z">
              <w:r w:rsidRPr="00A440EF" w:rsidDel="00A611DC">
                <w:rPr>
                  <w:sz w:val="18"/>
                  <w:szCs w:val="18"/>
                  <w:lang w:eastAsia="ja-JP"/>
                </w:rPr>
                <w:delText xml:space="preserve">3374.32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51" w:author="Huy Duc. Nguyen" w:date="2017-08-30T10:52:00Z"/>
                <w:sz w:val="18"/>
                <w:szCs w:val="18"/>
                <w:lang w:eastAsia="ja-JP"/>
              </w:rPr>
            </w:pPr>
            <w:ins w:id="6252" w:author="Kazuhiro Takagi" w:date="2017-03-08T19:02:00Z">
              <w:del w:id="6253" w:author="Huy Duc. Nguyen" w:date="2017-08-30T10:52:00Z">
                <w:r w:rsidRPr="00A440EF" w:rsidDel="00A611DC">
                  <w:rPr>
                    <w:sz w:val="18"/>
                    <w:szCs w:val="18"/>
                    <w:rPrChange w:id="6254" w:author="Kazuhiro Takagi" w:date="2017-03-08T19:03:00Z">
                      <w:rPr/>
                    </w:rPrChange>
                  </w:rPr>
                  <w:delText xml:space="preserve">2018.51 </w:delText>
                </w:r>
              </w:del>
            </w:ins>
            <w:del w:id="6255" w:author="Huy Duc. Nguyen" w:date="2017-08-30T10:52:00Z">
              <w:r w:rsidRPr="00A440EF" w:rsidDel="00A611DC">
                <w:rPr>
                  <w:sz w:val="18"/>
                  <w:szCs w:val="18"/>
                  <w:lang w:eastAsia="ja-JP"/>
                </w:rPr>
                <w:delText xml:space="preserve">2026.90 </w:delText>
              </w:r>
            </w:del>
          </w:p>
        </w:tc>
      </w:tr>
      <w:tr w:rsidR="00A440EF" w:rsidRPr="00E8715A" w:rsidDel="00A611DC" w:rsidTr="0027486D">
        <w:trPr>
          <w:jc w:val="center"/>
          <w:del w:id="6256"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57" w:author="Huy Duc. Nguyen" w:date="2017-08-30T10:52:00Z"/>
                <w:b/>
                <w:sz w:val="16"/>
                <w:lang w:eastAsia="ja-JP"/>
              </w:rPr>
            </w:pPr>
            <w:del w:id="6258"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59" w:author="Huy Duc. Nguyen" w:date="2017-08-30T10:52:00Z"/>
                <w:sz w:val="18"/>
                <w:szCs w:val="18"/>
                <w:lang w:eastAsia="ja-JP"/>
              </w:rPr>
            </w:pPr>
            <w:ins w:id="6260" w:author="Kazuhiro Takagi" w:date="2017-03-08T19:02:00Z">
              <w:del w:id="6261" w:author="Huy Duc. Nguyen" w:date="2017-08-30T10:52:00Z">
                <w:r w:rsidRPr="00A440EF" w:rsidDel="00A611DC">
                  <w:rPr>
                    <w:sz w:val="18"/>
                    <w:szCs w:val="18"/>
                    <w:rPrChange w:id="6262" w:author="Kazuhiro Takagi" w:date="2017-03-08T19:03:00Z">
                      <w:rPr/>
                    </w:rPrChange>
                  </w:rPr>
                  <w:delText xml:space="preserve">3178.23 </w:delText>
                </w:r>
              </w:del>
            </w:ins>
            <w:del w:id="6263" w:author="Huy Duc. Nguyen" w:date="2017-08-30T10:52:00Z">
              <w:r w:rsidRPr="00A440EF" w:rsidDel="00A611DC">
                <w:rPr>
                  <w:sz w:val="18"/>
                  <w:szCs w:val="18"/>
                  <w:lang w:eastAsia="ja-JP"/>
                </w:rPr>
                <w:delText xml:space="preserve">3321.89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64" w:author="Huy Duc. Nguyen" w:date="2017-08-30T10:52:00Z"/>
                <w:sz w:val="18"/>
                <w:szCs w:val="18"/>
                <w:lang w:eastAsia="ja-JP"/>
              </w:rPr>
            </w:pPr>
            <w:ins w:id="6265" w:author="Kazuhiro Takagi" w:date="2017-03-08T19:02:00Z">
              <w:del w:id="6266" w:author="Huy Duc. Nguyen" w:date="2017-08-30T10:52:00Z">
                <w:r w:rsidRPr="00A440EF" w:rsidDel="00A611DC">
                  <w:rPr>
                    <w:sz w:val="18"/>
                    <w:szCs w:val="18"/>
                    <w:rPrChange w:id="6267" w:author="Kazuhiro Takagi" w:date="2017-03-08T19:03:00Z">
                      <w:rPr/>
                    </w:rPrChange>
                  </w:rPr>
                  <w:delText xml:space="preserve">1991.25 </w:delText>
                </w:r>
              </w:del>
            </w:ins>
            <w:del w:id="6268" w:author="Huy Duc. Nguyen" w:date="2017-08-30T10:52:00Z">
              <w:r w:rsidRPr="00A440EF" w:rsidDel="00A611DC">
                <w:rPr>
                  <w:sz w:val="18"/>
                  <w:szCs w:val="18"/>
                  <w:lang w:eastAsia="ja-JP"/>
                </w:rPr>
                <w:delText xml:space="preserve">1971.32 </w:delText>
              </w:r>
            </w:del>
          </w:p>
        </w:tc>
      </w:tr>
      <w:tr w:rsidR="00A440EF" w:rsidRPr="00E8715A" w:rsidDel="00A611DC" w:rsidTr="0027486D">
        <w:trPr>
          <w:jc w:val="center"/>
          <w:del w:id="626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RPr="004B3D03" w:rsidDel="00A611DC" w:rsidRDefault="00A440EF" w:rsidP="00A440EF">
            <w:pPr>
              <w:pStyle w:val="CETextBody"/>
              <w:rPr>
                <w:del w:id="6270" w:author="Huy Duc. Nguyen" w:date="2017-08-30T10:52:00Z"/>
                <w:b/>
                <w:sz w:val="16"/>
                <w:lang w:eastAsia="ja-JP"/>
              </w:rPr>
            </w:pPr>
            <w:del w:id="6271"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72" w:author="Huy Duc. Nguyen" w:date="2017-08-30T10:52:00Z"/>
                <w:sz w:val="18"/>
                <w:szCs w:val="18"/>
                <w:lang w:eastAsia="ja-JP"/>
              </w:rPr>
            </w:pPr>
            <w:ins w:id="6273" w:author="Kazuhiro Takagi" w:date="2017-03-08T19:02:00Z">
              <w:del w:id="6274" w:author="Huy Duc. Nguyen" w:date="2017-08-30T10:52:00Z">
                <w:r w:rsidRPr="00A440EF" w:rsidDel="00A611DC">
                  <w:rPr>
                    <w:sz w:val="18"/>
                    <w:szCs w:val="18"/>
                    <w:rPrChange w:id="6275" w:author="Kazuhiro Takagi" w:date="2017-03-08T19:03:00Z">
                      <w:rPr/>
                    </w:rPrChange>
                  </w:rPr>
                  <w:delText xml:space="preserve">2984.25 </w:delText>
                </w:r>
              </w:del>
            </w:ins>
            <w:del w:id="6276" w:author="Huy Duc. Nguyen" w:date="2017-08-30T10:52:00Z">
              <w:r w:rsidRPr="00A440EF" w:rsidDel="00A611DC">
                <w:rPr>
                  <w:sz w:val="18"/>
                  <w:szCs w:val="18"/>
                  <w:lang w:eastAsia="ja-JP"/>
                </w:rPr>
                <w:delText xml:space="preserve">3119.51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77" w:author="Huy Duc. Nguyen" w:date="2017-08-30T10:52:00Z"/>
                <w:sz w:val="18"/>
                <w:szCs w:val="18"/>
                <w:lang w:eastAsia="ja-JP"/>
              </w:rPr>
            </w:pPr>
            <w:ins w:id="6278" w:author="Kazuhiro Takagi" w:date="2017-03-08T19:02:00Z">
              <w:del w:id="6279" w:author="Huy Duc. Nguyen" w:date="2017-08-30T10:52:00Z">
                <w:r w:rsidRPr="00A440EF" w:rsidDel="00A611DC">
                  <w:rPr>
                    <w:sz w:val="18"/>
                    <w:szCs w:val="18"/>
                    <w:rPrChange w:id="6280" w:author="Kazuhiro Takagi" w:date="2017-03-08T19:03:00Z">
                      <w:rPr/>
                    </w:rPrChange>
                  </w:rPr>
                  <w:delText xml:space="preserve">2101.35 </w:delText>
                </w:r>
              </w:del>
            </w:ins>
            <w:del w:id="6281" w:author="Huy Duc. Nguyen" w:date="2017-08-30T10:52:00Z">
              <w:r w:rsidRPr="00A440EF" w:rsidDel="00A611DC">
                <w:rPr>
                  <w:sz w:val="18"/>
                  <w:szCs w:val="18"/>
                  <w:lang w:eastAsia="ja-JP"/>
                </w:rPr>
                <w:delText xml:space="preserve">1860.17 </w:delText>
              </w:r>
            </w:del>
          </w:p>
        </w:tc>
      </w:tr>
      <w:tr w:rsidR="00A440EF" w:rsidRPr="00E8715A" w:rsidDel="00A611DC" w:rsidTr="0027486D">
        <w:trPr>
          <w:jc w:val="center"/>
          <w:del w:id="628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283" w:author="Huy Duc. Nguyen" w:date="2017-08-30T10:52:00Z"/>
                <w:b/>
                <w:sz w:val="16"/>
                <w:lang w:eastAsia="ja-JP"/>
              </w:rPr>
            </w:pPr>
            <w:del w:id="6284"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85" w:author="Huy Duc. Nguyen" w:date="2017-08-30T10:52:00Z"/>
                <w:sz w:val="18"/>
                <w:szCs w:val="18"/>
                <w:lang w:eastAsia="ja-JP"/>
              </w:rPr>
            </w:pPr>
            <w:ins w:id="6286" w:author="Kazuhiro Takagi" w:date="2017-03-08T19:02:00Z">
              <w:del w:id="6287" w:author="Huy Duc. Nguyen" w:date="2017-08-30T10:52:00Z">
                <w:r w:rsidRPr="00A440EF" w:rsidDel="00A611DC">
                  <w:rPr>
                    <w:sz w:val="18"/>
                    <w:szCs w:val="18"/>
                    <w:rPrChange w:id="6288" w:author="Kazuhiro Takagi" w:date="2017-03-08T19:03:00Z">
                      <w:rPr/>
                    </w:rPrChange>
                  </w:rPr>
                  <w:delText xml:space="preserve">3159.36 </w:delText>
                </w:r>
              </w:del>
            </w:ins>
            <w:del w:id="6289" w:author="Huy Duc. Nguyen" w:date="2017-08-30T10:52:00Z">
              <w:r w:rsidRPr="00A440EF" w:rsidDel="00A611DC">
                <w:rPr>
                  <w:sz w:val="18"/>
                  <w:szCs w:val="18"/>
                  <w:lang w:eastAsia="ja-JP"/>
                </w:rPr>
                <w:delText xml:space="preserve">3400.53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290" w:author="Huy Duc. Nguyen" w:date="2017-08-30T10:52:00Z"/>
                <w:sz w:val="18"/>
                <w:szCs w:val="18"/>
                <w:lang w:eastAsia="ja-JP"/>
              </w:rPr>
            </w:pPr>
            <w:ins w:id="6291" w:author="Kazuhiro Takagi" w:date="2017-03-08T19:02:00Z">
              <w:del w:id="6292" w:author="Huy Duc. Nguyen" w:date="2017-08-30T10:52:00Z">
                <w:r w:rsidRPr="00A440EF" w:rsidDel="00A611DC">
                  <w:rPr>
                    <w:sz w:val="18"/>
                    <w:szCs w:val="18"/>
                    <w:rPrChange w:id="6293" w:author="Kazuhiro Takagi" w:date="2017-03-08T19:03:00Z">
                      <w:rPr/>
                    </w:rPrChange>
                  </w:rPr>
                  <w:delText xml:space="preserve">1974.47 </w:delText>
                </w:r>
              </w:del>
            </w:ins>
            <w:del w:id="6294" w:author="Huy Duc. Nguyen" w:date="2017-08-30T10:52:00Z">
              <w:r w:rsidRPr="00A440EF" w:rsidDel="00A611DC">
                <w:rPr>
                  <w:sz w:val="18"/>
                  <w:szCs w:val="18"/>
                  <w:lang w:eastAsia="ja-JP"/>
                </w:rPr>
                <w:delText xml:space="preserve">2006.97 </w:delText>
              </w:r>
            </w:del>
          </w:p>
        </w:tc>
      </w:tr>
      <w:tr w:rsidR="00A440EF" w:rsidRPr="00E8715A" w:rsidDel="00A611DC" w:rsidTr="0027486D">
        <w:trPr>
          <w:jc w:val="center"/>
          <w:del w:id="629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296" w:author="Huy Duc. Nguyen" w:date="2017-08-30T10:52:00Z"/>
                <w:b/>
                <w:sz w:val="16"/>
                <w:lang w:eastAsia="ja-JP"/>
              </w:rPr>
            </w:pPr>
            <w:del w:id="6297"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298" w:author="Huy Duc. Nguyen" w:date="2017-08-30T10:52:00Z"/>
                <w:sz w:val="18"/>
                <w:szCs w:val="18"/>
                <w:lang w:eastAsia="ja-JP"/>
              </w:rPr>
            </w:pPr>
            <w:ins w:id="6299" w:author="Kazuhiro Takagi" w:date="2017-03-08T19:02:00Z">
              <w:del w:id="6300" w:author="Huy Duc. Nguyen" w:date="2017-08-30T10:52:00Z">
                <w:r w:rsidRPr="00A440EF" w:rsidDel="00A611DC">
                  <w:rPr>
                    <w:sz w:val="18"/>
                    <w:szCs w:val="18"/>
                    <w:rPrChange w:id="6301" w:author="Kazuhiro Takagi" w:date="2017-03-08T19:03:00Z">
                      <w:rPr/>
                    </w:rPrChange>
                  </w:rPr>
                  <w:delText xml:space="preserve">3197.11 </w:delText>
                </w:r>
              </w:del>
            </w:ins>
            <w:del w:id="6302" w:author="Huy Duc. Nguyen" w:date="2017-08-30T10:52:00Z">
              <w:r w:rsidRPr="00A440EF" w:rsidDel="00A611DC">
                <w:rPr>
                  <w:sz w:val="18"/>
                  <w:szCs w:val="18"/>
                  <w:lang w:eastAsia="ja-JP"/>
                </w:rPr>
                <w:delText xml:space="preserve">3338.67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303" w:author="Huy Duc. Nguyen" w:date="2017-08-30T10:52:00Z"/>
                <w:sz w:val="18"/>
                <w:szCs w:val="18"/>
                <w:lang w:eastAsia="ja-JP"/>
              </w:rPr>
            </w:pPr>
            <w:ins w:id="6304" w:author="Kazuhiro Takagi" w:date="2017-03-08T19:02:00Z">
              <w:del w:id="6305" w:author="Huy Duc. Nguyen" w:date="2017-08-30T10:52:00Z">
                <w:r w:rsidRPr="00A440EF" w:rsidDel="00A611DC">
                  <w:rPr>
                    <w:sz w:val="18"/>
                    <w:szCs w:val="18"/>
                    <w:rPrChange w:id="6306" w:author="Kazuhiro Takagi" w:date="2017-03-08T19:03:00Z">
                      <w:rPr/>
                    </w:rPrChange>
                  </w:rPr>
                  <w:delText xml:space="preserve">2048.92 </w:delText>
                </w:r>
              </w:del>
            </w:ins>
            <w:del w:id="6307" w:author="Huy Duc. Nguyen" w:date="2017-08-30T10:52:00Z">
              <w:r w:rsidRPr="00A440EF" w:rsidDel="00A611DC">
                <w:rPr>
                  <w:sz w:val="18"/>
                  <w:szCs w:val="18"/>
                  <w:lang w:eastAsia="ja-JP"/>
                </w:rPr>
                <w:delText xml:space="preserve">2036.33 </w:delText>
              </w:r>
            </w:del>
          </w:p>
        </w:tc>
      </w:tr>
      <w:tr w:rsidR="00A440EF" w:rsidRPr="00E8715A" w:rsidDel="00A611DC" w:rsidTr="0027486D">
        <w:trPr>
          <w:jc w:val="center"/>
          <w:del w:id="630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309" w:author="Huy Duc. Nguyen" w:date="2017-08-30T10:52:00Z"/>
                <w:b/>
                <w:sz w:val="16"/>
                <w:lang w:eastAsia="ja-JP"/>
              </w:rPr>
            </w:pPr>
            <w:del w:id="6310"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311" w:author="Huy Duc. Nguyen" w:date="2017-08-30T10:52:00Z"/>
                <w:sz w:val="18"/>
                <w:szCs w:val="18"/>
                <w:lang w:eastAsia="ja-JP"/>
              </w:rPr>
            </w:pPr>
            <w:ins w:id="6312" w:author="Kazuhiro Takagi" w:date="2017-03-08T19:02:00Z">
              <w:del w:id="6313" w:author="Huy Duc. Nguyen" w:date="2017-08-30T10:52:00Z">
                <w:r w:rsidRPr="00A440EF" w:rsidDel="00A611DC">
                  <w:rPr>
                    <w:sz w:val="18"/>
                    <w:szCs w:val="18"/>
                    <w:rPrChange w:id="6314" w:author="Kazuhiro Takagi" w:date="2017-03-08T19:03:00Z">
                      <w:rPr/>
                    </w:rPrChange>
                  </w:rPr>
                  <w:delText xml:space="preserve">2904.56 </w:delText>
                </w:r>
              </w:del>
            </w:ins>
            <w:del w:id="6315" w:author="Huy Duc. Nguyen" w:date="2017-08-30T10:52:00Z">
              <w:r w:rsidRPr="00A440EF" w:rsidDel="00A611DC">
                <w:rPr>
                  <w:sz w:val="18"/>
                  <w:szCs w:val="18"/>
                  <w:lang w:eastAsia="ja-JP"/>
                </w:rPr>
                <w:delText xml:space="preserve">3385.85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316" w:author="Huy Duc. Nguyen" w:date="2017-08-30T10:52:00Z"/>
                <w:sz w:val="18"/>
                <w:szCs w:val="18"/>
                <w:lang w:eastAsia="ja-JP"/>
              </w:rPr>
            </w:pPr>
            <w:ins w:id="6317" w:author="Kazuhiro Takagi" w:date="2017-03-08T19:02:00Z">
              <w:del w:id="6318" w:author="Huy Duc. Nguyen" w:date="2017-08-30T10:52:00Z">
                <w:r w:rsidRPr="00A440EF" w:rsidDel="00A611DC">
                  <w:rPr>
                    <w:sz w:val="18"/>
                    <w:szCs w:val="18"/>
                    <w:rPrChange w:id="6319" w:author="Kazuhiro Takagi" w:date="2017-03-08T19:03:00Z">
                      <w:rPr/>
                    </w:rPrChange>
                  </w:rPr>
                  <w:delText xml:space="preserve">1872.76 </w:delText>
                </w:r>
              </w:del>
            </w:ins>
            <w:del w:id="6320" w:author="Huy Duc. Nguyen" w:date="2017-08-30T10:52:00Z">
              <w:r w:rsidRPr="00A440EF" w:rsidDel="00A611DC">
                <w:rPr>
                  <w:sz w:val="18"/>
                  <w:szCs w:val="18"/>
                  <w:lang w:eastAsia="ja-JP"/>
                </w:rPr>
                <w:delText xml:space="preserve">2061.50 </w:delText>
              </w:r>
            </w:del>
          </w:p>
        </w:tc>
      </w:tr>
      <w:tr w:rsidR="00A440EF" w:rsidRPr="00E8715A" w:rsidDel="00A611DC" w:rsidTr="0027486D">
        <w:trPr>
          <w:jc w:val="center"/>
          <w:del w:id="6321"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440EF" w:rsidDel="00A611DC" w:rsidRDefault="00A440EF" w:rsidP="00A440EF">
            <w:pPr>
              <w:pStyle w:val="CETextBody"/>
              <w:rPr>
                <w:del w:id="6322" w:author="Huy Duc. Nguyen" w:date="2017-08-30T10:52:00Z"/>
                <w:b/>
                <w:sz w:val="16"/>
                <w:lang w:eastAsia="ja-JP"/>
              </w:rPr>
            </w:pPr>
            <w:del w:id="6323"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
          <w:p w:rsidR="00A440EF" w:rsidRPr="00A440EF" w:rsidDel="00A611DC" w:rsidRDefault="00A440EF" w:rsidP="00A440EF">
            <w:pPr>
              <w:pStyle w:val="CETextBody"/>
              <w:jc w:val="right"/>
              <w:rPr>
                <w:del w:id="6324" w:author="Huy Duc. Nguyen" w:date="2017-08-30T10:52:00Z"/>
                <w:sz w:val="18"/>
                <w:szCs w:val="18"/>
                <w:lang w:eastAsia="ja-JP"/>
              </w:rPr>
            </w:pPr>
            <w:ins w:id="6325" w:author="Kazuhiro Takagi" w:date="2017-03-08T19:02:00Z">
              <w:del w:id="6326" w:author="Huy Duc. Nguyen" w:date="2017-08-30T10:52:00Z">
                <w:r w:rsidRPr="00A440EF" w:rsidDel="00A611DC">
                  <w:rPr>
                    <w:sz w:val="18"/>
                    <w:szCs w:val="18"/>
                    <w:rPrChange w:id="6327" w:author="Kazuhiro Takagi" w:date="2017-03-08T19:03:00Z">
                      <w:rPr/>
                    </w:rPrChange>
                  </w:rPr>
                  <w:delText xml:space="preserve">3172.99 </w:delText>
                </w:r>
              </w:del>
            </w:ins>
            <w:del w:id="6328" w:author="Huy Duc. Nguyen" w:date="2017-08-30T10:52:00Z">
              <w:r w:rsidRPr="00A440EF" w:rsidDel="00A611DC">
                <w:rPr>
                  <w:sz w:val="18"/>
                  <w:szCs w:val="18"/>
                  <w:lang w:eastAsia="ja-JP"/>
                </w:rPr>
                <w:delText xml:space="preserve">3226.47 </w:delText>
              </w:r>
            </w:del>
          </w:p>
        </w:tc>
        <w:tc>
          <w:tcPr>
            <w:tcW w:w="1252" w:type="dxa"/>
            <w:tcBorders>
              <w:left w:val="single" w:sz="4" w:space="0" w:color="auto"/>
              <w:right w:val="single" w:sz="4" w:space="0" w:color="auto"/>
            </w:tcBorders>
          </w:tcPr>
          <w:p w:rsidR="00A440EF" w:rsidRPr="00A440EF" w:rsidDel="00A611DC" w:rsidRDefault="00A440EF" w:rsidP="00A440EF">
            <w:pPr>
              <w:pStyle w:val="CETextBody"/>
              <w:jc w:val="right"/>
              <w:rPr>
                <w:del w:id="6329" w:author="Huy Duc. Nguyen" w:date="2017-08-30T10:52:00Z"/>
                <w:sz w:val="18"/>
                <w:szCs w:val="18"/>
                <w:lang w:eastAsia="ja-JP"/>
              </w:rPr>
            </w:pPr>
            <w:ins w:id="6330" w:author="Kazuhiro Takagi" w:date="2017-03-08T19:02:00Z">
              <w:del w:id="6331" w:author="Huy Duc. Nguyen" w:date="2017-08-30T10:52:00Z">
                <w:r w:rsidRPr="00A440EF" w:rsidDel="00A611DC">
                  <w:rPr>
                    <w:sz w:val="18"/>
                    <w:szCs w:val="18"/>
                    <w:rPrChange w:id="6332" w:author="Kazuhiro Takagi" w:date="2017-03-08T19:03:00Z">
                      <w:rPr/>
                    </w:rPrChange>
                  </w:rPr>
                  <w:delText xml:space="preserve">1984.95 </w:delText>
                </w:r>
              </w:del>
            </w:ins>
            <w:del w:id="6333" w:author="Huy Duc. Nguyen" w:date="2017-08-30T10:52:00Z">
              <w:r w:rsidRPr="00A440EF" w:rsidDel="00A611DC">
                <w:rPr>
                  <w:sz w:val="18"/>
                  <w:szCs w:val="18"/>
                  <w:lang w:eastAsia="ja-JP"/>
                </w:rPr>
                <w:delText xml:space="preserve">1977.61 </w:delText>
              </w:r>
            </w:del>
          </w:p>
        </w:tc>
      </w:tr>
    </w:tbl>
    <w:p w:rsidR="00537C8F" w:rsidDel="00A611DC" w:rsidRDefault="00537C8F" w:rsidP="00997E4E">
      <w:pPr>
        <w:pStyle w:val="CETextBody"/>
        <w:rPr>
          <w:del w:id="6334" w:author="Huy Duc. Nguyen" w:date="2017-08-30T10:52:00Z"/>
          <w:lang w:val="en-US" w:eastAsia="ja-JP"/>
        </w:rPr>
      </w:pPr>
    </w:p>
    <w:p w:rsidR="00A80E21" w:rsidRPr="00827062" w:rsidDel="00A611DC" w:rsidRDefault="00A80E21" w:rsidP="00D47247">
      <w:pPr>
        <w:pStyle w:val="CETextBody"/>
        <w:numPr>
          <w:ilvl w:val="0"/>
          <w:numId w:val="15"/>
        </w:numPr>
        <w:ind w:hanging="782"/>
        <w:rPr>
          <w:del w:id="6335" w:author="Huy Duc. Nguyen" w:date="2017-08-30T10:52:00Z"/>
          <w:lang w:val="en-US" w:eastAsia="ja-JP"/>
        </w:rPr>
      </w:pPr>
      <w:del w:id="6336"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A80E21" w:rsidDel="00A611DC" w:rsidRDefault="00A80E21" w:rsidP="00A80E21">
      <w:pPr>
        <w:pStyle w:val="CETextBody"/>
        <w:rPr>
          <w:del w:id="6337" w:author="Huy Duc. Nguyen" w:date="2017-08-30T10:52:00Z"/>
          <w:lang w:val="en-US" w:eastAsia="ja-JP"/>
        </w:rPr>
      </w:pPr>
      <w:del w:id="6338" w:author="Huy Duc. Nguyen" w:date="2017-08-30T10:52:00Z">
        <w:r w:rsidDel="00A611DC">
          <w:rPr>
            <w:rFonts w:hint="eastAsia"/>
            <w:lang w:val="en-US" w:eastAsia="ja-JP"/>
          </w:rPr>
          <w:delText xml:space="preserve"> </w:delText>
        </w:r>
        <w:r w:rsidR="00463E96" w:rsidDel="00A611DC">
          <w:rPr>
            <w:lang w:val="en-US" w:eastAsia="ja-JP"/>
          </w:rPr>
          <w:delText xml:space="preserve"> Approximately </w:delText>
        </w:r>
        <w:r w:rsidR="00AE627E" w:rsidDel="00A611DC">
          <w:rPr>
            <w:lang w:val="en-US" w:eastAsia="ja-JP"/>
          </w:rPr>
          <w:delText>5</w:delText>
        </w:r>
        <w:r w:rsidR="00463E96" w:rsidDel="00A611DC">
          <w:rPr>
            <w:lang w:val="en-US" w:eastAsia="ja-JP"/>
          </w:rPr>
          <w:delText>.</w:delText>
        </w:r>
      </w:del>
      <w:ins w:id="6339" w:author="Kazuhiro Takagi" w:date="2017-03-08T19:03:00Z">
        <w:del w:id="6340" w:author="Huy Duc. Nguyen" w:date="2017-08-30T10:52:00Z">
          <w:r w:rsidR="00A440EF" w:rsidDel="00A611DC">
            <w:rPr>
              <w:lang w:val="en-US" w:eastAsia="ja-JP"/>
            </w:rPr>
            <w:delText>1</w:delText>
          </w:r>
        </w:del>
      </w:ins>
      <w:del w:id="6341" w:author="Huy Duc. Nguyen" w:date="2017-08-30T10:52:00Z">
        <w:r w:rsidR="00AE627E" w:rsidDel="00A611DC">
          <w:rPr>
            <w:rFonts w:hint="eastAsia"/>
            <w:lang w:val="en-US" w:eastAsia="ja-JP"/>
          </w:rPr>
          <w:delText>3</w:delText>
        </w:r>
        <w:r w:rsidR="00463E96" w:rsidDel="00A611DC">
          <w:rPr>
            <w:lang w:val="en-US" w:eastAsia="ja-JP"/>
          </w:rPr>
          <w:delText>GB/s (read+write) is observed in this virtualization environment.</w:delText>
        </w:r>
      </w:del>
    </w:p>
    <w:p w:rsidR="00463E96" w:rsidDel="00A611DC" w:rsidRDefault="00463E96" w:rsidP="00A80E21">
      <w:pPr>
        <w:pStyle w:val="CETextBody"/>
        <w:rPr>
          <w:del w:id="6342" w:author="Huy Duc. Nguyen" w:date="2017-08-30T10:52:00Z"/>
          <w:lang w:val="en-US" w:eastAsia="ja-JP"/>
        </w:rPr>
      </w:pPr>
      <w:del w:id="6343" w:author="Huy Duc. Nguyen" w:date="2017-08-30T10:52:00Z">
        <w:r w:rsidDel="00A611DC">
          <w:rPr>
            <w:lang w:val="en-US" w:eastAsia="ja-JP"/>
          </w:rPr>
          <w:delText xml:space="preserve"> The calculated DDR bus bandwidth is 38.4GB/s (DDR2400 x 32 bit x 4 channels), this use case is considered that it has enough performance margin.</w:delText>
        </w:r>
      </w:del>
    </w:p>
    <w:p w:rsidR="00463E96" w:rsidDel="00A611DC" w:rsidRDefault="00463E96" w:rsidP="00A80E21">
      <w:pPr>
        <w:pStyle w:val="CETextBody"/>
        <w:rPr>
          <w:del w:id="6344" w:author="Huy Duc. Nguyen" w:date="2017-08-30T10:52:00Z"/>
          <w:lang w:val="en-US" w:eastAsia="ja-JP"/>
        </w:rPr>
      </w:pPr>
    </w:p>
    <w:p w:rsidR="00541F41" w:rsidDel="00A611DC" w:rsidRDefault="00541F41" w:rsidP="00541F41">
      <w:pPr>
        <w:pStyle w:val="CETextBody"/>
        <w:rPr>
          <w:del w:id="6345" w:author="Huy Duc. Nguyen" w:date="2017-08-30T10:52:00Z"/>
          <w:lang w:val="en-US" w:eastAsia="ja-JP"/>
        </w:rPr>
      </w:pPr>
    </w:p>
    <w:p w:rsidR="00F61AF8" w:rsidDel="00A611DC" w:rsidRDefault="00F61AF8">
      <w:pPr>
        <w:rPr>
          <w:del w:id="6346" w:author="Huy Duc. Nguyen" w:date="2017-08-30T10:52:00Z"/>
          <w:rFonts w:ascii="Arial" w:eastAsia="Arial" w:hAnsi="Arial" w:cs="Arial"/>
          <w:b/>
          <w:bCs/>
          <w:iCs/>
          <w:lang w:eastAsia="ja-JP"/>
        </w:rPr>
      </w:pPr>
      <w:del w:id="6347" w:author="Huy Duc. Nguyen" w:date="2017-08-30T10:52:00Z">
        <w:r w:rsidDel="00A611DC">
          <w:br w:type="page"/>
        </w:r>
      </w:del>
    </w:p>
    <w:p w:rsidR="00765B0D" w:rsidRPr="00651005" w:rsidDel="00A611DC" w:rsidRDefault="00CF533C" w:rsidP="006C109A">
      <w:pPr>
        <w:pStyle w:val="Heading3"/>
        <w:rPr>
          <w:del w:id="6348" w:author="Huy Duc. Nguyen" w:date="2017-08-30T10:52:00Z"/>
        </w:rPr>
      </w:pPr>
      <w:bookmarkStart w:id="6349" w:name="_Toc491775593"/>
      <w:del w:id="6350" w:author="Huy Duc. Nguyen" w:date="2017-08-30T10:52:00Z">
        <w:r w:rsidRPr="006C3F5F" w:rsidDel="00A611DC">
          <w:delText>Total bus bandwidth on native Linux environment</w:delText>
        </w:r>
        <w:bookmarkEnd w:id="6349"/>
      </w:del>
    </w:p>
    <w:p w:rsidR="00A80E21" w:rsidRPr="009F2C1E" w:rsidDel="00A611DC" w:rsidRDefault="00A80E21" w:rsidP="00393C1B">
      <w:pPr>
        <w:pStyle w:val="CETextBody"/>
        <w:numPr>
          <w:ilvl w:val="0"/>
          <w:numId w:val="16"/>
        </w:numPr>
        <w:ind w:hanging="782"/>
        <w:rPr>
          <w:del w:id="6351" w:author="Huy Duc. Nguyen" w:date="2017-08-30T10:52:00Z"/>
          <w:lang w:val="en-US" w:eastAsia="ja-JP"/>
        </w:rPr>
      </w:pPr>
      <w:del w:id="6352" w:author="Huy Duc. Nguyen" w:date="2017-08-30T10:52:00Z">
        <w:r w:rsidDel="00A611DC">
          <w:rPr>
            <w:rFonts w:hint="eastAsia"/>
            <w:lang w:val="en-US" w:eastAsia="ja-JP"/>
          </w:rPr>
          <w:delText>Description</w:delText>
        </w:r>
      </w:del>
    </w:p>
    <w:p w:rsidR="009F2C1E" w:rsidRPr="009F2C1E" w:rsidDel="00A611DC" w:rsidRDefault="009F2C1E" w:rsidP="00393C1B">
      <w:pPr>
        <w:pStyle w:val="CETextBody"/>
        <w:ind w:leftChars="94" w:left="226"/>
        <w:rPr>
          <w:del w:id="6353" w:author="Huy Duc. Nguyen" w:date="2017-08-30T10:52:00Z"/>
          <w:lang w:val="en-US" w:eastAsia="ja-JP"/>
        </w:rPr>
      </w:pPr>
      <w:del w:id="6354" w:author="Huy Duc. Nguyen" w:date="2017-08-30T10:52:00Z">
        <w:r w:rsidRPr="009F2C1E" w:rsidDel="00A611DC">
          <w:rPr>
            <w:lang w:val="en" w:eastAsia="ja-JP"/>
          </w:rPr>
          <w:delText xml:space="preserve">Measure the DDR </w:delText>
        </w:r>
        <w:r w:rsidR="000A3043" w:rsidDel="00A611DC">
          <w:rPr>
            <w:lang w:val="en" w:eastAsia="ja-JP"/>
          </w:rPr>
          <w:delText xml:space="preserve">memory bandwidth (MB / s) </w:delText>
        </w:r>
        <w:r w:rsidR="002F483D" w:rsidDel="00A611DC">
          <w:rPr>
            <w:lang w:val="en" w:eastAsia="ja-JP"/>
          </w:rPr>
          <w:delText xml:space="preserve">on </w:delText>
        </w:r>
        <w:r w:rsidR="00CF72D4" w:rsidDel="00A611DC">
          <w:rPr>
            <w:rFonts w:hint="eastAsia"/>
            <w:lang w:val="en-US" w:eastAsia="ja-JP"/>
          </w:rPr>
          <w:delText xml:space="preserve">native Linux </w:delText>
        </w:r>
        <w:r w:rsidRPr="009F2C1E" w:rsidDel="00A611DC">
          <w:rPr>
            <w:rFonts w:hint="eastAsia"/>
            <w:lang w:val="en-US" w:eastAsia="ja-JP"/>
          </w:rPr>
          <w:delText>.</w:delText>
        </w:r>
      </w:del>
    </w:p>
    <w:p w:rsidR="00A80E21" w:rsidDel="00A611DC" w:rsidRDefault="009F2C1E" w:rsidP="00393C1B">
      <w:pPr>
        <w:pStyle w:val="CETextBody"/>
        <w:ind w:firstLineChars="100" w:firstLine="220"/>
        <w:rPr>
          <w:del w:id="6355" w:author="Huy Duc. Nguyen" w:date="2017-08-30T10:52:00Z"/>
          <w:lang w:val="en-US" w:eastAsia="ja-JP"/>
        </w:rPr>
      </w:pPr>
      <w:del w:id="6356" w:author="Huy Duc. Nguyen" w:date="2017-08-30T10:52:00Z">
        <w:r w:rsidRPr="009F2C1E" w:rsidDel="00A611DC">
          <w:rPr>
            <w:rFonts w:hint="eastAsia"/>
            <w:lang w:val="en-US" w:eastAsia="ja-JP"/>
          </w:rPr>
          <w:delText xml:space="preserve">Measurement tool is </w:delText>
        </w:r>
        <w:r w:rsidRPr="009F2C1E" w:rsidDel="00A611DC">
          <w:rPr>
            <w:lang w:val="en-US" w:eastAsia="ja-JP"/>
          </w:rPr>
          <w:delText>bandwidth monitoring tool.</w:delText>
        </w:r>
        <w:r w:rsidRPr="009F2C1E" w:rsidDel="00A611DC">
          <w:rPr>
            <w:i/>
            <w:lang w:val="en-US" w:eastAsia="ja-JP"/>
          </w:rPr>
          <w:delText xml:space="preserve"> </w:delText>
        </w:r>
      </w:del>
    </w:p>
    <w:p w:rsidR="009F2C1E" w:rsidRPr="004278D7" w:rsidDel="00A611DC" w:rsidRDefault="009F2C1E" w:rsidP="00A80E21">
      <w:pPr>
        <w:pStyle w:val="CETextBody"/>
        <w:ind w:left="142"/>
        <w:rPr>
          <w:del w:id="6357" w:author="Huy Duc. Nguyen" w:date="2017-08-30T10:52:00Z"/>
          <w:lang w:val="en-US" w:eastAsia="ja-JP"/>
        </w:rPr>
      </w:pPr>
    </w:p>
    <w:p w:rsidR="00A80E21" w:rsidDel="00A611DC" w:rsidRDefault="00CF72D4" w:rsidP="00D47247">
      <w:pPr>
        <w:pStyle w:val="CETextBody"/>
        <w:numPr>
          <w:ilvl w:val="0"/>
          <w:numId w:val="16"/>
        </w:numPr>
        <w:ind w:hanging="782"/>
        <w:rPr>
          <w:del w:id="6358" w:author="Huy Duc. Nguyen" w:date="2017-08-30T10:52:00Z"/>
          <w:lang w:val="en-US" w:eastAsia="ja-JP"/>
        </w:rPr>
      </w:pPr>
      <w:del w:id="6359" w:author="Huy Duc. Nguyen" w:date="2017-08-30T10:52:00Z">
        <w:r w:rsidDel="00A611DC">
          <w:rPr>
            <w:rFonts w:hint="eastAsia"/>
            <w:lang w:val="en-US" w:eastAsia="ja-JP"/>
          </w:rPr>
          <w:delText>Precondition</w:delText>
        </w:r>
      </w:del>
    </w:p>
    <w:p w:rsidR="00290460" w:rsidRPr="006104DD" w:rsidDel="00A611DC" w:rsidRDefault="00F4452D" w:rsidP="00290460">
      <w:pPr>
        <w:pStyle w:val="CETextBody"/>
        <w:numPr>
          <w:ilvl w:val="0"/>
          <w:numId w:val="7"/>
        </w:numPr>
        <w:rPr>
          <w:del w:id="6360" w:author="Huy Duc. Nguyen" w:date="2017-08-30T10:52:00Z"/>
          <w:lang w:val="en-US" w:eastAsia="ja-JP"/>
        </w:rPr>
      </w:pPr>
      <w:del w:id="6361" w:author="Huy Duc. Nguyen" w:date="2017-08-30T10:52:00Z">
        <w:r w:rsidDel="00A611DC">
          <w:rPr>
            <w:rFonts w:hint="eastAsia"/>
            <w:lang w:val="en-US" w:eastAsia="ja-JP"/>
          </w:rPr>
          <w:delText xml:space="preserve">Measure on </w:delText>
        </w:r>
        <w:r w:rsidR="00AC6B60" w:rsidDel="00A611DC">
          <w:rPr>
            <w:rFonts w:hint="eastAsia"/>
            <w:lang w:val="en-US" w:eastAsia="ja-JP"/>
          </w:rPr>
          <w:delText>n</w:delText>
        </w:r>
        <w:r w:rsidR="00290460" w:rsidDel="00A611DC">
          <w:rPr>
            <w:rFonts w:hint="eastAsia"/>
            <w:lang w:val="en-US" w:eastAsia="ja-JP"/>
          </w:rPr>
          <w:delText>ative Linux</w:delText>
        </w:r>
        <w:r w:rsidR="009F2C1E" w:rsidDel="00A611DC">
          <w:rPr>
            <w:rFonts w:hint="eastAsia"/>
            <w:lang w:val="en-US" w:eastAsia="ja-JP"/>
          </w:rPr>
          <w:delText xml:space="preserve"> (</w:delText>
        </w:r>
        <w:r w:rsidR="00015CB4" w:rsidDel="00A611DC">
          <w:rPr>
            <w:rFonts w:hint="eastAsia"/>
            <w:lang w:val="en-US" w:eastAsia="ja-JP"/>
          </w:rPr>
          <w:delText>Type</w:delText>
        </w:r>
        <w:r w:rsidR="007C23D1" w:rsidDel="00A611DC">
          <w:rPr>
            <w:rFonts w:hint="eastAsia"/>
            <w:lang w:val="en-US" w:eastAsia="ja-JP"/>
          </w:rPr>
          <w:delText>2</w:delText>
        </w:r>
        <w:r w:rsidR="009F2C1E" w:rsidDel="00A611DC">
          <w:rPr>
            <w:rFonts w:hint="eastAsia"/>
            <w:lang w:val="en-US" w:eastAsia="ja-JP"/>
          </w:rPr>
          <w:delText>)</w:delText>
        </w:r>
      </w:del>
    </w:p>
    <w:p w:rsidR="009E58B3" w:rsidRPr="009E58B3" w:rsidDel="00A611DC" w:rsidRDefault="009E58B3" w:rsidP="006E4480">
      <w:pPr>
        <w:pStyle w:val="ListParagraph"/>
        <w:numPr>
          <w:ilvl w:val="0"/>
          <w:numId w:val="7"/>
        </w:numPr>
        <w:rPr>
          <w:del w:id="6362" w:author="Huy Duc. Nguyen" w:date="2017-08-30T10:52:00Z"/>
          <w:lang w:val="en-US" w:eastAsia="ja-JP"/>
        </w:rPr>
      </w:pPr>
      <w:del w:id="6363" w:author="Huy Duc. Nguyen" w:date="2017-08-30T10:52:00Z">
        <w:r w:rsidRPr="009E58B3" w:rsidDel="00A611DC">
          <w:rPr>
            <w:sz w:val="22"/>
            <w:lang w:val="en-US" w:eastAsia="ja-JP"/>
          </w:rPr>
          <w:delText xml:space="preserve">Use </w:delText>
        </w:r>
        <w:r w:rsidR="007E0C6B" w:rsidRPr="009E58B3" w:rsidDel="00A611DC">
          <w:rPr>
            <w:sz w:val="22"/>
            <w:lang w:val="en-US" w:eastAsia="ja-JP"/>
          </w:rPr>
          <w:delText>bandwidth</w:delText>
        </w:r>
        <w:r w:rsidRPr="009E58B3" w:rsidDel="00A611DC">
          <w:rPr>
            <w:sz w:val="22"/>
            <w:lang w:val="en-US" w:eastAsia="ja-JP"/>
          </w:rPr>
          <w:delText xml:space="preserve"> monitoring tool</w:delText>
        </w:r>
        <w:r w:rsidR="00027ADF" w:rsidDel="00A611DC">
          <w:rPr>
            <w:rFonts w:hint="eastAsia"/>
            <w:sz w:val="22"/>
            <w:lang w:val="en-US" w:eastAsia="ja-JP"/>
          </w:rPr>
          <w:delText xml:space="preserve"> for Linux</w:delText>
        </w:r>
        <w:r w:rsidRPr="009E58B3" w:rsidDel="00A611DC">
          <w:rPr>
            <w:sz w:val="22"/>
            <w:lang w:val="en-US" w:eastAsia="ja-JP"/>
          </w:rPr>
          <w:delText xml:space="preserve">. </w:delText>
        </w:r>
      </w:del>
    </w:p>
    <w:p w:rsidR="00290460" w:rsidRPr="006104DD" w:rsidDel="00A611DC" w:rsidRDefault="00290460" w:rsidP="00290460">
      <w:pPr>
        <w:pStyle w:val="CETextBody"/>
        <w:numPr>
          <w:ilvl w:val="0"/>
          <w:numId w:val="7"/>
        </w:numPr>
        <w:ind w:leftChars="59" w:left="143" w:hanging="1"/>
        <w:rPr>
          <w:del w:id="6364" w:author="Huy Duc. Nguyen" w:date="2017-08-30T10:52:00Z"/>
          <w:lang w:val="en-US" w:eastAsia="ja-JP"/>
        </w:rPr>
      </w:pPr>
      <w:del w:id="6365" w:author="Huy Duc. Nguyen" w:date="2017-08-30T10:52:00Z">
        <w:r w:rsidDel="00A611DC">
          <w:rPr>
            <w:rFonts w:hint="eastAsia"/>
            <w:lang w:val="en-US" w:eastAsia="ja-JP"/>
          </w:rPr>
          <w:delText xml:space="preserve">Verified </w:delText>
        </w:r>
        <w:r w:rsidRPr="00342C69" w:rsidDel="00A611DC">
          <w:rPr>
            <w:lang w:val="en-US" w:eastAsia="ja-JP"/>
          </w:rPr>
          <w:delText>10 times and</w:delText>
        </w:r>
        <w:r w:rsidDel="00A611DC">
          <w:rPr>
            <w:lang w:val="en-US" w:eastAsia="ja-JP"/>
          </w:rPr>
          <w:delText xml:space="preserve"> use the average as the</w:delText>
        </w:r>
        <w:r w:rsidDel="00A611DC">
          <w:rPr>
            <w:rFonts w:hint="eastAsia"/>
            <w:lang w:val="en-US" w:eastAsia="ja-JP"/>
          </w:rPr>
          <w:delText xml:space="preserve"> result</w:delText>
        </w:r>
        <w:r w:rsidRPr="00342C69" w:rsidDel="00A611DC">
          <w:rPr>
            <w:lang w:val="en-US" w:eastAsia="ja-JP"/>
          </w:rPr>
          <w:delText xml:space="preserve"> value.</w:delText>
        </w:r>
      </w:del>
    </w:p>
    <w:p w:rsidR="003400B8" w:rsidDel="00A611DC" w:rsidRDefault="003400B8" w:rsidP="00A80E21">
      <w:pPr>
        <w:pStyle w:val="CETextBody"/>
        <w:rPr>
          <w:del w:id="6366" w:author="Huy Duc. Nguyen" w:date="2017-08-30T10:52:00Z"/>
          <w:lang w:val="en-US" w:eastAsia="ja-JP"/>
        </w:rPr>
      </w:pPr>
    </w:p>
    <w:p w:rsidR="00027ADF" w:rsidRPr="00027ADF" w:rsidDel="00A611DC" w:rsidRDefault="00CF72D4" w:rsidP="00997E4E">
      <w:pPr>
        <w:pStyle w:val="CETextBody"/>
        <w:numPr>
          <w:ilvl w:val="0"/>
          <w:numId w:val="16"/>
        </w:numPr>
        <w:ind w:hanging="782"/>
        <w:rPr>
          <w:del w:id="6367" w:author="Huy Duc. Nguyen" w:date="2017-08-30T10:52:00Z"/>
          <w:lang w:val="en-US" w:eastAsia="ja-JP"/>
        </w:rPr>
      </w:pPr>
      <w:del w:id="6368" w:author="Huy Duc. Nguyen" w:date="2017-08-30T10:52:00Z">
        <w:r w:rsidDel="00A611DC">
          <w:rPr>
            <w:rFonts w:hint="eastAsia"/>
            <w:lang w:val="en-US" w:eastAsia="ja-JP"/>
          </w:rPr>
          <w:delText>How to measure</w:delText>
        </w:r>
      </w:del>
    </w:p>
    <w:p w:rsidR="00027ADF" w:rsidDel="00A611DC" w:rsidRDefault="00027ADF" w:rsidP="00997E4E">
      <w:pPr>
        <w:pStyle w:val="CETextBody"/>
        <w:numPr>
          <w:ilvl w:val="0"/>
          <w:numId w:val="254"/>
        </w:numPr>
        <w:rPr>
          <w:del w:id="6369" w:author="Huy Duc. Nguyen" w:date="2017-08-30T10:52:00Z"/>
          <w:lang w:val="en-US" w:eastAsia="ja-JP"/>
        </w:rPr>
      </w:pPr>
      <w:del w:id="6370" w:author="Huy Duc. Nguyen" w:date="2017-08-30T10:52:00Z">
        <w:r w:rsidDel="00A611DC">
          <w:rPr>
            <w:rFonts w:hint="eastAsia"/>
            <w:lang w:val="en-US" w:eastAsia="ja-JP"/>
          </w:rPr>
          <w:delText>Login to Linux.</w:delText>
        </w:r>
      </w:del>
    </w:p>
    <w:p w:rsidR="00027ADF" w:rsidDel="00A611DC" w:rsidRDefault="00027ADF" w:rsidP="00027ADF">
      <w:pPr>
        <w:pStyle w:val="CETextBody"/>
        <w:ind w:left="782"/>
        <w:rPr>
          <w:del w:id="6371" w:author="Huy Duc. Nguyen" w:date="2017-08-30T10:52:00Z"/>
          <w:rFonts w:asciiTheme="majorHAnsi" w:hAnsiTheme="majorHAnsi" w:cstheme="majorHAnsi"/>
          <w:lang w:val="en-US" w:eastAsia="ja-JP"/>
        </w:rPr>
      </w:pPr>
      <w:del w:id="6372" w:author="Huy Duc. Nguyen" w:date="2017-08-30T10:52:00Z">
        <w:r w:rsidDel="00A611DC">
          <w:rPr>
            <w:noProof/>
            <w:lang w:val="en-US"/>
          </w:rPr>
          <mc:AlternateContent>
            <mc:Choice Requires="wps">
              <w:drawing>
                <wp:anchor distT="0" distB="0" distL="114300" distR="114300" simplePos="0" relativeHeight="251599360" behindDoc="0" locked="0" layoutInCell="1" allowOverlap="1" wp14:anchorId="66BAAD42" wp14:editId="2295AFC5">
                  <wp:simplePos x="0" y="0"/>
                  <wp:positionH relativeFrom="column">
                    <wp:posOffset>382905</wp:posOffset>
                  </wp:positionH>
                  <wp:positionV relativeFrom="paragraph">
                    <wp:posOffset>45085</wp:posOffset>
                  </wp:positionV>
                  <wp:extent cx="5495925" cy="257175"/>
                  <wp:effectExtent l="0" t="0" r="28575" b="28575"/>
                  <wp:wrapNone/>
                  <wp:docPr id="87" name="テキスト ボックス 8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027AD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AD42" id="テキスト ボックス 87" o:spid="_x0000_s1090" type="#_x0000_t202" style="position:absolute;left:0;text-align:left;margin-left:30.15pt;margin-top:3.55pt;width:432.75pt;height:20.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G0PsamAAgAA&#10;2wQAAA4AAAAAAAAAAAAAAAAALgIAAGRycy9lMm9Eb2MueG1sUEsBAi0AFAAGAAgAAAAhAEp6pWvc&#10;AAAABwEAAA8AAAAAAAAAAAAAAAAA2gQAAGRycy9kb3ducmV2LnhtbFBLBQYAAAAABAAEAPMAAADj&#10;BQAAAAA=&#10;" fillcolor="window" strokeweight=".5pt">
                  <v:textbox>
                    <w:txbxContent>
                      <w:p w:rsidR="005B1E90" w:rsidRPr="00B43823" w:rsidRDefault="005B1E90" w:rsidP="00027AD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027ADF" w:rsidRPr="00080D59" w:rsidDel="00A611DC" w:rsidRDefault="00027ADF" w:rsidP="00027ADF">
      <w:pPr>
        <w:pStyle w:val="CETextBody"/>
        <w:ind w:left="782"/>
        <w:rPr>
          <w:del w:id="6373" w:author="Huy Duc. Nguyen" w:date="2017-08-30T10:52:00Z"/>
          <w:rFonts w:asciiTheme="majorHAnsi" w:hAnsiTheme="majorHAnsi" w:cstheme="majorHAnsi"/>
          <w:lang w:val="en-US" w:eastAsia="ja-JP"/>
        </w:rPr>
      </w:pPr>
    </w:p>
    <w:p w:rsidR="005A163B" w:rsidRPr="00645F4F" w:rsidDel="00A611DC" w:rsidRDefault="005A163B" w:rsidP="005A163B">
      <w:pPr>
        <w:pStyle w:val="CETextBody"/>
        <w:numPr>
          <w:ilvl w:val="0"/>
          <w:numId w:val="254"/>
        </w:numPr>
        <w:rPr>
          <w:del w:id="6374" w:author="Huy Duc. Nguyen" w:date="2017-08-30T10:52:00Z"/>
          <w:lang w:val="en-US" w:eastAsia="ja-JP"/>
        </w:rPr>
      </w:pPr>
      <w:del w:id="6375" w:author="Huy Duc. Nguyen" w:date="2017-08-30T10:52:00Z">
        <w:r w:rsidDel="00A611DC">
          <w:rPr>
            <w:lang w:val="en-US" w:eastAsia="ja-JP"/>
          </w:rPr>
          <w:delText xml:space="preserve">Run the following </w:delText>
        </w:r>
        <w:r w:rsidRPr="00645F4F" w:rsidDel="00A611DC">
          <w:rPr>
            <w:lang w:val="en-US" w:eastAsia="ja-JP"/>
          </w:rPr>
          <w:delText>command</w:delText>
        </w:r>
        <w:r w:rsidDel="00A611DC">
          <w:rPr>
            <w:rFonts w:hint="eastAsia"/>
            <w:lang w:val="en-US" w:eastAsia="ja-JP"/>
          </w:rPr>
          <w:delText xml:space="preserve"> to </w:delText>
        </w:r>
        <w:r w:rsidDel="00A611DC">
          <w:delText>change</w:delText>
        </w:r>
        <w:r w:rsidDel="00A611DC">
          <w:rPr>
            <w:rFonts w:hint="eastAsia"/>
            <w:lang w:eastAsia="ja-JP"/>
          </w:rPr>
          <w:delText xml:space="preserve"> the </w:delText>
        </w:r>
        <w:r w:rsidDel="00A611DC">
          <w:delText>directory</w:delText>
        </w:r>
        <w:r w:rsidRPr="00645F4F" w:rsidDel="00A611DC">
          <w:rPr>
            <w:lang w:val="en-US" w:eastAsia="ja-JP"/>
          </w:rPr>
          <w:delText>.</w:delText>
        </w:r>
      </w:del>
    </w:p>
    <w:p w:rsidR="00027ADF" w:rsidDel="00A611DC" w:rsidRDefault="00027ADF" w:rsidP="00027ADF">
      <w:pPr>
        <w:pStyle w:val="CETextBody"/>
        <w:ind w:left="142" w:firstLineChars="300" w:firstLine="660"/>
        <w:rPr>
          <w:del w:id="6376" w:author="Huy Duc. Nguyen" w:date="2017-08-30T10:52:00Z"/>
          <w:rFonts w:ascii="Arial" w:hAnsi="Arial" w:cs="Arial"/>
          <w:lang w:val="en-US" w:eastAsia="ja-JP"/>
        </w:rPr>
      </w:pPr>
      <w:del w:id="6377" w:author="Huy Duc. Nguyen" w:date="2017-08-30T10:52:00Z">
        <w:r w:rsidDel="00A611DC">
          <w:rPr>
            <w:noProof/>
            <w:lang w:val="en-US"/>
          </w:rPr>
          <mc:AlternateContent>
            <mc:Choice Requires="wps">
              <w:drawing>
                <wp:anchor distT="0" distB="0" distL="114300" distR="114300" simplePos="0" relativeHeight="251600384" behindDoc="0" locked="0" layoutInCell="1" allowOverlap="1" wp14:anchorId="6384D688" wp14:editId="7A27018F">
                  <wp:simplePos x="0" y="0"/>
                  <wp:positionH relativeFrom="column">
                    <wp:posOffset>382905</wp:posOffset>
                  </wp:positionH>
                  <wp:positionV relativeFrom="paragraph">
                    <wp:posOffset>60325</wp:posOffset>
                  </wp:positionV>
                  <wp:extent cx="5495925" cy="257175"/>
                  <wp:effectExtent l="0" t="0" r="28575" b="28575"/>
                  <wp:wrapNone/>
                  <wp:docPr id="91" name="テキスト ボックス 9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027ADF">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 cd tools/busmoni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D688" id="テキスト ボックス 91" o:spid="_x0000_s1091" type="#_x0000_t202" style="position:absolute;left:0;text-align:left;margin-left:30.15pt;margin-top:4.75pt;width:432.75pt;height:20.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AwteDDfwIAANs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027ADF">
                        <w:pPr>
                          <w:rPr>
                            <w:rFonts w:ascii="Courier New" w:hAnsi="Courier New" w:cs="Courier New"/>
                            <w:sz w:val="22"/>
                            <w:szCs w:val="22"/>
                            <w:lang w:val="en-US" w:eastAsia="ja-JP"/>
                          </w:rPr>
                        </w:pPr>
                        <w:proofErr w:type="spell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 cd tools/</w:t>
                        </w:r>
                        <w:proofErr w:type="spellStart"/>
                        <w:r w:rsidRPr="005A163B">
                          <w:rPr>
                            <w:rFonts w:ascii="Courier New" w:hAnsi="Courier New" w:cs="Courier New"/>
                            <w:sz w:val="22"/>
                            <w:szCs w:val="22"/>
                            <w:lang w:val="en-US" w:eastAsia="ja-JP"/>
                          </w:rPr>
                          <w:t>busmoni</w:t>
                        </w:r>
                        <w:proofErr w:type="spellEnd"/>
                      </w:p>
                    </w:txbxContent>
                  </v:textbox>
                </v:shape>
              </w:pict>
            </mc:Fallback>
          </mc:AlternateContent>
        </w:r>
      </w:del>
    </w:p>
    <w:p w:rsidR="00027ADF" w:rsidDel="00A611DC" w:rsidRDefault="00027ADF" w:rsidP="00027ADF">
      <w:pPr>
        <w:pStyle w:val="CETextBody"/>
        <w:ind w:left="142" w:firstLineChars="300" w:firstLine="660"/>
        <w:rPr>
          <w:del w:id="6378" w:author="Huy Duc. Nguyen" w:date="2017-08-30T10:52:00Z"/>
          <w:rFonts w:ascii="Arial" w:hAnsi="Arial" w:cs="Arial"/>
          <w:lang w:val="en-US" w:eastAsia="ja-JP"/>
        </w:rPr>
      </w:pPr>
    </w:p>
    <w:p w:rsidR="005A163B" w:rsidRPr="00645F4F" w:rsidDel="00A611DC" w:rsidRDefault="005A163B" w:rsidP="005A163B">
      <w:pPr>
        <w:pStyle w:val="CETextBody"/>
        <w:numPr>
          <w:ilvl w:val="0"/>
          <w:numId w:val="254"/>
        </w:numPr>
        <w:rPr>
          <w:del w:id="6379" w:author="Huy Duc. Nguyen" w:date="2017-08-30T10:52:00Z"/>
          <w:lang w:val="en-US" w:eastAsia="ja-JP"/>
        </w:rPr>
      </w:pPr>
      <w:del w:id="6380" w:author="Huy Duc. Nguyen" w:date="2017-08-30T10:52:00Z">
        <w:r w:rsidDel="00A611DC">
          <w:rPr>
            <w:lang w:val="en-US" w:eastAsia="ja-JP"/>
          </w:rPr>
          <w:delText xml:space="preserve">Run the following </w:delText>
        </w:r>
        <w:r w:rsidRPr="00645F4F" w:rsidDel="00A611DC">
          <w:rPr>
            <w:lang w:val="en-US" w:eastAsia="ja-JP"/>
          </w:rPr>
          <w:delText>command</w:delText>
        </w:r>
        <w:r w:rsidDel="00A611DC">
          <w:rPr>
            <w:rFonts w:hint="eastAsia"/>
            <w:lang w:val="en-US" w:eastAsia="ja-JP"/>
          </w:rPr>
          <w:delText xml:space="preserve"> for </w:delText>
        </w:r>
        <w:r w:rsidDel="00A611DC">
          <w:rPr>
            <w:rFonts w:hint="eastAsia"/>
            <w:lang w:eastAsia="ja-JP"/>
          </w:rPr>
          <w:delText>measurement</w:delText>
        </w:r>
        <w:r w:rsidRPr="00645F4F" w:rsidDel="00A611DC">
          <w:rPr>
            <w:lang w:val="en-US" w:eastAsia="ja-JP"/>
          </w:rPr>
          <w:delText>.</w:delText>
        </w:r>
      </w:del>
    </w:p>
    <w:p w:rsidR="005A163B" w:rsidDel="00A611DC" w:rsidRDefault="005A163B" w:rsidP="005A163B">
      <w:pPr>
        <w:pStyle w:val="CETextBody"/>
        <w:ind w:left="142" w:firstLineChars="300" w:firstLine="660"/>
        <w:rPr>
          <w:del w:id="6381" w:author="Huy Duc. Nguyen" w:date="2017-08-30T10:52:00Z"/>
          <w:rFonts w:ascii="Arial" w:hAnsi="Arial" w:cs="Arial"/>
          <w:lang w:val="en-US" w:eastAsia="ja-JP"/>
        </w:rPr>
      </w:pPr>
      <w:del w:id="6382" w:author="Huy Duc. Nguyen" w:date="2017-08-30T10:52:00Z">
        <w:r w:rsidDel="00A611DC">
          <w:rPr>
            <w:noProof/>
            <w:lang w:val="en-US"/>
          </w:rPr>
          <mc:AlternateContent>
            <mc:Choice Requires="wps">
              <w:drawing>
                <wp:anchor distT="0" distB="0" distL="114300" distR="114300" simplePos="0" relativeHeight="251602432" behindDoc="0" locked="0" layoutInCell="1" allowOverlap="1" wp14:anchorId="4573C934" wp14:editId="05FAAC48">
                  <wp:simplePos x="0" y="0"/>
                  <wp:positionH relativeFrom="column">
                    <wp:posOffset>382905</wp:posOffset>
                  </wp:positionH>
                  <wp:positionV relativeFrom="paragraph">
                    <wp:posOffset>60325</wp:posOffset>
                  </wp:positionV>
                  <wp:extent cx="5495925" cy="257175"/>
                  <wp:effectExtent l="0" t="0" r="28575" b="28575"/>
                  <wp:wrapNone/>
                  <wp:docPr id="94" name="テキスト ボックス 9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5A163B">
                              <w:pPr>
                                <w:rPr>
                                  <w:rFonts w:ascii="Courier New" w:hAnsi="Courier New" w:cs="Courier New"/>
                                  <w:sz w:val="22"/>
                                  <w:szCs w:val="22"/>
                                  <w:lang w:val="en-US" w:eastAsia="ja-JP"/>
                                </w:rPr>
                              </w:pPr>
                              <w:r w:rsidRPr="005A163B">
                                <w:rPr>
                                  <w:rFonts w:ascii="Courier New" w:hAnsi="Courier New" w:cs="Courier New"/>
                                  <w:sz w:val="22"/>
                                  <w:szCs w:val="22"/>
                                  <w:lang w:val="en-US" w:eastAsia="ja-JP"/>
                                </w:rPr>
                                <w:t>root@salvator-x:~/tools/busmoni# ./busmoni_app -p UC11 -c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C934" id="テキスト ボックス 94" o:spid="_x0000_s1092" type="#_x0000_t202" style="position:absolute;left:0;text-align:left;margin-left:30.15pt;margin-top:4.75pt;width:432.75pt;height:20.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B8FpB8fwIAANs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5A163B">
                        <w:pPr>
                          <w:rPr>
                            <w:rFonts w:ascii="Courier New" w:hAnsi="Courier New" w:cs="Courier New"/>
                            <w:sz w:val="22"/>
                            <w:szCs w:val="22"/>
                            <w:lang w:val="en-US" w:eastAsia="ja-JP"/>
                          </w:rPr>
                        </w:pPr>
                        <w:proofErr w:type="spellStart"/>
                        <w:proofErr w:type="gramStart"/>
                        <w:r w:rsidRPr="005A163B">
                          <w:rPr>
                            <w:rFonts w:ascii="Courier New" w:hAnsi="Courier New" w:cs="Courier New"/>
                            <w:sz w:val="22"/>
                            <w:szCs w:val="22"/>
                            <w:lang w:val="en-US" w:eastAsia="ja-JP"/>
                          </w:rPr>
                          <w:t>root@salvator-x</w:t>
                        </w:r>
                        <w:proofErr w:type="spellEnd"/>
                        <w:r w:rsidRPr="005A163B">
                          <w:rPr>
                            <w:rFonts w:ascii="Courier New" w:hAnsi="Courier New" w:cs="Courier New"/>
                            <w:sz w:val="22"/>
                            <w:szCs w:val="22"/>
                            <w:lang w:val="en-US" w:eastAsia="ja-JP"/>
                          </w:rPr>
                          <w:t>:~/tools/</w:t>
                        </w:r>
                        <w:proofErr w:type="spellStart"/>
                        <w:r w:rsidRPr="005A163B">
                          <w:rPr>
                            <w:rFonts w:ascii="Courier New" w:hAnsi="Courier New" w:cs="Courier New"/>
                            <w:sz w:val="22"/>
                            <w:szCs w:val="22"/>
                            <w:lang w:val="en-US" w:eastAsia="ja-JP"/>
                          </w:rPr>
                          <w:t>busmoni</w:t>
                        </w:r>
                        <w:proofErr w:type="spellEnd"/>
                        <w:r w:rsidRPr="005A163B">
                          <w:rPr>
                            <w:rFonts w:ascii="Courier New" w:hAnsi="Courier New" w:cs="Courier New"/>
                            <w:sz w:val="22"/>
                            <w:szCs w:val="22"/>
                            <w:lang w:val="en-US" w:eastAsia="ja-JP"/>
                          </w:rPr>
                          <w:t># ./</w:t>
                        </w:r>
                        <w:proofErr w:type="spellStart"/>
                        <w:proofErr w:type="gramEnd"/>
                        <w:r w:rsidRPr="005A163B">
                          <w:rPr>
                            <w:rFonts w:ascii="Courier New" w:hAnsi="Courier New" w:cs="Courier New"/>
                            <w:sz w:val="22"/>
                            <w:szCs w:val="22"/>
                            <w:lang w:val="en-US" w:eastAsia="ja-JP"/>
                          </w:rPr>
                          <w:t>busmoni_app</w:t>
                        </w:r>
                        <w:proofErr w:type="spellEnd"/>
                        <w:r w:rsidRPr="005A163B">
                          <w:rPr>
                            <w:rFonts w:ascii="Courier New" w:hAnsi="Courier New" w:cs="Courier New"/>
                            <w:sz w:val="22"/>
                            <w:szCs w:val="22"/>
                            <w:lang w:val="en-US" w:eastAsia="ja-JP"/>
                          </w:rPr>
                          <w:t xml:space="preserve"> -p UC11 -c -1</w:t>
                        </w:r>
                      </w:p>
                    </w:txbxContent>
                  </v:textbox>
                </v:shape>
              </w:pict>
            </mc:Fallback>
          </mc:AlternateContent>
        </w:r>
      </w:del>
    </w:p>
    <w:p w:rsidR="005A163B" w:rsidRPr="005A163B" w:rsidDel="00A611DC" w:rsidRDefault="005A163B" w:rsidP="00997E4E">
      <w:pPr>
        <w:pStyle w:val="CETextBody"/>
        <w:rPr>
          <w:del w:id="6383" w:author="Huy Duc. Nguyen" w:date="2017-08-30T10:52:00Z"/>
          <w:rFonts w:ascii="Arial" w:hAnsi="Arial" w:cs="Arial"/>
          <w:lang w:val="en-US" w:eastAsia="ja-JP"/>
        </w:rPr>
      </w:pPr>
    </w:p>
    <w:p w:rsidR="00027ADF" w:rsidRPr="00CC1FE9" w:rsidDel="00A611DC" w:rsidRDefault="00027ADF" w:rsidP="00027ADF">
      <w:pPr>
        <w:pStyle w:val="CETextBody"/>
        <w:ind w:firstLineChars="300" w:firstLine="660"/>
        <w:rPr>
          <w:del w:id="6384" w:author="Huy Duc. Nguyen" w:date="2017-08-30T10:52:00Z"/>
          <w:lang w:val="en-US" w:eastAsia="ja-JP"/>
        </w:rPr>
      </w:pPr>
      <w:del w:id="6385" w:author="Huy Duc. Nguyen" w:date="2017-08-30T10:52:00Z">
        <w:r w:rsidDel="00A611DC">
          <w:rPr>
            <w:lang w:val="en-US" w:eastAsia="ja-JP"/>
          </w:rPr>
          <w:delText xml:space="preserve">After finishing </w:delText>
        </w:r>
        <w:r w:rsidDel="00A611DC">
          <w:rPr>
            <w:rFonts w:hint="eastAsia"/>
            <w:lang w:val="en-US" w:eastAsia="ja-JP"/>
          </w:rPr>
          <w:delText>a command</w:delText>
        </w:r>
        <w:r w:rsidRPr="00CC1FE9" w:rsidDel="00A611DC">
          <w:rPr>
            <w:lang w:val="en-US" w:eastAsia="ja-JP"/>
          </w:rPr>
          <w:delText xml:space="preserve">, you will see the log like below. </w:delText>
        </w:r>
      </w:del>
    </w:p>
    <w:p w:rsidR="003774B5" w:rsidRPr="00CC1FE9" w:rsidDel="00A611DC" w:rsidRDefault="003774B5" w:rsidP="003774B5">
      <w:pPr>
        <w:pStyle w:val="CETextBody"/>
        <w:ind w:firstLineChars="300" w:firstLine="660"/>
        <w:rPr>
          <w:del w:id="6386" w:author="Huy Duc. Nguyen" w:date="2017-08-30T10:52:00Z"/>
          <w:lang w:val="en-US" w:eastAsia="ja-JP"/>
        </w:rPr>
      </w:pPr>
      <w:del w:id="6387" w:author="Huy Duc. Nguyen" w:date="2017-08-30T10:52:00Z">
        <w:r w:rsidDel="00A611DC">
          <w:rPr>
            <w:rFonts w:hint="eastAsia"/>
            <w:lang w:val="en-US" w:eastAsia="ja-JP"/>
          </w:rPr>
          <w:delText>Red square is results.</w:delText>
        </w:r>
        <w:r w:rsidRPr="00E8389C" w:rsidDel="00A611DC">
          <w:rPr>
            <w:noProof/>
            <w:lang w:val="en-US" w:eastAsia="ja-JP"/>
          </w:rPr>
          <w:delText xml:space="preserve"> </w:delText>
        </w:r>
      </w:del>
    </w:p>
    <w:p w:rsidR="00CF72D4" w:rsidRPr="00027ADF" w:rsidDel="00A611DC" w:rsidRDefault="003774B5" w:rsidP="00A80E21">
      <w:pPr>
        <w:pStyle w:val="CETextBody"/>
        <w:rPr>
          <w:del w:id="6388" w:author="Huy Duc. Nguyen" w:date="2017-08-30T10:52:00Z"/>
          <w:lang w:val="en-US" w:eastAsia="ja-JP"/>
        </w:rPr>
      </w:pPr>
      <w:del w:id="6389" w:author="Huy Duc. Nguyen" w:date="2017-08-30T10:52:00Z">
        <w:r w:rsidDel="00A611DC">
          <w:rPr>
            <w:noProof/>
            <w:lang w:val="en-US"/>
          </w:rPr>
          <mc:AlternateContent>
            <mc:Choice Requires="wps">
              <w:drawing>
                <wp:anchor distT="0" distB="0" distL="114300" distR="114300" simplePos="0" relativeHeight="251603456" behindDoc="0" locked="0" layoutInCell="1" allowOverlap="1" wp14:anchorId="7CAFF834" wp14:editId="05D1EFFC">
                  <wp:simplePos x="0" y="0"/>
                  <wp:positionH relativeFrom="column">
                    <wp:posOffset>382905</wp:posOffset>
                  </wp:positionH>
                  <wp:positionV relativeFrom="paragraph">
                    <wp:posOffset>33655</wp:posOffset>
                  </wp:positionV>
                  <wp:extent cx="5495925" cy="739140"/>
                  <wp:effectExtent l="0" t="0" r="28575" b="22860"/>
                  <wp:wrapNone/>
                  <wp:docPr id="95" name="テキスト ボックス 9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ysClr val="window" lastClr="FFFFFF"/>
                          </a:solidFill>
                          <a:ln w="6350">
                            <a:solidFill>
                              <a:prstClr val="black"/>
                            </a:solidFill>
                          </a:ln>
                          <a:effectLst/>
                        </wps:spPr>
                        <wps:txbx>
                          <w:txbxContent>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root@salvator-x:~/tools/busmoni# ./busmoni_app -p UC11 -c -1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ins w:id="6390" w:author="Kazuhiro Takagi" w:date="2017-03-13T20:31:00Z">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R =  2076MB/s        W =  1523MB/s</w:t>
                                </w:r>
                              </w:ins>
                              <w:del w:id="6391" w:author="Kazuhiro Takagi" w:date="2017-03-13T20:31:00Z">
                                <w:r w:rsidRPr="00997E4E" w:rsidDel="006B7826">
                                  <w:rPr>
                                    <w:rFonts w:ascii="Courier New" w:hAnsi="Courier New" w:cs="Courier New"/>
                                    <w:sz w:val="18"/>
                                    <w:szCs w:val="18"/>
                                    <w:lang w:val="en-US" w:eastAsia="ja-JP"/>
                                  </w:rPr>
                                  <w:delText xml:space="preserve"> R =  1241MB/s        W =   984MB/s</w:delText>
                                </w:r>
                              </w:del>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FF834" id="テキスト ボックス 95" o:spid="_x0000_s1093" type="#_x0000_t202" style="position:absolute;margin-left:30.15pt;margin-top:2.65pt;width:432.75pt;height:58.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" fillcolor="window" strokeweight=".5pt">
                  <v:textbox>
                    <w:txbxContent>
                      <w:p w:rsidR="005B1E90" w:rsidRPr="00997E4E" w:rsidRDefault="005B1E90" w:rsidP="005A163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busmoni</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busmoni_app</w:t>
                        </w:r>
                        <w:proofErr w:type="spellEnd"/>
                        <w:r w:rsidRPr="00997E4E">
                          <w:rPr>
                            <w:rFonts w:ascii="Courier New" w:hAnsi="Courier New" w:cs="Courier New"/>
                            <w:sz w:val="18"/>
                            <w:szCs w:val="18"/>
                            <w:lang w:val="en-US" w:eastAsia="ja-JP"/>
                          </w:rPr>
                          <w:t xml:space="preserve"> -p UC11 -c -1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Device "R-Car H3 WS1.1"</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 xml:space="preserve">UC11:  DDR  </w:t>
                        </w:r>
                        <w:ins w:id="6554" w:author="Kazuhiro Takagi" w:date="2017-03-13T20:31:00Z">
                          <w:r>
                            <w:rPr>
                              <w:rFonts w:ascii="Courier New" w:hAnsi="Courier New" w:cs="Courier New"/>
                              <w:sz w:val="18"/>
                              <w:szCs w:val="18"/>
                              <w:lang w:val="en-US" w:eastAsia="ja-JP"/>
                            </w:rPr>
                            <w:t xml:space="preserve"> </w:t>
                          </w:r>
                          <w:r w:rsidRPr="006B7826">
                            <w:rPr>
                              <w:rFonts w:ascii="Courier New" w:hAnsi="Courier New" w:cs="Courier New"/>
                              <w:sz w:val="18"/>
                              <w:szCs w:val="18"/>
                              <w:lang w:val="en-US" w:eastAsia="ja-JP"/>
                            </w:rPr>
                            <w:t xml:space="preserve">R </w:t>
                          </w:r>
                          <w:proofErr w:type="gramStart"/>
                          <w:r w:rsidRPr="006B7826">
                            <w:rPr>
                              <w:rFonts w:ascii="Courier New" w:hAnsi="Courier New" w:cs="Courier New"/>
                              <w:sz w:val="18"/>
                              <w:szCs w:val="18"/>
                              <w:lang w:val="en-US" w:eastAsia="ja-JP"/>
                            </w:rPr>
                            <w:t>=  2076MB</w:t>
                          </w:r>
                          <w:proofErr w:type="gramEnd"/>
                          <w:r w:rsidRPr="006B7826">
                            <w:rPr>
                              <w:rFonts w:ascii="Courier New" w:hAnsi="Courier New" w:cs="Courier New"/>
                              <w:sz w:val="18"/>
                              <w:szCs w:val="18"/>
                              <w:lang w:val="en-US" w:eastAsia="ja-JP"/>
                            </w:rPr>
                            <w:t>/s        W =  1523MB/s</w:t>
                          </w:r>
                        </w:ins>
                        <w:del w:id="6555" w:author="Kazuhiro Takagi" w:date="2017-03-13T20:31:00Z">
                          <w:r w:rsidRPr="00997E4E" w:rsidDel="006B7826">
                            <w:rPr>
                              <w:rFonts w:ascii="Courier New" w:hAnsi="Courier New" w:cs="Courier New"/>
                              <w:sz w:val="18"/>
                              <w:szCs w:val="18"/>
                              <w:lang w:val="en-US" w:eastAsia="ja-JP"/>
                            </w:rPr>
                            <w:delText xml:space="preserve"> R =  1241MB/s        W =   984MB/s</w:delText>
                          </w:r>
                        </w:del>
                      </w:p>
                      <w:p w:rsidR="005B1E90" w:rsidRPr="00997E4E" w:rsidRDefault="005B1E90" w:rsidP="005A163B">
                        <w:pPr>
                          <w:rPr>
                            <w:rFonts w:ascii="Courier New" w:hAnsi="Courier New" w:cs="Courier New"/>
                            <w:sz w:val="18"/>
                            <w:szCs w:val="18"/>
                            <w:lang w:val="en-US" w:eastAsia="ja-JP"/>
                          </w:rPr>
                        </w:pPr>
                        <w:r w:rsidRPr="00997E4E">
                          <w:rPr>
                            <w:rFonts w:ascii="Courier New" w:hAnsi="Courier New" w:cs="Courier New"/>
                            <w:sz w:val="18"/>
                            <w:szCs w:val="18"/>
                            <w:lang w:val="en-US" w:eastAsia="ja-JP"/>
                          </w:rPr>
                          <w:t>-----------------------------------------------------------------</w:t>
                        </w:r>
                      </w:p>
                    </w:txbxContent>
                  </v:textbox>
                </v:shape>
              </w:pict>
            </mc:Fallback>
          </mc:AlternateContent>
        </w:r>
      </w:del>
    </w:p>
    <w:p w:rsidR="00027ADF" w:rsidDel="00A611DC" w:rsidRDefault="00027ADF" w:rsidP="00A80E21">
      <w:pPr>
        <w:pStyle w:val="CETextBody"/>
        <w:rPr>
          <w:del w:id="6392" w:author="Huy Duc. Nguyen" w:date="2017-08-30T10:52:00Z"/>
          <w:lang w:val="en-US" w:eastAsia="ja-JP"/>
        </w:rPr>
      </w:pPr>
    </w:p>
    <w:p w:rsidR="005A163B" w:rsidDel="00A611DC" w:rsidRDefault="003774B5" w:rsidP="00A80E21">
      <w:pPr>
        <w:pStyle w:val="CETextBody"/>
        <w:rPr>
          <w:del w:id="6393" w:author="Huy Duc. Nguyen" w:date="2017-08-30T10:52:00Z"/>
          <w:lang w:val="en-US" w:eastAsia="ja-JP"/>
        </w:rPr>
      </w:pPr>
      <w:del w:id="6394" w:author="Huy Duc. Nguyen" w:date="2017-08-30T10:52:00Z">
        <w:r w:rsidDel="00A611DC">
          <w:rPr>
            <w:noProof/>
            <w:lang w:val="en-US"/>
          </w:rPr>
          <mc:AlternateContent>
            <mc:Choice Requires="wps">
              <w:drawing>
                <wp:anchor distT="0" distB="0" distL="114300" distR="114300" simplePos="0" relativeHeight="251630080" behindDoc="0" locked="0" layoutInCell="1" allowOverlap="1" wp14:anchorId="61F04B38" wp14:editId="5A8297C8">
                  <wp:simplePos x="0" y="0"/>
                  <wp:positionH relativeFrom="column">
                    <wp:posOffset>1304926</wp:posOffset>
                  </wp:positionH>
                  <wp:positionV relativeFrom="paragraph">
                    <wp:posOffset>22225</wp:posOffset>
                  </wp:positionV>
                  <wp:extent cx="2849880" cy="205740"/>
                  <wp:effectExtent l="0" t="0" r="26670" b="22860"/>
                  <wp:wrapNone/>
                  <wp:docPr id="126" name="正方形/長方形 126"/>
                  <wp:cNvGraphicFramePr/>
                  <a:graphic xmlns:a="http://schemas.openxmlformats.org/drawingml/2006/main">
                    <a:graphicData uri="http://schemas.microsoft.com/office/word/2010/wordprocessingShape">
                      <wps:wsp>
                        <wps:cNvSpPr/>
                        <wps:spPr>
                          <a:xfrm>
                            <a:off x="0" y="0"/>
                            <a:ext cx="2849880" cy="2057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24B18" id="正方形/長方形 126" o:spid="_x0000_s1026" style="position:absolute;margin-left:102.75pt;margin-top:1.75pt;width:224.4pt;height:16.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" filled="f" strokecolor="#c0504d [3205]" strokeweight="2pt"/>
              </w:pict>
            </mc:Fallback>
          </mc:AlternateContent>
        </w:r>
      </w:del>
    </w:p>
    <w:p w:rsidR="005A163B" w:rsidDel="00A611DC" w:rsidRDefault="005A163B" w:rsidP="00A80E21">
      <w:pPr>
        <w:pStyle w:val="CETextBody"/>
        <w:rPr>
          <w:del w:id="6395" w:author="Huy Duc. Nguyen" w:date="2017-08-30T10:52:00Z"/>
          <w:lang w:val="en-US" w:eastAsia="ja-JP"/>
        </w:rPr>
      </w:pPr>
    </w:p>
    <w:p w:rsidR="005A163B" w:rsidDel="00A611DC" w:rsidRDefault="005A163B" w:rsidP="00A80E21">
      <w:pPr>
        <w:pStyle w:val="CETextBody"/>
        <w:rPr>
          <w:del w:id="6396" w:author="Huy Duc. Nguyen" w:date="2017-08-30T10:52:00Z"/>
          <w:lang w:val="en-US" w:eastAsia="ja-JP"/>
        </w:rPr>
      </w:pPr>
    </w:p>
    <w:p w:rsidR="005A163B" w:rsidRPr="00A57520" w:rsidDel="00A611DC" w:rsidRDefault="005A163B" w:rsidP="00A80E21">
      <w:pPr>
        <w:pStyle w:val="CETextBody"/>
        <w:rPr>
          <w:del w:id="6397" w:author="Huy Duc. Nguyen" w:date="2017-08-30T10:52:00Z"/>
          <w:lang w:val="en-US" w:eastAsia="ja-JP"/>
        </w:rPr>
      </w:pPr>
    </w:p>
    <w:p w:rsidR="003774B5" w:rsidDel="00A611DC" w:rsidRDefault="003774B5">
      <w:pPr>
        <w:rPr>
          <w:del w:id="6398" w:author="Huy Duc. Nguyen" w:date="2017-08-30T10:52:00Z"/>
          <w:sz w:val="22"/>
          <w:lang w:val="en-US" w:eastAsia="ja-JP"/>
        </w:rPr>
      </w:pPr>
      <w:del w:id="6399" w:author="Huy Duc. Nguyen" w:date="2017-08-30T10:52:00Z">
        <w:r w:rsidDel="00A611DC">
          <w:rPr>
            <w:lang w:val="en-US" w:eastAsia="ja-JP"/>
          </w:rPr>
          <w:br w:type="page"/>
        </w:r>
      </w:del>
    </w:p>
    <w:p w:rsidR="00BC3243" w:rsidRPr="00BC3243" w:rsidDel="00A611DC" w:rsidRDefault="00A80E21" w:rsidP="00A80E21">
      <w:pPr>
        <w:pStyle w:val="CETextBody"/>
        <w:numPr>
          <w:ilvl w:val="0"/>
          <w:numId w:val="16"/>
        </w:numPr>
        <w:ind w:left="426" w:hanging="426"/>
        <w:rPr>
          <w:del w:id="6400" w:author="Huy Duc. Nguyen" w:date="2017-08-30T10:52:00Z"/>
          <w:b/>
          <w:lang w:val="en-US" w:eastAsia="ja-JP"/>
        </w:rPr>
      </w:pPr>
      <w:del w:id="6401" w:author="Huy Duc. Nguyen" w:date="2017-08-30T10:52:00Z">
        <w:r w:rsidDel="00A611DC">
          <w:rPr>
            <w:rFonts w:hint="eastAsia"/>
            <w:lang w:val="en-US" w:eastAsia="ja-JP"/>
          </w:rPr>
          <w:delText>Result</w:delText>
        </w:r>
      </w:del>
    </w:p>
    <w:p w:rsidR="00CF72D4" w:rsidDel="00A611DC" w:rsidRDefault="00CF72D4" w:rsidP="00997E4E">
      <w:pPr>
        <w:pStyle w:val="Caption"/>
        <w:ind w:left="422"/>
        <w:rPr>
          <w:del w:id="6402" w:author="Huy Duc. Nguyen" w:date="2017-08-30T10:52:00Z"/>
          <w:sz w:val="22"/>
          <w:szCs w:val="22"/>
          <w:lang w:eastAsia="ja-JP"/>
        </w:rPr>
      </w:pPr>
      <w:del w:id="6403" w:author="Huy Duc. Nguyen" w:date="2017-08-30T10:52:00Z">
        <w:r w:rsidRPr="005972B5" w:rsidDel="00A611DC">
          <w:rPr>
            <w:sz w:val="22"/>
            <w:szCs w:val="22"/>
          </w:rPr>
          <w:delText xml:space="preserve">Table </w:delText>
        </w:r>
        <w:r w:rsidRPr="005972B5" w:rsidDel="00A611DC">
          <w:rPr>
            <w:sz w:val="22"/>
            <w:szCs w:val="22"/>
          </w:rPr>
          <w:fldChar w:fldCharType="begin"/>
        </w:r>
        <w:r w:rsidRPr="005972B5" w:rsidDel="00A611DC">
          <w:rPr>
            <w:sz w:val="22"/>
            <w:szCs w:val="22"/>
          </w:rPr>
          <w:delInstrText xml:space="preserve"> STYLEREF 1 \s </w:delInstrText>
        </w:r>
        <w:r w:rsidRPr="005972B5" w:rsidDel="00A611DC">
          <w:rPr>
            <w:sz w:val="22"/>
            <w:szCs w:val="22"/>
          </w:rPr>
          <w:fldChar w:fldCharType="separate"/>
        </w:r>
        <w:r w:rsidR="003B19D6" w:rsidDel="00A611DC">
          <w:rPr>
            <w:noProof/>
            <w:sz w:val="22"/>
            <w:szCs w:val="22"/>
          </w:rPr>
          <w:delText>5</w:delText>
        </w:r>
        <w:r w:rsidRPr="005972B5" w:rsidDel="00A611DC">
          <w:rPr>
            <w:sz w:val="22"/>
            <w:szCs w:val="22"/>
          </w:rPr>
          <w:fldChar w:fldCharType="end"/>
        </w:r>
        <w:r w:rsidRPr="005972B5" w:rsidDel="00A611DC">
          <w:rPr>
            <w:sz w:val="22"/>
            <w:szCs w:val="22"/>
          </w:rPr>
          <w:noBreakHyphen/>
        </w:r>
        <w:r w:rsidRPr="005972B5" w:rsidDel="00A611DC">
          <w:rPr>
            <w:sz w:val="22"/>
            <w:szCs w:val="22"/>
          </w:rPr>
          <w:fldChar w:fldCharType="begin"/>
        </w:r>
        <w:r w:rsidRPr="005972B5" w:rsidDel="00A611DC">
          <w:rPr>
            <w:sz w:val="22"/>
            <w:szCs w:val="22"/>
          </w:rPr>
          <w:delInstrText xml:space="preserve"> SEQ Table \* ARABIC \s 1 </w:delInstrText>
        </w:r>
        <w:r w:rsidRPr="005972B5" w:rsidDel="00A611DC">
          <w:rPr>
            <w:sz w:val="22"/>
            <w:szCs w:val="22"/>
          </w:rPr>
          <w:fldChar w:fldCharType="separate"/>
        </w:r>
      </w:del>
      <w:ins w:id="6404" w:author="Kazuhiro Takagi" w:date="2017-03-21T15:02:00Z">
        <w:del w:id="6405" w:author="Huy Duc. Nguyen" w:date="2017-08-28T16:38:00Z">
          <w:r w:rsidR="00520A63" w:rsidDel="003B19D6">
            <w:rPr>
              <w:noProof/>
              <w:sz w:val="22"/>
              <w:szCs w:val="22"/>
            </w:rPr>
            <w:delText>14</w:delText>
          </w:r>
        </w:del>
      </w:ins>
      <w:ins w:id="6406" w:author=" " w:date="2017-03-09T11:18:00Z">
        <w:del w:id="6407" w:author="Huy Duc. Nguyen" w:date="2017-08-28T16:38:00Z">
          <w:r w:rsidR="00442CC0" w:rsidDel="003B19D6">
            <w:rPr>
              <w:noProof/>
              <w:sz w:val="22"/>
              <w:szCs w:val="22"/>
            </w:rPr>
            <w:delText>14</w:delText>
          </w:r>
        </w:del>
      </w:ins>
      <w:del w:id="6408" w:author="Huy Duc. Nguyen" w:date="2017-08-28T16:38:00Z">
        <w:r w:rsidR="00003FEB" w:rsidDel="003B19D6">
          <w:rPr>
            <w:noProof/>
            <w:sz w:val="22"/>
            <w:szCs w:val="22"/>
          </w:rPr>
          <w:delText>17</w:delText>
        </w:r>
      </w:del>
      <w:del w:id="6409" w:author="Huy Duc. Nguyen" w:date="2017-08-30T10:52:00Z">
        <w:r w:rsidRPr="005972B5" w:rsidDel="00A611DC">
          <w:rPr>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CF72D4" w:rsidRPr="00207443" w:rsidDel="00A611DC" w:rsidTr="003E228B">
        <w:trPr>
          <w:jc w:val="center"/>
          <w:del w:id="6410"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CF72D4" w:rsidDel="00A611DC" w:rsidRDefault="00CF72D4" w:rsidP="003E228B">
            <w:pPr>
              <w:pStyle w:val="CETextBody"/>
              <w:jc w:val="center"/>
              <w:rPr>
                <w:del w:id="6411"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CF72D4" w:rsidRPr="00387E9A" w:rsidDel="00A611DC" w:rsidRDefault="0082624D" w:rsidP="003E228B">
            <w:pPr>
              <w:pStyle w:val="CETextBody"/>
              <w:jc w:val="center"/>
              <w:rPr>
                <w:del w:id="6412" w:author="Huy Duc. Nguyen" w:date="2017-08-30T10:52:00Z"/>
                <w:b/>
                <w:sz w:val="16"/>
                <w:lang w:eastAsia="ja-JP"/>
              </w:rPr>
            </w:pPr>
            <w:del w:id="6413" w:author="Huy Duc. Nguyen" w:date="2017-08-30T10:52:00Z">
              <w:r w:rsidDel="00A611DC">
                <w:rPr>
                  <w:rFonts w:hint="eastAsia"/>
                  <w:b/>
                  <w:sz w:val="16"/>
                  <w:lang w:val="en-US" w:eastAsia="ja-JP"/>
                </w:rPr>
                <w:delText>N</w:delText>
              </w:r>
              <w:r w:rsidR="00CF72D4" w:rsidRPr="00CF72D4" w:rsidDel="00A611DC">
                <w:rPr>
                  <w:rFonts w:hint="eastAsia"/>
                  <w:b/>
                  <w:sz w:val="16"/>
                  <w:lang w:val="en-US" w:eastAsia="ja-JP"/>
                </w:rPr>
                <w:delText>ative Linux (Type2)</w:delText>
              </w:r>
            </w:del>
          </w:p>
        </w:tc>
      </w:tr>
      <w:tr w:rsidR="00CF72D4" w:rsidRPr="00207443" w:rsidDel="00A611DC" w:rsidTr="003E228B">
        <w:trPr>
          <w:jc w:val="center"/>
          <w:del w:id="6414"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CF72D4" w:rsidRPr="00207443" w:rsidDel="00A611DC" w:rsidRDefault="00CF72D4" w:rsidP="003E228B">
            <w:pPr>
              <w:pStyle w:val="CETextBody"/>
              <w:rPr>
                <w:del w:id="6415"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Del="00A611DC" w:rsidRDefault="00CF72D4" w:rsidP="003E228B">
            <w:pPr>
              <w:pStyle w:val="CETextBody"/>
              <w:jc w:val="center"/>
              <w:rPr>
                <w:del w:id="6416" w:author="Huy Duc. Nguyen" w:date="2017-08-30T10:52:00Z"/>
                <w:b/>
                <w:sz w:val="16"/>
                <w:lang w:eastAsia="ja-JP"/>
              </w:rPr>
            </w:pPr>
            <w:del w:id="6417" w:author="Huy Duc. Nguyen" w:date="2017-08-30T10:52:00Z">
              <w:r w:rsidDel="00A611DC">
                <w:rPr>
                  <w:rFonts w:hint="eastAsia"/>
                  <w:b/>
                  <w:sz w:val="16"/>
                  <w:lang w:eastAsia="ja-JP"/>
                </w:rPr>
                <w:delText>R(</w:delText>
              </w:r>
              <w:r w:rsidR="00027ADF" w:rsidDel="00A611DC">
                <w:rPr>
                  <w:b/>
                  <w:sz w:val="16"/>
                  <w:lang w:eastAsia="ja-JP"/>
                </w:rPr>
                <w:delText>M</w:delText>
              </w:r>
              <w:r w:rsidRPr="00EB15D8" w:rsidDel="00A611DC">
                <w:rPr>
                  <w:b/>
                  <w:sz w:val="16"/>
                  <w:lang w:eastAsia="ja-JP"/>
                </w:rPr>
                <w:delText>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CF72D4" w:rsidRPr="004B3D03" w:rsidDel="00A611DC" w:rsidRDefault="00CF72D4" w:rsidP="003E228B">
            <w:pPr>
              <w:pStyle w:val="CETextBody"/>
              <w:ind w:right="80"/>
              <w:jc w:val="center"/>
              <w:rPr>
                <w:del w:id="6418" w:author="Huy Duc. Nguyen" w:date="2017-08-30T10:52:00Z"/>
                <w:b/>
                <w:sz w:val="16"/>
                <w:lang w:eastAsia="ja-JP"/>
              </w:rPr>
            </w:pPr>
            <w:del w:id="6419" w:author="Huy Duc. Nguyen" w:date="2017-08-30T10:52:00Z">
              <w:r w:rsidDel="00A611DC">
                <w:rPr>
                  <w:rFonts w:hint="eastAsia"/>
                  <w:b/>
                  <w:sz w:val="16"/>
                  <w:lang w:eastAsia="ja-JP"/>
                </w:rPr>
                <w:delText>W(</w:delText>
              </w:r>
              <w:r w:rsidR="00027ADF" w:rsidDel="00A611DC">
                <w:rPr>
                  <w:b/>
                  <w:sz w:val="16"/>
                  <w:lang w:eastAsia="ja-JP"/>
                </w:rPr>
                <w:delText>M</w:delText>
              </w:r>
              <w:r w:rsidRPr="00EB15D8" w:rsidDel="00A611DC">
                <w:rPr>
                  <w:b/>
                  <w:sz w:val="16"/>
                  <w:lang w:eastAsia="ja-JP"/>
                </w:rPr>
                <w:delText>B/s</w:delText>
              </w:r>
              <w:r w:rsidDel="00A611DC">
                <w:rPr>
                  <w:rFonts w:hint="eastAsia"/>
                  <w:b/>
                  <w:sz w:val="16"/>
                  <w:lang w:eastAsia="ja-JP"/>
                </w:rPr>
                <w:delText>)</w:delText>
              </w:r>
            </w:del>
          </w:p>
        </w:tc>
      </w:tr>
      <w:tr w:rsidR="00A614B3" w:rsidRPr="00E8715A" w:rsidDel="00A611DC" w:rsidTr="0027486D">
        <w:trPr>
          <w:jc w:val="center"/>
          <w:del w:id="6420"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Del="00A611DC" w:rsidRDefault="00A614B3" w:rsidP="00A614B3">
            <w:pPr>
              <w:pStyle w:val="CETextBody"/>
              <w:rPr>
                <w:del w:id="6421" w:author="Huy Duc. Nguyen" w:date="2017-08-30T10:52:00Z"/>
                <w:b/>
                <w:sz w:val="16"/>
                <w:lang w:eastAsia="ja-JP"/>
              </w:rPr>
            </w:pPr>
            <w:del w:id="6422"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
          <w:p w:rsidR="00A614B3" w:rsidRPr="00F950E6" w:rsidDel="00A611DC" w:rsidRDefault="00A614B3" w:rsidP="00A614B3">
            <w:pPr>
              <w:pStyle w:val="CETextBody"/>
              <w:jc w:val="right"/>
              <w:rPr>
                <w:del w:id="6423" w:author="Huy Duc. Nguyen" w:date="2017-08-30T10:52:00Z"/>
                <w:sz w:val="18"/>
                <w:szCs w:val="18"/>
                <w:lang w:eastAsia="ja-JP"/>
              </w:rPr>
            </w:pPr>
            <w:del w:id="6424" w:author="Huy Duc. Nguyen" w:date="2017-08-30T10:52:00Z">
              <w:r w:rsidRPr="0027486D" w:rsidDel="00A611DC">
                <w:rPr>
                  <w:sz w:val="18"/>
                  <w:szCs w:val="18"/>
                  <w:lang w:eastAsia="ja-JP"/>
                </w:rPr>
                <w:delText xml:space="preserve">2259.80 </w:delText>
              </w:r>
            </w:del>
          </w:p>
        </w:tc>
        <w:tc>
          <w:tcPr>
            <w:tcW w:w="1252" w:type="dxa"/>
            <w:tcBorders>
              <w:top w:val="single" w:sz="12" w:space="0" w:color="auto"/>
              <w:left w:val="single" w:sz="12" w:space="0" w:color="auto"/>
              <w:bottom w:val="single" w:sz="12" w:space="0" w:color="auto"/>
              <w:right w:val="single" w:sz="12" w:space="0" w:color="auto"/>
            </w:tcBorders>
          </w:tcPr>
          <w:p w:rsidR="00A614B3" w:rsidRPr="00F950E6" w:rsidDel="00A611DC" w:rsidRDefault="00A614B3" w:rsidP="00A614B3">
            <w:pPr>
              <w:pStyle w:val="CETextBody"/>
              <w:jc w:val="right"/>
              <w:rPr>
                <w:del w:id="6425" w:author="Huy Duc. Nguyen" w:date="2017-08-30T10:52:00Z"/>
                <w:sz w:val="18"/>
                <w:szCs w:val="18"/>
                <w:lang w:eastAsia="ja-JP"/>
              </w:rPr>
            </w:pPr>
            <w:del w:id="6426" w:author="Huy Duc. Nguyen" w:date="2017-08-30T10:52:00Z">
              <w:r w:rsidRPr="0027486D" w:rsidDel="00A611DC">
                <w:rPr>
                  <w:sz w:val="18"/>
                  <w:szCs w:val="18"/>
                  <w:lang w:eastAsia="ja-JP"/>
                </w:rPr>
                <w:delText xml:space="preserve">1541.70 </w:delText>
              </w:r>
            </w:del>
          </w:p>
        </w:tc>
      </w:tr>
      <w:tr w:rsidR="00A614B3" w:rsidRPr="00E8715A" w:rsidDel="00A611DC" w:rsidTr="0027486D">
        <w:trPr>
          <w:jc w:val="center"/>
          <w:del w:id="6427"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28" w:author="Huy Duc. Nguyen" w:date="2017-08-30T10:52:00Z"/>
                <w:b/>
                <w:sz w:val="16"/>
                <w:lang w:eastAsia="ja-JP"/>
              </w:rPr>
            </w:pPr>
            <w:del w:id="6429"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
          <w:p w:rsidR="00A614B3" w:rsidRPr="00F950E6" w:rsidDel="00A611DC" w:rsidRDefault="00A614B3" w:rsidP="00A614B3">
            <w:pPr>
              <w:pStyle w:val="CETextBody"/>
              <w:jc w:val="right"/>
              <w:rPr>
                <w:del w:id="6430" w:author="Huy Duc. Nguyen" w:date="2017-08-30T10:52:00Z"/>
                <w:sz w:val="18"/>
                <w:szCs w:val="18"/>
                <w:lang w:eastAsia="ja-JP"/>
              </w:rPr>
            </w:pPr>
            <w:del w:id="6431" w:author="Huy Duc. Nguyen" w:date="2017-08-30T10:52:00Z">
              <w:r w:rsidRPr="0027486D" w:rsidDel="00A611DC">
                <w:rPr>
                  <w:sz w:val="18"/>
                  <w:szCs w:val="18"/>
                  <w:lang w:eastAsia="ja-JP"/>
                </w:rPr>
                <w:delText xml:space="preserve">2269.00 </w:delText>
              </w:r>
            </w:del>
          </w:p>
        </w:tc>
        <w:tc>
          <w:tcPr>
            <w:tcW w:w="1252" w:type="dxa"/>
            <w:tcBorders>
              <w:top w:val="single" w:sz="12" w:space="0" w:color="auto"/>
              <w:left w:val="single" w:sz="4" w:space="0" w:color="auto"/>
              <w:right w:val="single" w:sz="4" w:space="0" w:color="auto"/>
            </w:tcBorders>
          </w:tcPr>
          <w:p w:rsidR="00A614B3" w:rsidRPr="00F950E6" w:rsidDel="00A611DC" w:rsidRDefault="00A614B3" w:rsidP="00A614B3">
            <w:pPr>
              <w:pStyle w:val="CETextBody"/>
              <w:jc w:val="right"/>
              <w:rPr>
                <w:del w:id="6432" w:author="Huy Duc. Nguyen" w:date="2017-08-30T10:52:00Z"/>
                <w:sz w:val="18"/>
                <w:szCs w:val="18"/>
                <w:lang w:eastAsia="ja-JP"/>
              </w:rPr>
            </w:pPr>
            <w:del w:id="6433" w:author="Huy Duc. Nguyen" w:date="2017-08-30T10:52:00Z">
              <w:r w:rsidRPr="0027486D" w:rsidDel="00A611DC">
                <w:rPr>
                  <w:sz w:val="18"/>
                  <w:szCs w:val="18"/>
                  <w:lang w:eastAsia="ja-JP"/>
                </w:rPr>
                <w:delText xml:space="preserve">1602.00 </w:delText>
              </w:r>
            </w:del>
          </w:p>
        </w:tc>
      </w:tr>
      <w:tr w:rsidR="00A614B3" w:rsidRPr="00E8715A" w:rsidDel="00A611DC" w:rsidTr="0027486D">
        <w:trPr>
          <w:jc w:val="center"/>
          <w:del w:id="6434"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35" w:author="Huy Duc. Nguyen" w:date="2017-08-30T10:52:00Z"/>
                <w:b/>
                <w:sz w:val="16"/>
                <w:lang w:eastAsia="ja-JP"/>
              </w:rPr>
            </w:pPr>
            <w:del w:id="6436"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37" w:author="Huy Duc. Nguyen" w:date="2017-08-30T10:52:00Z"/>
                <w:sz w:val="18"/>
                <w:szCs w:val="18"/>
                <w:lang w:eastAsia="ja-JP"/>
              </w:rPr>
            </w:pPr>
            <w:del w:id="6438" w:author="Huy Duc. Nguyen" w:date="2017-08-30T10:52:00Z">
              <w:r w:rsidRPr="0027486D" w:rsidDel="00A611DC">
                <w:rPr>
                  <w:sz w:val="18"/>
                  <w:szCs w:val="18"/>
                  <w:lang w:eastAsia="ja-JP"/>
                </w:rPr>
                <w:delText xml:space="preserve">2264.00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39" w:author="Huy Duc. Nguyen" w:date="2017-08-30T10:52:00Z"/>
                <w:sz w:val="18"/>
                <w:szCs w:val="18"/>
                <w:lang w:eastAsia="ja-JP"/>
              </w:rPr>
            </w:pPr>
            <w:del w:id="6440" w:author="Huy Duc. Nguyen" w:date="2017-08-30T10:52:00Z">
              <w:r w:rsidRPr="0027486D" w:rsidDel="00A611DC">
                <w:rPr>
                  <w:sz w:val="18"/>
                  <w:szCs w:val="18"/>
                  <w:lang w:eastAsia="ja-JP"/>
                </w:rPr>
                <w:delText xml:space="preserve">1563.00 </w:delText>
              </w:r>
            </w:del>
          </w:p>
        </w:tc>
      </w:tr>
      <w:tr w:rsidR="00A614B3" w:rsidRPr="00E8715A" w:rsidDel="00A611DC" w:rsidTr="0027486D">
        <w:trPr>
          <w:jc w:val="center"/>
          <w:del w:id="6441"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42" w:author="Huy Duc. Nguyen" w:date="2017-08-30T10:52:00Z"/>
                <w:b/>
                <w:sz w:val="16"/>
                <w:lang w:eastAsia="ja-JP"/>
              </w:rPr>
            </w:pPr>
            <w:del w:id="6443"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44" w:author="Huy Duc. Nguyen" w:date="2017-08-30T10:52:00Z"/>
                <w:sz w:val="18"/>
                <w:szCs w:val="18"/>
                <w:lang w:eastAsia="ja-JP"/>
              </w:rPr>
            </w:pPr>
            <w:del w:id="6445" w:author="Huy Duc. Nguyen" w:date="2017-08-30T10:52:00Z">
              <w:r w:rsidRPr="0027486D" w:rsidDel="00A611DC">
                <w:rPr>
                  <w:sz w:val="18"/>
                  <w:szCs w:val="18"/>
                  <w:lang w:eastAsia="ja-JP"/>
                </w:rPr>
                <w:delText xml:space="preserve">2212.00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46" w:author="Huy Duc. Nguyen" w:date="2017-08-30T10:52:00Z"/>
                <w:sz w:val="18"/>
                <w:szCs w:val="18"/>
                <w:lang w:eastAsia="ja-JP"/>
              </w:rPr>
            </w:pPr>
            <w:del w:id="6447" w:author="Huy Duc. Nguyen" w:date="2017-08-30T10:52:00Z">
              <w:r w:rsidRPr="0027486D" w:rsidDel="00A611DC">
                <w:rPr>
                  <w:sz w:val="18"/>
                  <w:szCs w:val="18"/>
                  <w:lang w:eastAsia="ja-JP"/>
                </w:rPr>
                <w:delText xml:space="preserve">1347.00 </w:delText>
              </w:r>
            </w:del>
          </w:p>
        </w:tc>
      </w:tr>
      <w:tr w:rsidR="00A614B3" w:rsidRPr="00E8715A" w:rsidDel="00A611DC" w:rsidTr="0027486D">
        <w:trPr>
          <w:jc w:val="center"/>
          <w:del w:id="644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49" w:author="Huy Duc. Nguyen" w:date="2017-08-30T10:52:00Z"/>
                <w:b/>
                <w:sz w:val="16"/>
                <w:lang w:eastAsia="ja-JP"/>
              </w:rPr>
            </w:pPr>
            <w:del w:id="6450"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51" w:author="Huy Duc. Nguyen" w:date="2017-08-30T10:52:00Z"/>
                <w:sz w:val="18"/>
                <w:szCs w:val="18"/>
                <w:lang w:eastAsia="ja-JP"/>
              </w:rPr>
            </w:pPr>
            <w:del w:id="6452" w:author="Huy Duc. Nguyen" w:date="2017-08-30T10:52:00Z">
              <w:r w:rsidRPr="0027486D" w:rsidDel="00A611DC">
                <w:rPr>
                  <w:sz w:val="18"/>
                  <w:szCs w:val="18"/>
                  <w:lang w:eastAsia="ja-JP"/>
                </w:rPr>
                <w:delText xml:space="preserve">2173.00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53" w:author="Huy Duc. Nguyen" w:date="2017-08-30T10:52:00Z"/>
                <w:sz w:val="18"/>
                <w:szCs w:val="18"/>
                <w:lang w:eastAsia="ja-JP"/>
              </w:rPr>
            </w:pPr>
            <w:del w:id="6454" w:author="Huy Duc. Nguyen" w:date="2017-08-30T10:52:00Z">
              <w:r w:rsidRPr="0027486D" w:rsidDel="00A611DC">
                <w:rPr>
                  <w:sz w:val="18"/>
                  <w:szCs w:val="18"/>
                  <w:lang w:eastAsia="ja-JP"/>
                </w:rPr>
                <w:delText xml:space="preserve">1337.00 </w:delText>
              </w:r>
            </w:del>
          </w:p>
        </w:tc>
      </w:tr>
      <w:tr w:rsidR="00A614B3" w:rsidRPr="00E8715A" w:rsidDel="00A611DC" w:rsidTr="0027486D">
        <w:trPr>
          <w:jc w:val="center"/>
          <w:del w:id="645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56" w:author="Huy Duc. Nguyen" w:date="2017-08-30T10:52:00Z"/>
                <w:b/>
                <w:sz w:val="16"/>
                <w:lang w:eastAsia="ja-JP"/>
              </w:rPr>
            </w:pPr>
            <w:del w:id="6457"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58" w:author="Huy Duc. Nguyen" w:date="2017-08-30T10:52:00Z"/>
                <w:sz w:val="18"/>
                <w:szCs w:val="18"/>
                <w:lang w:eastAsia="ja-JP"/>
              </w:rPr>
            </w:pPr>
            <w:del w:id="6459" w:author="Huy Duc. Nguyen" w:date="2017-08-30T10:52:00Z">
              <w:r w:rsidRPr="0027486D" w:rsidDel="00A611DC">
                <w:rPr>
                  <w:sz w:val="18"/>
                  <w:szCs w:val="18"/>
                  <w:lang w:eastAsia="ja-JP"/>
                </w:rPr>
                <w:delText xml:space="preserve">2261.00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60" w:author="Huy Duc. Nguyen" w:date="2017-08-30T10:52:00Z"/>
                <w:sz w:val="18"/>
                <w:szCs w:val="18"/>
                <w:lang w:eastAsia="ja-JP"/>
              </w:rPr>
            </w:pPr>
            <w:del w:id="6461" w:author="Huy Duc. Nguyen" w:date="2017-08-30T10:52:00Z">
              <w:r w:rsidRPr="0027486D" w:rsidDel="00A611DC">
                <w:rPr>
                  <w:sz w:val="18"/>
                  <w:szCs w:val="18"/>
                  <w:lang w:eastAsia="ja-JP"/>
                </w:rPr>
                <w:delText xml:space="preserve">1538.00 </w:delText>
              </w:r>
            </w:del>
          </w:p>
        </w:tc>
      </w:tr>
      <w:tr w:rsidR="00A614B3" w:rsidRPr="00E8715A" w:rsidDel="00A611DC" w:rsidTr="0027486D">
        <w:trPr>
          <w:jc w:val="center"/>
          <w:del w:id="646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463" w:author="Huy Duc. Nguyen" w:date="2017-08-30T10:52:00Z"/>
                <w:b/>
                <w:sz w:val="16"/>
                <w:lang w:eastAsia="ja-JP"/>
              </w:rPr>
            </w:pPr>
            <w:del w:id="6464"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65" w:author="Huy Duc. Nguyen" w:date="2017-08-30T10:52:00Z"/>
                <w:sz w:val="18"/>
                <w:szCs w:val="18"/>
                <w:lang w:eastAsia="ja-JP"/>
              </w:rPr>
            </w:pPr>
            <w:del w:id="6466" w:author="Huy Duc. Nguyen" w:date="2017-08-30T10:52:00Z">
              <w:r w:rsidRPr="0027486D" w:rsidDel="00A611DC">
                <w:rPr>
                  <w:sz w:val="18"/>
                  <w:szCs w:val="18"/>
                  <w:lang w:eastAsia="ja-JP"/>
                </w:rPr>
                <w:delText xml:space="preserve">2245.00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67" w:author="Huy Duc. Nguyen" w:date="2017-08-30T10:52:00Z"/>
                <w:sz w:val="18"/>
                <w:szCs w:val="18"/>
                <w:lang w:eastAsia="ja-JP"/>
              </w:rPr>
            </w:pPr>
            <w:del w:id="6468" w:author="Huy Duc. Nguyen" w:date="2017-08-30T10:52:00Z">
              <w:r w:rsidRPr="0027486D" w:rsidDel="00A611DC">
                <w:rPr>
                  <w:sz w:val="18"/>
                  <w:szCs w:val="18"/>
                  <w:lang w:eastAsia="ja-JP"/>
                </w:rPr>
                <w:delText xml:space="preserve">1544.00 </w:delText>
              </w:r>
            </w:del>
          </w:p>
        </w:tc>
      </w:tr>
      <w:tr w:rsidR="00A614B3" w:rsidRPr="00E8715A" w:rsidDel="00A611DC" w:rsidTr="0027486D">
        <w:trPr>
          <w:jc w:val="center"/>
          <w:del w:id="646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470" w:author="Huy Duc. Nguyen" w:date="2017-08-30T10:52:00Z"/>
                <w:b/>
                <w:sz w:val="16"/>
                <w:lang w:eastAsia="ja-JP"/>
              </w:rPr>
            </w:pPr>
            <w:del w:id="6471"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72" w:author="Huy Duc. Nguyen" w:date="2017-08-30T10:52:00Z"/>
                <w:sz w:val="18"/>
                <w:szCs w:val="18"/>
                <w:lang w:eastAsia="ja-JP"/>
              </w:rPr>
            </w:pPr>
            <w:del w:id="6473" w:author="Huy Duc. Nguyen" w:date="2017-08-30T10:52:00Z">
              <w:r w:rsidRPr="0027486D" w:rsidDel="00A611DC">
                <w:rPr>
                  <w:sz w:val="18"/>
                  <w:szCs w:val="18"/>
                  <w:lang w:eastAsia="ja-JP"/>
                </w:rPr>
                <w:delText xml:space="preserve">2272.00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74" w:author="Huy Duc. Nguyen" w:date="2017-08-30T10:52:00Z"/>
                <w:sz w:val="18"/>
                <w:szCs w:val="18"/>
                <w:lang w:eastAsia="ja-JP"/>
              </w:rPr>
            </w:pPr>
            <w:del w:id="6475" w:author="Huy Duc. Nguyen" w:date="2017-08-30T10:52:00Z">
              <w:r w:rsidRPr="0027486D" w:rsidDel="00A611DC">
                <w:rPr>
                  <w:sz w:val="18"/>
                  <w:szCs w:val="18"/>
                  <w:lang w:eastAsia="ja-JP"/>
                </w:rPr>
                <w:delText xml:space="preserve">1589.00 </w:delText>
              </w:r>
            </w:del>
          </w:p>
        </w:tc>
      </w:tr>
      <w:tr w:rsidR="00A614B3" w:rsidRPr="00E8715A" w:rsidDel="00A611DC" w:rsidTr="0027486D">
        <w:trPr>
          <w:jc w:val="center"/>
          <w:del w:id="6476"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477" w:author="Huy Duc. Nguyen" w:date="2017-08-30T10:52:00Z"/>
                <w:b/>
                <w:sz w:val="16"/>
                <w:lang w:eastAsia="ja-JP"/>
              </w:rPr>
            </w:pPr>
            <w:del w:id="6478"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79" w:author="Huy Duc. Nguyen" w:date="2017-08-30T10:52:00Z"/>
                <w:sz w:val="18"/>
                <w:szCs w:val="18"/>
                <w:lang w:eastAsia="ja-JP"/>
              </w:rPr>
            </w:pPr>
            <w:del w:id="6480" w:author="Huy Duc. Nguyen" w:date="2017-08-30T10:52:00Z">
              <w:r w:rsidRPr="0027486D" w:rsidDel="00A611DC">
                <w:rPr>
                  <w:sz w:val="18"/>
                  <w:szCs w:val="18"/>
                  <w:lang w:eastAsia="ja-JP"/>
                </w:rPr>
                <w:delText xml:space="preserve">2303.00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81" w:author="Huy Duc. Nguyen" w:date="2017-08-30T10:52:00Z"/>
                <w:sz w:val="18"/>
                <w:szCs w:val="18"/>
                <w:lang w:eastAsia="ja-JP"/>
              </w:rPr>
            </w:pPr>
            <w:del w:id="6482" w:author="Huy Duc. Nguyen" w:date="2017-08-30T10:52:00Z">
              <w:r w:rsidRPr="0027486D" w:rsidDel="00A611DC">
                <w:rPr>
                  <w:sz w:val="18"/>
                  <w:szCs w:val="18"/>
                  <w:lang w:eastAsia="ja-JP"/>
                </w:rPr>
                <w:delText xml:space="preserve">1634.00 </w:delText>
              </w:r>
            </w:del>
          </w:p>
        </w:tc>
      </w:tr>
      <w:tr w:rsidR="00A614B3" w:rsidRPr="00E8715A" w:rsidDel="00A611DC" w:rsidTr="0027486D">
        <w:trPr>
          <w:jc w:val="center"/>
          <w:del w:id="648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484" w:author="Huy Duc. Nguyen" w:date="2017-08-30T10:52:00Z"/>
                <w:b/>
                <w:sz w:val="16"/>
                <w:lang w:eastAsia="ja-JP"/>
              </w:rPr>
            </w:pPr>
            <w:del w:id="6485"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86" w:author="Huy Duc. Nguyen" w:date="2017-08-30T10:52:00Z"/>
                <w:sz w:val="18"/>
                <w:szCs w:val="18"/>
                <w:lang w:eastAsia="ja-JP"/>
              </w:rPr>
            </w:pPr>
            <w:del w:id="6487" w:author="Huy Duc. Nguyen" w:date="2017-08-30T10:52:00Z">
              <w:r w:rsidRPr="0027486D" w:rsidDel="00A611DC">
                <w:rPr>
                  <w:sz w:val="18"/>
                  <w:szCs w:val="18"/>
                  <w:lang w:eastAsia="ja-JP"/>
                </w:rPr>
                <w:delText xml:space="preserve">2297.00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88" w:author="Huy Duc. Nguyen" w:date="2017-08-30T10:52:00Z"/>
                <w:sz w:val="18"/>
                <w:szCs w:val="18"/>
                <w:lang w:eastAsia="ja-JP"/>
              </w:rPr>
            </w:pPr>
            <w:del w:id="6489" w:author="Huy Duc. Nguyen" w:date="2017-08-30T10:52:00Z">
              <w:r w:rsidRPr="0027486D" w:rsidDel="00A611DC">
                <w:rPr>
                  <w:sz w:val="18"/>
                  <w:szCs w:val="18"/>
                  <w:lang w:eastAsia="ja-JP"/>
                </w:rPr>
                <w:delText xml:space="preserve">1626.00 </w:delText>
              </w:r>
            </w:del>
          </w:p>
        </w:tc>
      </w:tr>
      <w:tr w:rsidR="00A614B3" w:rsidRPr="00E8715A" w:rsidDel="00A611DC" w:rsidTr="0027486D">
        <w:trPr>
          <w:jc w:val="center"/>
          <w:del w:id="649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491" w:author="Huy Duc. Nguyen" w:date="2017-08-30T10:52:00Z"/>
                <w:b/>
                <w:sz w:val="16"/>
                <w:lang w:eastAsia="ja-JP"/>
              </w:rPr>
            </w:pPr>
            <w:del w:id="6492"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
          <w:p w:rsidR="00A614B3" w:rsidRPr="00F950E6" w:rsidDel="00A611DC" w:rsidRDefault="00A614B3" w:rsidP="00A614B3">
            <w:pPr>
              <w:pStyle w:val="CETextBody"/>
              <w:jc w:val="right"/>
              <w:rPr>
                <w:del w:id="6493" w:author="Huy Duc. Nguyen" w:date="2017-08-30T10:52:00Z"/>
                <w:sz w:val="18"/>
                <w:szCs w:val="18"/>
                <w:lang w:eastAsia="ja-JP"/>
              </w:rPr>
            </w:pPr>
            <w:del w:id="6494" w:author="Huy Duc. Nguyen" w:date="2017-08-30T10:52:00Z">
              <w:r w:rsidRPr="0027486D" w:rsidDel="00A611DC">
                <w:rPr>
                  <w:sz w:val="18"/>
                  <w:szCs w:val="18"/>
                  <w:lang w:eastAsia="ja-JP"/>
                </w:rPr>
                <w:delText xml:space="preserve">2302.00 </w:delText>
              </w:r>
            </w:del>
          </w:p>
        </w:tc>
        <w:tc>
          <w:tcPr>
            <w:tcW w:w="1252" w:type="dxa"/>
            <w:tcBorders>
              <w:left w:val="single" w:sz="4" w:space="0" w:color="auto"/>
              <w:right w:val="single" w:sz="4" w:space="0" w:color="auto"/>
            </w:tcBorders>
          </w:tcPr>
          <w:p w:rsidR="00A614B3" w:rsidRPr="00F950E6" w:rsidDel="00A611DC" w:rsidRDefault="00A614B3" w:rsidP="00A614B3">
            <w:pPr>
              <w:pStyle w:val="CETextBody"/>
              <w:jc w:val="right"/>
              <w:rPr>
                <w:del w:id="6495" w:author="Huy Duc. Nguyen" w:date="2017-08-30T10:52:00Z"/>
                <w:sz w:val="18"/>
                <w:szCs w:val="18"/>
                <w:lang w:eastAsia="ja-JP"/>
              </w:rPr>
            </w:pPr>
            <w:del w:id="6496" w:author="Huy Duc. Nguyen" w:date="2017-08-30T10:52:00Z">
              <w:r w:rsidRPr="0027486D" w:rsidDel="00A611DC">
                <w:rPr>
                  <w:sz w:val="18"/>
                  <w:szCs w:val="18"/>
                  <w:lang w:eastAsia="ja-JP"/>
                </w:rPr>
                <w:delText xml:space="preserve">1637.00 </w:delText>
              </w:r>
            </w:del>
          </w:p>
        </w:tc>
      </w:tr>
    </w:tbl>
    <w:p w:rsidR="003400B8" w:rsidRPr="00B05A50" w:rsidDel="00A611DC" w:rsidRDefault="003400B8" w:rsidP="00A80E21">
      <w:pPr>
        <w:pStyle w:val="CETextBody"/>
        <w:rPr>
          <w:del w:id="6497" w:author="Huy Duc. Nguyen" w:date="2017-08-30T10:52:00Z"/>
          <w:b/>
          <w:lang w:val="en-US" w:eastAsia="ja-JP"/>
        </w:rPr>
      </w:pPr>
    </w:p>
    <w:p w:rsidR="00A80E21" w:rsidRPr="00827062" w:rsidDel="00A611DC" w:rsidRDefault="00A80E21" w:rsidP="00D47247">
      <w:pPr>
        <w:pStyle w:val="CETextBody"/>
        <w:numPr>
          <w:ilvl w:val="0"/>
          <w:numId w:val="16"/>
        </w:numPr>
        <w:ind w:hanging="782"/>
        <w:rPr>
          <w:del w:id="6498" w:author="Huy Duc. Nguyen" w:date="2017-08-30T10:52:00Z"/>
          <w:lang w:val="en-US" w:eastAsia="ja-JP"/>
        </w:rPr>
      </w:pPr>
      <w:del w:id="6499"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F32A60" w:rsidDel="00A611DC" w:rsidRDefault="00A80E21" w:rsidP="00F32A60">
      <w:pPr>
        <w:pStyle w:val="CETextBody"/>
        <w:rPr>
          <w:del w:id="6500" w:author="Huy Duc. Nguyen" w:date="2017-08-30T10:52:00Z"/>
          <w:lang w:val="en-US" w:eastAsia="ja-JP"/>
        </w:rPr>
      </w:pPr>
      <w:del w:id="6501" w:author="Huy Duc. Nguyen" w:date="2017-08-30T10:52:00Z">
        <w:r w:rsidDel="00A611DC">
          <w:rPr>
            <w:rFonts w:hint="eastAsia"/>
            <w:lang w:val="en-US" w:eastAsia="ja-JP"/>
          </w:rPr>
          <w:delText xml:space="preserve"> </w:delText>
        </w:r>
        <w:r w:rsidR="00F32A60" w:rsidDel="00A611DC">
          <w:rPr>
            <w:lang w:val="en-US" w:eastAsia="ja-JP"/>
          </w:rPr>
          <w:delText xml:space="preserve"> Approximately 3.</w:delText>
        </w:r>
      </w:del>
      <w:ins w:id="6502" w:author="Kazuhiro Takagi" w:date="2017-03-08T19:08:00Z">
        <w:del w:id="6503" w:author="Huy Duc. Nguyen" w:date="2017-08-30T10:52:00Z">
          <w:r w:rsidR="00A440EF" w:rsidDel="00A611DC">
            <w:rPr>
              <w:lang w:val="en-US" w:eastAsia="ja-JP"/>
            </w:rPr>
            <w:delText>8</w:delText>
          </w:r>
        </w:del>
      </w:ins>
      <w:del w:id="6504" w:author="Huy Duc. Nguyen" w:date="2017-08-30T10:52:00Z">
        <w:r w:rsidR="00A614B3" w:rsidDel="00A611DC">
          <w:rPr>
            <w:lang w:val="en-US" w:eastAsia="ja-JP"/>
          </w:rPr>
          <w:delText>9</w:delText>
        </w:r>
        <w:r w:rsidR="00F32A60" w:rsidDel="00A611DC">
          <w:rPr>
            <w:lang w:val="en-US" w:eastAsia="ja-JP"/>
          </w:rPr>
          <w:delText>GB/s (read+write) is observed in this environment.</w:delText>
        </w:r>
      </w:del>
    </w:p>
    <w:p w:rsidR="00541F41" w:rsidDel="00A611DC" w:rsidRDefault="00463E96" w:rsidP="00541F41">
      <w:pPr>
        <w:pStyle w:val="CETextBody"/>
        <w:rPr>
          <w:del w:id="6505" w:author="Huy Duc. Nguyen" w:date="2017-08-30T10:52:00Z"/>
          <w:lang w:val="en-US" w:eastAsia="ja-JP"/>
        </w:rPr>
      </w:pPr>
      <w:del w:id="6506" w:author="Huy Duc. Nguyen" w:date="2017-08-30T10:52:00Z">
        <w:r w:rsidDel="00A611DC">
          <w:rPr>
            <w:lang w:val="en-US" w:eastAsia="ja-JP"/>
          </w:rPr>
          <w:delText>This is the case of Linux side only. This result is as same as expected.</w:delText>
        </w:r>
      </w:del>
    </w:p>
    <w:p w:rsidR="003400B8" w:rsidRPr="00463E96" w:rsidDel="00A611DC" w:rsidRDefault="003400B8" w:rsidP="00541F41">
      <w:pPr>
        <w:pStyle w:val="CETextBody"/>
        <w:rPr>
          <w:del w:id="6507" w:author="Huy Duc. Nguyen" w:date="2017-08-30T10:52:00Z"/>
          <w:lang w:val="en-US" w:eastAsia="ja-JP"/>
        </w:rPr>
      </w:pPr>
    </w:p>
    <w:p w:rsidR="003400B8" w:rsidDel="00A611DC" w:rsidRDefault="003400B8">
      <w:pPr>
        <w:rPr>
          <w:del w:id="6508" w:author="Huy Duc. Nguyen" w:date="2017-08-30T10:52:00Z"/>
          <w:rFonts w:ascii="Arial" w:hAnsi="Arial" w:cs="Arial"/>
          <w:b/>
          <w:bCs/>
          <w:szCs w:val="26"/>
        </w:rPr>
      </w:pPr>
      <w:del w:id="6509" w:author="Huy Duc. Nguyen" w:date="2017-08-30T10:52:00Z">
        <w:r w:rsidDel="00A611DC">
          <w:br w:type="page"/>
        </w:r>
      </w:del>
    </w:p>
    <w:p w:rsidR="00765B0D" w:rsidRPr="00651005" w:rsidDel="00A611DC" w:rsidRDefault="00CF533C" w:rsidP="006C109A">
      <w:pPr>
        <w:pStyle w:val="Heading3"/>
        <w:rPr>
          <w:del w:id="6510" w:author="Huy Duc. Nguyen" w:date="2017-08-30T10:52:00Z"/>
        </w:rPr>
      </w:pPr>
      <w:bookmarkStart w:id="6511" w:name="_Toc491775594"/>
      <w:del w:id="6512" w:author="Huy Duc. Nguyen" w:date="2017-08-30T10:52:00Z">
        <w:r w:rsidRPr="006C3F5F" w:rsidDel="00A611DC">
          <w:delText>Total bus bandwidth on native INTEGRITY environment</w:delText>
        </w:r>
        <w:bookmarkEnd w:id="6511"/>
      </w:del>
    </w:p>
    <w:p w:rsidR="0047111F" w:rsidDel="00A611DC" w:rsidRDefault="0047111F" w:rsidP="00D47247">
      <w:pPr>
        <w:pStyle w:val="CETextBody"/>
        <w:numPr>
          <w:ilvl w:val="0"/>
          <w:numId w:val="17"/>
        </w:numPr>
        <w:ind w:hanging="782"/>
        <w:rPr>
          <w:del w:id="6513" w:author="Huy Duc. Nguyen" w:date="2017-08-30T10:52:00Z"/>
          <w:lang w:val="en-US" w:eastAsia="ja-JP"/>
        </w:rPr>
      </w:pPr>
      <w:del w:id="6514" w:author="Huy Duc. Nguyen" w:date="2017-08-30T10:52:00Z">
        <w:r w:rsidDel="00A611DC">
          <w:rPr>
            <w:rFonts w:hint="eastAsia"/>
            <w:lang w:val="en-US" w:eastAsia="ja-JP"/>
          </w:rPr>
          <w:delText>Description</w:delText>
        </w:r>
      </w:del>
    </w:p>
    <w:p w:rsidR="00015CB4" w:rsidRPr="00015CB4" w:rsidDel="00A611DC" w:rsidRDefault="00015CB4" w:rsidP="00015CB4">
      <w:pPr>
        <w:pStyle w:val="CETextBody"/>
        <w:ind w:left="142"/>
        <w:rPr>
          <w:del w:id="6515" w:author="Huy Duc. Nguyen" w:date="2017-08-30T10:52:00Z"/>
          <w:lang w:val="en-US" w:eastAsia="ja-JP"/>
        </w:rPr>
      </w:pPr>
      <w:del w:id="6516" w:author="Huy Duc. Nguyen" w:date="2017-08-30T10:52:00Z">
        <w:r w:rsidRPr="00015CB4" w:rsidDel="00A611DC">
          <w:rPr>
            <w:lang w:val="en-US" w:eastAsia="ja-JP"/>
          </w:rPr>
          <w:delText xml:space="preserve">Measure the DDR </w:delText>
        </w:r>
        <w:r w:rsidR="000A3043" w:rsidDel="00A611DC">
          <w:rPr>
            <w:lang w:val="en-US" w:eastAsia="ja-JP"/>
          </w:rPr>
          <w:delText xml:space="preserve">memory bandwidth (MB / s) </w:delText>
        </w:r>
        <w:r w:rsidR="00653547" w:rsidDel="00A611DC">
          <w:rPr>
            <w:lang w:val="en-US" w:eastAsia="ja-JP"/>
          </w:rPr>
          <w:delText xml:space="preserve">on </w:delText>
        </w:r>
        <w:r w:rsidR="00CF72D4" w:rsidDel="00A611DC">
          <w:rPr>
            <w:rFonts w:hint="eastAsia"/>
            <w:lang w:val="en-US" w:eastAsia="ja-JP"/>
          </w:rPr>
          <w:delText>native INTEGRITY</w:delText>
        </w:r>
        <w:r w:rsidRPr="00015CB4" w:rsidDel="00A611DC">
          <w:rPr>
            <w:lang w:val="en-US" w:eastAsia="ja-JP"/>
          </w:rPr>
          <w:delText>.</w:delText>
        </w:r>
      </w:del>
    </w:p>
    <w:p w:rsidR="0047111F" w:rsidDel="00A611DC" w:rsidRDefault="00015CB4" w:rsidP="00015CB4">
      <w:pPr>
        <w:pStyle w:val="CETextBody"/>
        <w:ind w:left="142"/>
        <w:rPr>
          <w:del w:id="6517" w:author="Huy Duc. Nguyen" w:date="2017-08-30T10:52:00Z"/>
          <w:lang w:val="en-US" w:eastAsia="ja-JP"/>
        </w:rPr>
      </w:pPr>
      <w:del w:id="6518" w:author="Huy Duc. Nguyen" w:date="2017-08-30T10:52:00Z">
        <w:r w:rsidRPr="00015CB4" w:rsidDel="00A611DC">
          <w:rPr>
            <w:lang w:val="en-US" w:eastAsia="ja-JP"/>
          </w:rPr>
          <w:delText xml:space="preserve">Measurement tool is bandwidth monitoring tool. </w:delText>
        </w:r>
      </w:del>
    </w:p>
    <w:p w:rsidR="00015CB4" w:rsidRPr="00EF68AF" w:rsidDel="00A611DC" w:rsidRDefault="00015CB4" w:rsidP="0047111F">
      <w:pPr>
        <w:pStyle w:val="CETextBody"/>
        <w:ind w:left="142"/>
        <w:rPr>
          <w:del w:id="6519" w:author="Huy Duc. Nguyen" w:date="2017-08-30T10:52:00Z"/>
          <w:lang w:val="en-US" w:eastAsia="ja-JP"/>
        </w:rPr>
      </w:pPr>
    </w:p>
    <w:p w:rsidR="00D44A86" w:rsidRPr="00613E0B" w:rsidDel="00A611DC" w:rsidRDefault="00D44A86" w:rsidP="00D44A86">
      <w:pPr>
        <w:pStyle w:val="CETextBody"/>
        <w:numPr>
          <w:ilvl w:val="0"/>
          <w:numId w:val="17"/>
        </w:numPr>
        <w:ind w:hanging="782"/>
        <w:rPr>
          <w:del w:id="6520" w:author="Huy Duc. Nguyen" w:date="2017-08-30T10:52:00Z"/>
          <w:lang w:val="en-US" w:eastAsia="ja-JP"/>
        </w:rPr>
      </w:pPr>
      <w:del w:id="6521" w:author="Huy Duc. Nguyen" w:date="2017-08-30T10:52:00Z">
        <w:r w:rsidRPr="00613E0B" w:rsidDel="00A611DC">
          <w:rPr>
            <w:lang w:val="en-US" w:eastAsia="ja-JP"/>
          </w:rPr>
          <w:delText>Precondition</w:delText>
        </w:r>
      </w:del>
    </w:p>
    <w:p w:rsidR="00D44A86" w:rsidRPr="006104DD" w:rsidDel="00A611DC" w:rsidRDefault="00D44A86" w:rsidP="00D44A86">
      <w:pPr>
        <w:pStyle w:val="CETextBody"/>
        <w:numPr>
          <w:ilvl w:val="0"/>
          <w:numId w:val="7"/>
        </w:numPr>
        <w:rPr>
          <w:del w:id="6522" w:author="Huy Duc. Nguyen" w:date="2017-08-30T10:52:00Z"/>
          <w:lang w:val="en-US" w:eastAsia="ja-JP"/>
        </w:rPr>
      </w:pPr>
      <w:del w:id="6523" w:author="Huy Duc. Nguyen" w:date="2017-08-30T10:52:00Z">
        <w:r w:rsidDel="00A611DC">
          <w:rPr>
            <w:rFonts w:hint="eastAsia"/>
            <w:lang w:val="en-US" w:eastAsia="ja-JP"/>
          </w:rPr>
          <w:delText>Measure on native INTEGRITY (Type3)</w:delText>
        </w:r>
      </w:del>
    </w:p>
    <w:p w:rsidR="00F61AF8" w:rsidRPr="00A81F96" w:rsidDel="00A611DC" w:rsidRDefault="00D44A86" w:rsidP="00B43823">
      <w:pPr>
        <w:pStyle w:val="ListParagraph"/>
        <w:numPr>
          <w:ilvl w:val="0"/>
          <w:numId w:val="7"/>
        </w:numPr>
        <w:rPr>
          <w:del w:id="6524" w:author="Huy Duc. Nguyen" w:date="2017-08-30T10:52:00Z"/>
          <w:lang w:val="en-US" w:eastAsia="ja-JP"/>
        </w:rPr>
      </w:pPr>
      <w:del w:id="6525" w:author="Huy Duc. Nguyen" w:date="2017-08-30T10:52:00Z">
        <w:r w:rsidRPr="002146E4" w:rsidDel="00A611DC">
          <w:rPr>
            <w:sz w:val="22"/>
            <w:lang w:val="en-US" w:eastAsia="ja-JP"/>
          </w:rPr>
          <w:delText xml:space="preserve">Use </w:delText>
        </w:r>
        <w:r w:rsidR="007E0C6B" w:rsidRPr="002146E4" w:rsidDel="00A611DC">
          <w:rPr>
            <w:sz w:val="22"/>
            <w:lang w:val="en-US" w:eastAsia="ja-JP"/>
          </w:rPr>
          <w:delText>ba</w:delText>
        </w:r>
        <w:r w:rsidR="007E0C6B" w:rsidDel="00A611DC">
          <w:rPr>
            <w:sz w:val="22"/>
            <w:lang w:val="en-US" w:eastAsia="ja-JP"/>
          </w:rPr>
          <w:delText>ndwidth</w:delText>
        </w:r>
        <w:r w:rsidDel="00A611DC">
          <w:rPr>
            <w:sz w:val="22"/>
            <w:lang w:val="en-US" w:eastAsia="ja-JP"/>
          </w:rPr>
          <w:delText xml:space="preserve"> monitoring tool. </w:delText>
        </w:r>
      </w:del>
    </w:p>
    <w:p w:rsidR="00F61AF8" w:rsidRPr="006104DD" w:rsidDel="00A611DC" w:rsidRDefault="00F61AF8" w:rsidP="00F61AF8">
      <w:pPr>
        <w:pStyle w:val="CETextBody"/>
        <w:numPr>
          <w:ilvl w:val="0"/>
          <w:numId w:val="7"/>
        </w:numPr>
        <w:rPr>
          <w:del w:id="6526" w:author="Huy Duc. Nguyen" w:date="2017-08-30T10:52:00Z"/>
          <w:lang w:val="en-US" w:eastAsia="ja-JP"/>
        </w:rPr>
      </w:pPr>
      <w:del w:id="6527" w:author="Huy Duc. Nguyen" w:date="2017-08-30T10:52:00Z">
        <w:r w:rsidDel="00A611DC">
          <w:rPr>
            <w:rFonts w:hint="eastAsia"/>
            <w:lang w:val="en-US" w:eastAsia="ja-JP"/>
          </w:rPr>
          <w:delText xml:space="preserve">Verified </w:delText>
        </w:r>
        <w:r w:rsidRPr="00342C69" w:rsidDel="00A611DC">
          <w:rPr>
            <w:lang w:val="en-US" w:eastAsia="ja-JP"/>
          </w:rPr>
          <w:delText>10 times and</w:delText>
        </w:r>
        <w:r w:rsidDel="00A611DC">
          <w:rPr>
            <w:lang w:val="en-US" w:eastAsia="ja-JP"/>
          </w:rPr>
          <w:delText xml:space="preserve"> use the average as the</w:delText>
        </w:r>
        <w:r w:rsidDel="00A611DC">
          <w:rPr>
            <w:rFonts w:hint="eastAsia"/>
            <w:lang w:val="en-US" w:eastAsia="ja-JP"/>
          </w:rPr>
          <w:delText xml:space="preserve"> result</w:delText>
        </w:r>
        <w:r w:rsidRPr="00342C69" w:rsidDel="00A611DC">
          <w:rPr>
            <w:lang w:val="en-US" w:eastAsia="ja-JP"/>
          </w:rPr>
          <w:delText xml:space="preserve"> value.</w:delText>
        </w:r>
      </w:del>
    </w:p>
    <w:p w:rsidR="00D44A86" w:rsidRPr="00F61AF8" w:rsidDel="00A611DC" w:rsidRDefault="00D44A86" w:rsidP="00D44A86">
      <w:pPr>
        <w:pStyle w:val="CETextBody"/>
        <w:ind w:left="142"/>
        <w:rPr>
          <w:del w:id="6528" w:author="Huy Duc. Nguyen" w:date="2017-08-30T10:52:00Z"/>
          <w:lang w:val="en-US" w:eastAsia="ja-JP"/>
        </w:rPr>
      </w:pPr>
    </w:p>
    <w:p w:rsidR="00F61AF8" w:rsidDel="00A611DC" w:rsidRDefault="00D44A86" w:rsidP="00B43823">
      <w:pPr>
        <w:pStyle w:val="CETextBody"/>
        <w:numPr>
          <w:ilvl w:val="0"/>
          <w:numId w:val="17"/>
        </w:numPr>
        <w:ind w:hanging="782"/>
        <w:rPr>
          <w:del w:id="6529" w:author="Huy Duc. Nguyen" w:date="2017-08-30T10:52:00Z"/>
          <w:lang w:val="en-US" w:eastAsia="ja-JP"/>
        </w:rPr>
      </w:pPr>
      <w:del w:id="6530" w:author="Huy Duc. Nguyen" w:date="2017-08-30T10:52:00Z">
        <w:r w:rsidDel="00A611DC">
          <w:rPr>
            <w:rFonts w:hint="eastAsia"/>
            <w:lang w:val="en-US" w:eastAsia="ja-JP"/>
          </w:rPr>
          <w:delText>How to measure</w:delText>
        </w:r>
      </w:del>
    </w:p>
    <w:p w:rsidR="00F61AF8" w:rsidRPr="00E85135" w:rsidDel="00A611DC" w:rsidRDefault="0037292A" w:rsidP="00997E4E">
      <w:pPr>
        <w:pStyle w:val="CETextBody"/>
        <w:numPr>
          <w:ilvl w:val="0"/>
          <w:numId w:val="247"/>
        </w:numPr>
        <w:rPr>
          <w:del w:id="6531" w:author="Huy Duc. Nguyen" w:date="2017-08-30T10:52:00Z"/>
          <w:lang w:val="en-US" w:eastAsia="ja-JP"/>
        </w:rPr>
      </w:pPr>
      <w:del w:id="6532" w:author="Huy Duc. Nguyen" w:date="2017-08-30T10:52:00Z">
        <w:r w:rsidDel="00A611DC">
          <w:rPr>
            <w:rFonts w:hint="eastAsia"/>
            <w:lang w:val="en-US" w:eastAsia="ja-JP"/>
          </w:rPr>
          <w:delText>R</w:delText>
        </w:r>
        <w:r w:rsidR="00E85135" w:rsidDel="00A611DC">
          <w:rPr>
            <w:rFonts w:hint="eastAsia"/>
            <w:lang w:val="en-US" w:eastAsia="ja-JP"/>
          </w:rPr>
          <w:delText>efer to 5.2.1</w:delText>
        </w:r>
      </w:del>
    </w:p>
    <w:p w:rsidR="003400B8" w:rsidRPr="00A57520" w:rsidDel="00A611DC" w:rsidRDefault="003400B8" w:rsidP="00B43823">
      <w:pPr>
        <w:pStyle w:val="CETextBody"/>
        <w:ind w:left="782"/>
        <w:rPr>
          <w:del w:id="6533" w:author="Huy Duc. Nguyen" w:date="2017-08-30T10:52:00Z"/>
          <w:lang w:val="en-US" w:eastAsia="ja-JP"/>
        </w:rPr>
      </w:pPr>
    </w:p>
    <w:p w:rsidR="00D175D1" w:rsidRPr="00D175D1" w:rsidDel="00A611DC" w:rsidRDefault="0047111F" w:rsidP="0047111F">
      <w:pPr>
        <w:pStyle w:val="CETextBody"/>
        <w:numPr>
          <w:ilvl w:val="0"/>
          <w:numId w:val="17"/>
        </w:numPr>
        <w:ind w:left="426" w:hanging="426"/>
        <w:rPr>
          <w:del w:id="6534" w:author="Huy Duc. Nguyen" w:date="2017-08-30T10:52:00Z"/>
          <w:b/>
          <w:lang w:val="en-US" w:eastAsia="ja-JP"/>
        </w:rPr>
      </w:pPr>
      <w:del w:id="6535" w:author="Huy Duc. Nguyen" w:date="2017-08-30T10:52:00Z">
        <w:r w:rsidDel="00A611DC">
          <w:rPr>
            <w:rFonts w:hint="eastAsia"/>
            <w:lang w:val="en-US" w:eastAsia="ja-JP"/>
          </w:rPr>
          <w:delText>Result</w:delText>
        </w:r>
      </w:del>
    </w:p>
    <w:p w:rsidR="00E85135" w:rsidDel="00A611DC" w:rsidRDefault="00E85135" w:rsidP="00E85135">
      <w:pPr>
        <w:pStyle w:val="Caption"/>
        <w:rPr>
          <w:del w:id="6536" w:author="Huy Duc. Nguyen" w:date="2017-08-30T10:52:00Z"/>
          <w:sz w:val="22"/>
          <w:szCs w:val="22"/>
          <w:lang w:eastAsia="ja-JP"/>
        </w:rPr>
      </w:pPr>
      <w:del w:id="6537" w:author="Huy Duc. Nguyen" w:date="2017-08-30T10:52:00Z">
        <w:r w:rsidRPr="005972B5" w:rsidDel="00A611DC">
          <w:rPr>
            <w:sz w:val="22"/>
            <w:szCs w:val="22"/>
          </w:rPr>
          <w:delText xml:space="preserve">Table </w:delText>
        </w:r>
        <w:r w:rsidRPr="005972B5" w:rsidDel="00A611DC">
          <w:rPr>
            <w:sz w:val="22"/>
            <w:szCs w:val="22"/>
          </w:rPr>
          <w:fldChar w:fldCharType="begin"/>
        </w:r>
        <w:r w:rsidRPr="005972B5" w:rsidDel="00A611DC">
          <w:rPr>
            <w:sz w:val="22"/>
            <w:szCs w:val="22"/>
          </w:rPr>
          <w:delInstrText xml:space="preserve"> STYLEREF 1 \s </w:delInstrText>
        </w:r>
        <w:r w:rsidRPr="005972B5" w:rsidDel="00A611DC">
          <w:rPr>
            <w:sz w:val="22"/>
            <w:szCs w:val="22"/>
          </w:rPr>
          <w:fldChar w:fldCharType="separate"/>
        </w:r>
        <w:r w:rsidR="003B19D6" w:rsidDel="00A611DC">
          <w:rPr>
            <w:noProof/>
            <w:sz w:val="22"/>
            <w:szCs w:val="22"/>
          </w:rPr>
          <w:delText>5</w:delText>
        </w:r>
        <w:r w:rsidRPr="005972B5" w:rsidDel="00A611DC">
          <w:rPr>
            <w:sz w:val="22"/>
            <w:szCs w:val="22"/>
          </w:rPr>
          <w:fldChar w:fldCharType="end"/>
        </w:r>
        <w:r w:rsidRPr="005972B5" w:rsidDel="00A611DC">
          <w:rPr>
            <w:sz w:val="22"/>
            <w:szCs w:val="22"/>
          </w:rPr>
          <w:noBreakHyphen/>
        </w:r>
        <w:r w:rsidRPr="005972B5" w:rsidDel="00A611DC">
          <w:rPr>
            <w:sz w:val="22"/>
            <w:szCs w:val="22"/>
          </w:rPr>
          <w:fldChar w:fldCharType="begin"/>
        </w:r>
        <w:r w:rsidRPr="005972B5" w:rsidDel="00A611DC">
          <w:rPr>
            <w:sz w:val="22"/>
            <w:szCs w:val="22"/>
          </w:rPr>
          <w:delInstrText xml:space="preserve"> SEQ Table \* ARABIC \s 1 </w:delInstrText>
        </w:r>
        <w:r w:rsidRPr="005972B5" w:rsidDel="00A611DC">
          <w:rPr>
            <w:sz w:val="22"/>
            <w:szCs w:val="22"/>
          </w:rPr>
          <w:fldChar w:fldCharType="separate"/>
        </w:r>
      </w:del>
      <w:ins w:id="6538" w:author="Kazuhiro Takagi" w:date="2017-03-21T15:02:00Z">
        <w:del w:id="6539" w:author="Huy Duc. Nguyen" w:date="2017-08-28T16:38:00Z">
          <w:r w:rsidR="00520A63" w:rsidDel="003B19D6">
            <w:rPr>
              <w:noProof/>
              <w:sz w:val="22"/>
              <w:szCs w:val="22"/>
            </w:rPr>
            <w:delText>15</w:delText>
          </w:r>
        </w:del>
      </w:ins>
      <w:ins w:id="6540" w:author=" " w:date="2017-03-09T11:18:00Z">
        <w:del w:id="6541" w:author="Huy Duc. Nguyen" w:date="2017-08-28T16:38:00Z">
          <w:r w:rsidR="00442CC0" w:rsidDel="003B19D6">
            <w:rPr>
              <w:noProof/>
              <w:sz w:val="22"/>
              <w:szCs w:val="22"/>
            </w:rPr>
            <w:delText>15</w:delText>
          </w:r>
        </w:del>
      </w:ins>
      <w:del w:id="6542" w:author="Huy Duc. Nguyen" w:date="2017-08-28T16:38:00Z">
        <w:r w:rsidR="00003FEB" w:rsidDel="003B19D6">
          <w:rPr>
            <w:noProof/>
            <w:sz w:val="22"/>
            <w:szCs w:val="22"/>
          </w:rPr>
          <w:delText>18</w:delText>
        </w:r>
      </w:del>
      <w:del w:id="6543" w:author="Huy Duc. Nguyen" w:date="2017-08-30T10:52:00Z">
        <w:r w:rsidRPr="005972B5" w:rsidDel="00A611DC">
          <w:rPr>
            <w:sz w:val="22"/>
            <w:szCs w:val="22"/>
          </w:rPr>
          <w:fldChar w:fldCharType="end"/>
        </w:r>
        <w:r w:rsidRPr="005972B5" w:rsidDel="00A611D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1281"/>
        <w:gridCol w:w="1252"/>
      </w:tblGrid>
      <w:tr w:rsidR="00E85135" w:rsidRPr="00207443" w:rsidDel="00A611DC" w:rsidTr="003E228B">
        <w:trPr>
          <w:jc w:val="center"/>
          <w:del w:id="6544"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E85135" w:rsidDel="00A611DC" w:rsidRDefault="00E85135" w:rsidP="003E228B">
            <w:pPr>
              <w:pStyle w:val="CETextBody"/>
              <w:jc w:val="center"/>
              <w:rPr>
                <w:del w:id="6545"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E85135" w:rsidRPr="00387E9A" w:rsidDel="00A611DC" w:rsidRDefault="00E85135" w:rsidP="003E228B">
            <w:pPr>
              <w:pStyle w:val="CETextBody"/>
              <w:jc w:val="center"/>
              <w:rPr>
                <w:del w:id="6546" w:author="Huy Duc. Nguyen" w:date="2017-08-30T10:52:00Z"/>
                <w:b/>
                <w:sz w:val="16"/>
                <w:lang w:eastAsia="ja-JP"/>
              </w:rPr>
            </w:pPr>
            <w:del w:id="6547" w:author="Huy Duc. Nguyen" w:date="2017-08-30T10:52:00Z">
              <w:r w:rsidDel="00A611DC">
                <w:rPr>
                  <w:rFonts w:hint="eastAsia"/>
                  <w:b/>
                  <w:sz w:val="16"/>
                  <w:lang w:eastAsia="ja-JP"/>
                </w:rPr>
                <w:delText>V</w:delText>
              </w:r>
              <w:r w:rsidRPr="00EB15D8" w:rsidDel="00A611DC">
                <w:rPr>
                  <w:b/>
                  <w:sz w:val="16"/>
                  <w:lang w:eastAsia="ja-JP"/>
                </w:rPr>
                <w:delText xml:space="preserve">irtualization </w:delText>
              </w:r>
            </w:del>
            <w:ins w:id="6548" w:author="Kazuhiro Takagi" w:date="2017-03-08T23:31:00Z">
              <w:del w:id="6549" w:author="Huy Duc. Nguyen" w:date="2017-08-30T10:52:00Z">
                <w:r w:rsidR="008D1484" w:rsidDel="00A611DC">
                  <w:rPr>
                    <w:b/>
                    <w:sz w:val="16"/>
                    <w:lang w:eastAsia="ja-JP"/>
                  </w:rPr>
                  <w:delText>Native</w:delText>
                </w:r>
                <w:r w:rsidR="008D1484" w:rsidRPr="00EB15D8" w:rsidDel="00A611DC">
                  <w:rPr>
                    <w:b/>
                    <w:sz w:val="16"/>
                    <w:lang w:eastAsia="ja-JP"/>
                  </w:rPr>
                  <w:delText xml:space="preserve"> </w:delText>
                </w:r>
              </w:del>
            </w:ins>
            <w:del w:id="6550" w:author="Huy Duc. Nguyen" w:date="2017-08-30T10:52:00Z">
              <w:r w:rsidRPr="00EB15D8" w:rsidDel="00A611DC">
                <w:rPr>
                  <w:b/>
                  <w:sz w:val="16"/>
                  <w:lang w:eastAsia="ja-JP"/>
                </w:rPr>
                <w:delText xml:space="preserve">PoC </w:delText>
              </w:r>
            </w:del>
            <w:ins w:id="6551" w:author="Kazuhiro Takagi" w:date="2017-03-08T23:31:00Z">
              <w:del w:id="6552" w:author="Huy Duc. Nguyen" w:date="2017-08-30T10:52:00Z">
                <w:r w:rsidR="008D1484" w:rsidDel="00A611DC">
                  <w:rPr>
                    <w:b/>
                    <w:sz w:val="16"/>
                    <w:lang w:eastAsia="ja-JP"/>
                  </w:rPr>
                  <w:delText>INTEGRITY</w:delText>
                </w:r>
                <w:r w:rsidR="008D1484" w:rsidRPr="00EB15D8" w:rsidDel="00A611DC">
                  <w:rPr>
                    <w:b/>
                    <w:sz w:val="16"/>
                    <w:lang w:eastAsia="ja-JP"/>
                  </w:rPr>
                  <w:delText xml:space="preserve"> </w:delText>
                </w:r>
              </w:del>
            </w:ins>
            <w:del w:id="6553" w:author="Huy Duc. Nguyen" w:date="2017-08-30T10:52:00Z">
              <w:r w:rsidDel="00A611DC">
                <w:rPr>
                  <w:b/>
                  <w:sz w:val="16"/>
                  <w:lang w:eastAsia="ja-JP"/>
                </w:rPr>
                <w:delText>(Type</w:delText>
              </w:r>
              <w:r w:rsidR="006B568A" w:rsidDel="00A611DC">
                <w:rPr>
                  <w:rFonts w:hint="eastAsia"/>
                  <w:b/>
                  <w:sz w:val="16"/>
                  <w:lang w:eastAsia="ja-JP"/>
                </w:rPr>
                <w:delText>3</w:delText>
              </w:r>
              <w:r w:rsidRPr="00387E9A" w:rsidDel="00A611DC">
                <w:rPr>
                  <w:b/>
                  <w:sz w:val="16"/>
                  <w:lang w:eastAsia="ja-JP"/>
                </w:rPr>
                <w:delText>)</w:delText>
              </w:r>
            </w:del>
          </w:p>
        </w:tc>
      </w:tr>
      <w:tr w:rsidR="00E85135" w:rsidRPr="00207443" w:rsidDel="00A611DC" w:rsidTr="003E228B">
        <w:trPr>
          <w:jc w:val="center"/>
          <w:del w:id="6554"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E85135" w:rsidRPr="00207443" w:rsidDel="00A611DC" w:rsidRDefault="00E85135" w:rsidP="003E228B">
            <w:pPr>
              <w:pStyle w:val="CETextBody"/>
              <w:rPr>
                <w:del w:id="6555"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Del="00A611DC" w:rsidRDefault="00E85135" w:rsidP="003E228B">
            <w:pPr>
              <w:pStyle w:val="CETextBody"/>
              <w:jc w:val="center"/>
              <w:rPr>
                <w:del w:id="6556" w:author="Huy Duc. Nguyen" w:date="2017-08-30T10:52:00Z"/>
                <w:b/>
                <w:sz w:val="16"/>
                <w:lang w:eastAsia="ja-JP"/>
              </w:rPr>
            </w:pPr>
            <w:del w:id="6557"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E85135" w:rsidRPr="004B3D03" w:rsidDel="00A611DC" w:rsidRDefault="00E85135" w:rsidP="003E228B">
            <w:pPr>
              <w:pStyle w:val="CETextBody"/>
              <w:ind w:right="80"/>
              <w:jc w:val="center"/>
              <w:rPr>
                <w:del w:id="6558" w:author="Huy Duc. Nguyen" w:date="2017-08-30T10:52:00Z"/>
                <w:b/>
                <w:sz w:val="16"/>
                <w:lang w:eastAsia="ja-JP"/>
              </w:rPr>
            </w:pPr>
            <w:del w:id="6559"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A614B3" w:rsidRPr="00E8715A" w:rsidDel="00A611DC" w:rsidTr="0027486D">
        <w:trPr>
          <w:jc w:val="center"/>
          <w:del w:id="6560" w:author="Huy Duc. Nguyen" w:date="2017-08-30T10:52: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614B3" w:rsidRPr="004B3D03" w:rsidDel="00A611DC" w:rsidRDefault="00A614B3" w:rsidP="00A614B3">
            <w:pPr>
              <w:pStyle w:val="CETextBody"/>
              <w:rPr>
                <w:del w:id="6561" w:author="Huy Duc. Nguyen" w:date="2017-08-30T10:52:00Z"/>
                <w:b/>
                <w:sz w:val="16"/>
                <w:lang w:eastAsia="ja-JP"/>
              </w:rPr>
            </w:pPr>
            <w:del w:id="6562"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vAlign w:val="bottom"/>
          </w:tcPr>
          <w:p w:rsidR="00A614B3" w:rsidRPr="00A614B3" w:rsidDel="00A611DC" w:rsidRDefault="00A614B3" w:rsidP="00A614B3">
            <w:pPr>
              <w:pStyle w:val="CETextBody"/>
              <w:jc w:val="right"/>
              <w:rPr>
                <w:del w:id="6563" w:author="Huy Duc. Nguyen" w:date="2017-08-30T10:52:00Z"/>
                <w:sz w:val="18"/>
                <w:szCs w:val="18"/>
                <w:lang w:eastAsia="ja-JP"/>
              </w:rPr>
            </w:pPr>
            <w:del w:id="6564" w:author="Huy Duc. Nguyen" w:date="2017-08-30T10:52:00Z">
              <w:r w:rsidRPr="0027486D" w:rsidDel="00A611DC">
                <w:rPr>
                  <w:rFonts w:eastAsia="Yu Gothic"/>
                  <w:color w:val="000000"/>
                  <w:sz w:val="18"/>
                  <w:szCs w:val="18"/>
                </w:rPr>
                <w:delText xml:space="preserve">716.91 </w:delText>
              </w:r>
            </w:del>
          </w:p>
        </w:tc>
        <w:tc>
          <w:tcPr>
            <w:tcW w:w="1252" w:type="dxa"/>
            <w:tcBorders>
              <w:top w:val="single" w:sz="12" w:space="0" w:color="auto"/>
              <w:left w:val="single" w:sz="12" w:space="0" w:color="auto"/>
              <w:bottom w:val="single" w:sz="12" w:space="0" w:color="auto"/>
              <w:right w:val="single" w:sz="12" w:space="0" w:color="auto"/>
            </w:tcBorders>
          </w:tcPr>
          <w:p w:rsidR="00A614B3" w:rsidRPr="00A614B3" w:rsidDel="00A611DC" w:rsidRDefault="00A614B3" w:rsidP="00A614B3">
            <w:pPr>
              <w:pStyle w:val="CETextBody"/>
              <w:jc w:val="right"/>
              <w:rPr>
                <w:del w:id="6565" w:author="Huy Duc. Nguyen" w:date="2017-08-30T10:52:00Z"/>
                <w:sz w:val="18"/>
                <w:szCs w:val="18"/>
                <w:lang w:eastAsia="ja-JP"/>
              </w:rPr>
            </w:pPr>
            <w:del w:id="6566" w:author="Huy Duc. Nguyen" w:date="2017-08-30T10:52:00Z">
              <w:r w:rsidRPr="0027486D" w:rsidDel="00A611DC">
                <w:rPr>
                  <w:sz w:val="18"/>
                  <w:szCs w:val="18"/>
                </w:rPr>
                <w:delText xml:space="preserve">555.75 </w:delText>
              </w:r>
            </w:del>
          </w:p>
        </w:tc>
      </w:tr>
      <w:tr w:rsidR="00A614B3" w:rsidRPr="00E8715A" w:rsidDel="00A611DC" w:rsidTr="0027486D">
        <w:trPr>
          <w:jc w:val="center"/>
          <w:del w:id="6567" w:author="Huy Duc. Nguyen" w:date="2017-08-30T10:52: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68" w:author="Huy Duc. Nguyen" w:date="2017-08-30T10:52:00Z"/>
                <w:b/>
                <w:sz w:val="16"/>
                <w:lang w:eastAsia="ja-JP"/>
              </w:rPr>
            </w:pPr>
            <w:del w:id="6569"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vAlign w:val="bottom"/>
          </w:tcPr>
          <w:p w:rsidR="00A614B3" w:rsidRPr="00A614B3" w:rsidDel="00A611DC" w:rsidRDefault="00A614B3" w:rsidP="00A614B3">
            <w:pPr>
              <w:pStyle w:val="CETextBody"/>
              <w:jc w:val="right"/>
              <w:rPr>
                <w:del w:id="6570" w:author="Huy Duc. Nguyen" w:date="2017-08-30T10:52:00Z"/>
                <w:sz w:val="18"/>
                <w:szCs w:val="18"/>
                <w:lang w:eastAsia="ja-JP"/>
              </w:rPr>
            </w:pPr>
            <w:del w:id="6571" w:author="Huy Duc. Nguyen" w:date="2017-08-30T10:52:00Z">
              <w:r w:rsidRPr="0027486D" w:rsidDel="00A611DC">
                <w:rPr>
                  <w:rFonts w:eastAsia="Yu Gothic"/>
                  <w:color w:val="000000"/>
                  <w:sz w:val="18"/>
                  <w:szCs w:val="18"/>
                </w:rPr>
                <w:delText xml:space="preserve">809.50 </w:delText>
              </w:r>
            </w:del>
          </w:p>
        </w:tc>
        <w:tc>
          <w:tcPr>
            <w:tcW w:w="1252" w:type="dxa"/>
            <w:tcBorders>
              <w:top w:val="single" w:sz="12" w:space="0" w:color="auto"/>
              <w:left w:val="single" w:sz="4" w:space="0" w:color="auto"/>
              <w:right w:val="single" w:sz="4" w:space="0" w:color="auto"/>
            </w:tcBorders>
          </w:tcPr>
          <w:p w:rsidR="00A614B3" w:rsidRPr="00A614B3" w:rsidDel="00A611DC" w:rsidRDefault="00A614B3" w:rsidP="00A614B3">
            <w:pPr>
              <w:pStyle w:val="CETextBody"/>
              <w:jc w:val="right"/>
              <w:rPr>
                <w:del w:id="6572" w:author="Huy Duc. Nguyen" w:date="2017-08-30T10:52:00Z"/>
                <w:sz w:val="18"/>
                <w:szCs w:val="18"/>
                <w:lang w:eastAsia="ja-JP"/>
              </w:rPr>
            </w:pPr>
            <w:del w:id="6573" w:author="Huy Duc. Nguyen" w:date="2017-08-30T10:52:00Z">
              <w:r w:rsidRPr="0027486D" w:rsidDel="00A611DC">
                <w:rPr>
                  <w:sz w:val="18"/>
                  <w:szCs w:val="18"/>
                </w:rPr>
                <w:delText xml:space="preserve">578.81 </w:delText>
              </w:r>
            </w:del>
          </w:p>
        </w:tc>
      </w:tr>
      <w:tr w:rsidR="00A614B3" w:rsidRPr="00E8715A" w:rsidDel="00A611DC" w:rsidTr="0027486D">
        <w:trPr>
          <w:jc w:val="center"/>
          <w:del w:id="6574"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75" w:author="Huy Duc. Nguyen" w:date="2017-08-30T10:52:00Z"/>
                <w:b/>
                <w:sz w:val="16"/>
                <w:lang w:eastAsia="ja-JP"/>
              </w:rPr>
            </w:pPr>
            <w:del w:id="6576"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577" w:author="Huy Duc. Nguyen" w:date="2017-08-30T10:52:00Z"/>
                <w:sz w:val="18"/>
                <w:szCs w:val="18"/>
                <w:lang w:eastAsia="ja-JP"/>
              </w:rPr>
            </w:pPr>
            <w:del w:id="6578" w:author="Huy Duc. Nguyen" w:date="2017-08-30T10:52:00Z">
              <w:r w:rsidRPr="0027486D" w:rsidDel="00A611DC">
                <w:rPr>
                  <w:rFonts w:eastAsia="Yu Gothic"/>
                  <w:color w:val="000000"/>
                  <w:sz w:val="18"/>
                  <w:szCs w:val="18"/>
                </w:rPr>
                <w:delText xml:space="preserve">748.68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579" w:author="Huy Duc. Nguyen" w:date="2017-08-30T10:52:00Z"/>
                <w:sz w:val="18"/>
                <w:szCs w:val="18"/>
                <w:lang w:eastAsia="ja-JP"/>
              </w:rPr>
            </w:pPr>
            <w:del w:id="6580" w:author="Huy Duc. Nguyen" w:date="2017-08-30T10:52:00Z">
              <w:r w:rsidRPr="0027486D" w:rsidDel="00A611DC">
                <w:rPr>
                  <w:sz w:val="18"/>
                  <w:szCs w:val="18"/>
                </w:rPr>
                <w:delText xml:space="preserve">579.86 </w:delText>
              </w:r>
            </w:del>
          </w:p>
        </w:tc>
      </w:tr>
      <w:tr w:rsidR="00A614B3" w:rsidRPr="00E8715A" w:rsidDel="00A611DC" w:rsidTr="0027486D">
        <w:trPr>
          <w:jc w:val="center"/>
          <w:del w:id="6581"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82" w:author="Huy Duc. Nguyen" w:date="2017-08-30T10:52:00Z"/>
                <w:b/>
                <w:sz w:val="16"/>
                <w:lang w:eastAsia="ja-JP"/>
              </w:rPr>
            </w:pPr>
            <w:del w:id="6583"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584" w:author="Huy Duc. Nguyen" w:date="2017-08-30T10:52:00Z"/>
                <w:sz w:val="18"/>
                <w:szCs w:val="18"/>
                <w:lang w:eastAsia="ja-JP"/>
              </w:rPr>
            </w:pPr>
            <w:del w:id="6585" w:author="Huy Duc. Nguyen" w:date="2017-08-30T10:52:00Z">
              <w:r w:rsidRPr="0027486D" w:rsidDel="00A611DC">
                <w:rPr>
                  <w:rFonts w:eastAsia="Yu Gothic"/>
                  <w:color w:val="000000"/>
                  <w:sz w:val="18"/>
                  <w:szCs w:val="18"/>
                </w:rPr>
                <w:delText xml:space="preserve">782.24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586" w:author="Huy Duc. Nguyen" w:date="2017-08-30T10:52:00Z"/>
                <w:sz w:val="18"/>
                <w:szCs w:val="18"/>
                <w:lang w:eastAsia="ja-JP"/>
              </w:rPr>
            </w:pPr>
            <w:del w:id="6587" w:author="Huy Duc. Nguyen" w:date="2017-08-30T10:52:00Z">
              <w:r w:rsidRPr="0027486D" w:rsidDel="00A611DC">
                <w:rPr>
                  <w:sz w:val="18"/>
                  <w:szCs w:val="18"/>
                </w:rPr>
                <w:delText xml:space="preserve">631.24 </w:delText>
              </w:r>
            </w:del>
          </w:p>
        </w:tc>
      </w:tr>
      <w:tr w:rsidR="00A614B3" w:rsidRPr="00E8715A" w:rsidDel="00A611DC" w:rsidTr="0027486D">
        <w:trPr>
          <w:jc w:val="center"/>
          <w:del w:id="6588"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89" w:author="Huy Duc. Nguyen" w:date="2017-08-30T10:52:00Z"/>
                <w:b/>
                <w:sz w:val="16"/>
                <w:lang w:eastAsia="ja-JP"/>
              </w:rPr>
            </w:pPr>
            <w:del w:id="6590"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591" w:author="Huy Duc. Nguyen" w:date="2017-08-30T10:52:00Z"/>
                <w:sz w:val="18"/>
                <w:szCs w:val="18"/>
                <w:lang w:eastAsia="ja-JP"/>
              </w:rPr>
            </w:pPr>
            <w:del w:id="6592" w:author="Huy Duc. Nguyen" w:date="2017-08-30T10:52:00Z">
              <w:r w:rsidRPr="0027486D" w:rsidDel="00A611DC">
                <w:rPr>
                  <w:rFonts w:eastAsia="Yu Gothic"/>
                  <w:color w:val="000000"/>
                  <w:sz w:val="18"/>
                  <w:szCs w:val="18"/>
                </w:rPr>
                <w:delText xml:space="preserve">757.07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593" w:author="Huy Duc. Nguyen" w:date="2017-08-30T10:52:00Z"/>
                <w:sz w:val="18"/>
                <w:szCs w:val="18"/>
                <w:lang w:eastAsia="ja-JP"/>
              </w:rPr>
            </w:pPr>
            <w:del w:id="6594" w:author="Huy Duc. Nguyen" w:date="2017-08-30T10:52:00Z">
              <w:r w:rsidRPr="0027486D" w:rsidDel="00A611DC">
                <w:rPr>
                  <w:sz w:val="18"/>
                  <w:szCs w:val="18"/>
                </w:rPr>
                <w:delText xml:space="preserve">560.99 </w:delText>
              </w:r>
            </w:del>
          </w:p>
        </w:tc>
      </w:tr>
      <w:tr w:rsidR="00A614B3" w:rsidRPr="00E8715A" w:rsidDel="00A611DC" w:rsidTr="0027486D">
        <w:trPr>
          <w:jc w:val="center"/>
          <w:del w:id="6595"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596" w:author="Huy Duc. Nguyen" w:date="2017-08-30T10:52:00Z"/>
                <w:b/>
                <w:sz w:val="16"/>
                <w:lang w:eastAsia="ja-JP"/>
              </w:rPr>
            </w:pPr>
            <w:del w:id="6597"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598" w:author="Huy Duc. Nguyen" w:date="2017-08-30T10:52:00Z"/>
                <w:sz w:val="18"/>
                <w:szCs w:val="18"/>
                <w:lang w:eastAsia="ja-JP"/>
              </w:rPr>
            </w:pPr>
            <w:del w:id="6599" w:author="Huy Duc. Nguyen" w:date="2017-08-30T10:52:00Z">
              <w:r w:rsidRPr="0027486D" w:rsidDel="00A611DC">
                <w:rPr>
                  <w:rFonts w:eastAsia="Yu Gothic"/>
                  <w:color w:val="000000"/>
                  <w:sz w:val="18"/>
                  <w:szCs w:val="18"/>
                </w:rPr>
                <w:delText xml:space="preserve">683.67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00" w:author="Huy Duc. Nguyen" w:date="2017-08-30T10:52:00Z"/>
                <w:sz w:val="18"/>
                <w:szCs w:val="18"/>
                <w:lang w:eastAsia="ja-JP"/>
              </w:rPr>
            </w:pPr>
            <w:del w:id="6601" w:author="Huy Duc. Nguyen" w:date="2017-08-30T10:52:00Z">
              <w:r w:rsidRPr="0027486D" w:rsidDel="00A611DC">
                <w:rPr>
                  <w:sz w:val="18"/>
                  <w:szCs w:val="18"/>
                </w:rPr>
                <w:delText xml:space="preserve">571.47 </w:delText>
              </w:r>
            </w:del>
          </w:p>
        </w:tc>
      </w:tr>
      <w:tr w:rsidR="00A614B3" w:rsidRPr="00E8715A" w:rsidDel="00A611DC" w:rsidTr="0027486D">
        <w:trPr>
          <w:jc w:val="center"/>
          <w:del w:id="6602"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RPr="004B3D03" w:rsidDel="00A611DC" w:rsidRDefault="00A614B3" w:rsidP="00A614B3">
            <w:pPr>
              <w:pStyle w:val="CETextBody"/>
              <w:rPr>
                <w:del w:id="6603" w:author="Huy Duc. Nguyen" w:date="2017-08-30T10:52:00Z"/>
                <w:b/>
                <w:sz w:val="16"/>
                <w:lang w:eastAsia="ja-JP"/>
              </w:rPr>
            </w:pPr>
            <w:del w:id="6604"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605" w:author="Huy Duc. Nguyen" w:date="2017-08-30T10:52:00Z"/>
                <w:sz w:val="18"/>
                <w:szCs w:val="18"/>
                <w:lang w:eastAsia="ja-JP"/>
              </w:rPr>
            </w:pPr>
            <w:del w:id="6606" w:author="Huy Duc. Nguyen" w:date="2017-08-30T10:52:00Z">
              <w:r w:rsidRPr="0027486D" w:rsidDel="00A611DC">
                <w:rPr>
                  <w:rFonts w:eastAsia="Yu Gothic"/>
                  <w:color w:val="000000"/>
                  <w:sz w:val="18"/>
                  <w:szCs w:val="18"/>
                </w:rPr>
                <w:delText xml:space="preserve">736.10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07" w:author="Huy Duc. Nguyen" w:date="2017-08-30T10:52:00Z"/>
                <w:sz w:val="18"/>
                <w:szCs w:val="18"/>
                <w:lang w:eastAsia="ja-JP"/>
              </w:rPr>
            </w:pPr>
            <w:del w:id="6608" w:author="Huy Duc. Nguyen" w:date="2017-08-30T10:52:00Z">
              <w:r w:rsidRPr="0027486D" w:rsidDel="00A611DC">
                <w:rPr>
                  <w:sz w:val="18"/>
                  <w:szCs w:val="18"/>
                </w:rPr>
                <w:delText xml:space="preserve">568.33 </w:delText>
              </w:r>
            </w:del>
          </w:p>
        </w:tc>
      </w:tr>
      <w:tr w:rsidR="00A614B3" w:rsidRPr="00E8715A" w:rsidDel="00A611DC" w:rsidTr="0027486D">
        <w:trPr>
          <w:jc w:val="center"/>
          <w:del w:id="6609"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10" w:author="Huy Duc. Nguyen" w:date="2017-08-30T10:52:00Z"/>
                <w:b/>
                <w:sz w:val="16"/>
                <w:lang w:eastAsia="ja-JP"/>
              </w:rPr>
            </w:pPr>
            <w:del w:id="6611"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612" w:author="Huy Duc. Nguyen" w:date="2017-08-30T10:52:00Z"/>
                <w:sz w:val="18"/>
                <w:szCs w:val="18"/>
                <w:lang w:eastAsia="ja-JP"/>
              </w:rPr>
            </w:pPr>
            <w:del w:id="6613" w:author="Huy Duc. Nguyen" w:date="2017-08-30T10:52:00Z">
              <w:r w:rsidRPr="0027486D" w:rsidDel="00A611DC">
                <w:rPr>
                  <w:rFonts w:eastAsia="Yu Gothic"/>
                  <w:color w:val="000000"/>
                  <w:sz w:val="18"/>
                  <w:szCs w:val="18"/>
                </w:rPr>
                <w:delText xml:space="preserve">700.45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14" w:author="Huy Duc. Nguyen" w:date="2017-08-30T10:52:00Z"/>
                <w:sz w:val="18"/>
                <w:szCs w:val="18"/>
                <w:lang w:eastAsia="ja-JP"/>
              </w:rPr>
            </w:pPr>
            <w:del w:id="6615" w:author="Huy Duc. Nguyen" w:date="2017-08-30T10:52:00Z">
              <w:r w:rsidRPr="0027486D" w:rsidDel="00A611DC">
                <w:rPr>
                  <w:sz w:val="18"/>
                  <w:szCs w:val="18"/>
                </w:rPr>
                <w:delText xml:space="preserve">546.31 </w:delText>
              </w:r>
            </w:del>
          </w:p>
        </w:tc>
      </w:tr>
      <w:tr w:rsidR="00A614B3" w:rsidRPr="00E8715A" w:rsidDel="00A611DC" w:rsidTr="0027486D">
        <w:trPr>
          <w:jc w:val="center"/>
          <w:del w:id="6616"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17" w:author="Huy Duc. Nguyen" w:date="2017-08-30T10:52:00Z"/>
                <w:b/>
                <w:sz w:val="16"/>
                <w:lang w:eastAsia="ja-JP"/>
              </w:rPr>
            </w:pPr>
            <w:del w:id="6618"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619" w:author="Huy Duc. Nguyen" w:date="2017-08-30T10:52:00Z"/>
                <w:sz w:val="18"/>
                <w:szCs w:val="18"/>
                <w:lang w:eastAsia="ja-JP"/>
              </w:rPr>
            </w:pPr>
            <w:del w:id="6620" w:author="Huy Duc. Nguyen" w:date="2017-08-30T10:52:00Z">
              <w:r w:rsidRPr="0027486D" w:rsidDel="00A611DC">
                <w:rPr>
                  <w:rFonts w:eastAsia="Yu Gothic"/>
                  <w:color w:val="000000"/>
                  <w:sz w:val="18"/>
                  <w:szCs w:val="18"/>
                </w:rPr>
                <w:delText xml:space="preserve">754.97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21" w:author="Huy Duc. Nguyen" w:date="2017-08-30T10:52:00Z"/>
                <w:sz w:val="18"/>
                <w:szCs w:val="18"/>
                <w:lang w:eastAsia="ja-JP"/>
              </w:rPr>
            </w:pPr>
            <w:del w:id="6622" w:author="Huy Duc. Nguyen" w:date="2017-08-30T10:52:00Z">
              <w:r w:rsidRPr="0027486D" w:rsidDel="00A611DC">
                <w:rPr>
                  <w:sz w:val="18"/>
                  <w:szCs w:val="18"/>
                </w:rPr>
                <w:delText xml:space="preserve">551.55 </w:delText>
              </w:r>
            </w:del>
          </w:p>
        </w:tc>
      </w:tr>
      <w:tr w:rsidR="00A614B3" w:rsidRPr="00E8715A" w:rsidDel="00A611DC" w:rsidTr="0027486D">
        <w:trPr>
          <w:jc w:val="center"/>
          <w:del w:id="6623"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24" w:author="Huy Duc. Nguyen" w:date="2017-08-30T10:52:00Z"/>
                <w:b/>
                <w:sz w:val="16"/>
                <w:lang w:eastAsia="ja-JP"/>
              </w:rPr>
            </w:pPr>
            <w:del w:id="6625"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626" w:author="Huy Duc. Nguyen" w:date="2017-08-30T10:52:00Z"/>
                <w:sz w:val="18"/>
                <w:szCs w:val="18"/>
                <w:lang w:eastAsia="ja-JP"/>
              </w:rPr>
            </w:pPr>
            <w:del w:id="6627" w:author="Huy Duc. Nguyen" w:date="2017-08-30T10:52:00Z">
              <w:r w:rsidRPr="0027486D" w:rsidDel="00A611DC">
                <w:rPr>
                  <w:rFonts w:eastAsia="Yu Gothic"/>
                  <w:color w:val="000000"/>
                  <w:sz w:val="18"/>
                  <w:szCs w:val="18"/>
                </w:rPr>
                <w:delText xml:space="preserve">706.74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28" w:author="Huy Duc. Nguyen" w:date="2017-08-30T10:52:00Z"/>
                <w:sz w:val="18"/>
                <w:szCs w:val="18"/>
                <w:lang w:eastAsia="ja-JP"/>
              </w:rPr>
            </w:pPr>
            <w:del w:id="6629" w:author="Huy Duc. Nguyen" w:date="2017-08-30T10:52:00Z">
              <w:r w:rsidRPr="0027486D" w:rsidDel="00A611DC">
                <w:rPr>
                  <w:sz w:val="18"/>
                  <w:szCs w:val="18"/>
                </w:rPr>
                <w:delText xml:space="preserve">565.18 </w:delText>
              </w:r>
            </w:del>
          </w:p>
        </w:tc>
      </w:tr>
      <w:tr w:rsidR="00A614B3" w:rsidRPr="00E8715A" w:rsidDel="00A611DC" w:rsidTr="0027486D">
        <w:trPr>
          <w:jc w:val="center"/>
          <w:del w:id="6630" w:author="Huy Duc. Nguyen" w:date="2017-08-30T10:52: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614B3" w:rsidDel="00A611DC" w:rsidRDefault="00A614B3" w:rsidP="00A614B3">
            <w:pPr>
              <w:pStyle w:val="CETextBody"/>
              <w:rPr>
                <w:del w:id="6631" w:author="Huy Duc. Nguyen" w:date="2017-08-30T10:52:00Z"/>
                <w:b/>
                <w:sz w:val="16"/>
                <w:lang w:eastAsia="ja-JP"/>
              </w:rPr>
            </w:pPr>
            <w:del w:id="6632"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vAlign w:val="bottom"/>
          </w:tcPr>
          <w:p w:rsidR="00A614B3" w:rsidRPr="00A614B3" w:rsidDel="00A611DC" w:rsidRDefault="00A614B3" w:rsidP="00A614B3">
            <w:pPr>
              <w:pStyle w:val="CETextBody"/>
              <w:jc w:val="right"/>
              <w:rPr>
                <w:del w:id="6633" w:author="Huy Duc. Nguyen" w:date="2017-08-30T10:52:00Z"/>
                <w:sz w:val="18"/>
                <w:szCs w:val="18"/>
                <w:lang w:eastAsia="ja-JP"/>
              </w:rPr>
            </w:pPr>
            <w:del w:id="6634" w:author="Huy Duc. Nguyen" w:date="2017-08-30T10:52:00Z">
              <w:r w:rsidRPr="0027486D" w:rsidDel="00A611DC">
                <w:rPr>
                  <w:rFonts w:eastAsia="Yu Gothic"/>
                  <w:color w:val="000000"/>
                  <w:sz w:val="18"/>
                  <w:szCs w:val="18"/>
                </w:rPr>
                <w:delText xml:space="preserve">489.68 </w:delText>
              </w:r>
            </w:del>
          </w:p>
        </w:tc>
        <w:tc>
          <w:tcPr>
            <w:tcW w:w="1252" w:type="dxa"/>
            <w:tcBorders>
              <w:left w:val="single" w:sz="4" w:space="0" w:color="auto"/>
              <w:right w:val="single" w:sz="4" w:space="0" w:color="auto"/>
            </w:tcBorders>
          </w:tcPr>
          <w:p w:rsidR="00A614B3" w:rsidRPr="00A614B3" w:rsidDel="00A611DC" w:rsidRDefault="00A614B3" w:rsidP="00A614B3">
            <w:pPr>
              <w:pStyle w:val="CETextBody"/>
              <w:jc w:val="right"/>
              <w:rPr>
                <w:del w:id="6635" w:author="Huy Duc. Nguyen" w:date="2017-08-30T10:52:00Z"/>
                <w:sz w:val="18"/>
                <w:szCs w:val="18"/>
                <w:lang w:eastAsia="ja-JP"/>
              </w:rPr>
            </w:pPr>
            <w:del w:id="6636" w:author="Huy Duc. Nguyen" w:date="2017-08-30T10:52:00Z">
              <w:r w:rsidRPr="0027486D" w:rsidDel="00A611DC">
                <w:rPr>
                  <w:sz w:val="18"/>
                  <w:szCs w:val="18"/>
                </w:rPr>
                <w:delText xml:space="preserve">403.70 </w:delText>
              </w:r>
            </w:del>
          </w:p>
        </w:tc>
      </w:tr>
    </w:tbl>
    <w:p w:rsidR="003400B8" w:rsidRPr="00B05A50" w:rsidDel="00A611DC" w:rsidRDefault="003400B8" w:rsidP="0047111F">
      <w:pPr>
        <w:pStyle w:val="CETextBody"/>
        <w:rPr>
          <w:del w:id="6637" w:author="Huy Duc. Nguyen" w:date="2017-08-30T10:52:00Z"/>
          <w:b/>
          <w:lang w:val="en-US" w:eastAsia="ja-JP"/>
        </w:rPr>
      </w:pPr>
    </w:p>
    <w:p w:rsidR="0047111F" w:rsidRPr="00827062" w:rsidDel="00A611DC" w:rsidRDefault="0047111F" w:rsidP="00D47247">
      <w:pPr>
        <w:pStyle w:val="CETextBody"/>
        <w:numPr>
          <w:ilvl w:val="0"/>
          <w:numId w:val="17"/>
        </w:numPr>
        <w:ind w:hanging="782"/>
        <w:rPr>
          <w:del w:id="6638" w:author="Huy Duc. Nguyen" w:date="2017-08-30T10:52:00Z"/>
          <w:lang w:val="en-US" w:eastAsia="ja-JP"/>
        </w:rPr>
      </w:pPr>
      <w:del w:id="6639"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F32A60" w:rsidDel="00A611DC" w:rsidRDefault="00F32A60" w:rsidP="00F32A60">
      <w:pPr>
        <w:pStyle w:val="CETextBody"/>
        <w:rPr>
          <w:del w:id="6640" w:author="Huy Duc. Nguyen" w:date="2017-08-30T10:52:00Z"/>
          <w:lang w:val="en-US" w:eastAsia="ja-JP"/>
        </w:rPr>
      </w:pPr>
      <w:del w:id="6641" w:author="Huy Duc. Nguyen" w:date="2017-08-30T10:52:00Z">
        <w:r w:rsidDel="00A611DC">
          <w:rPr>
            <w:lang w:val="en-US" w:eastAsia="ja-JP"/>
          </w:rPr>
          <w:delText>Approximately 1.</w:delText>
        </w:r>
        <w:r w:rsidR="00A614B3" w:rsidDel="00A611DC">
          <w:rPr>
            <w:lang w:val="en-US" w:eastAsia="ja-JP"/>
          </w:rPr>
          <w:delText>3</w:delText>
        </w:r>
        <w:r w:rsidDel="00A611DC">
          <w:rPr>
            <w:lang w:val="en-US" w:eastAsia="ja-JP"/>
          </w:rPr>
          <w:delText>GB/s (read+write) is observed in this virtualization environment.</w:delText>
        </w:r>
      </w:del>
    </w:p>
    <w:p w:rsidR="00463E96" w:rsidDel="00A611DC" w:rsidRDefault="00463E96" w:rsidP="00463E96">
      <w:pPr>
        <w:pStyle w:val="CETextBody"/>
        <w:rPr>
          <w:del w:id="6642" w:author="Huy Duc. Nguyen" w:date="2017-08-30T10:52:00Z"/>
          <w:lang w:val="en-US" w:eastAsia="ja-JP"/>
        </w:rPr>
      </w:pPr>
      <w:del w:id="6643" w:author="Huy Duc. Nguyen" w:date="2017-08-30T10:52:00Z">
        <w:r w:rsidDel="00A611DC">
          <w:rPr>
            <w:lang w:val="en-US" w:eastAsia="ja-JP"/>
          </w:rPr>
          <w:delText>This is the case of INTEGRITY side only. This result is as same as expected.</w:delText>
        </w:r>
      </w:del>
    </w:p>
    <w:p w:rsidR="00463E96" w:rsidRPr="00017664" w:rsidDel="00A611DC" w:rsidRDefault="00463E96" w:rsidP="00997E4E">
      <w:pPr>
        <w:pStyle w:val="CETextBody"/>
        <w:tabs>
          <w:tab w:val="left" w:pos="2950"/>
        </w:tabs>
        <w:rPr>
          <w:del w:id="6644" w:author="Huy Duc. Nguyen" w:date="2017-08-30T10:52:00Z"/>
          <w:lang w:val="en-US" w:eastAsia="ja-JP"/>
        </w:rPr>
      </w:pPr>
      <w:del w:id="6645" w:author="Huy Duc. Nguyen" w:date="2017-08-30T10:52:00Z">
        <w:r w:rsidDel="00A611DC">
          <w:rPr>
            <w:lang w:val="en-US" w:eastAsia="ja-JP"/>
          </w:rPr>
          <w:tab/>
        </w:r>
      </w:del>
    </w:p>
    <w:p w:rsidR="00765B0D" w:rsidRPr="00463E96" w:rsidDel="00A611DC" w:rsidRDefault="00765B0D" w:rsidP="0047111F">
      <w:pPr>
        <w:pStyle w:val="CETextBody"/>
        <w:rPr>
          <w:del w:id="6646" w:author="Huy Duc. Nguyen" w:date="2017-08-30T10:52:00Z"/>
          <w:lang w:val="en-US" w:eastAsia="ja-JP"/>
        </w:rPr>
      </w:pPr>
    </w:p>
    <w:p w:rsidR="00D175D1" w:rsidRPr="00D175D1" w:rsidDel="00A611DC" w:rsidRDefault="00D175D1" w:rsidP="00D175D1">
      <w:pPr>
        <w:rPr>
          <w:del w:id="6647" w:author="Huy Duc. Nguyen" w:date="2017-08-30T10:52:00Z"/>
          <w:sz w:val="22"/>
          <w:lang w:val="en-US" w:eastAsia="ja-JP"/>
        </w:rPr>
      </w:pPr>
    </w:p>
    <w:p w:rsidR="00F61AF8" w:rsidDel="00A611DC" w:rsidRDefault="00F61AF8">
      <w:pPr>
        <w:rPr>
          <w:del w:id="6648" w:author="Huy Duc. Nguyen" w:date="2017-08-30T10:52:00Z"/>
          <w:rFonts w:ascii="Arial" w:eastAsia="Arial" w:hAnsi="Arial" w:cs="Arial"/>
          <w:b/>
          <w:bCs/>
          <w:iCs/>
          <w:lang w:eastAsia="ja-JP"/>
        </w:rPr>
      </w:pPr>
      <w:del w:id="6649" w:author="Huy Duc. Nguyen" w:date="2017-08-30T10:52:00Z">
        <w:r w:rsidDel="00A611DC">
          <w:br w:type="page"/>
        </w:r>
      </w:del>
    </w:p>
    <w:p w:rsidR="00765B0D" w:rsidRPr="00651005" w:rsidDel="00A611DC" w:rsidRDefault="00CF533C" w:rsidP="006C109A">
      <w:pPr>
        <w:pStyle w:val="Heading3"/>
        <w:rPr>
          <w:del w:id="6650" w:author="Huy Duc. Nguyen" w:date="2017-08-30T10:52:00Z"/>
        </w:rPr>
      </w:pPr>
      <w:bookmarkStart w:id="6651" w:name="_Toc491775595"/>
      <w:del w:id="6652" w:author="Huy Duc. Nguyen" w:date="2017-08-30T10:52:00Z">
        <w:r w:rsidRPr="006C3F5F" w:rsidDel="00A611DC">
          <w:delText>The overhead (DDR memory bandwidth) compared virtualized Linux with native Linux</w:delText>
        </w:r>
        <w:bookmarkEnd w:id="6651"/>
      </w:del>
    </w:p>
    <w:p w:rsidR="0047111F" w:rsidDel="00A611DC" w:rsidRDefault="0047111F" w:rsidP="00D47247">
      <w:pPr>
        <w:pStyle w:val="CETextBody"/>
        <w:numPr>
          <w:ilvl w:val="0"/>
          <w:numId w:val="18"/>
        </w:numPr>
        <w:ind w:hanging="782"/>
        <w:rPr>
          <w:del w:id="6653" w:author="Huy Duc. Nguyen" w:date="2017-08-30T10:52:00Z"/>
          <w:lang w:val="en-US" w:eastAsia="ja-JP"/>
        </w:rPr>
      </w:pPr>
      <w:del w:id="6654" w:author="Huy Duc. Nguyen" w:date="2017-08-30T10:52:00Z">
        <w:r w:rsidDel="00A611DC">
          <w:rPr>
            <w:rFonts w:hint="eastAsia"/>
            <w:lang w:val="en-US" w:eastAsia="ja-JP"/>
          </w:rPr>
          <w:delText>Description</w:delText>
        </w:r>
      </w:del>
    </w:p>
    <w:p w:rsidR="0047111F" w:rsidDel="00A611DC" w:rsidRDefault="000831A3" w:rsidP="0047111F">
      <w:pPr>
        <w:pStyle w:val="CETextBody"/>
        <w:ind w:left="142"/>
        <w:rPr>
          <w:del w:id="6655" w:author="Huy Duc. Nguyen" w:date="2017-08-30T10:52:00Z"/>
          <w:lang w:val="en-US" w:eastAsia="ja-JP"/>
        </w:rPr>
      </w:pPr>
      <w:del w:id="6656" w:author="Huy Duc. Nguyen" w:date="2017-08-30T10:52:00Z">
        <w:r w:rsidDel="00A611DC">
          <w:rPr>
            <w:rFonts w:hint="eastAsia"/>
            <w:lang w:val="en-US" w:eastAsia="ja-JP"/>
          </w:rPr>
          <w:delText xml:space="preserve">Compare the </w:delText>
        </w:r>
        <w:r w:rsidRPr="007239F8" w:rsidDel="00A611DC">
          <w:rPr>
            <w:lang w:val="en-US" w:eastAsia="ja-JP"/>
          </w:rPr>
          <w:delText>overhead (</w:delText>
        </w:r>
        <w:r w:rsidRPr="000831A3" w:rsidDel="00A611DC">
          <w:rPr>
            <w:lang w:val="en-US" w:eastAsia="ja-JP"/>
          </w:rPr>
          <w:delText>DDR memory bandwidth</w:delText>
        </w:r>
        <w:r w:rsidRPr="007239F8" w:rsidDel="00A611DC">
          <w:rPr>
            <w:lang w:val="en-US" w:eastAsia="ja-JP"/>
          </w:rPr>
          <w:delText>)</w:delText>
        </w:r>
        <w:r w:rsidR="00AC5C4D" w:rsidDel="00A611DC">
          <w:rPr>
            <w:rFonts w:hint="eastAsia"/>
            <w:lang w:val="en-US" w:eastAsia="ja-JP"/>
          </w:rPr>
          <w:delText xml:space="preserve"> </w:delText>
        </w:r>
        <w:r w:rsidR="008F4208" w:rsidDel="00A611DC">
          <w:rPr>
            <w:rFonts w:hint="eastAsia"/>
            <w:lang w:val="en-US" w:eastAsia="ja-JP"/>
          </w:rPr>
          <w:delText>on</w:delText>
        </w:r>
        <w:r w:rsidDel="00A611DC">
          <w:rPr>
            <w:rFonts w:hint="eastAsia"/>
            <w:lang w:val="en-US" w:eastAsia="ja-JP"/>
          </w:rPr>
          <w:delText xml:space="preserve"> </w:delText>
        </w:r>
        <w:r w:rsidRPr="007239F8" w:rsidDel="00A611DC">
          <w:rPr>
            <w:lang w:val="en-US" w:eastAsia="ja-JP"/>
          </w:rPr>
          <w:delText>virtualized Linux</w:delText>
        </w:r>
        <w:r w:rsidRPr="007239F8" w:rsidDel="00A611DC">
          <w:rPr>
            <w:rFonts w:hint="eastAsia"/>
            <w:lang w:val="en-US" w:eastAsia="ja-JP"/>
          </w:rPr>
          <w:delText xml:space="preserve"> </w:delText>
        </w:r>
        <w:r w:rsidDel="00A611DC">
          <w:rPr>
            <w:rFonts w:hint="eastAsia"/>
            <w:lang w:val="en-US" w:eastAsia="ja-JP"/>
          </w:rPr>
          <w:delText>and native Linux.</w:delText>
        </w:r>
      </w:del>
    </w:p>
    <w:p w:rsidR="0047111F" w:rsidRPr="004278D7" w:rsidDel="00A611DC" w:rsidRDefault="0047111F" w:rsidP="0047111F">
      <w:pPr>
        <w:pStyle w:val="CETextBody"/>
        <w:ind w:left="142"/>
        <w:rPr>
          <w:del w:id="6657" w:author="Huy Duc. Nguyen" w:date="2017-08-30T10:52:00Z"/>
          <w:lang w:val="en-US" w:eastAsia="ja-JP"/>
        </w:rPr>
      </w:pPr>
    </w:p>
    <w:p w:rsidR="00F61AF8" w:rsidRPr="00F61AF8" w:rsidDel="00A611DC" w:rsidRDefault="00D44A86">
      <w:pPr>
        <w:pStyle w:val="CETextBody"/>
        <w:numPr>
          <w:ilvl w:val="0"/>
          <w:numId w:val="18"/>
        </w:numPr>
        <w:ind w:hanging="782"/>
        <w:rPr>
          <w:del w:id="6658" w:author="Huy Duc. Nguyen" w:date="2017-08-30T10:52:00Z"/>
          <w:lang w:val="en-US" w:eastAsia="ja-JP"/>
        </w:rPr>
      </w:pPr>
      <w:del w:id="6659" w:author="Huy Duc. Nguyen" w:date="2017-08-30T10:52:00Z">
        <w:r w:rsidRPr="00613E0B" w:rsidDel="00A611DC">
          <w:rPr>
            <w:lang w:val="en-US" w:eastAsia="ja-JP"/>
          </w:rPr>
          <w:delText>Precondition</w:delText>
        </w:r>
      </w:del>
    </w:p>
    <w:p w:rsidR="00272C97" w:rsidRPr="00290460" w:rsidDel="00A611DC" w:rsidRDefault="00272C97" w:rsidP="00272C97">
      <w:pPr>
        <w:pStyle w:val="CETextBody"/>
        <w:numPr>
          <w:ilvl w:val="0"/>
          <w:numId w:val="7"/>
        </w:numPr>
        <w:rPr>
          <w:del w:id="6660" w:author="Huy Duc. Nguyen" w:date="2017-08-30T10:52:00Z"/>
          <w:lang w:val="en-US" w:eastAsia="ja-JP"/>
        </w:rPr>
      </w:pPr>
      <w:del w:id="6661" w:author="Huy Duc. Nguyen" w:date="2017-08-30T10:52:00Z">
        <w:r w:rsidDel="00A611DC">
          <w:rPr>
            <w:rFonts w:hint="eastAsia"/>
            <w:lang w:val="en-US" w:eastAsia="ja-JP"/>
          </w:rPr>
          <w:delText xml:space="preserve">Measure on </w:delText>
        </w:r>
        <w:r w:rsidRPr="00E53C69" w:rsidDel="00A611DC">
          <w:rPr>
            <w:lang w:val="en-US" w:eastAsia="ja-JP"/>
          </w:rPr>
          <w:delText>virtualized Linux</w:delText>
        </w:r>
        <w:r w:rsidDel="00A611DC">
          <w:rPr>
            <w:rFonts w:hint="eastAsia"/>
            <w:lang w:val="en-US" w:eastAsia="ja-JP"/>
          </w:rPr>
          <w:delText xml:space="preserve"> and n</w:delText>
        </w:r>
        <w:r w:rsidRPr="00290460" w:rsidDel="00A611DC">
          <w:rPr>
            <w:lang w:val="en-US" w:eastAsia="ja-JP"/>
          </w:rPr>
          <w:delText>ative Linux</w:delText>
        </w:r>
        <w:r w:rsidDel="00A611DC">
          <w:rPr>
            <w:rFonts w:hint="eastAsia"/>
            <w:lang w:val="en-US" w:eastAsia="ja-JP"/>
          </w:rPr>
          <w:delText xml:space="preserve"> (Type4 and Type2)</w:delText>
        </w:r>
      </w:del>
    </w:p>
    <w:p w:rsidR="00272C97" w:rsidDel="00A611DC" w:rsidRDefault="00272C97" w:rsidP="00D44A86">
      <w:pPr>
        <w:pStyle w:val="CETextBody"/>
        <w:ind w:left="142"/>
        <w:rPr>
          <w:del w:id="6662" w:author="Huy Duc. Nguyen" w:date="2017-08-30T10:52:00Z"/>
          <w:lang w:val="en-US" w:eastAsia="ja-JP"/>
        </w:rPr>
      </w:pPr>
    </w:p>
    <w:p w:rsidR="00F61AF8" w:rsidDel="00A611DC" w:rsidRDefault="00D44A86" w:rsidP="00B43823">
      <w:pPr>
        <w:pStyle w:val="CETextBody"/>
        <w:numPr>
          <w:ilvl w:val="0"/>
          <w:numId w:val="18"/>
        </w:numPr>
        <w:ind w:hanging="782"/>
        <w:rPr>
          <w:del w:id="6663" w:author="Huy Duc. Nguyen" w:date="2017-08-30T10:52:00Z"/>
          <w:lang w:val="en-US" w:eastAsia="ja-JP"/>
        </w:rPr>
      </w:pPr>
      <w:del w:id="6664" w:author="Huy Duc. Nguyen" w:date="2017-08-30T10:52:00Z">
        <w:r w:rsidDel="00A611DC">
          <w:rPr>
            <w:rFonts w:hint="eastAsia"/>
            <w:lang w:val="en-US" w:eastAsia="ja-JP"/>
          </w:rPr>
          <w:delText>How to measure</w:delText>
        </w:r>
      </w:del>
    </w:p>
    <w:p w:rsidR="00F14DA4" w:rsidDel="00A611DC" w:rsidRDefault="00861A2C" w:rsidP="00997E4E">
      <w:pPr>
        <w:pStyle w:val="CETextBody"/>
        <w:numPr>
          <w:ilvl w:val="0"/>
          <w:numId w:val="227"/>
        </w:numPr>
        <w:ind w:firstLine="6"/>
        <w:rPr>
          <w:del w:id="6665" w:author="Huy Duc. Nguyen" w:date="2017-08-30T10:52:00Z"/>
          <w:lang w:val="en-US" w:eastAsia="ja-JP"/>
        </w:rPr>
      </w:pPr>
      <w:del w:id="6666" w:author="Huy Duc. Nguyen" w:date="2017-08-30T10:52:00Z">
        <w:r w:rsidRPr="00861A2C" w:rsidDel="00A611DC">
          <w:rPr>
            <w:lang w:val="en-US" w:eastAsia="ja-JP"/>
          </w:rPr>
          <w:delText>Measure only type 4.</w:delText>
        </w:r>
        <w:r w:rsidR="00F14DA4" w:rsidDel="00A611DC">
          <w:rPr>
            <w:lang w:val="en-US" w:eastAsia="ja-JP"/>
          </w:rPr>
          <w:delText xml:space="preserve"> </w:delText>
        </w:r>
        <w:r w:rsidR="00B4218E" w:rsidDel="00A611DC">
          <w:rPr>
            <w:rFonts w:hint="eastAsia"/>
            <w:lang w:val="en-US" w:eastAsia="ja-JP"/>
          </w:rPr>
          <w:delText>Measurement method r</w:delText>
        </w:r>
        <w:r w:rsidR="00FF03E3" w:rsidDel="00A611DC">
          <w:rPr>
            <w:rFonts w:hint="eastAsia"/>
            <w:lang w:val="en-US" w:eastAsia="ja-JP"/>
          </w:rPr>
          <w:delText>efer to</w:delText>
        </w:r>
        <w:r w:rsidR="00F14DA4" w:rsidRPr="002D0582" w:rsidDel="00A611DC">
          <w:rPr>
            <w:lang w:val="en-US" w:eastAsia="ja-JP"/>
          </w:rPr>
          <w:delText xml:space="preserve"> </w:delText>
        </w:r>
        <w:r w:rsidR="00F14DA4" w:rsidDel="00A611DC">
          <w:rPr>
            <w:lang w:val="en-US" w:eastAsia="ja-JP"/>
          </w:rPr>
          <w:delText>5.</w:delText>
        </w:r>
        <w:r w:rsidR="00F14DA4" w:rsidDel="00A611DC">
          <w:rPr>
            <w:rFonts w:hint="eastAsia"/>
            <w:lang w:val="en-US" w:eastAsia="ja-JP"/>
          </w:rPr>
          <w:delText>2</w:delText>
        </w:r>
        <w:r w:rsidR="00F14DA4" w:rsidRPr="002D0582" w:rsidDel="00A611DC">
          <w:rPr>
            <w:lang w:val="en-US" w:eastAsia="ja-JP"/>
          </w:rPr>
          <w:delText>.1.</w:delText>
        </w:r>
      </w:del>
    </w:p>
    <w:p w:rsidR="00F14DA4" w:rsidDel="00A611DC" w:rsidRDefault="00F14DA4" w:rsidP="00997E4E">
      <w:pPr>
        <w:pStyle w:val="CETextBody"/>
        <w:numPr>
          <w:ilvl w:val="0"/>
          <w:numId w:val="227"/>
        </w:numPr>
        <w:ind w:firstLine="6"/>
        <w:rPr>
          <w:del w:id="6667" w:author="Huy Duc. Nguyen" w:date="2017-08-30T10:52:00Z"/>
          <w:lang w:val="en-US" w:eastAsia="ja-JP"/>
        </w:rPr>
      </w:pPr>
      <w:del w:id="6668" w:author="Huy Duc. Nguyen" w:date="2017-08-30T10:52:00Z">
        <w:r w:rsidRPr="002D0582" w:rsidDel="00A611DC">
          <w:rPr>
            <w:lang w:val="en-US" w:eastAsia="ja-JP"/>
          </w:rPr>
          <w:delText>Check the overhead as follows.</w:delText>
        </w:r>
        <w:r w:rsidR="00B4218E" w:rsidDel="00A611DC">
          <w:rPr>
            <w:rFonts w:hint="eastAsia"/>
            <w:lang w:val="en-US" w:eastAsia="ja-JP"/>
          </w:rPr>
          <w:delText xml:space="preserve"> </w:delText>
        </w:r>
        <w:r w:rsidR="00861A2C" w:rsidDel="00A611DC">
          <w:rPr>
            <w:lang w:val="en-US" w:eastAsia="ja-JP"/>
          </w:rPr>
          <w:delText xml:space="preserve">The comparison </w:delText>
        </w:r>
        <w:r w:rsidR="00861A2C" w:rsidDel="00A611DC">
          <w:rPr>
            <w:rFonts w:hint="eastAsia"/>
            <w:lang w:val="en-US" w:eastAsia="ja-JP"/>
          </w:rPr>
          <w:delText>result</w:delText>
        </w:r>
        <w:r w:rsidR="00861A2C" w:rsidRPr="00861A2C" w:rsidDel="00A611DC">
          <w:rPr>
            <w:lang w:val="en-US" w:eastAsia="ja-JP"/>
          </w:rPr>
          <w:delText xml:space="preserve"> is </w:delText>
        </w:r>
        <w:r w:rsidR="00B4218E" w:rsidDel="00A611DC">
          <w:rPr>
            <w:rFonts w:hint="eastAsia"/>
            <w:lang w:val="en-US" w:eastAsia="ja-JP"/>
          </w:rPr>
          <w:delText>5.2.2</w:delText>
        </w:r>
        <w:r w:rsidR="00861A2C" w:rsidDel="00A611DC">
          <w:rPr>
            <w:rFonts w:hint="eastAsia"/>
            <w:lang w:val="en-US" w:eastAsia="ja-JP"/>
          </w:rPr>
          <w:delText>.</w:delText>
        </w:r>
      </w:del>
    </w:p>
    <w:p w:rsidR="00F61AF8" w:rsidRPr="00F14DA4" w:rsidDel="00A611DC" w:rsidRDefault="00F14DA4" w:rsidP="00955E9B">
      <w:pPr>
        <w:pStyle w:val="CETextBody"/>
        <w:ind w:left="426"/>
        <w:rPr>
          <w:del w:id="6669" w:author="Huy Duc. Nguyen" w:date="2017-08-30T10:52:00Z"/>
          <w:lang w:val="en-US" w:eastAsia="ja-JP"/>
        </w:rPr>
      </w:pPr>
      <w:del w:id="6670" w:author="Huy Duc. Nguyen" w:date="2017-08-30T10:52:00Z">
        <w:r w:rsidDel="00A611DC">
          <w:rPr>
            <w:rFonts w:hint="eastAsia"/>
            <w:lang w:val="en-US" w:eastAsia="ja-JP"/>
          </w:rPr>
          <w:delText xml:space="preserve">       </w:delText>
        </w:r>
        <w:r w:rsidRPr="00B70430" w:rsidDel="00A611DC">
          <w:rPr>
            <w:lang w:val="en-US" w:eastAsia="ja-JP"/>
          </w:rPr>
          <w:delText>((</w:delText>
        </w:r>
      </w:del>
      <w:ins w:id="6671" w:author="Kazuhiro Takagi" w:date="2017-03-08T23:29:00Z">
        <w:del w:id="6672" w:author="Huy Duc. Nguyen" w:date="2017-08-30T10:52:00Z">
          <w:r w:rsidR="00EE0141" w:rsidRPr="00B70430" w:rsidDel="00A611DC">
            <w:rPr>
              <w:lang w:val="en-US" w:eastAsia="ja-JP"/>
            </w:rPr>
            <w:delText xml:space="preserve">Virtualized </w:delText>
          </w:r>
        </w:del>
      </w:ins>
      <w:del w:id="6673" w:author="Huy Duc. Nguyen" w:date="2017-08-30T10:52:00Z">
        <w:r w:rsidRPr="00B70430" w:rsidDel="00A611DC">
          <w:rPr>
            <w:lang w:val="en-US" w:eastAsia="ja-JP"/>
          </w:rPr>
          <w:delText>Native Linux) - (</w:delText>
        </w:r>
      </w:del>
      <w:ins w:id="6674" w:author="Kazuhiro Takagi" w:date="2017-03-08T23:29:00Z">
        <w:del w:id="6675" w:author="Huy Duc. Nguyen" w:date="2017-08-30T10:52:00Z">
          <w:r w:rsidR="00EE0141" w:rsidRPr="00B70430" w:rsidDel="00A611DC">
            <w:rPr>
              <w:lang w:val="en-US" w:eastAsia="ja-JP"/>
            </w:rPr>
            <w:delText xml:space="preserve">Native </w:delText>
          </w:r>
        </w:del>
      </w:ins>
      <w:del w:id="6676" w:author="Huy Duc. Nguyen" w:date="2017-08-30T10:52:00Z">
        <w:r w:rsidRPr="00B70430" w:rsidDel="00A611DC">
          <w:rPr>
            <w:lang w:val="en-US" w:eastAsia="ja-JP"/>
          </w:rPr>
          <w:delText>Virtualized Linux)) / (Native Linux) * 100 [%]</w:delText>
        </w:r>
      </w:del>
    </w:p>
    <w:p w:rsidR="003400B8" w:rsidRPr="00A57520" w:rsidDel="00A611DC" w:rsidRDefault="003400B8">
      <w:pPr>
        <w:pStyle w:val="CETextBody"/>
        <w:rPr>
          <w:del w:id="6677" w:author="Huy Duc. Nguyen" w:date="2017-08-30T10:52:00Z"/>
          <w:lang w:val="en-US" w:eastAsia="ja-JP"/>
        </w:rPr>
      </w:pPr>
    </w:p>
    <w:p w:rsidR="00F27D92" w:rsidRPr="00997E4E" w:rsidDel="00A611DC" w:rsidRDefault="0047111F">
      <w:pPr>
        <w:pStyle w:val="CETextBody"/>
        <w:numPr>
          <w:ilvl w:val="0"/>
          <w:numId w:val="18"/>
        </w:numPr>
        <w:ind w:left="426" w:hanging="426"/>
        <w:rPr>
          <w:del w:id="6678" w:author="Huy Duc. Nguyen" w:date="2017-08-30T10:52:00Z"/>
          <w:b/>
          <w:lang w:val="en-US" w:eastAsia="ja-JP"/>
        </w:rPr>
      </w:pPr>
      <w:del w:id="6679" w:author="Huy Duc. Nguyen" w:date="2017-08-30T10:52:00Z">
        <w:r w:rsidDel="00A611DC">
          <w:rPr>
            <w:rFonts w:hint="eastAsia"/>
            <w:lang w:val="en-US" w:eastAsia="ja-JP"/>
          </w:rPr>
          <w:delText>Result</w:delText>
        </w:r>
      </w:del>
    </w:p>
    <w:p w:rsidR="00F27D92" w:rsidDel="00A611DC" w:rsidRDefault="00F27D92" w:rsidP="00F27D92">
      <w:pPr>
        <w:pStyle w:val="Caption"/>
        <w:rPr>
          <w:del w:id="6680" w:author="Huy Duc. Nguyen" w:date="2017-08-30T10:52:00Z"/>
          <w:sz w:val="22"/>
          <w:szCs w:val="22"/>
          <w:lang w:eastAsia="ja-JP"/>
        </w:rPr>
      </w:pPr>
      <w:del w:id="6681" w:author="Huy Duc. Nguyen" w:date="2017-08-30T10:52:00Z">
        <w:r w:rsidRPr="005972B5" w:rsidDel="00A611DC">
          <w:rPr>
            <w:sz w:val="22"/>
            <w:szCs w:val="22"/>
          </w:rPr>
          <w:delText xml:space="preserve">Table </w:delText>
        </w:r>
        <w:r w:rsidRPr="005972B5" w:rsidDel="00A611DC">
          <w:rPr>
            <w:sz w:val="22"/>
            <w:szCs w:val="22"/>
          </w:rPr>
          <w:fldChar w:fldCharType="begin"/>
        </w:r>
        <w:r w:rsidRPr="005972B5" w:rsidDel="00A611DC">
          <w:rPr>
            <w:sz w:val="22"/>
            <w:szCs w:val="22"/>
          </w:rPr>
          <w:delInstrText xml:space="preserve"> STYLEREF 1 \s </w:delInstrText>
        </w:r>
        <w:r w:rsidRPr="005972B5" w:rsidDel="00A611DC">
          <w:rPr>
            <w:sz w:val="22"/>
            <w:szCs w:val="22"/>
          </w:rPr>
          <w:fldChar w:fldCharType="separate"/>
        </w:r>
        <w:r w:rsidR="003B19D6" w:rsidDel="00A611DC">
          <w:rPr>
            <w:noProof/>
            <w:sz w:val="22"/>
            <w:szCs w:val="22"/>
          </w:rPr>
          <w:delText>5</w:delText>
        </w:r>
        <w:r w:rsidRPr="005972B5" w:rsidDel="00A611DC">
          <w:rPr>
            <w:sz w:val="22"/>
            <w:szCs w:val="22"/>
          </w:rPr>
          <w:fldChar w:fldCharType="end"/>
        </w:r>
        <w:r w:rsidRPr="005972B5" w:rsidDel="00A611DC">
          <w:rPr>
            <w:sz w:val="22"/>
            <w:szCs w:val="22"/>
          </w:rPr>
          <w:noBreakHyphen/>
        </w:r>
        <w:r w:rsidRPr="005972B5" w:rsidDel="00A611DC">
          <w:rPr>
            <w:sz w:val="22"/>
            <w:szCs w:val="22"/>
          </w:rPr>
          <w:fldChar w:fldCharType="begin"/>
        </w:r>
        <w:r w:rsidRPr="005972B5" w:rsidDel="00A611DC">
          <w:rPr>
            <w:sz w:val="22"/>
            <w:szCs w:val="22"/>
          </w:rPr>
          <w:delInstrText xml:space="preserve"> SEQ Table \* ARABIC \s 1 </w:delInstrText>
        </w:r>
        <w:r w:rsidRPr="005972B5" w:rsidDel="00A611DC">
          <w:rPr>
            <w:sz w:val="22"/>
            <w:szCs w:val="22"/>
          </w:rPr>
          <w:fldChar w:fldCharType="separate"/>
        </w:r>
      </w:del>
      <w:ins w:id="6682" w:author="Kazuhiro Takagi" w:date="2017-03-21T15:02:00Z">
        <w:del w:id="6683" w:author="Huy Duc. Nguyen" w:date="2017-08-28T16:38:00Z">
          <w:r w:rsidR="00520A63" w:rsidDel="003B19D6">
            <w:rPr>
              <w:noProof/>
              <w:sz w:val="22"/>
              <w:szCs w:val="22"/>
            </w:rPr>
            <w:delText>16</w:delText>
          </w:r>
        </w:del>
      </w:ins>
      <w:ins w:id="6684" w:author=" " w:date="2017-03-09T11:18:00Z">
        <w:del w:id="6685" w:author="Huy Duc. Nguyen" w:date="2017-08-28T16:38:00Z">
          <w:r w:rsidR="00442CC0" w:rsidDel="003B19D6">
            <w:rPr>
              <w:noProof/>
              <w:sz w:val="22"/>
              <w:szCs w:val="22"/>
            </w:rPr>
            <w:delText>16</w:delText>
          </w:r>
        </w:del>
      </w:ins>
      <w:del w:id="6686" w:author="Huy Duc. Nguyen" w:date="2017-08-28T16:38:00Z">
        <w:r w:rsidR="00003FEB" w:rsidDel="003B19D6">
          <w:rPr>
            <w:noProof/>
            <w:sz w:val="22"/>
            <w:szCs w:val="22"/>
          </w:rPr>
          <w:delText>19</w:delText>
        </w:r>
      </w:del>
      <w:del w:id="6687" w:author="Huy Duc. Nguyen" w:date="2017-08-30T10:52:00Z">
        <w:r w:rsidRPr="005972B5" w:rsidDel="00A611DC">
          <w:rPr>
            <w:sz w:val="22"/>
            <w:szCs w:val="22"/>
          </w:rPr>
          <w:fldChar w:fldCharType="end"/>
        </w:r>
        <w:r w:rsidRPr="005972B5" w:rsidDel="00A611DC">
          <w:rPr>
            <w:sz w:val="22"/>
            <w:szCs w:val="22"/>
            <w:lang w:eastAsia="ja-JP"/>
          </w:rPr>
          <w:delText xml:space="preserve">: </w:delText>
        </w:r>
        <w:r w:rsidDel="00A611DC">
          <w:rPr>
            <w:rFonts w:hint="eastAsia"/>
            <w:sz w:val="22"/>
            <w:szCs w:val="22"/>
            <w:lang w:eastAsia="ja-JP"/>
          </w:rPr>
          <w:delText xml:space="preserve">Type4 </w:delText>
        </w:r>
        <w:r w:rsidRPr="005972B5" w:rsidDel="00A611DC">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817"/>
        <w:gridCol w:w="1281"/>
        <w:gridCol w:w="1252"/>
        <w:tblGridChange w:id="6688">
          <w:tblGrid>
            <w:gridCol w:w="817"/>
            <w:gridCol w:w="1281"/>
            <w:gridCol w:w="1252"/>
          </w:tblGrid>
        </w:tblGridChange>
      </w:tblGrid>
      <w:tr w:rsidR="00F27D92" w:rsidRPr="00207443" w:rsidDel="00A611DC" w:rsidTr="00AA3525">
        <w:trPr>
          <w:jc w:val="center"/>
          <w:del w:id="6689" w:author="Huy Duc. Nguyen" w:date="2017-08-30T10:52:00Z"/>
        </w:trPr>
        <w:tc>
          <w:tcPr>
            <w:tcW w:w="817" w:type="dxa"/>
            <w:tcBorders>
              <w:bottom w:val="single" w:sz="4" w:space="0" w:color="auto"/>
              <w:right w:val="single" w:sz="4" w:space="0" w:color="auto"/>
            </w:tcBorders>
            <w:shd w:val="clear" w:color="auto" w:fill="BFBFBF" w:themeFill="background1" w:themeFillShade="BF"/>
          </w:tcPr>
          <w:p w:rsidR="00F27D92" w:rsidDel="00A611DC" w:rsidRDefault="00F27D92" w:rsidP="00AA3525">
            <w:pPr>
              <w:pStyle w:val="CETextBody"/>
              <w:jc w:val="center"/>
              <w:rPr>
                <w:del w:id="6690" w:author="Huy Duc. Nguyen" w:date="2017-08-30T10:52:00Z"/>
                <w:sz w:val="16"/>
                <w:lang w:eastAsia="ja-JP"/>
              </w:rPr>
            </w:pPr>
          </w:p>
        </w:tc>
        <w:tc>
          <w:tcPr>
            <w:tcW w:w="2533" w:type="dxa"/>
            <w:gridSpan w:val="2"/>
            <w:tcBorders>
              <w:right w:val="single" w:sz="4" w:space="0" w:color="auto"/>
            </w:tcBorders>
            <w:shd w:val="clear" w:color="auto" w:fill="BFBFBF" w:themeFill="background1" w:themeFillShade="BF"/>
          </w:tcPr>
          <w:p w:rsidR="00F27D92" w:rsidRPr="00387E9A" w:rsidDel="00A611DC" w:rsidRDefault="00F27D92" w:rsidP="00AA3525">
            <w:pPr>
              <w:pStyle w:val="CETextBody"/>
              <w:jc w:val="center"/>
              <w:rPr>
                <w:del w:id="6691" w:author="Huy Duc. Nguyen" w:date="2017-08-30T10:52:00Z"/>
                <w:b/>
                <w:sz w:val="16"/>
                <w:lang w:eastAsia="ja-JP"/>
              </w:rPr>
            </w:pPr>
            <w:del w:id="6692" w:author="Huy Duc. Nguyen" w:date="2017-08-30T10:52:00Z">
              <w:r w:rsidDel="00A611DC">
                <w:rPr>
                  <w:rFonts w:hint="eastAsia"/>
                  <w:b/>
                  <w:sz w:val="16"/>
                  <w:lang w:eastAsia="ja-JP"/>
                </w:rPr>
                <w:delText>V</w:delText>
              </w:r>
              <w:r w:rsidRPr="00EB15D8" w:rsidDel="00A611DC">
                <w:rPr>
                  <w:b/>
                  <w:sz w:val="16"/>
                  <w:lang w:eastAsia="ja-JP"/>
                </w:rPr>
                <w:delText xml:space="preserve">irtualization </w:delText>
              </w:r>
            </w:del>
            <w:ins w:id="6693" w:author="Kazuhiro Takagi" w:date="2017-03-08T23:30:00Z">
              <w:del w:id="6694" w:author="Huy Duc. Nguyen" w:date="2017-08-30T10:52:00Z">
                <w:r w:rsidR="00EE0141" w:rsidDel="00A611DC">
                  <w:rPr>
                    <w:rFonts w:hint="eastAsia"/>
                    <w:b/>
                    <w:sz w:val="16"/>
                    <w:lang w:eastAsia="ja-JP"/>
                  </w:rPr>
                  <w:delText>V</w:delText>
                </w:r>
                <w:r w:rsidR="00EE0141" w:rsidRPr="00EB15D8" w:rsidDel="00A611DC">
                  <w:rPr>
                    <w:b/>
                    <w:sz w:val="16"/>
                    <w:lang w:eastAsia="ja-JP"/>
                  </w:rPr>
                  <w:delText>irtualiz</w:delText>
                </w:r>
                <w:r w:rsidR="00EE0141" w:rsidDel="00A611DC">
                  <w:rPr>
                    <w:b/>
                    <w:sz w:val="16"/>
                    <w:lang w:eastAsia="ja-JP"/>
                  </w:rPr>
                  <w:delText>ed</w:delText>
                </w:r>
                <w:r w:rsidR="00EE0141" w:rsidRPr="00EB15D8" w:rsidDel="00A611DC">
                  <w:rPr>
                    <w:b/>
                    <w:sz w:val="16"/>
                    <w:lang w:eastAsia="ja-JP"/>
                  </w:rPr>
                  <w:delText xml:space="preserve"> </w:delText>
                </w:r>
              </w:del>
            </w:ins>
            <w:del w:id="6695" w:author="Huy Duc. Nguyen" w:date="2017-08-30T10:52:00Z">
              <w:r w:rsidRPr="00EB15D8" w:rsidDel="00A611DC">
                <w:rPr>
                  <w:b/>
                  <w:sz w:val="16"/>
                  <w:lang w:eastAsia="ja-JP"/>
                </w:rPr>
                <w:delText xml:space="preserve">PoC </w:delText>
              </w:r>
            </w:del>
            <w:ins w:id="6696" w:author="Kazuhiro Takagi" w:date="2017-03-08T23:30:00Z">
              <w:del w:id="6697" w:author="Huy Duc. Nguyen" w:date="2017-08-30T10:52:00Z">
                <w:r w:rsidR="00EE0141" w:rsidDel="00A611DC">
                  <w:rPr>
                    <w:b/>
                    <w:sz w:val="16"/>
                    <w:lang w:eastAsia="ja-JP"/>
                  </w:rPr>
                  <w:delText>Linux</w:delText>
                </w:r>
                <w:r w:rsidR="00EE0141" w:rsidRPr="00EB15D8" w:rsidDel="00A611DC">
                  <w:rPr>
                    <w:b/>
                    <w:sz w:val="16"/>
                    <w:lang w:eastAsia="ja-JP"/>
                  </w:rPr>
                  <w:delText xml:space="preserve"> </w:delText>
                </w:r>
              </w:del>
            </w:ins>
            <w:del w:id="6698" w:author="Huy Duc. Nguyen" w:date="2017-08-30T10:52:00Z">
              <w:r w:rsidDel="00A611DC">
                <w:rPr>
                  <w:b/>
                  <w:sz w:val="16"/>
                  <w:lang w:eastAsia="ja-JP"/>
                </w:rPr>
                <w:delText>(Type</w:delText>
              </w:r>
              <w:r w:rsidR="006B568A" w:rsidDel="00A611DC">
                <w:rPr>
                  <w:rFonts w:hint="eastAsia"/>
                  <w:b/>
                  <w:sz w:val="16"/>
                  <w:lang w:eastAsia="ja-JP"/>
                </w:rPr>
                <w:delText>4</w:delText>
              </w:r>
              <w:r w:rsidRPr="00387E9A" w:rsidDel="00A611DC">
                <w:rPr>
                  <w:b/>
                  <w:sz w:val="16"/>
                  <w:lang w:eastAsia="ja-JP"/>
                </w:rPr>
                <w:delText>)</w:delText>
              </w:r>
            </w:del>
          </w:p>
        </w:tc>
      </w:tr>
      <w:tr w:rsidR="00F27D92" w:rsidRPr="00207443" w:rsidDel="00A611DC" w:rsidTr="00AA3525">
        <w:trPr>
          <w:jc w:val="center"/>
          <w:del w:id="6699" w:author="Huy Duc. Nguyen" w:date="2017-08-30T10:52:00Z"/>
        </w:trPr>
        <w:tc>
          <w:tcPr>
            <w:tcW w:w="817" w:type="dxa"/>
            <w:tcBorders>
              <w:top w:val="single" w:sz="4" w:space="0" w:color="auto"/>
              <w:bottom w:val="single" w:sz="12" w:space="0" w:color="auto"/>
              <w:right w:val="single" w:sz="4" w:space="0" w:color="auto"/>
            </w:tcBorders>
            <w:shd w:val="clear" w:color="auto" w:fill="BFBFBF" w:themeFill="background1" w:themeFillShade="BF"/>
          </w:tcPr>
          <w:p w:rsidR="00F27D92" w:rsidRPr="00207443" w:rsidDel="00A611DC" w:rsidRDefault="00F27D92" w:rsidP="00AA3525">
            <w:pPr>
              <w:pStyle w:val="CETextBody"/>
              <w:rPr>
                <w:del w:id="6700" w:author="Huy Duc. Nguyen" w:date="2017-08-30T10:52:00Z"/>
                <w:sz w:val="16"/>
                <w:lang w:eastAsia="ja-JP"/>
              </w:rPr>
            </w:pP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Del="00A611DC" w:rsidRDefault="00F27D92" w:rsidP="00AA3525">
            <w:pPr>
              <w:pStyle w:val="CETextBody"/>
              <w:jc w:val="center"/>
              <w:rPr>
                <w:del w:id="6701" w:author="Huy Duc. Nguyen" w:date="2017-08-30T10:52:00Z"/>
                <w:b/>
                <w:sz w:val="16"/>
                <w:lang w:eastAsia="ja-JP"/>
              </w:rPr>
            </w:pPr>
            <w:del w:id="6702" w:author="Huy Duc. Nguyen" w:date="2017-08-30T10:52:00Z">
              <w:r w:rsidDel="00A611DC">
                <w:rPr>
                  <w:rFonts w:hint="eastAsia"/>
                  <w:b/>
                  <w:sz w:val="16"/>
                  <w:lang w:eastAsia="ja-JP"/>
                </w:rPr>
                <w:delText>R(</w:delText>
              </w:r>
              <w:r w:rsidRPr="00EB15D8" w:rsidDel="00A611DC">
                <w:rPr>
                  <w:b/>
                  <w:sz w:val="16"/>
                  <w:lang w:eastAsia="ja-JP"/>
                </w:rPr>
                <w:delText>MB/s</w:delText>
              </w:r>
              <w:r w:rsidDel="00A611DC">
                <w:rPr>
                  <w:rFonts w:hint="eastAsia"/>
                  <w:b/>
                  <w:sz w:val="16"/>
                  <w:lang w:eastAsia="ja-JP"/>
                </w:rPr>
                <w:delText>)</w:delText>
              </w:r>
            </w:del>
          </w:p>
        </w:tc>
        <w:tc>
          <w:tcPr>
            <w:tcW w:w="1252" w:type="dxa"/>
            <w:tcBorders>
              <w:left w:val="single" w:sz="4" w:space="0" w:color="auto"/>
              <w:bottom w:val="single" w:sz="12" w:space="0" w:color="auto"/>
              <w:right w:val="single" w:sz="4" w:space="0" w:color="auto"/>
            </w:tcBorders>
            <w:shd w:val="clear" w:color="auto" w:fill="BFBFBF" w:themeFill="background1" w:themeFillShade="BF"/>
          </w:tcPr>
          <w:p w:rsidR="00F27D92" w:rsidRPr="004B3D03" w:rsidDel="00A611DC" w:rsidRDefault="00F27D92" w:rsidP="00AA3525">
            <w:pPr>
              <w:pStyle w:val="CETextBody"/>
              <w:ind w:right="80"/>
              <w:jc w:val="center"/>
              <w:rPr>
                <w:del w:id="6703" w:author="Huy Duc. Nguyen" w:date="2017-08-30T10:52:00Z"/>
                <w:b/>
                <w:sz w:val="16"/>
                <w:lang w:eastAsia="ja-JP"/>
              </w:rPr>
            </w:pPr>
            <w:del w:id="6704" w:author="Huy Duc. Nguyen" w:date="2017-08-30T10:52:00Z">
              <w:r w:rsidDel="00A611DC">
                <w:rPr>
                  <w:rFonts w:hint="eastAsia"/>
                  <w:b/>
                  <w:sz w:val="16"/>
                  <w:lang w:eastAsia="ja-JP"/>
                </w:rPr>
                <w:delText>W(</w:delText>
              </w:r>
              <w:r w:rsidRPr="00EB15D8" w:rsidDel="00A611DC">
                <w:rPr>
                  <w:b/>
                  <w:sz w:val="16"/>
                  <w:lang w:eastAsia="ja-JP"/>
                </w:rPr>
                <w:delText>MB/s</w:delText>
              </w:r>
              <w:r w:rsidDel="00A611DC">
                <w:rPr>
                  <w:rFonts w:hint="eastAsia"/>
                  <w:b/>
                  <w:sz w:val="16"/>
                  <w:lang w:eastAsia="ja-JP"/>
                </w:rPr>
                <w:delText>)</w:delText>
              </w:r>
            </w:del>
          </w:p>
        </w:tc>
      </w:tr>
      <w:tr w:rsidR="008542E1" w:rsidRPr="00E8715A" w:rsidDel="00A611DC" w:rsidTr="00B33928">
        <w:tblPrEx>
          <w:tblW w:w="0" w:type="auto"/>
          <w:jc w:val="center"/>
          <w:tblLayout w:type="fixed"/>
          <w:tblPrExChange w:id="6705" w:author="Kazuhiro Takagi" w:date="2017-03-08T23:22:00Z">
            <w:tblPrEx>
              <w:tblW w:w="0" w:type="auto"/>
              <w:jc w:val="center"/>
              <w:tblLayout w:type="fixed"/>
            </w:tblPrEx>
          </w:tblPrExChange>
        </w:tblPrEx>
        <w:trPr>
          <w:jc w:val="center"/>
          <w:del w:id="6706" w:author="Huy Duc. Nguyen" w:date="2017-08-30T10:52:00Z"/>
          <w:trPrChange w:id="6707" w:author="Kazuhiro Takagi" w:date="2017-03-08T23:22:00Z">
            <w:trPr>
              <w:jc w:val="center"/>
            </w:trPr>
          </w:trPrChange>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Change w:id="6708" w:author="Kazuhiro Takagi" w:date="2017-03-08T23:22:00Z">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tcPrChange>
          </w:tcPr>
          <w:p w:rsidR="008542E1" w:rsidRPr="004B3D03" w:rsidDel="00A611DC" w:rsidRDefault="008542E1" w:rsidP="008542E1">
            <w:pPr>
              <w:pStyle w:val="CETextBody"/>
              <w:rPr>
                <w:del w:id="6709" w:author="Huy Duc. Nguyen" w:date="2017-08-30T10:52:00Z"/>
                <w:b/>
                <w:sz w:val="16"/>
                <w:lang w:eastAsia="ja-JP"/>
              </w:rPr>
            </w:pPr>
            <w:del w:id="6710" w:author="Huy Duc. Nguyen" w:date="2017-08-30T10:52:00Z">
              <w:r w:rsidDel="00A611DC">
                <w:rPr>
                  <w:rFonts w:hint="eastAsia"/>
                  <w:b/>
                  <w:sz w:val="16"/>
                  <w:lang w:eastAsia="ja-JP"/>
                </w:rPr>
                <w:delText>Ave.</w:delText>
              </w:r>
            </w:del>
          </w:p>
        </w:tc>
        <w:tc>
          <w:tcPr>
            <w:tcW w:w="1281" w:type="dxa"/>
            <w:tcBorders>
              <w:top w:val="single" w:sz="12" w:space="0" w:color="auto"/>
              <w:left w:val="single" w:sz="12" w:space="0" w:color="auto"/>
              <w:bottom w:val="single" w:sz="12" w:space="0" w:color="auto"/>
              <w:right w:val="single" w:sz="12" w:space="0" w:color="auto"/>
            </w:tcBorders>
            <w:tcPrChange w:id="6711" w:author="Kazuhiro Takagi" w:date="2017-03-08T23:22:00Z">
              <w:tcPr>
                <w:tcW w:w="1281" w:type="dxa"/>
                <w:tcBorders>
                  <w:top w:val="single" w:sz="12" w:space="0" w:color="auto"/>
                  <w:left w:val="single" w:sz="12" w:space="0" w:color="auto"/>
                  <w:bottom w:val="single" w:sz="12" w:space="0" w:color="auto"/>
                  <w:right w:val="single" w:sz="12" w:space="0" w:color="auto"/>
                </w:tcBorders>
                <w:vAlign w:val="bottom"/>
              </w:tcPr>
            </w:tcPrChange>
          </w:tcPr>
          <w:p w:rsidR="008542E1" w:rsidRPr="008542E1" w:rsidDel="00A611DC" w:rsidRDefault="008542E1" w:rsidP="008542E1">
            <w:pPr>
              <w:pStyle w:val="CETextBody"/>
              <w:jc w:val="right"/>
              <w:rPr>
                <w:del w:id="6712" w:author="Huy Duc. Nguyen" w:date="2017-08-30T10:52:00Z"/>
                <w:sz w:val="18"/>
                <w:szCs w:val="18"/>
                <w:lang w:eastAsia="ja-JP"/>
              </w:rPr>
            </w:pPr>
            <w:ins w:id="6713" w:author="Kazuhiro Takagi" w:date="2017-03-08T23:22:00Z">
              <w:del w:id="6714" w:author="Huy Duc. Nguyen" w:date="2017-08-30T10:52:00Z">
                <w:r w:rsidRPr="008542E1" w:rsidDel="00A611DC">
                  <w:rPr>
                    <w:sz w:val="18"/>
                    <w:szCs w:val="18"/>
                    <w:rPrChange w:id="6715" w:author="Kazuhiro Takagi" w:date="2017-03-08T23:22:00Z">
                      <w:rPr/>
                    </w:rPrChange>
                  </w:rPr>
                  <w:delText xml:space="preserve">2263.88 </w:delText>
                </w:r>
              </w:del>
            </w:ins>
            <w:del w:id="6716" w:author="Huy Duc. Nguyen" w:date="2017-08-30T10:52:00Z">
              <w:r w:rsidRPr="008542E1" w:rsidDel="00A611DC">
                <w:rPr>
                  <w:sz w:val="18"/>
                  <w:szCs w:val="18"/>
                  <w:lang w:eastAsia="ja-JP"/>
                </w:rPr>
                <w:delText xml:space="preserve">2081.11 </w:delText>
              </w:r>
            </w:del>
          </w:p>
        </w:tc>
        <w:tc>
          <w:tcPr>
            <w:tcW w:w="1252" w:type="dxa"/>
            <w:tcBorders>
              <w:top w:val="single" w:sz="12" w:space="0" w:color="auto"/>
              <w:left w:val="single" w:sz="12" w:space="0" w:color="auto"/>
              <w:bottom w:val="single" w:sz="12" w:space="0" w:color="auto"/>
              <w:right w:val="single" w:sz="12" w:space="0" w:color="auto"/>
            </w:tcBorders>
            <w:tcPrChange w:id="6717" w:author="Kazuhiro Takagi" w:date="2017-03-08T23:22:00Z">
              <w:tcPr>
                <w:tcW w:w="1252" w:type="dxa"/>
                <w:tcBorders>
                  <w:top w:val="single" w:sz="12" w:space="0" w:color="auto"/>
                  <w:left w:val="single" w:sz="12" w:space="0" w:color="auto"/>
                  <w:bottom w:val="single" w:sz="12" w:space="0" w:color="auto"/>
                  <w:right w:val="single" w:sz="12" w:space="0" w:color="auto"/>
                </w:tcBorders>
                <w:vAlign w:val="bottom"/>
              </w:tcPr>
            </w:tcPrChange>
          </w:tcPr>
          <w:p w:rsidR="008542E1" w:rsidRPr="008542E1" w:rsidDel="00A611DC" w:rsidRDefault="008542E1" w:rsidP="008542E1">
            <w:pPr>
              <w:pStyle w:val="CETextBody"/>
              <w:jc w:val="right"/>
              <w:rPr>
                <w:del w:id="6718" w:author="Huy Duc. Nguyen" w:date="2017-08-30T10:52:00Z"/>
                <w:sz w:val="18"/>
                <w:szCs w:val="18"/>
                <w:lang w:eastAsia="ja-JP"/>
              </w:rPr>
            </w:pPr>
            <w:ins w:id="6719" w:author="Kazuhiro Takagi" w:date="2017-03-08T23:22:00Z">
              <w:del w:id="6720" w:author="Huy Duc. Nguyen" w:date="2017-08-30T10:52:00Z">
                <w:r w:rsidRPr="008542E1" w:rsidDel="00A611DC">
                  <w:rPr>
                    <w:sz w:val="18"/>
                    <w:szCs w:val="18"/>
                    <w:rPrChange w:id="6721" w:author="Kazuhiro Takagi" w:date="2017-03-08T23:22:00Z">
                      <w:rPr/>
                    </w:rPrChange>
                  </w:rPr>
                  <w:delText xml:space="preserve">1489.29 </w:delText>
                </w:r>
              </w:del>
            </w:ins>
            <w:del w:id="6722" w:author="Huy Duc. Nguyen" w:date="2017-08-30T10:52:00Z">
              <w:r w:rsidRPr="008542E1" w:rsidDel="00A611DC">
                <w:rPr>
                  <w:sz w:val="18"/>
                  <w:szCs w:val="18"/>
                  <w:lang w:eastAsia="ja-JP"/>
                </w:rPr>
                <w:delText xml:space="preserve">1433.72 </w:delText>
              </w:r>
            </w:del>
          </w:p>
        </w:tc>
      </w:tr>
      <w:tr w:rsidR="008542E1" w:rsidRPr="00E8715A" w:rsidDel="00A611DC" w:rsidTr="00B33928">
        <w:tblPrEx>
          <w:tblW w:w="0" w:type="auto"/>
          <w:jc w:val="center"/>
          <w:tblLayout w:type="fixed"/>
          <w:tblPrExChange w:id="6723" w:author="Kazuhiro Takagi" w:date="2017-03-08T23:22:00Z">
            <w:tblPrEx>
              <w:tblW w:w="0" w:type="auto"/>
              <w:jc w:val="center"/>
              <w:tblLayout w:type="fixed"/>
            </w:tblPrEx>
          </w:tblPrExChange>
        </w:tblPrEx>
        <w:trPr>
          <w:jc w:val="center"/>
          <w:del w:id="6724" w:author="Huy Duc. Nguyen" w:date="2017-08-30T10:52:00Z"/>
          <w:trPrChange w:id="6725" w:author="Kazuhiro Takagi" w:date="2017-03-08T23:22: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6726" w:author="Kazuhiro Takagi" w:date="2017-03-08T23:2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727" w:author="Huy Duc. Nguyen" w:date="2017-08-30T10:52:00Z"/>
                <w:b/>
                <w:sz w:val="16"/>
                <w:lang w:eastAsia="ja-JP"/>
              </w:rPr>
            </w:pPr>
            <w:del w:id="6728" w:author="Huy Duc. Nguyen" w:date="2017-08-30T10:52:00Z">
              <w:r w:rsidDel="00A611DC">
                <w:rPr>
                  <w:rFonts w:hint="eastAsia"/>
                  <w:b/>
                  <w:sz w:val="16"/>
                  <w:lang w:eastAsia="ja-JP"/>
                </w:rPr>
                <w:delText>1</w:delText>
              </w:r>
            </w:del>
          </w:p>
        </w:tc>
        <w:tc>
          <w:tcPr>
            <w:tcW w:w="1281" w:type="dxa"/>
            <w:tcBorders>
              <w:top w:val="single" w:sz="12" w:space="0" w:color="auto"/>
              <w:left w:val="single" w:sz="4" w:space="0" w:color="auto"/>
              <w:right w:val="single" w:sz="4" w:space="0" w:color="auto"/>
            </w:tcBorders>
            <w:tcPrChange w:id="6729" w:author="Kazuhiro Takagi" w:date="2017-03-08T23:22:00Z">
              <w:tcPr>
                <w:tcW w:w="1281" w:type="dxa"/>
                <w:tcBorders>
                  <w:top w:val="single" w:sz="12" w:space="0" w:color="auto"/>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30" w:author="Huy Duc. Nguyen" w:date="2017-08-30T10:52:00Z"/>
                <w:sz w:val="18"/>
                <w:szCs w:val="18"/>
                <w:lang w:eastAsia="ja-JP"/>
              </w:rPr>
            </w:pPr>
            <w:ins w:id="6731" w:author="Kazuhiro Takagi" w:date="2017-03-08T23:22:00Z">
              <w:del w:id="6732" w:author="Huy Duc. Nguyen" w:date="2017-08-30T10:52:00Z">
                <w:r w:rsidRPr="008542E1" w:rsidDel="00A611DC">
                  <w:rPr>
                    <w:sz w:val="18"/>
                    <w:szCs w:val="18"/>
                    <w:rPrChange w:id="6733" w:author="Kazuhiro Takagi" w:date="2017-03-08T23:22:00Z">
                      <w:rPr/>
                    </w:rPrChange>
                  </w:rPr>
                  <w:delText xml:space="preserve">2246.05 </w:delText>
                </w:r>
              </w:del>
            </w:ins>
            <w:del w:id="6734" w:author="Huy Duc. Nguyen" w:date="2017-08-30T10:52:00Z">
              <w:r w:rsidRPr="008542E1" w:rsidDel="00A611DC">
                <w:rPr>
                  <w:sz w:val="18"/>
                  <w:szCs w:val="18"/>
                  <w:lang w:eastAsia="ja-JP"/>
                </w:rPr>
                <w:delText xml:space="preserve">2148.53 </w:delText>
              </w:r>
            </w:del>
          </w:p>
        </w:tc>
        <w:tc>
          <w:tcPr>
            <w:tcW w:w="1252" w:type="dxa"/>
            <w:tcBorders>
              <w:top w:val="single" w:sz="12" w:space="0" w:color="auto"/>
              <w:left w:val="single" w:sz="4" w:space="0" w:color="auto"/>
              <w:right w:val="single" w:sz="4" w:space="0" w:color="auto"/>
            </w:tcBorders>
            <w:tcPrChange w:id="6735" w:author="Kazuhiro Takagi" w:date="2017-03-08T23:22:00Z">
              <w:tcPr>
                <w:tcW w:w="1252" w:type="dxa"/>
                <w:tcBorders>
                  <w:top w:val="single" w:sz="12" w:space="0" w:color="auto"/>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36" w:author="Huy Duc. Nguyen" w:date="2017-08-30T10:52:00Z"/>
                <w:sz w:val="18"/>
                <w:szCs w:val="18"/>
                <w:lang w:eastAsia="ja-JP"/>
              </w:rPr>
            </w:pPr>
            <w:ins w:id="6737" w:author="Kazuhiro Takagi" w:date="2017-03-08T23:22:00Z">
              <w:del w:id="6738" w:author="Huy Duc. Nguyen" w:date="2017-08-30T10:52:00Z">
                <w:r w:rsidRPr="008542E1" w:rsidDel="00A611DC">
                  <w:rPr>
                    <w:sz w:val="18"/>
                    <w:szCs w:val="18"/>
                    <w:rPrChange w:id="6739" w:author="Kazuhiro Takagi" w:date="2017-03-08T23:22:00Z">
                      <w:rPr/>
                    </w:rPrChange>
                  </w:rPr>
                  <w:delText xml:space="preserve">1502.61 </w:delText>
                </w:r>
              </w:del>
            </w:ins>
            <w:del w:id="6740" w:author="Huy Duc. Nguyen" w:date="2017-08-30T10:52:00Z">
              <w:r w:rsidRPr="008542E1" w:rsidDel="00A611DC">
                <w:rPr>
                  <w:sz w:val="18"/>
                  <w:szCs w:val="18"/>
                  <w:lang w:eastAsia="ja-JP"/>
                </w:rPr>
                <w:delText xml:space="preserve">1518.34 </w:delText>
              </w:r>
            </w:del>
          </w:p>
        </w:tc>
      </w:tr>
      <w:tr w:rsidR="008542E1" w:rsidRPr="00E8715A" w:rsidDel="00A611DC" w:rsidTr="00B33928">
        <w:tblPrEx>
          <w:tblW w:w="0" w:type="auto"/>
          <w:jc w:val="center"/>
          <w:tblLayout w:type="fixed"/>
          <w:tblPrExChange w:id="6741" w:author="Kazuhiro Takagi" w:date="2017-03-08T23:22:00Z">
            <w:tblPrEx>
              <w:tblW w:w="0" w:type="auto"/>
              <w:jc w:val="center"/>
              <w:tblLayout w:type="fixed"/>
            </w:tblPrEx>
          </w:tblPrExChange>
        </w:tblPrEx>
        <w:trPr>
          <w:jc w:val="center"/>
          <w:del w:id="6742" w:author="Huy Duc. Nguyen" w:date="2017-08-30T10:52:00Z"/>
          <w:trPrChange w:id="6743"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744"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745" w:author="Huy Duc. Nguyen" w:date="2017-08-30T10:52:00Z"/>
                <w:b/>
                <w:sz w:val="16"/>
                <w:lang w:eastAsia="ja-JP"/>
              </w:rPr>
            </w:pPr>
            <w:del w:id="6746" w:author="Huy Duc. Nguyen" w:date="2017-08-30T10:52:00Z">
              <w:r w:rsidDel="00A611DC">
                <w:rPr>
                  <w:rFonts w:hint="eastAsia"/>
                  <w:b/>
                  <w:sz w:val="16"/>
                  <w:lang w:eastAsia="ja-JP"/>
                </w:rPr>
                <w:delText>2</w:delText>
              </w:r>
            </w:del>
          </w:p>
        </w:tc>
        <w:tc>
          <w:tcPr>
            <w:tcW w:w="1281" w:type="dxa"/>
            <w:tcBorders>
              <w:left w:val="single" w:sz="4" w:space="0" w:color="auto"/>
              <w:right w:val="single" w:sz="4" w:space="0" w:color="auto"/>
            </w:tcBorders>
            <w:tcPrChange w:id="6747"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48" w:author="Huy Duc. Nguyen" w:date="2017-08-30T10:52:00Z"/>
                <w:sz w:val="18"/>
                <w:szCs w:val="18"/>
                <w:lang w:eastAsia="ja-JP"/>
              </w:rPr>
            </w:pPr>
            <w:ins w:id="6749" w:author="Kazuhiro Takagi" w:date="2017-03-08T23:22:00Z">
              <w:del w:id="6750" w:author="Huy Duc. Nguyen" w:date="2017-08-30T10:52:00Z">
                <w:r w:rsidRPr="008542E1" w:rsidDel="00A611DC">
                  <w:rPr>
                    <w:sz w:val="18"/>
                    <w:szCs w:val="18"/>
                    <w:rPrChange w:id="6751" w:author="Kazuhiro Takagi" w:date="2017-03-08T23:22:00Z">
                      <w:rPr/>
                    </w:rPrChange>
                  </w:rPr>
                  <w:delText xml:space="preserve">2307.92 </w:delText>
                </w:r>
              </w:del>
            </w:ins>
            <w:del w:id="6752" w:author="Huy Duc. Nguyen" w:date="2017-08-30T10:52:00Z">
              <w:r w:rsidRPr="008542E1" w:rsidDel="00A611DC">
                <w:rPr>
                  <w:sz w:val="18"/>
                  <w:szCs w:val="18"/>
                  <w:lang w:eastAsia="ja-JP"/>
                </w:rPr>
                <w:delText xml:space="preserve">2049.97 </w:delText>
              </w:r>
            </w:del>
          </w:p>
        </w:tc>
        <w:tc>
          <w:tcPr>
            <w:tcW w:w="1252" w:type="dxa"/>
            <w:tcBorders>
              <w:left w:val="single" w:sz="4" w:space="0" w:color="auto"/>
              <w:right w:val="single" w:sz="4" w:space="0" w:color="auto"/>
            </w:tcBorders>
            <w:tcPrChange w:id="6753"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54" w:author="Huy Duc. Nguyen" w:date="2017-08-30T10:52:00Z"/>
                <w:sz w:val="18"/>
                <w:szCs w:val="18"/>
                <w:lang w:eastAsia="ja-JP"/>
              </w:rPr>
            </w:pPr>
            <w:ins w:id="6755" w:author="Kazuhiro Takagi" w:date="2017-03-08T23:22:00Z">
              <w:del w:id="6756" w:author="Huy Duc. Nguyen" w:date="2017-08-30T10:52:00Z">
                <w:r w:rsidRPr="008542E1" w:rsidDel="00A611DC">
                  <w:rPr>
                    <w:sz w:val="18"/>
                    <w:szCs w:val="18"/>
                    <w:rPrChange w:id="6757" w:author="Kazuhiro Takagi" w:date="2017-03-08T23:22:00Z">
                      <w:rPr/>
                    </w:rPrChange>
                  </w:rPr>
                  <w:delText xml:space="preserve">1538.26 </w:delText>
                </w:r>
              </w:del>
            </w:ins>
            <w:del w:id="6758" w:author="Huy Duc. Nguyen" w:date="2017-08-30T10:52:00Z">
              <w:r w:rsidRPr="008542E1" w:rsidDel="00A611DC">
                <w:rPr>
                  <w:sz w:val="18"/>
                  <w:szCs w:val="18"/>
                  <w:lang w:eastAsia="ja-JP"/>
                </w:rPr>
                <w:delText xml:space="preserve">1413.48 </w:delText>
              </w:r>
            </w:del>
          </w:p>
        </w:tc>
      </w:tr>
      <w:tr w:rsidR="008542E1" w:rsidRPr="00E8715A" w:rsidDel="00A611DC" w:rsidTr="00B33928">
        <w:tblPrEx>
          <w:tblW w:w="0" w:type="auto"/>
          <w:jc w:val="center"/>
          <w:tblLayout w:type="fixed"/>
          <w:tblPrExChange w:id="6759" w:author="Kazuhiro Takagi" w:date="2017-03-08T23:22:00Z">
            <w:tblPrEx>
              <w:tblW w:w="0" w:type="auto"/>
              <w:jc w:val="center"/>
              <w:tblLayout w:type="fixed"/>
            </w:tblPrEx>
          </w:tblPrExChange>
        </w:tblPrEx>
        <w:trPr>
          <w:jc w:val="center"/>
          <w:del w:id="6760" w:author="Huy Duc. Nguyen" w:date="2017-08-30T10:52:00Z"/>
          <w:trPrChange w:id="6761"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762"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763" w:author="Huy Duc. Nguyen" w:date="2017-08-30T10:52:00Z"/>
                <w:b/>
                <w:sz w:val="16"/>
                <w:lang w:eastAsia="ja-JP"/>
              </w:rPr>
            </w:pPr>
            <w:del w:id="6764" w:author="Huy Duc. Nguyen" w:date="2017-08-30T10:52:00Z">
              <w:r w:rsidDel="00A611DC">
                <w:rPr>
                  <w:rFonts w:hint="eastAsia"/>
                  <w:b/>
                  <w:sz w:val="16"/>
                  <w:lang w:eastAsia="ja-JP"/>
                </w:rPr>
                <w:delText>3</w:delText>
              </w:r>
            </w:del>
          </w:p>
        </w:tc>
        <w:tc>
          <w:tcPr>
            <w:tcW w:w="1281" w:type="dxa"/>
            <w:tcBorders>
              <w:left w:val="single" w:sz="4" w:space="0" w:color="auto"/>
              <w:right w:val="single" w:sz="4" w:space="0" w:color="auto"/>
            </w:tcBorders>
            <w:tcPrChange w:id="6765"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66" w:author="Huy Duc. Nguyen" w:date="2017-08-30T10:52:00Z"/>
                <w:sz w:val="18"/>
                <w:szCs w:val="18"/>
                <w:lang w:eastAsia="ja-JP"/>
              </w:rPr>
            </w:pPr>
            <w:ins w:id="6767" w:author="Kazuhiro Takagi" w:date="2017-03-08T23:22:00Z">
              <w:del w:id="6768" w:author="Huy Duc. Nguyen" w:date="2017-08-30T10:52:00Z">
                <w:r w:rsidRPr="008542E1" w:rsidDel="00A611DC">
                  <w:rPr>
                    <w:sz w:val="18"/>
                    <w:szCs w:val="18"/>
                    <w:rPrChange w:id="6769" w:author="Kazuhiro Takagi" w:date="2017-03-08T23:22:00Z">
                      <w:rPr/>
                    </w:rPrChange>
                  </w:rPr>
                  <w:delText xml:space="preserve">2294.28 </w:delText>
                </w:r>
              </w:del>
            </w:ins>
            <w:del w:id="6770" w:author="Huy Duc. Nguyen" w:date="2017-08-30T10:52:00Z">
              <w:r w:rsidRPr="008542E1" w:rsidDel="00A611DC">
                <w:rPr>
                  <w:sz w:val="18"/>
                  <w:szCs w:val="18"/>
                  <w:lang w:eastAsia="ja-JP"/>
                </w:rPr>
                <w:delText xml:space="preserve">2076.18 </w:delText>
              </w:r>
            </w:del>
          </w:p>
        </w:tc>
        <w:tc>
          <w:tcPr>
            <w:tcW w:w="1252" w:type="dxa"/>
            <w:tcBorders>
              <w:left w:val="single" w:sz="4" w:space="0" w:color="auto"/>
              <w:right w:val="single" w:sz="4" w:space="0" w:color="auto"/>
            </w:tcBorders>
            <w:tcPrChange w:id="6771"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72" w:author="Huy Duc. Nguyen" w:date="2017-08-30T10:52:00Z"/>
                <w:sz w:val="18"/>
                <w:szCs w:val="18"/>
                <w:lang w:eastAsia="ja-JP"/>
              </w:rPr>
            </w:pPr>
            <w:ins w:id="6773" w:author="Kazuhiro Takagi" w:date="2017-03-08T23:22:00Z">
              <w:del w:id="6774" w:author="Huy Duc. Nguyen" w:date="2017-08-30T10:52:00Z">
                <w:r w:rsidRPr="008542E1" w:rsidDel="00A611DC">
                  <w:rPr>
                    <w:sz w:val="18"/>
                    <w:szCs w:val="18"/>
                    <w:rPrChange w:id="6775" w:author="Kazuhiro Takagi" w:date="2017-03-08T23:22:00Z">
                      <w:rPr/>
                    </w:rPrChange>
                  </w:rPr>
                  <w:delText xml:space="preserve">1556.09 </w:delText>
                </w:r>
              </w:del>
            </w:ins>
            <w:del w:id="6776" w:author="Huy Duc. Nguyen" w:date="2017-08-30T10:52:00Z">
              <w:r w:rsidRPr="008542E1" w:rsidDel="00A611DC">
                <w:rPr>
                  <w:sz w:val="18"/>
                  <w:szCs w:val="18"/>
                  <w:lang w:eastAsia="ja-JP"/>
                </w:rPr>
                <w:delText xml:space="preserve">1430.26 </w:delText>
              </w:r>
            </w:del>
          </w:p>
        </w:tc>
      </w:tr>
      <w:tr w:rsidR="008542E1" w:rsidRPr="00E8715A" w:rsidDel="00A611DC" w:rsidTr="00B33928">
        <w:tblPrEx>
          <w:tblW w:w="0" w:type="auto"/>
          <w:jc w:val="center"/>
          <w:tblLayout w:type="fixed"/>
          <w:tblPrExChange w:id="6777" w:author="Kazuhiro Takagi" w:date="2017-03-08T23:22:00Z">
            <w:tblPrEx>
              <w:tblW w:w="0" w:type="auto"/>
              <w:jc w:val="center"/>
              <w:tblLayout w:type="fixed"/>
            </w:tblPrEx>
          </w:tblPrExChange>
        </w:tblPrEx>
        <w:trPr>
          <w:jc w:val="center"/>
          <w:del w:id="6778" w:author="Huy Duc. Nguyen" w:date="2017-08-30T10:52:00Z"/>
          <w:trPrChange w:id="6779"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780"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781" w:author="Huy Duc. Nguyen" w:date="2017-08-30T10:52:00Z"/>
                <w:b/>
                <w:sz w:val="16"/>
                <w:lang w:eastAsia="ja-JP"/>
              </w:rPr>
            </w:pPr>
            <w:del w:id="6782" w:author="Huy Duc. Nguyen" w:date="2017-08-30T10:52:00Z">
              <w:r w:rsidDel="00A611DC">
                <w:rPr>
                  <w:rFonts w:hint="eastAsia"/>
                  <w:b/>
                  <w:sz w:val="16"/>
                  <w:lang w:eastAsia="ja-JP"/>
                </w:rPr>
                <w:delText>4</w:delText>
              </w:r>
            </w:del>
          </w:p>
        </w:tc>
        <w:tc>
          <w:tcPr>
            <w:tcW w:w="1281" w:type="dxa"/>
            <w:tcBorders>
              <w:left w:val="single" w:sz="4" w:space="0" w:color="auto"/>
              <w:right w:val="single" w:sz="4" w:space="0" w:color="auto"/>
            </w:tcBorders>
            <w:tcPrChange w:id="6783"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84" w:author="Huy Duc. Nguyen" w:date="2017-08-30T10:52:00Z"/>
                <w:sz w:val="18"/>
                <w:szCs w:val="18"/>
                <w:lang w:eastAsia="ja-JP"/>
              </w:rPr>
            </w:pPr>
            <w:ins w:id="6785" w:author="Kazuhiro Takagi" w:date="2017-03-08T23:22:00Z">
              <w:del w:id="6786" w:author="Huy Duc. Nguyen" w:date="2017-08-30T10:52:00Z">
                <w:r w:rsidRPr="008542E1" w:rsidDel="00A611DC">
                  <w:rPr>
                    <w:sz w:val="18"/>
                    <w:szCs w:val="18"/>
                    <w:rPrChange w:id="6787" w:author="Kazuhiro Takagi" w:date="2017-03-08T23:22:00Z">
                      <w:rPr/>
                    </w:rPrChange>
                  </w:rPr>
                  <w:delText xml:space="preserve">2403.34 </w:delText>
                </w:r>
              </w:del>
            </w:ins>
            <w:del w:id="6788" w:author="Huy Duc. Nguyen" w:date="2017-08-30T10:52:00Z">
              <w:r w:rsidRPr="008542E1" w:rsidDel="00A611DC">
                <w:rPr>
                  <w:sz w:val="18"/>
                  <w:szCs w:val="18"/>
                  <w:lang w:eastAsia="ja-JP"/>
                </w:rPr>
                <w:delText xml:space="preserve">2139.10 </w:delText>
              </w:r>
            </w:del>
          </w:p>
        </w:tc>
        <w:tc>
          <w:tcPr>
            <w:tcW w:w="1252" w:type="dxa"/>
            <w:tcBorders>
              <w:left w:val="single" w:sz="4" w:space="0" w:color="auto"/>
              <w:right w:val="single" w:sz="4" w:space="0" w:color="auto"/>
            </w:tcBorders>
            <w:tcPrChange w:id="6789"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790" w:author="Huy Duc. Nguyen" w:date="2017-08-30T10:52:00Z"/>
                <w:sz w:val="18"/>
                <w:szCs w:val="18"/>
                <w:lang w:eastAsia="ja-JP"/>
              </w:rPr>
            </w:pPr>
            <w:ins w:id="6791" w:author="Kazuhiro Takagi" w:date="2017-03-08T23:22:00Z">
              <w:del w:id="6792" w:author="Huy Duc. Nguyen" w:date="2017-08-30T10:52:00Z">
                <w:r w:rsidRPr="008542E1" w:rsidDel="00A611DC">
                  <w:rPr>
                    <w:sz w:val="18"/>
                    <w:szCs w:val="18"/>
                    <w:rPrChange w:id="6793" w:author="Kazuhiro Takagi" w:date="2017-03-08T23:22:00Z">
                      <w:rPr/>
                    </w:rPrChange>
                  </w:rPr>
                  <w:delText xml:space="preserve">1560.28 </w:delText>
                </w:r>
              </w:del>
            </w:ins>
            <w:del w:id="6794" w:author="Huy Duc. Nguyen" w:date="2017-08-30T10:52:00Z">
              <w:r w:rsidRPr="008542E1" w:rsidDel="00A611DC">
                <w:rPr>
                  <w:sz w:val="18"/>
                  <w:szCs w:val="18"/>
                  <w:lang w:eastAsia="ja-JP"/>
                </w:rPr>
                <w:delText xml:space="preserve">1459.62 </w:delText>
              </w:r>
            </w:del>
          </w:p>
        </w:tc>
      </w:tr>
      <w:tr w:rsidR="008542E1" w:rsidRPr="00E8715A" w:rsidDel="00A611DC" w:rsidTr="00B33928">
        <w:tblPrEx>
          <w:tblW w:w="0" w:type="auto"/>
          <w:jc w:val="center"/>
          <w:tblLayout w:type="fixed"/>
          <w:tblPrExChange w:id="6795" w:author="Kazuhiro Takagi" w:date="2017-03-08T23:22:00Z">
            <w:tblPrEx>
              <w:tblW w:w="0" w:type="auto"/>
              <w:jc w:val="center"/>
              <w:tblLayout w:type="fixed"/>
            </w:tblPrEx>
          </w:tblPrExChange>
        </w:tblPrEx>
        <w:trPr>
          <w:jc w:val="center"/>
          <w:del w:id="6796" w:author="Huy Duc. Nguyen" w:date="2017-08-30T10:52:00Z"/>
          <w:trPrChange w:id="6797"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798"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799" w:author="Huy Duc. Nguyen" w:date="2017-08-30T10:52:00Z"/>
                <w:b/>
                <w:sz w:val="16"/>
                <w:lang w:eastAsia="ja-JP"/>
              </w:rPr>
            </w:pPr>
            <w:del w:id="6800" w:author="Huy Duc. Nguyen" w:date="2017-08-30T10:52:00Z">
              <w:r w:rsidDel="00A611DC">
                <w:rPr>
                  <w:rFonts w:hint="eastAsia"/>
                  <w:b/>
                  <w:sz w:val="16"/>
                  <w:lang w:eastAsia="ja-JP"/>
                </w:rPr>
                <w:delText>5</w:delText>
              </w:r>
            </w:del>
          </w:p>
        </w:tc>
        <w:tc>
          <w:tcPr>
            <w:tcW w:w="1281" w:type="dxa"/>
            <w:tcBorders>
              <w:left w:val="single" w:sz="4" w:space="0" w:color="auto"/>
              <w:right w:val="single" w:sz="4" w:space="0" w:color="auto"/>
            </w:tcBorders>
            <w:tcPrChange w:id="6801"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02" w:author="Huy Duc. Nguyen" w:date="2017-08-30T10:52:00Z"/>
                <w:sz w:val="18"/>
                <w:szCs w:val="18"/>
                <w:lang w:eastAsia="ja-JP"/>
              </w:rPr>
            </w:pPr>
            <w:ins w:id="6803" w:author="Kazuhiro Takagi" w:date="2017-03-08T23:22:00Z">
              <w:del w:id="6804" w:author="Huy Duc. Nguyen" w:date="2017-08-30T10:52:00Z">
                <w:r w:rsidRPr="008542E1" w:rsidDel="00A611DC">
                  <w:rPr>
                    <w:sz w:val="18"/>
                    <w:szCs w:val="18"/>
                    <w:rPrChange w:id="6805" w:author="Kazuhiro Takagi" w:date="2017-03-08T23:22:00Z">
                      <w:rPr/>
                    </w:rPrChange>
                  </w:rPr>
                  <w:delText xml:space="preserve">2311.06 </w:delText>
                </w:r>
              </w:del>
            </w:ins>
            <w:del w:id="6806" w:author="Huy Duc. Nguyen" w:date="2017-08-30T10:52:00Z">
              <w:r w:rsidRPr="008542E1" w:rsidDel="00A611DC">
                <w:rPr>
                  <w:sz w:val="18"/>
                  <w:szCs w:val="18"/>
                  <w:lang w:eastAsia="ja-JP"/>
                </w:rPr>
                <w:delText xml:space="preserve">2155.87 </w:delText>
              </w:r>
            </w:del>
          </w:p>
        </w:tc>
        <w:tc>
          <w:tcPr>
            <w:tcW w:w="1252" w:type="dxa"/>
            <w:tcBorders>
              <w:left w:val="single" w:sz="4" w:space="0" w:color="auto"/>
              <w:right w:val="single" w:sz="4" w:space="0" w:color="auto"/>
            </w:tcBorders>
            <w:tcPrChange w:id="6807"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08" w:author="Huy Duc. Nguyen" w:date="2017-08-30T10:52:00Z"/>
                <w:sz w:val="18"/>
                <w:szCs w:val="18"/>
                <w:lang w:eastAsia="ja-JP"/>
              </w:rPr>
            </w:pPr>
            <w:ins w:id="6809" w:author="Kazuhiro Takagi" w:date="2017-03-08T23:22:00Z">
              <w:del w:id="6810" w:author="Huy Duc. Nguyen" w:date="2017-08-30T10:52:00Z">
                <w:r w:rsidRPr="008542E1" w:rsidDel="00A611DC">
                  <w:rPr>
                    <w:sz w:val="18"/>
                    <w:szCs w:val="18"/>
                    <w:rPrChange w:id="6811" w:author="Kazuhiro Takagi" w:date="2017-03-08T23:22:00Z">
                      <w:rPr/>
                    </w:rPrChange>
                  </w:rPr>
                  <w:delText xml:space="preserve">1429.21 </w:delText>
                </w:r>
              </w:del>
            </w:ins>
            <w:del w:id="6812" w:author="Huy Duc. Nguyen" w:date="2017-08-30T10:52:00Z">
              <w:r w:rsidRPr="008542E1" w:rsidDel="00A611DC">
                <w:rPr>
                  <w:sz w:val="18"/>
                  <w:szCs w:val="18"/>
                  <w:lang w:eastAsia="ja-JP"/>
                </w:rPr>
                <w:delText xml:space="preserve">1433.40 </w:delText>
              </w:r>
            </w:del>
          </w:p>
        </w:tc>
      </w:tr>
      <w:tr w:rsidR="008542E1" w:rsidRPr="00E8715A" w:rsidDel="00A611DC" w:rsidTr="00B33928">
        <w:tblPrEx>
          <w:tblW w:w="0" w:type="auto"/>
          <w:jc w:val="center"/>
          <w:tblLayout w:type="fixed"/>
          <w:tblPrExChange w:id="6813" w:author="Kazuhiro Takagi" w:date="2017-03-08T23:22:00Z">
            <w:tblPrEx>
              <w:tblW w:w="0" w:type="auto"/>
              <w:jc w:val="center"/>
              <w:tblLayout w:type="fixed"/>
            </w:tblPrEx>
          </w:tblPrExChange>
        </w:tblPrEx>
        <w:trPr>
          <w:jc w:val="center"/>
          <w:del w:id="6814" w:author="Huy Duc. Nguyen" w:date="2017-08-30T10:52:00Z"/>
          <w:trPrChange w:id="6815"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816"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RPr="004B3D03" w:rsidDel="00A611DC" w:rsidRDefault="008542E1" w:rsidP="008542E1">
            <w:pPr>
              <w:pStyle w:val="CETextBody"/>
              <w:rPr>
                <w:del w:id="6817" w:author="Huy Duc. Nguyen" w:date="2017-08-30T10:52:00Z"/>
                <w:b/>
                <w:sz w:val="16"/>
                <w:lang w:eastAsia="ja-JP"/>
              </w:rPr>
            </w:pPr>
            <w:del w:id="6818" w:author="Huy Duc. Nguyen" w:date="2017-08-30T10:52:00Z">
              <w:r w:rsidDel="00A611DC">
                <w:rPr>
                  <w:rFonts w:hint="eastAsia"/>
                  <w:b/>
                  <w:sz w:val="16"/>
                  <w:lang w:eastAsia="ja-JP"/>
                </w:rPr>
                <w:delText>6</w:delText>
              </w:r>
            </w:del>
          </w:p>
        </w:tc>
        <w:tc>
          <w:tcPr>
            <w:tcW w:w="1281" w:type="dxa"/>
            <w:tcBorders>
              <w:left w:val="single" w:sz="4" w:space="0" w:color="auto"/>
              <w:right w:val="single" w:sz="4" w:space="0" w:color="auto"/>
            </w:tcBorders>
            <w:tcPrChange w:id="6819"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20" w:author="Huy Duc. Nguyen" w:date="2017-08-30T10:52:00Z"/>
                <w:sz w:val="18"/>
                <w:szCs w:val="18"/>
                <w:lang w:eastAsia="ja-JP"/>
              </w:rPr>
            </w:pPr>
            <w:ins w:id="6821" w:author="Kazuhiro Takagi" w:date="2017-03-08T23:22:00Z">
              <w:del w:id="6822" w:author="Huy Duc. Nguyen" w:date="2017-08-30T10:52:00Z">
                <w:r w:rsidRPr="008542E1" w:rsidDel="00A611DC">
                  <w:rPr>
                    <w:sz w:val="18"/>
                    <w:szCs w:val="18"/>
                    <w:rPrChange w:id="6823" w:author="Kazuhiro Takagi" w:date="2017-03-08T23:22:00Z">
                      <w:rPr/>
                    </w:rPrChange>
                  </w:rPr>
                  <w:delText xml:space="preserve">2225.08 </w:delText>
                </w:r>
              </w:del>
            </w:ins>
            <w:del w:id="6824" w:author="Huy Duc. Nguyen" w:date="2017-08-30T10:52:00Z">
              <w:r w:rsidRPr="008542E1" w:rsidDel="00A611DC">
                <w:rPr>
                  <w:sz w:val="18"/>
                  <w:szCs w:val="18"/>
                  <w:lang w:eastAsia="ja-JP"/>
                </w:rPr>
                <w:delText xml:space="preserve">2100.30 </w:delText>
              </w:r>
            </w:del>
          </w:p>
        </w:tc>
        <w:tc>
          <w:tcPr>
            <w:tcW w:w="1252" w:type="dxa"/>
            <w:tcBorders>
              <w:left w:val="single" w:sz="4" w:space="0" w:color="auto"/>
              <w:right w:val="single" w:sz="4" w:space="0" w:color="auto"/>
            </w:tcBorders>
            <w:tcPrChange w:id="6825"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26" w:author="Huy Duc. Nguyen" w:date="2017-08-30T10:52:00Z"/>
                <w:sz w:val="18"/>
                <w:szCs w:val="18"/>
                <w:lang w:eastAsia="ja-JP"/>
              </w:rPr>
            </w:pPr>
            <w:ins w:id="6827" w:author="Kazuhiro Takagi" w:date="2017-03-08T23:22:00Z">
              <w:del w:id="6828" w:author="Huy Duc. Nguyen" w:date="2017-08-30T10:52:00Z">
                <w:r w:rsidRPr="008542E1" w:rsidDel="00A611DC">
                  <w:rPr>
                    <w:sz w:val="18"/>
                    <w:szCs w:val="18"/>
                    <w:rPrChange w:id="6829" w:author="Kazuhiro Takagi" w:date="2017-03-08T23:22:00Z">
                      <w:rPr/>
                    </w:rPrChange>
                  </w:rPr>
                  <w:delText xml:space="preserve">1363.15 </w:delText>
                </w:r>
              </w:del>
            </w:ins>
            <w:del w:id="6830" w:author="Huy Duc. Nguyen" w:date="2017-08-30T10:52:00Z">
              <w:r w:rsidRPr="008542E1" w:rsidDel="00A611DC">
                <w:rPr>
                  <w:sz w:val="18"/>
                  <w:szCs w:val="18"/>
                  <w:lang w:eastAsia="ja-JP"/>
                </w:rPr>
                <w:delText xml:space="preserve">1433.40 </w:delText>
              </w:r>
            </w:del>
          </w:p>
        </w:tc>
      </w:tr>
      <w:tr w:rsidR="008542E1" w:rsidRPr="00E8715A" w:rsidDel="00A611DC" w:rsidTr="00B33928">
        <w:tblPrEx>
          <w:tblW w:w="0" w:type="auto"/>
          <w:jc w:val="center"/>
          <w:tblLayout w:type="fixed"/>
          <w:tblPrExChange w:id="6831" w:author="Kazuhiro Takagi" w:date="2017-03-08T23:22:00Z">
            <w:tblPrEx>
              <w:tblW w:w="0" w:type="auto"/>
              <w:jc w:val="center"/>
              <w:tblLayout w:type="fixed"/>
            </w:tblPrEx>
          </w:tblPrExChange>
        </w:tblPrEx>
        <w:trPr>
          <w:jc w:val="center"/>
          <w:del w:id="6832" w:author="Huy Duc. Nguyen" w:date="2017-08-30T10:52:00Z"/>
          <w:trPrChange w:id="6833"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834"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6835" w:author="Huy Duc. Nguyen" w:date="2017-08-30T10:52:00Z"/>
                <w:b/>
                <w:sz w:val="16"/>
                <w:lang w:eastAsia="ja-JP"/>
              </w:rPr>
            </w:pPr>
            <w:del w:id="6836" w:author="Huy Duc. Nguyen" w:date="2017-08-30T10:52:00Z">
              <w:r w:rsidDel="00A611DC">
                <w:rPr>
                  <w:rFonts w:hint="eastAsia"/>
                  <w:b/>
                  <w:sz w:val="16"/>
                  <w:lang w:eastAsia="ja-JP"/>
                </w:rPr>
                <w:delText>7</w:delText>
              </w:r>
            </w:del>
          </w:p>
        </w:tc>
        <w:tc>
          <w:tcPr>
            <w:tcW w:w="1281" w:type="dxa"/>
            <w:tcBorders>
              <w:left w:val="single" w:sz="4" w:space="0" w:color="auto"/>
              <w:right w:val="single" w:sz="4" w:space="0" w:color="auto"/>
            </w:tcBorders>
            <w:tcPrChange w:id="6837"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38" w:author="Huy Duc. Nguyen" w:date="2017-08-30T10:52:00Z"/>
                <w:sz w:val="18"/>
                <w:szCs w:val="18"/>
                <w:lang w:eastAsia="ja-JP"/>
              </w:rPr>
            </w:pPr>
            <w:ins w:id="6839" w:author="Kazuhiro Takagi" w:date="2017-03-08T23:22:00Z">
              <w:del w:id="6840" w:author="Huy Duc. Nguyen" w:date="2017-08-30T10:52:00Z">
                <w:r w:rsidRPr="008542E1" w:rsidDel="00A611DC">
                  <w:rPr>
                    <w:sz w:val="18"/>
                    <w:szCs w:val="18"/>
                    <w:rPrChange w:id="6841" w:author="Kazuhiro Takagi" w:date="2017-03-08T23:22:00Z">
                      <w:rPr/>
                    </w:rPrChange>
                  </w:rPr>
                  <w:delText xml:space="preserve">2259.68 </w:delText>
                </w:r>
              </w:del>
            </w:ins>
            <w:del w:id="6842" w:author="Huy Duc. Nguyen" w:date="2017-08-30T10:52:00Z">
              <w:r w:rsidRPr="008542E1" w:rsidDel="00A611DC">
                <w:rPr>
                  <w:sz w:val="18"/>
                  <w:szCs w:val="18"/>
                  <w:lang w:eastAsia="ja-JP"/>
                </w:rPr>
                <w:delText xml:space="preserve">2091.91 </w:delText>
              </w:r>
            </w:del>
          </w:p>
        </w:tc>
        <w:tc>
          <w:tcPr>
            <w:tcW w:w="1252" w:type="dxa"/>
            <w:tcBorders>
              <w:left w:val="single" w:sz="4" w:space="0" w:color="auto"/>
              <w:right w:val="single" w:sz="4" w:space="0" w:color="auto"/>
            </w:tcBorders>
            <w:tcPrChange w:id="6843"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44" w:author="Huy Duc. Nguyen" w:date="2017-08-30T10:52:00Z"/>
                <w:sz w:val="18"/>
                <w:szCs w:val="18"/>
                <w:lang w:eastAsia="ja-JP"/>
              </w:rPr>
            </w:pPr>
            <w:ins w:id="6845" w:author="Kazuhiro Takagi" w:date="2017-03-08T23:22:00Z">
              <w:del w:id="6846" w:author="Huy Duc. Nguyen" w:date="2017-08-30T10:52:00Z">
                <w:r w:rsidRPr="008542E1" w:rsidDel="00A611DC">
                  <w:rPr>
                    <w:sz w:val="18"/>
                    <w:szCs w:val="18"/>
                    <w:rPrChange w:id="6847" w:author="Kazuhiro Takagi" w:date="2017-03-08T23:22:00Z">
                      <w:rPr/>
                    </w:rPrChange>
                  </w:rPr>
                  <w:delText xml:space="preserve">1531.97 </w:delText>
                </w:r>
              </w:del>
            </w:ins>
            <w:del w:id="6848" w:author="Huy Duc. Nguyen" w:date="2017-08-30T10:52:00Z">
              <w:r w:rsidRPr="008542E1" w:rsidDel="00A611DC">
                <w:rPr>
                  <w:sz w:val="18"/>
                  <w:szCs w:val="18"/>
                  <w:lang w:eastAsia="ja-JP"/>
                </w:rPr>
                <w:delText xml:space="preserve">1479.54 </w:delText>
              </w:r>
            </w:del>
          </w:p>
        </w:tc>
      </w:tr>
      <w:tr w:rsidR="008542E1" w:rsidRPr="00E8715A" w:rsidDel="00A611DC" w:rsidTr="00B33928">
        <w:tblPrEx>
          <w:tblW w:w="0" w:type="auto"/>
          <w:jc w:val="center"/>
          <w:tblLayout w:type="fixed"/>
          <w:tblPrExChange w:id="6849" w:author="Kazuhiro Takagi" w:date="2017-03-08T23:22:00Z">
            <w:tblPrEx>
              <w:tblW w:w="0" w:type="auto"/>
              <w:jc w:val="center"/>
              <w:tblLayout w:type="fixed"/>
            </w:tblPrEx>
          </w:tblPrExChange>
        </w:tblPrEx>
        <w:trPr>
          <w:jc w:val="center"/>
          <w:del w:id="6850" w:author="Huy Duc. Nguyen" w:date="2017-08-30T10:52:00Z"/>
          <w:trPrChange w:id="6851"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852"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6853" w:author="Huy Duc. Nguyen" w:date="2017-08-30T10:52:00Z"/>
                <w:b/>
                <w:sz w:val="16"/>
                <w:lang w:eastAsia="ja-JP"/>
              </w:rPr>
            </w:pPr>
            <w:del w:id="6854" w:author="Huy Duc. Nguyen" w:date="2017-08-30T10:52:00Z">
              <w:r w:rsidDel="00A611DC">
                <w:rPr>
                  <w:rFonts w:hint="eastAsia"/>
                  <w:b/>
                  <w:sz w:val="16"/>
                  <w:lang w:eastAsia="ja-JP"/>
                </w:rPr>
                <w:delText>8</w:delText>
              </w:r>
            </w:del>
          </w:p>
        </w:tc>
        <w:tc>
          <w:tcPr>
            <w:tcW w:w="1281" w:type="dxa"/>
            <w:tcBorders>
              <w:left w:val="single" w:sz="4" w:space="0" w:color="auto"/>
              <w:right w:val="single" w:sz="4" w:space="0" w:color="auto"/>
            </w:tcBorders>
            <w:tcPrChange w:id="6855"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56" w:author="Huy Duc. Nguyen" w:date="2017-08-30T10:52:00Z"/>
                <w:sz w:val="18"/>
                <w:szCs w:val="18"/>
                <w:lang w:eastAsia="ja-JP"/>
              </w:rPr>
            </w:pPr>
            <w:ins w:id="6857" w:author="Kazuhiro Takagi" w:date="2017-03-08T23:22:00Z">
              <w:del w:id="6858" w:author="Huy Duc. Nguyen" w:date="2017-08-30T10:52:00Z">
                <w:r w:rsidRPr="008542E1" w:rsidDel="00A611DC">
                  <w:rPr>
                    <w:sz w:val="18"/>
                    <w:szCs w:val="18"/>
                    <w:rPrChange w:id="6859" w:author="Kazuhiro Takagi" w:date="2017-03-08T23:22:00Z">
                      <w:rPr/>
                    </w:rPrChange>
                  </w:rPr>
                  <w:delText xml:space="preserve">2306.87 </w:delText>
                </w:r>
              </w:del>
            </w:ins>
            <w:del w:id="6860" w:author="Huy Duc. Nguyen" w:date="2017-08-30T10:52:00Z">
              <w:r w:rsidRPr="008542E1" w:rsidDel="00A611DC">
                <w:rPr>
                  <w:sz w:val="18"/>
                  <w:szCs w:val="18"/>
                  <w:lang w:eastAsia="ja-JP"/>
                </w:rPr>
                <w:delText xml:space="preserve">2078.28 </w:delText>
              </w:r>
            </w:del>
          </w:p>
        </w:tc>
        <w:tc>
          <w:tcPr>
            <w:tcW w:w="1252" w:type="dxa"/>
            <w:tcBorders>
              <w:left w:val="single" w:sz="4" w:space="0" w:color="auto"/>
              <w:right w:val="single" w:sz="4" w:space="0" w:color="auto"/>
            </w:tcBorders>
            <w:tcPrChange w:id="6861"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62" w:author="Huy Duc. Nguyen" w:date="2017-08-30T10:52:00Z"/>
                <w:sz w:val="18"/>
                <w:szCs w:val="18"/>
                <w:lang w:eastAsia="ja-JP"/>
              </w:rPr>
            </w:pPr>
            <w:ins w:id="6863" w:author="Kazuhiro Takagi" w:date="2017-03-08T23:22:00Z">
              <w:del w:id="6864" w:author="Huy Duc. Nguyen" w:date="2017-08-30T10:52:00Z">
                <w:r w:rsidRPr="008542E1" w:rsidDel="00A611DC">
                  <w:rPr>
                    <w:sz w:val="18"/>
                    <w:szCs w:val="18"/>
                    <w:rPrChange w:id="6865" w:author="Kazuhiro Takagi" w:date="2017-03-08T23:22:00Z">
                      <w:rPr/>
                    </w:rPrChange>
                  </w:rPr>
                  <w:delText xml:space="preserve">1569.72 </w:delText>
                </w:r>
              </w:del>
            </w:ins>
            <w:del w:id="6866" w:author="Huy Duc. Nguyen" w:date="2017-08-30T10:52:00Z">
              <w:r w:rsidRPr="008542E1" w:rsidDel="00A611DC">
                <w:rPr>
                  <w:sz w:val="18"/>
                  <w:szCs w:val="18"/>
                  <w:lang w:eastAsia="ja-JP"/>
                </w:rPr>
                <w:delText xml:space="preserve">1436.55 </w:delText>
              </w:r>
            </w:del>
          </w:p>
        </w:tc>
      </w:tr>
      <w:tr w:rsidR="008542E1" w:rsidRPr="00E8715A" w:rsidDel="00A611DC" w:rsidTr="00B33928">
        <w:tblPrEx>
          <w:tblW w:w="0" w:type="auto"/>
          <w:jc w:val="center"/>
          <w:tblLayout w:type="fixed"/>
          <w:tblPrExChange w:id="6867" w:author="Kazuhiro Takagi" w:date="2017-03-08T23:22:00Z">
            <w:tblPrEx>
              <w:tblW w:w="0" w:type="auto"/>
              <w:jc w:val="center"/>
              <w:tblLayout w:type="fixed"/>
            </w:tblPrEx>
          </w:tblPrExChange>
        </w:tblPrEx>
        <w:trPr>
          <w:jc w:val="center"/>
          <w:del w:id="6868" w:author="Huy Duc. Nguyen" w:date="2017-08-30T10:52:00Z"/>
          <w:trPrChange w:id="6869"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870"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6871" w:author="Huy Duc. Nguyen" w:date="2017-08-30T10:52:00Z"/>
                <w:b/>
                <w:sz w:val="16"/>
                <w:lang w:eastAsia="ja-JP"/>
              </w:rPr>
            </w:pPr>
            <w:del w:id="6872" w:author="Huy Duc. Nguyen" w:date="2017-08-30T10:52:00Z">
              <w:r w:rsidDel="00A611DC">
                <w:rPr>
                  <w:rFonts w:hint="eastAsia"/>
                  <w:b/>
                  <w:sz w:val="16"/>
                  <w:lang w:eastAsia="ja-JP"/>
                </w:rPr>
                <w:delText>9</w:delText>
              </w:r>
            </w:del>
          </w:p>
        </w:tc>
        <w:tc>
          <w:tcPr>
            <w:tcW w:w="1281" w:type="dxa"/>
            <w:tcBorders>
              <w:left w:val="single" w:sz="4" w:space="0" w:color="auto"/>
              <w:right w:val="single" w:sz="4" w:space="0" w:color="auto"/>
            </w:tcBorders>
            <w:tcPrChange w:id="6873"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74" w:author="Huy Duc. Nguyen" w:date="2017-08-30T10:52:00Z"/>
                <w:sz w:val="18"/>
                <w:szCs w:val="18"/>
                <w:lang w:eastAsia="ja-JP"/>
              </w:rPr>
            </w:pPr>
            <w:ins w:id="6875" w:author="Kazuhiro Takagi" w:date="2017-03-08T23:22:00Z">
              <w:del w:id="6876" w:author="Huy Duc. Nguyen" w:date="2017-08-30T10:52:00Z">
                <w:r w:rsidRPr="008542E1" w:rsidDel="00A611DC">
                  <w:rPr>
                    <w:sz w:val="18"/>
                    <w:szCs w:val="18"/>
                    <w:rPrChange w:id="6877" w:author="Kazuhiro Takagi" w:date="2017-03-08T23:22:00Z">
                      <w:rPr/>
                    </w:rPrChange>
                  </w:rPr>
                  <w:delText xml:space="preserve">2211.45 </w:delText>
                </w:r>
              </w:del>
            </w:ins>
            <w:del w:id="6878" w:author="Huy Duc. Nguyen" w:date="2017-08-30T10:52:00Z">
              <w:r w:rsidRPr="008542E1" w:rsidDel="00A611DC">
                <w:rPr>
                  <w:sz w:val="18"/>
                  <w:szCs w:val="18"/>
                  <w:lang w:eastAsia="ja-JP"/>
                </w:rPr>
                <w:delText xml:space="preserve">2031.09 </w:delText>
              </w:r>
            </w:del>
          </w:p>
        </w:tc>
        <w:tc>
          <w:tcPr>
            <w:tcW w:w="1252" w:type="dxa"/>
            <w:tcBorders>
              <w:left w:val="single" w:sz="4" w:space="0" w:color="auto"/>
              <w:right w:val="single" w:sz="4" w:space="0" w:color="auto"/>
            </w:tcBorders>
            <w:tcPrChange w:id="6879"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80" w:author="Huy Duc. Nguyen" w:date="2017-08-30T10:52:00Z"/>
                <w:sz w:val="18"/>
                <w:szCs w:val="18"/>
                <w:lang w:eastAsia="ja-JP"/>
              </w:rPr>
            </w:pPr>
            <w:ins w:id="6881" w:author="Kazuhiro Takagi" w:date="2017-03-08T23:22:00Z">
              <w:del w:id="6882" w:author="Huy Duc. Nguyen" w:date="2017-08-30T10:52:00Z">
                <w:r w:rsidRPr="008542E1" w:rsidDel="00A611DC">
                  <w:rPr>
                    <w:sz w:val="18"/>
                    <w:szCs w:val="18"/>
                    <w:rPrChange w:id="6883" w:author="Kazuhiro Takagi" w:date="2017-03-08T23:22:00Z">
                      <w:rPr/>
                    </w:rPrChange>
                  </w:rPr>
                  <w:delText xml:space="preserve">1376.78 </w:delText>
                </w:r>
              </w:del>
            </w:ins>
            <w:del w:id="6884" w:author="Huy Duc. Nguyen" w:date="2017-08-30T10:52:00Z">
              <w:r w:rsidRPr="008542E1" w:rsidDel="00A611DC">
                <w:rPr>
                  <w:sz w:val="18"/>
                  <w:szCs w:val="18"/>
                  <w:lang w:eastAsia="ja-JP"/>
                </w:rPr>
                <w:delText xml:space="preserve">1287.65 </w:delText>
              </w:r>
            </w:del>
          </w:p>
        </w:tc>
      </w:tr>
      <w:tr w:rsidR="008542E1" w:rsidRPr="00E8715A" w:rsidDel="00A611DC" w:rsidTr="00B33928">
        <w:tblPrEx>
          <w:tblW w:w="0" w:type="auto"/>
          <w:jc w:val="center"/>
          <w:tblLayout w:type="fixed"/>
          <w:tblPrExChange w:id="6885" w:author="Kazuhiro Takagi" w:date="2017-03-08T23:22:00Z">
            <w:tblPrEx>
              <w:tblW w:w="0" w:type="auto"/>
              <w:jc w:val="center"/>
              <w:tblLayout w:type="fixed"/>
            </w:tblPrEx>
          </w:tblPrExChange>
        </w:tblPrEx>
        <w:trPr>
          <w:jc w:val="center"/>
          <w:del w:id="6886" w:author="Huy Duc. Nguyen" w:date="2017-08-30T10:52:00Z"/>
          <w:trPrChange w:id="6887" w:author="Kazuhiro Takagi" w:date="2017-03-08T23:2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6888" w:author="Kazuhiro Takagi" w:date="2017-03-08T23: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542E1" w:rsidDel="00A611DC" w:rsidRDefault="008542E1" w:rsidP="008542E1">
            <w:pPr>
              <w:pStyle w:val="CETextBody"/>
              <w:rPr>
                <w:del w:id="6889" w:author="Huy Duc. Nguyen" w:date="2017-08-30T10:52:00Z"/>
                <w:b/>
                <w:sz w:val="16"/>
                <w:lang w:eastAsia="ja-JP"/>
              </w:rPr>
            </w:pPr>
            <w:del w:id="6890" w:author="Huy Duc. Nguyen" w:date="2017-08-30T10:52:00Z">
              <w:r w:rsidDel="00A611DC">
                <w:rPr>
                  <w:rFonts w:hint="eastAsia"/>
                  <w:b/>
                  <w:sz w:val="16"/>
                  <w:lang w:eastAsia="ja-JP"/>
                </w:rPr>
                <w:delText>10</w:delText>
              </w:r>
            </w:del>
          </w:p>
        </w:tc>
        <w:tc>
          <w:tcPr>
            <w:tcW w:w="1281" w:type="dxa"/>
            <w:tcBorders>
              <w:left w:val="single" w:sz="4" w:space="0" w:color="auto"/>
              <w:right w:val="single" w:sz="4" w:space="0" w:color="auto"/>
            </w:tcBorders>
            <w:tcPrChange w:id="6891" w:author="Kazuhiro Takagi" w:date="2017-03-08T23:22:00Z">
              <w:tcPr>
                <w:tcW w:w="1281"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92" w:author="Huy Duc. Nguyen" w:date="2017-08-30T10:52:00Z"/>
                <w:sz w:val="18"/>
                <w:szCs w:val="18"/>
                <w:lang w:eastAsia="ja-JP"/>
              </w:rPr>
            </w:pPr>
            <w:ins w:id="6893" w:author="Kazuhiro Takagi" w:date="2017-03-08T23:22:00Z">
              <w:del w:id="6894" w:author="Huy Duc. Nguyen" w:date="2017-08-30T10:52:00Z">
                <w:r w:rsidRPr="008542E1" w:rsidDel="00A611DC">
                  <w:rPr>
                    <w:sz w:val="18"/>
                    <w:szCs w:val="18"/>
                    <w:rPrChange w:id="6895" w:author="Kazuhiro Takagi" w:date="2017-03-08T23:22:00Z">
                      <w:rPr/>
                    </w:rPrChange>
                  </w:rPr>
                  <w:delText xml:space="preserve">2073.03 </w:delText>
                </w:r>
              </w:del>
            </w:ins>
            <w:del w:id="6896" w:author="Huy Duc. Nguyen" w:date="2017-08-30T10:52:00Z">
              <w:r w:rsidRPr="008542E1" w:rsidDel="00A611DC">
                <w:rPr>
                  <w:sz w:val="18"/>
                  <w:szCs w:val="18"/>
                  <w:lang w:eastAsia="ja-JP"/>
                </w:rPr>
                <w:delText xml:space="preserve">1939.87 </w:delText>
              </w:r>
            </w:del>
          </w:p>
        </w:tc>
        <w:tc>
          <w:tcPr>
            <w:tcW w:w="1252" w:type="dxa"/>
            <w:tcBorders>
              <w:left w:val="single" w:sz="4" w:space="0" w:color="auto"/>
              <w:right w:val="single" w:sz="4" w:space="0" w:color="auto"/>
            </w:tcBorders>
            <w:tcPrChange w:id="6897" w:author="Kazuhiro Takagi" w:date="2017-03-08T23:22:00Z">
              <w:tcPr>
                <w:tcW w:w="1252" w:type="dxa"/>
                <w:tcBorders>
                  <w:left w:val="single" w:sz="4" w:space="0" w:color="auto"/>
                  <w:right w:val="single" w:sz="4" w:space="0" w:color="auto"/>
                </w:tcBorders>
                <w:vAlign w:val="bottom"/>
              </w:tcPr>
            </w:tcPrChange>
          </w:tcPr>
          <w:p w:rsidR="008542E1" w:rsidRPr="008542E1" w:rsidDel="00A611DC" w:rsidRDefault="008542E1" w:rsidP="008542E1">
            <w:pPr>
              <w:pStyle w:val="CETextBody"/>
              <w:jc w:val="right"/>
              <w:rPr>
                <w:del w:id="6898" w:author="Huy Duc. Nguyen" w:date="2017-08-30T10:52:00Z"/>
                <w:sz w:val="18"/>
                <w:szCs w:val="18"/>
                <w:lang w:eastAsia="ja-JP"/>
              </w:rPr>
            </w:pPr>
            <w:ins w:id="6899" w:author="Kazuhiro Takagi" w:date="2017-03-08T23:22:00Z">
              <w:del w:id="6900" w:author="Huy Duc. Nguyen" w:date="2017-08-30T10:52:00Z">
                <w:r w:rsidRPr="008542E1" w:rsidDel="00A611DC">
                  <w:rPr>
                    <w:sz w:val="18"/>
                    <w:szCs w:val="18"/>
                    <w:rPrChange w:id="6901" w:author="Kazuhiro Takagi" w:date="2017-03-08T23:22:00Z">
                      <w:rPr/>
                    </w:rPrChange>
                  </w:rPr>
                  <w:delText xml:space="preserve">1464.86 </w:delText>
                </w:r>
              </w:del>
            </w:ins>
            <w:del w:id="6902" w:author="Huy Duc. Nguyen" w:date="2017-08-30T10:52:00Z">
              <w:r w:rsidRPr="008542E1" w:rsidDel="00A611DC">
                <w:rPr>
                  <w:sz w:val="18"/>
                  <w:szCs w:val="18"/>
                  <w:lang w:eastAsia="ja-JP"/>
                </w:rPr>
                <w:delText xml:space="preserve">1444.94 </w:delText>
              </w:r>
            </w:del>
          </w:p>
        </w:tc>
      </w:tr>
    </w:tbl>
    <w:p w:rsidR="00F27D92" w:rsidRPr="00D175D1" w:rsidDel="00A611DC" w:rsidRDefault="00F27D92" w:rsidP="00997E4E">
      <w:pPr>
        <w:pStyle w:val="CETextBody"/>
        <w:rPr>
          <w:del w:id="6903" w:author="Huy Duc. Nguyen" w:date="2017-08-30T10:52:00Z"/>
          <w:b/>
          <w:lang w:val="en-US" w:eastAsia="ja-JP"/>
        </w:rPr>
      </w:pPr>
    </w:p>
    <w:p w:rsidR="00F14DA4" w:rsidRPr="00F950E6" w:rsidDel="00A611DC" w:rsidRDefault="00F14DA4" w:rsidP="00F14DA4">
      <w:pPr>
        <w:pStyle w:val="Caption"/>
        <w:ind w:left="422"/>
        <w:rPr>
          <w:del w:id="6904" w:author="Huy Duc. Nguyen" w:date="2017-08-30T10:52:00Z"/>
          <w:sz w:val="22"/>
          <w:szCs w:val="22"/>
          <w:lang w:eastAsia="ja-JP"/>
        </w:rPr>
      </w:pPr>
      <w:del w:id="6905" w:author="Huy Duc. Nguyen" w:date="2017-08-30T10:52:00Z">
        <w:r w:rsidRPr="00F950E6" w:rsidDel="00A611DC">
          <w:rPr>
            <w:sz w:val="22"/>
            <w:szCs w:val="22"/>
            <w:lang w:eastAsia="ja-JP"/>
          </w:rPr>
          <w:delText xml:space="preserve">Table </w:delText>
        </w:r>
        <w:r w:rsidRPr="00F950E6" w:rsidDel="00A611DC">
          <w:rPr>
            <w:sz w:val="22"/>
            <w:szCs w:val="22"/>
            <w:lang w:eastAsia="ja-JP"/>
          </w:rPr>
          <w:fldChar w:fldCharType="begin"/>
        </w:r>
        <w:r w:rsidRPr="00F950E6" w:rsidDel="00A611DC">
          <w:rPr>
            <w:sz w:val="22"/>
            <w:szCs w:val="22"/>
            <w:lang w:eastAsia="ja-JP"/>
          </w:rPr>
          <w:delInstrText xml:space="preserve"> STYLEREF 1 \s </w:delInstrText>
        </w:r>
        <w:r w:rsidRPr="00F950E6" w:rsidDel="00A611DC">
          <w:rPr>
            <w:sz w:val="22"/>
            <w:szCs w:val="22"/>
            <w:lang w:eastAsia="ja-JP"/>
          </w:rPr>
          <w:fldChar w:fldCharType="separate"/>
        </w:r>
        <w:r w:rsidR="003B19D6" w:rsidDel="00A611DC">
          <w:rPr>
            <w:noProof/>
            <w:sz w:val="22"/>
            <w:szCs w:val="22"/>
            <w:lang w:eastAsia="ja-JP"/>
          </w:rPr>
          <w:delText>5</w:delText>
        </w:r>
        <w:r w:rsidRPr="00F950E6" w:rsidDel="00A611DC">
          <w:rPr>
            <w:sz w:val="22"/>
            <w:szCs w:val="22"/>
            <w:lang w:eastAsia="ja-JP"/>
          </w:rPr>
          <w:fldChar w:fldCharType="end"/>
        </w:r>
        <w:r w:rsidRPr="00F950E6" w:rsidDel="00A611DC">
          <w:rPr>
            <w:sz w:val="22"/>
            <w:szCs w:val="22"/>
            <w:lang w:eastAsia="ja-JP"/>
          </w:rPr>
          <w:noBreakHyphen/>
        </w:r>
        <w:r w:rsidRPr="00F950E6" w:rsidDel="00A611DC">
          <w:rPr>
            <w:sz w:val="22"/>
            <w:szCs w:val="22"/>
            <w:lang w:eastAsia="ja-JP"/>
          </w:rPr>
          <w:fldChar w:fldCharType="begin"/>
        </w:r>
        <w:r w:rsidRPr="00F950E6" w:rsidDel="00A611DC">
          <w:rPr>
            <w:sz w:val="22"/>
            <w:szCs w:val="22"/>
            <w:lang w:eastAsia="ja-JP"/>
          </w:rPr>
          <w:delInstrText xml:space="preserve"> SEQ Table \* ARABIC \s 1 </w:delInstrText>
        </w:r>
        <w:r w:rsidRPr="00F950E6" w:rsidDel="00A611DC">
          <w:rPr>
            <w:sz w:val="22"/>
            <w:szCs w:val="22"/>
            <w:lang w:eastAsia="ja-JP"/>
          </w:rPr>
          <w:fldChar w:fldCharType="separate"/>
        </w:r>
      </w:del>
      <w:ins w:id="6906" w:author="Kazuhiro Takagi" w:date="2017-03-21T15:02:00Z">
        <w:del w:id="6907" w:author="Huy Duc. Nguyen" w:date="2017-08-28T16:38:00Z">
          <w:r w:rsidR="00520A63" w:rsidDel="003B19D6">
            <w:rPr>
              <w:noProof/>
              <w:sz w:val="22"/>
              <w:szCs w:val="22"/>
              <w:lang w:eastAsia="ja-JP"/>
            </w:rPr>
            <w:delText>17</w:delText>
          </w:r>
        </w:del>
      </w:ins>
      <w:ins w:id="6908" w:author=" " w:date="2017-03-09T11:18:00Z">
        <w:del w:id="6909" w:author="Huy Duc. Nguyen" w:date="2017-08-28T16:38:00Z">
          <w:r w:rsidR="00442CC0" w:rsidDel="003B19D6">
            <w:rPr>
              <w:noProof/>
              <w:sz w:val="22"/>
              <w:szCs w:val="22"/>
              <w:lang w:eastAsia="ja-JP"/>
            </w:rPr>
            <w:delText>17</w:delText>
          </w:r>
        </w:del>
      </w:ins>
      <w:del w:id="6910" w:author="Huy Duc. Nguyen" w:date="2017-08-28T16:38:00Z">
        <w:r w:rsidR="00003FEB" w:rsidDel="003B19D6">
          <w:rPr>
            <w:noProof/>
            <w:sz w:val="22"/>
            <w:szCs w:val="22"/>
            <w:lang w:eastAsia="ja-JP"/>
          </w:rPr>
          <w:delText>20</w:delText>
        </w:r>
      </w:del>
      <w:del w:id="6911" w:author="Huy Duc. Nguyen" w:date="2017-08-30T10:52:00Z">
        <w:r w:rsidRPr="00F950E6" w:rsidDel="00A611DC">
          <w:rPr>
            <w:sz w:val="22"/>
            <w:szCs w:val="22"/>
            <w:lang w:eastAsia="ja-JP"/>
          </w:rPr>
          <w:fldChar w:fldCharType="end"/>
        </w:r>
        <w:r w:rsidRPr="00F950E6" w:rsidDel="00A611DC">
          <w:rPr>
            <w:sz w:val="22"/>
            <w:szCs w:val="22"/>
            <w:lang w:eastAsia="ja-JP"/>
          </w:rPr>
          <w:delText xml:space="preserve">: </w:delText>
        </w:r>
        <w:r w:rsidR="00F27D92" w:rsidRPr="00F950E6" w:rsidDel="00A611DC">
          <w:rPr>
            <w:sz w:val="22"/>
            <w:szCs w:val="22"/>
            <w:lang w:eastAsia="ja-JP"/>
          </w:rPr>
          <w:delText xml:space="preserve">Read </w:delText>
        </w:r>
        <w:r w:rsidRPr="00F950E6" w:rsidDel="00A611DC">
          <w:rPr>
            <w:sz w:val="22"/>
            <w:szCs w:val="22"/>
            <w:lang w:eastAsia="ja-JP"/>
          </w:rPr>
          <w:delText>Result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Del="00A611DC" w:rsidTr="00475C62">
        <w:trPr>
          <w:trHeight w:val="75"/>
          <w:jc w:val="center"/>
          <w:del w:id="6912" w:author="Huy Duc. Nguyen" w:date="2017-08-30T10:52:00Z"/>
        </w:trPr>
        <w:tc>
          <w:tcPr>
            <w:tcW w:w="2585" w:type="dxa"/>
            <w:tcBorders>
              <w:bottom w:val="single" w:sz="12" w:space="0" w:color="auto"/>
            </w:tcBorders>
            <w:shd w:val="clear" w:color="auto" w:fill="BFBFBF" w:themeFill="background1" w:themeFillShade="BF"/>
          </w:tcPr>
          <w:p w:rsidR="00F27D92" w:rsidRPr="00997E4E" w:rsidDel="00A611DC" w:rsidRDefault="00F27D92" w:rsidP="00701E86">
            <w:pPr>
              <w:pStyle w:val="Default"/>
              <w:rPr>
                <w:del w:id="6913" w:author="Huy Duc. Nguyen" w:date="2017-08-30T10:52:00Z"/>
                <w:rFonts w:ascii="Times New Roman" w:hAnsi="Times New Roman" w:cs="Times New Roman"/>
                <w:b/>
                <w:color w:val="auto"/>
                <w:sz w:val="16"/>
                <w:lang w:val="en-GB"/>
              </w:rPr>
            </w:pPr>
            <w:del w:id="6914" w:author="Huy Duc. Nguyen" w:date="2017-08-30T10:52:00Z">
              <w:r w:rsidRPr="00997E4E" w:rsidDel="00A611DC">
                <w:rPr>
                  <w:rFonts w:ascii="Times New Roman" w:hAnsi="Times New Roman" w:cs="Times New Roman"/>
                  <w:b/>
                  <w:color w:val="auto"/>
                  <w:sz w:val="16"/>
                  <w:lang w:val="en-GB"/>
                </w:rPr>
                <w:delText>Test environment</w:delText>
              </w:r>
            </w:del>
          </w:p>
        </w:tc>
        <w:tc>
          <w:tcPr>
            <w:tcW w:w="1134" w:type="dxa"/>
            <w:tcBorders>
              <w:bottom w:val="single" w:sz="12" w:space="0" w:color="auto"/>
            </w:tcBorders>
            <w:shd w:val="clear" w:color="auto" w:fill="BFBFBF" w:themeFill="background1" w:themeFillShade="BF"/>
          </w:tcPr>
          <w:p w:rsidR="00F27D92" w:rsidRPr="00997E4E" w:rsidDel="00A611DC" w:rsidRDefault="00F27D92" w:rsidP="00701E86">
            <w:pPr>
              <w:pStyle w:val="Default"/>
              <w:rPr>
                <w:del w:id="6915" w:author="Huy Duc. Nguyen" w:date="2017-08-30T10:52:00Z"/>
                <w:rFonts w:ascii="Times New Roman" w:hAnsi="Times New Roman" w:cs="Times New Roman"/>
                <w:b/>
                <w:color w:val="auto"/>
                <w:sz w:val="16"/>
                <w:lang w:val="en-GB"/>
              </w:rPr>
            </w:pPr>
            <w:del w:id="6916" w:author="Huy Duc. Nguyen" w:date="2017-08-30T10:52:00Z">
              <w:r w:rsidRPr="00997E4E" w:rsidDel="00A611DC">
                <w:rPr>
                  <w:rFonts w:ascii="Times New Roman" w:hAnsi="Times New Roman" w:cs="Times New Roman"/>
                  <w:b/>
                  <w:color w:val="auto"/>
                  <w:sz w:val="16"/>
                  <w:lang w:val="en-GB"/>
                </w:rPr>
                <w:delText>R</w:delText>
              </w:r>
              <w:r w:rsidRPr="00EB15D8" w:rsidDel="00A611DC">
                <w:rPr>
                  <w:b/>
                  <w:sz w:val="16"/>
                </w:rPr>
                <w:delText xml:space="preserve"> </w:delText>
              </w:r>
              <w:r w:rsidDel="00A611DC">
                <w:rPr>
                  <w:rFonts w:hint="eastAsia"/>
                  <w:b/>
                  <w:sz w:val="16"/>
                </w:rPr>
                <w:delText>(</w:delText>
              </w:r>
              <w:r w:rsidRPr="00EB15D8" w:rsidDel="00A611DC">
                <w:rPr>
                  <w:b/>
                  <w:sz w:val="16"/>
                </w:rPr>
                <w:delText>MB/s</w:delText>
              </w:r>
              <w:r w:rsidDel="00A611DC">
                <w:rPr>
                  <w:rFonts w:hint="eastAsia"/>
                  <w:b/>
                  <w:sz w:val="16"/>
                </w:rPr>
                <w:delText>)</w:delText>
              </w:r>
            </w:del>
          </w:p>
        </w:tc>
        <w:tc>
          <w:tcPr>
            <w:tcW w:w="1559" w:type="dxa"/>
            <w:tcBorders>
              <w:bottom w:val="single" w:sz="12" w:space="0" w:color="auto"/>
              <w:right w:val="single" w:sz="4" w:space="0" w:color="auto"/>
            </w:tcBorders>
            <w:shd w:val="clear" w:color="auto" w:fill="BFBFBF" w:themeFill="background1" w:themeFillShade="BF"/>
          </w:tcPr>
          <w:p w:rsidR="00F27D92" w:rsidRPr="00997E4E" w:rsidDel="00A611DC" w:rsidRDefault="00F27D92" w:rsidP="00372EA1">
            <w:pPr>
              <w:pStyle w:val="Default"/>
              <w:rPr>
                <w:del w:id="6917" w:author="Huy Duc. Nguyen" w:date="2017-08-30T10:52:00Z"/>
                <w:rFonts w:ascii="Times New Roman" w:hAnsi="Times New Roman" w:cs="Times New Roman"/>
                <w:b/>
                <w:color w:val="auto"/>
                <w:sz w:val="16"/>
                <w:lang w:val="en-GB"/>
              </w:rPr>
            </w:pPr>
            <w:del w:id="6918" w:author="Huy Duc. Nguyen" w:date="2017-08-30T10:52:00Z">
              <w:r w:rsidRPr="00997E4E" w:rsidDel="00A611DC">
                <w:rPr>
                  <w:rFonts w:ascii="Times New Roman" w:hAnsi="Times New Roman" w:cs="Times New Roman"/>
                  <w:b/>
                  <w:color w:val="auto"/>
                  <w:sz w:val="16"/>
                  <w:lang w:val="en-GB"/>
                </w:rPr>
                <w:delText>Overhead:</w:delText>
              </w:r>
            </w:del>
          </w:p>
          <w:p w:rsidR="00F27D92" w:rsidRPr="00997E4E" w:rsidDel="00A611DC" w:rsidRDefault="00F27D92" w:rsidP="00701E86">
            <w:pPr>
              <w:pStyle w:val="Default"/>
              <w:rPr>
                <w:del w:id="6919" w:author="Huy Duc. Nguyen" w:date="2017-08-30T10:52:00Z"/>
                <w:rFonts w:ascii="Times New Roman" w:hAnsi="Times New Roman" w:cs="Times New Roman"/>
                <w:b/>
                <w:color w:val="auto"/>
                <w:sz w:val="16"/>
                <w:lang w:val="en-GB"/>
              </w:rPr>
            </w:pPr>
            <w:del w:id="6920" w:author="Huy Duc. Nguyen" w:date="2017-08-30T10:52:00Z">
              <w:r w:rsidRPr="00997E4E" w:rsidDel="00A611DC">
                <w:rPr>
                  <w:rFonts w:ascii="Times New Roman" w:hAnsi="Times New Roman" w:cs="Times New Roman"/>
                  <w:b/>
                  <w:color w:val="auto"/>
                  <w:sz w:val="16"/>
                  <w:lang w:val="en-GB"/>
                </w:rPr>
                <w:delText xml:space="preserve"> ((</w:delText>
              </w:r>
              <w:r w:rsidR="00C71A98" w:rsidDel="00A611DC">
                <w:rPr>
                  <w:rFonts w:ascii="Times New Roman" w:hAnsi="Times New Roman" w:cs="Times New Roman"/>
                  <w:b/>
                  <w:color w:val="auto"/>
                  <w:sz w:val="16"/>
                  <w:lang w:val="en-GB"/>
                </w:rPr>
                <w:delText>B</w:delText>
              </w:r>
              <w:r w:rsidRPr="00997E4E" w:rsidDel="00A611DC">
                <w:rPr>
                  <w:rFonts w:ascii="Times New Roman" w:hAnsi="Times New Roman" w:cs="Times New Roman"/>
                  <w:b/>
                  <w:color w:val="auto"/>
                  <w:sz w:val="16"/>
                  <w:lang w:val="en-GB"/>
                </w:rPr>
                <w:delText xml:space="preserve"> – </w:delText>
              </w:r>
              <w:r w:rsidR="00C71A98" w:rsidDel="00A611DC">
                <w:rPr>
                  <w:rFonts w:ascii="Times New Roman" w:hAnsi="Times New Roman" w:cs="Times New Roman"/>
                  <w:b/>
                  <w:color w:val="auto"/>
                  <w:sz w:val="16"/>
                  <w:lang w:val="en-GB"/>
                </w:rPr>
                <w:delText>A</w:delText>
              </w:r>
              <w:r w:rsidRPr="00997E4E" w:rsidDel="00A611DC">
                <w:rPr>
                  <w:rFonts w:ascii="Times New Roman" w:hAnsi="Times New Roman" w:cs="Times New Roman"/>
                  <w:b/>
                  <w:color w:val="auto"/>
                  <w:sz w:val="16"/>
                  <w:lang w:val="en-GB"/>
                </w:rPr>
                <w:delText>) /A)*100</w:delText>
              </w:r>
            </w:del>
          </w:p>
        </w:tc>
      </w:tr>
      <w:tr w:rsidR="00BF1A7C" w:rsidDel="00A611DC" w:rsidTr="00F950E6">
        <w:trPr>
          <w:trHeight w:val="243"/>
          <w:jc w:val="center"/>
          <w:del w:id="6921" w:author="Huy Duc. Nguyen" w:date="2017-08-30T10:52:00Z"/>
        </w:trPr>
        <w:tc>
          <w:tcPr>
            <w:tcW w:w="2585" w:type="dxa"/>
            <w:tcBorders>
              <w:top w:val="single" w:sz="12" w:space="0" w:color="auto"/>
              <w:bottom w:val="single" w:sz="4" w:space="0" w:color="auto"/>
            </w:tcBorders>
            <w:shd w:val="clear" w:color="auto" w:fill="BFBFBF" w:themeFill="background1" w:themeFillShade="BF"/>
            <w:vAlign w:val="center"/>
          </w:tcPr>
          <w:p w:rsidR="00BF1A7C" w:rsidRPr="00997E4E" w:rsidDel="00A611DC" w:rsidRDefault="00BF1A7C" w:rsidP="00F950E6">
            <w:pPr>
              <w:pStyle w:val="Default"/>
              <w:jc w:val="both"/>
              <w:rPr>
                <w:del w:id="6922" w:author="Huy Duc. Nguyen" w:date="2017-08-30T10:52:00Z"/>
                <w:rFonts w:ascii="Times New Roman" w:hAnsi="Times New Roman" w:cs="Times New Roman"/>
                <w:b/>
                <w:color w:val="auto"/>
                <w:sz w:val="16"/>
                <w:lang w:val="en-GB"/>
              </w:rPr>
            </w:pPr>
            <w:del w:id="6923" w:author="Huy Duc. Nguyen" w:date="2017-08-30T10:52:00Z">
              <w:r w:rsidRPr="00997E4E" w:rsidDel="00A611DC">
                <w:rPr>
                  <w:rFonts w:ascii="Times New Roman" w:hAnsi="Times New Roman" w:cs="Times New Roman"/>
                  <w:b/>
                  <w:color w:val="auto"/>
                  <w:sz w:val="16"/>
                  <w:lang w:val="en-GB"/>
                </w:rPr>
                <w:delText>(A) Native Linux (Type2)</w:delText>
              </w:r>
            </w:del>
          </w:p>
        </w:tc>
        <w:tc>
          <w:tcPr>
            <w:tcW w:w="1134" w:type="dxa"/>
            <w:tcBorders>
              <w:top w:val="single" w:sz="12" w:space="0" w:color="auto"/>
              <w:bottom w:val="single" w:sz="4" w:space="0" w:color="auto"/>
            </w:tcBorders>
            <w:vAlign w:val="center"/>
          </w:tcPr>
          <w:p w:rsidR="00BF1A7C" w:rsidRPr="00F950E6" w:rsidDel="00A611DC" w:rsidRDefault="00BF1A7C" w:rsidP="00F950E6">
            <w:pPr>
              <w:pStyle w:val="Default"/>
              <w:jc w:val="center"/>
              <w:rPr>
                <w:del w:id="6924" w:author="Huy Duc. Nguyen" w:date="2017-08-30T10:52:00Z"/>
                <w:rFonts w:ascii="Times New Roman" w:hAnsi="Times New Roman" w:cs="Times New Roman"/>
                <w:sz w:val="18"/>
                <w:szCs w:val="18"/>
              </w:rPr>
            </w:pPr>
            <w:del w:id="6925" w:author="Huy Duc. Nguyen" w:date="2017-08-30T10:52:00Z">
              <w:r w:rsidRPr="00272C97" w:rsidDel="00A611DC">
                <w:rPr>
                  <w:rFonts w:ascii="Times New Roman" w:hAnsi="Times New Roman" w:cs="Times New Roman"/>
                  <w:sz w:val="18"/>
                  <w:szCs w:val="18"/>
                </w:rPr>
                <w:delText>2157</w:delText>
              </w:r>
            </w:del>
            <w:ins w:id="6926" w:author="Kazuhiro Takagi" w:date="2017-03-08T23:25:00Z">
              <w:del w:id="6927" w:author="Huy Duc. Nguyen" w:date="2017-08-30T10:52:00Z">
                <w:r w:rsidR="00EE0141" w:rsidRPr="00272C97" w:rsidDel="00A611DC">
                  <w:rPr>
                    <w:rFonts w:ascii="Times New Roman" w:hAnsi="Times New Roman" w:cs="Times New Roman"/>
                    <w:sz w:val="18"/>
                    <w:szCs w:val="18"/>
                  </w:rPr>
                  <w:delText>2</w:delText>
                </w:r>
                <w:r w:rsidR="00EE0141" w:rsidDel="00A611DC">
                  <w:rPr>
                    <w:rFonts w:ascii="Times New Roman" w:hAnsi="Times New Roman" w:cs="Times New Roman"/>
                    <w:sz w:val="18"/>
                    <w:szCs w:val="18"/>
                  </w:rPr>
                  <w:delText>259</w:delText>
                </w:r>
              </w:del>
            </w:ins>
            <w:del w:id="6928" w:author="Huy Duc. Nguyen" w:date="2017-08-30T10:52:00Z">
              <w:r w:rsidRPr="00272C97" w:rsidDel="00A611DC">
                <w:rPr>
                  <w:rFonts w:ascii="Times New Roman" w:hAnsi="Times New Roman" w:cs="Times New Roman"/>
                  <w:sz w:val="18"/>
                  <w:szCs w:val="18"/>
                </w:rPr>
                <w:delText>.</w:delText>
              </w:r>
            </w:del>
            <w:ins w:id="6929" w:author="Kazuhiro Takagi" w:date="2017-03-21T12:54:00Z">
              <w:del w:id="6930" w:author="Huy Duc. Nguyen" w:date="2017-08-30T10:52:00Z">
                <w:r w:rsidR="005805D0" w:rsidDel="00A611DC">
                  <w:rPr>
                    <w:rFonts w:ascii="Times New Roman" w:hAnsi="Times New Roman" w:cs="Times New Roman"/>
                    <w:sz w:val="18"/>
                    <w:szCs w:val="18"/>
                  </w:rPr>
                  <w:delText>8</w:delText>
                </w:r>
              </w:del>
            </w:ins>
            <w:del w:id="6931" w:author="Huy Duc. Nguyen" w:date="2017-08-30T10:52:00Z">
              <w:r w:rsidRPr="00272C97" w:rsidDel="00A611DC">
                <w:rPr>
                  <w:rFonts w:ascii="Times New Roman" w:hAnsi="Times New Roman" w:cs="Times New Roman" w:hint="eastAsia"/>
                  <w:sz w:val="18"/>
                  <w:szCs w:val="18"/>
                </w:rPr>
                <w:delText>0</w:delText>
              </w:r>
              <w:r w:rsidRPr="00272C97" w:rsidDel="00A611DC">
                <w:rPr>
                  <w:rFonts w:ascii="Times New Roman" w:hAnsi="Times New Roman" w:cs="Times New Roman"/>
                  <w:sz w:val="18"/>
                  <w:szCs w:val="18"/>
                </w:rPr>
                <w:delText xml:space="preserve">0 </w:delText>
              </w:r>
            </w:del>
          </w:p>
        </w:tc>
        <w:tc>
          <w:tcPr>
            <w:tcW w:w="1559" w:type="dxa"/>
            <w:vMerge w:val="restart"/>
            <w:tcBorders>
              <w:top w:val="single" w:sz="12" w:space="0" w:color="auto"/>
              <w:right w:val="single" w:sz="4" w:space="0" w:color="auto"/>
            </w:tcBorders>
            <w:vAlign w:val="center"/>
          </w:tcPr>
          <w:p w:rsidR="00BF1A7C" w:rsidRPr="00F950E6" w:rsidDel="00A611DC" w:rsidRDefault="00BF1A7C" w:rsidP="00F950E6">
            <w:pPr>
              <w:pStyle w:val="Default"/>
              <w:jc w:val="both"/>
              <w:rPr>
                <w:del w:id="6932" w:author="Huy Duc. Nguyen" w:date="2017-08-30T10:52:00Z"/>
                <w:rFonts w:ascii="Times New Roman" w:hAnsi="Times New Roman" w:cs="Times New Roman"/>
                <w:sz w:val="18"/>
                <w:szCs w:val="18"/>
              </w:rPr>
            </w:pPr>
            <w:del w:id="6933" w:author="Huy Duc. Nguyen" w:date="2017-08-30T10:52:00Z">
              <w:r w:rsidDel="00A611DC">
                <w:rPr>
                  <w:rFonts w:ascii="Times New Roman" w:hAnsi="Times New Roman" w:cs="Times New Roman" w:hint="eastAsia"/>
                  <w:sz w:val="18"/>
                  <w:szCs w:val="18"/>
                </w:rPr>
                <w:delText>-3</w:delText>
              </w:r>
              <w:r w:rsidRPr="007C3DE6" w:rsidDel="00A611DC">
                <w:rPr>
                  <w:rFonts w:ascii="Times New Roman" w:hAnsi="Times New Roman" w:cs="Times New Roman"/>
                  <w:sz w:val="18"/>
                  <w:szCs w:val="18"/>
                </w:rPr>
                <w:delText>.</w:delText>
              </w:r>
              <w:r w:rsidDel="00A611DC">
                <w:rPr>
                  <w:rFonts w:ascii="Times New Roman" w:hAnsi="Times New Roman" w:cs="Times New Roman" w:hint="eastAsia"/>
                  <w:sz w:val="18"/>
                  <w:szCs w:val="18"/>
                </w:rPr>
                <w:delText>52</w:delText>
              </w:r>
            </w:del>
            <w:ins w:id="6934" w:author="Kazuhiro Takagi" w:date="2017-03-08T23:28:00Z">
              <w:del w:id="6935" w:author="Huy Duc. Nguyen" w:date="2017-08-30T10:52:00Z">
                <w:r w:rsidR="00EE0141" w:rsidDel="00A611DC">
                  <w:rPr>
                    <w:rFonts w:ascii="Times New Roman" w:hAnsi="Times New Roman" w:cs="Times New Roman"/>
                    <w:sz w:val="18"/>
                    <w:szCs w:val="18"/>
                  </w:rPr>
                  <w:delText>0.18</w:delText>
                </w:r>
              </w:del>
            </w:ins>
            <w:del w:id="6936" w:author="Huy Duc. Nguyen" w:date="2017-08-30T10:52:00Z">
              <w:r w:rsidRPr="007C3DE6" w:rsidDel="00A611DC">
                <w:rPr>
                  <w:rFonts w:ascii="Times New Roman" w:hAnsi="Times New Roman" w:cs="Times New Roman"/>
                  <w:sz w:val="18"/>
                  <w:szCs w:val="18"/>
                </w:rPr>
                <w:delText>%</w:delText>
              </w:r>
            </w:del>
          </w:p>
        </w:tc>
      </w:tr>
      <w:tr w:rsidR="00BF1A7C" w:rsidDel="00A611DC" w:rsidTr="00F950E6">
        <w:trPr>
          <w:trHeight w:val="242"/>
          <w:jc w:val="center"/>
          <w:del w:id="6937" w:author="Huy Duc. Nguyen" w:date="2017-08-30T10:52:00Z"/>
        </w:trPr>
        <w:tc>
          <w:tcPr>
            <w:tcW w:w="2585" w:type="dxa"/>
            <w:shd w:val="clear" w:color="auto" w:fill="BFBFBF" w:themeFill="background1" w:themeFillShade="BF"/>
            <w:vAlign w:val="center"/>
          </w:tcPr>
          <w:p w:rsidR="00BF1A7C" w:rsidRPr="00997E4E" w:rsidDel="00A611DC" w:rsidRDefault="00BF1A7C" w:rsidP="00F950E6">
            <w:pPr>
              <w:pStyle w:val="Default"/>
              <w:jc w:val="both"/>
              <w:rPr>
                <w:del w:id="6938" w:author="Huy Duc. Nguyen" w:date="2017-08-30T10:52:00Z"/>
                <w:rFonts w:ascii="Times New Roman" w:hAnsi="Times New Roman" w:cs="Times New Roman"/>
                <w:b/>
                <w:color w:val="auto"/>
                <w:sz w:val="16"/>
                <w:lang w:val="en-GB"/>
              </w:rPr>
            </w:pPr>
            <w:del w:id="6939" w:author="Huy Duc. Nguyen" w:date="2017-08-30T10:52:00Z">
              <w:r w:rsidRPr="00997E4E" w:rsidDel="00A611DC">
                <w:rPr>
                  <w:rFonts w:ascii="Times New Roman" w:hAnsi="Times New Roman" w:cs="Times New Roman"/>
                  <w:b/>
                  <w:color w:val="auto"/>
                  <w:sz w:val="16"/>
                  <w:lang w:val="en-GB"/>
                </w:rPr>
                <w:delText>(B) Virtualized Linux (Type4)</w:delText>
              </w:r>
            </w:del>
          </w:p>
        </w:tc>
        <w:tc>
          <w:tcPr>
            <w:tcW w:w="1134" w:type="dxa"/>
            <w:vAlign w:val="center"/>
          </w:tcPr>
          <w:p w:rsidR="00BF1A7C" w:rsidRPr="00F950E6" w:rsidDel="00A611DC" w:rsidRDefault="00BF1A7C" w:rsidP="00F950E6">
            <w:pPr>
              <w:pStyle w:val="Default"/>
              <w:jc w:val="center"/>
              <w:rPr>
                <w:del w:id="6940" w:author="Huy Duc. Nguyen" w:date="2017-08-30T10:52:00Z"/>
                <w:rFonts w:ascii="Times New Roman" w:hAnsi="Times New Roman" w:cs="Times New Roman"/>
                <w:sz w:val="18"/>
                <w:szCs w:val="18"/>
              </w:rPr>
            </w:pPr>
            <w:del w:id="6941" w:author="Huy Duc. Nguyen" w:date="2017-08-30T10:52:00Z">
              <w:r w:rsidRPr="002938A3" w:rsidDel="00A611DC">
                <w:rPr>
                  <w:rFonts w:ascii="Times New Roman" w:hAnsi="Times New Roman" w:cs="Times New Roman"/>
                  <w:color w:val="auto"/>
                  <w:sz w:val="18"/>
                  <w:szCs w:val="18"/>
                </w:rPr>
                <w:delText>2081.11</w:delText>
              </w:r>
            </w:del>
            <w:ins w:id="6942" w:author="Kazuhiro Takagi" w:date="2017-03-08T23:23:00Z">
              <w:del w:id="6943" w:author="Huy Duc. Nguyen" w:date="2017-08-30T10:52:00Z">
                <w:r w:rsidR="00EE0141" w:rsidDel="00A611DC">
                  <w:rPr>
                    <w:rFonts w:ascii="Times New Roman" w:hAnsi="Times New Roman" w:cs="Times New Roman"/>
                    <w:color w:val="auto"/>
                    <w:sz w:val="18"/>
                    <w:szCs w:val="18"/>
                  </w:rPr>
                  <w:delText>263.88</w:delText>
                </w:r>
              </w:del>
            </w:ins>
          </w:p>
        </w:tc>
        <w:tc>
          <w:tcPr>
            <w:tcW w:w="1559" w:type="dxa"/>
            <w:vMerge/>
            <w:tcBorders>
              <w:right w:val="single" w:sz="4" w:space="0" w:color="auto"/>
            </w:tcBorders>
            <w:vAlign w:val="center"/>
          </w:tcPr>
          <w:p w:rsidR="00BF1A7C" w:rsidRPr="00F950E6" w:rsidDel="00A611DC" w:rsidRDefault="00BF1A7C" w:rsidP="00F950E6">
            <w:pPr>
              <w:pStyle w:val="Default"/>
              <w:jc w:val="both"/>
              <w:rPr>
                <w:del w:id="6944" w:author="Huy Duc. Nguyen" w:date="2017-08-30T10:52:00Z"/>
                <w:rFonts w:ascii="Times New Roman" w:hAnsi="Times New Roman" w:cs="Times New Roman"/>
                <w:sz w:val="18"/>
                <w:szCs w:val="18"/>
              </w:rPr>
            </w:pPr>
          </w:p>
        </w:tc>
      </w:tr>
    </w:tbl>
    <w:p w:rsidR="0047111F" w:rsidDel="00A611DC" w:rsidRDefault="0047111F" w:rsidP="0047111F">
      <w:pPr>
        <w:pStyle w:val="CETextBody"/>
        <w:rPr>
          <w:del w:id="6945" w:author="Huy Duc. Nguyen" w:date="2017-08-30T10:52:00Z"/>
          <w:b/>
          <w:lang w:val="en-US" w:eastAsia="ja-JP"/>
        </w:rPr>
      </w:pPr>
    </w:p>
    <w:p w:rsidR="006B568A" w:rsidDel="00A611DC" w:rsidRDefault="006B568A">
      <w:pPr>
        <w:rPr>
          <w:del w:id="6946" w:author="Huy Duc. Nguyen" w:date="2017-08-30T10:52:00Z"/>
          <w:b/>
          <w:sz w:val="22"/>
          <w:lang w:val="en-US" w:eastAsia="ja-JP"/>
        </w:rPr>
      </w:pPr>
      <w:del w:id="6947" w:author="Huy Duc. Nguyen" w:date="2017-08-30T10:52:00Z">
        <w:r w:rsidDel="00A611DC">
          <w:rPr>
            <w:b/>
            <w:lang w:val="en-US" w:eastAsia="ja-JP"/>
          </w:rPr>
          <w:br w:type="page"/>
        </w:r>
      </w:del>
    </w:p>
    <w:p w:rsidR="006B568A" w:rsidRPr="00F950E6" w:rsidDel="00A611DC" w:rsidRDefault="006B568A" w:rsidP="0047111F">
      <w:pPr>
        <w:pStyle w:val="CETextBody"/>
        <w:rPr>
          <w:del w:id="6948" w:author="Huy Duc. Nguyen" w:date="2017-08-30T10:52:00Z"/>
          <w:b/>
          <w:szCs w:val="22"/>
          <w:lang w:eastAsia="ja-JP"/>
        </w:rPr>
      </w:pPr>
    </w:p>
    <w:p w:rsidR="00F27D92" w:rsidRPr="00F950E6" w:rsidDel="00A611DC" w:rsidRDefault="00F27D92" w:rsidP="00F27D92">
      <w:pPr>
        <w:pStyle w:val="Caption"/>
        <w:ind w:left="422"/>
        <w:rPr>
          <w:del w:id="6949" w:author="Huy Duc. Nguyen" w:date="2017-08-30T10:52:00Z"/>
          <w:sz w:val="22"/>
          <w:szCs w:val="22"/>
          <w:lang w:eastAsia="ja-JP"/>
        </w:rPr>
      </w:pPr>
      <w:del w:id="6950" w:author="Huy Duc. Nguyen" w:date="2017-08-30T10:52:00Z">
        <w:r w:rsidRPr="00F950E6" w:rsidDel="00A611DC">
          <w:rPr>
            <w:sz w:val="22"/>
            <w:szCs w:val="22"/>
            <w:lang w:eastAsia="ja-JP"/>
          </w:rPr>
          <w:delText xml:space="preserve">Table </w:delText>
        </w:r>
        <w:r w:rsidRPr="00F950E6" w:rsidDel="00A611DC">
          <w:rPr>
            <w:sz w:val="22"/>
            <w:szCs w:val="22"/>
            <w:lang w:eastAsia="ja-JP"/>
          </w:rPr>
          <w:fldChar w:fldCharType="begin"/>
        </w:r>
        <w:r w:rsidRPr="00F950E6" w:rsidDel="00A611DC">
          <w:rPr>
            <w:sz w:val="22"/>
            <w:szCs w:val="22"/>
            <w:lang w:eastAsia="ja-JP"/>
          </w:rPr>
          <w:delInstrText xml:space="preserve"> STYLEREF 1 \s </w:delInstrText>
        </w:r>
        <w:r w:rsidRPr="00F950E6" w:rsidDel="00A611DC">
          <w:rPr>
            <w:sz w:val="22"/>
            <w:szCs w:val="22"/>
            <w:lang w:eastAsia="ja-JP"/>
          </w:rPr>
          <w:fldChar w:fldCharType="separate"/>
        </w:r>
        <w:r w:rsidR="003B19D6" w:rsidDel="00A611DC">
          <w:rPr>
            <w:noProof/>
            <w:sz w:val="22"/>
            <w:szCs w:val="22"/>
            <w:lang w:eastAsia="ja-JP"/>
          </w:rPr>
          <w:delText>5</w:delText>
        </w:r>
        <w:r w:rsidRPr="00F950E6" w:rsidDel="00A611DC">
          <w:rPr>
            <w:sz w:val="22"/>
            <w:szCs w:val="22"/>
            <w:lang w:eastAsia="ja-JP"/>
          </w:rPr>
          <w:fldChar w:fldCharType="end"/>
        </w:r>
        <w:r w:rsidRPr="00F950E6" w:rsidDel="00A611DC">
          <w:rPr>
            <w:sz w:val="22"/>
            <w:szCs w:val="22"/>
            <w:lang w:eastAsia="ja-JP"/>
          </w:rPr>
          <w:noBreakHyphen/>
        </w:r>
        <w:r w:rsidRPr="00F950E6" w:rsidDel="00A611DC">
          <w:rPr>
            <w:sz w:val="22"/>
            <w:szCs w:val="22"/>
            <w:lang w:eastAsia="ja-JP"/>
          </w:rPr>
          <w:fldChar w:fldCharType="begin"/>
        </w:r>
        <w:r w:rsidRPr="00F950E6" w:rsidDel="00A611DC">
          <w:rPr>
            <w:sz w:val="22"/>
            <w:szCs w:val="22"/>
            <w:lang w:eastAsia="ja-JP"/>
          </w:rPr>
          <w:delInstrText xml:space="preserve"> SEQ Table \* ARABIC \s 1 </w:delInstrText>
        </w:r>
        <w:r w:rsidRPr="00F950E6" w:rsidDel="00A611DC">
          <w:rPr>
            <w:sz w:val="22"/>
            <w:szCs w:val="22"/>
            <w:lang w:eastAsia="ja-JP"/>
          </w:rPr>
          <w:fldChar w:fldCharType="separate"/>
        </w:r>
      </w:del>
      <w:ins w:id="6951" w:author="Kazuhiro Takagi" w:date="2017-03-21T15:02:00Z">
        <w:del w:id="6952" w:author="Huy Duc. Nguyen" w:date="2017-08-28T16:38:00Z">
          <w:r w:rsidR="00520A63" w:rsidDel="003B19D6">
            <w:rPr>
              <w:noProof/>
              <w:sz w:val="22"/>
              <w:szCs w:val="22"/>
              <w:lang w:eastAsia="ja-JP"/>
            </w:rPr>
            <w:delText>18</w:delText>
          </w:r>
        </w:del>
      </w:ins>
      <w:ins w:id="6953" w:author=" " w:date="2017-03-09T11:18:00Z">
        <w:del w:id="6954" w:author="Huy Duc. Nguyen" w:date="2017-08-28T16:38:00Z">
          <w:r w:rsidR="00442CC0" w:rsidDel="003B19D6">
            <w:rPr>
              <w:noProof/>
              <w:sz w:val="22"/>
              <w:szCs w:val="22"/>
              <w:lang w:eastAsia="ja-JP"/>
            </w:rPr>
            <w:delText>18</w:delText>
          </w:r>
        </w:del>
      </w:ins>
      <w:del w:id="6955" w:author="Huy Duc. Nguyen" w:date="2017-08-28T16:38:00Z">
        <w:r w:rsidR="00003FEB" w:rsidDel="003B19D6">
          <w:rPr>
            <w:noProof/>
            <w:sz w:val="22"/>
            <w:szCs w:val="22"/>
            <w:lang w:eastAsia="ja-JP"/>
          </w:rPr>
          <w:delText>21</w:delText>
        </w:r>
      </w:del>
      <w:del w:id="6956" w:author="Huy Duc. Nguyen" w:date="2017-08-30T10:52:00Z">
        <w:r w:rsidRPr="00F950E6" w:rsidDel="00A611DC">
          <w:rPr>
            <w:sz w:val="22"/>
            <w:szCs w:val="22"/>
            <w:lang w:eastAsia="ja-JP"/>
          </w:rPr>
          <w:fldChar w:fldCharType="end"/>
        </w:r>
        <w:r w:rsidRPr="00F950E6" w:rsidDel="00A611DC">
          <w:rPr>
            <w:sz w:val="22"/>
            <w:szCs w:val="22"/>
            <w:lang w:eastAsia="ja-JP"/>
          </w:rPr>
          <w:delText xml:space="preserve">: </w:delText>
        </w:r>
        <w:r w:rsidR="00475C62" w:rsidRPr="00F950E6" w:rsidDel="00A611DC">
          <w:rPr>
            <w:sz w:val="22"/>
            <w:szCs w:val="22"/>
            <w:lang w:eastAsia="ja-JP"/>
          </w:rPr>
          <w:delText xml:space="preserve">Write </w:delText>
        </w:r>
        <w:r w:rsidRPr="00F950E6" w:rsidDel="00A611DC">
          <w:rPr>
            <w:sz w:val="22"/>
            <w:szCs w:val="22"/>
            <w:lang w:eastAsia="ja-JP"/>
          </w:rPr>
          <w:delText>Result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F27D92" w:rsidDel="00A611DC" w:rsidTr="00475C62">
        <w:trPr>
          <w:trHeight w:val="75"/>
          <w:jc w:val="center"/>
          <w:del w:id="6957" w:author="Huy Duc. Nguyen" w:date="2017-08-30T10:52:00Z"/>
        </w:trPr>
        <w:tc>
          <w:tcPr>
            <w:tcW w:w="2585" w:type="dxa"/>
            <w:tcBorders>
              <w:bottom w:val="single" w:sz="12" w:space="0" w:color="auto"/>
            </w:tcBorders>
            <w:shd w:val="clear" w:color="auto" w:fill="BFBFBF" w:themeFill="background1" w:themeFillShade="BF"/>
          </w:tcPr>
          <w:p w:rsidR="00F27D92" w:rsidRPr="00415CAA" w:rsidDel="00A611DC" w:rsidRDefault="00F27D92" w:rsidP="00AA3525">
            <w:pPr>
              <w:pStyle w:val="Default"/>
              <w:rPr>
                <w:del w:id="6958" w:author="Huy Duc. Nguyen" w:date="2017-08-30T10:52:00Z"/>
                <w:rFonts w:ascii="Times New Roman" w:hAnsi="Times New Roman" w:cs="Times New Roman"/>
                <w:b/>
                <w:color w:val="auto"/>
                <w:sz w:val="16"/>
                <w:lang w:val="en-GB"/>
              </w:rPr>
            </w:pPr>
            <w:del w:id="6959" w:author="Huy Duc. Nguyen" w:date="2017-08-30T10:52:00Z">
              <w:r w:rsidRPr="00415CAA" w:rsidDel="00A611DC">
                <w:rPr>
                  <w:rFonts w:ascii="Times New Roman" w:hAnsi="Times New Roman" w:cs="Times New Roman"/>
                  <w:b/>
                  <w:color w:val="auto"/>
                  <w:sz w:val="16"/>
                  <w:lang w:val="en-GB"/>
                </w:rPr>
                <w:delText>Test environment</w:delText>
              </w:r>
            </w:del>
          </w:p>
        </w:tc>
        <w:tc>
          <w:tcPr>
            <w:tcW w:w="1134" w:type="dxa"/>
            <w:tcBorders>
              <w:bottom w:val="single" w:sz="12" w:space="0" w:color="auto"/>
            </w:tcBorders>
            <w:shd w:val="clear" w:color="auto" w:fill="BFBFBF" w:themeFill="background1" w:themeFillShade="BF"/>
          </w:tcPr>
          <w:p w:rsidR="00F27D92" w:rsidRPr="00415CAA" w:rsidDel="00A611DC" w:rsidRDefault="00F27D92" w:rsidP="00AA3525">
            <w:pPr>
              <w:pStyle w:val="Default"/>
              <w:rPr>
                <w:del w:id="6960" w:author="Huy Duc. Nguyen" w:date="2017-08-30T10:52:00Z"/>
                <w:rFonts w:ascii="Times New Roman" w:hAnsi="Times New Roman" w:cs="Times New Roman"/>
                <w:b/>
                <w:color w:val="auto"/>
                <w:sz w:val="16"/>
                <w:lang w:val="en-GB"/>
              </w:rPr>
            </w:pPr>
            <w:del w:id="6961" w:author="Huy Duc. Nguyen" w:date="2017-08-30T10:52:00Z">
              <w:r w:rsidDel="00A611DC">
                <w:rPr>
                  <w:rFonts w:ascii="Times New Roman" w:hAnsi="Times New Roman" w:cs="Times New Roman" w:hint="eastAsia"/>
                  <w:b/>
                  <w:color w:val="auto"/>
                  <w:sz w:val="16"/>
                  <w:lang w:val="en-GB"/>
                </w:rPr>
                <w:delText>W</w:delText>
              </w:r>
              <w:r w:rsidRPr="00EB15D8" w:rsidDel="00A611DC">
                <w:rPr>
                  <w:b/>
                  <w:sz w:val="16"/>
                </w:rPr>
                <w:delText xml:space="preserve"> </w:delText>
              </w:r>
              <w:r w:rsidDel="00A611DC">
                <w:rPr>
                  <w:rFonts w:hint="eastAsia"/>
                  <w:b/>
                  <w:sz w:val="16"/>
                </w:rPr>
                <w:delText>(</w:delText>
              </w:r>
              <w:r w:rsidRPr="00EB15D8" w:rsidDel="00A611DC">
                <w:rPr>
                  <w:b/>
                  <w:sz w:val="16"/>
                </w:rPr>
                <w:delText>MB/s</w:delText>
              </w:r>
              <w:r w:rsidDel="00A611DC">
                <w:rPr>
                  <w:rFonts w:hint="eastAsia"/>
                  <w:b/>
                  <w:sz w:val="16"/>
                </w:rPr>
                <w:delText>)</w:delText>
              </w:r>
            </w:del>
          </w:p>
        </w:tc>
        <w:tc>
          <w:tcPr>
            <w:tcW w:w="1559" w:type="dxa"/>
            <w:tcBorders>
              <w:bottom w:val="single" w:sz="12" w:space="0" w:color="auto"/>
              <w:right w:val="single" w:sz="4" w:space="0" w:color="auto"/>
            </w:tcBorders>
            <w:shd w:val="clear" w:color="auto" w:fill="BFBFBF" w:themeFill="background1" w:themeFillShade="BF"/>
          </w:tcPr>
          <w:p w:rsidR="00F27D92" w:rsidRPr="00415CAA" w:rsidDel="00A611DC" w:rsidRDefault="00F27D92" w:rsidP="00AA3525">
            <w:pPr>
              <w:pStyle w:val="Default"/>
              <w:rPr>
                <w:del w:id="6962" w:author="Huy Duc. Nguyen" w:date="2017-08-30T10:52:00Z"/>
                <w:rFonts w:ascii="Times New Roman" w:hAnsi="Times New Roman" w:cs="Times New Roman"/>
                <w:b/>
                <w:color w:val="auto"/>
                <w:sz w:val="16"/>
                <w:lang w:val="en-GB"/>
              </w:rPr>
            </w:pPr>
            <w:del w:id="6963" w:author="Huy Duc. Nguyen" w:date="2017-08-30T10:52:00Z">
              <w:r w:rsidRPr="00415CAA" w:rsidDel="00A611DC">
                <w:rPr>
                  <w:rFonts w:ascii="Times New Roman" w:hAnsi="Times New Roman" w:cs="Times New Roman"/>
                  <w:b/>
                  <w:color w:val="auto"/>
                  <w:sz w:val="16"/>
                  <w:lang w:val="en-GB"/>
                </w:rPr>
                <w:delText>Overhead:</w:delText>
              </w:r>
            </w:del>
          </w:p>
          <w:p w:rsidR="00F27D92" w:rsidRPr="00415CAA" w:rsidDel="00A611DC" w:rsidRDefault="00F27D92">
            <w:pPr>
              <w:pStyle w:val="Default"/>
              <w:rPr>
                <w:del w:id="6964" w:author="Huy Duc. Nguyen" w:date="2017-08-30T10:52:00Z"/>
                <w:rFonts w:ascii="Times New Roman" w:hAnsi="Times New Roman" w:cs="Times New Roman"/>
                <w:b/>
                <w:color w:val="auto"/>
                <w:sz w:val="16"/>
                <w:lang w:val="en-GB"/>
              </w:rPr>
            </w:pPr>
            <w:del w:id="6965" w:author="Huy Duc. Nguyen" w:date="2017-08-30T10:52:00Z">
              <w:r w:rsidRPr="00415CAA" w:rsidDel="00A611DC">
                <w:rPr>
                  <w:rFonts w:ascii="Times New Roman" w:hAnsi="Times New Roman" w:cs="Times New Roman"/>
                  <w:b/>
                  <w:color w:val="auto"/>
                  <w:sz w:val="16"/>
                  <w:lang w:val="en-GB"/>
                </w:rPr>
                <w:delText xml:space="preserve"> ((</w:delText>
              </w:r>
              <w:r w:rsidR="00982A3A" w:rsidDel="00A611DC">
                <w:rPr>
                  <w:rFonts w:ascii="Times New Roman" w:hAnsi="Times New Roman" w:cs="Times New Roman" w:hint="eastAsia"/>
                  <w:b/>
                  <w:color w:val="auto"/>
                  <w:sz w:val="16"/>
                  <w:lang w:val="en-GB"/>
                </w:rPr>
                <w:delText>B</w:delText>
              </w:r>
              <w:r w:rsidR="00982A3A" w:rsidRPr="00415CAA" w:rsidDel="00A611DC">
                <w:rPr>
                  <w:rFonts w:ascii="Times New Roman" w:hAnsi="Times New Roman" w:cs="Times New Roman"/>
                  <w:b/>
                  <w:color w:val="auto"/>
                  <w:sz w:val="16"/>
                  <w:lang w:val="en-GB"/>
                </w:rPr>
                <w:delText xml:space="preserve"> </w:delText>
              </w:r>
              <w:r w:rsidRPr="00415CAA" w:rsidDel="00A611DC">
                <w:rPr>
                  <w:rFonts w:ascii="Times New Roman" w:hAnsi="Times New Roman" w:cs="Times New Roman"/>
                  <w:b/>
                  <w:color w:val="auto"/>
                  <w:sz w:val="16"/>
                  <w:lang w:val="en-GB"/>
                </w:rPr>
                <w:delText xml:space="preserve">– </w:delText>
              </w:r>
              <w:r w:rsidR="00982A3A" w:rsidDel="00A611DC">
                <w:rPr>
                  <w:rFonts w:ascii="Times New Roman" w:hAnsi="Times New Roman" w:cs="Times New Roman" w:hint="eastAsia"/>
                  <w:b/>
                  <w:color w:val="auto"/>
                  <w:sz w:val="16"/>
                  <w:lang w:val="en-GB"/>
                </w:rPr>
                <w:delText>A</w:delText>
              </w:r>
              <w:r w:rsidRPr="00415CAA" w:rsidDel="00A611DC">
                <w:rPr>
                  <w:rFonts w:ascii="Times New Roman" w:hAnsi="Times New Roman" w:cs="Times New Roman"/>
                  <w:b/>
                  <w:color w:val="auto"/>
                  <w:sz w:val="16"/>
                  <w:lang w:val="en-GB"/>
                </w:rPr>
                <w:delText>) /A)*100</w:delText>
              </w:r>
            </w:del>
          </w:p>
        </w:tc>
      </w:tr>
      <w:tr w:rsidR="00BF1A7C" w:rsidDel="00A611DC" w:rsidTr="00F950E6">
        <w:trPr>
          <w:trHeight w:val="243"/>
          <w:jc w:val="center"/>
          <w:del w:id="6966" w:author="Huy Duc. Nguyen" w:date="2017-08-30T10:52:00Z"/>
        </w:trPr>
        <w:tc>
          <w:tcPr>
            <w:tcW w:w="2585" w:type="dxa"/>
            <w:tcBorders>
              <w:top w:val="single" w:sz="12" w:space="0" w:color="auto"/>
              <w:bottom w:val="single" w:sz="4" w:space="0" w:color="auto"/>
            </w:tcBorders>
            <w:shd w:val="clear" w:color="auto" w:fill="BFBFBF" w:themeFill="background1" w:themeFillShade="BF"/>
            <w:vAlign w:val="center"/>
          </w:tcPr>
          <w:p w:rsidR="00BF1A7C" w:rsidRPr="00415CAA" w:rsidDel="00A611DC" w:rsidRDefault="00BF1A7C" w:rsidP="00F950E6">
            <w:pPr>
              <w:pStyle w:val="Default"/>
              <w:jc w:val="both"/>
              <w:rPr>
                <w:del w:id="6967" w:author="Huy Duc. Nguyen" w:date="2017-08-30T10:52:00Z"/>
                <w:rFonts w:ascii="Times New Roman" w:hAnsi="Times New Roman" w:cs="Times New Roman"/>
                <w:b/>
                <w:color w:val="auto"/>
                <w:sz w:val="16"/>
                <w:lang w:val="en-GB"/>
              </w:rPr>
            </w:pPr>
            <w:del w:id="6968" w:author="Huy Duc. Nguyen" w:date="2017-08-30T10:52:00Z">
              <w:r w:rsidRPr="00415CAA" w:rsidDel="00A611DC">
                <w:rPr>
                  <w:rFonts w:ascii="Times New Roman" w:hAnsi="Times New Roman" w:cs="Times New Roman"/>
                  <w:b/>
                  <w:color w:val="auto"/>
                  <w:sz w:val="16"/>
                  <w:lang w:val="en-GB"/>
                </w:rPr>
                <w:delText>(A) Native Linux (Type2)</w:delText>
              </w:r>
            </w:del>
          </w:p>
        </w:tc>
        <w:tc>
          <w:tcPr>
            <w:tcW w:w="1134" w:type="dxa"/>
            <w:tcBorders>
              <w:top w:val="single" w:sz="12" w:space="0" w:color="auto"/>
              <w:bottom w:val="single" w:sz="4" w:space="0" w:color="auto"/>
            </w:tcBorders>
            <w:vAlign w:val="center"/>
          </w:tcPr>
          <w:p w:rsidR="00BF1A7C" w:rsidRPr="00F950E6" w:rsidDel="00A611DC" w:rsidRDefault="00BF1A7C" w:rsidP="00F950E6">
            <w:pPr>
              <w:pStyle w:val="Default"/>
              <w:jc w:val="center"/>
              <w:rPr>
                <w:del w:id="6969" w:author="Huy Duc. Nguyen" w:date="2017-08-30T10:52:00Z"/>
                <w:rFonts w:ascii="Times New Roman" w:hAnsi="Times New Roman" w:cs="Times New Roman"/>
                <w:sz w:val="18"/>
                <w:szCs w:val="18"/>
              </w:rPr>
            </w:pPr>
            <w:del w:id="6970" w:author="Huy Duc. Nguyen" w:date="2017-08-30T10:52:00Z">
              <w:r w:rsidRPr="007C3DE6" w:rsidDel="00A611DC">
                <w:rPr>
                  <w:rFonts w:ascii="Times New Roman" w:hAnsi="Times New Roman" w:cs="Times New Roman"/>
                  <w:sz w:val="18"/>
                  <w:szCs w:val="18"/>
                </w:rPr>
                <w:delText>1520</w:delText>
              </w:r>
            </w:del>
            <w:ins w:id="6971" w:author="Kazuhiro Takagi" w:date="2017-03-08T23:25:00Z">
              <w:del w:id="6972" w:author="Huy Duc. Nguyen" w:date="2017-08-30T10:52:00Z">
                <w:r w:rsidR="00EE0141" w:rsidRPr="007C3DE6" w:rsidDel="00A611DC">
                  <w:rPr>
                    <w:rFonts w:ascii="Times New Roman" w:hAnsi="Times New Roman" w:cs="Times New Roman"/>
                    <w:sz w:val="18"/>
                    <w:szCs w:val="18"/>
                  </w:rPr>
                  <w:delText>15</w:delText>
                </w:r>
                <w:r w:rsidR="00EE0141" w:rsidDel="00A611DC">
                  <w:rPr>
                    <w:rFonts w:ascii="Times New Roman" w:hAnsi="Times New Roman" w:cs="Times New Roman"/>
                    <w:sz w:val="18"/>
                    <w:szCs w:val="18"/>
                  </w:rPr>
                  <w:delText>41</w:delText>
                </w:r>
              </w:del>
            </w:ins>
            <w:del w:id="6973" w:author="Huy Duc. Nguyen" w:date="2017-08-30T10:52:00Z">
              <w:r w:rsidRPr="007C3DE6" w:rsidDel="00A611DC">
                <w:rPr>
                  <w:rFonts w:ascii="Times New Roman" w:hAnsi="Times New Roman" w:cs="Times New Roman"/>
                  <w:sz w:val="18"/>
                  <w:szCs w:val="18"/>
                </w:rPr>
                <w:delText>.</w:delText>
              </w:r>
            </w:del>
            <w:ins w:id="6974" w:author="Kazuhiro Takagi" w:date="2017-03-21T12:54:00Z">
              <w:del w:id="6975" w:author="Huy Duc. Nguyen" w:date="2017-08-30T10:52:00Z">
                <w:r w:rsidR="005805D0" w:rsidDel="00A611DC">
                  <w:rPr>
                    <w:rFonts w:ascii="Times New Roman" w:hAnsi="Times New Roman" w:cs="Times New Roman"/>
                    <w:sz w:val="18"/>
                    <w:szCs w:val="18"/>
                  </w:rPr>
                  <w:delText>7</w:delText>
                </w:r>
              </w:del>
            </w:ins>
            <w:del w:id="6976" w:author="Huy Duc. Nguyen" w:date="2017-08-30T10:52:00Z">
              <w:r w:rsidRPr="007C3DE6" w:rsidDel="00A611DC">
                <w:rPr>
                  <w:rFonts w:ascii="Times New Roman" w:hAnsi="Times New Roman" w:cs="Times New Roman"/>
                  <w:sz w:val="18"/>
                  <w:szCs w:val="18"/>
                </w:rPr>
                <w:delText>20</w:delText>
              </w:r>
            </w:del>
          </w:p>
        </w:tc>
        <w:tc>
          <w:tcPr>
            <w:tcW w:w="1559" w:type="dxa"/>
            <w:vMerge w:val="restart"/>
            <w:tcBorders>
              <w:top w:val="single" w:sz="12" w:space="0" w:color="auto"/>
              <w:right w:val="single" w:sz="4" w:space="0" w:color="auto"/>
            </w:tcBorders>
            <w:vAlign w:val="center"/>
          </w:tcPr>
          <w:p w:rsidR="00BF1A7C" w:rsidRPr="00F950E6" w:rsidDel="00A611DC" w:rsidRDefault="00BF1A7C" w:rsidP="00F950E6">
            <w:pPr>
              <w:pStyle w:val="Default"/>
              <w:jc w:val="both"/>
              <w:rPr>
                <w:del w:id="6977" w:author="Huy Duc. Nguyen" w:date="2017-08-30T10:52:00Z"/>
                <w:rFonts w:ascii="Times New Roman" w:hAnsi="Times New Roman" w:cs="Times New Roman"/>
                <w:sz w:val="18"/>
                <w:szCs w:val="18"/>
              </w:rPr>
            </w:pPr>
            <w:del w:id="6978" w:author="Huy Duc. Nguyen" w:date="2017-08-30T10:52:00Z">
              <w:r w:rsidRPr="007C3DE6" w:rsidDel="00A611DC">
                <w:rPr>
                  <w:rFonts w:ascii="Times New Roman" w:hAnsi="Times New Roman" w:cs="Times New Roman"/>
                  <w:sz w:val="18"/>
                  <w:szCs w:val="18"/>
                </w:rPr>
                <w:delText>-</w:delText>
              </w:r>
              <w:r w:rsidDel="00A611DC">
                <w:rPr>
                  <w:rFonts w:ascii="Times New Roman" w:hAnsi="Times New Roman" w:cs="Times New Roman" w:hint="eastAsia"/>
                  <w:sz w:val="18"/>
                  <w:szCs w:val="18"/>
                </w:rPr>
                <w:delText>5</w:delText>
              </w:r>
              <w:r w:rsidRPr="007C3DE6" w:rsidDel="00A611DC">
                <w:rPr>
                  <w:rFonts w:ascii="Times New Roman" w:hAnsi="Times New Roman" w:cs="Times New Roman"/>
                  <w:sz w:val="18"/>
                  <w:szCs w:val="18"/>
                </w:rPr>
                <w:delText>.6</w:delText>
              </w:r>
            </w:del>
            <w:ins w:id="6979" w:author="Kazuhiro Takagi" w:date="2017-03-08T23:28:00Z">
              <w:del w:id="6980" w:author="Huy Duc. Nguyen" w:date="2017-08-30T10:52:00Z">
                <w:r w:rsidR="00EE0141" w:rsidDel="00A611DC">
                  <w:rPr>
                    <w:rFonts w:ascii="Times New Roman" w:hAnsi="Times New Roman" w:cs="Times New Roman"/>
                    <w:sz w:val="18"/>
                    <w:szCs w:val="18"/>
                  </w:rPr>
                  <w:delText>3.4</w:delText>
                </w:r>
              </w:del>
            </w:ins>
            <w:del w:id="6981" w:author="Huy Duc. Nguyen" w:date="2017-08-30T10:52:00Z">
              <w:r w:rsidDel="00A611DC">
                <w:rPr>
                  <w:rFonts w:ascii="Times New Roman" w:hAnsi="Times New Roman" w:cs="Times New Roman" w:hint="eastAsia"/>
                  <w:sz w:val="18"/>
                  <w:szCs w:val="18"/>
                </w:rPr>
                <w:delText>9</w:delText>
              </w:r>
              <w:r w:rsidRPr="007C3DE6" w:rsidDel="00A611DC">
                <w:rPr>
                  <w:rFonts w:ascii="Times New Roman" w:hAnsi="Times New Roman" w:cs="Times New Roman"/>
                  <w:sz w:val="18"/>
                  <w:szCs w:val="18"/>
                </w:rPr>
                <w:delText>%</w:delText>
              </w:r>
            </w:del>
          </w:p>
        </w:tc>
      </w:tr>
      <w:tr w:rsidR="00BF1A7C" w:rsidDel="00A611DC" w:rsidTr="00F950E6">
        <w:trPr>
          <w:trHeight w:val="242"/>
          <w:jc w:val="center"/>
          <w:del w:id="6982" w:author="Huy Duc. Nguyen" w:date="2017-08-30T10:52:00Z"/>
        </w:trPr>
        <w:tc>
          <w:tcPr>
            <w:tcW w:w="2585" w:type="dxa"/>
            <w:shd w:val="clear" w:color="auto" w:fill="BFBFBF" w:themeFill="background1" w:themeFillShade="BF"/>
            <w:vAlign w:val="center"/>
          </w:tcPr>
          <w:p w:rsidR="00BF1A7C" w:rsidRPr="00415CAA" w:rsidDel="00A611DC" w:rsidRDefault="00BF1A7C" w:rsidP="00F950E6">
            <w:pPr>
              <w:pStyle w:val="Default"/>
              <w:jc w:val="both"/>
              <w:rPr>
                <w:del w:id="6983" w:author="Huy Duc. Nguyen" w:date="2017-08-30T10:52:00Z"/>
                <w:rFonts w:ascii="Times New Roman" w:hAnsi="Times New Roman" w:cs="Times New Roman"/>
                <w:b/>
                <w:color w:val="auto"/>
                <w:sz w:val="16"/>
                <w:lang w:val="en-GB"/>
              </w:rPr>
            </w:pPr>
            <w:del w:id="6984" w:author="Huy Duc. Nguyen" w:date="2017-08-30T10:52:00Z">
              <w:r w:rsidRPr="00415CAA" w:rsidDel="00A611DC">
                <w:rPr>
                  <w:rFonts w:ascii="Times New Roman" w:hAnsi="Times New Roman" w:cs="Times New Roman"/>
                  <w:b/>
                  <w:color w:val="auto"/>
                  <w:sz w:val="16"/>
                  <w:lang w:val="en-GB"/>
                </w:rPr>
                <w:delText>(B) Virtualized Linux (Type4)</w:delText>
              </w:r>
            </w:del>
          </w:p>
        </w:tc>
        <w:tc>
          <w:tcPr>
            <w:tcW w:w="1134" w:type="dxa"/>
            <w:vAlign w:val="center"/>
          </w:tcPr>
          <w:p w:rsidR="00BF1A7C" w:rsidRPr="00F950E6" w:rsidDel="00A611DC" w:rsidRDefault="00BF1A7C" w:rsidP="00F950E6">
            <w:pPr>
              <w:pStyle w:val="Default"/>
              <w:jc w:val="center"/>
              <w:rPr>
                <w:del w:id="6985" w:author="Huy Duc. Nguyen" w:date="2017-08-30T10:52:00Z"/>
                <w:rFonts w:ascii="Times New Roman" w:hAnsi="Times New Roman" w:cs="Times New Roman"/>
                <w:sz w:val="18"/>
                <w:szCs w:val="18"/>
              </w:rPr>
            </w:pPr>
            <w:del w:id="6986" w:author="Huy Duc. Nguyen" w:date="2017-08-30T10:52:00Z">
              <w:r w:rsidRPr="002938A3" w:rsidDel="00A611DC">
                <w:rPr>
                  <w:rFonts w:ascii="Times New Roman" w:hAnsi="Times New Roman" w:cs="Times New Roman"/>
                  <w:color w:val="auto"/>
                  <w:sz w:val="18"/>
                  <w:szCs w:val="18"/>
                </w:rPr>
                <w:delText>1433</w:delText>
              </w:r>
            </w:del>
            <w:ins w:id="6987" w:author="Kazuhiro Takagi" w:date="2017-03-08T23:23:00Z">
              <w:del w:id="6988" w:author="Huy Duc. Nguyen" w:date="2017-08-30T10:52:00Z">
                <w:r w:rsidR="00EE0141" w:rsidDel="00A611DC">
                  <w:rPr>
                    <w:rFonts w:ascii="Times New Roman" w:hAnsi="Times New Roman" w:cs="Times New Roman"/>
                    <w:color w:val="auto"/>
                    <w:sz w:val="18"/>
                    <w:szCs w:val="18"/>
                  </w:rPr>
                  <w:delText>1489</w:delText>
                </w:r>
              </w:del>
            </w:ins>
            <w:del w:id="6989" w:author="Huy Duc. Nguyen" w:date="2017-08-30T10:52:00Z">
              <w:r w:rsidRPr="002938A3" w:rsidDel="00A611DC">
                <w:rPr>
                  <w:rFonts w:ascii="Times New Roman" w:hAnsi="Times New Roman" w:cs="Times New Roman"/>
                  <w:color w:val="auto"/>
                  <w:sz w:val="18"/>
                  <w:szCs w:val="18"/>
                </w:rPr>
                <w:delText>.72</w:delText>
              </w:r>
            </w:del>
            <w:ins w:id="6990" w:author="Kazuhiro Takagi" w:date="2017-03-08T23:23:00Z">
              <w:del w:id="6991" w:author="Huy Duc. Nguyen" w:date="2017-08-30T10:52:00Z">
                <w:r w:rsidR="00EE0141" w:rsidDel="00A611DC">
                  <w:rPr>
                    <w:rFonts w:ascii="Times New Roman" w:hAnsi="Times New Roman" w:cs="Times New Roman"/>
                    <w:color w:val="auto"/>
                    <w:sz w:val="18"/>
                    <w:szCs w:val="18"/>
                  </w:rPr>
                  <w:delText>29</w:delText>
                </w:r>
              </w:del>
            </w:ins>
          </w:p>
        </w:tc>
        <w:tc>
          <w:tcPr>
            <w:tcW w:w="1559" w:type="dxa"/>
            <w:vMerge/>
            <w:tcBorders>
              <w:right w:val="single" w:sz="4" w:space="0" w:color="auto"/>
            </w:tcBorders>
            <w:vAlign w:val="center"/>
          </w:tcPr>
          <w:p w:rsidR="00BF1A7C" w:rsidRPr="00F950E6" w:rsidDel="00A611DC" w:rsidRDefault="00BF1A7C" w:rsidP="00F950E6">
            <w:pPr>
              <w:pStyle w:val="Default"/>
              <w:jc w:val="both"/>
              <w:rPr>
                <w:del w:id="6992" w:author="Huy Duc. Nguyen" w:date="2017-08-30T10:52:00Z"/>
                <w:rFonts w:ascii="Times New Roman" w:hAnsi="Times New Roman" w:cs="Times New Roman"/>
                <w:sz w:val="18"/>
                <w:szCs w:val="18"/>
              </w:rPr>
            </w:pPr>
          </w:p>
        </w:tc>
      </w:tr>
    </w:tbl>
    <w:p w:rsidR="00F27D92" w:rsidDel="00A611DC" w:rsidRDefault="00F27D92" w:rsidP="00F27D92">
      <w:pPr>
        <w:pStyle w:val="CETextBody"/>
        <w:rPr>
          <w:del w:id="6993" w:author="Huy Duc. Nguyen" w:date="2017-08-30T10:52:00Z"/>
          <w:b/>
          <w:lang w:val="en-US" w:eastAsia="ja-JP"/>
        </w:rPr>
      </w:pPr>
    </w:p>
    <w:p w:rsidR="0047111F" w:rsidRPr="00827062" w:rsidDel="00A611DC" w:rsidRDefault="0047111F" w:rsidP="00D47247">
      <w:pPr>
        <w:pStyle w:val="CETextBody"/>
        <w:numPr>
          <w:ilvl w:val="0"/>
          <w:numId w:val="18"/>
        </w:numPr>
        <w:ind w:hanging="782"/>
        <w:rPr>
          <w:del w:id="6994" w:author="Huy Duc. Nguyen" w:date="2017-08-30T10:52:00Z"/>
          <w:lang w:val="en-US" w:eastAsia="ja-JP"/>
        </w:rPr>
      </w:pPr>
      <w:del w:id="6995" w:author="Huy Duc. Nguyen" w:date="2017-08-30T10:52:00Z">
        <w:r w:rsidRPr="00827062" w:rsidDel="00A611DC">
          <w:rPr>
            <w:rFonts w:hint="eastAsia"/>
            <w:lang w:val="en-US" w:eastAsia="ja-JP"/>
          </w:rPr>
          <w:delText>Consider</w:delText>
        </w:r>
        <w:r w:rsidDel="00A611DC">
          <w:rPr>
            <w:rFonts w:hint="eastAsia"/>
            <w:lang w:val="en-US" w:eastAsia="ja-JP"/>
          </w:rPr>
          <w:delText>ation</w:delText>
        </w:r>
      </w:del>
    </w:p>
    <w:p w:rsidR="00765B0D" w:rsidDel="00A611DC" w:rsidRDefault="003512E1">
      <w:pPr>
        <w:pStyle w:val="CETextBody"/>
        <w:ind w:firstLineChars="50" w:firstLine="110"/>
        <w:rPr>
          <w:del w:id="6996" w:author="Huy Duc. Nguyen" w:date="2017-08-30T10:52:00Z"/>
          <w:lang w:val="en-US" w:eastAsia="ja-JP"/>
        </w:rPr>
        <w:pPrChange w:id="6997" w:author="Yuji Obayashi" w:date="2017-03-09T22:16:00Z">
          <w:pPr>
            <w:pStyle w:val="CETextBody"/>
          </w:pPr>
        </w:pPrChange>
      </w:pPr>
      <w:ins w:id="6998" w:author="Yuji Obayashi" w:date="2017-03-09T22:16:00Z">
        <w:del w:id="6999" w:author="Huy Duc. Nguyen" w:date="2017-08-30T10:52:00Z">
          <w:r w:rsidDel="00A611DC">
            <w:rPr>
              <w:lang w:val="en-US" w:eastAsia="ja-JP"/>
            </w:rPr>
            <w:delText xml:space="preserve">The bus utilization </w:delText>
          </w:r>
        </w:del>
      </w:ins>
      <w:ins w:id="7000" w:author="Yuji Obayashi" w:date="2017-03-09T22:18:00Z">
        <w:del w:id="7001" w:author="Huy Duc. Nguyen" w:date="2017-08-30T10:52:00Z">
          <w:r w:rsidDel="00A611DC">
            <w:rPr>
              <w:lang w:val="en-US" w:eastAsia="ja-JP"/>
            </w:rPr>
            <w:delText xml:space="preserve">difference between the virtualized Linux and the native Linux is </w:delText>
          </w:r>
        </w:del>
      </w:ins>
      <w:ins w:id="7002" w:author="Yuji Obayashi" w:date="2017-03-09T22:22:00Z">
        <w:del w:id="7003" w:author="Huy Duc. Nguyen" w:date="2017-08-30T10:52:00Z">
          <w:r w:rsidDel="00A611DC">
            <w:rPr>
              <w:lang w:val="en-US" w:eastAsia="ja-JP"/>
            </w:rPr>
            <w:delText xml:space="preserve">observed </w:delText>
          </w:r>
        </w:del>
      </w:ins>
      <w:ins w:id="7004" w:author="Yuji Obayashi" w:date="2017-03-09T22:18:00Z">
        <w:del w:id="7005" w:author="Huy Duc. Nguyen" w:date="2017-08-30T10:52:00Z">
          <w:r w:rsidDel="00A611DC">
            <w:rPr>
              <w:lang w:val="en-US" w:eastAsia="ja-JP"/>
            </w:rPr>
            <w:delText xml:space="preserve">almost same in </w:delText>
          </w:r>
        </w:del>
      </w:ins>
      <w:ins w:id="7006" w:author="Yuji Obayashi" w:date="2017-03-09T22:22:00Z">
        <w:del w:id="7007" w:author="Huy Duc. Nguyen" w:date="2017-08-30T10:52:00Z">
          <w:r w:rsidDel="00A611DC">
            <w:rPr>
              <w:lang w:val="en-US" w:eastAsia="ja-JP"/>
            </w:rPr>
            <w:delText xml:space="preserve">read access, but the write access </w:delText>
          </w:r>
        </w:del>
      </w:ins>
      <w:ins w:id="7008" w:author="Yuji Obayashi" w:date="2017-03-09T22:24:00Z">
        <w:del w:id="7009" w:author="Huy Duc. Nguyen" w:date="2017-08-30T10:52:00Z">
          <w:r w:rsidDel="00A611DC">
            <w:rPr>
              <w:lang w:val="en-US" w:eastAsia="ja-JP"/>
            </w:rPr>
            <w:delText xml:space="preserve">bandwidth </w:delText>
          </w:r>
        </w:del>
      </w:ins>
      <w:ins w:id="7010" w:author="Yuji Obayashi" w:date="2017-03-09T22:25:00Z">
        <w:del w:id="7011" w:author="Huy Duc. Nguyen" w:date="2017-08-30T10:52:00Z">
          <w:r w:rsidR="002B2B41" w:rsidDel="00A611DC">
            <w:rPr>
              <w:lang w:val="en-US" w:eastAsia="ja-JP"/>
            </w:rPr>
            <w:delText xml:space="preserve">of the virtualized Linux </w:delText>
          </w:r>
        </w:del>
      </w:ins>
      <w:ins w:id="7012" w:author="Yuji Obayashi" w:date="2017-03-09T22:22:00Z">
        <w:del w:id="7013" w:author="Huy Duc. Nguyen" w:date="2017-08-30T10:52:00Z">
          <w:r w:rsidDel="00A611DC">
            <w:rPr>
              <w:lang w:val="en-US" w:eastAsia="ja-JP"/>
            </w:rPr>
            <w:delText xml:space="preserve">is </w:delText>
          </w:r>
        </w:del>
      </w:ins>
      <w:ins w:id="7014" w:author="Yuji Obayashi" w:date="2017-03-09T22:24:00Z">
        <w:del w:id="7015" w:author="Huy Duc. Nguyen" w:date="2017-08-30T10:52:00Z">
          <w:r w:rsidDel="00A611DC">
            <w:rPr>
              <w:lang w:val="en-US" w:eastAsia="ja-JP"/>
            </w:rPr>
            <w:delText xml:space="preserve">3.4% lower than </w:delText>
          </w:r>
        </w:del>
      </w:ins>
      <w:ins w:id="7016" w:author="Yuji Obayashi" w:date="2017-03-09T22:25:00Z">
        <w:del w:id="7017" w:author="Huy Duc. Nguyen" w:date="2017-08-30T10:52:00Z">
          <w:r w:rsidR="002B2B41" w:rsidDel="00A611DC">
            <w:rPr>
              <w:lang w:val="en-US" w:eastAsia="ja-JP"/>
            </w:rPr>
            <w:delText xml:space="preserve">the native Linux. </w:delText>
          </w:r>
        </w:del>
      </w:ins>
      <w:ins w:id="7018" w:author="Yuji Obayashi" w:date="2017-03-10T14:31:00Z">
        <w:del w:id="7019" w:author="Huy Duc. Nguyen" w:date="2017-08-30T10:52:00Z">
          <w:r w:rsidR="00F20114" w:rsidDel="00A611DC">
            <w:rPr>
              <w:lang w:val="en-US" w:eastAsia="ja-JP"/>
            </w:rPr>
            <w:delText xml:space="preserve">One possibility is that </w:delText>
          </w:r>
        </w:del>
      </w:ins>
      <w:del w:id="7020" w:author="Huy Duc. Nguyen" w:date="2017-08-30T10:52:00Z">
        <w:r w:rsidR="00BC3D35" w:rsidDel="00A611DC">
          <w:rPr>
            <w:rFonts w:hint="eastAsia"/>
            <w:lang w:val="en-US" w:eastAsia="ja-JP"/>
          </w:rPr>
          <w:delText>Refer the Consideration in 5.1.4.</w:delText>
        </w:r>
        <w:r w:rsidR="00BC3D35" w:rsidDel="00A611DC">
          <w:rPr>
            <w:lang w:val="en-US" w:eastAsia="ja-JP"/>
          </w:rPr>
          <w:delText xml:space="preserve"> As the </w:delText>
        </w:r>
      </w:del>
      <w:ins w:id="7021" w:author="Yuji Obayashi" w:date="2017-03-09T22:25:00Z">
        <w:del w:id="7022" w:author="Huy Duc. Nguyen" w:date="2017-08-30T10:52:00Z">
          <w:r w:rsidR="002B2B41" w:rsidDel="00A611DC">
            <w:rPr>
              <w:lang w:val="en-US" w:eastAsia="ja-JP"/>
            </w:rPr>
            <w:delText xml:space="preserve">virtualized Linux has the </w:delText>
          </w:r>
        </w:del>
      </w:ins>
      <w:ins w:id="7023" w:author="Yuji Obayashi" w:date="2017-03-10T14:30:00Z">
        <w:del w:id="7024" w:author="Huy Duc. Nguyen" w:date="2017-08-30T10:52:00Z">
          <w:r w:rsidR="00F20114" w:rsidDel="00A611DC">
            <w:rPr>
              <w:rFonts w:hint="eastAsia"/>
              <w:lang w:val="en-US" w:eastAsia="ja-JP"/>
            </w:rPr>
            <w:delText xml:space="preserve">interrupt processing overhead and may </w:delText>
          </w:r>
        </w:del>
      </w:ins>
      <w:ins w:id="7025" w:author="Yuji Obayashi" w:date="2017-03-10T14:33:00Z">
        <w:del w:id="7026" w:author="Huy Duc. Nguyen" w:date="2017-08-30T10:52:00Z">
          <w:r w:rsidR="00F20114" w:rsidDel="00A611DC">
            <w:rPr>
              <w:lang w:val="en-US" w:eastAsia="ja-JP"/>
            </w:rPr>
            <w:delText>affect</w:delText>
          </w:r>
        </w:del>
      </w:ins>
      <w:ins w:id="7027" w:author="Yuji Obayashi" w:date="2017-03-10T14:30:00Z">
        <w:del w:id="7028" w:author="Huy Duc. Nguyen" w:date="2017-08-30T10:52:00Z">
          <w:r w:rsidR="00F20114" w:rsidDel="00A611DC">
            <w:rPr>
              <w:rFonts w:hint="eastAsia"/>
              <w:lang w:val="en-US" w:eastAsia="ja-JP"/>
            </w:rPr>
            <w:delText xml:space="preserve"> to the GPU workload</w:delText>
          </w:r>
        </w:del>
      </w:ins>
      <w:ins w:id="7029" w:author="Yuji Obayashi" w:date="2017-03-10T14:32:00Z">
        <w:del w:id="7030" w:author="Huy Duc. Nguyen" w:date="2017-08-30T10:52:00Z">
          <w:r w:rsidR="00F20114" w:rsidDel="00A611DC">
            <w:rPr>
              <w:lang w:val="en-US" w:eastAsia="ja-JP"/>
            </w:rPr>
            <w:delText xml:space="preserve"> and reduce the write access bandwidth</w:delText>
          </w:r>
        </w:del>
      </w:ins>
      <w:ins w:id="7031" w:author="Yuji Obayashi" w:date="2017-03-10T14:30:00Z">
        <w:del w:id="7032" w:author="Huy Duc. Nguyen" w:date="2017-08-30T10:52:00Z">
          <w:r w:rsidR="00F20114" w:rsidDel="00A611DC">
            <w:rPr>
              <w:rFonts w:hint="eastAsia"/>
              <w:lang w:val="en-US" w:eastAsia="ja-JP"/>
            </w:rPr>
            <w:delText>.</w:delText>
          </w:r>
        </w:del>
      </w:ins>
      <w:ins w:id="7033" w:author="Yuji Obayashi" w:date="2017-03-10T14:32:00Z">
        <w:del w:id="7034" w:author="Huy Duc. Nguyen" w:date="2017-08-30T10:52:00Z">
          <w:r w:rsidR="00F20114" w:rsidDel="00A611DC">
            <w:rPr>
              <w:lang w:val="en-US" w:eastAsia="ja-JP"/>
            </w:rPr>
            <w:delText xml:space="preserve"> </w:delText>
          </w:r>
        </w:del>
      </w:ins>
      <w:del w:id="7035" w:author="Huy Duc. Nguyen" w:date="2017-08-30T10:52:00Z">
        <w:r w:rsidR="00BC3D35" w:rsidDel="00A611DC">
          <w:rPr>
            <w:lang w:val="en-US" w:eastAsia="ja-JP"/>
          </w:rPr>
          <w:delText>CPU and GPU workload is smaller in the virtualized Linux</w:delText>
        </w:r>
        <w:r w:rsidR="000C2D6F" w:rsidDel="00A611DC">
          <w:rPr>
            <w:lang w:val="en-US" w:eastAsia="ja-JP"/>
          </w:rPr>
          <w:delText xml:space="preserve"> than native Linux</w:delText>
        </w:r>
        <w:r w:rsidR="00BC3D35" w:rsidDel="00A611DC">
          <w:rPr>
            <w:lang w:val="en-US" w:eastAsia="ja-JP"/>
          </w:rPr>
          <w:delText xml:space="preserve"> from the analysis of 5.1.4, the bus load </w:delText>
        </w:r>
        <w:r w:rsidR="000C2D6F" w:rsidDel="00A611DC">
          <w:rPr>
            <w:lang w:val="en-US" w:eastAsia="ja-JP"/>
          </w:rPr>
          <w:delText xml:space="preserve">will </w:delText>
        </w:r>
        <w:r w:rsidR="00BC3D35" w:rsidDel="00A611DC">
          <w:rPr>
            <w:lang w:val="en-US" w:eastAsia="ja-JP"/>
          </w:rPr>
          <w:delText>also be smaller. From this point of view, this result is expected.</w:delText>
        </w:r>
      </w:del>
      <w:ins w:id="7036" w:author="Yuji Obayashi" w:date="2017-03-09T22:32:00Z">
        <w:del w:id="7037" w:author="Huy Duc. Nguyen" w:date="2017-08-30T10:52:00Z">
          <w:r w:rsidR="002B2B41" w:rsidDel="00A611DC">
            <w:rPr>
              <w:lang w:val="en-US" w:eastAsia="ja-JP"/>
            </w:rPr>
            <w:delText>F</w:delText>
          </w:r>
        </w:del>
      </w:ins>
      <w:ins w:id="7038" w:author="Yuji Obayashi" w:date="2017-03-09T22:33:00Z">
        <w:del w:id="7039" w:author="Huy Duc. Nguyen" w:date="2017-08-30T10:52:00Z">
          <w:r w:rsidR="002B2B41" w:rsidDel="00A611DC">
            <w:rPr>
              <w:lang w:val="en-US" w:eastAsia="ja-JP"/>
            </w:rPr>
            <w:delText xml:space="preserve">urther investigation is necessary for the </w:delText>
          </w:r>
          <w:r w:rsidR="00546EC6" w:rsidDel="00A611DC">
            <w:rPr>
              <w:lang w:val="en-US" w:eastAsia="ja-JP"/>
            </w:rPr>
            <w:delText>detail</w:delText>
          </w:r>
          <w:r w:rsidR="00312D5B" w:rsidDel="00A611DC">
            <w:rPr>
              <w:lang w:val="en-US" w:eastAsia="ja-JP"/>
            </w:rPr>
            <w:delText>ed explanation</w:delText>
          </w:r>
        </w:del>
      </w:ins>
      <w:ins w:id="7040" w:author="Yuji Obayashi" w:date="2017-03-10T14:32:00Z">
        <w:del w:id="7041" w:author="Huy Duc. Nguyen" w:date="2017-08-30T10:52:00Z">
          <w:r w:rsidR="00F20114" w:rsidDel="00A611DC">
            <w:rPr>
              <w:lang w:val="en-US" w:eastAsia="ja-JP"/>
            </w:rPr>
            <w:delText>.</w:delText>
          </w:r>
        </w:del>
      </w:ins>
    </w:p>
    <w:p w:rsidR="00BC3D35" w:rsidRPr="00C71A98" w:rsidDel="00A611DC" w:rsidRDefault="00BC3D35" w:rsidP="00541F41">
      <w:pPr>
        <w:pStyle w:val="CETextBody"/>
        <w:rPr>
          <w:del w:id="7042" w:author="Huy Duc. Nguyen" w:date="2017-08-30T10:52:00Z"/>
          <w:lang w:val="en-US" w:eastAsia="ja-JP"/>
        </w:rPr>
      </w:pPr>
    </w:p>
    <w:p w:rsidR="00474C1F" w:rsidRPr="0044393E" w:rsidDel="00A611DC" w:rsidRDefault="00474C1F" w:rsidP="0044393E">
      <w:pPr>
        <w:rPr>
          <w:del w:id="7043" w:author="Huy Duc. Nguyen" w:date="2017-08-30T10:52:00Z"/>
          <w:sz w:val="22"/>
          <w:lang w:val="en-US" w:eastAsia="ja-JP"/>
        </w:rPr>
      </w:pPr>
      <w:del w:id="7044" w:author="Huy Duc. Nguyen" w:date="2017-08-30T10:52:00Z">
        <w:r w:rsidDel="00A611DC">
          <w:rPr>
            <w:lang w:val="en-US" w:eastAsia="ja-JP"/>
          </w:rPr>
          <w:br w:type="page"/>
        </w:r>
      </w:del>
    </w:p>
    <w:p w:rsidR="00C15EFE" w:rsidRPr="00651005" w:rsidDel="00A81686" w:rsidRDefault="00F72C33" w:rsidP="006C109A">
      <w:pPr>
        <w:pStyle w:val="Heading2"/>
        <w:rPr>
          <w:del w:id="7045" w:author="Huy Duc. Nguyen" w:date="2017-08-29T13:07:00Z"/>
        </w:rPr>
      </w:pPr>
      <w:del w:id="7046" w:author="Huy Duc. Nguyen" w:date="2017-08-29T13:07:00Z">
        <w:r w:rsidRPr="006C3F5F" w:rsidDel="00A81686">
          <w:delText>Bus Latency</w:delText>
        </w:r>
        <w:bookmarkStart w:id="7047" w:name="_Toc491775596"/>
        <w:bookmarkEnd w:id="7047"/>
      </w:del>
    </w:p>
    <w:p w:rsidR="00CC10D8" w:rsidRPr="00651005" w:rsidDel="00A81686" w:rsidRDefault="00CC10D8" w:rsidP="006C109A">
      <w:pPr>
        <w:pStyle w:val="Heading3"/>
        <w:rPr>
          <w:del w:id="7048" w:author="Huy Duc. Nguyen" w:date="2017-08-29T13:07:00Z"/>
        </w:rPr>
      </w:pPr>
      <w:bookmarkStart w:id="7049" w:name="_Toc471976719"/>
      <w:del w:id="7050" w:author="Huy Duc. Nguyen" w:date="2017-08-29T13:07:00Z">
        <w:r w:rsidRPr="006C3F5F" w:rsidDel="00A81686">
          <w:delText>Bus Latency on virtualization environment</w:delText>
        </w:r>
        <w:bookmarkStart w:id="7051" w:name="_Toc491775597"/>
        <w:bookmarkEnd w:id="7049"/>
        <w:bookmarkEnd w:id="7051"/>
      </w:del>
    </w:p>
    <w:p w:rsidR="00CC10D8" w:rsidDel="00A81686" w:rsidRDefault="00DF0C30" w:rsidP="00B43823">
      <w:pPr>
        <w:pStyle w:val="CETextBody"/>
        <w:ind w:left="142"/>
        <w:rPr>
          <w:del w:id="7052" w:author="Huy Duc. Nguyen" w:date="2017-08-29T13:07:00Z"/>
          <w:lang w:val="en-US" w:eastAsia="ja-JP"/>
        </w:rPr>
      </w:pPr>
      <w:del w:id="7053"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054" w:name="_Toc491775598"/>
        <w:bookmarkEnd w:id="7054"/>
      </w:del>
    </w:p>
    <w:p w:rsidR="00CC10D8" w:rsidDel="00A81686" w:rsidRDefault="00CC10D8" w:rsidP="006E4480">
      <w:pPr>
        <w:pStyle w:val="CETextBody"/>
        <w:rPr>
          <w:del w:id="7055" w:author="Huy Duc. Nguyen" w:date="2017-08-29T13:07:00Z"/>
        </w:rPr>
      </w:pPr>
      <w:bookmarkStart w:id="7056" w:name="_Toc491775599"/>
      <w:bookmarkEnd w:id="7056"/>
    </w:p>
    <w:p w:rsidR="00CC10D8" w:rsidRPr="00651005" w:rsidDel="00A81686" w:rsidRDefault="00CC10D8" w:rsidP="006C109A">
      <w:pPr>
        <w:pStyle w:val="Heading3"/>
        <w:rPr>
          <w:del w:id="7057" w:author="Huy Duc. Nguyen" w:date="2017-08-29T13:07:00Z"/>
        </w:rPr>
      </w:pPr>
      <w:bookmarkStart w:id="7058" w:name="_Toc471976720"/>
      <w:del w:id="7059" w:author="Huy Duc. Nguyen" w:date="2017-08-29T13:07:00Z">
        <w:r w:rsidRPr="006C3F5F" w:rsidDel="00A81686">
          <w:rPr>
            <w:lang w:val="en-US"/>
          </w:rPr>
          <w:delText>Bus Latency on native LINUX environment</w:delText>
        </w:r>
        <w:bookmarkStart w:id="7060" w:name="_Toc491775600"/>
        <w:bookmarkEnd w:id="7058"/>
        <w:bookmarkEnd w:id="7060"/>
      </w:del>
    </w:p>
    <w:p w:rsidR="00CC10D8" w:rsidDel="00A81686" w:rsidRDefault="00DF0C30" w:rsidP="00B43823">
      <w:pPr>
        <w:pStyle w:val="CETextBody"/>
        <w:ind w:left="142"/>
        <w:rPr>
          <w:del w:id="7061" w:author="Huy Duc. Nguyen" w:date="2017-08-29T13:07:00Z"/>
        </w:rPr>
      </w:pPr>
      <w:del w:id="7062"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063" w:name="_Toc491775601"/>
        <w:bookmarkEnd w:id="7063"/>
      </w:del>
    </w:p>
    <w:p w:rsidR="007C23D1" w:rsidDel="00A81686" w:rsidRDefault="007C23D1">
      <w:pPr>
        <w:rPr>
          <w:del w:id="7064" w:author="Huy Duc. Nguyen" w:date="2017-08-29T13:07:00Z"/>
          <w:rFonts w:ascii="Arial" w:eastAsia="Arial" w:hAnsi="Arial" w:cs="Arial"/>
          <w:b/>
          <w:bCs/>
          <w:iCs/>
          <w:szCs w:val="28"/>
          <w:lang w:eastAsia="ja-JP"/>
        </w:rPr>
      </w:pPr>
      <w:bookmarkStart w:id="7065" w:name="_Toc491775602"/>
      <w:bookmarkEnd w:id="7065"/>
    </w:p>
    <w:p w:rsidR="00F72C33" w:rsidRPr="00651005" w:rsidDel="00A81686" w:rsidRDefault="00C15EFE" w:rsidP="006C109A">
      <w:pPr>
        <w:pStyle w:val="Heading3"/>
        <w:rPr>
          <w:del w:id="7066" w:author="Huy Duc. Nguyen" w:date="2017-08-29T13:07:00Z"/>
        </w:rPr>
      </w:pPr>
      <w:del w:id="7067" w:author="Huy Duc. Nguyen" w:date="2017-08-29T13:07:00Z">
        <w:r w:rsidRPr="006C3F5F" w:rsidDel="00A81686">
          <w:delText>Bus Occupancy on virtualization environment</w:delText>
        </w:r>
        <w:bookmarkStart w:id="7068" w:name="_Toc491775603"/>
        <w:bookmarkEnd w:id="7068"/>
      </w:del>
    </w:p>
    <w:p w:rsidR="007F13EE" w:rsidDel="00A81686" w:rsidRDefault="007F13EE" w:rsidP="00D47247">
      <w:pPr>
        <w:pStyle w:val="CETextBody"/>
        <w:numPr>
          <w:ilvl w:val="0"/>
          <w:numId w:val="20"/>
        </w:numPr>
        <w:ind w:hanging="782"/>
        <w:rPr>
          <w:del w:id="7069" w:author="Huy Duc. Nguyen" w:date="2017-08-29T13:07:00Z"/>
          <w:lang w:val="en-US" w:eastAsia="ja-JP"/>
        </w:rPr>
      </w:pPr>
      <w:del w:id="7070" w:author="Huy Duc. Nguyen" w:date="2017-08-29T13:07:00Z">
        <w:r w:rsidDel="00A81686">
          <w:rPr>
            <w:rFonts w:hint="eastAsia"/>
            <w:lang w:val="en-US" w:eastAsia="ja-JP"/>
          </w:rPr>
          <w:delText>Description</w:delText>
        </w:r>
        <w:bookmarkStart w:id="7071" w:name="_Toc491775604"/>
        <w:bookmarkEnd w:id="7071"/>
      </w:del>
    </w:p>
    <w:p w:rsidR="007F13EE" w:rsidRPr="001359D2" w:rsidDel="00A81686" w:rsidRDefault="00D83855" w:rsidP="001359D2">
      <w:pPr>
        <w:pStyle w:val="CETextBody"/>
        <w:ind w:left="142"/>
        <w:rPr>
          <w:del w:id="7072" w:author="Huy Duc. Nguyen" w:date="2017-08-29T13:07:00Z"/>
          <w:lang w:val="en-US" w:eastAsia="ja-JP"/>
        </w:rPr>
      </w:pPr>
      <w:del w:id="7073" w:author="Huy Duc. Nguyen" w:date="2017-08-29T13:07:00Z">
        <w:r w:rsidRPr="00D83855" w:rsidDel="00A81686">
          <w:rPr>
            <w:lang w:val="en" w:eastAsia="ja-JP"/>
          </w:rPr>
          <w:delText>Calculate maximum theoretical performance from H</w:delText>
        </w:r>
        <w:r w:rsidR="00AC6B60" w:rsidDel="00A81686">
          <w:rPr>
            <w:rFonts w:hint="eastAsia"/>
            <w:lang w:val="en" w:eastAsia="ja-JP"/>
          </w:rPr>
          <w:delText>/</w:delText>
        </w:r>
        <w:r w:rsidRPr="00D83855" w:rsidDel="00A81686">
          <w:rPr>
            <w:lang w:val="en" w:eastAsia="ja-JP"/>
          </w:rPr>
          <w:delText>W specification</w:delText>
        </w:r>
        <w:r w:rsidR="001359D2" w:rsidRPr="004278D7" w:rsidDel="00A81686">
          <w:rPr>
            <w:rFonts w:hint="eastAsia"/>
            <w:lang w:val="en-US" w:eastAsia="ja-JP"/>
          </w:rPr>
          <w:delText>.</w:delText>
        </w:r>
        <w:bookmarkStart w:id="7074" w:name="_Toc491775605"/>
        <w:bookmarkEnd w:id="7074"/>
      </w:del>
    </w:p>
    <w:p w:rsidR="007F13EE" w:rsidRPr="004278D7" w:rsidDel="00A81686" w:rsidRDefault="007F13EE" w:rsidP="007F13EE">
      <w:pPr>
        <w:pStyle w:val="CETextBody"/>
        <w:ind w:left="142"/>
        <w:rPr>
          <w:del w:id="7075" w:author="Huy Duc. Nguyen" w:date="2017-08-29T13:07:00Z"/>
          <w:lang w:val="en-US" w:eastAsia="ja-JP"/>
        </w:rPr>
      </w:pPr>
      <w:bookmarkStart w:id="7076" w:name="_Toc491775606"/>
      <w:bookmarkEnd w:id="7076"/>
    </w:p>
    <w:p w:rsidR="00D44A86" w:rsidRPr="00613E0B" w:rsidDel="00A81686" w:rsidRDefault="00D44A86" w:rsidP="00D44A86">
      <w:pPr>
        <w:pStyle w:val="CETextBody"/>
        <w:numPr>
          <w:ilvl w:val="0"/>
          <w:numId w:val="20"/>
        </w:numPr>
        <w:ind w:hanging="782"/>
        <w:rPr>
          <w:del w:id="7077" w:author="Huy Duc. Nguyen" w:date="2017-08-29T13:07:00Z"/>
          <w:lang w:val="en-US" w:eastAsia="ja-JP"/>
        </w:rPr>
      </w:pPr>
      <w:del w:id="7078" w:author="Huy Duc. Nguyen" w:date="2017-08-29T13:07:00Z">
        <w:r w:rsidRPr="00613E0B" w:rsidDel="00A81686">
          <w:rPr>
            <w:lang w:val="en-US" w:eastAsia="ja-JP"/>
          </w:rPr>
          <w:delText>Precondition</w:delText>
        </w:r>
        <w:bookmarkStart w:id="7079" w:name="_Toc491775607"/>
        <w:bookmarkEnd w:id="7079"/>
      </w:del>
    </w:p>
    <w:p w:rsidR="00F14DA4" w:rsidDel="00A81686" w:rsidRDefault="00F14DA4" w:rsidP="00F14DA4">
      <w:pPr>
        <w:pStyle w:val="CETextBody"/>
        <w:numPr>
          <w:ilvl w:val="0"/>
          <w:numId w:val="202"/>
        </w:numPr>
        <w:rPr>
          <w:del w:id="7080" w:author="Huy Duc. Nguyen" w:date="2017-08-29T13:07:00Z"/>
          <w:lang w:val="en-US" w:eastAsia="ja-JP"/>
        </w:rPr>
      </w:pPr>
      <w:del w:id="7081" w:author="Huy Duc. Nguyen" w:date="2017-08-29T13:07:00Z">
        <w:r w:rsidDel="00A81686">
          <w:rPr>
            <w:lang w:val="en-US" w:eastAsia="ja-JP"/>
          </w:rPr>
          <w:delText>Calculate</w:delText>
        </w:r>
        <w:r w:rsidDel="00A81686">
          <w:rPr>
            <w:rFonts w:hint="eastAsia"/>
            <w:lang w:val="en-US" w:eastAsia="ja-JP"/>
          </w:rPr>
          <w:delText xml:space="preserve"> from m</w:delText>
        </w:r>
        <w:r w:rsidRPr="00E63CC1" w:rsidDel="00A81686">
          <w:rPr>
            <w:lang w:val="en-US" w:eastAsia="ja-JP"/>
          </w:rPr>
          <w:delText>emory controller</w:delText>
        </w:r>
        <w:r w:rsidRPr="00D83855" w:rsidDel="00A81686">
          <w:rPr>
            <w:lang w:val="en" w:eastAsia="ja-JP"/>
          </w:rPr>
          <w:delText xml:space="preserve"> specification</w:delText>
        </w:r>
        <w:r w:rsidRPr="00782BFD" w:rsidDel="00A81686">
          <w:rPr>
            <w:rFonts w:hint="eastAsia"/>
            <w:lang w:val="en-US" w:eastAsia="ja-JP"/>
          </w:rPr>
          <w:delText>.</w:delText>
        </w:r>
        <w:bookmarkStart w:id="7082" w:name="_Toc491775608"/>
        <w:bookmarkEnd w:id="7082"/>
      </w:del>
    </w:p>
    <w:p w:rsidR="00F14DA4" w:rsidDel="00A81686" w:rsidRDefault="00F14DA4" w:rsidP="00F14DA4">
      <w:pPr>
        <w:pStyle w:val="CETextBody"/>
        <w:numPr>
          <w:ilvl w:val="0"/>
          <w:numId w:val="202"/>
        </w:numPr>
        <w:rPr>
          <w:del w:id="7083" w:author="Huy Duc. Nguyen" w:date="2017-08-29T13:07:00Z"/>
          <w:lang w:val="en-US" w:eastAsia="ja-JP"/>
        </w:rPr>
      </w:pPr>
      <w:del w:id="7084" w:author="Huy Duc. Nguyen" w:date="2017-08-29T13:07:00Z">
        <w:r w:rsidRPr="00E63CC1" w:rsidDel="00A81686">
          <w:rPr>
            <w:lang w:val="en-US" w:eastAsia="ja-JP"/>
          </w:rPr>
          <w:delText>Memory controller for LPDDR4-3200 with 32 bits x 4 channels</w:delText>
        </w:r>
        <w:r w:rsidDel="00A81686">
          <w:rPr>
            <w:rFonts w:hint="eastAsia"/>
            <w:lang w:val="en-US" w:eastAsia="ja-JP"/>
          </w:rPr>
          <w:delText>.</w:delText>
        </w:r>
        <w:bookmarkStart w:id="7085" w:name="_Toc491775609"/>
        <w:bookmarkEnd w:id="7085"/>
      </w:del>
    </w:p>
    <w:p w:rsidR="00F14DA4" w:rsidRPr="00064ACA" w:rsidDel="00A81686" w:rsidRDefault="00F14DA4" w:rsidP="00F14DA4">
      <w:pPr>
        <w:pStyle w:val="CETextBody"/>
        <w:ind w:left="142" w:firstLineChars="100" w:firstLine="220"/>
        <w:rPr>
          <w:del w:id="7086" w:author="Huy Duc. Nguyen" w:date="2017-08-29T13:07:00Z"/>
          <w:lang w:val="en-US" w:eastAsia="ja-JP"/>
        </w:rPr>
      </w:pPr>
      <w:del w:id="7087" w:author="Huy Duc. Nguyen" w:date="2017-08-29T13:07:00Z">
        <w:r w:rsidRPr="00064ACA" w:rsidDel="00A81686">
          <w:rPr>
            <w:lang w:val="en-US" w:eastAsia="ja-JP"/>
          </w:rPr>
          <w:delText>However, this time Salvator is 2400 MHz due to the limitation of SoC.</w:delText>
        </w:r>
        <w:bookmarkStart w:id="7088" w:name="_Toc491775610"/>
        <w:bookmarkEnd w:id="7088"/>
      </w:del>
    </w:p>
    <w:p w:rsidR="00D44A86" w:rsidDel="00A81686" w:rsidRDefault="00D44A86" w:rsidP="00D44A86">
      <w:pPr>
        <w:pStyle w:val="CETextBody"/>
        <w:ind w:left="142"/>
        <w:rPr>
          <w:del w:id="7089" w:author="Huy Duc. Nguyen" w:date="2017-08-29T13:07:00Z"/>
          <w:lang w:val="en-US" w:eastAsia="ja-JP"/>
        </w:rPr>
      </w:pPr>
      <w:bookmarkStart w:id="7090" w:name="_Toc491775611"/>
      <w:bookmarkEnd w:id="7090"/>
    </w:p>
    <w:p w:rsidR="00D44A86" w:rsidDel="00A81686" w:rsidRDefault="00D44A86" w:rsidP="00D44A86">
      <w:pPr>
        <w:pStyle w:val="CETextBody"/>
        <w:numPr>
          <w:ilvl w:val="0"/>
          <w:numId w:val="20"/>
        </w:numPr>
        <w:ind w:hanging="782"/>
        <w:rPr>
          <w:del w:id="7091" w:author="Huy Duc. Nguyen" w:date="2017-08-29T13:07:00Z"/>
          <w:lang w:val="en-US" w:eastAsia="ja-JP"/>
        </w:rPr>
      </w:pPr>
      <w:del w:id="7092" w:author="Huy Duc. Nguyen" w:date="2017-08-29T13:07:00Z">
        <w:r w:rsidDel="00A81686">
          <w:rPr>
            <w:rFonts w:hint="eastAsia"/>
            <w:lang w:val="en-US" w:eastAsia="ja-JP"/>
          </w:rPr>
          <w:delText>How to measure</w:delText>
        </w:r>
        <w:bookmarkStart w:id="7093" w:name="_Toc491775612"/>
        <w:bookmarkEnd w:id="7093"/>
      </w:del>
    </w:p>
    <w:p w:rsidR="00D44A86" w:rsidRPr="00D83855" w:rsidDel="00A81686" w:rsidRDefault="00F14DA4" w:rsidP="00955E9B">
      <w:pPr>
        <w:pStyle w:val="CETextBody"/>
        <w:ind w:firstLineChars="100" w:firstLine="220"/>
        <w:rPr>
          <w:del w:id="7094" w:author="Huy Duc. Nguyen" w:date="2017-08-29T13:07:00Z"/>
          <w:lang w:val="en-US" w:eastAsia="ja-JP"/>
        </w:rPr>
      </w:pPr>
      <w:del w:id="7095" w:author="Huy Duc. Nguyen" w:date="2017-08-29T13:07:00Z">
        <w:r w:rsidRPr="00F14DA4" w:rsidDel="00A81686">
          <w:rPr>
            <w:lang w:val="en-US" w:eastAsia="ja-JP"/>
          </w:rPr>
          <w:delText>2400(MHz)x 32bit x 4ch = 307200 Mbit/s = 38400MB/s = 38.4GB/s</w:delText>
        </w:r>
        <w:bookmarkStart w:id="7096" w:name="_Toc491775613"/>
        <w:bookmarkEnd w:id="7096"/>
      </w:del>
    </w:p>
    <w:p w:rsidR="001E4D53" w:rsidDel="00A81686" w:rsidRDefault="001E4D53" w:rsidP="007F13EE">
      <w:pPr>
        <w:pStyle w:val="CETextBody"/>
        <w:rPr>
          <w:del w:id="7097" w:author="Huy Duc. Nguyen" w:date="2017-08-29T13:07:00Z"/>
          <w:lang w:val="en-US" w:eastAsia="ja-JP"/>
        </w:rPr>
      </w:pPr>
      <w:bookmarkStart w:id="7098" w:name="_Toc491775614"/>
      <w:bookmarkEnd w:id="7098"/>
    </w:p>
    <w:p w:rsidR="00F14DA4" w:rsidDel="00A81686" w:rsidRDefault="00F14DA4" w:rsidP="00F14DA4">
      <w:pPr>
        <w:pStyle w:val="CETextBody"/>
        <w:rPr>
          <w:del w:id="7099" w:author="Huy Duc. Nguyen" w:date="2017-08-29T13:07:00Z"/>
          <w:lang w:val="en-US" w:eastAsia="ja-JP"/>
        </w:rPr>
      </w:pPr>
      <w:bookmarkStart w:id="7100" w:name="_Toc491775615"/>
      <w:bookmarkEnd w:id="7100"/>
    </w:p>
    <w:p w:rsidR="00F14DA4" w:rsidRPr="00D175D1" w:rsidDel="00A81686" w:rsidRDefault="00F14DA4" w:rsidP="00F14DA4">
      <w:pPr>
        <w:pStyle w:val="CETextBody"/>
        <w:numPr>
          <w:ilvl w:val="0"/>
          <w:numId w:val="20"/>
        </w:numPr>
        <w:ind w:hanging="782"/>
        <w:rPr>
          <w:del w:id="7101" w:author="Huy Duc. Nguyen" w:date="2017-08-29T13:07:00Z"/>
          <w:b/>
          <w:lang w:val="en-US" w:eastAsia="ja-JP"/>
        </w:rPr>
      </w:pPr>
      <w:del w:id="7102" w:author="Huy Duc. Nguyen" w:date="2017-08-29T13:07:00Z">
        <w:r w:rsidDel="00A81686">
          <w:rPr>
            <w:rFonts w:hint="eastAsia"/>
            <w:lang w:val="en-US" w:eastAsia="ja-JP"/>
          </w:rPr>
          <w:delText>Result</w:delText>
        </w:r>
        <w:bookmarkStart w:id="7103" w:name="_Toc491775616"/>
        <w:bookmarkEnd w:id="7103"/>
      </w:del>
    </w:p>
    <w:p w:rsidR="00F14DA4" w:rsidDel="00A81686" w:rsidRDefault="00F14DA4" w:rsidP="00F14DA4">
      <w:pPr>
        <w:pStyle w:val="Caption"/>
        <w:ind w:left="422"/>
        <w:rPr>
          <w:del w:id="7104" w:author="Huy Duc. Nguyen" w:date="2017-08-29T13:07:00Z"/>
          <w:lang w:val="en-US" w:eastAsia="ja-JP"/>
        </w:rPr>
      </w:pPr>
      <w:del w:id="7105"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7106" w:author="Kazuhiro Takagi" w:date="2017-03-21T15:02:00Z">
        <w:del w:id="7107" w:author="Huy Duc. Nguyen" w:date="2017-08-28T16:38:00Z">
          <w:r w:rsidR="00520A63" w:rsidDel="003B19D6">
            <w:rPr>
              <w:noProof/>
            </w:rPr>
            <w:delText>19</w:delText>
          </w:r>
        </w:del>
      </w:ins>
      <w:ins w:id="7108" w:author=" " w:date="2017-03-09T11:18:00Z">
        <w:del w:id="7109" w:author="Huy Duc. Nguyen" w:date="2017-08-28T16:38:00Z">
          <w:r w:rsidR="00442CC0" w:rsidDel="003B19D6">
            <w:rPr>
              <w:noProof/>
            </w:rPr>
            <w:delText>19</w:delText>
          </w:r>
        </w:del>
      </w:ins>
      <w:del w:id="7110" w:author="Huy Duc. Nguyen" w:date="2017-08-28T16:38:00Z">
        <w:r w:rsidR="00003FEB" w:rsidDel="003B19D6">
          <w:rPr>
            <w:noProof/>
          </w:rPr>
          <w:delText>22</w:delText>
        </w:r>
      </w:del>
      <w:del w:id="7111" w:author="Huy Duc. Nguyen" w:date="2017-08-29T13:07: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7112" w:name="_Toc491775617"/>
        <w:bookmarkEnd w:id="711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17"/>
        <w:gridCol w:w="1417"/>
      </w:tblGrid>
      <w:tr w:rsidR="00F14DA4" w:rsidDel="00A81686" w:rsidTr="00701E86">
        <w:trPr>
          <w:trHeight w:val="75"/>
          <w:jc w:val="center"/>
          <w:del w:id="7113" w:author="Huy Duc. Nguyen" w:date="2017-08-29T13:07:00Z"/>
        </w:trPr>
        <w:tc>
          <w:tcPr>
            <w:tcW w:w="3017" w:type="dxa"/>
            <w:tcBorders>
              <w:bottom w:val="single" w:sz="12" w:space="0" w:color="auto"/>
            </w:tcBorders>
            <w:shd w:val="clear" w:color="auto" w:fill="BFBFBF" w:themeFill="background1" w:themeFillShade="BF"/>
          </w:tcPr>
          <w:p w:rsidR="00F14DA4" w:rsidDel="00A81686" w:rsidRDefault="00F14DA4" w:rsidP="00701E86">
            <w:pPr>
              <w:pStyle w:val="Default"/>
              <w:rPr>
                <w:del w:id="7114" w:author="Huy Duc. Nguyen" w:date="2017-08-29T13:07:00Z"/>
                <w:b/>
                <w:bCs/>
                <w:sz w:val="18"/>
                <w:szCs w:val="18"/>
              </w:rPr>
            </w:pPr>
            <w:del w:id="7115" w:author="Huy Duc. Nguyen" w:date="2017-08-29T13:07:00Z">
              <w:r w:rsidDel="00A81686">
                <w:rPr>
                  <w:rFonts w:hint="eastAsia"/>
                  <w:b/>
                  <w:bCs/>
                  <w:sz w:val="18"/>
                  <w:szCs w:val="18"/>
                </w:rPr>
                <w:delText>Test environment</w:delText>
              </w:r>
              <w:bookmarkStart w:id="7116" w:name="_Toc491775618"/>
              <w:bookmarkEnd w:id="7116"/>
            </w:del>
          </w:p>
        </w:tc>
        <w:tc>
          <w:tcPr>
            <w:tcW w:w="1417" w:type="dxa"/>
            <w:tcBorders>
              <w:bottom w:val="single" w:sz="12" w:space="0" w:color="auto"/>
            </w:tcBorders>
            <w:shd w:val="clear" w:color="auto" w:fill="BFBFBF" w:themeFill="background1" w:themeFillShade="BF"/>
          </w:tcPr>
          <w:p w:rsidR="00F14DA4" w:rsidRPr="008D2250" w:rsidDel="00A81686" w:rsidRDefault="00F14DA4" w:rsidP="00701E86">
            <w:pPr>
              <w:pStyle w:val="Default"/>
              <w:rPr>
                <w:del w:id="7117" w:author="Huy Duc. Nguyen" w:date="2017-08-29T13:07:00Z"/>
                <w:sz w:val="18"/>
                <w:szCs w:val="18"/>
              </w:rPr>
            </w:pPr>
            <w:del w:id="7118" w:author="Huy Duc. Nguyen" w:date="2017-08-29T13:07:00Z">
              <w:r w:rsidDel="00A81686">
                <w:rPr>
                  <w:b/>
                  <w:bCs/>
                  <w:sz w:val="18"/>
                  <w:szCs w:val="18"/>
                </w:rPr>
                <w:delText xml:space="preserve">Score </w:delText>
              </w:r>
              <w:bookmarkStart w:id="7119" w:name="_Toc491775619"/>
              <w:bookmarkEnd w:id="7119"/>
            </w:del>
          </w:p>
        </w:tc>
        <w:bookmarkStart w:id="7120" w:name="_Toc491775620"/>
        <w:bookmarkEnd w:id="7120"/>
      </w:tr>
      <w:tr w:rsidR="00F14DA4" w:rsidDel="00A81686" w:rsidTr="00F950E6">
        <w:trPr>
          <w:trHeight w:val="243"/>
          <w:jc w:val="center"/>
          <w:del w:id="7121" w:author="Huy Duc. Nguyen" w:date="2017-08-29T13:07:00Z"/>
        </w:trPr>
        <w:tc>
          <w:tcPr>
            <w:tcW w:w="3017" w:type="dxa"/>
            <w:tcBorders>
              <w:top w:val="single" w:sz="12" w:space="0" w:color="auto"/>
              <w:bottom w:val="single" w:sz="4" w:space="0" w:color="auto"/>
            </w:tcBorders>
            <w:vAlign w:val="center"/>
          </w:tcPr>
          <w:p w:rsidR="00F14DA4" w:rsidDel="00A81686" w:rsidRDefault="00F14DA4" w:rsidP="00F950E6">
            <w:pPr>
              <w:pStyle w:val="Default"/>
              <w:jc w:val="both"/>
              <w:rPr>
                <w:del w:id="7122" w:author="Huy Duc. Nguyen" w:date="2017-08-29T13:07:00Z"/>
                <w:sz w:val="18"/>
                <w:szCs w:val="18"/>
              </w:rPr>
            </w:pPr>
            <w:del w:id="7123" w:author="Huy Duc. Nguyen" w:date="2017-08-29T13:07:00Z">
              <w:r w:rsidRPr="004B3D03" w:rsidDel="00A81686">
                <w:rPr>
                  <w:sz w:val="18"/>
                  <w:szCs w:val="18"/>
                </w:rPr>
                <w:delText xml:space="preserve">maximum theoretical </w:delText>
              </w:r>
              <w:r w:rsidRPr="00AF31C4" w:rsidDel="00A81686">
                <w:rPr>
                  <w:sz w:val="18"/>
                  <w:szCs w:val="18"/>
                </w:rPr>
                <w:delText>bandwidth</w:delText>
              </w:r>
              <w:bookmarkStart w:id="7124" w:name="_Toc491775621"/>
              <w:bookmarkEnd w:id="7124"/>
            </w:del>
          </w:p>
        </w:tc>
        <w:tc>
          <w:tcPr>
            <w:tcW w:w="1417" w:type="dxa"/>
            <w:tcBorders>
              <w:top w:val="single" w:sz="12" w:space="0" w:color="auto"/>
              <w:bottom w:val="single" w:sz="4" w:space="0" w:color="auto"/>
            </w:tcBorders>
            <w:vAlign w:val="center"/>
          </w:tcPr>
          <w:p w:rsidR="00F14DA4" w:rsidRPr="00D87E7C" w:rsidDel="00A81686" w:rsidRDefault="00F14DA4" w:rsidP="00F950E6">
            <w:pPr>
              <w:pStyle w:val="Default"/>
              <w:jc w:val="both"/>
              <w:rPr>
                <w:del w:id="7125" w:author="Huy Duc. Nguyen" w:date="2017-08-29T13:07:00Z"/>
                <w:sz w:val="18"/>
                <w:szCs w:val="18"/>
              </w:rPr>
            </w:pPr>
            <w:del w:id="7126" w:author="Huy Duc. Nguyen" w:date="2017-08-29T13:07:00Z">
              <w:r w:rsidRPr="00AF31C4" w:rsidDel="00A81686">
                <w:rPr>
                  <w:sz w:val="18"/>
                  <w:szCs w:val="18"/>
                </w:rPr>
                <w:delText>38.4GB/s</w:delText>
              </w:r>
              <w:bookmarkStart w:id="7127" w:name="_Toc491775622"/>
              <w:bookmarkEnd w:id="7127"/>
            </w:del>
          </w:p>
        </w:tc>
        <w:bookmarkStart w:id="7128" w:name="_Toc491775623"/>
        <w:bookmarkEnd w:id="7128"/>
      </w:tr>
    </w:tbl>
    <w:p w:rsidR="00F14DA4" w:rsidRPr="00B05A50" w:rsidDel="00A81686" w:rsidRDefault="00F14DA4" w:rsidP="00F14DA4">
      <w:pPr>
        <w:pStyle w:val="CETextBody"/>
        <w:rPr>
          <w:del w:id="7129" w:author="Huy Duc. Nguyen" w:date="2017-08-29T13:07:00Z"/>
          <w:b/>
          <w:lang w:val="en-US" w:eastAsia="ja-JP"/>
        </w:rPr>
      </w:pPr>
      <w:bookmarkStart w:id="7130" w:name="_Toc491775624"/>
      <w:bookmarkEnd w:id="7130"/>
    </w:p>
    <w:p w:rsidR="007F13EE" w:rsidRPr="00827062" w:rsidDel="00A81686" w:rsidRDefault="007F13EE" w:rsidP="00D47247">
      <w:pPr>
        <w:pStyle w:val="CETextBody"/>
        <w:numPr>
          <w:ilvl w:val="0"/>
          <w:numId w:val="20"/>
        </w:numPr>
        <w:ind w:hanging="782"/>
        <w:rPr>
          <w:del w:id="7131" w:author="Huy Duc. Nguyen" w:date="2017-08-29T13:07:00Z"/>
          <w:lang w:val="en-US" w:eastAsia="ja-JP"/>
        </w:rPr>
      </w:pPr>
      <w:del w:id="7132"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7133" w:name="_Toc491775625"/>
        <w:bookmarkEnd w:id="7133"/>
      </w:del>
    </w:p>
    <w:p w:rsidR="00342107" w:rsidRPr="00342107" w:rsidDel="00A81686" w:rsidRDefault="00342107" w:rsidP="00955E9B">
      <w:pPr>
        <w:pStyle w:val="CETextBody"/>
        <w:ind w:firstLineChars="50" w:firstLine="110"/>
        <w:rPr>
          <w:del w:id="7134" w:author="Huy Duc. Nguyen" w:date="2017-08-29T13:07:00Z"/>
          <w:lang w:val="en-US" w:eastAsia="ja-JP"/>
        </w:rPr>
      </w:pPr>
      <w:del w:id="7135" w:author="Huy Duc. Nguyen" w:date="2017-08-29T13:07:00Z">
        <w:r w:rsidRPr="00342107" w:rsidDel="00A81686">
          <w:rPr>
            <w:lang w:val="en-US" w:eastAsia="ja-JP"/>
          </w:rPr>
          <w:delText>This result is calculated by hardware specification. R-Car H3 maximum bandwidth is 38.4GB/s.</w:delText>
        </w:r>
        <w:bookmarkStart w:id="7136" w:name="_Toc491775626"/>
        <w:bookmarkEnd w:id="7136"/>
      </w:del>
    </w:p>
    <w:p w:rsidR="00F72C33" w:rsidDel="00A81686" w:rsidRDefault="00342107" w:rsidP="00955E9B">
      <w:pPr>
        <w:pStyle w:val="CETextBody"/>
        <w:ind w:firstLineChars="50" w:firstLine="110"/>
        <w:rPr>
          <w:del w:id="7137" w:author="Huy Duc. Nguyen" w:date="2017-08-29T13:07:00Z"/>
          <w:lang w:val="en-US" w:eastAsia="ja-JP"/>
        </w:rPr>
      </w:pPr>
      <w:del w:id="7138" w:author="Huy Duc. Nguyen" w:date="2017-08-29T13:07:00Z">
        <w:r w:rsidRPr="00342107" w:rsidDel="00A81686">
          <w:rPr>
            <w:lang w:val="en-US" w:eastAsia="ja-JP"/>
          </w:rPr>
          <w:delText>But this score will be improved to 51.2GB/s on R-Car H3 next silicon.</w:delText>
        </w:r>
        <w:bookmarkStart w:id="7139" w:name="_Toc491775627"/>
        <w:bookmarkEnd w:id="7139"/>
      </w:del>
    </w:p>
    <w:p w:rsidR="00F61AF8" w:rsidDel="00A81686" w:rsidRDefault="00F61AF8" w:rsidP="006E4480">
      <w:pPr>
        <w:pStyle w:val="CETextBody"/>
        <w:rPr>
          <w:del w:id="7140" w:author="Huy Duc. Nguyen" w:date="2017-08-29T13:07:00Z"/>
          <w:lang w:val="en-US" w:eastAsia="ja-JP"/>
        </w:rPr>
      </w:pPr>
      <w:bookmarkStart w:id="7141" w:name="_Toc491775628"/>
      <w:bookmarkEnd w:id="7141"/>
    </w:p>
    <w:p w:rsidR="00CC10D8" w:rsidRPr="00C15EFE" w:rsidDel="00A81686" w:rsidRDefault="00CC10D8" w:rsidP="006C109A">
      <w:pPr>
        <w:pStyle w:val="Heading3"/>
        <w:rPr>
          <w:del w:id="7142" w:author="Huy Duc. Nguyen" w:date="2017-08-29T13:07:00Z"/>
        </w:rPr>
      </w:pPr>
      <w:bookmarkStart w:id="7143" w:name="_Toc471976722"/>
      <w:del w:id="7144" w:author="Huy Duc. Nguyen" w:date="2017-08-29T13:07:00Z">
        <w:r w:rsidRPr="00C15EFE" w:rsidDel="00A81686">
          <w:delText>Insufficient Bus utilization for native Linux environment</w:delText>
        </w:r>
        <w:bookmarkStart w:id="7145" w:name="_Toc491775629"/>
        <w:bookmarkEnd w:id="7143"/>
        <w:bookmarkEnd w:id="7145"/>
      </w:del>
    </w:p>
    <w:p w:rsidR="00CC10D8" w:rsidDel="00A81686" w:rsidRDefault="00DF0C30" w:rsidP="00CC10D8">
      <w:pPr>
        <w:pStyle w:val="CETextBody"/>
        <w:ind w:left="142"/>
        <w:rPr>
          <w:del w:id="7146" w:author="Huy Duc. Nguyen" w:date="2017-08-29T13:07:00Z"/>
          <w:lang w:val="en-US" w:eastAsia="ja-JP"/>
        </w:rPr>
      </w:pPr>
      <w:del w:id="7147" w:author="Huy Duc. Nguyen" w:date="2017-08-29T13:07:00Z">
        <w:r w:rsidRPr="00DF0C30" w:rsidDel="00A81686">
          <w:rPr>
            <w:lang w:val="en-US" w:eastAsia="ja-JP"/>
          </w:rPr>
          <w:delText>Out of Scope</w:delText>
        </w:r>
        <w:r w:rsidR="00CC10D8" w:rsidRPr="004278D7" w:rsidDel="00A81686">
          <w:rPr>
            <w:rFonts w:hint="eastAsia"/>
            <w:lang w:val="en-US" w:eastAsia="ja-JP"/>
          </w:rPr>
          <w:delText>.</w:delText>
        </w:r>
        <w:bookmarkStart w:id="7148" w:name="_Toc491775630"/>
        <w:bookmarkEnd w:id="7148"/>
      </w:del>
    </w:p>
    <w:p w:rsidR="00CC10D8" w:rsidRPr="00CF533C" w:rsidDel="00A81686" w:rsidRDefault="00CC10D8" w:rsidP="006E4480">
      <w:pPr>
        <w:pStyle w:val="CETextBody"/>
        <w:rPr>
          <w:del w:id="7149" w:author="Huy Duc. Nguyen" w:date="2017-08-29T13:07:00Z"/>
          <w:lang w:val="en-US" w:eastAsia="ja-JP"/>
        </w:rPr>
      </w:pPr>
      <w:del w:id="7150" w:author="Huy Duc. Nguyen" w:date="2017-08-29T13:07:00Z">
        <w:r w:rsidDel="00A81686">
          <w:rPr>
            <w:rFonts w:hint="eastAsia"/>
            <w:lang w:val="en-US" w:eastAsia="ja-JP"/>
          </w:rPr>
          <w:delText xml:space="preserve">  </w:delText>
        </w:r>
        <w:bookmarkStart w:id="7151" w:name="_Toc491775631"/>
        <w:bookmarkEnd w:id="7151"/>
      </w:del>
    </w:p>
    <w:p w:rsidR="007C23D1" w:rsidDel="00A81686" w:rsidRDefault="007C23D1">
      <w:pPr>
        <w:rPr>
          <w:del w:id="7152" w:author="Huy Duc. Nguyen" w:date="2017-08-29T13:07:00Z"/>
          <w:rFonts w:ascii="Arial" w:eastAsia="Arial" w:hAnsi="Arial" w:cs="Arial"/>
          <w:b/>
          <w:bCs/>
          <w:iCs/>
          <w:szCs w:val="28"/>
          <w:lang w:eastAsia="ja-JP"/>
        </w:rPr>
      </w:pPr>
      <w:del w:id="7153" w:author="Huy Duc. Nguyen" w:date="2017-08-29T13:07:00Z">
        <w:r w:rsidDel="00A81686">
          <w:br w:type="page"/>
        </w:r>
      </w:del>
    </w:p>
    <w:p w:rsidR="00F72C33" w:rsidRPr="00651005" w:rsidDel="00A81686" w:rsidRDefault="001157A1" w:rsidP="006C109A">
      <w:pPr>
        <w:pStyle w:val="Heading3"/>
        <w:rPr>
          <w:del w:id="7154" w:author="Huy Duc. Nguyen" w:date="2017-08-29T13:07:00Z"/>
        </w:rPr>
      </w:pPr>
      <w:del w:id="7155" w:author="Huy Duc. Nguyen" w:date="2017-08-29T13:07:00Z">
        <w:r w:rsidRPr="007C2E44" w:rsidDel="00A81686">
          <w:delText>Bus Data Occupancy</w:delText>
        </w:r>
        <w:bookmarkStart w:id="7156" w:name="_Toc491775632"/>
        <w:bookmarkEnd w:id="7156"/>
      </w:del>
    </w:p>
    <w:p w:rsidR="00CC10D8" w:rsidDel="00A81686" w:rsidRDefault="007B1FC8" w:rsidP="00F950E6">
      <w:pPr>
        <w:pStyle w:val="CETextBody"/>
        <w:ind w:firstLineChars="50" w:firstLine="110"/>
        <w:rPr>
          <w:del w:id="7157" w:author="Huy Duc. Nguyen" w:date="2017-08-29T13:07:00Z"/>
          <w:lang w:val="en-US" w:eastAsia="ja-JP"/>
        </w:rPr>
      </w:pPr>
      <w:del w:id="7158" w:author="Huy Duc. Nguyen" w:date="2017-08-29T13:07:00Z">
        <w:r w:rsidRPr="007B1FC8" w:rsidDel="00A81686">
          <w:rPr>
            <w:lang w:val="en-US" w:eastAsia="ja-JP"/>
          </w:rPr>
          <w:delText>Out of Scope.</w:delText>
        </w:r>
        <w:bookmarkStart w:id="7159" w:name="_Toc491775633"/>
        <w:bookmarkEnd w:id="7159"/>
      </w:del>
    </w:p>
    <w:p w:rsidR="00303CD7" w:rsidDel="00A81686" w:rsidRDefault="00303CD7" w:rsidP="007A05F9">
      <w:pPr>
        <w:pStyle w:val="CETextBody"/>
        <w:rPr>
          <w:del w:id="7160" w:author="Huy Duc. Nguyen" w:date="2017-08-29T13:07:00Z"/>
          <w:lang w:val="en-US" w:eastAsia="ja-JP"/>
        </w:rPr>
      </w:pPr>
      <w:bookmarkStart w:id="7161" w:name="_Toc491775634"/>
      <w:bookmarkEnd w:id="7161"/>
    </w:p>
    <w:p w:rsidR="00CC10D8" w:rsidRPr="00651005" w:rsidDel="00A81686" w:rsidRDefault="00CC10D8" w:rsidP="006C109A">
      <w:pPr>
        <w:pStyle w:val="Heading3"/>
        <w:rPr>
          <w:del w:id="7162" w:author="Huy Duc. Nguyen" w:date="2017-08-29T13:07:00Z"/>
        </w:rPr>
      </w:pPr>
      <w:bookmarkStart w:id="7163" w:name="_Toc471976724"/>
      <w:del w:id="7164" w:author="Huy Duc. Nguyen" w:date="2017-08-29T13:07:00Z">
        <w:r w:rsidRPr="007C2E44" w:rsidDel="00A81686">
          <w:delText>Ethernet bus utilization</w:delText>
        </w:r>
        <w:bookmarkStart w:id="7165" w:name="_Toc491775635"/>
        <w:bookmarkEnd w:id="7163"/>
        <w:bookmarkEnd w:id="7165"/>
      </w:del>
    </w:p>
    <w:p w:rsidR="00CC10D8" w:rsidDel="00A81686" w:rsidRDefault="00DF0C30" w:rsidP="00CC10D8">
      <w:pPr>
        <w:pStyle w:val="CETextBody"/>
        <w:ind w:left="142"/>
        <w:rPr>
          <w:del w:id="7166" w:author="Huy Duc. Nguyen" w:date="2017-08-29T13:07:00Z"/>
          <w:lang w:val="en-US" w:eastAsia="ja-JP"/>
        </w:rPr>
      </w:pPr>
      <w:del w:id="7167" w:author="Huy Duc. Nguyen" w:date="2017-08-29T13:07:00Z">
        <w:r w:rsidRPr="00DF0C30" w:rsidDel="00A81686">
          <w:rPr>
            <w:lang w:val="en-US" w:eastAsia="ja-JP"/>
          </w:rPr>
          <w:delText>Out of Scope</w:delText>
        </w:r>
        <w:r w:rsidR="00CC10D8" w:rsidRPr="002871DE" w:rsidDel="00A81686">
          <w:rPr>
            <w:lang w:val="en-US" w:eastAsia="ja-JP"/>
          </w:rPr>
          <w:delText>.</w:delText>
        </w:r>
        <w:bookmarkStart w:id="7168" w:name="_Toc491775636"/>
        <w:bookmarkEnd w:id="7168"/>
      </w:del>
    </w:p>
    <w:p w:rsidR="003837D3" w:rsidDel="00A81686" w:rsidRDefault="00CC10D8" w:rsidP="006E4480">
      <w:pPr>
        <w:pStyle w:val="CETextBody"/>
        <w:rPr>
          <w:del w:id="7169" w:author="Huy Duc. Nguyen" w:date="2017-08-29T13:07:00Z"/>
          <w:lang w:val="en-US" w:eastAsia="ja-JP"/>
        </w:rPr>
      </w:pPr>
      <w:del w:id="7170" w:author="Huy Duc. Nguyen" w:date="2017-08-29T13:07:00Z">
        <w:r w:rsidDel="00A81686">
          <w:rPr>
            <w:rFonts w:hint="eastAsia"/>
            <w:lang w:val="en-US" w:eastAsia="ja-JP"/>
          </w:rPr>
          <w:delText xml:space="preserve">  </w:delText>
        </w:r>
        <w:bookmarkStart w:id="7171" w:name="_Toc491775637"/>
        <w:bookmarkEnd w:id="7171"/>
      </w:del>
    </w:p>
    <w:p w:rsidR="003837D3" w:rsidDel="00A81686" w:rsidRDefault="003837D3">
      <w:pPr>
        <w:rPr>
          <w:del w:id="7172" w:author="Huy Duc. Nguyen" w:date="2017-08-29T13:07:00Z"/>
          <w:sz w:val="22"/>
          <w:lang w:val="en-US" w:eastAsia="ja-JP"/>
        </w:rPr>
      </w:pPr>
      <w:del w:id="7173" w:author="Huy Duc. Nguyen" w:date="2017-08-29T13:07:00Z">
        <w:r w:rsidDel="00A81686">
          <w:rPr>
            <w:lang w:val="en-US" w:eastAsia="ja-JP"/>
          </w:rPr>
          <w:br w:type="page"/>
        </w:r>
      </w:del>
    </w:p>
    <w:p w:rsidR="00840067" w:rsidRDefault="00840067" w:rsidP="006C109A">
      <w:pPr>
        <w:pStyle w:val="Heading2"/>
        <w:rPr>
          <w:lang w:val="en-US"/>
        </w:rPr>
      </w:pPr>
      <w:bookmarkStart w:id="7174" w:name="_Toc472693320"/>
      <w:bookmarkStart w:id="7175" w:name="_Toc472694277"/>
      <w:bookmarkStart w:id="7176" w:name="_Toc472693321"/>
      <w:bookmarkStart w:id="7177" w:name="_Toc472694278"/>
      <w:bookmarkStart w:id="7178" w:name="_Toc491775638"/>
      <w:bookmarkEnd w:id="7174"/>
      <w:bookmarkEnd w:id="7175"/>
      <w:bookmarkEnd w:id="7176"/>
      <w:bookmarkEnd w:id="7177"/>
      <w:r w:rsidRPr="007C2E44">
        <w:rPr>
          <w:lang w:val="en-US"/>
        </w:rPr>
        <w:t>Boot Time</w:t>
      </w:r>
      <w:bookmarkEnd w:id="7178"/>
    </w:p>
    <w:p w:rsidR="00F1103D" w:rsidRPr="00545A49" w:rsidRDefault="00F1103D" w:rsidP="00393C1B">
      <w:pPr>
        <w:pStyle w:val="CETextBody"/>
        <w:rPr>
          <w:lang w:val="en-US"/>
        </w:rPr>
      </w:pPr>
      <w:r>
        <w:rPr>
          <w:rFonts w:hint="eastAsia"/>
          <w:lang w:val="en-US" w:eastAsia="ja-JP"/>
        </w:rPr>
        <w:t>T</w:t>
      </w:r>
      <w:r>
        <w:rPr>
          <w:lang w:val="en-US" w:eastAsia="ja-JP"/>
        </w:rPr>
        <w:t xml:space="preserve">his </w:t>
      </w:r>
      <w:r>
        <w:rPr>
          <w:rFonts w:hint="eastAsia"/>
          <w:lang w:val="en-US" w:eastAsia="ja-JP"/>
        </w:rPr>
        <w:t>section</w:t>
      </w:r>
      <w:r w:rsidRPr="00F1103D">
        <w:rPr>
          <w:lang w:val="en-US" w:eastAsia="ja-JP"/>
        </w:rPr>
        <w:t xml:space="preserve"> measure the time from power on to each OS / application starts up.</w:t>
      </w:r>
    </w:p>
    <w:p w:rsidR="00F1103D" w:rsidRDefault="007E0EDE" w:rsidP="00393C1B">
      <w:pPr>
        <w:pStyle w:val="CETextBody"/>
        <w:rPr>
          <w:ins w:id="7179" w:author="Kazuhiro Takagi" w:date="2017-03-14T18:01:00Z"/>
          <w:lang w:val="en-US" w:eastAsia="ja-JP"/>
        </w:rPr>
      </w:pPr>
      <w:r>
        <w:rPr>
          <w:rFonts w:hint="eastAsia"/>
          <w:lang w:val="en-US" w:eastAsia="ja-JP"/>
        </w:rPr>
        <w:t>The following</w:t>
      </w:r>
      <w:r w:rsidR="00397F6C">
        <w:rPr>
          <w:rFonts w:hint="eastAsia"/>
          <w:lang w:val="en-US" w:eastAsia="ja-JP"/>
        </w:rPr>
        <w:t xml:space="preserve"> figure </w:t>
      </w:r>
      <w:r w:rsidR="00397F6C">
        <w:rPr>
          <w:lang w:val="en-US" w:eastAsia="ja-JP"/>
        </w:rPr>
        <w:t>describes</w:t>
      </w:r>
      <w:r>
        <w:rPr>
          <w:rFonts w:hint="eastAsia"/>
          <w:lang w:val="en-US" w:eastAsia="ja-JP"/>
        </w:rPr>
        <w:t xml:space="preserve"> the</w:t>
      </w:r>
      <w:r w:rsidR="00397F6C">
        <w:rPr>
          <w:rFonts w:hint="eastAsia"/>
          <w:lang w:val="en-US" w:eastAsia="ja-JP"/>
        </w:rPr>
        <w:t xml:space="preserve"> Boot</w:t>
      </w:r>
      <w:r>
        <w:rPr>
          <w:rFonts w:hint="eastAsia"/>
          <w:lang w:val="en-US" w:eastAsia="ja-JP"/>
        </w:rPr>
        <w:t>ing</w:t>
      </w:r>
      <w:r w:rsidR="00397F6C">
        <w:rPr>
          <w:rFonts w:hint="eastAsia"/>
          <w:lang w:val="en-US" w:eastAsia="ja-JP"/>
        </w:rPr>
        <w:t xml:space="preserve"> sequence of </w:t>
      </w:r>
      <w:r w:rsidR="00C62759">
        <w:rPr>
          <w:rFonts w:hint="eastAsia"/>
          <w:lang w:val="en-US" w:eastAsia="ja-JP"/>
        </w:rPr>
        <w:t>virtualization PoC</w:t>
      </w:r>
      <w:ins w:id="7180" w:author="Kazuhiro Takagi" w:date="2017-03-12T21:06:00Z">
        <w:r w:rsidR="00B669DB">
          <w:rPr>
            <w:lang w:val="en-US" w:eastAsia="ja-JP"/>
          </w:rPr>
          <w:t xml:space="preserve"> and measurement </w:t>
        </w:r>
      </w:ins>
      <w:del w:id="7181" w:author="Kazuhiro Takagi" w:date="2017-03-12T21:06:00Z">
        <w:r w:rsidR="00397F6C" w:rsidDel="00B669DB">
          <w:rPr>
            <w:rFonts w:hint="eastAsia"/>
            <w:lang w:val="en-US" w:eastAsia="ja-JP"/>
          </w:rPr>
          <w:delText>.</w:delText>
        </w:r>
      </w:del>
      <w:ins w:id="7182" w:author="Kazuhiro Takagi" w:date="2017-03-12T21:06:00Z">
        <w:r w:rsidR="00B669DB">
          <w:rPr>
            <w:lang w:val="en-US" w:eastAsia="ja-JP"/>
          </w:rPr>
          <w:t>point.</w:t>
        </w:r>
      </w:ins>
    </w:p>
    <w:p w:rsidR="004B3075" w:rsidRDefault="004B3075" w:rsidP="00393C1B">
      <w:pPr>
        <w:pStyle w:val="CETextBody"/>
        <w:rPr>
          <w:ins w:id="7183" w:author="Kazuhiro Takagi" w:date="2017-03-12T21:34:00Z"/>
          <w:lang w:val="en-US" w:eastAsia="ja-JP"/>
        </w:rPr>
      </w:pPr>
    </w:p>
    <w:p w:rsidR="00667E00" w:rsidRDefault="00D613CD" w:rsidP="00393C1B">
      <w:pPr>
        <w:pStyle w:val="CETextBody"/>
        <w:rPr>
          <w:ins w:id="7184" w:author="Kazuhiro Takagi" w:date="2017-03-12T21:41:00Z"/>
          <w:lang w:val="en-US" w:eastAsia="ja-JP"/>
        </w:rPr>
      </w:pPr>
      <w:ins w:id="7185" w:author="Kazuhiro Takagi" w:date="2017-04-11T00:46:00Z">
        <w:r>
          <w:rPr>
            <w:noProof/>
            <w:lang w:val="en-US"/>
          </w:rPr>
          <w:drawing>
            <wp:inline distT="0" distB="0" distL="0" distR="0" wp14:anchorId="4AE002B2">
              <wp:extent cx="5948640" cy="2306880"/>
              <wp:effectExtent l="0" t="0" r="0" b="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8640" cy="2306880"/>
                      </a:xfrm>
                      <a:prstGeom prst="rect">
                        <a:avLst/>
                      </a:prstGeom>
                      <a:noFill/>
                      <a:ln>
                        <a:noFill/>
                      </a:ln>
                    </pic:spPr>
                  </pic:pic>
                </a:graphicData>
              </a:graphic>
            </wp:inline>
          </w:drawing>
        </w:r>
      </w:ins>
    </w:p>
    <w:p w:rsidR="00594209" w:rsidDel="00594209" w:rsidRDefault="00594209" w:rsidP="00393C1B">
      <w:pPr>
        <w:pStyle w:val="CETextBody"/>
        <w:rPr>
          <w:del w:id="7186" w:author="Kazuhiro Takagi" w:date="2017-03-12T21:42:00Z"/>
          <w:lang w:val="en-US" w:eastAsia="ja-JP"/>
        </w:rPr>
      </w:pPr>
    </w:p>
    <w:p w:rsidR="005559C9" w:rsidRDefault="008852B7">
      <w:pPr>
        <w:pStyle w:val="CETextBody"/>
        <w:rPr>
          <w:ins w:id="7187" w:author="Kazuhiro Takagi" w:date="2017-03-12T21:05:00Z"/>
        </w:rPr>
        <w:pPrChange w:id="7188" w:author="Kazuhiro Takagi" w:date="2017-03-12T21:42:00Z">
          <w:pPr>
            <w:pStyle w:val="CETextBody"/>
            <w:jc w:val="center"/>
          </w:pPr>
        </w:pPrChange>
      </w:pPr>
      <w:del w:id="7189" w:author="Kazuhiro Takagi" w:date="2017-03-12T21:05:00Z">
        <w:r w:rsidDel="00B669DB">
          <w:rPr>
            <w:noProof/>
            <w:lang w:val="en-US"/>
          </w:rPr>
          <w:drawing>
            <wp:inline distT="0" distB="0" distL="0" distR="0" wp14:anchorId="65A17D09" wp14:editId="7F46B668">
              <wp:extent cx="5454720" cy="121392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4720" cy="1213920"/>
                      </a:xfrm>
                      <a:prstGeom prst="rect">
                        <a:avLst/>
                      </a:prstGeom>
                      <a:noFill/>
                      <a:ln>
                        <a:noFill/>
                      </a:ln>
                    </pic:spPr>
                  </pic:pic>
                </a:graphicData>
              </a:graphic>
            </wp:inline>
          </w:drawing>
        </w:r>
      </w:del>
    </w:p>
    <w:p w:rsidR="00B669DB" w:rsidRDefault="00B669DB" w:rsidP="00393C1B">
      <w:pPr>
        <w:pStyle w:val="CETextBody"/>
        <w:jc w:val="center"/>
      </w:pPr>
    </w:p>
    <w:tbl>
      <w:tblPr>
        <w:tblStyle w:val="TableGrid"/>
        <w:tblW w:w="0" w:type="auto"/>
        <w:tblInd w:w="407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7190" w:author="Kazuhiro Takagi" w:date="2017-03-12T21:50:00Z">
          <w:tblPr>
            <w:tblStyle w:val="TableGrid"/>
            <w:tblW w:w="0" w:type="auto"/>
            <w:tblInd w:w="407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993"/>
        <w:gridCol w:w="4501"/>
        <w:tblGridChange w:id="7191">
          <w:tblGrid>
            <w:gridCol w:w="993"/>
            <w:gridCol w:w="4501"/>
          </w:tblGrid>
        </w:tblGridChange>
      </w:tblGrid>
      <w:tr w:rsidR="007C23D1" w:rsidTr="00E90E28">
        <w:trPr>
          <w:trHeight w:val="292"/>
          <w:trPrChange w:id="7192" w:author="Kazuhiro Takagi" w:date="2017-03-12T21:50:00Z">
            <w:trPr>
              <w:trHeight w:val="292"/>
            </w:trPr>
          </w:trPrChange>
        </w:trPr>
        <w:tc>
          <w:tcPr>
            <w:tcW w:w="5494" w:type="dxa"/>
            <w:gridSpan w:val="2"/>
            <w:tcBorders>
              <w:bottom w:val="single" w:sz="4" w:space="0" w:color="auto"/>
            </w:tcBorders>
            <w:tcPrChange w:id="7193" w:author="Kazuhiro Takagi" w:date="2017-03-12T21:50:00Z">
              <w:tcPr>
                <w:tcW w:w="5494" w:type="dxa"/>
                <w:gridSpan w:val="2"/>
                <w:tcBorders>
                  <w:bottom w:val="dashed" w:sz="4" w:space="0" w:color="auto"/>
                </w:tcBorders>
              </w:tcPr>
            </w:tcPrChange>
          </w:tcPr>
          <w:p w:rsidR="007C23D1" w:rsidRPr="000A0988" w:rsidRDefault="007C23D1" w:rsidP="00F2435D">
            <w:pPr>
              <w:pStyle w:val="CETextBody"/>
              <w:rPr>
                <w:sz w:val="16"/>
                <w:szCs w:val="16"/>
                <w:lang w:eastAsia="ja-JP"/>
              </w:rPr>
            </w:pPr>
            <w:r>
              <w:rPr>
                <w:rFonts w:hint="eastAsia"/>
                <w:sz w:val="16"/>
                <w:szCs w:val="16"/>
                <w:lang w:eastAsia="ja-JP"/>
              </w:rPr>
              <w:t>Legend</w:t>
            </w:r>
          </w:p>
        </w:tc>
      </w:tr>
      <w:tr w:rsidR="007C23D1" w:rsidTr="00E90E28">
        <w:trPr>
          <w:trHeight w:val="357"/>
          <w:trPrChange w:id="7194" w:author="Kazuhiro Takagi" w:date="2017-03-12T21:50:00Z">
            <w:trPr>
              <w:trHeight w:val="357"/>
            </w:trPr>
          </w:trPrChange>
        </w:trPr>
        <w:tc>
          <w:tcPr>
            <w:tcW w:w="993" w:type="dxa"/>
            <w:tcBorders>
              <w:top w:val="single" w:sz="4" w:space="0" w:color="auto"/>
              <w:left w:val="single" w:sz="4" w:space="0" w:color="auto"/>
              <w:right w:val="nil"/>
            </w:tcBorders>
            <w:tcPrChange w:id="7195" w:author="Kazuhiro Takagi" w:date="2017-03-12T21:50:00Z">
              <w:tcPr>
                <w:tcW w:w="993" w:type="dxa"/>
                <w:tcBorders>
                  <w:top w:val="dashed" w:sz="4" w:space="0" w:color="auto"/>
                  <w:left w:val="dashed" w:sz="4" w:space="0" w:color="auto"/>
                  <w:right w:val="nil"/>
                </w:tcBorders>
              </w:tcPr>
            </w:tcPrChange>
          </w:tcPr>
          <w:p w:rsidR="007C23D1" w:rsidRDefault="007C23D1" w:rsidP="00F2435D">
            <w:pPr>
              <w:pStyle w:val="CETextBody"/>
              <w:jc w:val="right"/>
              <w:rPr>
                <w:sz w:val="16"/>
                <w:szCs w:val="16"/>
                <w:lang w:eastAsia="ja-JP"/>
              </w:rPr>
            </w:pPr>
            <w:r w:rsidRPr="000A0988">
              <w:rPr>
                <w:sz w:val="16"/>
                <w:szCs w:val="16"/>
                <w:lang w:eastAsia="ja-JP"/>
              </w:rPr>
              <w:t>Boot ROM</w:t>
            </w:r>
            <w:r w:rsidR="000A43FD">
              <w:rPr>
                <w:sz w:val="16"/>
                <w:szCs w:val="16"/>
                <w:lang w:eastAsia="ja-JP"/>
              </w:rPr>
              <w:t xml:space="preserve"> Program</w:t>
            </w:r>
            <w:r>
              <w:rPr>
                <w:rFonts w:hint="eastAsia"/>
                <w:sz w:val="16"/>
                <w:szCs w:val="16"/>
                <w:lang w:eastAsia="ja-JP"/>
              </w:rPr>
              <w:t>:</w:t>
            </w:r>
          </w:p>
        </w:tc>
        <w:tc>
          <w:tcPr>
            <w:tcW w:w="4501" w:type="dxa"/>
            <w:tcBorders>
              <w:top w:val="single" w:sz="4" w:space="0" w:color="auto"/>
              <w:left w:val="nil"/>
              <w:right w:val="single" w:sz="4" w:space="0" w:color="auto"/>
            </w:tcBorders>
            <w:tcPrChange w:id="7196" w:author="Kazuhiro Takagi" w:date="2017-03-12T21:50:00Z">
              <w:tcPr>
                <w:tcW w:w="4501" w:type="dxa"/>
                <w:tcBorders>
                  <w:top w:val="dashed" w:sz="4" w:space="0" w:color="auto"/>
                  <w:left w:val="nil"/>
                  <w:right w:val="dashed" w:sz="4" w:space="0" w:color="auto"/>
                </w:tcBorders>
              </w:tcPr>
            </w:tcPrChange>
          </w:tcPr>
          <w:p w:rsidR="007C23D1" w:rsidRDefault="007C23D1">
            <w:pPr>
              <w:pStyle w:val="CETextBody"/>
              <w:rPr>
                <w:sz w:val="16"/>
                <w:szCs w:val="16"/>
                <w:lang w:eastAsia="ja-JP"/>
              </w:rPr>
            </w:pPr>
            <w:r w:rsidRPr="000A0988">
              <w:rPr>
                <w:sz w:val="16"/>
                <w:szCs w:val="16"/>
                <w:lang w:eastAsia="ja-JP"/>
              </w:rPr>
              <w:t>Built-in mask ROM program to load the IPL from external serial</w:t>
            </w:r>
            <w:r>
              <w:rPr>
                <w:rFonts w:hint="eastAsia"/>
                <w:sz w:val="16"/>
                <w:szCs w:val="16"/>
                <w:lang w:eastAsia="ja-JP"/>
              </w:rPr>
              <w:t xml:space="preserve"> </w:t>
            </w:r>
            <w:r w:rsidRPr="000A0988">
              <w:rPr>
                <w:sz w:val="16"/>
                <w:szCs w:val="16"/>
                <w:lang w:eastAsia="ja-JP"/>
              </w:rPr>
              <w:t>flash memory.</w:t>
            </w:r>
          </w:p>
        </w:tc>
      </w:tr>
      <w:tr w:rsidR="007C23D1" w:rsidTr="00E90E28">
        <w:trPr>
          <w:trHeight w:val="60"/>
          <w:trPrChange w:id="7197" w:author="Kazuhiro Takagi" w:date="2017-03-12T21:50:00Z">
            <w:trPr>
              <w:trHeight w:val="60"/>
            </w:trPr>
          </w:trPrChange>
        </w:trPr>
        <w:tc>
          <w:tcPr>
            <w:tcW w:w="993" w:type="dxa"/>
            <w:tcBorders>
              <w:left w:val="single" w:sz="4" w:space="0" w:color="auto"/>
              <w:bottom w:val="single" w:sz="4" w:space="0" w:color="auto"/>
              <w:right w:val="nil"/>
            </w:tcBorders>
            <w:tcPrChange w:id="7198" w:author="Kazuhiro Takagi" w:date="2017-03-12T21:50:00Z">
              <w:tcPr>
                <w:tcW w:w="993" w:type="dxa"/>
                <w:tcBorders>
                  <w:left w:val="dashed" w:sz="4" w:space="0" w:color="auto"/>
                  <w:right w:val="nil"/>
                </w:tcBorders>
              </w:tcPr>
            </w:tcPrChange>
          </w:tcPr>
          <w:p w:rsidR="007C23D1" w:rsidRDefault="007C23D1" w:rsidP="00F2435D">
            <w:pPr>
              <w:pStyle w:val="CETextBody"/>
              <w:jc w:val="right"/>
              <w:rPr>
                <w:sz w:val="16"/>
                <w:szCs w:val="16"/>
                <w:lang w:eastAsia="ja-JP"/>
              </w:rPr>
            </w:pPr>
            <w:r w:rsidRPr="00581B0F">
              <w:rPr>
                <w:sz w:val="16"/>
                <w:szCs w:val="16"/>
                <w:lang w:eastAsia="ja-JP"/>
              </w:rPr>
              <w:t>IPL:</w:t>
            </w:r>
          </w:p>
        </w:tc>
        <w:tc>
          <w:tcPr>
            <w:tcW w:w="4501" w:type="dxa"/>
            <w:tcBorders>
              <w:left w:val="nil"/>
              <w:bottom w:val="single" w:sz="4" w:space="0" w:color="auto"/>
              <w:right w:val="single" w:sz="4" w:space="0" w:color="auto"/>
            </w:tcBorders>
            <w:tcPrChange w:id="7199" w:author="Kazuhiro Takagi" w:date="2017-03-12T21:50:00Z">
              <w:tcPr>
                <w:tcW w:w="4501" w:type="dxa"/>
                <w:tcBorders>
                  <w:left w:val="nil"/>
                  <w:right w:val="dashed" w:sz="4" w:space="0" w:color="auto"/>
                </w:tcBorders>
              </w:tcPr>
            </w:tcPrChange>
          </w:tcPr>
          <w:p w:rsidR="007C23D1" w:rsidRDefault="007C23D1" w:rsidP="00F2435D">
            <w:pPr>
              <w:pStyle w:val="CETextBody"/>
              <w:rPr>
                <w:sz w:val="16"/>
                <w:szCs w:val="16"/>
                <w:lang w:eastAsia="ja-JP"/>
              </w:rPr>
            </w:pPr>
            <w:r w:rsidRPr="00581B0F">
              <w:rPr>
                <w:sz w:val="16"/>
                <w:szCs w:val="16"/>
                <w:lang w:eastAsia="ja-JP"/>
              </w:rPr>
              <w:t>Initial Program Loader to load OS and/or U-boot from external serial flash memory.</w:t>
            </w:r>
          </w:p>
        </w:tc>
      </w:tr>
    </w:tbl>
    <w:p w:rsidR="00130431" w:rsidRPr="00E90E28" w:rsidRDefault="00130431" w:rsidP="00394304">
      <w:pPr>
        <w:pStyle w:val="Caption"/>
        <w:rPr>
          <w:ins w:id="7200" w:author="Kazuhiro Takagi" w:date="2017-03-12T21:04:00Z"/>
          <w:lang w:eastAsia="ja-JP"/>
        </w:rPr>
      </w:pPr>
    </w:p>
    <w:p w:rsidR="00394304" w:rsidRDefault="00394304" w:rsidP="00394304">
      <w:pPr>
        <w:pStyle w:val="Caption"/>
        <w:rPr>
          <w:b w:val="0"/>
          <w:lang w:eastAsia="ja-JP"/>
        </w:rPr>
      </w:pPr>
      <w:r>
        <w:rPr>
          <w:lang w:eastAsia="ja-JP"/>
        </w:rPr>
        <w:t xml:space="preserve">Figure </w:t>
      </w:r>
      <w:r w:rsidR="00D11A9A">
        <w:rPr>
          <w:lang w:eastAsia="ja-JP"/>
        </w:rPr>
        <w:fldChar w:fldCharType="begin"/>
      </w:r>
      <w:r w:rsidR="00D11A9A">
        <w:rPr>
          <w:lang w:eastAsia="ja-JP"/>
        </w:rPr>
        <w:instrText xml:space="preserve"> STYLEREF 1 \s </w:instrText>
      </w:r>
      <w:r w:rsidR="00D11A9A">
        <w:rPr>
          <w:lang w:eastAsia="ja-JP"/>
        </w:rPr>
        <w:fldChar w:fldCharType="separate"/>
      </w:r>
      <w:r w:rsidR="003B19D6">
        <w:rPr>
          <w:noProof/>
          <w:lang w:eastAsia="ja-JP"/>
        </w:rPr>
        <w:t>5</w:t>
      </w:r>
      <w:r w:rsidR="00D11A9A">
        <w:rPr>
          <w:lang w:eastAsia="ja-JP"/>
        </w:rPr>
        <w:fldChar w:fldCharType="end"/>
      </w:r>
      <w:r w:rsidR="00D11A9A">
        <w:rPr>
          <w:lang w:eastAsia="ja-JP"/>
        </w:rPr>
        <w:noBreakHyphen/>
      </w:r>
      <w:r w:rsidR="00D11A9A">
        <w:rPr>
          <w:lang w:eastAsia="ja-JP"/>
        </w:rPr>
        <w:fldChar w:fldCharType="begin"/>
      </w:r>
      <w:r w:rsidR="00D11A9A">
        <w:rPr>
          <w:lang w:eastAsia="ja-JP"/>
        </w:rPr>
        <w:instrText xml:space="preserve"> SEQ Figure \* ARABIC \s 1 </w:instrText>
      </w:r>
      <w:r w:rsidR="00D11A9A">
        <w:rPr>
          <w:lang w:eastAsia="ja-JP"/>
        </w:rPr>
        <w:fldChar w:fldCharType="separate"/>
      </w:r>
      <w:ins w:id="7201" w:author="Huy Duc. Nguyen" w:date="2017-08-28T16:38:00Z">
        <w:r w:rsidR="003B19D6">
          <w:rPr>
            <w:noProof/>
            <w:lang w:eastAsia="ja-JP"/>
          </w:rPr>
          <w:t>6</w:t>
        </w:r>
      </w:ins>
      <w:ins w:id="7202" w:author="Kazuhiro Takagi" w:date="2017-03-21T15:02:00Z">
        <w:del w:id="7203" w:author="Huy Duc. Nguyen" w:date="2017-08-28T16:38:00Z">
          <w:r w:rsidR="00520A63" w:rsidDel="003B19D6">
            <w:rPr>
              <w:noProof/>
              <w:lang w:eastAsia="ja-JP"/>
            </w:rPr>
            <w:delText>6</w:delText>
          </w:r>
        </w:del>
      </w:ins>
      <w:ins w:id="7204" w:author=" " w:date="2017-03-09T11:18:00Z">
        <w:del w:id="7205" w:author="Huy Duc. Nguyen" w:date="2017-08-28T16:38:00Z">
          <w:r w:rsidR="00442CC0" w:rsidDel="003B19D6">
            <w:rPr>
              <w:noProof/>
              <w:lang w:eastAsia="ja-JP"/>
            </w:rPr>
            <w:delText>6</w:delText>
          </w:r>
        </w:del>
      </w:ins>
      <w:del w:id="7206" w:author="Huy Duc. Nguyen" w:date="2017-08-28T16:38:00Z">
        <w:r w:rsidR="00003FEB" w:rsidDel="003B19D6">
          <w:rPr>
            <w:noProof/>
            <w:lang w:eastAsia="ja-JP"/>
          </w:rPr>
          <w:delText>9</w:delText>
        </w:r>
      </w:del>
      <w:r w:rsidR="00D11A9A">
        <w:rPr>
          <w:lang w:eastAsia="ja-JP"/>
        </w:rPr>
        <w:fldChar w:fldCharType="end"/>
      </w:r>
      <w:r>
        <w:rPr>
          <w:rFonts w:hint="eastAsia"/>
          <w:lang w:eastAsia="ja-JP"/>
        </w:rPr>
        <w:t xml:space="preserve">: </w:t>
      </w:r>
      <w:r w:rsidRPr="00394304">
        <w:rPr>
          <w:lang w:eastAsia="ja-JP"/>
        </w:rPr>
        <w:t>Simplified BOOT Sequence</w:t>
      </w:r>
    </w:p>
    <w:p w:rsidR="00394304" w:rsidRDefault="00394304" w:rsidP="00393C1B">
      <w:pPr>
        <w:pStyle w:val="CETextBody"/>
        <w:jc w:val="center"/>
        <w:rPr>
          <w:ins w:id="7207" w:author="Kazuhiro Takagi" w:date="2017-03-14T22:19:00Z"/>
          <w:b/>
          <w:sz w:val="24"/>
          <w:lang w:eastAsia="ja-JP"/>
        </w:rPr>
      </w:pPr>
    </w:p>
    <w:p w:rsidR="003E07A8" w:rsidRDefault="003E07A8" w:rsidP="00393C1B">
      <w:pPr>
        <w:pStyle w:val="CETextBody"/>
        <w:jc w:val="center"/>
        <w:rPr>
          <w:b/>
          <w:sz w:val="24"/>
          <w:lang w:eastAsia="ja-JP"/>
        </w:rPr>
      </w:pPr>
    </w:p>
    <w:p w:rsidR="005559C9" w:rsidRPr="003B19D6" w:rsidRDefault="00EE3CDE" w:rsidP="00393C1B">
      <w:pPr>
        <w:pStyle w:val="CETextBody"/>
        <w:rPr>
          <w:ins w:id="7208" w:author="Kazuhiro Takagi" w:date="2017-03-14T19:53:00Z"/>
          <w:szCs w:val="22"/>
          <w:lang w:val="en-US" w:eastAsia="ja-JP"/>
        </w:rPr>
      </w:pPr>
      <w:ins w:id="7209" w:author="Kazuhiro Takagi" w:date="2017-03-14T19:53:00Z">
        <w:r w:rsidRPr="00D719E7">
          <w:rPr>
            <w:szCs w:val="22"/>
            <w:lang w:val="en-US" w:eastAsia="ja-JP"/>
          </w:rPr>
          <w:t xml:space="preserve">In this section, we are using following </w:t>
        </w:r>
      </w:ins>
      <w:ins w:id="7210" w:author="Kazuhiro Takagi" w:date="2017-03-14T22:49:00Z">
        <w:r w:rsidR="00286291" w:rsidRPr="00EE3CDE">
          <w:rPr>
            <w:szCs w:val="22"/>
            <w:lang w:val="en-US" w:eastAsia="ja-JP"/>
          </w:rPr>
          <w:t>op</w:t>
        </w:r>
        <w:r w:rsidR="00286291">
          <w:rPr>
            <w:szCs w:val="22"/>
            <w:lang w:val="en-US" w:eastAsia="ja-JP"/>
          </w:rPr>
          <w:t>timization</w:t>
        </w:r>
      </w:ins>
      <w:ins w:id="7211" w:author="Kazuhiro Takagi" w:date="2017-03-14T19:53:00Z">
        <w:r w:rsidRPr="00D719E7">
          <w:rPr>
            <w:szCs w:val="22"/>
            <w:lang w:val="en-US" w:eastAsia="ja-JP"/>
          </w:rPr>
          <w:t xml:space="preserve"> to create the INTEGRITY </w:t>
        </w:r>
      </w:ins>
      <w:ins w:id="7212" w:author="Kazuhiro Takagi" w:date="2017-03-14T19:54:00Z">
        <w:r w:rsidRPr="005805D0">
          <w:rPr>
            <w:szCs w:val="22"/>
            <w:lang w:val="en-US" w:eastAsia="ja-JP"/>
          </w:rPr>
          <w:t xml:space="preserve">monolith </w:t>
        </w:r>
      </w:ins>
      <w:ins w:id="7213" w:author="Kazuhiro Takagi" w:date="2017-03-14T19:53:00Z">
        <w:r w:rsidRPr="003B19D6">
          <w:rPr>
            <w:szCs w:val="22"/>
            <w:lang w:val="en-US" w:eastAsia="ja-JP"/>
          </w:rPr>
          <w:t>image.</w:t>
        </w:r>
      </w:ins>
    </w:p>
    <w:p w:rsidR="00EE3CDE" w:rsidRPr="00EE3CDE" w:rsidRDefault="00EE3CDE" w:rsidP="00EE3CDE">
      <w:pPr>
        <w:pStyle w:val="CETextBody"/>
        <w:rPr>
          <w:szCs w:val="22"/>
          <w:lang w:val="en-US" w:eastAsia="ja-JP"/>
          <w:rPrChange w:id="7214" w:author="Kazuhiro Takagi" w:date="2017-03-14T20:02:00Z">
            <w:rPr>
              <w:lang w:val="en-US" w:eastAsia="ja-JP"/>
            </w:rPr>
          </w:rPrChange>
        </w:rPr>
      </w:pPr>
      <w:ins w:id="7215" w:author="Kazuhiro Takagi" w:date="2017-03-14T19:54:00Z">
        <w:r w:rsidRPr="004F6F0B">
          <w:rPr>
            <w:szCs w:val="22"/>
            <w:lang w:val="en-US" w:eastAsia="ja-JP"/>
          </w:rPr>
          <w:t xml:space="preserve">- </w:t>
        </w:r>
      </w:ins>
      <w:ins w:id="7216" w:author="Kazuhiro Takagi" w:date="2017-03-14T19:55:00Z">
        <w:r w:rsidRPr="00EE3CDE">
          <w:rPr>
            <w:szCs w:val="22"/>
            <w:lang w:val="en-US" w:eastAsia="ja-JP"/>
            <w:rPrChange w:id="7217" w:author="Kazuhiro Takagi" w:date="2017-03-14T20:02:00Z">
              <w:rPr>
                <w:lang w:val="en-US" w:eastAsia="ja-JP"/>
              </w:rPr>
            </w:rPrChange>
          </w:rPr>
          <w:t>Decreasing the size of a monolith's binary in rcar_kernel_wrapper.readme.txt</w:t>
        </w:r>
      </w:ins>
    </w:p>
    <w:p w:rsidR="00EE3CDE" w:rsidRDefault="00EE3CDE">
      <w:pPr>
        <w:rPr>
          <w:ins w:id="7218" w:author="Kazuhiro Takagi" w:date="2017-03-14T20:02:00Z"/>
          <w:sz w:val="22"/>
          <w:szCs w:val="22"/>
          <w:lang w:eastAsia="ja-JP"/>
        </w:rPr>
      </w:pPr>
      <w:ins w:id="7219" w:author="Kazuhiro Takagi" w:date="2017-03-14T19:59:00Z">
        <w:r w:rsidRPr="00EE3CDE">
          <w:rPr>
            <w:sz w:val="22"/>
            <w:szCs w:val="22"/>
            <w:lang w:eastAsia="ja-JP"/>
            <w:rPrChange w:id="7220" w:author="Kazuhiro Takagi" w:date="2017-03-14T20:02:00Z">
              <w:rPr>
                <w:lang w:eastAsia="ja-JP"/>
              </w:rPr>
            </w:rPrChange>
          </w:rPr>
          <w:t xml:space="preserve">- Multivisor Fast Boot in </w:t>
        </w:r>
      </w:ins>
      <w:ins w:id="7221" w:author="Kazuhiro Takagi" w:date="2017-03-14T20:00:00Z">
        <w:r w:rsidRPr="00EE3CDE">
          <w:rPr>
            <w:sz w:val="22"/>
            <w:szCs w:val="22"/>
            <w:lang w:eastAsia="ja-JP"/>
            <w:rPrChange w:id="7222" w:author="Kazuhiro Takagi" w:date="2017-03-14T20:02:00Z">
              <w:rPr>
                <w:lang w:eastAsia="ja-JP"/>
              </w:rPr>
            </w:rPrChange>
          </w:rPr>
          <w:t>release_notes.txt</w:t>
        </w:r>
      </w:ins>
    </w:p>
    <w:p w:rsidR="00EE3CDE" w:rsidRDefault="00EE3CDE">
      <w:pPr>
        <w:rPr>
          <w:ins w:id="7223" w:author="Kazuhiro Takagi" w:date="2017-03-14T20:03:00Z"/>
          <w:sz w:val="22"/>
          <w:szCs w:val="22"/>
          <w:lang w:eastAsia="ja-JP"/>
        </w:rPr>
      </w:pPr>
      <w:ins w:id="7224" w:author="Kazuhiro Takagi" w:date="2017-03-14T20:02:00Z">
        <w:r>
          <w:rPr>
            <w:sz w:val="22"/>
            <w:szCs w:val="22"/>
            <w:lang w:eastAsia="ja-JP"/>
          </w:rPr>
          <w:t xml:space="preserve">  This system is </w:t>
        </w:r>
      </w:ins>
      <w:ins w:id="7225" w:author="Kazuhiro Takagi" w:date="2017-03-14T20:04:00Z">
        <w:r w:rsidR="00783A1E">
          <w:rPr>
            <w:sz w:val="22"/>
            <w:szCs w:val="22"/>
            <w:lang w:eastAsia="ja-JP"/>
          </w:rPr>
          <w:t>setting</w:t>
        </w:r>
      </w:ins>
      <w:ins w:id="7226" w:author="Kazuhiro Takagi" w:date="2017-03-14T20:02:00Z">
        <w:r>
          <w:rPr>
            <w:sz w:val="22"/>
            <w:szCs w:val="22"/>
            <w:lang w:eastAsia="ja-JP"/>
          </w:rPr>
          <w:t xml:space="preserve"> unused ram size </w:t>
        </w:r>
      </w:ins>
      <w:ins w:id="7227" w:author="Kazuhiro Takagi" w:date="2017-03-14T20:03:00Z">
        <w:r w:rsidR="00783A1E">
          <w:rPr>
            <w:sz w:val="22"/>
            <w:szCs w:val="22"/>
            <w:lang w:eastAsia="ja-JP"/>
          </w:rPr>
          <w:t xml:space="preserve">to </w:t>
        </w:r>
      </w:ins>
      <w:ins w:id="7228" w:author="Kazuhiro Takagi" w:date="2017-03-14T20:02:00Z">
        <w:r>
          <w:rPr>
            <w:sz w:val="22"/>
            <w:szCs w:val="22"/>
            <w:lang w:eastAsia="ja-JP"/>
          </w:rPr>
          <w:t>112MB</w:t>
        </w:r>
      </w:ins>
    </w:p>
    <w:p w:rsidR="00EE3CDE" w:rsidRPr="00EE3CDE" w:rsidRDefault="00EE3CDE">
      <w:pPr>
        <w:ind w:firstLineChars="350" w:firstLine="770"/>
        <w:rPr>
          <w:ins w:id="7229" w:author="Kazuhiro Takagi" w:date="2017-03-14T20:01:00Z"/>
          <w:sz w:val="22"/>
          <w:szCs w:val="22"/>
          <w:lang w:eastAsia="ja-JP"/>
          <w:rPrChange w:id="7230" w:author="Kazuhiro Takagi" w:date="2017-03-14T20:02:00Z">
            <w:rPr>
              <w:ins w:id="7231" w:author="Kazuhiro Takagi" w:date="2017-03-14T20:01:00Z"/>
              <w:lang w:eastAsia="ja-JP"/>
            </w:rPr>
          </w:rPrChange>
        </w:rPr>
        <w:pPrChange w:id="7232" w:author="Kazuhiro Takagi" w:date="2017-03-14T20:03:00Z">
          <w:pPr/>
        </w:pPrChange>
      </w:pPr>
      <w:ins w:id="7233" w:author="Kazuhiro Takagi" w:date="2017-03-14T20:03:00Z">
        <w:r w:rsidRPr="00EE3CDE">
          <w:rPr>
            <w:sz w:val="22"/>
            <w:szCs w:val="22"/>
            <w:lang w:eastAsia="ja-JP"/>
          </w:rPr>
          <w:t>ghs,size-megabytes = &lt;1</w:t>
        </w:r>
        <w:r>
          <w:rPr>
            <w:sz w:val="22"/>
            <w:szCs w:val="22"/>
            <w:lang w:eastAsia="ja-JP"/>
          </w:rPr>
          <w:t>12</w:t>
        </w:r>
        <w:r w:rsidRPr="00EE3CDE">
          <w:rPr>
            <w:sz w:val="22"/>
            <w:szCs w:val="22"/>
            <w:lang w:eastAsia="ja-JP"/>
          </w:rPr>
          <w:t>&gt;;</w:t>
        </w:r>
      </w:ins>
    </w:p>
    <w:p w:rsidR="00EE3CDE" w:rsidRDefault="00EE3CDE">
      <w:pPr>
        <w:rPr>
          <w:ins w:id="7234" w:author="Kazuhiro Takagi" w:date="2017-03-14T20:03:00Z"/>
          <w:sz w:val="22"/>
          <w:szCs w:val="22"/>
          <w:lang w:eastAsia="ja-JP"/>
        </w:rPr>
      </w:pPr>
    </w:p>
    <w:p w:rsidR="00EE3CDE" w:rsidRDefault="00EE3CDE">
      <w:pPr>
        <w:rPr>
          <w:ins w:id="7235" w:author="Kazuhiro Takagi" w:date="2017-03-14T21:49:00Z"/>
          <w:sz w:val="22"/>
          <w:szCs w:val="22"/>
          <w:lang w:eastAsia="ja-JP"/>
        </w:rPr>
      </w:pPr>
      <w:ins w:id="7236" w:author="Kazuhiro Takagi" w:date="2017-03-14T20:01:00Z">
        <w:r w:rsidRPr="00EE3CDE">
          <w:rPr>
            <w:sz w:val="22"/>
            <w:szCs w:val="22"/>
            <w:lang w:eastAsia="ja-JP"/>
            <w:rPrChange w:id="7237" w:author="Kazuhiro Takagi" w:date="2017-03-14T20:02:00Z">
              <w:rPr>
                <w:lang w:eastAsia="ja-JP"/>
              </w:rPr>
            </w:rPrChange>
          </w:rPr>
          <w:t xml:space="preserve">Above files are provided </w:t>
        </w:r>
      </w:ins>
      <w:ins w:id="7238" w:author="Kazuhiro Takagi" w:date="2017-03-14T20:02:00Z">
        <w:r w:rsidRPr="00EE3CDE">
          <w:rPr>
            <w:sz w:val="22"/>
            <w:szCs w:val="22"/>
            <w:lang w:eastAsia="ja-JP"/>
            <w:rPrChange w:id="7239" w:author="Kazuhiro Takagi" w:date="2017-03-14T20:02:00Z">
              <w:rPr>
                <w:lang w:eastAsia="ja-JP"/>
              </w:rPr>
            </w:rPrChange>
          </w:rPr>
          <w:t>by</w:t>
        </w:r>
      </w:ins>
      <w:ins w:id="7240" w:author="Kazuhiro Takagi" w:date="2017-03-14T20:01:00Z">
        <w:r w:rsidRPr="00EE3CDE">
          <w:rPr>
            <w:sz w:val="22"/>
            <w:szCs w:val="22"/>
            <w:lang w:eastAsia="ja-JP"/>
            <w:rPrChange w:id="7241" w:author="Kazuhiro Takagi" w:date="2017-03-14T20:02:00Z">
              <w:rPr>
                <w:lang w:eastAsia="ja-JP"/>
              </w:rPr>
            </w:rPrChange>
          </w:rPr>
          <w:t xml:space="preserve"> GHS.</w:t>
        </w:r>
      </w:ins>
    </w:p>
    <w:p w:rsidR="007F1DFA" w:rsidRPr="00286291" w:rsidRDefault="00286291">
      <w:pPr>
        <w:rPr>
          <w:ins w:id="7242" w:author="Kazuhiro Takagi" w:date="2017-03-14T22:49:00Z"/>
          <w:sz w:val="22"/>
          <w:szCs w:val="22"/>
          <w:lang w:eastAsia="ja-JP"/>
        </w:rPr>
      </w:pPr>
      <w:ins w:id="7243" w:author="Kazuhiro Takagi" w:date="2017-03-14T22:51:00Z">
        <w:r>
          <w:rPr>
            <w:sz w:val="22"/>
            <w:szCs w:val="22"/>
            <w:lang w:eastAsia="ja-JP"/>
          </w:rPr>
          <w:t xml:space="preserve">Note that </w:t>
        </w:r>
      </w:ins>
      <w:ins w:id="7244" w:author="Kazuhiro Takagi" w:date="2017-03-14T22:50:00Z">
        <w:r w:rsidRPr="00286291">
          <w:rPr>
            <w:sz w:val="22"/>
            <w:szCs w:val="22"/>
            <w:lang w:val="en-US" w:eastAsia="ja-JP"/>
            <w:rPrChange w:id="7245" w:author="Kazuhiro Takagi" w:date="2017-03-14T22:51:00Z">
              <w:rPr>
                <w:lang w:val="en-US" w:eastAsia="ja-JP"/>
              </w:rPr>
            </w:rPrChange>
          </w:rPr>
          <w:t>the virtualized Linux boot time can be reduced by using the updated INTEGRITY environment. This result is currently measured in T9.0 environment. It is known that the T10.1 release reduces boot time by approximately 1 second, and further releases are expected to reduce boot time even further.</w:t>
        </w:r>
      </w:ins>
    </w:p>
    <w:p w:rsidR="00286291" w:rsidRDefault="00286291">
      <w:pPr>
        <w:rPr>
          <w:ins w:id="7246" w:author="Kazuhiro Takagi" w:date="2017-03-14T21:49:00Z"/>
          <w:sz w:val="22"/>
          <w:szCs w:val="22"/>
          <w:lang w:eastAsia="ja-JP"/>
        </w:rPr>
      </w:pPr>
    </w:p>
    <w:p w:rsidR="00BC7524" w:rsidRDefault="00BC7524" w:rsidP="007F1DFA">
      <w:pPr>
        <w:rPr>
          <w:ins w:id="7247" w:author="Kazuhiro Takagi" w:date="2017-03-14T22:06:00Z"/>
          <w:i/>
          <w:sz w:val="22"/>
          <w:lang w:val="en-US" w:eastAsia="ja-JP"/>
        </w:rPr>
      </w:pPr>
      <w:ins w:id="7248" w:author="Kazuhiro Takagi" w:date="2017-03-14T22:06:00Z">
        <w:r>
          <w:rPr>
            <w:i/>
            <w:sz w:val="22"/>
            <w:lang w:val="en-US" w:eastAsia="ja-JP"/>
          </w:rPr>
          <w:t>Attention</w:t>
        </w:r>
      </w:ins>
      <w:ins w:id="7249" w:author="Kazuhiro Takagi" w:date="2017-03-14T22:08:00Z">
        <w:r>
          <w:rPr>
            <w:i/>
            <w:sz w:val="22"/>
            <w:lang w:val="en-US" w:eastAsia="ja-JP"/>
          </w:rPr>
          <w:t>:</w:t>
        </w:r>
      </w:ins>
    </w:p>
    <w:p w:rsidR="007F1DFA" w:rsidRPr="001E6B70" w:rsidRDefault="001E313A" w:rsidP="007F1DFA">
      <w:pPr>
        <w:rPr>
          <w:ins w:id="7250" w:author="Kazuhiro Takagi" w:date="2017-03-14T21:49:00Z"/>
          <w:i/>
          <w:sz w:val="22"/>
          <w:lang w:val="en-US" w:eastAsia="ja-JP"/>
        </w:rPr>
      </w:pPr>
      <w:ins w:id="7251" w:author="Kazuhiro Takagi" w:date="2017-03-14T22:09:00Z">
        <w:r>
          <w:rPr>
            <w:i/>
            <w:sz w:val="22"/>
            <w:lang w:val="en-US" w:eastAsia="ja-JP"/>
          </w:rPr>
          <w:t xml:space="preserve">If </w:t>
        </w:r>
      </w:ins>
      <w:ins w:id="7252" w:author="Kazuhiro Takagi" w:date="2017-03-14T22:08:00Z">
        <w:r w:rsidR="00BC7524">
          <w:rPr>
            <w:i/>
            <w:sz w:val="22"/>
            <w:lang w:val="en-US" w:eastAsia="ja-JP"/>
          </w:rPr>
          <w:t xml:space="preserve">you </w:t>
        </w:r>
      </w:ins>
      <w:ins w:id="7253" w:author="Kazuhiro Takagi" w:date="2017-03-14T22:09:00Z">
        <w:r>
          <w:rPr>
            <w:i/>
            <w:sz w:val="22"/>
            <w:lang w:val="en-US" w:eastAsia="ja-JP"/>
          </w:rPr>
          <w:t xml:space="preserve">have </w:t>
        </w:r>
      </w:ins>
      <w:ins w:id="7254" w:author="Kazuhiro Takagi" w:date="2017-03-14T22:08:00Z">
        <w:r w:rsidR="00BC7524">
          <w:rPr>
            <w:i/>
            <w:sz w:val="22"/>
            <w:lang w:val="en-US" w:eastAsia="ja-JP"/>
          </w:rPr>
          <w:t>modified the HyperFlash contents</w:t>
        </w:r>
      </w:ins>
      <w:ins w:id="7255" w:author="Kazuhiro Takagi" w:date="2017-03-14T22:09:00Z">
        <w:r>
          <w:rPr>
            <w:i/>
            <w:sz w:val="22"/>
            <w:lang w:val="en-US" w:eastAsia="ja-JP"/>
          </w:rPr>
          <w:t xml:space="preserve"> of supplied Salvator-X</w:t>
        </w:r>
      </w:ins>
      <w:ins w:id="7256" w:author="Kazuhiro Takagi" w:date="2017-03-14T22:10:00Z">
        <w:r w:rsidR="00742401">
          <w:rPr>
            <w:i/>
            <w:sz w:val="22"/>
            <w:lang w:val="en-US" w:eastAsia="ja-JP"/>
          </w:rPr>
          <w:t xml:space="preserve"> board</w:t>
        </w:r>
      </w:ins>
      <w:ins w:id="7257" w:author="Kazuhiro Takagi" w:date="2017-03-14T22:08:00Z">
        <w:r w:rsidR="00BC7524">
          <w:rPr>
            <w:i/>
            <w:sz w:val="22"/>
            <w:lang w:val="en-US" w:eastAsia="ja-JP"/>
          </w:rPr>
          <w:t>,</w:t>
        </w:r>
      </w:ins>
      <w:ins w:id="7258" w:author="Kazuhiro Takagi" w:date="2017-03-14T21:49:00Z">
        <w:r w:rsidR="007F1DFA" w:rsidRPr="001E6B70">
          <w:rPr>
            <w:rFonts w:hint="eastAsia"/>
            <w:i/>
            <w:sz w:val="22"/>
            <w:lang w:val="en-US" w:eastAsia="ja-JP"/>
          </w:rPr>
          <w:t xml:space="preserve"> </w:t>
        </w:r>
      </w:ins>
    </w:p>
    <w:p w:rsidR="007F1DFA" w:rsidRDefault="007F1DFA" w:rsidP="007F1DFA">
      <w:pPr>
        <w:rPr>
          <w:ins w:id="7259" w:author="Kazuhiro Takagi" w:date="2017-03-14T21:50:00Z"/>
          <w:i/>
          <w:sz w:val="22"/>
          <w:lang w:val="en-US" w:eastAsia="ja-JP"/>
        </w:rPr>
      </w:pPr>
      <w:ins w:id="7260" w:author="Kazuhiro Takagi" w:date="2017-03-14T21:49:00Z">
        <w:r w:rsidRPr="001E6B70">
          <w:rPr>
            <w:i/>
            <w:sz w:val="22"/>
            <w:lang w:val="en-US" w:eastAsia="ja-JP"/>
          </w:rPr>
          <w:t>please</w:t>
        </w:r>
        <w:r w:rsidRPr="001E6B70">
          <w:rPr>
            <w:rFonts w:hint="eastAsia"/>
            <w:i/>
            <w:sz w:val="22"/>
            <w:lang w:val="en-US" w:eastAsia="ja-JP"/>
          </w:rPr>
          <w:t xml:space="preserve"> </w:t>
        </w:r>
        <w:r w:rsidRPr="001E6B70">
          <w:rPr>
            <w:i/>
            <w:sz w:val="22"/>
            <w:lang w:val="en-US" w:eastAsia="ja-JP"/>
          </w:rPr>
          <w:t xml:space="preserve">write </w:t>
        </w:r>
        <w:r>
          <w:rPr>
            <w:i/>
            <w:sz w:val="22"/>
            <w:lang w:val="en-US" w:eastAsia="ja-JP"/>
          </w:rPr>
          <w:t>Monolith</w:t>
        </w:r>
      </w:ins>
      <w:ins w:id="7261" w:author="Kazuhiro Takagi" w:date="2017-03-14T21:51:00Z">
        <w:r>
          <w:rPr>
            <w:i/>
            <w:sz w:val="22"/>
            <w:lang w:val="en-US" w:eastAsia="ja-JP"/>
          </w:rPr>
          <w:t>(</w:t>
        </w:r>
        <w:r w:rsidRPr="007F1DFA">
          <w:rPr>
            <w:i/>
            <w:sz w:val="22"/>
            <w:szCs w:val="22"/>
            <w:rPrChange w:id="7262" w:author="Kazuhiro Takagi" w:date="2017-03-14T21:51:00Z">
              <w:rPr>
                <w:sz w:val="18"/>
                <w:szCs w:val="18"/>
              </w:rPr>
            </w:rPrChange>
          </w:rPr>
          <w:t>Type1_mono.5.4</w:t>
        </w:r>
        <w:r>
          <w:rPr>
            <w:i/>
            <w:sz w:val="22"/>
            <w:lang w:val="en-US" w:eastAsia="ja-JP"/>
          </w:rPr>
          <w:t>)</w:t>
        </w:r>
      </w:ins>
      <w:ins w:id="7263" w:author="Kazuhiro Takagi" w:date="2017-03-14T21:49:00Z">
        <w:r w:rsidRPr="001E6B70">
          <w:rPr>
            <w:i/>
            <w:sz w:val="22"/>
            <w:lang w:val="en-US" w:eastAsia="ja-JP"/>
          </w:rPr>
          <w:t xml:space="preserve"> to HyperFlash in Appendix A</w:t>
        </w:r>
        <w:r w:rsidR="00742401">
          <w:rPr>
            <w:i/>
            <w:sz w:val="22"/>
            <w:lang w:val="en-US" w:eastAsia="ja-JP"/>
          </w:rPr>
          <w:t>.</w:t>
        </w:r>
      </w:ins>
    </w:p>
    <w:p w:rsidR="007F1DFA" w:rsidRPr="00742401" w:rsidRDefault="007F1DFA">
      <w:pPr>
        <w:rPr>
          <w:ins w:id="7264" w:author="Kazuhiro Takagi" w:date="2017-03-14T20:00:00Z"/>
          <w:sz w:val="22"/>
          <w:szCs w:val="22"/>
          <w:lang w:val="en-US" w:eastAsia="ja-JP"/>
          <w:rPrChange w:id="7265" w:author="Kazuhiro Takagi" w:date="2017-03-14T22:10:00Z">
            <w:rPr>
              <w:ins w:id="7266" w:author="Kazuhiro Takagi" w:date="2017-03-14T20:00:00Z"/>
              <w:lang w:eastAsia="ja-JP"/>
            </w:rPr>
          </w:rPrChange>
        </w:rPr>
      </w:pPr>
    </w:p>
    <w:p w:rsidR="007C23D1" w:rsidRDefault="007C23D1">
      <w:pPr>
        <w:rPr>
          <w:rFonts w:ascii="Arial" w:eastAsia="Arial" w:hAnsi="Arial" w:cs="Arial"/>
          <w:b/>
          <w:bCs/>
          <w:iCs/>
          <w:szCs w:val="28"/>
          <w:lang w:eastAsia="ja-JP"/>
        </w:rPr>
      </w:pPr>
      <w:r>
        <w:br w:type="page"/>
      </w:r>
    </w:p>
    <w:p w:rsidR="00E67223" w:rsidRPr="00651005" w:rsidRDefault="00E67223" w:rsidP="00E67223">
      <w:pPr>
        <w:pStyle w:val="Heading3"/>
      </w:pPr>
      <w:bookmarkStart w:id="7267" w:name="_Toc475571119"/>
      <w:bookmarkStart w:id="7268" w:name="_Toc491775639"/>
      <w:r w:rsidRPr="007C2E44">
        <w:lastRenderedPageBreak/>
        <w:t>From power on to booting of INTEGRITY OS</w:t>
      </w:r>
      <w:bookmarkEnd w:id="7267"/>
      <w:bookmarkEnd w:id="7268"/>
    </w:p>
    <w:p w:rsidR="00E67223" w:rsidRDefault="00E67223" w:rsidP="00E67223">
      <w:pPr>
        <w:pStyle w:val="CETextBody"/>
        <w:numPr>
          <w:ilvl w:val="0"/>
          <w:numId w:val="26"/>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M</w:t>
      </w:r>
      <w:r w:rsidRPr="00F1103D">
        <w:rPr>
          <w:lang w:val="en-US" w:eastAsia="ja-JP"/>
        </w:rPr>
        <w:t>easure</w:t>
      </w:r>
      <w:r>
        <w:rPr>
          <w:rFonts w:hint="eastAsia"/>
          <w:lang w:val="en-US" w:eastAsia="ja-JP"/>
        </w:rPr>
        <w:t xml:space="preserv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ready</w:t>
      </w:r>
      <w:r>
        <w:rPr>
          <w:rFonts w:hint="eastAsia"/>
          <w:lang w:val="en-US" w:eastAsia="ja-JP"/>
        </w:rPr>
        <w:t xml:space="preserve"> of </w:t>
      </w:r>
      <w:r>
        <w:rPr>
          <w:lang w:val="en-US" w:eastAsia="ja-JP"/>
        </w:rPr>
        <w:t xml:space="preserve">INTEGRITY </w:t>
      </w:r>
      <w:r>
        <w:rPr>
          <w:rFonts w:hint="eastAsia"/>
          <w:lang w:val="en-US" w:eastAsia="ja-JP"/>
        </w:rPr>
        <w:t xml:space="preserve">Kernel </w:t>
      </w:r>
      <w:ins w:id="7269" w:author="Kazuhiro Takagi" w:date="2017-04-10T12:02:00Z">
        <w:r w:rsidR="00B83137">
          <w:rPr>
            <w:rFonts w:hint="eastAsia"/>
            <w:lang w:val="en-US" w:eastAsia="ja-JP"/>
          </w:rPr>
          <w:t>to</w:t>
        </w:r>
        <w:r w:rsidR="00B83137">
          <w:rPr>
            <w:lang w:val="en-US" w:eastAsia="ja-JP"/>
          </w:rPr>
          <w:t xml:space="preserve"> start virtual machine on </w:t>
        </w:r>
      </w:ins>
      <w:del w:id="7270" w:author="Kazuhiro Takagi" w:date="2017-04-10T12:02:00Z">
        <w:r w:rsidDel="00B83137">
          <w:rPr>
            <w:rFonts w:hint="eastAsia"/>
            <w:lang w:val="en-US" w:eastAsia="ja-JP"/>
          </w:rPr>
          <w:delText xml:space="preserve">on </w:delText>
        </w:r>
      </w:del>
      <w:r>
        <w:rPr>
          <w:rFonts w:hint="eastAsia"/>
          <w:lang w:val="en-US" w:eastAsia="ja-JP"/>
        </w:rPr>
        <w:t>virtualization PoC</w:t>
      </w:r>
      <w:r w:rsidRPr="004278D7">
        <w:rPr>
          <w:rFonts w:hint="eastAsia"/>
          <w:lang w:val="en-US" w:eastAsia="ja-JP"/>
        </w:rPr>
        <w:t>.</w:t>
      </w:r>
    </w:p>
    <w:p w:rsidR="00E67223" w:rsidRPr="00306ED4"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p>
    <w:p w:rsidR="00E67223" w:rsidRDefault="00944056" w:rsidP="00E67223">
      <w:pPr>
        <w:pStyle w:val="CETextBody"/>
        <w:ind w:left="142"/>
        <w:rPr>
          <w:lang w:val="en-US" w:eastAsia="ja-JP"/>
        </w:rPr>
      </w:pPr>
      <w:ins w:id="7271" w:author="Kazuhiro Takagi" w:date="2017-04-11T00:36:00Z">
        <w:r>
          <w:rPr>
            <w:noProof/>
            <w:lang w:val="en-US"/>
          </w:rPr>
          <w:drawing>
            <wp:inline distT="0" distB="0" distL="0" distR="0" wp14:anchorId="5E562824">
              <wp:extent cx="5663880" cy="1528560"/>
              <wp:effectExtent l="0" t="0" r="0" b="0"/>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3880" cy="1528560"/>
                      </a:xfrm>
                      <a:prstGeom prst="rect">
                        <a:avLst/>
                      </a:prstGeom>
                      <a:noFill/>
                      <a:ln>
                        <a:noFill/>
                      </a:ln>
                    </pic:spPr>
                  </pic:pic>
                </a:graphicData>
              </a:graphic>
            </wp:inline>
          </w:drawing>
        </w:r>
      </w:ins>
    </w:p>
    <w:p w:rsidR="00E67223" w:rsidRPr="00393C1B" w:rsidRDefault="008852B7" w:rsidP="00E67223">
      <w:pPr>
        <w:pStyle w:val="CETextBody"/>
        <w:ind w:left="142" w:hanging="142"/>
        <w:rPr>
          <w:lang w:val="en-US" w:eastAsia="ja-JP"/>
        </w:rPr>
      </w:pPr>
      <w:del w:id="7272" w:author="Kazuhiro Takagi" w:date="2017-03-13T01:53:00Z">
        <w:r w:rsidDel="00AB6D2C">
          <w:rPr>
            <w:noProof/>
            <w:lang w:val="en-US"/>
          </w:rPr>
          <w:drawing>
            <wp:inline distT="0" distB="0" distL="0" distR="0" wp14:anchorId="1285BB27" wp14:editId="2F698D27">
              <wp:extent cx="5563800" cy="155448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3800" cy="1554480"/>
                      </a:xfrm>
                      <a:prstGeom prst="rect">
                        <a:avLst/>
                      </a:prstGeom>
                      <a:noFill/>
                      <a:ln>
                        <a:noFill/>
                      </a:ln>
                    </pic:spPr>
                  </pic:pic>
                </a:graphicData>
              </a:graphic>
            </wp:inline>
          </w:drawing>
        </w:r>
      </w:del>
    </w:p>
    <w:p w:rsidR="00E67223" w:rsidRPr="000E1935" w:rsidRDefault="00E67223" w:rsidP="00E67223">
      <w:pPr>
        <w:pStyle w:val="Caption"/>
        <w:rPr>
          <w:lang w:val="en-US" w:eastAsia="ja-JP"/>
        </w:rPr>
      </w:pPr>
      <w:r>
        <w:rPr>
          <w:lang w:eastAsia="ja-JP"/>
        </w:rPr>
        <w:t xml:space="preserve">Figure </w:t>
      </w:r>
      <w:r>
        <w:rPr>
          <w:b w:val="0"/>
          <w:lang w:eastAsia="ja-JP"/>
        </w:rPr>
        <w:fldChar w:fldCharType="begin"/>
      </w:r>
      <w:r>
        <w:rPr>
          <w:lang w:eastAsia="ja-JP"/>
        </w:rPr>
        <w:instrText xml:space="preserve"> STYLEREF 1 \s </w:instrText>
      </w:r>
      <w:r>
        <w:rPr>
          <w:b w:val="0"/>
          <w:lang w:eastAsia="ja-JP"/>
        </w:rPr>
        <w:fldChar w:fldCharType="separate"/>
      </w:r>
      <w:r w:rsidR="003B19D6">
        <w:rPr>
          <w:noProof/>
          <w:lang w:eastAsia="ja-JP"/>
        </w:rPr>
        <w:t>5</w:t>
      </w:r>
      <w:r>
        <w:rPr>
          <w:b w:val="0"/>
          <w:lang w:eastAsia="ja-JP"/>
        </w:rPr>
        <w:fldChar w:fldCharType="end"/>
      </w:r>
      <w:r>
        <w:rPr>
          <w:lang w:eastAsia="ja-JP"/>
        </w:rPr>
        <w:noBreakHyphen/>
      </w:r>
      <w:r>
        <w:rPr>
          <w:b w:val="0"/>
          <w:lang w:eastAsia="ja-JP"/>
        </w:rPr>
        <w:fldChar w:fldCharType="begin"/>
      </w:r>
      <w:r>
        <w:rPr>
          <w:lang w:eastAsia="ja-JP"/>
        </w:rPr>
        <w:instrText xml:space="preserve"> SEQ Figure \* ARABIC \s 1 </w:instrText>
      </w:r>
      <w:r>
        <w:rPr>
          <w:b w:val="0"/>
          <w:lang w:eastAsia="ja-JP"/>
        </w:rPr>
        <w:fldChar w:fldCharType="separate"/>
      </w:r>
      <w:ins w:id="7273" w:author="Huy Duc. Nguyen" w:date="2017-08-28T16:38:00Z">
        <w:r w:rsidR="003B19D6">
          <w:rPr>
            <w:noProof/>
            <w:lang w:eastAsia="ja-JP"/>
          </w:rPr>
          <w:t>7</w:t>
        </w:r>
      </w:ins>
      <w:ins w:id="7274" w:author="Kazuhiro Takagi" w:date="2017-03-21T15:02:00Z">
        <w:del w:id="7275" w:author="Huy Duc. Nguyen" w:date="2017-08-28T16:38:00Z">
          <w:r w:rsidR="00520A63" w:rsidDel="003B19D6">
            <w:rPr>
              <w:noProof/>
              <w:lang w:eastAsia="ja-JP"/>
            </w:rPr>
            <w:delText>7</w:delText>
          </w:r>
        </w:del>
      </w:ins>
      <w:ins w:id="7276" w:author=" " w:date="2017-03-09T11:18:00Z">
        <w:del w:id="7277" w:author="Huy Duc. Nguyen" w:date="2017-08-28T16:38:00Z">
          <w:r w:rsidR="00442CC0" w:rsidDel="003B19D6">
            <w:rPr>
              <w:noProof/>
              <w:lang w:eastAsia="ja-JP"/>
            </w:rPr>
            <w:delText>7</w:delText>
          </w:r>
        </w:del>
      </w:ins>
      <w:del w:id="7278" w:author="Huy Duc. Nguyen" w:date="2017-08-28T16:38:00Z">
        <w:r w:rsidR="00003FEB" w:rsidDel="003B19D6">
          <w:rPr>
            <w:noProof/>
            <w:lang w:eastAsia="ja-JP"/>
          </w:rPr>
          <w:delText>10</w:delText>
        </w:r>
      </w:del>
      <w:r>
        <w:rPr>
          <w:b w:val="0"/>
          <w:lang w:eastAsia="ja-JP"/>
        </w:rPr>
        <w:fldChar w:fldCharType="end"/>
      </w:r>
      <w:r>
        <w:rPr>
          <w:rFonts w:hint="eastAsia"/>
          <w:lang w:eastAsia="ja-JP"/>
        </w:rPr>
        <w:t xml:space="preserve">: </w:t>
      </w:r>
      <w:r w:rsidRPr="00394304">
        <w:rPr>
          <w:lang w:eastAsia="ja-JP"/>
        </w:rPr>
        <w:t>Images of power on to booting of INTEGRITY OS</w:t>
      </w:r>
    </w:p>
    <w:p w:rsidR="00E67223" w:rsidRPr="00613E0B" w:rsidRDefault="00E67223" w:rsidP="00E67223">
      <w:pPr>
        <w:pStyle w:val="CETextBody"/>
        <w:numPr>
          <w:ilvl w:val="0"/>
          <w:numId w:val="26"/>
        </w:numPr>
        <w:ind w:hanging="782"/>
        <w:rPr>
          <w:lang w:val="en-US" w:eastAsia="ja-JP"/>
        </w:rPr>
      </w:pPr>
      <w:r w:rsidRPr="00613E0B">
        <w:rPr>
          <w:lang w:val="en-US" w:eastAsia="ja-JP"/>
        </w:rPr>
        <w:t>Precondition</w:t>
      </w:r>
    </w:p>
    <w:p w:rsidR="0027486D" w:rsidRPr="0027486D" w:rsidRDefault="00E67223" w:rsidP="0027486D">
      <w:pPr>
        <w:pStyle w:val="CETextBody"/>
        <w:numPr>
          <w:ilvl w:val="0"/>
          <w:numId w:val="7"/>
        </w:numPr>
        <w:rPr>
          <w:lang w:val="en-US" w:eastAsia="ja-JP"/>
        </w:rPr>
      </w:pPr>
      <w:r>
        <w:rPr>
          <w:rFonts w:hint="eastAsia"/>
          <w:lang w:val="en-US" w:eastAsia="ja-JP"/>
        </w:rPr>
        <w:t>Measure on virtualization PoC (Type1)</w:t>
      </w:r>
    </w:p>
    <w:p w:rsidR="00E67223" w:rsidRPr="00F61AF8" w:rsidDel="0027486D" w:rsidRDefault="00E67223" w:rsidP="00E67223">
      <w:pPr>
        <w:pStyle w:val="CETextBody"/>
        <w:numPr>
          <w:ilvl w:val="0"/>
          <w:numId w:val="7"/>
        </w:numPr>
        <w:rPr>
          <w:del w:id="7279" w:author=" " w:date="2017-03-08T13:40:00Z"/>
          <w:lang w:val="en-US" w:eastAsia="ja-JP"/>
        </w:rPr>
      </w:pPr>
      <w:del w:id="7280" w:author=" " w:date="2017-03-08T13:40:00Z">
        <w:r w:rsidDel="0027486D">
          <w:rPr>
            <w:rFonts w:hint="eastAsia"/>
            <w:lang w:val="en-US" w:eastAsia="ja-JP"/>
          </w:rPr>
          <w:delText>Use boot time measurement tool. (RENESAS original)</w:delText>
        </w:r>
      </w:del>
    </w:p>
    <w:p w:rsidR="00E67223" w:rsidRPr="00414B13" w:rsidRDefault="00E67223" w:rsidP="00E67223">
      <w:pPr>
        <w:pStyle w:val="CETextBody"/>
        <w:numPr>
          <w:ilvl w:val="0"/>
          <w:numId w:val="7"/>
        </w:numPr>
        <w:rPr>
          <w:lang w:val="en-US" w:eastAsia="ja-JP"/>
        </w:rPr>
      </w:pPr>
      <w:r w:rsidRPr="00414B13">
        <w:rPr>
          <w:rFonts w:hint="eastAsia"/>
          <w:lang w:val="en-US" w:eastAsia="ja-JP"/>
        </w:rPr>
        <w:t xml:space="preserve">Verified </w:t>
      </w:r>
      <w:r w:rsidRPr="00414B13">
        <w:rPr>
          <w:lang w:val="en-US" w:eastAsia="ja-JP"/>
        </w:rPr>
        <w:t>10 times and use the average as the</w:t>
      </w:r>
      <w:r w:rsidRPr="00414B13">
        <w:rPr>
          <w:rFonts w:hint="eastAsia"/>
          <w:lang w:val="en-US" w:eastAsia="ja-JP"/>
        </w:rPr>
        <w:t xml:space="preserve"> result</w:t>
      </w:r>
      <w:r w:rsidRPr="00414B13">
        <w:rPr>
          <w:lang w:val="en-US" w:eastAsia="ja-JP"/>
        </w:rPr>
        <w:t xml:space="preserve"> value.</w:t>
      </w:r>
    </w:p>
    <w:p w:rsidR="00DA28D0" w:rsidRDefault="00DA28D0" w:rsidP="00DA28D0">
      <w:pPr>
        <w:pStyle w:val="CETextBody"/>
        <w:numPr>
          <w:ilvl w:val="0"/>
          <w:numId w:val="7"/>
        </w:numPr>
        <w:rPr>
          <w:lang w:val="en-US" w:eastAsia="ja-JP"/>
        </w:rPr>
      </w:pPr>
      <w:r>
        <w:rPr>
          <w:lang w:val="en-US" w:eastAsia="ja-JP"/>
        </w:rPr>
        <w:t>Measure time until the log of “VM power on” in INTEGRITY side.</w:t>
      </w:r>
    </w:p>
    <w:p w:rsidR="00DA28D0" w:rsidRPr="00414B13" w:rsidRDefault="00215640" w:rsidP="00DA28D0">
      <w:pPr>
        <w:pStyle w:val="CETextBody"/>
        <w:numPr>
          <w:ilvl w:val="0"/>
          <w:numId w:val="7"/>
        </w:numPr>
        <w:rPr>
          <w:lang w:val="en-US" w:eastAsia="ja-JP"/>
        </w:rPr>
      </w:pPr>
      <w:ins w:id="7281" w:author="Hirokuni Lee" w:date="2017-03-08T14:40:00Z">
        <w:r>
          <w:rPr>
            <w:rFonts w:hint="eastAsia"/>
            <w:lang w:val="en-US" w:eastAsia="ja-JP"/>
          </w:rPr>
          <w:t xml:space="preserve">Take the </w:t>
        </w:r>
      </w:ins>
      <w:ins w:id="7282" w:author="Hirokuni Lee" w:date="2017-03-08T14:41:00Z">
        <w:r>
          <w:rPr>
            <w:rFonts w:hint="eastAsia"/>
            <w:lang w:val="en-US" w:eastAsia="ja-JP"/>
          </w:rPr>
          <w:t>boot situation on</w:t>
        </w:r>
      </w:ins>
      <w:ins w:id="7283" w:author="Hirokuni Lee" w:date="2017-03-08T14:39:00Z">
        <w:r>
          <w:rPr>
            <w:rFonts w:hint="eastAsia"/>
            <w:lang w:val="en-US" w:eastAsia="ja-JP"/>
          </w:rPr>
          <w:t xml:space="preserve"> video</w:t>
        </w:r>
      </w:ins>
      <w:ins w:id="7284" w:author="Hirokuni Lee" w:date="2017-03-08T14:41:00Z">
        <w:r>
          <w:rPr>
            <w:rFonts w:hint="eastAsia"/>
            <w:lang w:val="en-US" w:eastAsia="ja-JP"/>
          </w:rPr>
          <w:t>.</w:t>
        </w:r>
      </w:ins>
      <w:ins w:id="7285" w:author="Hirokuni Lee" w:date="2017-03-08T14:39:00Z">
        <w:r>
          <w:rPr>
            <w:rFonts w:hint="eastAsia"/>
            <w:lang w:val="en-US" w:eastAsia="ja-JP"/>
          </w:rPr>
          <w:t xml:space="preserve"> </w:t>
        </w:r>
      </w:ins>
      <w:ins w:id="7286" w:author=" " w:date="2017-03-08T13:42:00Z">
        <w:del w:id="7287" w:author="Hirokuni Lee" w:date="2017-03-08T14:42:00Z">
          <w:r w:rsidR="0027486D" w:rsidDel="00215640">
            <w:rPr>
              <w:rFonts w:hint="eastAsia"/>
              <w:lang w:val="en-US" w:eastAsia="ja-JP"/>
            </w:rPr>
            <w:delText>起動している様子をビデオ撮影する</w:delText>
          </w:r>
        </w:del>
      </w:ins>
      <w:del w:id="7288" w:author=" " w:date="2017-03-08T13:41:00Z">
        <w:r w:rsidR="000C2D6F" w:rsidDel="0027486D">
          <w:rPr>
            <w:lang w:val="en-US" w:eastAsia="ja-JP"/>
          </w:rPr>
          <w:delText>Subtract</w:delText>
        </w:r>
        <w:r w:rsidR="00DA28D0" w:rsidDel="0027486D">
          <w:rPr>
            <w:lang w:val="en-US" w:eastAsia="ja-JP"/>
          </w:rPr>
          <w:delText xml:space="preserve"> time of download</w:delText>
        </w:r>
        <w:r w:rsidR="000C2D6F" w:rsidDel="0027486D">
          <w:rPr>
            <w:lang w:val="en-US" w:eastAsia="ja-JP"/>
          </w:rPr>
          <w:delText>ing</w:delText>
        </w:r>
        <w:r w:rsidR="00DA28D0" w:rsidDel="0027486D">
          <w:rPr>
            <w:lang w:val="en-US" w:eastAsia="ja-JP"/>
          </w:rPr>
          <w:delText xml:space="preserve"> INTEGRITY image. </w:delText>
        </w:r>
      </w:del>
    </w:p>
    <w:p w:rsidR="00E67223" w:rsidRPr="00DA28D0" w:rsidRDefault="00E67223" w:rsidP="00E67223">
      <w:pPr>
        <w:pStyle w:val="CETextBody"/>
        <w:ind w:left="142"/>
        <w:rPr>
          <w:lang w:val="en-US" w:eastAsia="ja-JP"/>
        </w:rPr>
      </w:pPr>
    </w:p>
    <w:p w:rsidR="00E67223" w:rsidRDefault="00E67223" w:rsidP="00E67223">
      <w:pPr>
        <w:pStyle w:val="CETextBody"/>
        <w:numPr>
          <w:ilvl w:val="0"/>
          <w:numId w:val="26"/>
        </w:numPr>
        <w:ind w:hanging="782"/>
        <w:rPr>
          <w:lang w:val="en-US" w:eastAsia="ja-JP"/>
        </w:rPr>
      </w:pPr>
      <w:r>
        <w:rPr>
          <w:rFonts w:hint="eastAsia"/>
          <w:lang w:val="en-US" w:eastAsia="ja-JP"/>
        </w:rPr>
        <w:t>How to measure</w:t>
      </w:r>
    </w:p>
    <w:p w:rsidR="00E67223" w:rsidRDefault="00215640" w:rsidP="00E67223">
      <w:pPr>
        <w:pStyle w:val="CETextBody"/>
        <w:numPr>
          <w:ilvl w:val="0"/>
          <w:numId w:val="305"/>
        </w:numPr>
        <w:rPr>
          <w:lang w:val="en-US" w:eastAsia="ja-JP"/>
        </w:rPr>
      </w:pPr>
      <w:ins w:id="7289" w:author="Hirokuni Lee" w:date="2017-03-08T14:42:00Z">
        <w:r>
          <w:rPr>
            <w:rFonts w:hint="eastAsia"/>
            <w:lang w:val="en-US" w:eastAsia="ja-JP"/>
          </w:rPr>
          <w:t xml:space="preserve">Take </w:t>
        </w:r>
      </w:ins>
      <w:ins w:id="7290" w:author="Hirokuni Lee" w:date="2017-03-08T14:43:00Z">
        <w:r>
          <w:rPr>
            <w:lang w:val="en-US" w:eastAsia="ja-JP"/>
          </w:rPr>
          <w:t>the</w:t>
        </w:r>
      </w:ins>
      <w:ins w:id="7291" w:author="Hirokuni Lee" w:date="2017-03-08T14:42:00Z">
        <w:r>
          <w:rPr>
            <w:rFonts w:hint="eastAsia"/>
            <w:lang w:val="en-US" w:eastAsia="ja-JP"/>
          </w:rPr>
          <w:t xml:space="preserve"> </w:t>
        </w:r>
      </w:ins>
      <w:ins w:id="7292" w:author="Hirokuni Lee" w:date="2017-03-08T14:43:00Z">
        <w:r>
          <w:rPr>
            <w:rFonts w:hint="eastAsia"/>
            <w:lang w:val="en-US" w:eastAsia="ja-JP"/>
          </w:rPr>
          <w:t>boot situation on video</w:t>
        </w:r>
      </w:ins>
      <w:del w:id="7293" w:author=" " w:date="2017-03-08T13:42:00Z">
        <w:r w:rsidR="00E67223" w:rsidDel="0027486D">
          <w:rPr>
            <w:rFonts w:hint="eastAsia"/>
            <w:lang w:val="en-US" w:eastAsia="ja-JP"/>
          </w:rPr>
          <w:delText>Login to Linux.</w:delText>
        </w:r>
      </w:del>
      <w:ins w:id="7294" w:author=" " w:date="2017-03-08T13:42:00Z">
        <w:del w:id="7295" w:author="Hirokuni Lee" w:date="2017-03-08T14:43:00Z">
          <w:r w:rsidR="0027486D" w:rsidDel="00215640">
            <w:rPr>
              <w:rFonts w:hint="eastAsia"/>
              <w:lang w:val="en-US" w:eastAsia="ja-JP"/>
            </w:rPr>
            <w:delText>起動している様子をビデオ撮影する</w:delText>
          </w:r>
        </w:del>
      </w:ins>
      <w:ins w:id="7296" w:author="Hirokuni Lee" w:date="2017-03-08T14:43:00Z">
        <w:r>
          <w:rPr>
            <w:rFonts w:hint="eastAsia"/>
            <w:lang w:val="en-US" w:eastAsia="ja-JP"/>
          </w:rPr>
          <w:t>.</w:t>
        </w:r>
      </w:ins>
    </w:p>
    <w:p w:rsidR="009C5DA6" w:rsidRPr="0045058C" w:rsidRDefault="00215640" w:rsidP="000B0F0E">
      <w:pPr>
        <w:pStyle w:val="CETextBody"/>
        <w:numPr>
          <w:ilvl w:val="0"/>
          <w:numId w:val="305"/>
        </w:numPr>
        <w:rPr>
          <w:ins w:id="7297" w:author=" " w:date="2017-03-08T13:52:00Z"/>
          <w:lang w:val="en-US" w:eastAsia="ja-JP"/>
        </w:rPr>
      </w:pPr>
      <w:ins w:id="7298" w:author="Hirokuni Lee" w:date="2017-03-08T14:43:00Z">
        <w:r w:rsidRPr="000B0F0E">
          <w:rPr>
            <w:rFonts w:hint="eastAsia"/>
            <w:lang w:val="en-US" w:eastAsia="ja-JP"/>
          </w:rPr>
          <w:t xml:space="preserve">Search the frame which </w:t>
        </w:r>
      </w:ins>
      <w:ins w:id="7299" w:author="Kazuhiro Takagi" w:date="2017-03-15T09:24:00Z">
        <w:r w:rsidR="00BF019A">
          <w:rPr>
            <w:rFonts w:hint="eastAsia"/>
            <w:lang w:val="en-US" w:eastAsia="ja-JP"/>
          </w:rPr>
          <w:t>S</w:t>
        </w:r>
      </w:ins>
      <w:ins w:id="7300" w:author="Kazuhiro Takagi" w:date="2017-03-15T09:50:00Z">
        <w:r w:rsidR="00520562">
          <w:rPr>
            <w:lang w:val="en-US" w:eastAsia="ja-JP"/>
          </w:rPr>
          <w:t xml:space="preserve">alvator-X LED14 changes to </w:t>
        </w:r>
      </w:ins>
      <w:ins w:id="7301" w:author="Kazuhiro Takagi" w:date="2017-03-15T09:51:00Z">
        <w:r w:rsidR="00520562">
          <w:rPr>
            <w:lang w:val="en-US" w:eastAsia="ja-JP"/>
          </w:rPr>
          <w:t>ON</w:t>
        </w:r>
      </w:ins>
      <w:ins w:id="7302" w:author="Kazuhiro Takagi" w:date="2017-03-15T09:50:00Z">
        <w:r w:rsidR="00520562">
          <w:rPr>
            <w:lang w:val="en-US" w:eastAsia="ja-JP"/>
          </w:rPr>
          <w:t xml:space="preserve"> </w:t>
        </w:r>
      </w:ins>
      <w:ins w:id="7303" w:author="Hirokuni Lee" w:date="2017-03-08T14:43:00Z">
        <w:del w:id="7304" w:author="Kazuhiro Takagi" w:date="2017-03-15T09:50:00Z">
          <w:r w:rsidRPr="000B0F0E" w:rsidDel="00520562">
            <w:rPr>
              <w:rFonts w:hint="eastAsia"/>
              <w:lang w:val="en-US" w:eastAsia="ja-JP"/>
            </w:rPr>
            <w:delText>contain</w:delText>
          </w:r>
        </w:del>
      </w:ins>
      <w:ins w:id="7305" w:author="Hirokuni Lee" w:date="2017-03-08T14:48:00Z">
        <w:del w:id="7306" w:author="Kazuhiro Takagi" w:date="2017-03-15T09:50:00Z">
          <w:r w:rsidR="00474432" w:rsidDel="00520562">
            <w:rPr>
              <w:rFonts w:hint="eastAsia"/>
              <w:lang w:val="en-US" w:eastAsia="ja-JP"/>
            </w:rPr>
            <w:delText>s</w:delText>
          </w:r>
        </w:del>
      </w:ins>
      <w:ins w:id="7307" w:author="Hirokuni Lee" w:date="2017-03-08T14:43:00Z">
        <w:del w:id="7308" w:author="Kazuhiro Takagi" w:date="2017-03-15T09:50:00Z">
          <w:r w:rsidRPr="000B0F0E" w:rsidDel="00520562">
            <w:rPr>
              <w:rFonts w:hint="eastAsia"/>
              <w:lang w:val="en-US" w:eastAsia="ja-JP"/>
            </w:rPr>
            <w:delText xml:space="preserve"> the log </w:delText>
          </w:r>
        </w:del>
      </w:ins>
      <w:ins w:id="7309" w:author="Hirokuni Lee" w:date="2017-03-08T14:44:00Z">
        <w:del w:id="7310" w:author="Kazuhiro Takagi" w:date="2017-03-15T09:50:00Z">
          <w:r w:rsidRPr="000B0F0E" w:rsidDel="00520562">
            <w:rPr>
              <w:lang w:val="en-US" w:eastAsia="ja-JP"/>
            </w:rPr>
            <w:delText xml:space="preserve">“NOTICE:  BL2: R-Car Gen3 Initial Program </w:delText>
          </w:r>
          <w:r w:rsidRPr="0045058C" w:rsidDel="00520562">
            <w:rPr>
              <w:lang w:val="en-US" w:eastAsia="ja-JP"/>
            </w:rPr>
            <w:delText xml:space="preserve">Loader(CA57) Rev.1.0.5” </w:delText>
          </w:r>
        </w:del>
        <w:r w:rsidRPr="0045058C">
          <w:rPr>
            <w:lang w:val="en-US" w:eastAsia="ja-JP"/>
          </w:rPr>
          <w:t>from the video.</w:t>
        </w:r>
      </w:ins>
      <w:ins w:id="7311" w:author=" " w:date="2017-03-08T13:51:00Z">
        <w:del w:id="7312" w:author="Hirokuni Lee" w:date="2017-03-08T14:46:00Z">
          <w:r w:rsidR="009C5DA6" w:rsidRPr="0045058C" w:rsidDel="0045058C">
            <w:rPr>
              <w:rFonts w:hint="eastAsia"/>
              <w:lang w:val="en-US" w:eastAsia="ja-JP"/>
            </w:rPr>
            <w:delText>撮影したビデオ映像から、電源投入時のログ</w:delText>
          </w:r>
          <w:r w:rsidR="009C5DA6" w:rsidRPr="0045058C" w:rsidDel="0045058C">
            <w:rPr>
              <w:lang w:val="en-US" w:eastAsia="ja-JP"/>
            </w:rPr>
            <w:delText xml:space="preserve"> “</w:delText>
          </w:r>
        </w:del>
      </w:ins>
      <w:ins w:id="7313" w:author=" " w:date="2017-03-08T13:52:00Z">
        <w:del w:id="7314" w:author="Hirokuni Lee" w:date="2017-03-08T14:46:00Z">
          <w:r w:rsidR="009C5DA6" w:rsidRPr="0045058C" w:rsidDel="0045058C">
            <w:rPr>
              <w:lang w:val="en-US" w:eastAsia="ja-JP"/>
            </w:rPr>
            <w:delText>NOTICE:  BL2: R-Car Gen3 Initial Program Loader(CA57) Rev.1.0.5</w:delText>
          </w:r>
        </w:del>
      </w:ins>
      <w:ins w:id="7315" w:author=" " w:date="2017-03-08T13:51:00Z">
        <w:del w:id="7316" w:author="Hirokuni Lee" w:date="2017-03-08T14:46:00Z">
          <w:r w:rsidR="009C5DA6" w:rsidRPr="0045058C" w:rsidDel="0045058C">
            <w:rPr>
              <w:lang w:val="en-US" w:eastAsia="ja-JP"/>
            </w:rPr>
            <w:delText>”</w:delText>
          </w:r>
          <w:r w:rsidR="009C5DA6" w:rsidRPr="0045058C" w:rsidDel="0045058C">
            <w:rPr>
              <w:rFonts w:hint="eastAsia"/>
              <w:lang w:val="en-US" w:eastAsia="ja-JP"/>
            </w:rPr>
            <w:delText>が出力された瞬間のフレームを探す。</w:delText>
          </w:r>
        </w:del>
      </w:ins>
    </w:p>
    <w:p w:rsidR="009C5DA6" w:rsidDel="00520562" w:rsidRDefault="009C5DA6">
      <w:pPr>
        <w:pStyle w:val="CETextBody"/>
        <w:ind w:left="422"/>
        <w:rPr>
          <w:ins w:id="7317" w:author=" " w:date="2017-03-08T13:52:00Z"/>
          <w:del w:id="7318" w:author="Kazuhiro Takagi" w:date="2017-03-15T09:49:00Z"/>
          <w:lang w:val="en-US" w:eastAsia="ja-JP"/>
        </w:rPr>
        <w:pPrChange w:id="7319" w:author=" " w:date="2017-03-08T13:52:00Z">
          <w:pPr>
            <w:pStyle w:val="CETextBody"/>
            <w:numPr>
              <w:numId w:val="305"/>
            </w:numPr>
            <w:ind w:left="782" w:hanging="360"/>
          </w:pPr>
        </w:pPrChange>
      </w:pPr>
      <w:ins w:id="7320" w:author=" " w:date="2017-03-08T13:52:00Z">
        <w:del w:id="7321" w:author="Kazuhiro Takagi" w:date="2017-03-15T09:25:00Z">
          <w:r w:rsidDel="00F72B27">
            <w:rPr>
              <w:noProof/>
              <w:lang w:val="en-US"/>
            </w:rPr>
            <mc:AlternateContent>
              <mc:Choice Requires="wps">
                <w:drawing>
                  <wp:anchor distT="0" distB="0" distL="114300" distR="114300" simplePos="0" relativeHeight="251750912" behindDoc="0" locked="0" layoutInCell="1" allowOverlap="1" wp14:anchorId="26BBB285" wp14:editId="09BC4E58">
                    <wp:simplePos x="0" y="0"/>
                    <wp:positionH relativeFrom="column">
                      <wp:posOffset>926465</wp:posOffset>
                    </wp:positionH>
                    <wp:positionV relativeFrom="paragraph">
                      <wp:posOffset>34290</wp:posOffset>
                    </wp:positionV>
                    <wp:extent cx="4701540" cy="422910"/>
                    <wp:effectExtent l="0" t="0" r="22860" b="15240"/>
                    <wp:wrapNone/>
                    <wp:docPr id="53" name="テキスト ボックス 53"/>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E67223">
                                <w:pPr>
                                  <w:rPr>
                                    <w:ins w:id="7322" w:author=" " w:date="2017-03-08T13:53:00Z"/>
                                    <w:rFonts w:ascii="Courier New" w:hAnsi="Courier New" w:cs="Courier New"/>
                                    <w:sz w:val="18"/>
                                    <w:szCs w:val="18"/>
                                    <w:lang w:val="en-US" w:eastAsia="ja-JP"/>
                                  </w:rPr>
                                </w:pPr>
                                <w:ins w:id="7323" w:author=" " w:date="2017-03-08T13:52:00Z">
                                  <w:r w:rsidRPr="009C5DA6">
                                    <w:rPr>
                                      <w:rFonts w:ascii="Courier New" w:hAnsi="Courier New" w:cs="Courier New"/>
                                      <w:sz w:val="18"/>
                                      <w:szCs w:val="18"/>
                                      <w:lang w:val="en-US" w:eastAsia="ja-JP"/>
                                    </w:rPr>
                                    <w:t>NOTICE:  BL2: R-Car Gen3 Initial Program Loader(CA57) Rev.1.0.5</w:t>
                                  </w:r>
                                </w:ins>
                              </w:p>
                              <w:p w:rsidR="005B1E90" w:rsidRPr="00997E4E" w:rsidRDefault="005B1E90" w:rsidP="00E67223">
                                <w:pPr>
                                  <w:rPr>
                                    <w:rFonts w:ascii="Courier New" w:hAnsi="Courier New" w:cs="Courier New"/>
                                    <w:sz w:val="18"/>
                                    <w:szCs w:val="18"/>
                                    <w:lang w:val="en-US" w:eastAsia="ja-JP"/>
                                  </w:rPr>
                                </w:pPr>
                                <w:ins w:id="7324" w:author=" " w:date="2017-03-08T13:53:00Z">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ins>
                                <w:del w:id="7325" w:author=" " w:date="2017-03-08T13:52:00Z">
                                  <w:r w:rsidRPr="00F161E2" w:rsidDel="009C5DA6">
                                    <w:rPr>
                                      <w:rFonts w:ascii="Courier New" w:hAnsi="Courier New" w:cs="Courier New"/>
                                      <w:sz w:val="18"/>
                                      <w:szCs w:val="18"/>
                                      <w:lang w:val="en-US" w:eastAsia="ja-JP"/>
                                    </w:rPr>
                                    <w:delText xml:space="preserve">[    3.66132] VM powered on </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B285" id="テキスト ボックス 53" o:spid="_x0000_s1094" type="#_x0000_t202" style="position:absolute;left:0;text-align:left;margin-left:72.95pt;margin-top:2.7pt;width:370.2pt;height:33.3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BnilWaAAgAA&#10;2wQAAA4AAAAAAAAAAAAAAAAALgIAAGRycy9lMm9Eb2MueG1sUEsBAi0AFAAGAAgAAAAhAFC/0SDc&#10;AAAACAEAAA8AAAAAAAAAAAAAAAAA2gQAAGRycy9kb3ducmV2LnhtbFBLBQYAAAAABAAEAPMAAADj&#10;BQAAAAA=&#10;" fillcolor="window" strokeweight=".5pt">
                    <v:textbox>
                      <w:txbxContent>
                        <w:p w:rsidR="005B1E90" w:rsidRDefault="005B1E90" w:rsidP="00E67223">
                          <w:pPr>
                            <w:rPr>
                              <w:ins w:id="7493" w:author=" " w:date="2017-03-08T13:53:00Z"/>
                              <w:rFonts w:ascii="Courier New" w:hAnsi="Courier New" w:cs="Courier New"/>
                              <w:sz w:val="18"/>
                              <w:szCs w:val="18"/>
                              <w:lang w:val="en-US" w:eastAsia="ja-JP"/>
                            </w:rPr>
                          </w:pPr>
                          <w:ins w:id="7494" w:author=" " w:date="2017-03-08T13:52:00Z">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ins>
                        </w:p>
                        <w:p w:rsidR="005B1E90" w:rsidRPr="00997E4E" w:rsidRDefault="005B1E90" w:rsidP="00E67223">
                          <w:pPr>
                            <w:rPr>
                              <w:rFonts w:ascii="Courier New" w:hAnsi="Courier New" w:cs="Courier New"/>
                              <w:sz w:val="18"/>
                              <w:szCs w:val="18"/>
                              <w:lang w:val="en-US" w:eastAsia="ja-JP"/>
                            </w:rPr>
                          </w:pPr>
                          <w:ins w:id="7495" w:author=" " w:date="2017-03-08T13:53:00Z">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ins>
                          <w:del w:id="7496" w:author=" " w:date="2017-03-08T13:52:00Z">
                            <w:r w:rsidRPr="00F161E2" w:rsidDel="009C5DA6">
                              <w:rPr>
                                <w:rFonts w:ascii="Courier New" w:hAnsi="Courier New" w:cs="Courier New"/>
                                <w:sz w:val="18"/>
                                <w:szCs w:val="18"/>
                                <w:lang w:val="en-US" w:eastAsia="ja-JP"/>
                              </w:rPr>
                              <w:delText xml:space="preserve">[    3.66132] VM powered on </w:delText>
                            </w:r>
                          </w:del>
                        </w:p>
                      </w:txbxContent>
                    </v:textbox>
                  </v:shape>
                </w:pict>
              </mc:Fallback>
            </mc:AlternateContent>
          </w:r>
          <w:r w:rsidDel="00F72B27">
            <w:rPr>
              <w:noProof/>
              <w:lang w:val="en-US"/>
            </w:rPr>
            <mc:AlternateContent>
              <mc:Choice Requires="wps">
                <w:drawing>
                  <wp:anchor distT="0" distB="0" distL="114300" distR="114300" simplePos="0" relativeHeight="251751936" behindDoc="0" locked="0" layoutInCell="1" allowOverlap="1" wp14:anchorId="241B6ACF" wp14:editId="4ADD4C0F">
                    <wp:simplePos x="0" y="0"/>
                    <wp:positionH relativeFrom="column">
                      <wp:posOffset>994410</wp:posOffset>
                    </wp:positionH>
                    <wp:positionV relativeFrom="paragraph">
                      <wp:posOffset>72551</wp:posOffset>
                    </wp:positionV>
                    <wp:extent cx="4415050" cy="156210"/>
                    <wp:effectExtent l="0" t="0" r="24130" b="15240"/>
                    <wp:wrapNone/>
                    <wp:docPr id="159" name="正方形/長方形 159"/>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603A1" id="正方形/長方形 159" o:spid="_x0000_s1026" style="position:absolute;margin-left:78.3pt;margin-top:5.7pt;width:347.65pt;height:12.3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NLO8PO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9C5DA6" w:rsidDel="00520562" w:rsidRDefault="009C5DA6">
      <w:pPr>
        <w:pStyle w:val="CETextBody"/>
        <w:ind w:left="422"/>
        <w:rPr>
          <w:ins w:id="7326" w:author=" " w:date="2017-03-08T13:52:00Z"/>
          <w:del w:id="7327" w:author="Kazuhiro Takagi" w:date="2017-03-15T09:49:00Z"/>
          <w:lang w:val="en-US" w:eastAsia="ja-JP"/>
        </w:rPr>
        <w:pPrChange w:id="7328" w:author=" " w:date="2017-03-08T13:52:00Z">
          <w:pPr>
            <w:pStyle w:val="CETextBody"/>
            <w:numPr>
              <w:numId w:val="305"/>
            </w:numPr>
            <w:ind w:left="782" w:hanging="360"/>
          </w:pPr>
        </w:pPrChange>
      </w:pPr>
    </w:p>
    <w:p w:rsidR="009C5DA6" w:rsidDel="00520562" w:rsidRDefault="009C5DA6">
      <w:pPr>
        <w:pStyle w:val="CETextBody"/>
        <w:ind w:left="422"/>
        <w:rPr>
          <w:ins w:id="7329" w:author=" " w:date="2017-03-08T13:51:00Z"/>
          <w:del w:id="7330" w:author="Kazuhiro Takagi" w:date="2017-03-15T09:51:00Z"/>
          <w:lang w:val="en-US" w:eastAsia="ja-JP"/>
        </w:rPr>
        <w:pPrChange w:id="7331" w:author=" " w:date="2017-03-08T13:52:00Z">
          <w:pPr>
            <w:pStyle w:val="CETextBody"/>
            <w:numPr>
              <w:numId w:val="305"/>
            </w:numPr>
            <w:ind w:left="782" w:hanging="360"/>
          </w:pPr>
        </w:pPrChange>
      </w:pPr>
    </w:p>
    <w:p w:rsidR="00474432" w:rsidRPr="00474432" w:rsidRDefault="00B059A0" w:rsidP="00E67223">
      <w:pPr>
        <w:pStyle w:val="CETextBody"/>
        <w:numPr>
          <w:ilvl w:val="0"/>
          <w:numId w:val="305"/>
        </w:numPr>
        <w:rPr>
          <w:ins w:id="7332" w:author="Hirokuni Lee" w:date="2017-03-08T14:47:00Z"/>
          <w:rFonts w:asciiTheme="majorHAnsi" w:hAnsiTheme="majorHAnsi" w:cstheme="majorHAnsi"/>
          <w:lang w:val="en-US" w:eastAsia="ja-JP"/>
          <w:rPrChange w:id="7333" w:author="Hirokuni Lee" w:date="2017-03-08T14:47:00Z">
            <w:rPr>
              <w:ins w:id="7334" w:author="Hirokuni Lee" w:date="2017-03-08T14:47:00Z"/>
              <w:lang w:val="en-US" w:eastAsia="ja-JP"/>
            </w:rPr>
          </w:rPrChange>
        </w:rPr>
      </w:pPr>
      <w:ins w:id="7335" w:author="Hirokuni Lee" w:date="2017-03-08T14:49:00Z">
        <w:del w:id="7336" w:author="Kazuhiro Takagi" w:date="2017-03-15T09:51:00Z">
          <w:r w:rsidDel="00520562">
            <w:rPr>
              <w:rFonts w:hint="eastAsia"/>
              <w:lang w:val="en-US" w:eastAsia="ja-JP"/>
            </w:rPr>
            <w:delText>Similarly, s</w:delText>
          </w:r>
        </w:del>
      </w:ins>
      <w:ins w:id="7337" w:author="Kazuhiro Takagi" w:date="2017-03-15T09:51:00Z">
        <w:r w:rsidR="00520562">
          <w:rPr>
            <w:lang w:val="en-US" w:eastAsia="ja-JP"/>
          </w:rPr>
          <w:t>S</w:t>
        </w:r>
      </w:ins>
      <w:ins w:id="7338" w:author="Hirokuni Lee" w:date="2017-03-08T14:47:00Z">
        <w:r w:rsidR="00474432" w:rsidRPr="007B405D">
          <w:rPr>
            <w:rFonts w:hint="eastAsia"/>
            <w:lang w:val="en-US" w:eastAsia="ja-JP"/>
          </w:rPr>
          <w:t>earch the frame which contain</w:t>
        </w:r>
      </w:ins>
      <w:ins w:id="7339" w:author="Hirokuni Lee" w:date="2017-03-08T14:48:00Z">
        <w:r w:rsidR="00474432">
          <w:rPr>
            <w:rFonts w:hint="eastAsia"/>
            <w:lang w:val="en-US" w:eastAsia="ja-JP"/>
          </w:rPr>
          <w:t>s</w:t>
        </w:r>
      </w:ins>
      <w:ins w:id="7340" w:author="Hirokuni Lee" w:date="2017-03-08T14:47:00Z">
        <w:r w:rsidR="00474432" w:rsidRPr="007B405D">
          <w:rPr>
            <w:rFonts w:hint="eastAsia"/>
            <w:lang w:val="en-US" w:eastAsia="ja-JP"/>
          </w:rPr>
          <w:t xml:space="preserve"> the </w:t>
        </w:r>
      </w:ins>
      <w:ins w:id="7341" w:author="Hirokuni Lee" w:date="2017-03-08T14:48:00Z">
        <w:r w:rsidR="00474432">
          <w:rPr>
            <w:rFonts w:hint="eastAsia"/>
            <w:lang w:val="en-US" w:eastAsia="ja-JP"/>
          </w:rPr>
          <w:t xml:space="preserve">INTEGRITY Kernel </w:t>
        </w:r>
      </w:ins>
      <w:ins w:id="7342" w:author="Hirokuni Lee" w:date="2017-03-08T14:47:00Z">
        <w:r w:rsidR="00474432" w:rsidRPr="007B405D">
          <w:rPr>
            <w:rFonts w:hint="eastAsia"/>
            <w:lang w:val="en-US" w:eastAsia="ja-JP"/>
          </w:rPr>
          <w:t xml:space="preserve">log </w:t>
        </w:r>
        <w:r w:rsidR="00474432">
          <w:rPr>
            <w:lang w:val="en-US" w:eastAsia="ja-JP"/>
          </w:rPr>
          <w:t>“VM powered on”</w:t>
        </w:r>
        <w:r w:rsidR="00474432" w:rsidRPr="007B405D">
          <w:rPr>
            <w:rFonts w:hint="eastAsia"/>
            <w:lang w:val="en-US" w:eastAsia="ja-JP"/>
          </w:rPr>
          <w:t xml:space="preserve"> from the video.</w:t>
        </w:r>
      </w:ins>
    </w:p>
    <w:p w:rsidR="00E67223" w:rsidDel="00474432" w:rsidRDefault="00474432">
      <w:pPr>
        <w:pStyle w:val="CETextBody"/>
        <w:rPr>
          <w:del w:id="7343" w:author="Hirokuni Lee" w:date="2017-03-08T14:48:00Z"/>
          <w:rFonts w:asciiTheme="majorHAnsi" w:hAnsiTheme="majorHAnsi" w:cstheme="majorHAnsi"/>
          <w:lang w:val="en-US" w:eastAsia="ja-JP"/>
        </w:rPr>
        <w:pPrChange w:id="7344" w:author="Hirokuni Lee" w:date="2017-03-08T14:48:00Z">
          <w:pPr>
            <w:pStyle w:val="CETextBody"/>
            <w:ind w:left="782"/>
          </w:pPr>
        </w:pPrChange>
      </w:pPr>
      <w:r>
        <w:rPr>
          <w:noProof/>
          <w:lang w:val="en-US"/>
        </w:rPr>
        <mc:AlternateContent>
          <mc:Choice Requires="wps">
            <w:drawing>
              <wp:anchor distT="0" distB="0" distL="114300" distR="114300" simplePos="0" relativeHeight="251728384" behindDoc="0" locked="0" layoutInCell="1" allowOverlap="1" wp14:anchorId="4945C3B0" wp14:editId="147121CA">
                <wp:simplePos x="0" y="0"/>
                <wp:positionH relativeFrom="column">
                  <wp:posOffset>1936115</wp:posOffset>
                </wp:positionH>
                <wp:positionV relativeFrom="paragraph">
                  <wp:posOffset>78740</wp:posOffset>
                </wp:positionV>
                <wp:extent cx="989330" cy="156210"/>
                <wp:effectExtent l="0" t="0" r="20320" b="15240"/>
                <wp:wrapNone/>
                <wp:docPr id="395" name="正方形/長方形 395"/>
                <wp:cNvGraphicFramePr/>
                <a:graphic xmlns:a="http://schemas.openxmlformats.org/drawingml/2006/main">
                  <a:graphicData uri="http://schemas.microsoft.com/office/word/2010/wordprocessingShape">
                    <wps:wsp>
                      <wps:cNvSpPr/>
                      <wps:spPr>
                        <a:xfrm>
                          <a:off x="0" y="0"/>
                          <a:ext cx="98933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58D4" id="正方形/長方形 395" o:spid="_x0000_s1026" style="position:absolute;margin-left:152.45pt;margin-top:6.2pt;width:77.9pt;height:12.3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" filled="f" strokecolor="#c0504d [3205]" strokeweight="2pt"/>
            </w:pict>
          </mc:Fallback>
        </mc:AlternateContent>
      </w:r>
      <w:r>
        <w:rPr>
          <w:noProof/>
          <w:lang w:val="en-US"/>
        </w:rPr>
        <mc:AlternateContent>
          <mc:Choice Requires="wps">
            <w:drawing>
              <wp:anchor distT="0" distB="0" distL="114300" distR="114300" simplePos="0" relativeHeight="251727360" behindDoc="0" locked="0" layoutInCell="1" allowOverlap="1" wp14:anchorId="4B80589B" wp14:editId="15D41D16">
                <wp:simplePos x="0" y="0"/>
                <wp:positionH relativeFrom="column">
                  <wp:posOffset>925830</wp:posOffset>
                </wp:positionH>
                <wp:positionV relativeFrom="paragraph">
                  <wp:posOffset>52070</wp:posOffset>
                </wp:positionV>
                <wp:extent cx="4324350" cy="257175"/>
                <wp:effectExtent l="0" t="0" r="19050" b="28575"/>
                <wp:wrapNone/>
                <wp:docPr id="396" name="テキスト ボックス 396"/>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ins w:id="7345" w:author="Kazuhiro Takagi" w:date="2017-03-10T00:32:00Z">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ins>
                            <w:del w:id="7346" w:author="Kazuhiro Takagi" w:date="2017-03-10T00:32:00Z">
                              <w:r w:rsidRPr="00F161E2" w:rsidDel="007D3A39">
                                <w:rPr>
                                  <w:rFonts w:ascii="Courier New" w:hAnsi="Courier New" w:cs="Courier New"/>
                                  <w:sz w:val="18"/>
                                  <w:szCs w:val="18"/>
                                  <w:lang w:val="en-US" w:eastAsia="ja-JP"/>
                                </w:rPr>
                                <w:delText>[    3.66132]</w:delText>
                              </w:r>
                            </w:del>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0589B" id="テキスト ボックス 396" o:spid="_x0000_s1095" type="#_x0000_t202" style="position:absolute;margin-left:72.9pt;margin-top:4.1pt;width:340.5pt;height:20.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" fillcolor="window" strokeweight=".5pt">
                <v:textbox>
                  <w:txbxContent>
                    <w:p w:rsidR="005B1E90" w:rsidRPr="00997E4E" w:rsidRDefault="005B1E90" w:rsidP="00E67223">
                      <w:pPr>
                        <w:rPr>
                          <w:rFonts w:ascii="Courier New" w:hAnsi="Courier New" w:cs="Courier New"/>
                          <w:sz w:val="18"/>
                          <w:szCs w:val="18"/>
                          <w:lang w:val="en-US" w:eastAsia="ja-JP"/>
                        </w:rPr>
                      </w:pPr>
                      <w:ins w:id="7518" w:author="Kazuhiro Takagi" w:date="2017-03-10T00:32:00Z">
                        <w:r w:rsidRPr="007D3A39">
                          <w:rPr>
                            <w:rFonts w:ascii="Courier New" w:hAnsi="Courier New" w:cs="Courier New"/>
                            <w:sz w:val="18"/>
                            <w:szCs w:val="18"/>
                            <w:lang w:val="en-US" w:eastAsia="ja-JP"/>
                          </w:rPr>
                          <w:t>[    2.04387]</w:t>
                        </w:r>
                        <w:r w:rsidRPr="007D3A39" w:rsidDel="007D3A39">
                          <w:rPr>
                            <w:rFonts w:ascii="Courier New" w:hAnsi="Courier New" w:cs="Courier New"/>
                            <w:sz w:val="18"/>
                            <w:szCs w:val="18"/>
                            <w:lang w:val="en-US" w:eastAsia="ja-JP"/>
                          </w:rPr>
                          <w:t xml:space="preserve"> </w:t>
                        </w:r>
                      </w:ins>
                      <w:del w:id="7519" w:author="Kazuhiro Takagi" w:date="2017-03-10T00:32:00Z">
                        <w:r w:rsidRPr="00F161E2" w:rsidDel="007D3A39">
                          <w:rPr>
                            <w:rFonts w:ascii="Courier New" w:hAnsi="Courier New" w:cs="Courier New"/>
                            <w:sz w:val="18"/>
                            <w:szCs w:val="18"/>
                            <w:lang w:val="en-US" w:eastAsia="ja-JP"/>
                          </w:rPr>
                          <w:delText>[    3.66132]</w:delText>
                        </w:r>
                      </w:del>
                      <w:r w:rsidRPr="00F161E2">
                        <w:rPr>
                          <w:rFonts w:ascii="Courier New" w:hAnsi="Courier New" w:cs="Courier New"/>
                          <w:sz w:val="18"/>
                          <w:szCs w:val="18"/>
                          <w:lang w:val="en-US" w:eastAsia="ja-JP"/>
                        </w:rPr>
                        <w:t xml:space="preserve"> VM powered on</w:t>
                      </w:r>
                      <w:r w:rsidRPr="00F161E2" w:rsidDel="00F161E2">
                        <w:rPr>
                          <w:rFonts w:ascii="Courier New" w:hAnsi="Courier New" w:cs="Courier New"/>
                          <w:sz w:val="18"/>
                          <w:szCs w:val="18"/>
                          <w:lang w:val="en-US" w:eastAsia="ja-JP"/>
                        </w:rPr>
                        <w:t xml:space="preserve"> </w:t>
                      </w:r>
                    </w:p>
                  </w:txbxContent>
                </v:textbox>
              </v:shape>
            </w:pict>
          </mc:Fallback>
        </mc:AlternateContent>
      </w:r>
      <w:del w:id="7347" w:author="Hirokuni Lee" w:date="2017-03-08T14:48:00Z">
        <w:r w:rsidR="00E67223" w:rsidDel="00474432">
          <w:rPr>
            <w:noProof/>
            <w:lang w:val="en-US"/>
          </w:rPr>
          <mc:AlternateContent>
            <mc:Choice Requires="wps">
              <w:drawing>
                <wp:anchor distT="0" distB="0" distL="114300" distR="114300" simplePos="0" relativeHeight="251720192" behindDoc="0" locked="0" layoutInCell="1" allowOverlap="1" wp14:anchorId="056C8241" wp14:editId="2ECDA000">
                  <wp:simplePos x="0" y="0"/>
                  <wp:positionH relativeFrom="column">
                    <wp:posOffset>382905</wp:posOffset>
                  </wp:positionH>
                  <wp:positionV relativeFrom="paragraph">
                    <wp:posOffset>45085</wp:posOffset>
                  </wp:positionV>
                  <wp:extent cx="5495925" cy="257175"/>
                  <wp:effectExtent l="0" t="0" r="28575" b="28575"/>
                  <wp:wrapNone/>
                  <wp:docPr id="390" name="テキスト ボックス 39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C8241" id="テキスト ボックス 390" o:spid="_x0000_s1096" type="#_x0000_t202" style="position:absolute;margin-left:30.15pt;margin-top:3.55pt;width:432.75pt;height:20.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LTHN3KAAgAA&#10;3QQAAA4AAAAAAAAAAAAAAAAALgIAAGRycy9lMm9Eb2MueG1sUEsBAi0AFAAGAAgAAAAhAEp6pWvc&#10;AAAABwEAAA8AAAAAAAAAAAAAAAAA2gQAAGRycy9kb3ducmV2LnhtbFBLBQYAAAAABAAEAPMAAADj&#10;BQA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ins w:id="7348" w:author=" " w:date="2017-03-08T13:56:00Z">
        <w:del w:id="7349" w:author="Hirokuni Lee" w:date="2017-03-08T14:48:00Z">
          <w:r w:rsidR="0080280D" w:rsidDel="00474432">
            <w:rPr>
              <w:rFonts w:hint="eastAsia"/>
              <w:lang w:val="en-US" w:eastAsia="ja-JP"/>
            </w:rPr>
            <w:delText>撮影したビデオ映像から、</w:delText>
          </w:r>
        </w:del>
      </w:ins>
    </w:p>
    <w:p w:rsidR="00E67223" w:rsidRPr="00080D59" w:rsidDel="00474432" w:rsidRDefault="00E67223">
      <w:pPr>
        <w:pStyle w:val="CETextBody"/>
        <w:rPr>
          <w:del w:id="7350" w:author="Hirokuni Lee" w:date="2017-03-08T14:48:00Z"/>
          <w:rFonts w:asciiTheme="majorHAnsi" w:hAnsiTheme="majorHAnsi" w:cstheme="majorHAnsi"/>
          <w:lang w:val="en-US" w:eastAsia="ja-JP"/>
        </w:rPr>
        <w:pPrChange w:id="7351" w:author="Hirokuni Lee" w:date="2017-03-08T14:48:00Z">
          <w:pPr>
            <w:pStyle w:val="CETextBody"/>
            <w:ind w:left="782"/>
          </w:pPr>
        </w:pPrChange>
      </w:pPr>
    </w:p>
    <w:p w:rsidR="00E67223" w:rsidRPr="00645F4F" w:rsidDel="00474432" w:rsidRDefault="00E67223">
      <w:pPr>
        <w:pStyle w:val="CETextBody"/>
        <w:rPr>
          <w:del w:id="7352" w:author="Hirokuni Lee" w:date="2017-03-08T14:48:00Z"/>
          <w:lang w:val="en-US" w:eastAsia="ja-JP"/>
        </w:rPr>
        <w:pPrChange w:id="7353" w:author="Hirokuni Lee" w:date="2017-03-08T14:48:00Z">
          <w:pPr>
            <w:pStyle w:val="CETextBody"/>
            <w:numPr>
              <w:numId w:val="305"/>
            </w:numPr>
            <w:ind w:left="782" w:hanging="360"/>
          </w:pPr>
        </w:pPrChange>
      </w:pPr>
      <w:del w:id="7354" w:author="Hirokuni Lee" w:date="2017-03-08T14:48:00Z">
        <w:r w:rsidRPr="0027486D" w:rsidDel="00474432">
          <w:rPr>
            <w:lang w:val="en-US" w:eastAsia="ja-JP"/>
          </w:rPr>
          <w:delText>Run the following command</w:delText>
        </w:r>
        <w:r w:rsidRPr="0027486D" w:rsidDel="00474432">
          <w:rPr>
            <w:rFonts w:hint="eastAsia"/>
            <w:lang w:val="en-US" w:eastAsia="ja-JP"/>
          </w:rPr>
          <w:delText xml:space="preserve"> to </w:delText>
        </w:r>
        <w:r w:rsidDel="00474432">
          <w:delText>install measurement driver</w:delText>
        </w:r>
        <w:r w:rsidRPr="0027486D" w:rsidDel="00474432">
          <w:rPr>
            <w:lang w:val="en-US" w:eastAsia="ja-JP"/>
          </w:rPr>
          <w:delText>.</w:delText>
        </w:r>
      </w:del>
    </w:p>
    <w:p w:rsidR="00E67223" w:rsidRPr="0027486D" w:rsidDel="00474432" w:rsidRDefault="00E67223">
      <w:pPr>
        <w:pStyle w:val="CETextBody"/>
        <w:rPr>
          <w:del w:id="7355" w:author="Hirokuni Lee" w:date="2017-03-08T14:48:00Z"/>
          <w:rFonts w:ascii="Arial" w:hAnsi="Arial" w:cs="Arial"/>
          <w:lang w:val="en-US" w:eastAsia="ja-JP"/>
        </w:rPr>
        <w:pPrChange w:id="7356" w:author="Hirokuni Lee" w:date="2017-03-08T14:48:00Z">
          <w:pPr>
            <w:pStyle w:val="CETextBody"/>
            <w:ind w:left="142" w:firstLineChars="300" w:firstLine="660"/>
          </w:pPr>
        </w:pPrChange>
      </w:pPr>
      <w:del w:id="7357" w:author="Hirokuni Lee" w:date="2017-03-08T14:48:00Z">
        <w:r w:rsidDel="00474432">
          <w:rPr>
            <w:noProof/>
            <w:lang w:val="en-US"/>
          </w:rPr>
          <mc:AlternateContent>
            <mc:Choice Requires="wps">
              <w:drawing>
                <wp:anchor distT="0" distB="0" distL="114300" distR="114300" simplePos="0" relativeHeight="251721216" behindDoc="0" locked="0" layoutInCell="1" allowOverlap="1" wp14:anchorId="217FF62B" wp14:editId="4513A51D">
                  <wp:simplePos x="0" y="0"/>
                  <wp:positionH relativeFrom="column">
                    <wp:posOffset>382905</wp:posOffset>
                  </wp:positionH>
                  <wp:positionV relativeFrom="paragraph">
                    <wp:posOffset>57150</wp:posOffset>
                  </wp:positionV>
                  <wp:extent cx="5495925" cy="428625"/>
                  <wp:effectExtent l="0" t="0" r="28575" b="28575"/>
                  <wp:wrapNone/>
                  <wp:docPr id="391" name="テキスト ボックス 391"/>
                  <wp:cNvGraphicFramePr/>
                  <a:graphic xmlns:a="http://schemas.openxmlformats.org/drawingml/2006/main">
                    <a:graphicData uri="http://schemas.microsoft.com/office/word/2010/wordprocessingShape">
                      <wps:wsp>
                        <wps:cNvSpPr txBox="1"/>
                        <wps:spPr>
                          <a:xfrm>
                            <a:off x="0" y="0"/>
                            <a:ext cx="5495925" cy="42862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r w:rsidRPr="009C63F7">
                                <w:rPr>
                                  <w:rFonts w:ascii="Courier New" w:hAnsi="Courier New" w:cs="Courier New"/>
                                  <w:sz w:val="22"/>
                                  <w:szCs w:val="22"/>
                                  <w:lang w:val="en-US" w:eastAsia="ja-JP"/>
                                </w:rPr>
                                <w:t>root@salvator-x:~# insmod /lib/modules/4.4.0-yocto-standard/extra/tmu1_drv.ko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FF62B" id="テキスト ボックス 391" o:spid="_x0000_s1097" type="#_x0000_t202" style="position:absolute;margin-left:30.15pt;margin-top:4.5pt;width:432.75pt;height:33.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xml:space="preserve">:~# </w:t>
                        </w:r>
                        <w:proofErr w:type="spellStart"/>
                        <w:r w:rsidRPr="009C63F7">
                          <w:rPr>
                            <w:rFonts w:ascii="Courier New" w:hAnsi="Courier New" w:cs="Courier New"/>
                            <w:sz w:val="22"/>
                            <w:szCs w:val="22"/>
                            <w:lang w:val="en-US" w:eastAsia="ja-JP"/>
                          </w:rPr>
                          <w:t>insmod</w:t>
                        </w:r>
                        <w:proofErr w:type="spellEnd"/>
                        <w:r w:rsidRPr="009C63F7">
                          <w:rPr>
                            <w:rFonts w:ascii="Courier New" w:hAnsi="Courier New" w:cs="Courier New"/>
                            <w:sz w:val="22"/>
                            <w:szCs w:val="22"/>
                            <w:lang w:val="en-US" w:eastAsia="ja-JP"/>
                          </w:rPr>
                          <w:t xml:space="preserve"> /lib/modules/4.4.0-yocto-standard/extra/tmu1_drv.ko</w:t>
                        </w:r>
                      </w:p>
                    </w:txbxContent>
                  </v:textbox>
                </v:shape>
              </w:pict>
            </mc:Fallback>
          </mc:AlternateContent>
        </w:r>
      </w:del>
    </w:p>
    <w:p w:rsidR="00E67223" w:rsidDel="00474432" w:rsidRDefault="00E67223">
      <w:pPr>
        <w:pStyle w:val="CETextBody"/>
        <w:rPr>
          <w:del w:id="7358" w:author="Hirokuni Lee" w:date="2017-03-08T14:48:00Z"/>
          <w:rFonts w:ascii="Arial" w:hAnsi="Arial" w:cs="Arial"/>
          <w:lang w:val="en-US" w:eastAsia="ja-JP"/>
        </w:rPr>
        <w:pPrChange w:id="7359" w:author="Hirokuni Lee" w:date="2017-03-08T14:48:00Z">
          <w:pPr>
            <w:pStyle w:val="CETextBody"/>
            <w:ind w:left="142" w:firstLineChars="300" w:firstLine="660"/>
          </w:pPr>
        </w:pPrChange>
      </w:pPr>
    </w:p>
    <w:p w:rsidR="00E67223" w:rsidDel="00474432" w:rsidRDefault="00E67223" w:rsidP="000B0F0E">
      <w:pPr>
        <w:pStyle w:val="CETextBody"/>
        <w:rPr>
          <w:del w:id="7360" w:author="Hirokuni Lee" w:date="2017-03-08T14:48:00Z"/>
          <w:lang w:val="en-US" w:eastAsia="ja-JP"/>
        </w:rPr>
      </w:pPr>
    </w:p>
    <w:p w:rsidR="00E67223" w:rsidRPr="00645F4F" w:rsidDel="00474432" w:rsidRDefault="00E67223">
      <w:pPr>
        <w:pStyle w:val="CETextBody"/>
        <w:rPr>
          <w:del w:id="7361" w:author="Hirokuni Lee" w:date="2017-03-08T14:48:00Z"/>
          <w:lang w:val="en-US" w:eastAsia="ja-JP"/>
        </w:rPr>
        <w:pPrChange w:id="7362" w:author="Hirokuni Lee" w:date="2017-03-08T14:48:00Z">
          <w:pPr>
            <w:pStyle w:val="CETextBody"/>
            <w:numPr>
              <w:numId w:val="305"/>
            </w:numPr>
            <w:ind w:left="782" w:hanging="360"/>
          </w:pPr>
        </w:pPrChange>
      </w:pPr>
      <w:del w:id="7363" w:author="Hirokuni Lee" w:date="2017-03-08T14:48:00Z">
        <w:r w:rsidDel="00474432">
          <w:rPr>
            <w:lang w:val="en-US" w:eastAsia="ja-JP"/>
          </w:rPr>
          <w:delText xml:space="preserve">Run the following </w:delText>
        </w:r>
        <w:r w:rsidRPr="00645F4F" w:rsidDel="00474432">
          <w:rPr>
            <w:lang w:val="en-US" w:eastAsia="ja-JP"/>
          </w:rPr>
          <w:delText>command</w:delText>
        </w:r>
        <w:r w:rsidDel="00474432">
          <w:rPr>
            <w:rFonts w:hint="eastAsia"/>
            <w:lang w:val="en-US" w:eastAsia="ja-JP"/>
          </w:rPr>
          <w:delText xml:space="preserve"> for </w:delText>
        </w:r>
        <w:r w:rsidDel="00474432">
          <w:rPr>
            <w:rFonts w:hint="eastAsia"/>
            <w:lang w:eastAsia="ja-JP"/>
          </w:rPr>
          <w:delText>measurement application</w:delText>
        </w:r>
        <w:r w:rsidRPr="00645F4F" w:rsidDel="00474432">
          <w:rPr>
            <w:lang w:val="en-US" w:eastAsia="ja-JP"/>
          </w:rPr>
          <w:delText>.</w:delText>
        </w:r>
      </w:del>
    </w:p>
    <w:p w:rsidR="00E67223" w:rsidDel="00474432" w:rsidRDefault="00E67223">
      <w:pPr>
        <w:pStyle w:val="CETextBody"/>
        <w:rPr>
          <w:del w:id="7364" w:author="Hirokuni Lee" w:date="2017-03-08T14:48:00Z"/>
          <w:rFonts w:ascii="Arial" w:hAnsi="Arial" w:cs="Arial"/>
          <w:lang w:val="en-US" w:eastAsia="ja-JP"/>
        </w:rPr>
        <w:pPrChange w:id="7365" w:author="Hirokuni Lee" w:date="2017-03-08T14:48:00Z">
          <w:pPr>
            <w:pStyle w:val="CETextBody"/>
            <w:ind w:left="142" w:firstLineChars="300" w:firstLine="660"/>
          </w:pPr>
        </w:pPrChange>
      </w:pPr>
      <w:del w:id="7366" w:author="Hirokuni Lee" w:date="2017-03-08T14:48:00Z">
        <w:r w:rsidDel="00474432">
          <w:rPr>
            <w:noProof/>
            <w:lang w:val="en-US"/>
          </w:rPr>
          <mc:AlternateContent>
            <mc:Choice Requires="wps">
              <w:drawing>
                <wp:anchor distT="0" distB="0" distL="114300" distR="114300" simplePos="0" relativeHeight="251723264" behindDoc="0" locked="0" layoutInCell="1" allowOverlap="1" wp14:anchorId="1DB22D0B" wp14:editId="5776BADD">
                  <wp:simplePos x="0" y="0"/>
                  <wp:positionH relativeFrom="column">
                    <wp:posOffset>382905</wp:posOffset>
                  </wp:positionH>
                  <wp:positionV relativeFrom="paragraph">
                    <wp:posOffset>60325</wp:posOffset>
                  </wp:positionV>
                  <wp:extent cx="5495925" cy="257175"/>
                  <wp:effectExtent l="0" t="0" r="28575" b="28575"/>
                  <wp:wrapNone/>
                  <wp:docPr id="392" name="テキスト ボックス 392"/>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E67223">
                              <w:pPr>
                                <w:rPr>
                                  <w:rFonts w:ascii="Courier New" w:hAnsi="Courier New" w:cs="Courier New"/>
                                  <w:sz w:val="22"/>
                                  <w:szCs w:val="22"/>
                                  <w:lang w:val="en-US" w:eastAsia="ja-JP"/>
                                </w:rPr>
                              </w:pPr>
                              <w:r w:rsidRPr="009C63F7">
                                <w:rPr>
                                  <w:rFonts w:ascii="Courier New" w:hAnsi="Courier New" w:cs="Courier New"/>
                                  <w:sz w:val="22"/>
                                  <w:szCs w:val="22"/>
                                  <w:lang w:val="en-US" w:eastAsia="ja-JP"/>
                                </w:rPr>
                                <w:t>root@salvator-x:~# ./tmu1_main</w:t>
                              </w:r>
                            </w:p>
                            <w:p w:rsidR="005B1E90" w:rsidRPr="00B43823" w:rsidRDefault="005B1E90" w:rsidP="00E67223">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2D0B" id="テキスト ボックス 392" o:spid="_x0000_s1098" type="#_x0000_t202" style="position:absolute;margin-left:30.15pt;margin-top:4.75pt;width:432.75pt;height:20.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" fillcolor="window" strokeweight=".5pt">
                  <v:textbox>
                    <w:txbxContent>
                      <w:p w:rsidR="005B1E90" w:rsidRPr="00B43823" w:rsidRDefault="005B1E90" w:rsidP="00E67223">
                        <w:pPr>
                          <w:rPr>
                            <w:rFonts w:ascii="Courier New" w:hAnsi="Courier New" w:cs="Courier New"/>
                            <w:sz w:val="22"/>
                            <w:szCs w:val="22"/>
                            <w:lang w:val="en-US" w:eastAsia="ja-JP"/>
                          </w:rPr>
                        </w:pPr>
                        <w:proofErr w:type="spellStart"/>
                        <w:proofErr w:type="gramStart"/>
                        <w:r w:rsidRPr="009C63F7">
                          <w:rPr>
                            <w:rFonts w:ascii="Courier New" w:hAnsi="Courier New" w:cs="Courier New"/>
                            <w:sz w:val="22"/>
                            <w:szCs w:val="22"/>
                            <w:lang w:val="en-US" w:eastAsia="ja-JP"/>
                          </w:rPr>
                          <w:t>root@salvator-x</w:t>
                        </w:r>
                        <w:proofErr w:type="spellEnd"/>
                        <w:r w:rsidRPr="009C63F7">
                          <w:rPr>
                            <w:rFonts w:ascii="Courier New" w:hAnsi="Courier New" w:cs="Courier New"/>
                            <w:sz w:val="22"/>
                            <w:szCs w:val="22"/>
                            <w:lang w:val="en-US" w:eastAsia="ja-JP"/>
                          </w:rPr>
                          <w:t>:~# ./</w:t>
                        </w:r>
                        <w:proofErr w:type="gramEnd"/>
                        <w:r w:rsidRPr="009C63F7">
                          <w:rPr>
                            <w:rFonts w:ascii="Courier New" w:hAnsi="Courier New" w:cs="Courier New"/>
                            <w:sz w:val="22"/>
                            <w:szCs w:val="22"/>
                            <w:lang w:val="en-US" w:eastAsia="ja-JP"/>
                          </w:rPr>
                          <w:t>tmu1_main</w:t>
                        </w:r>
                      </w:p>
                      <w:p w:rsidR="005B1E90" w:rsidRPr="00B43823" w:rsidRDefault="005B1E90" w:rsidP="00E67223">
                        <w:pPr>
                          <w:rPr>
                            <w:rFonts w:ascii="Courier New" w:hAnsi="Courier New" w:cs="Courier New"/>
                            <w:sz w:val="22"/>
                            <w:szCs w:val="22"/>
                            <w:lang w:val="en-US" w:eastAsia="ja-JP"/>
                          </w:rPr>
                        </w:pPr>
                      </w:p>
                    </w:txbxContent>
                  </v:textbox>
                </v:shape>
              </w:pict>
            </mc:Fallback>
          </mc:AlternateContent>
        </w:r>
      </w:del>
    </w:p>
    <w:p w:rsidR="00E67223" w:rsidRPr="005A163B" w:rsidDel="00474432" w:rsidRDefault="00E67223" w:rsidP="000B0F0E">
      <w:pPr>
        <w:pStyle w:val="CETextBody"/>
        <w:rPr>
          <w:del w:id="7367" w:author="Hirokuni Lee" w:date="2017-03-08T14:48:00Z"/>
          <w:rFonts w:ascii="Arial" w:hAnsi="Arial" w:cs="Arial"/>
          <w:lang w:val="en-US" w:eastAsia="ja-JP"/>
        </w:rPr>
      </w:pPr>
    </w:p>
    <w:p w:rsidR="00E67223" w:rsidRPr="00CC1FE9" w:rsidDel="00474432" w:rsidRDefault="00E67223">
      <w:pPr>
        <w:pStyle w:val="CETextBody"/>
        <w:rPr>
          <w:del w:id="7368" w:author="Hirokuni Lee" w:date="2017-03-08T14:48:00Z"/>
          <w:lang w:val="en-US" w:eastAsia="ja-JP"/>
        </w:rPr>
        <w:pPrChange w:id="7369" w:author="Hirokuni Lee" w:date="2017-03-08T14:48:00Z">
          <w:pPr>
            <w:pStyle w:val="CETextBody"/>
            <w:ind w:firstLineChars="300" w:firstLine="660"/>
          </w:pPr>
        </w:pPrChange>
      </w:pPr>
      <w:del w:id="7370" w:author="Hirokuni Lee" w:date="2017-03-08T14:48:00Z">
        <w:r w:rsidDel="00474432">
          <w:rPr>
            <w:lang w:val="en-US" w:eastAsia="ja-JP"/>
          </w:rPr>
          <w:delText xml:space="preserve">After finishing </w:delText>
        </w:r>
        <w:r w:rsidDel="00474432">
          <w:rPr>
            <w:rFonts w:hint="eastAsia"/>
            <w:lang w:val="en-US" w:eastAsia="ja-JP"/>
          </w:rPr>
          <w:delText>a command</w:delText>
        </w:r>
        <w:r w:rsidRPr="00CC1FE9" w:rsidDel="00474432">
          <w:rPr>
            <w:lang w:val="en-US" w:eastAsia="ja-JP"/>
          </w:rPr>
          <w:delText xml:space="preserve">, you will see the </w:delText>
        </w:r>
        <w:r w:rsidDel="00474432">
          <w:rPr>
            <w:lang w:val="en-US" w:eastAsia="ja-JP"/>
          </w:rPr>
          <w:delText xml:space="preserve">serial </w:delText>
        </w:r>
        <w:r w:rsidRPr="00CC1FE9" w:rsidDel="00474432">
          <w:rPr>
            <w:lang w:val="en-US" w:eastAsia="ja-JP"/>
          </w:rPr>
          <w:delText>log</w:delText>
        </w:r>
        <w:r w:rsidDel="00474432">
          <w:rPr>
            <w:lang w:val="en-US" w:eastAsia="ja-JP"/>
          </w:rPr>
          <w:delText>s of both OS</w:delText>
        </w:r>
        <w:r w:rsidRPr="00CC1FE9" w:rsidDel="00474432">
          <w:rPr>
            <w:lang w:val="en-US" w:eastAsia="ja-JP"/>
          </w:rPr>
          <w:delText xml:space="preserve"> like below. </w:delText>
        </w:r>
      </w:del>
    </w:p>
    <w:p w:rsidR="00E67223" w:rsidRPr="00CC1FE9" w:rsidDel="00474432" w:rsidRDefault="00E67223">
      <w:pPr>
        <w:pStyle w:val="CETextBody"/>
        <w:rPr>
          <w:del w:id="7371" w:author="Hirokuni Lee" w:date="2017-03-08T14:48:00Z"/>
          <w:lang w:val="en-US" w:eastAsia="ja-JP"/>
        </w:rPr>
        <w:pPrChange w:id="7372" w:author="Hirokuni Lee" w:date="2017-03-08T14:48:00Z">
          <w:pPr>
            <w:pStyle w:val="CETextBody"/>
            <w:numPr>
              <w:numId w:val="306"/>
            </w:numPr>
            <w:ind w:left="1020" w:hanging="360"/>
          </w:pPr>
        </w:pPrChange>
      </w:pPr>
      <w:del w:id="7373" w:author="Hirokuni Lee" w:date="2017-03-08T14:48:00Z">
        <w:r w:rsidDel="00474432">
          <w:rPr>
            <w:lang w:val="en-US" w:eastAsia="ja-JP"/>
          </w:rPr>
          <w:delText xml:space="preserve">Log of INTEGRITY OS. </w:delText>
        </w:r>
        <w:r w:rsidDel="00474432">
          <w:rPr>
            <w:rFonts w:hint="eastAsia"/>
            <w:lang w:val="en-US" w:eastAsia="ja-JP"/>
          </w:rPr>
          <w:delText xml:space="preserve">Red square is </w:delText>
        </w:r>
        <w:r w:rsidDel="00474432">
          <w:rPr>
            <w:lang w:val="en-US" w:eastAsia="ja-JP"/>
          </w:rPr>
          <w:delText>“INTEGRITY correction time”</w:delText>
        </w:r>
        <w:r w:rsidDel="00474432">
          <w:rPr>
            <w:rFonts w:hint="eastAsia"/>
            <w:lang w:val="en-US" w:eastAsia="ja-JP"/>
          </w:rPr>
          <w:delText>.</w:delText>
        </w:r>
        <w:r w:rsidRPr="00E8389C" w:rsidDel="00474432">
          <w:rPr>
            <w:noProof/>
            <w:lang w:val="en-US" w:eastAsia="ja-JP"/>
          </w:rPr>
          <w:delText xml:space="preserve"> </w:delText>
        </w:r>
      </w:del>
    </w:p>
    <w:p w:rsidR="00E67223" w:rsidRPr="00027ADF" w:rsidDel="00474432" w:rsidRDefault="00E67223" w:rsidP="000B0F0E">
      <w:pPr>
        <w:pStyle w:val="CETextBody"/>
        <w:rPr>
          <w:del w:id="7374" w:author="Hirokuni Lee" w:date="2017-03-08T14:48:00Z"/>
          <w:lang w:val="en-US" w:eastAsia="ja-JP"/>
        </w:rPr>
      </w:pPr>
      <w:del w:id="7375" w:author="Hirokuni Lee" w:date="2017-03-08T14:48:00Z">
        <w:r w:rsidDel="00474432">
          <w:rPr>
            <w:noProof/>
            <w:lang w:val="en-US"/>
          </w:rPr>
          <mc:AlternateContent>
            <mc:Choice Requires="wps">
              <w:drawing>
                <wp:anchor distT="0" distB="0" distL="114300" distR="114300" simplePos="0" relativeHeight="251724288" behindDoc="0" locked="0" layoutInCell="1" allowOverlap="1" wp14:anchorId="00EB8F26" wp14:editId="67DF56A1">
                  <wp:simplePos x="0" y="0"/>
                  <wp:positionH relativeFrom="column">
                    <wp:posOffset>382905</wp:posOffset>
                  </wp:positionH>
                  <wp:positionV relativeFrom="paragraph">
                    <wp:posOffset>36830</wp:posOffset>
                  </wp:positionV>
                  <wp:extent cx="5495925" cy="876300"/>
                  <wp:effectExtent l="0" t="0" r="28575" b="19050"/>
                  <wp:wrapNone/>
                  <wp:docPr id="393" name="テキスト ボックス 393"/>
                  <wp:cNvGraphicFramePr/>
                  <a:graphic xmlns:a="http://schemas.openxmlformats.org/drawingml/2006/main">
                    <a:graphicData uri="http://schemas.microsoft.com/office/word/2010/wordprocessingShape">
                      <wps:wsp>
                        <wps:cNvSpPr txBox="1"/>
                        <wps:spPr>
                          <a:xfrm>
                            <a:off x="0" y="0"/>
                            <a:ext cx="5495925" cy="876300"/>
                          </a:xfrm>
                          <a:prstGeom prst="rect">
                            <a:avLst/>
                          </a:prstGeom>
                          <a:solidFill>
                            <a:sysClr val="window" lastClr="FFFFFF"/>
                          </a:solidFill>
                          <a:ln w="6350">
                            <a:solidFill>
                              <a:prstClr val="black"/>
                            </a:solidFill>
                          </a:ln>
                          <a:effectLst/>
                        </wps:spPr>
                        <wps:txbx>
                          <w:txbxContent>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Boot Time Information   ********</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INTEGRITY System Time :24941217.757649[us]</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INTEGRITY TMU Count   :0xe23e7268</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Correction time value :34965657.322351[us]</w:t>
                              </w:r>
                            </w:p>
                            <w:p w:rsidR="005B1E90" w:rsidRPr="00997E4E" w:rsidRDefault="005B1E90" w:rsidP="00E67223">
                              <w:pPr>
                                <w:rPr>
                                  <w:rFonts w:ascii="Courier New" w:hAnsi="Courier New" w:cs="Courier New"/>
                                  <w:sz w:val="18"/>
                                  <w:szCs w:val="18"/>
                                  <w:lang w:val="en-US" w:eastAsia="ja-JP"/>
                                </w:rPr>
                              </w:pPr>
                              <w:r w:rsidRPr="00526175">
                                <w:rPr>
                                  <w:rFonts w:ascii="Courier New" w:hAnsi="Courier New" w:cs="Courier New"/>
                                  <w:sz w:val="18"/>
                                  <w:szCs w:val="18"/>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8F26" id="テキスト ボックス 393" o:spid="_x0000_s1099" type="#_x0000_t202" style="position:absolute;margin-left:30.15pt;margin-top:2.9pt;width:432.75pt;height:6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" fillcolor="window" strokeweight=".5pt">
                  <v:textbox>
                    <w:txbxContent>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Boot Time Information   ********</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System </w:t>
                        </w:r>
                        <w:proofErr w:type="gramStart"/>
                        <w:r w:rsidRPr="001C3A29">
                          <w:rPr>
                            <w:rFonts w:ascii="Courier New" w:hAnsi="Courier New" w:cs="Courier New"/>
                            <w:sz w:val="22"/>
                            <w:szCs w:val="22"/>
                            <w:lang w:val="en-US" w:eastAsia="ja-JP"/>
                          </w:rPr>
                          <w:t>Time :24941217.757649</w:t>
                        </w:r>
                        <w:proofErr w:type="gramEnd"/>
                        <w:r w:rsidRPr="001C3A29">
                          <w:rPr>
                            <w:rFonts w:ascii="Courier New" w:hAnsi="Courier New" w:cs="Courier New"/>
                            <w:sz w:val="22"/>
                            <w:szCs w:val="22"/>
                            <w:lang w:val="en-US" w:eastAsia="ja-JP"/>
                          </w:rPr>
                          <w:t>[us]</w:t>
                        </w:r>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INTEGRITY TMU Count   </w:t>
                        </w:r>
                        <w:proofErr w:type="gramStart"/>
                        <w:r w:rsidRPr="001C3A29">
                          <w:rPr>
                            <w:rFonts w:ascii="Courier New" w:hAnsi="Courier New" w:cs="Courier New"/>
                            <w:sz w:val="22"/>
                            <w:szCs w:val="22"/>
                            <w:lang w:val="en-US" w:eastAsia="ja-JP"/>
                          </w:rPr>
                          <w:t>:0xe23e7268</w:t>
                        </w:r>
                        <w:proofErr w:type="gramEnd"/>
                      </w:p>
                      <w:p w:rsidR="005B1E90" w:rsidRPr="001C3A29" w:rsidRDefault="005B1E90" w:rsidP="00E67223">
                        <w:pPr>
                          <w:rPr>
                            <w:rFonts w:ascii="Courier New" w:hAnsi="Courier New" w:cs="Courier New"/>
                            <w:sz w:val="22"/>
                            <w:szCs w:val="22"/>
                            <w:lang w:val="en-US" w:eastAsia="ja-JP"/>
                          </w:rPr>
                        </w:pPr>
                        <w:r w:rsidRPr="001C3A29">
                          <w:rPr>
                            <w:rFonts w:ascii="Courier New" w:hAnsi="Courier New" w:cs="Courier New"/>
                            <w:sz w:val="22"/>
                            <w:szCs w:val="22"/>
                            <w:lang w:val="en-US" w:eastAsia="ja-JP"/>
                          </w:rPr>
                          <w:t xml:space="preserve">Correction time </w:t>
                        </w:r>
                        <w:proofErr w:type="gramStart"/>
                        <w:r w:rsidRPr="001C3A29">
                          <w:rPr>
                            <w:rFonts w:ascii="Courier New" w:hAnsi="Courier New" w:cs="Courier New"/>
                            <w:sz w:val="22"/>
                            <w:szCs w:val="22"/>
                            <w:lang w:val="en-US" w:eastAsia="ja-JP"/>
                          </w:rPr>
                          <w:t>value :34965657.322351</w:t>
                        </w:r>
                        <w:proofErr w:type="gramEnd"/>
                        <w:r w:rsidRPr="001C3A29">
                          <w:rPr>
                            <w:rFonts w:ascii="Courier New" w:hAnsi="Courier New" w:cs="Courier New"/>
                            <w:sz w:val="22"/>
                            <w:szCs w:val="22"/>
                            <w:lang w:val="en-US" w:eastAsia="ja-JP"/>
                          </w:rPr>
                          <w:t>[us]</w:t>
                        </w:r>
                      </w:p>
                      <w:p w:rsidR="005B1E90" w:rsidRPr="00997E4E" w:rsidRDefault="005B1E90" w:rsidP="00E67223">
                        <w:pPr>
                          <w:rPr>
                            <w:rFonts w:ascii="Courier New" w:hAnsi="Courier New" w:cs="Courier New"/>
                            <w:sz w:val="18"/>
                            <w:szCs w:val="18"/>
                            <w:lang w:val="en-US" w:eastAsia="ja-JP"/>
                          </w:rPr>
                        </w:pPr>
                        <w:r w:rsidRPr="00526175">
                          <w:rPr>
                            <w:rFonts w:ascii="Courier New" w:hAnsi="Courier New" w:cs="Courier New"/>
                            <w:sz w:val="18"/>
                            <w:szCs w:val="18"/>
                            <w:lang w:val="en-US" w:eastAsia="ja-JP"/>
                          </w:rPr>
                          <w:t>*******************************************</w:t>
                        </w:r>
                      </w:p>
                    </w:txbxContent>
                  </v:textbox>
                </v:shape>
              </w:pict>
            </mc:Fallback>
          </mc:AlternateContent>
        </w:r>
      </w:del>
    </w:p>
    <w:p w:rsidR="00E67223" w:rsidRPr="00F161E2" w:rsidDel="00474432" w:rsidRDefault="00E67223">
      <w:pPr>
        <w:pStyle w:val="CETextBody"/>
        <w:rPr>
          <w:del w:id="7376" w:author="Hirokuni Lee" w:date="2017-03-08T14:48:00Z"/>
          <w:lang w:val="en-US" w:eastAsia="ja-JP"/>
        </w:rPr>
      </w:pPr>
    </w:p>
    <w:p w:rsidR="00E67223" w:rsidDel="00474432" w:rsidRDefault="00E67223">
      <w:pPr>
        <w:pStyle w:val="CETextBody"/>
        <w:rPr>
          <w:del w:id="7377" w:author="Hirokuni Lee" w:date="2017-03-08T14:48:00Z"/>
          <w:lang w:val="en-US" w:eastAsia="ja-JP"/>
        </w:rPr>
      </w:pPr>
      <w:del w:id="7378" w:author="Hirokuni Lee" w:date="2017-03-08T14:48:00Z">
        <w:r w:rsidDel="00474432">
          <w:rPr>
            <w:noProof/>
            <w:lang w:val="en-US"/>
          </w:rPr>
          <mc:AlternateContent>
            <mc:Choice Requires="wps">
              <w:drawing>
                <wp:anchor distT="0" distB="0" distL="114300" distR="114300" simplePos="0" relativeHeight="251725312" behindDoc="0" locked="0" layoutInCell="1" allowOverlap="1" wp14:anchorId="7E0B56AC" wp14:editId="1408F747">
                  <wp:simplePos x="0" y="0"/>
                  <wp:positionH relativeFrom="column">
                    <wp:posOffset>2345054</wp:posOffset>
                  </wp:positionH>
                  <wp:positionV relativeFrom="paragraph">
                    <wp:posOffset>118746</wp:posOffset>
                  </wp:positionV>
                  <wp:extent cx="1743075" cy="190500"/>
                  <wp:effectExtent l="0" t="0" r="28575" b="19050"/>
                  <wp:wrapNone/>
                  <wp:docPr id="394" name="正方形/長方形 394"/>
                  <wp:cNvGraphicFramePr/>
                  <a:graphic xmlns:a="http://schemas.openxmlformats.org/drawingml/2006/main">
                    <a:graphicData uri="http://schemas.microsoft.com/office/word/2010/wordprocessingShape">
                      <wps:wsp>
                        <wps:cNvSpPr/>
                        <wps:spPr>
                          <a:xfrm>
                            <a:off x="0" y="0"/>
                            <a:ext cx="1743075"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C58C8" id="正方形/長方形 394" o:spid="_x0000_s1026" style="position:absolute;margin-left:184.65pt;margin-top:9.35pt;width:137.25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" filled="f" strokecolor="#c0504d [3205]" strokeweight="2pt"/>
              </w:pict>
            </mc:Fallback>
          </mc:AlternateContent>
        </w:r>
      </w:del>
    </w:p>
    <w:p w:rsidR="00E67223" w:rsidDel="00474432" w:rsidRDefault="00E67223">
      <w:pPr>
        <w:pStyle w:val="CETextBody"/>
        <w:rPr>
          <w:del w:id="7379" w:author="Hirokuni Lee" w:date="2017-03-08T14:48:00Z"/>
          <w:lang w:val="en-US" w:eastAsia="ja-JP"/>
        </w:rPr>
      </w:pPr>
    </w:p>
    <w:p w:rsidR="00E67223" w:rsidDel="00474432" w:rsidRDefault="00E67223">
      <w:pPr>
        <w:pStyle w:val="CETextBody"/>
        <w:rPr>
          <w:del w:id="7380" w:author="Hirokuni Lee" w:date="2017-03-08T14:48:00Z"/>
          <w:lang w:val="en-US" w:eastAsia="ja-JP"/>
        </w:rPr>
      </w:pPr>
    </w:p>
    <w:p w:rsidR="006009FE" w:rsidDel="00474432" w:rsidRDefault="006009FE">
      <w:pPr>
        <w:rPr>
          <w:del w:id="7381" w:author="Hirokuni Lee" w:date="2017-03-08T14:48:00Z"/>
          <w:sz w:val="22"/>
          <w:lang w:val="en-US" w:eastAsia="ja-JP"/>
        </w:rPr>
      </w:pPr>
      <w:del w:id="7382" w:author="Hirokuni Lee" w:date="2017-03-08T14:48:00Z">
        <w:r w:rsidDel="00474432">
          <w:rPr>
            <w:lang w:val="en-US" w:eastAsia="ja-JP"/>
          </w:rPr>
          <w:br w:type="page"/>
        </w:r>
      </w:del>
    </w:p>
    <w:p w:rsidR="00DA28D0" w:rsidDel="00474432" w:rsidRDefault="00DA28D0">
      <w:pPr>
        <w:pStyle w:val="CETextBody"/>
        <w:rPr>
          <w:del w:id="7383" w:author="Hirokuni Lee" w:date="2017-03-08T14:48:00Z"/>
          <w:lang w:val="en-US" w:eastAsia="ja-JP"/>
        </w:rPr>
      </w:pPr>
    </w:p>
    <w:p w:rsidR="00E67223" w:rsidDel="00474432" w:rsidRDefault="00E67223">
      <w:pPr>
        <w:pStyle w:val="CETextBody"/>
        <w:rPr>
          <w:del w:id="7384" w:author="Hirokuni Lee" w:date="2017-03-08T14:48:00Z"/>
          <w:lang w:val="en-US" w:eastAsia="ja-JP"/>
        </w:rPr>
        <w:pPrChange w:id="7385" w:author="Hirokuni Lee" w:date="2017-03-08T14:48:00Z">
          <w:pPr>
            <w:pStyle w:val="CETextBody"/>
            <w:numPr>
              <w:numId w:val="306"/>
            </w:numPr>
            <w:ind w:left="1020" w:hanging="360"/>
          </w:pPr>
        </w:pPrChange>
      </w:pPr>
      <w:del w:id="7386" w:author="Hirokuni Lee" w:date="2017-03-08T14:48:00Z">
        <w:r w:rsidDel="00474432">
          <w:rPr>
            <w:lang w:val="en-US" w:eastAsia="ja-JP"/>
          </w:rPr>
          <w:delText xml:space="preserve">Log of INTEGRITY OS. </w:delText>
        </w:r>
        <w:r w:rsidDel="00474432">
          <w:rPr>
            <w:rFonts w:hint="eastAsia"/>
            <w:lang w:val="en-US" w:eastAsia="ja-JP"/>
          </w:rPr>
          <w:delText xml:space="preserve">Red square is </w:delText>
        </w:r>
        <w:r w:rsidDel="00474432">
          <w:rPr>
            <w:lang w:val="en-US" w:eastAsia="ja-JP"/>
          </w:rPr>
          <w:delText>“Linux correction time”</w:delText>
        </w:r>
        <w:r w:rsidDel="00474432">
          <w:rPr>
            <w:rFonts w:hint="eastAsia"/>
            <w:lang w:val="en-US" w:eastAsia="ja-JP"/>
          </w:rPr>
          <w:delText>.</w:delText>
        </w:r>
      </w:del>
    </w:p>
    <w:p w:rsidR="00E67223" w:rsidDel="00474432" w:rsidRDefault="00E67223" w:rsidP="000B0F0E">
      <w:pPr>
        <w:pStyle w:val="CETextBody"/>
        <w:rPr>
          <w:del w:id="7387" w:author="Hirokuni Lee" w:date="2017-03-08T14:48:00Z"/>
          <w:lang w:val="en-US" w:eastAsia="ja-JP"/>
        </w:rPr>
      </w:pPr>
      <w:del w:id="7388" w:author="Hirokuni Lee" w:date="2017-03-08T14:48:00Z">
        <w:r w:rsidDel="00474432">
          <w:rPr>
            <w:noProof/>
            <w:lang w:val="en-US"/>
          </w:rPr>
          <mc:AlternateContent>
            <mc:Choice Requires="wps">
              <w:drawing>
                <wp:anchor distT="0" distB="0" distL="114300" distR="114300" simplePos="0" relativeHeight="251733504" behindDoc="0" locked="0" layoutInCell="1" allowOverlap="1" wp14:anchorId="37031CC2" wp14:editId="0D7320A3">
                  <wp:simplePos x="0" y="0"/>
                  <wp:positionH relativeFrom="column">
                    <wp:posOffset>335280</wp:posOffset>
                  </wp:positionH>
                  <wp:positionV relativeFrom="paragraph">
                    <wp:posOffset>13335</wp:posOffset>
                  </wp:positionV>
                  <wp:extent cx="5495925" cy="533400"/>
                  <wp:effectExtent l="0" t="0" r="28575" b="19050"/>
                  <wp:wrapNone/>
                  <wp:docPr id="386" name="テキスト ボックス 386"/>
                  <wp:cNvGraphicFramePr/>
                  <a:graphic xmlns:a="http://schemas.openxmlformats.org/drawingml/2006/main">
                    <a:graphicData uri="http://schemas.microsoft.com/office/word/2010/wordprocessingShape">
                      <wps:wsp>
                        <wps:cNvSpPr txBox="1"/>
                        <wps:spPr>
                          <a:xfrm>
                            <a:off x="0" y="0"/>
                            <a:ext cx="5495925" cy="533400"/>
                          </a:xfrm>
                          <a:prstGeom prst="rect">
                            <a:avLst/>
                          </a:prstGeom>
                          <a:solidFill>
                            <a:sysClr val="window" lastClr="FFFFFF"/>
                          </a:solidFill>
                          <a:ln w="6350">
                            <a:solidFill>
                              <a:prstClr val="black"/>
                            </a:solidFill>
                          </a:ln>
                          <a:effectLst/>
                        </wps:spPr>
                        <wps:txbx>
                          <w:txbxContent>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Boot Time Information   ***********</w:t>
                              </w:r>
                            </w:p>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Linux Correction time value : 3834327.354649[us]</w:t>
                              </w:r>
                            </w:p>
                            <w:p w:rsidR="005B1E90" w:rsidRPr="00B43823"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31CC2" id="テキスト ボックス 386" o:spid="_x0000_s1100" type="#_x0000_t202" style="position:absolute;margin-left:26.4pt;margin-top:1.05pt;width:432.75pt;height:4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" fillcolor="window" strokeweight=".5pt">
                  <v:textbox>
                    <w:txbxContent>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Boot Time Information   ***********</w:t>
                        </w:r>
                      </w:p>
                      <w:p w:rsidR="005B1E90" w:rsidRPr="009A10C7"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 xml:space="preserve">Linux Correction time </w:t>
                        </w:r>
                        <w:proofErr w:type="gramStart"/>
                        <w:r w:rsidRPr="009A10C7">
                          <w:rPr>
                            <w:rFonts w:ascii="Courier New" w:hAnsi="Courier New" w:cs="Courier New"/>
                            <w:sz w:val="22"/>
                            <w:szCs w:val="22"/>
                            <w:lang w:val="en-US" w:eastAsia="ja-JP"/>
                          </w:rPr>
                          <w:t>value :</w:t>
                        </w:r>
                        <w:proofErr w:type="gramEnd"/>
                        <w:r w:rsidRPr="009A10C7">
                          <w:rPr>
                            <w:rFonts w:ascii="Courier New" w:hAnsi="Courier New" w:cs="Courier New"/>
                            <w:sz w:val="22"/>
                            <w:szCs w:val="22"/>
                            <w:lang w:val="en-US" w:eastAsia="ja-JP"/>
                          </w:rPr>
                          <w:t xml:space="preserve"> 3834327.354649[us]</w:t>
                        </w:r>
                      </w:p>
                      <w:p w:rsidR="005B1E90" w:rsidRPr="00B43823" w:rsidRDefault="005B1E90" w:rsidP="00E67223">
                        <w:pPr>
                          <w:rPr>
                            <w:rFonts w:ascii="Courier New" w:hAnsi="Courier New" w:cs="Courier New"/>
                            <w:sz w:val="22"/>
                            <w:szCs w:val="22"/>
                            <w:lang w:val="en-US" w:eastAsia="ja-JP"/>
                          </w:rPr>
                        </w:pPr>
                        <w:r w:rsidRPr="009A10C7">
                          <w:rPr>
                            <w:rFonts w:ascii="Courier New" w:hAnsi="Courier New" w:cs="Courier New"/>
                            <w:sz w:val="22"/>
                            <w:szCs w:val="22"/>
                            <w:lang w:val="en-US" w:eastAsia="ja-JP"/>
                          </w:rPr>
                          <w:t>*************************************************</w:t>
                        </w:r>
                      </w:p>
                    </w:txbxContent>
                  </v:textbox>
                </v:shape>
              </w:pict>
            </mc:Fallback>
          </mc:AlternateContent>
        </w:r>
      </w:del>
    </w:p>
    <w:p w:rsidR="00DA28D0" w:rsidDel="00474432" w:rsidRDefault="006009FE">
      <w:pPr>
        <w:pStyle w:val="CETextBody"/>
        <w:rPr>
          <w:del w:id="7389" w:author="Hirokuni Lee" w:date="2017-03-08T14:48:00Z"/>
          <w:lang w:val="en-US" w:eastAsia="ja-JP"/>
        </w:rPr>
      </w:pPr>
      <w:del w:id="7390" w:author="Hirokuni Lee" w:date="2017-03-08T14:48:00Z">
        <w:r w:rsidDel="00474432">
          <w:rPr>
            <w:noProof/>
            <w:lang w:val="en-US"/>
          </w:rPr>
          <mc:AlternateContent>
            <mc:Choice Requires="wps">
              <w:drawing>
                <wp:anchor distT="0" distB="0" distL="114300" distR="114300" simplePos="0" relativeHeight="251734528" behindDoc="0" locked="0" layoutInCell="1" allowOverlap="1" wp14:anchorId="14B7BEBF" wp14:editId="681D5B55">
                  <wp:simplePos x="0" y="0"/>
                  <wp:positionH relativeFrom="column">
                    <wp:posOffset>2965450</wp:posOffset>
                  </wp:positionH>
                  <wp:positionV relativeFrom="paragraph">
                    <wp:posOffset>7620</wp:posOffset>
                  </wp:positionV>
                  <wp:extent cx="1485900" cy="180975"/>
                  <wp:effectExtent l="0" t="0" r="19050" b="28575"/>
                  <wp:wrapNone/>
                  <wp:docPr id="387" name="正方形/長方形 387"/>
                  <wp:cNvGraphicFramePr/>
                  <a:graphic xmlns:a="http://schemas.openxmlformats.org/drawingml/2006/main">
                    <a:graphicData uri="http://schemas.microsoft.com/office/word/2010/wordprocessingShape">
                      <wps:wsp>
                        <wps:cNvSpPr/>
                        <wps:spPr>
                          <a:xfrm>
                            <a:off x="0" y="0"/>
                            <a:ext cx="1485900" cy="1809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5095" id="正方形/長方形 387" o:spid="_x0000_s1026" style="position:absolute;margin-left:233.5pt;margin-top:.6pt;width:117pt;height:14.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" filled="f" strokecolor="#c0504d [3205]" strokeweight="2pt"/>
              </w:pict>
            </mc:Fallback>
          </mc:AlternateContent>
        </w:r>
      </w:del>
    </w:p>
    <w:p w:rsidR="00DA28D0" w:rsidDel="00474432" w:rsidRDefault="00DA28D0">
      <w:pPr>
        <w:pStyle w:val="CETextBody"/>
        <w:rPr>
          <w:del w:id="7391" w:author="Hirokuni Lee" w:date="2017-03-08T14:48:00Z"/>
          <w:lang w:val="en-US" w:eastAsia="ja-JP"/>
        </w:rPr>
      </w:pPr>
    </w:p>
    <w:p w:rsidR="00E67223" w:rsidDel="00474432" w:rsidRDefault="00E67223">
      <w:pPr>
        <w:pStyle w:val="CETextBody"/>
        <w:rPr>
          <w:del w:id="7392" w:author="Hirokuni Lee" w:date="2017-03-08T14:48:00Z"/>
          <w:lang w:val="en-US" w:eastAsia="ja-JP"/>
        </w:rPr>
      </w:pPr>
    </w:p>
    <w:p w:rsidR="00E67223" w:rsidRPr="00645F4F" w:rsidDel="00474432" w:rsidRDefault="00E67223">
      <w:pPr>
        <w:pStyle w:val="CETextBody"/>
        <w:rPr>
          <w:del w:id="7393" w:author="Hirokuni Lee" w:date="2017-03-08T14:48:00Z"/>
          <w:lang w:val="en-US" w:eastAsia="ja-JP"/>
        </w:rPr>
        <w:pPrChange w:id="7394" w:author="Hirokuni Lee" w:date="2017-03-08T14:48:00Z">
          <w:pPr>
            <w:pStyle w:val="CETextBody"/>
            <w:numPr>
              <w:numId w:val="305"/>
            </w:numPr>
            <w:ind w:left="782" w:hanging="360"/>
          </w:pPr>
        </w:pPrChange>
      </w:pPr>
      <w:del w:id="7395" w:author="Hirokuni Lee" w:date="2017-03-08T14:48:00Z">
        <w:r w:rsidDel="00474432">
          <w:rPr>
            <w:lang w:val="en-US" w:eastAsia="ja-JP"/>
          </w:rPr>
          <w:delText>Use a fixed value (28 seconds) as “download time”</w:delText>
        </w:r>
      </w:del>
    </w:p>
    <w:p w:rsidR="00E67223" w:rsidDel="00474432" w:rsidRDefault="00E67223" w:rsidP="000B0F0E">
      <w:pPr>
        <w:rPr>
          <w:del w:id="7396" w:author="Hirokuni Lee" w:date="2017-03-08T14:48:00Z"/>
          <w:sz w:val="22"/>
          <w:lang w:val="en-US" w:eastAsia="ja-JP"/>
        </w:rPr>
      </w:pPr>
    </w:p>
    <w:p w:rsidR="00E67223" w:rsidRDefault="00E67223">
      <w:pPr>
        <w:pStyle w:val="CETextBody"/>
        <w:rPr>
          <w:lang w:val="en-US" w:eastAsia="ja-JP"/>
        </w:rPr>
        <w:pPrChange w:id="7397" w:author="Hirokuni Lee" w:date="2017-03-08T14:48:00Z">
          <w:pPr>
            <w:pStyle w:val="CETextBody"/>
            <w:numPr>
              <w:numId w:val="305"/>
            </w:numPr>
            <w:ind w:left="782" w:hanging="360"/>
          </w:pPr>
        </w:pPrChange>
      </w:pPr>
      <w:del w:id="7398" w:author="Hirokuni Lee" w:date="2017-03-08T14:48:00Z">
        <w:r w:rsidDel="00474432">
          <w:rPr>
            <w:rFonts w:hint="eastAsia"/>
            <w:lang w:val="en-US" w:eastAsia="ja-JP"/>
          </w:rPr>
          <w:delText>Calculate the time with following formula</w:delText>
        </w:r>
      </w:del>
      <w:ins w:id="7399" w:author=" " w:date="2017-03-08T13:44:00Z">
        <w:del w:id="7400" w:author="Hirokuni Lee" w:date="2017-03-08T14:48:00Z">
          <w:r w:rsidR="0027486D" w:rsidDel="00474432">
            <w:rPr>
              <w:lang w:val="en-US" w:eastAsia="ja-JP"/>
            </w:rPr>
            <w:delText>INTEGRITY Kernel log</w:delText>
          </w:r>
        </w:del>
      </w:ins>
      <w:ins w:id="7401" w:author=" " w:date="2017-03-08T14:03:00Z">
        <w:del w:id="7402" w:author="Hirokuni Lee" w:date="2017-03-08T14:48:00Z">
          <w:r w:rsidR="0080280D" w:rsidDel="00474432">
            <w:rPr>
              <w:rFonts w:hint="eastAsia"/>
              <w:lang w:val="en-US" w:eastAsia="ja-JP"/>
            </w:rPr>
            <w:delText>に</w:delText>
          </w:r>
        </w:del>
      </w:ins>
      <w:ins w:id="7403" w:author=" " w:date="2017-03-08T13:44:00Z">
        <w:del w:id="7404" w:author="Hirokuni Lee" w:date="2017-03-08T14:48:00Z">
          <w:r w:rsidR="0027486D" w:rsidDel="00474432">
            <w:rPr>
              <w:lang w:val="en-US" w:eastAsia="ja-JP"/>
            </w:rPr>
            <w:delText>“VM powered on”</w:delText>
          </w:r>
          <w:r w:rsidR="0027486D" w:rsidDel="00474432">
            <w:rPr>
              <w:rFonts w:hint="eastAsia"/>
              <w:lang w:val="en-US" w:eastAsia="ja-JP"/>
            </w:rPr>
            <w:delText>が出力された瞬間のフレームを探す。</w:delText>
          </w:r>
        </w:del>
      </w:ins>
      <w:del w:id="7405" w:author=" " w:date="2017-03-08T13:43:00Z">
        <w:r w:rsidDel="0027486D">
          <w:rPr>
            <w:rFonts w:hint="eastAsia"/>
            <w:lang w:val="en-US" w:eastAsia="ja-JP"/>
          </w:rPr>
          <w:delText>.</w:delText>
        </w:r>
      </w:del>
    </w:p>
    <w:p w:rsidR="009C5DA6" w:rsidRDefault="009C5DA6" w:rsidP="00E67223">
      <w:pPr>
        <w:pStyle w:val="CETextBody"/>
        <w:rPr>
          <w:ins w:id="7406" w:author=" " w:date="2017-03-08T13:53:00Z"/>
          <w:lang w:val="en-US" w:eastAsia="ja-JP"/>
        </w:rPr>
      </w:pPr>
    </w:p>
    <w:p w:rsidR="00E67223" w:rsidDel="0027486D" w:rsidRDefault="00E67223" w:rsidP="00E67223">
      <w:pPr>
        <w:pStyle w:val="CETextBody"/>
        <w:ind w:firstLineChars="300" w:firstLine="660"/>
        <w:rPr>
          <w:del w:id="7407" w:author=" " w:date="2017-03-08T13:43:00Z"/>
          <w:lang w:val="en-US" w:eastAsia="ja-JP"/>
        </w:rPr>
      </w:pPr>
      <w:del w:id="7408" w:author=" " w:date="2017-03-08T13:43:00Z">
        <w:r w:rsidDel="0027486D">
          <w:rPr>
            <w:lang w:val="en-US" w:eastAsia="ja-JP"/>
          </w:rPr>
          <w:delText xml:space="preserve">Formula: </w:delText>
        </w:r>
      </w:del>
    </w:p>
    <w:p w:rsidR="00DA28D0" w:rsidDel="0027486D" w:rsidRDefault="00DA28D0" w:rsidP="00DA28D0">
      <w:pPr>
        <w:pStyle w:val="CETextBody"/>
        <w:ind w:firstLineChars="300" w:firstLine="660"/>
        <w:rPr>
          <w:del w:id="7409" w:author=" " w:date="2017-03-08T13:43:00Z"/>
          <w:lang w:val="en-US" w:eastAsia="ja-JP"/>
        </w:rPr>
      </w:pPr>
      <w:del w:id="7410" w:author=" " w:date="2017-03-08T13:43:00Z">
        <w:r w:rsidDel="0027486D">
          <w:rPr>
            <w:lang w:val="en-US" w:eastAsia="ja-JP"/>
          </w:rPr>
          <w:delText>“INTEGRITY correction time” – “download time” + “</w:delText>
        </w:r>
        <w:r w:rsidRPr="00F161E2" w:rsidDel="0027486D">
          <w:rPr>
            <w:lang w:val="en-US" w:eastAsia="ja-JP"/>
          </w:rPr>
          <w:delText>VM powered on</w:delText>
        </w:r>
        <w:r w:rsidDel="0027486D">
          <w:rPr>
            <w:lang w:val="en-US" w:eastAsia="ja-JP"/>
          </w:rPr>
          <w:delText>”</w:delText>
        </w:r>
      </w:del>
    </w:p>
    <w:p w:rsidR="00E67223" w:rsidRPr="0093260C" w:rsidDel="0027486D" w:rsidRDefault="00DA28D0" w:rsidP="00F950E6">
      <w:pPr>
        <w:pStyle w:val="CETextBody"/>
        <w:ind w:firstLineChars="300" w:firstLine="660"/>
        <w:rPr>
          <w:del w:id="7411" w:author=" " w:date="2017-03-08T13:44:00Z"/>
          <w:lang w:val="en-US" w:eastAsia="ja-JP"/>
        </w:rPr>
      </w:pPr>
      <w:del w:id="7412" w:author=" " w:date="2017-03-08T13:43:00Z">
        <w:r w:rsidDel="0027486D">
          <w:rPr>
            <w:lang w:val="en-US" w:eastAsia="ja-JP"/>
          </w:rPr>
          <w:delText xml:space="preserve"> </w:delText>
        </w:r>
      </w:del>
    </w:p>
    <w:p w:rsidR="00E67223" w:rsidDel="0027486D" w:rsidRDefault="00E67223" w:rsidP="00E67223">
      <w:pPr>
        <w:pStyle w:val="CETextBody"/>
        <w:ind w:firstLineChars="300" w:firstLine="660"/>
        <w:rPr>
          <w:del w:id="7413" w:author=" " w:date="2017-03-08T13:45:00Z"/>
          <w:lang w:val="en-US" w:eastAsia="ja-JP"/>
        </w:rPr>
      </w:pPr>
      <w:del w:id="7414" w:author=" " w:date="2017-03-08T13:45:00Z">
        <w:r w:rsidDel="0027486D">
          <w:rPr>
            <w:lang w:val="en-US" w:eastAsia="ja-JP"/>
          </w:rPr>
          <w:delText>Y</w:delText>
        </w:r>
        <w:r w:rsidRPr="00CC1FE9" w:rsidDel="0027486D">
          <w:rPr>
            <w:lang w:val="en-US" w:eastAsia="ja-JP"/>
          </w:rPr>
          <w:delText xml:space="preserve">ou </w:delText>
        </w:r>
        <w:r w:rsidDel="0027486D">
          <w:rPr>
            <w:lang w:val="en-US" w:eastAsia="ja-JP"/>
          </w:rPr>
          <w:delText>can get the value of “VM powered on” from INTEGRITY Kernel log.</w:delText>
        </w:r>
      </w:del>
    </w:p>
    <w:p w:rsidR="00E67223" w:rsidRPr="00027ADF" w:rsidDel="00474432" w:rsidRDefault="00E67223" w:rsidP="00E67223">
      <w:pPr>
        <w:pStyle w:val="CETextBody"/>
        <w:rPr>
          <w:del w:id="7415" w:author="Hirokuni Lee" w:date="2017-03-08T14:48:00Z"/>
          <w:lang w:val="en-US" w:eastAsia="ja-JP"/>
        </w:rPr>
      </w:pPr>
    </w:p>
    <w:p w:rsidR="009C5DA6" w:rsidRDefault="00B059A0">
      <w:pPr>
        <w:pStyle w:val="CETextBody"/>
        <w:numPr>
          <w:ilvl w:val="0"/>
          <w:numId w:val="305"/>
        </w:numPr>
        <w:rPr>
          <w:ins w:id="7416" w:author=" " w:date="2017-03-08T13:53:00Z"/>
          <w:lang w:val="en-US" w:eastAsia="ja-JP"/>
        </w:rPr>
        <w:pPrChange w:id="7417" w:author=" " w:date="2017-03-08T13:54:00Z">
          <w:pPr>
            <w:pStyle w:val="CETextBody"/>
            <w:numPr>
              <w:numId w:val="329"/>
            </w:numPr>
            <w:ind w:left="782" w:hanging="360"/>
          </w:pPr>
        </w:pPrChange>
      </w:pPr>
      <w:ins w:id="7418" w:author="Hirokuni Lee" w:date="2017-03-08T14:49:00Z">
        <w:r>
          <w:rPr>
            <w:rFonts w:hint="eastAsia"/>
            <w:lang w:val="en-US" w:eastAsia="ja-JP"/>
          </w:rPr>
          <w:t xml:space="preserve">Calculate the interval time between the </w:t>
        </w:r>
      </w:ins>
      <w:ins w:id="7419" w:author="Hirokuni Lee" w:date="2017-03-08T14:50:00Z">
        <w:r>
          <w:rPr>
            <w:rFonts w:hint="eastAsia"/>
            <w:lang w:val="en-US" w:eastAsia="ja-JP"/>
          </w:rPr>
          <w:t xml:space="preserve">frames specified at the </w:t>
        </w:r>
      </w:ins>
      <w:ins w:id="7420" w:author="Hirokuni Lee" w:date="2017-03-08T14:49:00Z">
        <w:r>
          <w:rPr>
            <w:rFonts w:hint="eastAsia"/>
            <w:lang w:val="en-US" w:eastAsia="ja-JP"/>
          </w:rPr>
          <w:t xml:space="preserve">above </w:t>
        </w:r>
      </w:ins>
      <w:ins w:id="7421" w:author="Hirokuni Lee" w:date="2017-03-08T14:50:00Z">
        <w:r>
          <w:rPr>
            <w:rFonts w:hint="eastAsia"/>
            <w:lang w:val="en-US" w:eastAsia="ja-JP"/>
          </w:rPr>
          <w:t>step 2 and step</w:t>
        </w:r>
      </w:ins>
      <w:ins w:id="7422" w:author="Hirokuni Lee" w:date="2017-03-08T15:00:00Z">
        <w:r w:rsidR="008F01E3">
          <w:rPr>
            <w:rFonts w:hint="eastAsia"/>
            <w:lang w:val="en-US" w:eastAsia="ja-JP"/>
          </w:rPr>
          <w:t xml:space="preserve"> </w:t>
        </w:r>
      </w:ins>
      <w:ins w:id="7423" w:author="Hirokuni Lee" w:date="2017-03-08T14:50:00Z">
        <w:r>
          <w:rPr>
            <w:rFonts w:hint="eastAsia"/>
            <w:lang w:val="en-US" w:eastAsia="ja-JP"/>
          </w:rPr>
          <w:t>3</w:t>
        </w:r>
      </w:ins>
      <w:ins w:id="7424" w:author="Hirokuni Lee" w:date="2017-03-08T14:51:00Z">
        <w:r>
          <w:rPr>
            <w:rFonts w:hint="eastAsia"/>
            <w:lang w:val="en-US" w:eastAsia="ja-JP"/>
          </w:rPr>
          <w:t>.</w:t>
        </w:r>
      </w:ins>
      <w:ins w:id="7425" w:author=" " w:date="2017-03-08T13:53:00Z">
        <w:del w:id="7426" w:author="Hirokuni Lee" w:date="2017-03-08T14:50:00Z">
          <w:r w:rsidR="009C5DA6" w:rsidDel="00B059A0">
            <w:rPr>
              <w:rFonts w:hint="eastAsia"/>
              <w:lang w:val="en-US" w:eastAsia="ja-JP"/>
            </w:rPr>
            <w:delText>項番</w:delText>
          </w:r>
          <w:r w:rsidR="009C5DA6" w:rsidDel="00B059A0">
            <w:rPr>
              <w:rFonts w:hint="eastAsia"/>
              <w:lang w:val="en-US" w:eastAsia="ja-JP"/>
            </w:rPr>
            <w:delText>2</w:delText>
          </w:r>
          <w:r w:rsidR="009C5DA6" w:rsidDel="00B059A0">
            <w:rPr>
              <w:rFonts w:hint="eastAsia"/>
              <w:lang w:val="en-US" w:eastAsia="ja-JP"/>
            </w:rPr>
            <w:delText>と項番</w:delText>
          </w:r>
          <w:r w:rsidR="009C5DA6" w:rsidDel="00B059A0">
            <w:rPr>
              <w:rFonts w:hint="eastAsia"/>
              <w:lang w:val="en-US" w:eastAsia="ja-JP"/>
            </w:rPr>
            <w:delText>3</w:delText>
          </w:r>
          <w:r w:rsidR="009C5DA6" w:rsidDel="00B059A0">
            <w:rPr>
              <w:rFonts w:hint="eastAsia"/>
              <w:lang w:val="en-US" w:eastAsia="ja-JP"/>
            </w:rPr>
            <w:delText>の</w:delText>
          </w:r>
        </w:del>
      </w:ins>
      <w:ins w:id="7427" w:author=" " w:date="2017-03-08T13:54:00Z">
        <w:del w:id="7428" w:author="Hirokuni Lee" w:date="2017-03-08T14:50:00Z">
          <w:r w:rsidR="009C5DA6" w:rsidDel="00B059A0">
            <w:rPr>
              <w:rFonts w:hint="eastAsia"/>
              <w:lang w:val="en-US" w:eastAsia="ja-JP"/>
            </w:rPr>
            <w:delText>間隔を測定する</w:delText>
          </w:r>
        </w:del>
      </w:ins>
    </w:p>
    <w:p w:rsidR="0027486D" w:rsidRPr="0027486D" w:rsidDel="009C5DA6" w:rsidRDefault="0027486D" w:rsidP="00E67223">
      <w:pPr>
        <w:pStyle w:val="CETextBody"/>
        <w:rPr>
          <w:del w:id="7429" w:author=" " w:date="2017-03-08T13:54:00Z"/>
          <w:lang w:val="en-US" w:eastAsia="ja-JP"/>
        </w:rPr>
      </w:pPr>
    </w:p>
    <w:p w:rsidR="00E67223" w:rsidRPr="00414B13" w:rsidRDefault="00E67223">
      <w:pPr>
        <w:pStyle w:val="CETextBody"/>
        <w:rPr>
          <w:lang w:val="en-US" w:eastAsia="ja-JP"/>
        </w:rPr>
        <w:pPrChange w:id="7430" w:author=" " w:date="2017-03-08T13:54:00Z">
          <w:pPr>
            <w:pStyle w:val="CETextBody"/>
            <w:ind w:left="782"/>
          </w:pPr>
        </w:pPrChange>
      </w:pPr>
      <w:del w:id="7431" w:author=" " w:date="2017-03-08T13:54:00Z">
        <w:r w:rsidDel="009C5DA6">
          <w:rPr>
            <w:rFonts w:hint="eastAsia"/>
            <w:lang w:val="en-US" w:eastAsia="ja-JP"/>
          </w:rPr>
          <w:delText xml:space="preserve">            </w:delText>
        </w:r>
      </w:del>
    </w:p>
    <w:p w:rsidR="009C5DA6" w:rsidRDefault="009C5DA6">
      <w:pPr>
        <w:rPr>
          <w:ins w:id="7432" w:author=" " w:date="2017-03-08T13:54:00Z"/>
          <w:sz w:val="22"/>
          <w:lang w:val="en-US" w:eastAsia="ja-JP"/>
        </w:rPr>
      </w:pPr>
      <w:ins w:id="7433" w:author=" " w:date="2017-03-08T13:54:00Z">
        <w:r>
          <w:rPr>
            <w:lang w:val="en-US" w:eastAsia="ja-JP"/>
          </w:rPr>
          <w:br w:type="page"/>
        </w:r>
      </w:ins>
    </w:p>
    <w:p w:rsidR="00E67223" w:rsidRPr="00702283" w:rsidRDefault="00E67223" w:rsidP="00E67223">
      <w:pPr>
        <w:pStyle w:val="CETextBody"/>
        <w:numPr>
          <w:ilvl w:val="0"/>
          <w:numId w:val="26"/>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7434" w:author="Huy Duc. Nguyen" w:date="2017-08-28T16:38:00Z">
        <w:r w:rsidR="003B19D6">
          <w:rPr>
            <w:noProof/>
            <w:sz w:val="22"/>
            <w:szCs w:val="22"/>
          </w:rPr>
          <w:t>20</w:t>
        </w:r>
      </w:ins>
      <w:ins w:id="7435" w:author="Kazuhiro Takagi" w:date="2017-03-21T15:02:00Z">
        <w:del w:id="7436" w:author="Huy Duc. Nguyen" w:date="2017-08-28T16:38:00Z">
          <w:r w:rsidR="00520A63" w:rsidDel="003B19D6">
            <w:rPr>
              <w:noProof/>
              <w:sz w:val="22"/>
              <w:szCs w:val="22"/>
            </w:rPr>
            <w:delText>20</w:delText>
          </w:r>
        </w:del>
      </w:ins>
      <w:ins w:id="7437" w:author=" " w:date="2017-03-09T11:18:00Z">
        <w:del w:id="7438" w:author="Huy Duc. Nguyen" w:date="2017-08-28T16:38:00Z">
          <w:r w:rsidR="00442CC0" w:rsidDel="003B19D6">
            <w:rPr>
              <w:noProof/>
              <w:sz w:val="22"/>
              <w:szCs w:val="22"/>
            </w:rPr>
            <w:delText>20</w:delText>
          </w:r>
        </w:del>
      </w:ins>
      <w:del w:id="7439" w:author="Huy Duc. Nguyen" w:date="2017-08-28T16:38:00Z">
        <w:r w:rsidR="00003FEB" w:rsidDel="003B19D6">
          <w:rPr>
            <w:noProof/>
            <w:sz w:val="22"/>
            <w:szCs w:val="22"/>
          </w:rPr>
          <w:delText>23</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Change w:id="7440">
          <w:tblGrid>
            <w:gridCol w:w="817"/>
            <w:gridCol w:w="2117"/>
          </w:tblGrid>
        </w:tblGridChange>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083D0A" w:rsidRDefault="00083D0A" w:rsidP="00E67223">
            <w:pPr>
              <w:pStyle w:val="CETextBody"/>
              <w:jc w:val="right"/>
              <w:rPr>
                <w:sz w:val="20"/>
                <w:szCs w:val="20"/>
                <w:lang w:eastAsia="ja-JP"/>
                <w:rPrChange w:id="7441" w:author=" " w:date="2017-03-08T14:21:00Z">
                  <w:rPr>
                    <w:sz w:val="18"/>
                    <w:szCs w:val="18"/>
                    <w:lang w:eastAsia="ja-JP"/>
                  </w:rPr>
                </w:rPrChange>
              </w:rPr>
            </w:pPr>
            <w:ins w:id="7442" w:author=" " w:date="2017-03-08T14:20:00Z">
              <w:r w:rsidRPr="00083D0A">
                <w:rPr>
                  <w:sz w:val="20"/>
                  <w:szCs w:val="20"/>
                  <w:lang w:eastAsia="ja-JP"/>
                  <w:rPrChange w:id="7443" w:author=" " w:date="2017-03-08T14:21:00Z">
                    <w:rPr>
                      <w:sz w:val="18"/>
                      <w:szCs w:val="18"/>
                      <w:lang w:eastAsia="ja-JP"/>
                    </w:rPr>
                  </w:rPrChange>
                </w:rPr>
                <w:t>3.3</w:t>
              </w:r>
            </w:ins>
            <w:ins w:id="7444" w:author="Kazuhiro Takagi" w:date="2017-03-14T18:20:00Z">
              <w:r w:rsidR="00B665F4">
                <w:rPr>
                  <w:sz w:val="20"/>
                  <w:szCs w:val="20"/>
                  <w:lang w:eastAsia="ja-JP"/>
                </w:rPr>
                <w:t>8</w:t>
              </w:r>
            </w:ins>
            <w:ins w:id="7445" w:author=" " w:date="2017-03-08T14:20:00Z">
              <w:del w:id="7446" w:author="Kazuhiro Takagi" w:date="2017-03-10T00:36:00Z">
                <w:r w:rsidRPr="00083D0A" w:rsidDel="007D3A39">
                  <w:rPr>
                    <w:sz w:val="20"/>
                    <w:szCs w:val="20"/>
                    <w:lang w:eastAsia="ja-JP"/>
                    <w:rPrChange w:id="7447" w:author=" " w:date="2017-03-08T14:21:00Z">
                      <w:rPr>
                        <w:sz w:val="18"/>
                        <w:szCs w:val="18"/>
                        <w:lang w:eastAsia="ja-JP"/>
                      </w:rPr>
                    </w:rPrChange>
                  </w:rPr>
                  <w:delText>8</w:delText>
                </w:r>
              </w:del>
            </w:ins>
            <w:del w:id="7448" w:author=" " w:date="2017-03-08T14:20:00Z">
              <w:r w:rsidR="00E67223" w:rsidRPr="00083D0A" w:rsidDel="00083D0A">
                <w:rPr>
                  <w:sz w:val="20"/>
                  <w:szCs w:val="20"/>
                  <w:lang w:eastAsia="ja-JP"/>
                  <w:rPrChange w:id="7449" w:author=" " w:date="2017-03-08T14:21:00Z">
                    <w:rPr>
                      <w:sz w:val="18"/>
                      <w:szCs w:val="18"/>
                      <w:lang w:eastAsia="ja-JP"/>
                    </w:rPr>
                  </w:rPrChange>
                </w:rPr>
                <w:delText>11.27</w:delText>
              </w:r>
            </w:del>
            <w:r w:rsidR="00E67223" w:rsidRPr="00083D0A">
              <w:rPr>
                <w:sz w:val="20"/>
                <w:szCs w:val="20"/>
                <w:lang w:eastAsia="ja-JP"/>
                <w:rPrChange w:id="7450" w:author=" " w:date="2017-03-08T14:21:00Z">
                  <w:rPr>
                    <w:sz w:val="18"/>
                    <w:szCs w:val="18"/>
                    <w:lang w:eastAsia="ja-JP"/>
                  </w:rPr>
                </w:rPrChange>
              </w:rPr>
              <w:t xml:space="preserve"> </w:t>
            </w:r>
          </w:p>
        </w:tc>
      </w:tr>
      <w:tr w:rsidR="00D275B3" w:rsidRPr="00E8715A" w:rsidTr="00215640">
        <w:tblPrEx>
          <w:tblW w:w="0" w:type="auto"/>
          <w:jc w:val="center"/>
          <w:tblLayout w:type="fixed"/>
          <w:tblPrExChange w:id="7451" w:author=" " w:date="2017-03-08T14:20:00Z">
            <w:tblPrEx>
              <w:tblW w:w="0" w:type="auto"/>
              <w:jc w:val="center"/>
              <w:tblLayout w:type="fixed"/>
            </w:tblPrEx>
          </w:tblPrExChange>
        </w:tblPrEx>
        <w:trPr>
          <w:jc w:val="center"/>
          <w:trPrChange w:id="7452" w:author=" " w:date="2017-03-08T14:20: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7453" w:author=" " w:date="2017-03-08T14:20: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tcPrChange w:id="7454" w:author=" " w:date="2017-03-08T14:20:00Z">
              <w:tcPr>
                <w:tcW w:w="2117" w:type="dxa"/>
                <w:tcBorders>
                  <w:top w:val="single" w:sz="12" w:space="0" w:color="auto"/>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455" w:author="Kazuhiro Takagi" w:date="2017-03-13T09:39:00Z">
                  <w:rPr>
                    <w:sz w:val="18"/>
                    <w:szCs w:val="18"/>
                    <w:lang w:eastAsia="ja-JP"/>
                  </w:rPr>
                </w:rPrChange>
              </w:rPr>
            </w:pPr>
            <w:ins w:id="7456" w:author="Kazuhiro Takagi" w:date="2017-03-13T09:39:00Z">
              <w:r w:rsidRPr="00D275B3">
                <w:rPr>
                  <w:sz w:val="20"/>
                  <w:szCs w:val="20"/>
                  <w:rPrChange w:id="7457" w:author="Kazuhiro Takagi" w:date="2017-03-13T09:39:00Z">
                    <w:rPr/>
                  </w:rPrChange>
                </w:rPr>
                <w:t>3.3</w:t>
              </w:r>
              <w:r w:rsidR="00B665F4">
                <w:rPr>
                  <w:sz w:val="20"/>
                  <w:szCs w:val="20"/>
                </w:rPr>
                <w:t>7</w:t>
              </w:r>
            </w:ins>
            <w:ins w:id="7458" w:author=" " w:date="2017-03-08T14:20:00Z">
              <w:del w:id="7459" w:author="Kazuhiro Takagi" w:date="2017-03-10T00:36:00Z">
                <w:r w:rsidRPr="00D275B3" w:rsidDel="004B4FEC">
                  <w:rPr>
                    <w:sz w:val="20"/>
                    <w:szCs w:val="20"/>
                    <w:rPrChange w:id="7460" w:author="Kazuhiro Takagi" w:date="2017-03-13T09:39:00Z">
                      <w:rPr/>
                    </w:rPrChange>
                  </w:rPr>
                  <w:delText>3.35</w:delText>
                </w:r>
              </w:del>
            </w:ins>
            <w:del w:id="7461" w:author="Kazuhiro Takagi" w:date="2017-03-10T00:36:00Z">
              <w:r w:rsidRPr="00D275B3" w:rsidDel="004B4FEC">
                <w:rPr>
                  <w:sz w:val="20"/>
                  <w:szCs w:val="20"/>
                  <w:lang w:eastAsia="ja-JP"/>
                  <w:rPrChange w:id="7462" w:author="Kazuhiro Takagi" w:date="2017-03-13T09:39:00Z">
                    <w:rPr>
                      <w:sz w:val="18"/>
                      <w:szCs w:val="18"/>
                      <w:lang w:eastAsia="ja-JP"/>
                    </w:rPr>
                  </w:rPrChange>
                </w:rPr>
                <w:delText xml:space="preserve">10.63 </w:delText>
              </w:r>
            </w:del>
          </w:p>
        </w:tc>
      </w:tr>
      <w:tr w:rsidR="00D275B3" w:rsidRPr="00E8715A" w:rsidTr="00215640">
        <w:tblPrEx>
          <w:tblW w:w="0" w:type="auto"/>
          <w:jc w:val="center"/>
          <w:tblLayout w:type="fixed"/>
          <w:tblPrExChange w:id="7463" w:author=" " w:date="2017-03-08T14:20:00Z">
            <w:tblPrEx>
              <w:tblW w:w="0" w:type="auto"/>
              <w:jc w:val="center"/>
              <w:tblLayout w:type="fixed"/>
            </w:tblPrEx>
          </w:tblPrExChange>
        </w:tblPrEx>
        <w:trPr>
          <w:jc w:val="center"/>
          <w:trPrChange w:id="7464"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465"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tcPrChange w:id="7466"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467" w:author="Kazuhiro Takagi" w:date="2017-03-13T09:39:00Z">
                  <w:rPr>
                    <w:sz w:val="18"/>
                    <w:szCs w:val="18"/>
                    <w:lang w:eastAsia="ja-JP"/>
                  </w:rPr>
                </w:rPrChange>
              </w:rPr>
            </w:pPr>
            <w:ins w:id="7468" w:author="Kazuhiro Takagi" w:date="2017-03-13T09:39:00Z">
              <w:r w:rsidRPr="00D275B3">
                <w:rPr>
                  <w:sz w:val="20"/>
                  <w:szCs w:val="20"/>
                  <w:rPrChange w:id="7469" w:author="Kazuhiro Takagi" w:date="2017-03-13T09:39:00Z">
                    <w:rPr/>
                  </w:rPrChange>
                </w:rPr>
                <w:t>3.</w:t>
              </w:r>
              <w:r w:rsidR="00B665F4">
                <w:rPr>
                  <w:sz w:val="20"/>
                  <w:szCs w:val="20"/>
                </w:rPr>
                <w:t>40</w:t>
              </w:r>
            </w:ins>
            <w:ins w:id="7470" w:author=" " w:date="2017-03-08T14:20:00Z">
              <w:del w:id="7471" w:author="Kazuhiro Takagi" w:date="2017-03-10T00:36:00Z">
                <w:r w:rsidRPr="00D275B3" w:rsidDel="004B4FEC">
                  <w:rPr>
                    <w:sz w:val="20"/>
                    <w:szCs w:val="20"/>
                    <w:rPrChange w:id="7472" w:author="Kazuhiro Takagi" w:date="2017-03-13T09:39:00Z">
                      <w:rPr/>
                    </w:rPrChange>
                  </w:rPr>
                  <w:delText>3.33</w:delText>
                </w:r>
              </w:del>
            </w:ins>
            <w:del w:id="7473" w:author="Kazuhiro Takagi" w:date="2017-03-10T00:36:00Z">
              <w:r w:rsidRPr="00D275B3" w:rsidDel="004B4FEC">
                <w:rPr>
                  <w:sz w:val="20"/>
                  <w:szCs w:val="20"/>
                  <w:lang w:eastAsia="ja-JP"/>
                  <w:rPrChange w:id="7474" w:author="Kazuhiro Takagi" w:date="2017-03-13T09:39:00Z">
                    <w:rPr>
                      <w:sz w:val="18"/>
                      <w:szCs w:val="18"/>
                      <w:lang w:eastAsia="ja-JP"/>
                    </w:rPr>
                  </w:rPrChange>
                </w:rPr>
                <w:delText xml:space="preserve">11.56 </w:delText>
              </w:r>
            </w:del>
          </w:p>
        </w:tc>
      </w:tr>
      <w:tr w:rsidR="00D275B3" w:rsidRPr="00E8715A" w:rsidTr="00215640">
        <w:tblPrEx>
          <w:tblW w:w="0" w:type="auto"/>
          <w:jc w:val="center"/>
          <w:tblLayout w:type="fixed"/>
          <w:tblPrExChange w:id="7475" w:author=" " w:date="2017-03-08T14:20:00Z">
            <w:tblPrEx>
              <w:tblW w:w="0" w:type="auto"/>
              <w:jc w:val="center"/>
              <w:tblLayout w:type="fixed"/>
            </w:tblPrEx>
          </w:tblPrExChange>
        </w:tblPrEx>
        <w:trPr>
          <w:jc w:val="center"/>
          <w:trPrChange w:id="7476"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477"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tcPrChange w:id="7478"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479" w:author="Kazuhiro Takagi" w:date="2017-03-13T09:39:00Z">
                  <w:rPr>
                    <w:sz w:val="18"/>
                    <w:szCs w:val="18"/>
                    <w:lang w:eastAsia="ja-JP"/>
                  </w:rPr>
                </w:rPrChange>
              </w:rPr>
            </w:pPr>
            <w:ins w:id="7480" w:author="Kazuhiro Takagi" w:date="2017-03-13T09:39:00Z">
              <w:r w:rsidRPr="00D275B3">
                <w:rPr>
                  <w:sz w:val="20"/>
                  <w:szCs w:val="20"/>
                  <w:rPrChange w:id="7481" w:author="Kazuhiro Takagi" w:date="2017-03-13T09:39:00Z">
                    <w:rPr/>
                  </w:rPrChange>
                </w:rPr>
                <w:t>3.3</w:t>
              </w:r>
              <w:r w:rsidR="00B665F4">
                <w:rPr>
                  <w:sz w:val="20"/>
                  <w:szCs w:val="20"/>
                </w:rPr>
                <w:t>7</w:t>
              </w:r>
            </w:ins>
            <w:ins w:id="7482" w:author=" " w:date="2017-03-08T14:20:00Z">
              <w:del w:id="7483" w:author="Kazuhiro Takagi" w:date="2017-03-10T00:36:00Z">
                <w:r w:rsidRPr="00D275B3" w:rsidDel="004B4FEC">
                  <w:rPr>
                    <w:sz w:val="20"/>
                    <w:szCs w:val="20"/>
                    <w:rPrChange w:id="7484" w:author="Kazuhiro Takagi" w:date="2017-03-13T09:39:00Z">
                      <w:rPr/>
                    </w:rPrChange>
                  </w:rPr>
                  <w:delText>3.33</w:delText>
                </w:r>
              </w:del>
            </w:ins>
            <w:del w:id="7485" w:author="Kazuhiro Takagi" w:date="2017-03-10T00:36:00Z">
              <w:r w:rsidRPr="00D275B3" w:rsidDel="004B4FEC">
                <w:rPr>
                  <w:sz w:val="20"/>
                  <w:szCs w:val="20"/>
                  <w:lang w:eastAsia="ja-JP"/>
                  <w:rPrChange w:id="7486" w:author="Kazuhiro Takagi" w:date="2017-03-13T09:39:00Z">
                    <w:rPr>
                      <w:sz w:val="18"/>
                      <w:szCs w:val="18"/>
                      <w:lang w:eastAsia="ja-JP"/>
                    </w:rPr>
                  </w:rPrChange>
                </w:rPr>
                <w:delText xml:space="preserve">11.51 </w:delText>
              </w:r>
            </w:del>
          </w:p>
        </w:tc>
      </w:tr>
      <w:tr w:rsidR="00D275B3" w:rsidRPr="00E8715A" w:rsidTr="00215640">
        <w:tblPrEx>
          <w:tblW w:w="0" w:type="auto"/>
          <w:jc w:val="center"/>
          <w:tblLayout w:type="fixed"/>
          <w:tblPrExChange w:id="7487" w:author=" " w:date="2017-03-08T14:20:00Z">
            <w:tblPrEx>
              <w:tblW w:w="0" w:type="auto"/>
              <w:jc w:val="center"/>
              <w:tblLayout w:type="fixed"/>
            </w:tblPrEx>
          </w:tblPrExChange>
        </w:tblPrEx>
        <w:trPr>
          <w:jc w:val="center"/>
          <w:trPrChange w:id="7488"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489"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tcPrChange w:id="7490"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491" w:author="Kazuhiro Takagi" w:date="2017-03-13T09:39:00Z">
                  <w:rPr>
                    <w:sz w:val="18"/>
                    <w:szCs w:val="18"/>
                    <w:lang w:eastAsia="ja-JP"/>
                  </w:rPr>
                </w:rPrChange>
              </w:rPr>
            </w:pPr>
            <w:ins w:id="7492" w:author="Kazuhiro Takagi" w:date="2017-03-13T09:39:00Z">
              <w:r w:rsidRPr="00D275B3">
                <w:rPr>
                  <w:sz w:val="20"/>
                  <w:szCs w:val="20"/>
                  <w:rPrChange w:id="7493" w:author="Kazuhiro Takagi" w:date="2017-03-13T09:39:00Z">
                    <w:rPr/>
                  </w:rPrChange>
                </w:rPr>
                <w:t>3.3</w:t>
              </w:r>
              <w:r w:rsidR="00B665F4">
                <w:rPr>
                  <w:sz w:val="20"/>
                  <w:szCs w:val="20"/>
                </w:rPr>
                <w:t>7</w:t>
              </w:r>
            </w:ins>
            <w:ins w:id="7494" w:author=" " w:date="2017-03-08T14:20:00Z">
              <w:del w:id="7495" w:author="Kazuhiro Takagi" w:date="2017-03-10T00:36:00Z">
                <w:r w:rsidRPr="00D275B3" w:rsidDel="004B4FEC">
                  <w:rPr>
                    <w:sz w:val="20"/>
                    <w:szCs w:val="20"/>
                    <w:rPrChange w:id="7496" w:author="Kazuhiro Takagi" w:date="2017-03-13T09:39:00Z">
                      <w:rPr/>
                    </w:rPrChange>
                  </w:rPr>
                  <w:delText>3.30</w:delText>
                </w:r>
              </w:del>
            </w:ins>
            <w:del w:id="7497" w:author="Kazuhiro Takagi" w:date="2017-03-10T00:36:00Z">
              <w:r w:rsidRPr="00D275B3" w:rsidDel="004B4FEC">
                <w:rPr>
                  <w:sz w:val="20"/>
                  <w:szCs w:val="20"/>
                  <w:lang w:eastAsia="ja-JP"/>
                  <w:rPrChange w:id="7498" w:author="Kazuhiro Takagi" w:date="2017-03-13T09:39:00Z">
                    <w:rPr>
                      <w:sz w:val="18"/>
                      <w:szCs w:val="18"/>
                      <w:lang w:eastAsia="ja-JP"/>
                    </w:rPr>
                  </w:rPrChange>
                </w:rPr>
                <w:delText xml:space="preserve">11.58 </w:delText>
              </w:r>
            </w:del>
          </w:p>
        </w:tc>
      </w:tr>
      <w:tr w:rsidR="00D275B3" w:rsidRPr="00E8715A" w:rsidTr="00215640">
        <w:tblPrEx>
          <w:tblW w:w="0" w:type="auto"/>
          <w:jc w:val="center"/>
          <w:tblLayout w:type="fixed"/>
          <w:tblPrExChange w:id="7499" w:author=" " w:date="2017-03-08T14:20:00Z">
            <w:tblPrEx>
              <w:tblW w:w="0" w:type="auto"/>
              <w:jc w:val="center"/>
              <w:tblLayout w:type="fixed"/>
            </w:tblPrEx>
          </w:tblPrExChange>
        </w:tblPrEx>
        <w:trPr>
          <w:jc w:val="center"/>
          <w:trPrChange w:id="7500"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01"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tcPrChange w:id="7502" w:author=" " w:date="2017-03-08T14:20:00Z">
              <w:tcPr>
                <w:tcW w:w="2117" w:type="dxa"/>
                <w:tcBorders>
                  <w:left w:val="single" w:sz="4" w:space="0" w:color="auto"/>
                  <w:right w:val="single" w:sz="4" w:space="0" w:color="auto"/>
                </w:tcBorders>
                <w:vAlign w:val="center"/>
              </w:tcPr>
            </w:tcPrChange>
          </w:tcPr>
          <w:p w:rsidR="00D275B3" w:rsidRPr="00D275B3" w:rsidRDefault="00B665F4" w:rsidP="00D275B3">
            <w:pPr>
              <w:pStyle w:val="CETextBody"/>
              <w:jc w:val="right"/>
              <w:rPr>
                <w:sz w:val="20"/>
                <w:szCs w:val="20"/>
                <w:lang w:eastAsia="ja-JP"/>
                <w:rPrChange w:id="7503" w:author="Kazuhiro Takagi" w:date="2017-03-13T09:39:00Z">
                  <w:rPr>
                    <w:sz w:val="18"/>
                    <w:szCs w:val="18"/>
                    <w:lang w:eastAsia="ja-JP"/>
                  </w:rPr>
                </w:rPrChange>
              </w:rPr>
            </w:pPr>
            <w:ins w:id="7504" w:author="Kazuhiro Takagi" w:date="2017-03-13T09:39:00Z">
              <w:r>
                <w:rPr>
                  <w:sz w:val="20"/>
                  <w:szCs w:val="20"/>
                </w:rPr>
                <w:t>3.34</w:t>
              </w:r>
            </w:ins>
            <w:ins w:id="7505" w:author=" " w:date="2017-03-08T14:20:00Z">
              <w:del w:id="7506" w:author="Kazuhiro Takagi" w:date="2017-03-10T00:36:00Z">
                <w:r w:rsidR="00D275B3" w:rsidRPr="00D275B3" w:rsidDel="004B4FEC">
                  <w:rPr>
                    <w:sz w:val="20"/>
                    <w:szCs w:val="20"/>
                    <w:rPrChange w:id="7507" w:author="Kazuhiro Takagi" w:date="2017-03-13T09:39:00Z">
                      <w:rPr/>
                    </w:rPrChange>
                  </w:rPr>
                  <w:delText>3.30</w:delText>
                </w:r>
              </w:del>
            </w:ins>
            <w:del w:id="7508" w:author="Kazuhiro Takagi" w:date="2017-03-10T00:36:00Z">
              <w:r w:rsidR="00D275B3" w:rsidRPr="00D275B3" w:rsidDel="004B4FEC">
                <w:rPr>
                  <w:sz w:val="20"/>
                  <w:szCs w:val="20"/>
                  <w:lang w:eastAsia="ja-JP"/>
                  <w:rPrChange w:id="7509" w:author="Kazuhiro Takagi" w:date="2017-03-13T09:39:00Z">
                    <w:rPr>
                      <w:sz w:val="18"/>
                      <w:szCs w:val="18"/>
                      <w:lang w:eastAsia="ja-JP"/>
                    </w:rPr>
                  </w:rPrChange>
                </w:rPr>
                <w:delText xml:space="preserve">11.59 </w:delText>
              </w:r>
            </w:del>
          </w:p>
        </w:tc>
      </w:tr>
      <w:tr w:rsidR="00D275B3" w:rsidRPr="00E8715A" w:rsidTr="00215640">
        <w:tblPrEx>
          <w:tblW w:w="0" w:type="auto"/>
          <w:jc w:val="center"/>
          <w:tblLayout w:type="fixed"/>
          <w:tblPrExChange w:id="7510" w:author=" " w:date="2017-03-08T14:20:00Z">
            <w:tblPrEx>
              <w:tblW w:w="0" w:type="auto"/>
              <w:jc w:val="center"/>
              <w:tblLayout w:type="fixed"/>
            </w:tblPrEx>
          </w:tblPrExChange>
        </w:tblPrEx>
        <w:trPr>
          <w:jc w:val="center"/>
          <w:trPrChange w:id="7511"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12"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Pr="004B3D03" w:rsidRDefault="00D275B3" w:rsidP="00D275B3">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tcPrChange w:id="7513"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514" w:author="Kazuhiro Takagi" w:date="2017-03-13T09:39:00Z">
                  <w:rPr>
                    <w:sz w:val="18"/>
                    <w:szCs w:val="18"/>
                    <w:lang w:eastAsia="ja-JP"/>
                  </w:rPr>
                </w:rPrChange>
              </w:rPr>
            </w:pPr>
            <w:ins w:id="7515" w:author="Kazuhiro Takagi" w:date="2017-03-13T09:39:00Z">
              <w:r w:rsidRPr="00D275B3">
                <w:rPr>
                  <w:sz w:val="20"/>
                  <w:szCs w:val="20"/>
                  <w:rPrChange w:id="7516" w:author="Kazuhiro Takagi" w:date="2017-03-13T09:39:00Z">
                    <w:rPr/>
                  </w:rPrChange>
                </w:rPr>
                <w:t>3.</w:t>
              </w:r>
              <w:r w:rsidR="00B665F4">
                <w:rPr>
                  <w:sz w:val="20"/>
                  <w:szCs w:val="20"/>
                </w:rPr>
                <w:t>40</w:t>
              </w:r>
            </w:ins>
            <w:ins w:id="7517" w:author=" " w:date="2017-03-08T14:20:00Z">
              <w:del w:id="7518" w:author="Kazuhiro Takagi" w:date="2017-03-10T00:36:00Z">
                <w:r w:rsidRPr="00D275B3" w:rsidDel="004B4FEC">
                  <w:rPr>
                    <w:sz w:val="20"/>
                    <w:szCs w:val="20"/>
                    <w:rPrChange w:id="7519" w:author="Kazuhiro Takagi" w:date="2017-03-13T09:39:00Z">
                      <w:rPr/>
                    </w:rPrChange>
                  </w:rPr>
                  <w:delText>3.33</w:delText>
                </w:r>
              </w:del>
            </w:ins>
            <w:del w:id="7520" w:author="Kazuhiro Takagi" w:date="2017-03-10T00:36:00Z">
              <w:r w:rsidRPr="00D275B3" w:rsidDel="004B4FEC">
                <w:rPr>
                  <w:sz w:val="20"/>
                  <w:szCs w:val="20"/>
                  <w:lang w:eastAsia="ja-JP"/>
                  <w:rPrChange w:id="7521" w:author="Kazuhiro Takagi" w:date="2017-03-13T09:39:00Z">
                    <w:rPr>
                      <w:sz w:val="18"/>
                      <w:szCs w:val="18"/>
                      <w:lang w:eastAsia="ja-JP"/>
                    </w:rPr>
                  </w:rPrChange>
                </w:rPr>
                <w:delText xml:space="preserve">10.92 </w:delText>
              </w:r>
            </w:del>
          </w:p>
        </w:tc>
      </w:tr>
      <w:tr w:rsidR="00D275B3" w:rsidRPr="00E8715A" w:rsidTr="00215640">
        <w:tblPrEx>
          <w:tblW w:w="0" w:type="auto"/>
          <w:jc w:val="center"/>
          <w:tblLayout w:type="fixed"/>
          <w:tblPrExChange w:id="7522" w:author=" " w:date="2017-03-08T14:20:00Z">
            <w:tblPrEx>
              <w:tblW w:w="0" w:type="auto"/>
              <w:jc w:val="center"/>
              <w:tblLayout w:type="fixed"/>
            </w:tblPrEx>
          </w:tblPrExChange>
        </w:tblPrEx>
        <w:trPr>
          <w:jc w:val="center"/>
          <w:trPrChange w:id="7523"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24"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tcPrChange w:id="7525" w:author=" " w:date="2017-03-08T14:20:00Z">
              <w:tcPr>
                <w:tcW w:w="2117" w:type="dxa"/>
                <w:tcBorders>
                  <w:left w:val="single" w:sz="4" w:space="0" w:color="auto"/>
                  <w:right w:val="single" w:sz="4" w:space="0" w:color="auto"/>
                </w:tcBorders>
                <w:vAlign w:val="center"/>
              </w:tcPr>
            </w:tcPrChange>
          </w:tcPr>
          <w:p w:rsidR="00D275B3" w:rsidRPr="00D275B3" w:rsidRDefault="00B665F4" w:rsidP="00D275B3">
            <w:pPr>
              <w:pStyle w:val="CETextBody"/>
              <w:jc w:val="right"/>
              <w:rPr>
                <w:sz w:val="20"/>
                <w:szCs w:val="20"/>
                <w:lang w:eastAsia="ja-JP"/>
                <w:rPrChange w:id="7526" w:author="Kazuhiro Takagi" w:date="2017-03-13T09:39:00Z">
                  <w:rPr>
                    <w:sz w:val="18"/>
                    <w:szCs w:val="18"/>
                    <w:lang w:eastAsia="ja-JP"/>
                  </w:rPr>
                </w:rPrChange>
              </w:rPr>
            </w:pPr>
            <w:ins w:id="7527" w:author="Kazuhiro Takagi" w:date="2017-03-13T09:39:00Z">
              <w:r>
                <w:rPr>
                  <w:sz w:val="20"/>
                  <w:szCs w:val="20"/>
                </w:rPr>
                <w:t>3.40</w:t>
              </w:r>
            </w:ins>
            <w:ins w:id="7528" w:author=" " w:date="2017-03-08T14:20:00Z">
              <w:del w:id="7529" w:author="Kazuhiro Takagi" w:date="2017-03-10T00:36:00Z">
                <w:r w:rsidR="00D275B3" w:rsidRPr="00D275B3" w:rsidDel="004B4FEC">
                  <w:rPr>
                    <w:sz w:val="20"/>
                    <w:szCs w:val="20"/>
                    <w:rPrChange w:id="7530" w:author="Kazuhiro Takagi" w:date="2017-03-13T09:39:00Z">
                      <w:rPr/>
                    </w:rPrChange>
                  </w:rPr>
                  <w:delText>3.33</w:delText>
                </w:r>
              </w:del>
            </w:ins>
            <w:del w:id="7531" w:author="Kazuhiro Takagi" w:date="2017-03-10T00:36:00Z">
              <w:r w:rsidR="00D275B3" w:rsidRPr="00D275B3" w:rsidDel="004B4FEC">
                <w:rPr>
                  <w:sz w:val="20"/>
                  <w:szCs w:val="20"/>
                  <w:lang w:eastAsia="ja-JP"/>
                  <w:rPrChange w:id="7532" w:author="Kazuhiro Takagi" w:date="2017-03-13T09:39:00Z">
                    <w:rPr>
                      <w:sz w:val="18"/>
                      <w:szCs w:val="18"/>
                      <w:lang w:eastAsia="ja-JP"/>
                    </w:rPr>
                  </w:rPrChange>
                </w:rPr>
                <w:delText xml:space="preserve">11.48 </w:delText>
              </w:r>
            </w:del>
          </w:p>
        </w:tc>
      </w:tr>
      <w:tr w:rsidR="00D275B3" w:rsidRPr="00E8715A" w:rsidTr="00215640">
        <w:tblPrEx>
          <w:tblW w:w="0" w:type="auto"/>
          <w:jc w:val="center"/>
          <w:tblLayout w:type="fixed"/>
          <w:tblPrExChange w:id="7533" w:author=" " w:date="2017-03-08T14:20:00Z">
            <w:tblPrEx>
              <w:tblW w:w="0" w:type="auto"/>
              <w:jc w:val="center"/>
              <w:tblLayout w:type="fixed"/>
            </w:tblPrEx>
          </w:tblPrExChange>
        </w:tblPrEx>
        <w:trPr>
          <w:jc w:val="center"/>
          <w:trPrChange w:id="7534"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35"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tcPrChange w:id="7536"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537" w:author="Kazuhiro Takagi" w:date="2017-03-13T09:39:00Z">
                  <w:rPr>
                    <w:sz w:val="18"/>
                    <w:szCs w:val="18"/>
                    <w:lang w:eastAsia="ja-JP"/>
                  </w:rPr>
                </w:rPrChange>
              </w:rPr>
            </w:pPr>
            <w:ins w:id="7538" w:author="Kazuhiro Takagi" w:date="2017-03-13T09:39:00Z">
              <w:r w:rsidRPr="00D275B3">
                <w:rPr>
                  <w:sz w:val="20"/>
                  <w:szCs w:val="20"/>
                  <w:rPrChange w:id="7539" w:author="Kazuhiro Takagi" w:date="2017-03-13T09:39:00Z">
                    <w:rPr/>
                  </w:rPrChange>
                </w:rPr>
                <w:t>3.</w:t>
              </w:r>
              <w:r w:rsidR="00B665F4">
                <w:rPr>
                  <w:sz w:val="20"/>
                  <w:szCs w:val="20"/>
                </w:rPr>
                <w:t>40</w:t>
              </w:r>
            </w:ins>
            <w:ins w:id="7540" w:author=" " w:date="2017-03-08T14:20:00Z">
              <w:del w:id="7541" w:author="Kazuhiro Takagi" w:date="2017-03-10T00:36:00Z">
                <w:r w:rsidRPr="00D275B3" w:rsidDel="004B4FEC">
                  <w:rPr>
                    <w:sz w:val="20"/>
                    <w:szCs w:val="20"/>
                    <w:rPrChange w:id="7542" w:author="Kazuhiro Takagi" w:date="2017-03-13T09:39:00Z">
                      <w:rPr/>
                    </w:rPrChange>
                  </w:rPr>
                  <w:delText>3.33</w:delText>
                </w:r>
              </w:del>
            </w:ins>
            <w:del w:id="7543" w:author="Kazuhiro Takagi" w:date="2017-03-10T00:36:00Z">
              <w:r w:rsidRPr="00D275B3" w:rsidDel="004B4FEC">
                <w:rPr>
                  <w:sz w:val="20"/>
                  <w:szCs w:val="20"/>
                  <w:lang w:eastAsia="ja-JP"/>
                  <w:rPrChange w:id="7544" w:author="Kazuhiro Takagi" w:date="2017-03-13T09:39:00Z">
                    <w:rPr>
                      <w:sz w:val="18"/>
                      <w:szCs w:val="18"/>
                      <w:lang w:eastAsia="ja-JP"/>
                    </w:rPr>
                  </w:rPrChange>
                </w:rPr>
                <w:delText xml:space="preserve">10.19 </w:delText>
              </w:r>
            </w:del>
          </w:p>
        </w:tc>
      </w:tr>
      <w:tr w:rsidR="00D275B3" w:rsidRPr="00E8715A" w:rsidTr="00215640">
        <w:tblPrEx>
          <w:tblW w:w="0" w:type="auto"/>
          <w:jc w:val="center"/>
          <w:tblLayout w:type="fixed"/>
          <w:tblPrExChange w:id="7545" w:author=" " w:date="2017-03-08T14:20:00Z">
            <w:tblPrEx>
              <w:tblW w:w="0" w:type="auto"/>
              <w:jc w:val="center"/>
              <w:tblLayout w:type="fixed"/>
            </w:tblPrEx>
          </w:tblPrExChange>
        </w:tblPrEx>
        <w:trPr>
          <w:jc w:val="center"/>
          <w:trPrChange w:id="7546"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47"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tcPrChange w:id="7548"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549" w:author="Kazuhiro Takagi" w:date="2017-03-13T09:39:00Z">
                  <w:rPr>
                    <w:sz w:val="18"/>
                    <w:szCs w:val="18"/>
                    <w:lang w:eastAsia="ja-JP"/>
                  </w:rPr>
                </w:rPrChange>
              </w:rPr>
            </w:pPr>
            <w:ins w:id="7550" w:author="Kazuhiro Takagi" w:date="2017-03-13T09:39:00Z">
              <w:r w:rsidRPr="00D275B3">
                <w:rPr>
                  <w:sz w:val="20"/>
                  <w:szCs w:val="20"/>
                  <w:rPrChange w:id="7551" w:author="Kazuhiro Takagi" w:date="2017-03-13T09:39:00Z">
                    <w:rPr/>
                  </w:rPrChange>
                </w:rPr>
                <w:t>3.3</w:t>
              </w:r>
              <w:r w:rsidR="00B665F4">
                <w:rPr>
                  <w:sz w:val="20"/>
                  <w:szCs w:val="20"/>
                </w:rPr>
                <w:t>7</w:t>
              </w:r>
            </w:ins>
            <w:ins w:id="7552" w:author=" " w:date="2017-03-08T14:20:00Z">
              <w:del w:id="7553" w:author="Kazuhiro Takagi" w:date="2017-03-10T00:36:00Z">
                <w:r w:rsidRPr="00D275B3" w:rsidDel="004B4FEC">
                  <w:rPr>
                    <w:sz w:val="20"/>
                    <w:szCs w:val="20"/>
                    <w:rPrChange w:id="7554" w:author="Kazuhiro Takagi" w:date="2017-03-13T09:39:00Z">
                      <w:rPr/>
                    </w:rPrChange>
                  </w:rPr>
                  <w:delText>3.80</w:delText>
                </w:r>
              </w:del>
            </w:ins>
            <w:del w:id="7555" w:author="Kazuhiro Takagi" w:date="2017-03-10T00:36:00Z">
              <w:r w:rsidRPr="00D275B3" w:rsidDel="004B4FEC">
                <w:rPr>
                  <w:sz w:val="20"/>
                  <w:szCs w:val="20"/>
                  <w:lang w:eastAsia="ja-JP"/>
                  <w:rPrChange w:id="7556" w:author="Kazuhiro Takagi" w:date="2017-03-13T09:39:00Z">
                    <w:rPr>
                      <w:sz w:val="18"/>
                      <w:szCs w:val="18"/>
                      <w:lang w:eastAsia="ja-JP"/>
                    </w:rPr>
                  </w:rPrChange>
                </w:rPr>
                <w:delText xml:space="preserve">11.38 </w:delText>
              </w:r>
            </w:del>
          </w:p>
        </w:tc>
      </w:tr>
      <w:tr w:rsidR="00D275B3" w:rsidRPr="00E8715A" w:rsidTr="00215640">
        <w:tblPrEx>
          <w:tblW w:w="0" w:type="auto"/>
          <w:jc w:val="center"/>
          <w:tblLayout w:type="fixed"/>
          <w:tblPrExChange w:id="7557" w:author=" " w:date="2017-03-08T14:20:00Z">
            <w:tblPrEx>
              <w:tblW w:w="0" w:type="auto"/>
              <w:jc w:val="center"/>
              <w:tblLayout w:type="fixed"/>
            </w:tblPrEx>
          </w:tblPrExChange>
        </w:tblPrEx>
        <w:trPr>
          <w:jc w:val="center"/>
          <w:trPrChange w:id="7558" w:author=" " w:date="2017-03-08T14:20: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559" w:author=" " w:date="2017-03-08T14:20: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D275B3" w:rsidRDefault="00D275B3" w:rsidP="00D275B3">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tcPrChange w:id="7560" w:author=" " w:date="2017-03-08T14:20:00Z">
              <w:tcPr>
                <w:tcW w:w="2117" w:type="dxa"/>
                <w:tcBorders>
                  <w:left w:val="single" w:sz="4" w:space="0" w:color="auto"/>
                  <w:right w:val="single" w:sz="4" w:space="0" w:color="auto"/>
                </w:tcBorders>
                <w:vAlign w:val="center"/>
              </w:tcPr>
            </w:tcPrChange>
          </w:tcPr>
          <w:p w:rsidR="00D275B3" w:rsidRPr="00D275B3" w:rsidRDefault="00D275B3" w:rsidP="00D275B3">
            <w:pPr>
              <w:pStyle w:val="CETextBody"/>
              <w:jc w:val="right"/>
              <w:rPr>
                <w:sz w:val="20"/>
                <w:szCs w:val="20"/>
                <w:lang w:eastAsia="ja-JP"/>
                <w:rPrChange w:id="7561" w:author="Kazuhiro Takagi" w:date="2017-03-13T09:39:00Z">
                  <w:rPr>
                    <w:sz w:val="18"/>
                    <w:szCs w:val="18"/>
                    <w:lang w:eastAsia="ja-JP"/>
                  </w:rPr>
                </w:rPrChange>
              </w:rPr>
            </w:pPr>
            <w:ins w:id="7562" w:author="Kazuhiro Takagi" w:date="2017-03-13T09:39:00Z">
              <w:r w:rsidRPr="00D275B3">
                <w:rPr>
                  <w:sz w:val="20"/>
                  <w:szCs w:val="20"/>
                  <w:rPrChange w:id="7563" w:author="Kazuhiro Takagi" w:date="2017-03-13T09:39:00Z">
                    <w:rPr/>
                  </w:rPrChange>
                </w:rPr>
                <w:t>3.3</w:t>
              </w:r>
              <w:r w:rsidR="00B665F4">
                <w:rPr>
                  <w:sz w:val="20"/>
                  <w:szCs w:val="20"/>
                </w:rPr>
                <w:t>7</w:t>
              </w:r>
            </w:ins>
            <w:ins w:id="7564" w:author=" " w:date="2017-03-08T14:20:00Z">
              <w:del w:id="7565" w:author="Kazuhiro Takagi" w:date="2017-03-10T00:36:00Z">
                <w:r w:rsidRPr="00D275B3" w:rsidDel="004B4FEC">
                  <w:rPr>
                    <w:sz w:val="20"/>
                    <w:szCs w:val="20"/>
                    <w:rPrChange w:id="7566" w:author="Kazuhiro Takagi" w:date="2017-03-13T09:39:00Z">
                      <w:rPr/>
                    </w:rPrChange>
                  </w:rPr>
                  <w:delText>3.37</w:delText>
                </w:r>
              </w:del>
            </w:ins>
            <w:del w:id="7567" w:author="Kazuhiro Takagi" w:date="2017-03-10T00:36:00Z">
              <w:r w:rsidRPr="00D275B3" w:rsidDel="004B4FEC">
                <w:rPr>
                  <w:sz w:val="20"/>
                  <w:szCs w:val="20"/>
                  <w:lang w:eastAsia="ja-JP"/>
                  <w:rPrChange w:id="7568" w:author="Kazuhiro Takagi" w:date="2017-03-13T09:39:00Z">
                    <w:rPr>
                      <w:sz w:val="18"/>
                      <w:szCs w:val="18"/>
                      <w:lang w:eastAsia="ja-JP"/>
                    </w:rPr>
                  </w:rPrChange>
                </w:rPr>
                <w:delText xml:space="preserve">11.89 </w:delText>
              </w:r>
            </w:del>
          </w:p>
        </w:tc>
      </w:tr>
    </w:tbl>
    <w:p w:rsidR="00E67223" w:rsidRDefault="00E67223" w:rsidP="00E67223">
      <w:pPr>
        <w:pStyle w:val="CETextBody"/>
        <w:numPr>
          <w:ilvl w:val="0"/>
          <w:numId w:val="26"/>
        </w:numPr>
        <w:ind w:hanging="782"/>
        <w:rPr>
          <w:lang w:val="en-US" w:eastAsia="ja-JP"/>
        </w:rPr>
      </w:pPr>
      <w:r w:rsidRPr="00827062">
        <w:rPr>
          <w:rFonts w:hint="eastAsia"/>
          <w:lang w:val="en-US" w:eastAsia="ja-JP"/>
        </w:rPr>
        <w:t>Consider</w:t>
      </w:r>
      <w:r>
        <w:rPr>
          <w:rFonts w:hint="eastAsia"/>
          <w:lang w:val="en-US" w:eastAsia="ja-JP"/>
        </w:rPr>
        <w:t>ation</w:t>
      </w:r>
    </w:p>
    <w:p w:rsidR="006B7826" w:rsidRDefault="00BE4AB0" w:rsidP="0027486D">
      <w:pPr>
        <w:pStyle w:val="CETextBody"/>
        <w:rPr>
          <w:ins w:id="7569" w:author="Kazuhiro Takagi" w:date="2017-03-13T20:36:00Z"/>
          <w:lang w:val="en-US" w:eastAsia="ja-JP"/>
        </w:rPr>
      </w:pPr>
      <w:ins w:id="7570" w:author="Yuji Obayashi" w:date="2017-03-10T10:41:00Z">
        <w:r>
          <w:rPr>
            <w:rFonts w:hint="eastAsia"/>
            <w:lang w:val="en-US" w:eastAsia="ja-JP"/>
          </w:rPr>
          <w:t xml:space="preserve"> </w:t>
        </w:r>
        <w:r>
          <w:rPr>
            <w:lang w:val="en-US" w:eastAsia="ja-JP"/>
          </w:rPr>
          <w:t>In the boot time analysis, we use IPL to load the INTEGRITY OS image</w:t>
        </w:r>
      </w:ins>
      <w:ins w:id="7571" w:author="Yuji Obayashi" w:date="2017-03-10T10:42:00Z">
        <w:r>
          <w:rPr>
            <w:lang w:val="en-US" w:eastAsia="ja-JP"/>
          </w:rPr>
          <w:t xml:space="preserve"> </w:t>
        </w:r>
      </w:ins>
      <w:ins w:id="7572" w:author="Yuji Obayashi" w:date="2017-03-10T10:43:00Z">
        <w:r>
          <w:rPr>
            <w:lang w:val="en-US" w:eastAsia="ja-JP"/>
          </w:rPr>
          <w:t xml:space="preserve">from HyperFlash </w:t>
        </w:r>
      </w:ins>
      <w:ins w:id="7573" w:author="Yuji Obayashi" w:date="2017-03-10T10:42:00Z">
        <w:r>
          <w:rPr>
            <w:lang w:val="en-US" w:eastAsia="ja-JP"/>
          </w:rPr>
          <w:t xml:space="preserve">directly, instead of </w:t>
        </w:r>
      </w:ins>
      <w:ins w:id="7574" w:author="Yuji Obayashi" w:date="2017-03-10T10:43:00Z">
        <w:r>
          <w:rPr>
            <w:lang w:val="en-US" w:eastAsia="ja-JP"/>
          </w:rPr>
          <w:t xml:space="preserve">loading </w:t>
        </w:r>
      </w:ins>
      <w:ins w:id="7575" w:author="Yuji Obayashi" w:date="2017-03-10T10:44:00Z">
        <w:r>
          <w:rPr>
            <w:lang w:val="en-US" w:eastAsia="ja-JP"/>
          </w:rPr>
          <w:t xml:space="preserve">the </w:t>
        </w:r>
      </w:ins>
      <w:ins w:id="7576" w:author="Yuji Obayashi" w:date="2017-03-10T10:43:00Z">
        <w:r>
          <w:rPr>
            <w:lang w:val="en-US" w:eastAsia="ja-JP"/>
          </w:rPr>
          <w:t xml:space="preserve">u-boot and use </w:t>
        </w:r>
      </w:ins>
      <w:ins w:id="7577" w:author="Yuji Obayashi" w:date="2017-03-10T10:44:00Z">
        <w:r>
          <w:rPr>
            <w:lang w:val="en-US" w:eastAsia="ja-JP"/>
          </w:rPr>
          <w:t>it for loading INTEGRITY OS image from either network or flash storage (SD Card</w:t>
        </w:r>
      </w:ins>
      <w:ins w:id="7578" w:author="Yuji Obayashi" w:date="2017-03-10T10:45:00Z">
        <w:r>
          <w:rPr>
            <w:lang w:val="en-US" w:eastAsia="ja-JP"/>
          </w:rPr>
          <w:t>, USB flash,</w:t>
        </w:r>
      </w:ins>
      <w:ins w:id="7579" w:author="Yuji Obayashi" w:date="2017-03-10T10:44:00Z">
        <w:r>
          <w:rPr>
            <w:lang w:val="en-US" w:eastAsia="ja-JP"/>
          </w:rPr>
          <w:t xml:space="preserve"> or eMMC)</w:t>
        </w:r>
      </w:ins>
      <w:ins w:id="7580" w:author="Yuji Obayashi" w:date="2017-03-10T10:45:00Z">
        <w:r>
          <w:rPr>
            <w:lang w:val="en-US" w:eastAsia="ja-JP"/>
          </w:rPr>
          <w:t xml:space="preserve"> to </w:t>
        </w:r>
      </w:ins>
      <w:ins w:id="7581" w:author="Yuji Obayashi" w:date="2017-03-10T10:47:00Z">
        <w:r w:rsidR="00521E1E">
          <w:rPr>
            <w:lang w:val="en-US" w:eastAsia="ja-JP"/>
          </w:rPr>
          <w:t>simulate the actual target hardware.</w:t>
        </w:r>
      </w:ins>
      <w:ins w:id="7582" w:author="Kazuhiro Takagi" w:date="2017-03-13T20:36:00Z">
        <w:r w:rsidR="006B7826">
          <w:rPr>
            <w:lang w:val="en-US" w:eastAsia="ja-JP"/>
          </w:rPr>
          <w:t xml:space="preserve"> </w:t>
        </w:r>
      </w:ins>
    </w:p>
    <w:p w:rsidR="00BE4AB0" w:rsidRPr="003E07A8" w:rsidDel="003E07A8" w:rsidRDefault="003E07A8" w:rsidP="0027486D">
      <w:pPr>
        <w:pStyle w:val="CETextBody"/>
        <w:rPr>
          <w:ins w:id="7583" w:author="Yuji Obayashi" w:date="2017-03-10T10:41:00Z"/>
          <w:del w:id="7584" w:author="Kazuhiro Takagi" w:date="2017-03-14T22:12:00Z"/>
          <w:szCs w:val="22"/>
          <w:lang w:val="en-US" w:eastAsia="ja-JP"/>
          <w:rPrChange w:id="7585" w:author="Kazuhiro Takagi" w:date="2017-03-14T22:14:00Z">
            <w:rPr>
              <w:ins w:id="7586" w:author="Yuji Obayashi" w:date="2017-03-10T10:41:00Z"/>
              <w:del w:id="7587" w:author="Kazuhiro Takagi" w:date="2017-03-14T22:12:00Z"/>
              <w:lang w:val="en-US" w:eastAsia="ja-JP"/>
            </w:rPr>
          </w:rPrChange>
        </w:rPr>
      </w:pPr>
      <w:ins w:id="7588" w:author="Kazuhiro Takagi" w:date="2017-03-13T20:35:00Z">
        <w:r w:rsidRPr="00D719E7">
          <w:rPr>
            <w:szCs w:val="22"/>
            <w:lang w:val="en-US" w:eastAsia="ja-JP"/>
          </w:rPr>
          <w:t>At the result of 3.38</w:t>
        </w:r>
        <w:r w:rsidR="0095070F" w:rsidRPr="003B19D6">
          <w:rPr>
            <w:szCs w:val="22"/>
            <w:lang w:val="en-US" w:eastAsia="ja-JP"/>
          </w:rPr>
          <w:t xml:space="preserve">sec and </w:t>
        </w:r>
      </w:ins>
      <w:ins w:id="7589" w:author="Kazuhiro Takagi" w:date="2017-03-13T20:38:00Z">
        <w:r w:rsidR="0095070F" w:rsidRPr="003B19D6">
          <w:rPr>
            <w:szCs w:val="22"/>
            <w:lang w:val="en-US" w:eastAsia="ja-JP"/>
          </w:rPr>
          <w:t xml:space="preserve">the message “VM powered on” is </w:t>
        </w:r>
      </w:ins>
      <w:ins w:id="7590" w:author="Kazuhiro Takagi" w:date="2017-03-13T20:39:00Z">
        <w:r w:rsidR="0095070F" w:rsidRPr="003B19D6">
          <w:rPr>
            <w:szCs w:val="22"/>
            <w:lang w:val="en-US" w:eastAsia="ja-JP"/>
          </w:rPr>
          <w:t xml:space="preserve">2.04sec so it </w:t>
        </w:r>
      </w:ins>
      <w:ins w:id="7591" w:author="Kazuhiro Takagi" w:date="2017-03-13T20:40:00Z">
        <w:r w:rsidR="0095070F" w:rsidRPr="004F6F0B">
          <w:rPr>
            <w:szCs w:val="22"/>
            <w:lang w:val="en-US" w:eastAsia="ja-JP"/>
          </w:rPr>
          <w:t>is calculated that 1</w:t>
        </w:r>
      </w:ins>
      <w:ins w:id="7592" w:author="Kazuhiro Takagi" w:date="2017-03-13T20:39:00Z">
        <w:r w:rsidR="0095070F" w:rsidRPr="003E07A8">
          <w:rPr>
            <w:szCs w:val="22"/>
            <w:lang w:val="en-US" w:eastAsia="ja-JP"/>
            <w:rPrChange w:id="7593" w:author="Kazuhiro Takagi" w:date="2017-03-14T22:14:00Z">
              <w:rPr>
                <w:lang w:val="en-US" w:eastAsia="ja-JP"/>
              </w:rPr>
            </w:rPrChange>
          </w:rPr>
          <w:t>.</w:t>
        </w:r>
      </w:ins>
      <w:ins w:id="7594" w:author="Kazuhiro Takagi" w:date="2017-03-14T22:12:00Z">
        <w:r w:rsidRPr="003E07A8">
          <w:rPr>
            <w:szCs w:val="22"/>
            <w:lang w:val="en-US" w:eastAsia="ja-JP"/>
            <w:rPrChange w:id="7595" w:author="Kazuhiro Takagi" w:date="2017-03-14T22:14:00Z">
              <w:rPr>
                <w:lang w:val="en-US" w:eastAsia="ja-JP"/>
              </w:rPr>
            </w:rPrChange>
          </w:rPr>
          <w:t>34</w:t>
        </w:r>
      </w:ins>
      <w:ins w:id="7596" w:author="Kazuhiro Takagi" w:date="2017-03-13T20:39:00Z">
        <w:r w:rsidR="0095070F" w:rsidRPr="003E07A8">
          <w:rPr>
            <w:szCs w:val="22"/>
            <w:lang w:val="en-US" w:eastAsia="ja-JP"/>
            <w:rPrChange w:id="7597" w:author="Kazuhiro Takagi" w:date="2017-03-14T22:14:00Z">
              <w:rPr>
                <w:lang w:val="en-US" w:eastAsia="ja-JP"/>
              </w:rPr>
            </w:rPrChange>
          </w:rPr>
          <w:t xml:space="preserve">sec </w:t>
        </w:r>
      </w:ins>
      <w:ins w:id="7598" w:author="Kazuhiro Takagi" w:date="2017-03-13T20:40:00Z">
        <w:r w:rsidR="0095070F" w:rsidRPr="003E07A8">
          <w:rPr>
            <w:szCs w:val="22"/>
            <w:lang w:val="en-US" w:eastAsia="ja-JP"/>
            <w:rPrChange w:id="7599" w:author="Kazuhiro Takagi" w:date="2017-03-14T22:14:00Z">
              <w:rPr>
                <w:lang w:val="en-US" w:eastAsia="ja-JP"/>
              </w:rPr>
            </w:rPrChange>
          </w:rPr>
          <w:t xml:space="preserve">is the time </w:t>
        </w:r>
      </w:ins>
      <w:ins w:id="7600" w:author="Kazuhiro Takagi" w:date="2017-03-13T20:41:00Z">
        <w:r w:rsidR="0095070F" w:rsidRPr="003E07A8">
          <w:rPr>
            <w:szCs w:val="22"/>
            <w:lang w:val="en-US" w:eastAsia="ja-JP"/>
            <w:rPrChange w:id="7601" w:author="Kazuhiro Takagi" w:date="2017-03-14T22:14:00Z">
              <w:rPr>
                <w:lang w:val="en-US" w:eastAsia="ja-JP"/>
              </w:rPr>
            </w:rPrChange>
          </w:rPr>
          <w:t xml:space="preserve">before </w:t>
        </w:r>
      </w:ins>
      <w:ins w:id="7602" w:author="Kazuhiro Takagi" w:date="2017-03-13T20:42:00Z">
        <w:r w:rsidR="0095070F" w:rsidRPr="003E07A8">
          <w:rPr>
            <w:szCs w:val="22"/>
            <w:lang w:val="en-US" w:eastAsia="ja-JP"/>
            <w:rPrChange w:id="7603" w:author="Kazuhiro Takagi" w:date="2017-03-14T22:14:00Z">
              <w:rPr>
                <w:lang w:val="en-US" w:eastAsia="ja-JP"/>
              </w:rPr>
            </w:rPrChange>
          </w:rPr>
          <w:t xml:space="preserve">stating INTEGRITY Kernel including IPL initialization and </w:t>
        </w:r>
      </w:ins>
      <w:ins w:id="7604" w:author="Kazuhiro Takagi" w:date="2017-03-13T20:43:00Z">
        <w:r w:rsidR="0095070F" w:rsidRPr="003E07A8">
          <w:rPr>
            <w:szCs w:val="22"/>
            <w:lang w:val="en-US" w:eastAsia="ja-JP"/>
            <w:rPrChange w:id="7605" w:author="Kazuhiro Takagi" w:date="2017-03-14T22:14:00Z">
              <w:rPr>
                <w:lang w:val="en-US" w:eastAsia="ja-JP"/>
              </w:rPr>
            </w:rPrChange>
          </w:rPr>
          <w:t>i</w:t>
        </w:r>
      </w:ins>
      <w:ins w:id="7606" w:author="Kazuhiro Takagi" w:date="2017-03-13T20:42:00Z">
        <w:r w:rsidR="0095070F" w:rsidRPr="003E07A8">
          <w:rPr>
            <w:szCs w:val="22"/>
            <w:lang w:val="en-US" w:eastAsia="ja-JP"/>
            <w:rPrChange w:id="7607" w:author="Kazuhiro Takagi" w:date="2017-03-14T22:14:00Z">
              <w:rPr>
                <w:lang w:val="en-US" w:eastAsia="ja-JP"/>
              </w:rPr>
            </w:rPrChange>
          </w:rPr>
          <w:t>mage copy.</w:t>
        </w:r>
      </w:ins>
      <w:del w:id="7608" w:author="Yuji Obayashi" w:date="2017-03-10T10:41:00Z">
        <w:r w:rsidR="00F22EE0" w:rsidRPr="003E07A8" w:rsidDel="00BE4AB0">
          <w:rPr>
            <w:szCs w:val="22"/>
            <w:lang w:val="en-US" w:eastAsia="ja-JP"/>
            <w:rPrChange w:id="7609" w:author="Kazuhiro Takagi" w:date="2017-03-14T22:14:00Z">
              <w:rPr>
                <w:lang w:val="en-US" w:eastAsia="ja-JP"/>
              </w:rPr>
            </w:rPrChange>
          </w:rPr>
          <w:delText xml:space="preserve"> </w:delText>
        </w:r>
      </w:del>
    </w:p>
    <w:p w:rsidR="00F32A60" w:rsidRPr="003E07A8" w:rsidDel="003E07A8" w:rsidRDefault="00F22EE0">
      <w:pPr>
        <w:pStyle w:val="CETextBody"/>
        <w:rPr>
          <w:del w:id="7610" w:author="Kazuhiro Takagi" w:date="2017-03-14T22:12:00Z"/>
          <w:szCs w:val="22"/>
          <w:lang w:val="en-US" w:eastAsia="ja-JP"/>
          <w:rPrChange w:id="7611" w:author="Kazuhiro Takagi" w:date="2017-03-14T22:14:00Z">
            <w:rPr>
              <w:del w:id="7612" w:author="Kazuhiro Takagi" w:date="2017-03-14T22:12:00Z"/>
              <w:lang w:val="en-US" w:eastAsia="ja-JP"/>
            </w:rPr>
          </w:rPrChange>
        </w:rPr>
      </w:pPr>
      <w:del w:id="7613" w:author="Kazuhiro Takagi" w:date="2017-03-14T22:12:00Z">
        <w:r w:rsidRPr="003E07A8" w:rsidDel="003E07A8">
          <w:rPr>
            <w:szCs w:val="22"/>
            <w:lang w:val="en-US" w:eastAsia="ja-JP"/>
            <w:rPrChange w:id="7614" w:author="Kazuhiro Takagi" w:date="2017-03-14T22:14:00Z">
              <w:rPr>
                <w:lang w:val="en-US" w:eastAsia="ja-JP"/>
              </w:rPr>
            </w:rPrChange>
          </w:rPr>
          <w:delText>Currently</w:delText>
        </w:r>
        <w:r w:rsidR="00F32A60" w:rsidRPr="003E07A8" w:rsidDel="003E07A8">
          <w:rPr>
            <w:szCs w:val="22"/>
            <w:lang w:val="en-US" w:eastAsia="ja-JP"/>
            <w:rPrChange w:id="7615" w:author="Kazuhiro Takagi" w:date="2017-03-14T22:14:00Z">
              <w:rPr>
                <w:lang w:val="en-US" w:eastAsia="ja-JP"/>
              </w:rPr>
            </w:rPrChange>
          </w:rPr>
          <w:delText xml:space="preserve"> we have not </w:delText>
        </w:r>
      </w:del>
      <w:ins w:id="7616" w:author="Yuji Obayashi" w:date="2017-03-10T10:47:00Z">
        <w:del w:id="7617" w:author="Kazuhiro Takagi" w:date="2017-03-14T22:12:00Z">
          <w:r w:rsidR="00521E1E" w:rsidRPr="003E07A8" w:rsidDel="003E07A8">
            <w:rPr>
              <w:szCs w:val="22"/>
              <w:lang w:val="en-US" w:eastAsia="ja-JP"/>
              <w:rPrChange w:id="7618" w:author="Kazuhiro Takagi" w:date="2017-03-14T22:14:00Z">
                <w:rPr>
                  <w:lang w:val="en-US" w:eastAsia="ja-JP"/>
                </w:rPr>
              </w:rPrChange>
            </w:rPr>
            <w:delText xml:space="preserve">enough </w:delText>
          </w:r>
        </w:del>
      </w:ins>
      <w:del w:id="7619" w:author="Kazuhiro Takagi" w:date="2017-03-14T22:12:00Z">
        <w:r w:rsidR="00F32A60" w:rsidRPr="003E07A8" w:rsidDel="003E07A8">
          <w:rPr>
            <w:szCs w:val="22"/>
            <w:lang w:val="en-US" w:eastAsia="ja-JP"/>
            <w:rPrChange w:id="7620" w:author="Kazuhiro Takagi" w:date="2017-03-14T22:14:00Z">
              <w:rPr>
                <w:lang w:val="en-US" w:eastAsia="ja-JP"/>
              </w:rPr>
            </w:rPrChange>
          </w:rPr>
          <w:delText>optimized the boot method and boot time</w:delText>
        </w:r>
      </w:del>
      <w:ins w:id="7621" w:author="Yuji Obayashi" w:date="2017-03-10T10:47:00Z">
        <w:del w:id="7622" w:author="Kazuhiro Takagi" w:date="2017-03-14T22:12:00Z">
          <w:r w:rsidR="00521E1E" w:rsidRPr="003E07A8" w:rsidDel="003E07A8">
            <w:rPr>
              <w:szCs w:val="22"/>
              <w:lang w:val="en-US" w:eastAsia="ja-JP"/>
              <w:rPrChange w:id="7623" w:author="Kazuhiro Takagi" w:date="2017-03-14T22:14:00Z">
                <w:rPr>
                  <w:lang w:val="en-US" w:eastAsia="ja-JP"/>
                </w:rPr>
              </w:rPrChange>
            </w:rPr>
            <w:delText xml:space="preserve"> yet, and the </w:delText>
          </w:r>
        </w:del>
      </w:ins>
      <w:del w:id="7624" w:author="Kazuhiro Takagi" w:date="2017-03-14T22:12:00Z">
        <w:r w:rsidR="00F32A60" w:rsidRPr="003E07A8" w:rsidDel="003E07A8">
          <w:rPr>
            <w:szCs w:val="22"/>
            <w:lang w:val="en-US" w:eastAsia="ja-JP"/>
            <w:rPrChange w:id="7625" w:author="Kazuhiro Takagi" w:date="2017-03-14T22:14:00Z">
              <w:rPr>
                <w:lang w:val="en-US" w:eastAsia="ja-JP"/>
              </w:rPr>
            </w:rPrChange>
          </w:rPr>
          <w:delText>.</w:delText>
        </w:r>
        <w:r w:rsidR="000C2D6F" w:rsidRPr="003E07A8" w:rsidDel="003E07A8">
          <w:rPr>
            <w:szCs w:val="22"/>
            <w:lang w:val="en-US" w:eastAsia="ja-JP"/>
            <w:rPrChange w:id="7626" w:author="Kazuhiro Takagi" w:date="2017-03-14T22:14:00Z">
              <w:rPr>
                <w:lang w:val="en-US" w:eastAsia="ja-JP"/>
              </w:rPr>
            </w:rPrChange>
          </w:rPr>
          <w:delText xml:space="preserve"> </w:delText>
        </w:r>
        <w:r w:rsidR="00995A91" w:rsidRPr="003E07A8" w:rsidDel="003E07A8">
          <w:rPr>
            <w:szCs w:val="22"/>
            <w:lang w:val="en-US" w:eastAsia="ja-JP"/>
            <w:rPrChange w:id="7627" w:author="Kazuhiro Takagi" w:date="2017-03-14T22:14:00Z">
              <w:rPr>
                <w:lang w:val="en-US" w:eastAsia="ja-JP"/>
              </w:rPr>
            </w:rPrChange>
          </w:rPr>
          <w:delText xml:space="preserve">The </w:delText>
        </w:r>
        <w:r w:rsidR="00284F3C" w:rsidRPr="003E07A8" w:rsidDel="003E07A8">
          <w:rPr>
            <w:szCs w:val="22"/>
            <w:lang w:val="en-US" w:eastAsia="ja-JP"/>
            <w:rPrChange w:id="7628" w:author="Kazuhiro Takagi" w:date="2017-03-14T22:14:00Z">
              <w:rPr>
                <w:lang w:val="en-US" w:eastAsia="ja-JP"/>
              </w:rPr>
            </w:rPrChange>
          </w:rPr>
          <w:delText xml:space="preserve">typical </w:delText>
        </w:r>
        <w:r w:rsidR="000C2D6F" w:rsidRPr="003E07A8" w:rsidDel="003E07A8">
          <w:rPr>
            <w:szCs w:val="22"/>
            <w:lang w:val="en-US" w:eastAsia="ja-JP"/>
            <w:rPrChange w:id="7629" w:author="Kazuhiro Takagi" w:date="2017-03-14T22:14:00Z">
              <w:rPr>
                <w:lang w:val="en-US" w:eastAsia="ja-JP"/>
              </w:rPr>
            </w:rPrChange>
          </w:rPr>
          <w:delText xml:space="preserve">optimization technique, such as bypassing u-boot by configuring IPL to download INTEGRITY image directly, </w:delText>
        </w:r>
        <w:r w:rsidR="00995A91" w:rsidRPr="003E07A8" w:rsidDel="003E07A8">
          <w:rPr>
            <w:szCs w:val="22"/>
            <w:lang w:val="en-US" w:eastAsia="ja-JP"/>
            <w:rPrChange w:id="7630" w:author="Kazuhiro Takagi" w:date="2017-03-14T22:14:00Z">
              <w:rPr>
                <w:lang w:val="en-US" w:eastAsia="ja-JP"/>
              </w:rPr>
            </w:rPrChange>
          </w:rPr>
          <w:delText xml:space="preserve">shrink the image size by removing unnecessary </w:delText>
        </w:r>
      </w:del>
      <w:ins w:id="7631" w:author="Yuji Obayashi" w:date="2017-03-10T10:48:00Z">
        <w:del w:id="7632" w:author="Kazuhiro Takagi" w:date="2017-03-14T22:12:00Z">
          <w:r w:rsidR="00521E1E" w:rsidRPr="003E07A8" w:rsidDel="003E07A8">
            <w:rPr>
              <w:szCs w:val="22"/>
              <w:lang w:val="en-US" w:eastAsia="ja-JP"/>
              <w:rPrChange w:id="7633" w:author="Kazuhiro Takagi" w:date="2017-03-14T22:14:00Z">
                <w:rPr>
                  <w:lang w:val="en-US" w:eastAsia="ja-JP"/>
                </w:rPr>
              </w:rPrChange>
            </w:rPr>
            <w:delText xml:space="preserve">memory </w:delText>
          </w:r>
        </w:del>
      </w:ins>
      <w:del w:id="7634" w:author="Kazuhiro Takagi" w:date="2017-03-14T22:12:00Z">
        <w:r w:rsidR="00995A91" w:rsidRPr="003E07A8" w:rsidDel="003E07A8">
          <w:rPr>
            <w:szCs w:val="22"/>
            <w:lang w:val="en-US" w:eastAsia="ja-JP"/>
            <w:rPrChange w:id="7635" w:author="Kazuhiro Takagi" w:date="2017-03-14T22:14:00Z">
              <w:rPr>
                <w:lang w:val="en-US" w:eastAsia="ja-JP"/>
              </w:rPr>
            </w:rPrChange>
          </w:rPr>
          <w:delText>part</w:delText>
        </w:r>
      </w:del>
      <w:ins w:id="7636" w:author="Yuji Obayashi" w:date="2017-03-10T10:48:00Z">
        <w:del w:id="7637" w:author="Kazuhiro Takagi" w:date="2017-03-14T22:12:00Z">
          <w:r w:rsidR="00521E1E" w:rsidRPr="003E07A8" w:rsidDel="003E07A8">
            <w:rPr>
              <w:szCs w:val="22"/>
              <w:lang w:val="en-US" w:eastAsia="ja-JP"/>
              <w:rPrChange w:id="7638" w:author="Kazuhiro Takagi" w:date="2017-03-14T22:14:00Z">
                <w:rPr>
                  <w:lang w:val="en-US" w:eastAsia="ja-JP"/>
                </w:rPr>
              </w:rPrChange>
            </w:rPr>
            <w:delText xml:space="preserve"> or compression</w:delText>
          </w:r>
        </w:del>
      </w:ins>
      <w:del w:id="7639" w:author="Kazuhiro Takagi" w:date="2017-03-14T22:12:00Z">
        <w:r w:rsidR="00995A91" w:rsidRPr="003E07A8" w:rsidDel="003E07A8">
          <w:rPr>
            <w:szCs w:val="22"/>
            <w:lang w:val="en-US" w:eastAsia="ja-JP"/>
            <w:rPrChange w:id="7640" w:author="Kazuhiro Takagi" w:date="2017-03-14T22:14:00Z">
              <w:rPr>
                <w:lang w:val="en-US" w:eastAsia="ja-JP"/>
              </w:rPr>
            </w:rPrChange>
          </w:rPr>
          <w:delText xml:space="preserve">, </w:delText>
        </w:r>
        <w:r w:rsidR="000C2D6F" w:rsidRPr="003E07A8" w:rsidDel="003E07A8">
          <w:rPr>
            <w:szCs w:val="22"/>
            <w:lang w:val="en-US" w:eastAsia="ja-JP"/>
            <w:rPrChange w:id="7641" w:author="Kazuhiro Takagi" w:date="2017-03-14T22:14:00Z">
              <w:rPr>
                <w:lang w:val="en-US" w:eastAsia="ja-JP"/>
              </w:rPr>
            </w:rPrChange>
          </w:rPr>
          <w:delText xml:space="preserve">or optimize the </w:delText>
        </w:r>
        <w:r w:rsidR="00995A91" w:rsidRPr="003E07A8" w:rsidDel="003E07A8">
          <w:rPr>
            <w:szCs w:val="22"/>
            <w:lang w:val="en-US" w:eastAsia="ja-JP"/>
            <w:rPrChange w:id="7642" w:author="Kazuhiro Takagi" w:date="2017-03-14T22:14:00Z">
              <w:rPr>
                <w:lang w:val="en-US" w:eastAsia="ja-JP"/>
              </w:rPr>
            </w:rPrChange>
          </w:rPr>
          <w:delText>memory initialization timing on INTEGRITY initialization</w:delText>
        </w:r>
        <w:r w:rsidR="00284F3C" w:rsidRPr="003E07A8" w:rsidDel="003E07A8">
          <w:rPr>
            <w:szCs w:val="22"/>
            <w:lang w:val="en-US" w:eastAsia="ja-JP"/>
            <w:rPrChange w:id="7643" w:author="Kazuhiro Takagi" w:date="2017-03-14T22:14:00Z">
              <w:rPr>
                <w:lang w:val="en-US" w:eastAsia="ja-JP"/>
              </w:rPr>
            </w:rPrChange>
          </w:rPr>
          <w:delText xml:space="preserve"> can be applied on this environment after changing INTEGRITY boot from host PC download to HyperFlash on R-Car H3 SiP.</w:delText>
        </w:r>
        <w:r w:rsidRPr="003E07A8" w:rsidDel="003E07A8">
          <w:rPr>
            <w:szCs w:val="22"/>
            <w:lang w:val="en-US" w:eastAsia="ja-JP"/>
            <w:rPrChange w:id="7644" w:author="Kazuhiro Takagi" w:date="2017-03-14T22:14:00Z">
              <w:rPr>
                <w:lang w:val="en-US" w:eastAsia="ja-JP"/>
              </w:rPr>
            </w:rPrChange>
          </w:rPr>
          <w:delText xml:space="preserve"> In this “Boot Time” test, the time from power-on reset to downloading start is approximately 2 seconds, and most of this time will be reduced by bypassing u-boot.</w:delText>
        </w:r>
      </w:del>
      <w:ins w:id="7645" w:author="Yuji Obayashi" w:date="2017-03-10T10:48:00Z">
        <w:del w:id="7646" w:author="Kazuhiro Takagi" w:date="2017-03-14T22:12:00Z">
          <w:r w:rsidR="00521E1E" w:rsidRPr="003E07A8" w:rsidDel="003E07A8">
            <w:rPr>
              <w:szCs w:val="22"/>
              <w:lang w:val="en-US" w:eastAsia="ja-JP"/>
              <w:rPrChange w:id="7647" w:author="Kazuhiro Takagi" w:date="2017-03-14T22:14:00Z">
                <w:rPr>
                  <w:lang w:val="en-US" w:eastAsia="ja-JP"/>
                </w:rPr>
              </w:rPrChange>
            </w:rPr>
            <w:delText>.</w:delText>
          </w:r>
        </w:del>
      </w:ins>
    </w:p>
    <w:p w:rsidR="003E07A8" w:rsidRPr="003E07A8" w:rsidRDefault="003E07A8">
      <w:pPr>
        <w:pStyle w:val="CETextBody"/>
        <w:rPr>
          <w:ins w:id="7648" w:author="Kazuhiro Takagi" w:date="2017-03-14T22:11:00Z"/>
          <w:szCs w:val="22"/>
          <w:lang w:val="en-US" w:eastAsia="ja-JP"/>
          <w:rPrChange w:id="7649" w:author="Kazuhiro Takagi" w:date="2017-03-14T22:14:00Z">
            <w:rPr>
              <w:ins w:id="7650" w:author="Kazuhiro Takagi" w:date="2017-03-14T22:11:00Z"/>
              <w:lang w:val="en-US" w:eastAsia="ja-JP"/>
            </w:rPr>
          </w:rPrChange>
        </w:rPr>
        <w:pPrChange w:id="7651" w:author="Kazuhiro Takagi" w:date="2017-03-14T22:12:00Z">
          <w:pPr/>
        </w:pPrChange>
      </w:pPr>
    </w:p>
    <w:p w:rsidR="003E07A8" w:rsidRPr="003E07A8" w:rsidRDefault="003E07A8" w:rsidP="003E07A8">
      <w:pPr>
        <w:rPr>
          <w:ins w:id="7652" w:author="Kazuhiro Takagi" w:date="2017-03-14T22:11:00Z"/>
          <w:sz w:val="22"/>
          <w:szCs w:val="22"/>
          <w:lang w:val="en-US" w:eastAsia="ja-JP"/>
          <w:rPrChange w:id="7653" w:author="Kazuhiro Takagi" w:date="2017-03-14T22:14:00Z">
            <w:rPr>
              <w:ins w:id="7654" w:author="Kazuhiro Takagi" w:date="2017-03-14T22:11:00Z"/>
              <w:lang w:val="en-US" w:eastAsia="ja-JP"/>
            </w:rPr>
          </w:rPrChange>
        </w:rPr>
      </w:pPr>
      <w:ins w:id="7655" w:author="Kazuhiro Takagi" w:date="2017-03-14T22:11:00Z">
        <w:r w:rsidRPr="003E07A8">
          <w:rPr>
            <w:sz w:val="22"/>
            <w:szCs w:val="22"/>
            <w:lang w:val="en-US" w:eastAsia="ja-JP"/>
            <w:rPrChange w:id="7656" w:author="Kazuhiro Takagi" w:date="2017-03-14T22:14:00Z">
              <w:rPr>
                <w:lang w:val="en-US" w:eastAsia="ja-JP"/>
              </w:rPr>
            </w:rPrChange>
          </w:rPr>
          <w:t>This time we are using the serial output on IPL for development, but actually it is possible to reduce the boot time by disabling IPL's serial message output.</w:t>
        </w:r>
      </w:ins>
    </w:p>
    <w:p w:rsidR="003E07A8" w:rsidRPr="003E07A8" w:rsidRDefault="003E07A8" w:rsidP="003E07A8">
      <w:pPr>
        <w:rPr>
          <w:ins w:id="7657" w:author="Kazuhiro Takagi" w:date="2017-03-14T22:11:00Z"/>
          <w:sz w:val="22"/>
          <w:szCs w:val="22"/>
          <w:lang w:val="en-US" w:eastAsia="ja-JP"/>
          <w:rPrChange w:id="7658" w:author="Kazuhiro Takagi" w:date="2017-03-14T22:14:00Z">
            <w:rPr>
              <w:ins w:id="7659" w:author="Kazuhiro Takagi" w:date="2017-03-14T22:11:00Z"/>
              <w:lang w:val="en-US" w:eastAsia="ja-JP"/>
            </w:rPr>
          </w:rPrChange>
        </w:rPr>
      </w:pPr>
      <w:ins w:id="7660" w:author="Kazuhiro Takagi" w:date="2017-03-14T22:11:00Z">
        <w:r w:rsidRPr="003E07A8">
          <w:rPr>
            <w:sz w:val="22"/>
            <w:szCs w:val="22"/>
            <w:lang w:val="en-US" w:eastAsia="ja-JP"/>
            <w:rPrChange w:id="7661" w:author="Kazuhiro Takagi" w:date="2017-03-14T22:14:00Z">
              <w:rPr>
                <w:lang w:val="en-US" w:eastAsia="ja-JP"/>
              </w:rPr>
            </w:rPrChange>
          </w:rPr>
          <w:t xml:space="preserve"> The estimated boot time from power on to launch the INTEGRITY kernel is below:</w:t>
        </w:r>
      </w:ins>
    </w:p>
    <w:p w:rsidR="003E07A8" w:rsidRPr="003E07A8" w:rsidRDefault="003E07A8" w:rsidP="003E07A8">
      <w:pPr>
        <w:rPr>
          <w:ins w:id="7662" w:author="Kazuhiro Takagi" w:date="2017-03-14T22:11:00Z"/>
          <w:sz w:val="22"/>
          <w:szCs w:val="22"/>
          <w:lang w:val="en-US" w:eastAsia="ja-JP"/>
          <w:rPrChange w:id="7663" w:author="Kazuhiro Takagi" w:date="2017-03-14T22:14:00Z">
            <w:rPr>
              <w:ins w:id="7664" w:author="Kazuhiro Takagi" w:date="2017-03-14T22:11:00Z"/>
              <w:lang w:val="en-US" w:eastAsia="ja-JP"/>
            </w:rPr>
          </w:rPrChange>
        </w:rPr>
      </w:pPr>
    </w:p>
    <w:p w:rsidR="003E07A8" w:rsidRPr="003E07A8" w:rsidRDefault="003E07A8" w:rsidP="003E07A8">
      <w:pPr>
        <w:rPr>
          <w:ins w:id="7665" w:author="Kazuhiro Takagi" w:date="2017-03-14T22:11:00Z"/>
          <w:sz w:val="22"/>
          <w:szCs w:val="22"/>
          <w:lang w:val="en-US" w:eastAsia="ja-JP"/>
          <w:rPrChange w:id="7666" w:author="Kazuhiro Takagi" w:date="2017-03-14T22:14:00Z">
            <w:rPr>
              <w:ins w:id="7667" w:author="Kazuhiro Takagi" w:date="2017-03-14T22:11:00Z"/>
              <w:lang w:val="en-US" w:eastAsia="ja-JP"/>
            </w:rPr>
          </w:rPrChange>
        </w:rPr>
      </w:pPr>
      <w:ins w:id="7668" w:author="Kazuhiro Takagi" w:date="2017-03-14T22:11:00Z">
        <w:r w:rsidRPr="003E07A8">
          <w:rPr>
            <w:sz w:val="22"/>
            <w:szCs w:val="22"/>
            <w:lang w:val="en-US" w:eastAsia="ja-JP"/>
            <w:rPrChange w:id="7669" w:author="Kazuhiro Takagi" w:date="2017-03-14T22:14:00Z">
              <w:rPr>
                <w:lang w:val="en-US" w:eastAsia="ja-JP"/>
              </w:rPr>
            </w:rPrChange>
          </w:rPr>
          <w:t xml:space="preserve"> INTEGRITY kernel launch time =</w:t>
        </w:r>
      </w:ins>
      <w:ins w:id="7670" w:author="Kazuhiro Takagi" w:date="2017-03-14T22:14:00Z">
        <w:r>
          <w:rPr>
            <w:sz w:val="22"/>
            <w:szCs w:val="22"/>
            <w:lang w:val="en-US" w:eastAsia="ja-JP"/>
          </w:rPr>
          <w:t xml:space="preserve"> </w:t>
        </w:r>
      </w:ins>
    </w:p>
    <w:p w:rsidR="003E07A8" w:rsidRPr="003E07A8" w:rsidRDefault="003E07A8">
      <w:pPr>
        <w:ind w:firstLineChars="250" w:firstLine="550"/>
        <w:rPr>
          <w:ins w:id="7671" w:author="Kazuhiro Takagi" w:date="2017-03-14T22:11:00Z"/>
          <w:sz w:val="22"/>
          <w:szCs w:val="22"/>
          <w:lang w:val="en-US" w:eastAsia="ja-JP"/>
          <w:rPrChange w:id="7672" w:author="Kazuhiro Takagi" w:date="2017-03-14T22:14:00Z">
            <w:rPr>
              <w:ins w:id="7673" w:author="Kazuhiro Takagi" w:date="2017-03-14T22:11:00Z"/>
              <w:lang w:val="en-US" w:eastAsia="ja-JP"/>
            </w:rPr>
          </w:rPrChange>
        </w:rPr>
        <w:pPrChange w:id="7674" w:author="Kazuhiro Takagi" w:date="2017-03-14T22:14:00Z">
          <w:pPr/>
        </w:pPrChange>
      </w:pPr>
      <w:ins w:id="7675" w:author="Kazuhiro Takagi" w:date="2017-03-14T22:11:00Z">
        <w:r w:rsidRPr="003E07A8">
          <w:rPr>
            <w:sz w:val="22"/>
            <w:szCs w:val="22"/>
            <w:lang w:val="en-US" w:eastAsia="ja-JP"/>
            <w:rPrChange w:id="7676" w:author="Kazuhiro Takagi" w:date="2017-03-14T22:14:00Z">
              <w:rPr>
                <w:lang w:val="en-US" w:eastAsia="ja-JP"/>
              </w:rPr>
            </w:rPrChange>
          </w:rPr>
          <w:t xml:space="preserve">  17ms (power-on reset time of Salvator-X board)</w:t>
        </w:r>
      </w:ins>
    </w:p>
    <w:p w:rsidR="003E07A8" w:rsidRPr="003E07A8" w:rsidRDefault="003E07A8" w:rsidP="003E07A8">
      <w:pPr>
        <w:rPr>
          <w:ins w:id="7677" w:author="Kazuhiro Takagi" w:date="2017-03-14T22:11:00Z"/>
          <w:sz w:val="22"/>
          <w:szCs w:val="22"/>
          <w:lang w:val="en-US" w:eastAsia="ja-JP"/>
          <w:rPrChange w:id="7678" w:author="Kazuhiro Takagi" w:date="2017-03-14T22:14:00Z">
            <w:rPr>
              <w:ins w:id="7679" w:author="Kazuhiro Takagi" w:date="2017-03-14T22:11:00Z"/>
              <w:lang w:val="en-US" w:eastAsia="ja-JP"/>
            </w:rPr>
          </w:rPrChange>
        </w:rPr>
      </w:pPr>
      <w:ins w:id="7680" w:author="Kazuhiro Takagi" w:date="2017-03-14T22:11:00Z">
        <w:r w:rsidRPr="003E07A8">
          <w:rPr>
            <w:sz w:val="22"/>
            <w:szCs w:val="22"/>
            <w:lang w:val="en-US" w:eastAsia="ja-JP"/>
            <w:rPrChange w:id="7681" w:author="Kazuhiro Takagi" w:date="2017-03-14T22:14:00Z">
              <w:rPr>
                <w:lang w:val="en-US" w:eastAsia="ja-JP"/>
              </w:rPr>
            </w:rPrChange>
          </w:rPr>
          <w:t xml:space="preserve">  </w:t>
        </w:r>
      </w:ins>
      <w:ins w:id="7682" w:author="Kazuhiro Takagi" w:date="2017-03-14T22:14:00Z">
        <w:r>
          <w:rPr>
            <w:sz w:val="22"/>
            <w:szCs w:val="22"/>
            <w:lang w:val="en-US" w:eastAsia="ja-JP"/>
          </w:rPr>
          <w:t xml:space="preserve">       </w:t>
        </w:r>
      </w:ins>
      <w:ins w:id="7683" w:author="Kazuhiro Takagi" w:date="2017-03-14T22:11:00Z">
        <w:r w:rsidRPr="003E07A8">
          <w:rPr>
            <w:sz w:val="22"/>
            <w:szCs w:val="22"/>
            <w:lang w:val="en-US" w:eastAsia="ja-JP"/>
            <w:rPrChange w:id="7684" w:author="Kazuhiro Takagi" w:date="2017-03-14T22:14:00Z">
              <w:rPr>
                <w:lang w:val="en-US" w:eastAsia="ja-JP"/>
              </w:rPr>
            </w:rPrChange>
          </w:rPr>
          <w:t>+ 77ms (IPL common processing time)</w:t>
        </w:r>
      </w:ins>
    </w:p>
    <w:p w:rsidR="003E07A8" w:rsidRPr="003E07A8" w:rsidRDefault="003E07A8" w:rsidP="003E07A8">
      <w:pPr>
        <w:rPr>
          <w:ins w:id="7685" w:author="Kazuhiro Takagi" w:date="2017-03-14T22:11:00Z"/>
          <w:sz w:val="22"/>
          <w:szCs w:val="22"/>
          <w:lang w:val="en-US" w:eastAsia="ja-JP"/>
          <w:rPrChange w:id="7686" w:author="Kazuhiro Takagi" w:date="2017-03-14T22:14:00Z">
            <w:rPr>
              <w:ins w:id="7687" w:author="Kazuhiro Takagi" w:date="2017-03-14T22:11:00Z"/>
              <w:lang w:val="en-US" w:eastAsia="ja-JP"/>
            </w:rPr>
          </w:rPrChange>
        </w:rPr>
      </w:pPr>
      <w:ins w:id="7688" w:author="Kazuhiro Takagi" w:date="2017-03-14T22:11:00Z">
        <w:r w:rsidRPr="003E07A8">
          <w:rPr>
            <w:sz w:val="22"/>
            <w:szCs w:val="22"/>
            <w:lang w:val="en-US" w:eastAsia="ja-JP"/>
            <w:rPrChange w:id="7689" w:author="Kazuhiro Takagi" w:date="2017-03-14T22:14:00Z">
              <w:rPr>
                <w:lang w:val="en-US" w:eastAsia="ja-JP"/>
              </w:rPr>
            </w:rPrChange>
          </w:rPr>
          <w:t xml:space="preserve">  </w:t>
        </w:r>
      </w:ins>
      <w:ins w:id="7690" w:author="Kazuhiro Takagi" w:date="2017-03-14T22:14:00Z">
        <w:r>
          <w:rPr>
            <w:sz w:val="22"/>
            <w:szCs w:val="22"/>
            <w:lang w:val="en-US" w:eastAsia="ja-JP"/>
          </w:rPr>
          <w:t xml:space="preserve">       </w:t>
        </w:r>
      </w:ins>
      <w:ins w:id="7691" w:author="Kazuhiro Takagi" w:date="2017-03-14T22:11:00Z">
        <w:r w:rsidRPr="003E07A8">
          <w:rPr>
            <w:sz w:val="22"/>
            <w:szCs w:val="22"/>
            <w:lang w:val="en-US" w:eastAsia="ja-JP"/>
            <w:rPrChange w:id="7692" w:author="Kazuhiro Takagi" w:date="2017-03-14T22:14:00Z">
              <w:rPr>
                <w:lang w:val="en-US" w:eastAsia="ja-JP"/>
              </w:rPr>
            </w:rPrChange>
          </w:rPr>
          <w:t>+ 386ms (IPL loading and validation time for 32MB INTEGRITY image from HyperFlash)</w:t>
        </w:r>
      </w:ins>
    </w:p>
    <w:p w:rsidR="003E07A8" w:rsidRPr="003E07A8" w:rsidRDefault="003E07A8" w:rsidP="003E07A8">
      <w:pPr>
        <w:rPr>
          <w:ins w:id="7693" w:author="Kazuhiro Takagi" w:date="2017-03-14T22:11:00Z"/>
          <w:sz w:val="22"/>
          <w:szCs w:val="22"/>
          <w:lang w:val="en-US" w:eastAsia="ja-JP"/>
          <w:rPrChange w:id="7694" w:author="Kazuhiro Takagi" w:date="2017-03-14T22:14:00Z">
            <w:rPr>
              <w:ins w:id="7695" w:author="Kazuhiro Takagi" w:date="2017-03-14T22:11:00Z"/>
              <w:lang w:val="en-US" w:eastAsia="ja-JP"/>
            </w:rPr>
          </w:rPrChange>
        </w:rPr>
      </w:pPr>
      <w:ins w:id="7696" w:author="Kazuhiro Takagi" w:date="2017-03-14T22:11:00Z">
        <w:r w:rsidRPr="003E07A8">
          <w:rPr>
            <w:sz w:val="22"/>
            <w:szCs w:val="22"/>
            <w:lang w:val="en-US" w:eastAsia="ja-JP"/>
            <w:rPrChange w:id="7697" w:author="Kazuhiro Takagi" w:date="2017-03-14T22:14:00Z">
              <w:rPr>
                <w:lang w:val="en-US" w:eastAsia="ja-JP"/>
              </w:rPr>
            </w:rPrChange>
          </w:rPr>
          <w:t xml:space="preserve">  </w:t>
        </w:r>
      </w:ins>
      <w:ins w:id="7698" w:author="Kazuhiro Takagi" w:date="2017-03-14T22:14:00Z">
        <w:r>
          <w:rPr>
            <w:sz w:val="22"/>
            <w:szCs w:val="22"/>
            <w:lang w:val="en-US" w:eastAsia="ja-JP"/>
          </w:rPr>
          <w:t xml:space="preserve">        </w:t>
        </w:r>
      </w:ins>
      <w:ins w:id="7699" w:author="Kazuhiro Takagi" w:date="2017-03-14T22:11:00Z">
        <w:r w:rsidRPr="003E07A8">
          <w:rPr>
            <w:sz w:val="22"/>
            <w:szCs w:val="22"/>
            <w:lang w:val="en-US" w:eastAsia="ja-JP"/>
            <w:rPrChange w:id="7700" w:author="Kazuhiro Takagi" w:date="2017-03-14T22:14:00Z">
              <w:rPr>
                <w:lang w:val="en-US" w:eastAsia="ja-JP"/>
              </w:rPr>
            </w:rPrChange>
          </w:rPr>
          <w:t>= 480ms</w:t>
        </w:r>
      </w:ins>
    </w:p>
    <w:p w:rsidR="003E07A8" w:rsidRPr="003E07A8" w:rsidRDefault="003E07A8" w:rsidP="00E67223">
      <w:pPr>
        <w:rPr>
          <w:ins w:id="7701" w:author="Kazuhiro Takagi" w:date="2017-03-14T22:11:00Z"/>
          <w:sz w:val="22"/>
          <w:szCs w:val="22"/>
          <w:lang w:val="en-US" w:eastAsia="ja-JP"/>
          <w:rPrChange w:id="7702" w:author="Kazuhiro Takagi" w:date="2017-03-14T22:14:00Z">
            <w:rPr>
              <w:ins w:id="7703" w:author="Kazuhiro Takagi" w:date="2017-03-14T22:11:00Z"/>
              <w:lang w:val="en-US" w:eastAsia="ja-JP"/>
            </w:rPr>
          </w:rPrChange>
        </w:rPr>
      </w:pPr>
    </w:p>
    <w:p w:rsidR="00E67223" w:rsidRDefault="00E67223" w:rsidP="00E67223">
      <w:pPr>
        <w:rPr>
          <w:sz w:val="22"/>
          <w:lang w:val="en-US" w:eastAsia="ja-JP"/>
        </w:rPr>
      </w:pPr>
      <w:r>
        <w:rPr>
          <w:lang w:val="en-US" w:eastAsia="ja-JP"/>
        </w:rPr>
        <w:br w:type="page"/>
      </w:r>
    </w:p>
    <w:p w:rsidR="00E67223" w:rsidRPr="00651005" w:rsidRDefault="00E67223" w:rsidP="00E67223">
      <w:pPr>
        <w:pStyle w:val="Heading3"/>
      </w:pPr>
      <w:bookmarkStart w:id="7704" w:name="_Toc475571120"/>
      <w:bookmarkStart w:id="7705" w:name="_Toc491775640"/>
      <w:r w:rsidRPr="007C2E44">
        <w:lastRenderedPageBreak/>
        <w:t>From power on to starting up of Meter cluster application on INTEGRITY</w:t>
      </w:r>
      <w:bookmarkEnd w:id="7704"/>
      <w:bookmarkEnd w:id="7705"/>
    </w:p>
    <w:p w:rsidR="00E67223" w:rsidRDefault="00E67223" w:rsidP="00E67223">
      <w:pPr>
        <w:pStyle w:val="CETextBody"/>
        <w:numPr>
          <w:ilvl w:val="0"/>
          <w:numId w:val="27"/>
        </w:numPr>
        <w:ind w:hanging="782"/>
        <w:rPr>
          <w:lang w:val="en-US" w:eastAsia="ja-JP"/>
        </w:rPr>
      </w:pPr>
      <w:r>
        <w:rPr>
          <w:rFonts w:hint="eastAsia"/>
          <w:lang w:val="en-US" w:eastAsia="ja-JP"/>
        </w:rPr>
        <w:t>Description</w:t>
      </w:r>
    </w:p>
    <w:p w:rsidR="00E67223" w:rsidRDefault="00E67223" w:rsidP="00E67223">
      <w:pPr>
        <w:pStyle w:val="CETextBody"/>
        <w:ind w:left="142"/>
        <w:rPr>
          <w:lang w:val="en-US" w:eastAsia="ja-JP"/>
        </w:rPr>
      </w:pPr>
      <w:r>
        <w:rPr>
          <w:rFonts w:hint="eastAsia"/>
          <w:lang w:val="en-US" w:eastAsia="ja-JP"/>
        </w:rPr>
        <w:t xml:space="preserve">Measure the </w:t>
      </w:r>
      <w:r>
        <w:rPr>
          <w:lang w:val="en-US" w:eastAsia="ja-JP"/>
        </w:rPr>
        <w:t xml:space="preserve">time from </w:t>
      </w:r>
      <w:r>
        <w:rPr>
          <w:rFonts w:hint="eastAsia"/>
          <w:lang w:val="en-US" w:eastAsia="ja-JP"/>
        </w:rPr>
        <w:t xml:space="preserve">power on </w:t>
      </w:r>
      <w:r w:rsidRPr="000E1935">
        <w:rPr>
          <w:lang w:val="en-US" w:eastAsia="ja-JP"/>
        </w:rPr>
        <w:t xml:space="preserve">until </w:t>
      </w:r>
      <w:r>
        <w:rPr>
          <w:lang w:val="en-US" w:eastAsia="ja-JP"/>
        </w:rPr>
        <w:t>the completion of the 1</w:t>
      </w:r>
      <w:r w:rsidRPr="00943D14">
        <w:rPr>
          <w:vertAlign w:val="superscript"/>
          <w:lang w:val="en-US" w:eastAsia="ja-JP"/>
        </w:rPr>
        <w:t>st</w:t>
      </w:r>
      <w:r>
        <w:rPr>
          <w:lang w:val="en-US" w:eastAsia="ja-JP"/>
        </w:rPr>
        <w:t xml:space="preserve"> frame.</w:t>
      </w:r>
    </w:p>
    <w:p w:rsidR="00E67223" w:rsidRDefault="00E67223" w:rsidP="00E67223">
      <w:pPr>
        <w:pStyle w:val="CETextBody"/>
        <w:ind w:left="142"/>
        <w:rPr>
          <w:lang w:val="en-US" w:eastAsia="ja-JP"/>
        </w:rPr>
      </w:pPr>
      <w:r w:rsidRPr="00015CB4">
        <w:rPr>
          <w:lang w:val="en-US" w:eastAsia="ja-JP"/>
        </w:rPr>
        <w:t xml:space="preserve">Measurement tool is </w:t>
      </w:r>
      <w:r>
        <w:rPr>
          <w:rFonts w:hint="eastAsia"/>
          <w:lang w:val="en-US" w:eastAsia="ja-JP"/>
        </w:rPr>
        <w:t>boot time measurement tool. (RENESAS original)</w:t>
      </w:r>
    </w:p>
    <w:p w:rsidR="00E67223" w:rsidRDefault="00E67223" w:rsidP="00E67223">
      <w:pPr>
        <w:pStyle w:val="CETextBody"/>
        <w:ind w:left="142"/>
        <w:rPr>
          <w:noProof/>
          <w:lang w:val="en-US" w:eastAsia="ja-JP"/>
        </w:rPr>
      </w:pPr>
      <w:r>
        <w:rPr>
          <w:rFonts w:hint="eastAsia"/>
          <w:lang w:val="en-US" w:eastAsia="ja-JP"/>
        </w:rPr>
        <w:t xml:space="preserve">The following figure </w:t>
      </w:r>
      <w:r>
        <w:rPr>
          <w:lang w:val="en-US" w:eastAsia="ja-JP"/>
        </w:rPr>
        <w:t>describes</w:t>
      </w:r>
      <w:r>
        <w:rPr>
          <w:rFonts w:hint="eastAsia"/>
          <w:lang w:val="en-US" w:eastAsia="ja-JP"/>
        </w:rPr>
        <w:t xml:space="preserve"> measurement target.</w:t>
      </w:r>
      <w:r w:rsidRPr="00FC56DC">
        <w:rPr>
          <w:rFonts w:hint="eastAsia"/>
          <w:noProof/>
          <w:lang w:val="en-US" w:eastAsia="ja-JP"/>
        </w:rPr>
        <w:t xml:space="preserve"> </w:t>
      </w:r>
    </w:p>
    <w:p w:rsidR="00E67223" w:rsidRDefault="00944056" w:rsidP="00E67223">
      <w:pPr>
        <w:pStyle w:val="CETextBody"/>
        <w:ind w:left="142"/>
        <w:rPr>
          <w:lang w:val="en-US" w:eastAsia="ja-JP"/>
        </w:rPr>
      </w:pPr>
      <w:ins w:id="7706" w:author="Kazuhiro Takagi" w:date="2017-04-11T00:39:00Z">
        <w:r>
          <w:rPr>
            <w:noProof/>
            <w:lang w:val="en-US"/>
          </w:rPr>
          <w:drawing>
            <wp:inline distT="0" distB="0" distL="0" distR="0" wp14:anchorId="5DE0B44C">
              <wp:extent cx="5414760" cy="1528560"/>
              <wp:effectExtent l="0" t="0" r="0" b="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4760" cy="1528560"/>
                      </a:xfrm>
                      <a:prstGeom prst="rect">
                        <a:avLst/>
                      </a:prstGeom>
                      <a:noFill/>
                      <a:ln>
                        <a:noFill/>
                      </a:ln>
                    </pic:spPr>
                  </pic:pic>
                </a:graphicData>
              </a:graphic>
            </wp:inline>
          </w:drawing>
        </w:r>
      </w:ins>
      <w:del w:id="7707" w:author="Kazuhiro Takagi" w:date="2017-03-12T21:34:00Z">
        <w:r w:rsidR="008852B7" w:rsidDel="00667E00">
          <w:rPr>
            <w:noProof/>
            <w:lang w:val="en-US"/>
          </w:rPr>
          <w:drawing>
            <wp:inline distT="0" distB="0" distL="0" distR="0" wp14:anchorId="61645375" wp14:editId="60E2A67D">
              <wp:extent cx="5493960" cy="1536120"/>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3960" cy="1536120"/>
                      </a:xfrm>
                      <a:prstGeom prst="rect">
                        <a:avLst/>
                      </a:prstGeom>
                      <a:noFill/>
                      <a:ln>
                        <a:noFill/>
                      </a:ln>
                    </pic:spPr>
                  </pic:pic>
                </a:graphicData>
              </a:graphic>
            </wp:inline>
          </w:drawing>
        </w:r>
      </w:del>
    </w:p>
    <w:p w:rsidR="00E67223" w:rsidRPr="00393C1B" w:rsidRDefault="00E67223" w:rsidP="00E67223">
      <w:pPr>
        <w:pStyle w:val="CETextBody"/>
        <w:ind w:left="142"/>
        <w:rPr>
          <w:lang w:val="en-US" w:eastAsia="ja-JP"/>
        </w:rPr>
      </w:pPr>
    </w:p>
    <w:p w:rsidR="00E67223" w:rsidRDefault="00E67223" w:rsidP="00E67223">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7708" w:author="Huy Duc. Nguyen" w:date="2017-08-28T16:38:00Z">
        <w:r w:rsidR="003B19D6">
          <w:rPr>
            <w:noProof/>
            <w:lang w:eastAsia="ja-JP"/>
          </w:rPr>
          <w:t>8</w:t>
        </w:r>
      </w:ins>
      <w:ins w:id="7709" w:author="Kazuhiro Takagi" w:date="2017-03-21T15:02:00Z">
        <w:del w:id="7710" w:author="Huy Duc. Nguyen" w:date="2017-08-28T16:38:00Z">
          <w:r w:rsidR="00520A63" w:rsidDel="003B19D6">
            <w:rPr>
              <w:noProof/>
              <w:lang w:eastAsia="ja-JP"/>
            </w:rPr>
            <w:delText>8</w:delText>
          </w:r>
        </w:del>
      </w:ins>
      <w:ins w:id="7711" w:author=" " w:date="2017-03-09T11:18:00Z">
        <w:del w:id="7712" w:author="Huy Duc. Nguyen" w:date="2017-08-28T16:38:00Z">
          <w:r w:rsidR="00442CC0" w:rsidDel="003B19D6">
            <w:rPr>
              <w:noProof/>
              <w:lang w:eastAsia="ja-JP"/>
            </w:rPr>
            <w:delText>8</w:delText>
          </w:r>
        </w:del>
      </w:ins>
      <w:del w:id="7713" w:author="Huy Duc. Nguyen" w:date="2017-08-28T16:38:00Z">
        <w:r w:rsidR="00003FEB" w:rsidDel="003B19D6">
          <w:rPr>
            <w:noProof/>
            <w:lang w:eastAsia="ja-JP"/>
          </w:rPr>
          <w:delText>11</w:delText>
        </w:r>
      </w:del>
      <w:r>
        <w:rPr>
          <w:lang w:eastAsia="ja-JP"/>
        </w:rPr>
        <w:fldChar w:fldCharType="end"/>
      </w:r>
      <w:r>
        <w:rPr>
          <w:rFonts w:hint="eastAsia"/>
          <w:lang w:eastAsia="ja-JP"/>
        </w:rPr>
        <w:t xml:space="preserve">: </w:t>
      </w:r>
      <w:r>
        <w:rPr>
          <w:lang w:eastAsia="ja-JP"/>
        </w:rPr>
        <w:t>Images of power on to starting up of Meter cluster application on INTEGRITY</w:t>
      </w:r>
    </w:p>
    <w:p w:rsidR="00E67223" w:rsidRPr="004278D7" w:rsidRDefault="00E67223" w:rsidP="00E67223">
      <w:pPr>
        <w:pStyle w:val="CETextBody"/>
        <w:ind w:firstLineChars="150" w:firstLine="361"/>
        <w:rPr>
          <w:lang w:val="en-US" w:eastAsia="ja-JP"/>
        </w:rPr>
      </w:pPr>
      <w:r w:rsidRPr="00AB523C">
        <w:rPr>
          <w:b/>
          <w:sz w:val="24"/>
          <w:lang w:eastAsia="ja-JP"/>
        </w:rPr>
        <w:t xml:space="preserve"> </w:t>
      </w:r>
    </w:p>
    <w:p w:rsidR="00E67223" w:rsidRPr="00613E0B" w:rsidRDefault="00E67223" w:rsidP="00E67223">
      <w:pPr>
        <w:pStyle w:val="CETextBody"/>
        <w:numPr>
          <w:ilvl w:val="0"/>
          <w:numId w:val="27"/>
        </w:numPr>
        <w:ind w:hanging="782"/>
        <w:rPr>
          <w:lang w:val="en-US" w:eastAsia="ja-JP"/>
        </w:rPr>
      </w:pPr>
      <w:r w:rsidRPr="00613E0B">
        <w:rPr>
          <w:lang w:val="en-US" w:eastAsia="ja-JP"/>
        </w:rPr>
        <w:t>Precondition</w:t>
      </w:r>
    </w:p>
    <w:p w:rsidR="00E67223" w:rsidRPr="00F4452D" w:rsidRDefault="00E67223" w:rsidP="00E67223">
      <w:pPr>
        <w:pStyle w:val="CETextBody"/>
        <w:numPr>
          <w:ilvl w:val="0"/>
          <w:numId w:val="7"/>
        </w:numPr>
        <w:rPr>
          <w:lang w:val="en-US" w:eastAsia="ja-JP"/>
        </w:rPr>
      </w:pPr>
      <w:r>
        <w:rPr>
          <w:rFonts w:hint="eastAsia"/>
          <w:lang w:val="en-US" w:eastAsia="ja-JP"/>
        </w:rPr>
        <w:t>Measure on virtualization PoC (Type1)</w:t>
      </w:r>
    </w:p>
    <w:p w:rsidR="00E67223" w:rsidRPr="00B43823" w:rsidDel="0080280D" w:rsidRDefault="00E67223" w:rsidP="00E67223">
      <w:pPr>
        <w:pStyle w:val="ListParagraph"/>
        <w:numPr>
          <w:ilvl w:val="0"/>
          <w:numId w:val="7"/>
        </w:numPr>
        <w:rPr>
          <w:del w:id="7714" w:author=" " w:date="2017-03-08T13:58:00Z"/>
          <w:lang w:val="en-US"/>
        </w:rPr>
      </w:pPr>
      <w:del w:id="7715" w:author=" " w:date="2017-03-08T13:58:00Z">
        <w:r w:rsidRPr="00F4452D" w:rsidDel="0080280D">
          <w:rPr>
            <w:sz w:val="22"/>
            <w:lang w:val="en-US"/>
          </w:rPr>
          <w:delText>Use boot time measurement tool. (RENESAS original)</w:delText>
        </w:r>
      </w:del>
    </w:p>
    <w:p w:rsidR="00E67223" w:rsidRPr="006E4480" w:rsidRDefault="00E67223" w:rsidP="00E67223">
      <w:pPr>
        <w:pStyle w:val="ListParagraph"/>
        <w:numPr>
          <w:ilvl w:val="0"/>
          <w:numId w:val="7"/>
        </w:numPr>
        <w:rPr>
          <w:sz w:val="22"/>
          <w:lang w:val="en-US" w:eastAsia="ja-JP"/>
        </w:rPr>
      </w:pPr>
      <w:r w:rsidRPr="006E4480">
        <w:rPr>
          <w:sz w:val="22"/>
          <w:lang w:val="en-US" w:eastAsia="ja-JP"/>
        </w:rPr>
        <w:t>Verified 10 times and use the average as the result value.</w:t>
      </w:r>
    </w:p>
    <w:p w:rsidR="002B46C8" w:rsidRPr="002075CD" w:rsidDel="003A32A0" w:rsidRDefault="002B46C8" w:rsidP="002B46C8">
      <w:pPr>
        <w:pStyle w:val="ListParagraph"/>
        <w:numPr>
          <w:ilvl w:val="0"/>
          <w:numId w:val="7"/>
        </w:numPr>
        <w:rPr>
          <w:del w:id="7716" w:author=" " w:date="2017-03-08T14:09:00Z"/>
          <w:sz w:val="22"/>
          <w:szCs w:val="22"/>
          <w:lang w:val="en-US" w:eastAsia="ja-JP"/>
        </w:rPr>
      </w:pPr>
      <w:r w:rsidRPr="000B0F0E">
        <w:rPr>
          <w:sz w:val="22"/>
          <w:szCs w:val="22"/>
          <w:lang w:val="en-US" w:eastAsia="ja-JP"/>
          <w:rPrChange w:id="7717" w:author="Hirokuni Lee" w:date="2017-03-08T15:11:00Z">
            <w:rPr>
              <w:lang w:val="en-US" w:eastAsia="ja-JP"/>
            </w:rPr>
          </w:rPrChange>
        </w:rPr>
        <w:t xml:space="preserve">Measure time until the </w:t>
      </w:r>
      <w:del w:id="7718" w:author=" " w:date="2017-03-08T13:55:00Z">
        <w:r w:rsidRPr="000B0F0E" w:rsidDel="009C5DA6">
          <w:rPr>
            <w:sz w:val="22"/>
            <w:szCs w:val="22"/>
            <w:lang w:val="en-US" w:eastAsia="ja-JP"/>
            <w:rPrChange w:id="7719" w:author="Hirokuni Lee" w:date="2017-03-08T15:11:00Z">
              <w:rPr>
                <w:lang w:val="en-US" w:eastAsia="ja-JP"/>
              </w:rPr>
            </w:rPrChange>
          </w:rPr>
          <w:delText xml:space="preserve">log of </w:delText>
        </w:r>
        <w:r w:rsidRPr="000B0F0E" w:rsidDel="009C5DA6">
          <w:rPr>
            <w:rFonts w:hint="eastAsia"/>
            <w:sz w:val="22"/>
            <w:szCs w:val="22"/>
            <w:lang w:val="en-US" w:eastAsia="ja-JP"/>
            <w:rPrChange w:id="7720" w:author="Hirokuni Lee" w:date="2017-03-08T15:11:00Z">
              <w:rPr>
                <w:rFonts w:hint="eastAsia"/>
                <w:lang w:val="en-US" w:eastAsia="ja-JP"/>
              </w:rPr>
            </w:rPrChange>
          </w:rPr>
          <w:delText>“</w:delText>
        </w:r>
        <w:r w:rsidRPr="000B0F0E" w:rsidDel="009C5DA6">
          <w:rPr>
            <w:sz w:val="22"/>
            <w:szCs w:val="22"/>
            <w:lang w:val="en-US" w:eastAsia="ja-JP"/>
            <w:rPrChange w:id="7721" w:author="Hirokuni Lee" w:date="2017-03-08T15:11:00Z">
              <w:rPr>
                <w:lang w:val="en-US" w:eastAsia="ja-JP"/>
              </w:rPr>
            </w:rPrChange>
          </w:rPr>
          <w:delText>@ Drew one frame</w:delText>
        </w:r>
        <w:r w:rsidRPr="000B0F0E" w:rsidDel="009C5DA6">
          <w:rPr>
            <w:rFonts w:hint="eastAsia"/>
            <w:sz w:val="22"/>
            <w:szCs w:val="22"/>
            <w:lang w:val="en-US" w:eastAsia="ja-JP"/>
            <w:rPrChange w:id="7722" w:author="Hirokuni Lee" w:date="2017-03-08T15:11:00Z">
              <w:rPr>
                <w:rFonts w:hint="eastAsia"/>
                <w:lang w:val="en-US" w:eastAsia="ja-JP"/>
              </w:rPr>
            </w:rPrChange>
          </w:rPr>
          <w:delText>”</w:delText>
        </w:r>
      </w:del>
      <w:ins w:id="7723" w:author=" " w:date="2017-03-08T13:55:00Z">
        <w:del w:id="7724" w:author="Hirokuni Lee" w:date="2017-03-08T15:04:00Z">
          <w:r w:rsidR="009C5DA6" w:rsidRPr="000B0F0E" w:rsidDel="00EE2768">
            <w:rPr>
              <w:sz w:val="22"/>
              <w:szCs w:val="22"/>
              <w:lang w:val="en-US" w:eastAsia="ja-JP"/>
              <w:rPrChange w:id="7725" w:author="Hirokuni Lee" w:date="2017-03-08T15:11:00Z">
                <w:rPr>
                  <w:lang w:val="en-US" w:eastAsia="ja-JP"/>
                </w:rPr>
              </w:rPrChange>
            </w:rPr>
            <w:delText xml:space="preserve">Displayed </w:delText>
          </w:r>
        </w:del>
        <w:r w:rsidR="009C5DA6" w:rsidRPr="000B0F0E">
          <w:rPr>
            <w:sz w:val="22"/>
            <w:szCs w:val="22"/>
            <w:lang w:val="en-US" w:eastAsia="ja-JP"/>
            <w:rPrChange w:id="7726" w:author="Hirokuni Lee" w:date="2017-03-08T15:11:00Z">
              <w:rPr>
                <w:lang w:val="en-US" w:eastAsia="ja-JP"/>
              </w:rPr>
            </w:rPrChange>
          </w:rPr>
          <w:t xml:space="preserve">Meter </w:t>
        </w:r>
      </w:ins>
      <w:ins w:id="7727" w:author="Hirokuni Lee" w:date="2017-03-08T15:04:00Z">
        <w:r w:rsidR="00EE2768" w:rsidRPr="000B0F0E">
          <w:rPr>
            <w:sz w:val="22"/>
            <w:szCs w:val="22"/>
            <w:lang w:val="en-US" w:eastAsia="ja-JP"/>
            <w:rPrChange w:id="7728" w:author="Hirokuni Lee" w:date="2017-03-08T15:11:00Z">
              <w:rPr>
                <w:lang w:val="en-US" w:eastAsia="ja-JP"/>
              </w:rPr>
            </w:rPrChange>
          </w:rPr>
          <w:t>C</w:t>
        </w:r>
      </w:ins>
      <w:ins w:id="7729" w:author=" " w:date="2017-03-08T13:55:00Z">
        <w:del w:id="7730" w:author="Hirokuni Lee" w:date="2017-03-08T15:04:00Z">
          <w:r w:rsidR="009C5DA6" w:rsidRPr="000B0F0E" w:rsidDel="00EE2768">
            <w:rPr>
              <w:sz w:val="22"/>
              <w:szCs w:val="22"/>
              <w:lang w:val="en-US" w:eastAsia="ja-JP"/>
              <w:rPrChange w:id="7731" w:author="Hirokuni Lee" w:date="2017-03-08T15:11:00Z">
                <w:rPr>
                  <w:lang w:val="en-US" w:eastAsia="ja-JP"/>
                </w:rPr>
              </w:rPrChange>
            </w:rPr>
            <w:delText>c</w:delText>
          </w:r>
        </w:del>
        <w:r w:rsidR="009C5DA6" w:rsidRPr="000B0F0E">
          <w:rPr>
            <w:sz w:val="22"/>
            <w:szCs w:val="22"/>
            <w:lang w:val="en-US" w:eastAsia="ja-JP"/>
            <w:rPrChange w:id="7732" w:author="Hirokuni Lee" w:date="2017-03-08T15:11:00Z">
              <w:rPr>
                <w:lang w:val="en-US" w:eastAsia="ja-JP"/>
              </w:rPr>
            </w:rPrChange>
          </w:rPr>
          <w:t xml:space="preserve">luster </w:t>
        </w:r>
      </w:ins>
      <w:ins w:id="7733" w:author="Hirokuni Lee" w:date="2017-03-08T15:04:00Z">
        <w:r w:rsidR="00EE2768" w:rsidRPr="000B0F0E">
          <w:rPr>
            <w:sz w:val="22"/>
            <w:szCs w:val="22"/>
            <w:lang w:val="en-US" w:eastAsia="ja-JP"/>
            <w:rPrChange w:id="7734" w:author="Hirokuni Lee" w:date="2017-03-08T15:11:00Z">
              <w:rPr>
                <w:lang w:val="en-US" w:eastAsia="ja-JP"/>
              </w:rPr>
            </w:rPrChange>
          </w:rPr>
          <w:t>A</w:t>
        </w:r>
      </w:ins>
      <w:ins w:id="7735" w:author=" " w:date="2017-03-08T13:55:00Z">
        <w:del w:id="7736" w:author="Hirokuni Lee" w:date="2017-03-08T15:04:00Z">
          <w:r w:rsidR="009C5DA6" w:rsidRPr="000B0F0E" w:rsidDel="00EE2768">
            <w:rPr>
              <w:sz w:val="22"/>
              <w:szCs w:val="22"/>
              <w:lang w:val="en-US" w:eastAsia="ja-JP"/>
              <w:rPrChange w:id="7737" w:author="Hirokuni Lee" w:date="2017-03-08T15:11:00Z">
                <w:rPr>
                  <w:lang w:val="en-US" w:eastAsia="ja-JP"/>
                </w:rPr>
              </w:rPrChange>
            </w:rPr>
            <w:delText>a</w:delText>
          </w:r>
        </w:del>
        <w:r w:rsidR="009C5DA6" w:rsidRPr="000B0F0E">
          <w:rPr>
            <w:sz w:val="22"/>
            <w:szCs w:val="22"/>
            <w:lang w:val="en-US" w:eastAsia="ja-JP"/>
            <w:rPrChange w:id="7738" w:author="Hirokuni Lee" w:date="2017-03-08T15:11:00Z">
              <w:rPr>
                <w:lang w:val="en-US" w:eastAsia="ja-JP"/>
              </w:rPr>
            </w:rPrChange>
          </w:rPr>
          <w:t>pplication</w:t>
        </w:r>
      </w:ins>
      <w:r w:rsidRPr="000B0F0E">
        <w:rPr>
          <w:sz w:val="22"/>
          <w:szCs w:val="22"/>
          <w:lang w:val="en-US" w:eastAsia="ja-JP"/>
          <w:rPrChange w:id="7739" w:author="Hirokuni Lee" w:date="2017-03-08T15:11:00Z">
            <w:rPr>
              <w:lang w:val="en-US" w:eastAsia="ja-JP"/>
            </w:rPr>
          </w:rPrChange>
        </w:rPr>
        <w:t xml:space="preserve"> </w:t>
      </w:r>
      <w:ins w:id="7740" w:author="Hirokuni Lee" w:date="2017-03-08T15:04:00Z">
        <w:r w:rsidR="00EE2768" w:rsidRPr="000B0F0E">
          <w:rPr>
            <w:sz w:val="22"/>
            <w:szCs w:val="22"/>
            <w:lang w:val="en-US" w:eastAsia="ja-JP"/>
            <w:rPrChange w:id="7741" w:author="Hirokuni Lee" w:date="2017-03-08T15:11:00Z">
              <w:rPr>
                <w:lang w:val="en-US" w:eastAsia="ja-JP"/>
              </w:rPr>
            </w:rPrChange>
          </w:rPr>
          <w:t xml:space="preserve">is launched </w:t>
        </w:r>
      </w:ins>
      <w:r w:rsidRPr="000B0F0E">
        <w:rPr>
          <w:sz w:val="22"/>
          <w:szCs w:val="22"/>
          <w:lang w:val="en-US" w:eastAsia="ja-JP"/>
          <w:rPrChange w:id="7742" w:author="Hirokuni Lee" w:date="2017-03-08T15:11:00Z">
            <w:rPr>
              <w:lang w:val="en-US" w:eastAsia="ja-JP"/>
            </w:rPr>
          </w:rPrChange>
        </w:rPr>
        <w:t xml:space="preserve">in </w:t>
      </w:r>
      <w:del w:id="7743" w:author=" " w:date="2017-03-08T14:09:00Z">
        <w:r w:rsidRPr="000B0F0E" w:rsidDel="003A32A0">
          <w:rPr>
            <w:sz w:val="22"/>
            <w:szCs w:val="22"/>
            <w:lang w:val="en-US" w:eastAsia="ja-JP"/>
            <w:rPrChange w:id="7744" w:author="Hirokuni Lee" w:date="2017-03-08T15:11:00Z">
              <w:rPr>
                <w:lang w:val="en-US" w:eastAsia="ja-JP"/>
              </w:rPr>
            </w:rPrChange>
          </w:rPr>
          <w:delText>INTEGRITY side</w:delText>
        </w:r>
      </w:del>
      <w:ins w:id="7745" w:author=" " w:date="2017-03-08T14:09:00Z">
        <w:r w:rsidR="003A32A0" w:rsidRPr="000B0F0E">
          <w:rPr>
            <w:sz w:val="22"/>
            <w:szCs w:val="22"/>
            <w:lang w:val="en-US" w:eastAsia="ja-JP"/>
            <w:rPrChange w:id="7746" w:author="Hirokuni Lee" w:date="2017-03-08T15:11:00Z">
              <w:rPr>
                <w:lang w:val="en-US" w:eastAsia="ja-JP"/>
              </w:rPr>
            </w:rPrChange>
          </w:rPr>
          <w:t>HDMI1 Display</w:t>
        </w:r>
      </w:ins>
      <w:r w:rsidRPr="000B0F0E">
        <w:rPr>
          <w:sz w:val="22"/>
          <w:szCs w:val="22"/>
          <w:lang w:val="en-US" w:eastAsia="ja-JP"/>
          <w:rPrChange w:id="7747" w:author="Hirokuni Lee" w:date="2017-03-08T15:11:00Z">
            <w:rPr>
              <w:lang w:val="en-US" w:eastAsia="ja-JP"/>
            </w:rPr>
          </w:rPrChange>
        </w:rPr>
        <w:t>.</w:t>
      </w:r>
    </w:p>
    <w:p w:rsidR="002B46C8" w:rsidRPr="002075CD" w:rsidRDefault="000D6FB0" w:rsidP="003A32A0">
      <w:pPr>
        <w:pStyle w:val="ListParagraph"/>
        <w:numPr>
          <w:ilvl w:val="0"/>
          <w:numId w:val="7"/>
        </w:numPr>
        <w:rPr>
          <w:sz w:val="22"/>
          <w:szCs w:val="22"/>
          <w:lang w:val="en-US" w:eastAsia="ja-JP"/>
        </w:rPr>
      </w:pPr>
      <w:del w:id="7748" w:author=" " w:date="2017-03-08T13:54:00Z">
        <w:r w:rsidRPr="000B0F0E" w:rsidDel="009C5DA6">
          <w:rPr>
            <w:sz w:val="22"/>
            <w:szCs w:val="22"/>
            <w:lang w:val="en-US" w:eastAsia="ja-JP"/>
            <w:rPrChange w:id="7749" w:author="Hirokuni Lee" w:date="2017-03-08T15:11:00Z">
              <w:rPr>
                <w:lang w:val="en-US" w:eastAsia="ja-JP"/>
              </w:rPr>
            </w:rPrChange>
          </w:rPr>
          <w:delText>Subtract time of downloading INTEGRITY image.</w:delText>
        </w:r>
      </w:del>
    </w:p>
    <w:p w:rsidR="004F16AE" w:rsidRPr="00414B13" w:rsidRDefault="004F16AE" w:rsidP="004F16AE">
      <w:pPr>
        <w:pStyle w:val="CETextBody"/>
        <w:numPr>
          <w:ilvl w:val="0"/>
          <w:numId w:val="7"/>
        </w:numPr>
        <w:rPr>
          <w:ins w:id="7750" w:author="Hirokuni Lee" w:date="2017-03-08T14:52:00Z"/>
          <w:lang w:val="en-US" w:eastAsia="ja-JP"/>
        </w:rPr>
      </w:pPr>
      <w:ins w:id="7751" w:author="Hirokuni Lee" w:date="2017-03-08T14:53:00Z">
        <w:r>
          <w:rPr>
            <w:rFonts w:hint="eastAsia"/>
            <w:lang w:val="en-US" w:eastAsia="ja-JP"/>
          </w:rPr>
          <w:t xml:space="preserve">Use the </w:t>
        </w:r>
      </w:ins>
      <w:ins w:id="7752" w:author="Hirokuni Lee" w:date="2017-03-08T14:52:00Z">
        <w:r>
          <w:rPr>
            <w:rFonts w:hint="eastAsia"/>
            <w:lang w:val="en-US" w:eastAsia="ja-JP"/>
          </w:rPr>
          <w:t>video</w:t>
        </w:r>
      </w:ins>
      <w:ins w:id="7753" w:author="Hirokuni Lee" w:date="2017-03-08T14:53:00Z">
        <w:r>
          <w:rPr>
            <w:rFonts w:hint="eastAsia"/>
            <w:lang w:val="en-US" w:eastAsia="ja-JP"/>
          </w:rPr>
          <w:t xml:space="preserve"> taken at section 5.4.1</w:t>
        </w:r>
      </w:ins>
      <w:ins w:id="7754" w:author="Hirokuni Lee" w:date="2017-03-08T14:52:00Z">
        <w:r>
          <w:rPr>
            <w:rFonts w:hint="eastAsia"/>
            <w:lang w:val="en-US" w:eastAsia="ja-JP"/>
          </w:rPr>
          <w:t>.</w:t>
        </w:r>
      </w:ins>
    </w:p>
    <w:p w:rsidR="00E67223" w:rsidRPr="000B0F0E" w:rsidRDefault="00E67223" w:rsidP="002B46C8">
      <w:pPr>
        <w:pStyle w:val="CETextBody"/>
        <w:ind w:left="142"/>
        <w:rPr>
          <w:lang w:val="en-US" w:eastAsia="ja-JP"/>
        </w:rPr>
      </w:pPr>
    </w:p>
    <w:p w:rsidR="00E67223" w:rsidRDefault="00E67223" w:rsidP="00E67223">
      <w:pPr>
        <w:pStyle w:val="CETextBody"/>
        <w:numPr>
          <w:ilvl w:val="0"/>
          <w:numId w:val="27"/>
        </w:numPr>
        <w:ind w:hanging="782"/>
        <w:rPr>
          <w:lang w:val="en-US" w:eastAsia="ja-JP"/>
        </w:rPr>
      </w:pPr>
      <w:r>
        <w:rPr>
          <w:rFonts w:hint="eastAsia"/>
          <w:lang w:val="en-US" w:eastAsia="ja-JP"/>
        </w:rPr>
        <w:t>How to measure</w:t>
      </w:r>
    </w:p>
    <w:p w:rsidR="00475DF0" w:rsidRDefault="00475DF0" w:rsidP="0080280D">
      <w:pPr>
        <w:pStyle w:val="CETextBody"/>
        <w:numPr>
          <w:ilvl w:val="0"/>
          <w:numId w:val="330"/>
        </w:numPr>
        <w:rPr>
          <w:ins w:id="7755" w:author="Kazuhiro Takagi" w:date="2017-03-15T09:53:00Z"/>
          <w:lang w:val="en-US" w:eastAsia="ja-JP"/>
        </w:rPr>
      </w:pPr>
      <w:ins w:id="7756" w:author="Kazuhiro Takagi" w:date="2017-03-15T09:53:00Z">
        <w:r>
          <w:rPr>
            <w:rFonts w:hint="eastAsia"/>
            <w:lang w:val="en-US" w:eastAsia="ja-JP"/>
          </w:rPr>
          <w:t xml:space="preserve">Take </w:t>
        </w:r>
        <w:r>
          <w:rPr>
            <w:lang w:val="en-US" w:eastAsia="ja-JP"/>
          </w:rPr>
          <w:t>the</w:t>
        </w:r>
        <w:r>
          <w:rPr>
            <w:rFonts w:hint="eastAsia"/>
            <w:lang w:val="en-US" w:eastAsia="ja-JP"/>
          </w:rPr>
          <w:t xml:space="preserve"> boot situation on video.</w:t>
        </w:r>
      </w:ins>
    </w:p>
    <w:p w:rsidR="0080280D" w:rsidRDefault="00475DF0" w:rsidP="0080280D">
      <w:pPr>
        <w:pStyle w:val="CETextBody"/>
        <w:numPr>
          <w:ilvl w:val="0"/>
          <w:numId w:val="330"/>
        </w:numPr>
        <w:rPr>
          <w:ins w:id="7757" w:author=" " w:date="2017-03-08T13:56:00Z"/>
          <w:lang w:val="en-US" w:eastAsia="ja-JP"/>
        </w:rPr>
      </w:pPr>
      <w:ins w:id="7758" w:author="Kazuhiro Takagi" w:date="2017-03-15T09:53:00Z">
        <w:r w:rsidRPr="000B0F0E">
          <w:rPr>
            <w:rFonts w:hint="eastAsia"/>
            <w:lang w:val="en-US" w:eastAsia="ja-JP"/>
          </w:rPr>
          <w:t xml:space="preserve">Search the frame which </w:t>
        </w:r>
        <w:r>
          <w:rPr>
            <w:rFonts w:hint="eastAsia"/>
            <w:lang w:val="en-US" w:eastAsia="ja-JP"/>
          </w:rPr>
          <w:t>S</w:t>
        </w:r>
        <w:r>
          <w:rPr>
            <w:lang w:val="en-US" w:eastAsia="ja-JP"/>
          </w:rPr>
          <w:t xml:space="preserve">alvator-X LED14 changes to ON </w:t>
        </w:r>
        <w:r w:rsidRPr="0045058C">
          <w:rPr>
            <w:lang w:val="en-US" w:eastAsia="ja-JP"/>
          </w:rPr>
          <w:t>from the video.</w:t>
        </w:r>
      </w:ins>
      <w:ins w:id="7759" w:author="Hirokuni Lee" w:date="2017-03-08T14:54:00Z">
        <w:del w:id="7760" w:author="Kazuhiro Takagi" w:date="2017-03-15T09:53:00Z">
          <w:r w:rsidR="004F16AE" w:rsidRPr="007B405D" w:rsidDel="00475DF0">
            <w:rPr>
              <w:rFonts w:hint="eastAsia"/>
              <w:lang w:val="en-US" w:eastAsia="ja-JP"/>
            </w:rPr>
            <w:delText>Search the frame which contain</w:delText>
          </w:r>
          <w:r w:rsidR="004F16AE" w:rsidDel="00475DF0">
            <w:rPr>
              <w:rFonts w:hint="eastAsia"/>
              <w:lang w:val="en-US" w:eastAsia="ja-JP"/>
            </w:rPr>
            <w:delText>s</w:delText>
          </w:r>
          <w:r w:rsidR="004F16AE" w:rsidRPr="007B405D" w:rsidDel="00475DF0">
            <w:rPr>
              <w:rFonts w:hint="eastAsia"/>
              <w:lang w:val="en-US" w:eastAsia="ja-JP"/>
            </w:rPr>
            <w:delText xml:space="preserve"> the log </w:delText>
          </w:r>
          <w:r w:rsidR="004F16AE" w:rsidRPr="007B405D" w:rsidDel="00475DF0">
            <w:rPr>
              <w:lang w:val="en-US" w:eastAsia="ja-JP"/>
            </w:rPr>
            <w:delText>“NOTICE:  BL2: R-Car Gen3 Initial Program Loader(CA57) Rev.1.0.5”</w:delText>
          </w:r>
          <w:r w:rsidR="004F16AE" w:rsidRPr="007B405D" w:rsidDel="00475DF0">
            <w:rPr>
              <w:rFonts w:hint="eastAsia"/>
              <w:lang w:val="en-US" w:eastAsia="ja-JP"/>
            </w:rPr>
            <w:delText xml:space="preserve"> from the video.</w:delText>
          </w:r>
        </w:del>
      </w:ins>
      <w:ins w:id="7761" w:author=" " w:date="2017-03-08T14:00:00Z">
        <w:del w:id="7762" w:author="Hirokuni Lee" w:date="2017-03-08T14:54:00Z">
          <w:r w:rsidR="0080280D" w:rsidDel="004F16AE">
            <w:rPr>
              <w:rFonts w:hint="eastAsia"/>
              <w:lang w:val="en-US" w:eastAsia="ja-JP"/>
            </w:rPr>
            <w:delText>5.4.1</w:delText>
          </w:r>
          <w:r w:rsidR="0080280D" w:rsidDel="004F16AE">
            <w:rPr>
              <w:rFonts w:hint="eastAsia"/>
              <w:lang w:val="en-US" w:eastAsia="ja-JP"/>
            </w:rPr>
            <w:delText>章で撮影した</w:delText>
          </w:r>
        </w:del>
      </w:ins>
      <w:ins w:id="7763" w:author=" " w:date="2017-03-08T13:56:00Z">
        <w:del w:id="7764" w:author="Hirokuni Lee" w:date="2017-03-08T14:54:00Z">
          <w:r w:rsidR="0080280D" w:rsidDel="004F16AE">
            <w:rPr>
              <w:rFonts w:hint="eastAsia"/>
              <w:lang w:val="en-US" w:eastAsia="ja-JP"/>
            </w:rPr>
            <w:delText>撮影したビデオ映像から、電源投入時のログ</w:delText>
          </w:r>
          <w:r w:rsidR="0080280D" w:rsidDel="004F16AE">
            <w:rPr>
              <w:lang w:val="en-US" w:eastAsia="ja-JP"/>
            </w:rPr>
            <w:delText xml:space="preserve"> “</w:delText>
          </w:r>
          <w:r w:rsidR="0080280D" w:rsidRPr="009C5DA6" w:rsidDel="004F16AE">
            <w:rPr>
              <w:lang w:val="en-US" w:eastAsia="ja-JP"/>
            </w:rPr>
            <w:delText>NOTICE:  BL2: R-Car Gen3 Initial Program Loader(CA57) Rev.1.0.5</w:delText>
          </w:r>
          <w:r w:rsidR="0080280D" w:rsidDel="004F16AE">
            <w:rPr>
              <w:lang w:val="en-US" w:eastAsia="ja-JP"/>
            </w:rPr>
            <w:delText>”</w:delText>
          </w:r>
          <w:r w:rsidR="0080280D" w:rsidDel="004F16AE">
            <w:rPr>
              <w:rFonts w:hint="eastAsia"/>
              <w:lang w:val="en-US" w:eastAsia="ja-JP"/>
            </w:rPr>
            <w:delText>が出力された瞬間のフレームを探す。</w:delText>
          </w:r>
        </w:del>
      </w:ins>
    </w:p>
    <w:p w:rsidR="0080280D" w:rsidDel="00475DF0" w:rsidRDefault="0080280D" w:rsidP="0080280D">
      <w:pPr>
        <w:pStyle w:val="CETextBody"/>
        <w:ind w:left="422"/>
        <w:rPr>
          <w:ins w:id="7765" w:author=" " w:date="2017-03-08T13:56:00Z"/>
          <w:del w:id="7766" w:author="Kazuhiro Takagi" w:date="2017-03-15T09:54:00Z"/>
          <w:lang w:val="en-US" w:eastAsia="ja-JP"/>
        </w:rPr>
      </w:pPr>
      <w:ins w:id="7767" w:author=" " w:date="2017-03-08T13:56:00Z">
        <w:del w:id="7768" w:author="Kazuhiro Takagi" w:date="2017-03-15T09:54:00Z">
          <w:r w:rsidDel="00475DF0">
            <w:rPr>
              <w:noProof/>
              <w:lang w:val="en-US"/>
            </w:rPr>
            <mc:AlternateContent>
              <mc:Choice Requires="wps">
                <w:drawing>
                  <wp:anchor distT="0" distB="0" distL="114300" distR="114300" simplePos="0" relativeHeight="251752960" behindDoc="0" locked="0" layoutInCell="1" allowOverlap="1" wp14:anchorId="7C3319A6" wp14:editId="4F6BFD99">
                    <wp:simplePos x="0" y="0"/>
                    <wp:positionH relativeFrom="column">
                      <wp:posOffset>926465</wp:posOffset>
                    </wp:positionH>
                    <wp:positionV relativeFrom="paragraph">
                      <wp:posOffset>34290</wp:posOffset>
                    </wp:positionV>
                    <wp:extent cx="4701540" cy="422910"/>
                    <wp:effectExtent l="0" t="0" r="22860" b="15240"/>
                    <wp:wrapNone/>
                    <wp:docPr id="238" name="テキスト ボックス 238"/>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R-Car Gen3 Initial Program Loader(CA57)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319A6" id="テキスト ボックス 238" o:spid="_x0000_s1101" type="#_x0000_t202" style="position:absolute;left:0;text-align:left;margin-left:72.95pt;margin-top:2.7pt;width:370.2pt;height:33.3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LrGhrGAAgAA&#10;3QQAAA4AAAAAAAAAAAAAAAAALgIAAGRycy9lMm9Eb2MueG1sUEsBAi0AFAAGAAgAAAAhAFC/0SDc&#10;AAAACAEAAA8AAAAAAAAAAAAAAAAA2gQAAGRycy9kb3ducmV2LnhtbFBLBQYAAAAABAAEAPMAAADj&#10;BQAAAAA=&#10;" fillcolor="window" strokeweight=".5pt">
                    <v:textbo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475DF0">
            <w:rPr>
              <w:noProof/>
              <w:lang w:val="en-US"/>
            </w:rPr>
            <mc:AlternateContent>
              <mc:Choice Requires="wps">
                <w:drawing>
                  <wp:anchor distT="0" distB="0" distL="114300" distR="114300" simplePos="0" relativeHeight="251753984" behindDoc="0" locked="0" layoutInCell="1" allowOverlap="1" wp14:anchorId="7CECC001" wp14:editId="218ED602">
                    <wp:simplePos x="0" y="0"/>
                    <wp:positionH relativeFrom="column">
                      <wp:posOffset>994410</wp:posOffset>
                    </wp:positionH>
                    <wp:positionV relativeFrom="paragraph">
                      <wp:posOffset>72551</wp:posOffset>
                    </wp:positionV>
                    <wp:extent cx="4415050" cy="156210"/>
                    <wp:effectExtent l="0" t="0" r="24130" b="15240"/>
                    <wp:wrapNone/>
                    <wp:docPr id="239" name="正方形/長方形 239"/>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FF13" id="正方形/長方形 239" o:spid="_x0000_s1026" style="position:absolute;margin-left:78.3pt;margin-top:5.7pt;width:347.65pt;height:12.3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DCiY1e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80280D" w:rsidDel="00475DF0" w:rsidRDefault="0080280D" w:rsidP="0080280D">
      <w:pPr>
        <w:pStyle w:val="CETextBody"/>
        <w:ind w:left="422"/>
        <w:rPr>
          <w:ins w:id="7769" w:author=" " w:date="2017-03-08T13:56:00Z"/>
          <w:del w:id="7770" w:author="Kazuhiro Takagi" w:date="2017-03-15T09:54:00Z"/>
          <w:lang w:val="en-US" w:eastAsia="ja-JP"/>
        </w:rPr>
      </w:pPr>
    </w:p>
    <w:p w:rsidR="0080280D" w:rsidRPr="00475DF0" w:rsidDel="00475DF0" w:rsidRDefault="0080280D" w:rsidP="0080280D">
      <w:pPr>
        <w:pStyle w:val="CETextBody"/>
        <w:ind w:left="422"/>
        <w:rPr>
          <w:ins w:id="7771" w:author=" " w:date="2017-03-08T13:56:00Z"/>
          <w:del w:id="7772" w:author="Kazuhiro Takagi" w:date="2017-03-15T09:54:00Z"/>
          <w:lang w:val="en-US" w:eastAsia="ja-JP"/>
        </w:rPr>
      </w:pPr>
    </w:p>
    <w:p w:rsidR="0080280D" w:rsidRPr="00F025A3" w:rsidRDefault="004F16AE" w:rsidP="000B0F0E">
      <w:pPr>
        <w:pStyle w:val="CETextBody"/>
        <w:numPr>
          <w:ilvl w:val="0"/>
          <w:numId w:val="330"/>
        </w:numPr>
        <w:rPr>
          <w:ins w:id="7773" w:author=" " w:date="2017-03-08T13:56:00Z"/>
          <w:lang w:val="en-US" w:eastAsia="ja-JP"/>
        </w:rPr>
      </w:pPr>
      <w:ins w:id="7774" w:author="Hirokuni Lee" w:date="2017-03-08T14:55:00Z">
        <w:del w:id="7775" w:author="Kazuhiro Takagi" w:date="2017-03-15T09:54:00Z">
          <w:r w:rsidRPr="000B0F0E" w:rsidDel="00475DF0">
            <w:rPr>
              <w:rFonts w:hint="eastAsia"/>
              <w:lang w:val="en-US" w:eastAsia="ja-JP"/>
            </w:rPr>
            <w:delText xml:space="preserve">Similarly, </w:delText>
          </w:r>
          <w:r w:rsidRPr="00F025A3" w:rsidDel="00475DF0">
            <w:rPr>
              <w:lang w:val="en-US" w:eastAsia="ja-JP"/>
            </w:rPr>
            <w:delText>s</w:delText>
          </w:r>
        </w:del>
      </w:ins>
      <w:ins w:id="7776" w:author="Kazuhiro Takagi" w:date="2017-03-15T09:54:00Z">
        <w:r w:rsidR="00475DF0">
          <w:rPr>
            <w:lang w:val="en-US" w:eastAsia="ja-JP"/>
          </w:rPr>
          <w:t>S</w:t>
        </w:r>
      </w:ins>
      <w:ins w:id="7777" w:author="Hirokuni Lee" w:date="2017-03-08T14:55:00Z">
        <w:r w:rsidR="00F025A3" w:rsidRPr="00F025A3">
          <w:rPr>
            <w:lang w:val="en-US" w:eastAsia="ja-JP"/>
          </w:rPr>
          <w:t xml:space="preserve">earch the frame </w:t>
        </w:r>
      </w:ins>
      <w:ins w:id="7778" w:author="Hirokuni Lee" w:date="2017-03-08T14:57:00Z">
        <w:r w:rsidR="00F025A3" w:rsidRPr="00F025A3">
          <w:rPr>
            <w:lang w:val="en-US" w:eastAsia="ja-JP"/>
          </w:rPr>
          <w:t xml:space="preserve">which contains a title ”R-Car” in orange color, </w:t>
        </w:r>
      </w:ins>
      <w:ins w:id="7779" w:author="Hirokuni Lee" w:date="2017-03-08T14:55:00Z">
        <w:r w:rsidR="00F025A3" w:rsidRPr="00F025A3">
          <w:rPr>
            <w:lang w:val="en-US" w:eastAsia="ja-JP"/>
          </w:rPr>
          <w:t xml:space="preserve">which </w:t>
        </w:r>
      </w:ins>
      <w:ins w:id="7780" w:author="Hirokuni Lee" w:date="2017-03-08T14:58:00Z">
        <w:r w:rsidR="00F025A3" w:rsidRPr="00F025A3">
          <w:rPr>
            <w:lang w:val="en-US" w:eastAsia="ja-JP"/>
          </w:rPr>
          <w:t xml:space="preserve">is output in the HDMI1 display </w:t>
        </w:r>
      </w:ins>
      <w:ins w:id="7781" w:author="Hirokuni Lee" w:date="2017-03-08T14:56:00Z">
        <w:r w:rsidR="00F025A3" w:rsidRPr="00F025A3">
          <w:rPr>
            <w:lang w:val="en-US" w:eastAsia="ja-JP"/>
          </w:rPr>
          <w:t>right after the Meter Cluster Application is launched</w:t>
        </w:r>
      </w:ins>
      <w:ins w:id="7782" w:author="Hirokuni Lee" w:date="2017-03-08T14:59:00Z">
        <w:r w:rsidR="00F025A3" w:rsidRPr="00F025A3">
          <w:rPr>
            <w:lang w:val="en-US" w:eastAsia="ja-JP"/>
          </w:rPr>
          <w:t>.</w:t>
        </w:r>
      </w:ins>
      <w:ins w:id="7783" w:author=" " w:date="2017-03-08T14:00:00Z">
        <w:del w:id="7784" w:author="Hirokuni Lee" w:date="2017-03-08T14:55:00Z">
          <w:r w:rsidR="0080280D" w:rsidRPr="00F025A3" w:rsidDel="004F16AE">
            <w:rPr>
              <w:lang w:val="en-US" w:eastAsia="ja-JP"/>
            </w:rPr>
            <w:delText>5.4.1</w:delText>
          </w:r>
          <w:r w:rsidR="0080280D" w:rsidRPr="00F025A3" w:rsidDel="004F16AE">
            <w:rPr>
              <w:rFonts w:hint="eastAsia"/>
              <w:lang w:val="en-US" w:eastAsia="ja-JP"/>
            </w:rPr>
            <w:delText>章で撮影した</w:delText>
          </w:r>
        </w:del>
      </w:ins>
      <w:ins w:id="7785" w:author=" " w:date="2017-03-08T13:57:00Z">
        <w:del w:id="7786" w:author="Hirokuni Lee" w:date="2017-03-08T14:55:00Z">
          <w:r w:rsidR="0080280D" w:rsidRPr="00F025A3" w:rsidDel="004F16AE">
            <w:rPr>
              <w:rFonts w:hint="eastAsia"/>
              <w:lang w:val="en-US" w:eastAsia="ja-JP"/>
            </w:rPr>
            <w:delText>撮影したビデオ映像から、</w:delText>
          </w:r>
        </w:del>
      </w:ins>
      <w:ins w:id="7787" w:author=" " w:date="2017-03-08T14:02:00Z">
        <w:del w:id="7788" w:author="Hirokuni Lee" w:date="2017-03-08T14:58:00Z">
          <w:r w:rsidR="0080280D" w:rsidRPr="00F025A3" w:rsidDel="00F025A3">
            <w:rPr>
              <w:lang w:val="en-US" w:eastAsia="ja-JP"/>
            </w:rPr>
            <w:delText>HDMI1</w:delText>
          </w:r>
          <w:r w:rsidR="0080280D" w:rsidRPr="00F025A3" w:rsidDel="00F025A3">
            <w:rPr>
              <w:rFonts w:hint="eastAsia"/>
              <w:lang w:val="en-US" w:eastAsia="ja-JP"/>
            </w:rPr>
            <w:delText>のディスプレイに</w:delText>
          </w:r>
        </w:del>
      </w:ins>
      <w:ins w:id="7789" w:author=" " w:date="2017-03-08T13:57:00Z">
        <w:del w:id="7790" w:author="Hirokuni Lee" w:date="2017-03-08T14:58:00Z">
          <w:r w:rsidR="0080280D" w:rsidRPr="00F025A3" w:rsidDel="00F025A3">
            <w:rPr>
              <w:lang w:val="en-US" w:eastAsia="ja-JP"/>
            </w:rPr>
            <w:delText>Meter Cluster Application</w:delText>
          </w:r>
        </w:del>
      </w:ins>
      <w:ins w:id="7791" w:author=" " w:date="2017-03-08T14:03:00Z">
        <w:del w:id="7792" w:author="Hirokuni Lee" w:date="2017-03-08T14:58:00Z">
          <w:r w:rsidR="0080280D" w:rsidRPr="00F025A3" w:rsidDel="00F025A3">
            <w:rPr>
              <w:rFonts w:hint="eastAsia"/>
              <w:lang w:val="en-US" w:eastAsia="ja-JP"/>
            </w:rPr>
            <w:delText>が</w:delText>
          </w:r>
        </w:del>
      </w:ins>
      <w:ins w:id="7793" w:author=" " w:date="2017-03-08T13:57:00Z">
        <w:del w:id="7794" w:author="Hirokuni Lee" w:date="2017-03-08T14:58:00Z">
          <w:r w:rsidR="0080280D" w:rsidRPr="00F025A3" w:rsidDel="00F025A3">
            <w:rPr>
              <w:rFonts w:hint="eastAsia"/>
              <w:lang w:val="en-US" w:eastAsia="ja-JP"/>
            </w:rPr>
            <w:delText>起動</w:delText>
          </w:r>
        </w:del>
      </w:ins>
      <w:ins w:id="7795" w:author=" " w:date="2017-03-08T14:03:00Z">
        <w:del w:id="7796" w:author="Hirokuni Lee" w:date="2017-03-08T14:58:00Z">
          <w:r w:rsidR="0080280D" w:rsidRPr="00F025A3" w:rsidDel="00F025A3">
            <w:rPr>
              <w:rFonts w:hint="eastAsia"/>
              <w:lang w:val="en-US" w:eastAsia="ja-JP"/>
            </w:rPr>
            <w:delText>した</w:delText>
          </w:r>
        </w:del>
      </w:ins>
      <w:ins w:id="7797" w:author=" " w:date="2017-03-08T13:57:00Z">
        <w:del w:id="7798" w:author="Hirokuni Lee" w:date="2017-03-08T14:58:00Z">
          <w:r w:rsidR="0080280D" w:rsidRPr="00F025A3" w:rsidDel="00F025A3">
            <w:rPr>
              <w:rFonts w:hint="eastAsia"/>
              <w:lang w:val="en-US" w:eastAsia="ja-JP"/>
            </w:rPr>
            <w:delText>直後の画面</w:delText>
          </w:r>
        </w:del>
      </w:ins>
      <w:ins w:id="7799" w:author=" " w:date="2017-03-08T14:03:00Z">
        <w:del w:id="7800" w:author="Hirokuni Lee" w:date="2017-03-08T14:58:00Z">
          <w:r w:rsidR="0080280D" w:rsidRPr="00F025A3" w:rsidDel="00F025A3">
            <w:rPr>
              <w:rFonts w:hint="eastAsia"/>
              <w:lang w:val="en-US" w:eastAsia="ja-JP"/>
            </w:rPr>
            <w:delText>（</w:delText>
          </w:r>
        </w:del>
      </w:ins>
      <w:ins w:id="7801" w:author=" " w:date="2017-03-08T13:57:00Z">
        <w:del w:id="7802" w:author="Hirokuni Lee" w:date="2017-03-08T14:58:00Z">
          <w:r w:rsidR="0080280D" w:rsidRPr="00F025A3" w:rsidDel="00F025A3">
            <w:rPr>
              <w:rFonts w:hint="eastAsia"/>
              <w:lang w:val="en-US" w:eastAsia="ja-JP"/>
            </w:rPr>
            <w:delText>オレンジ色の</w:delText>
          </w:r>
          <w:r w:rsidR="0080280D" w:rsidRPr="00F025A3" w:rsidDel="00F025A3">
            <w:rPr>
              <w:lang w:val="en-US" w:eastAsia="ja-JP"/>
            </w:rPr>
            <w:delText>”R-Car”</w:delText>
          </w:r>
        </w:del>
      </w:ins>
      <w:ins w:id="7803" w:author=" " w:date="2017-03-08T13:58:00Z">
        <w:del w:id="7804" w:author="Hirokuni Lee" w:date="2017-03-08T14:58:00Z">
          <w:r w:rsidR="0080280D" w:rsidRPr="00F025A3" w:rsidDel="00F025A3">
            <w:rPr>
              <w:rFonts w:hint="eastAsia"/>
              <w:lang w:val="en-US" w:eastAsia="ja-JP"/>
            </w:rPr>
            <w:delText>というタイトルロゴ</w:delText>
          </w:r>
        </w:del>
      </w:ins>
      <w:ins w:id="7805" w:author=" " w:date="2017-03-08T14:03:00Z">
        <w:del w:id="7806" w:author="Hirokuni Lee" w:date="2017-03-08T14:58:00Z">
          <w:r w:rsidR="0080280D" w:rsidRPr="00F025A3" w:rsidDel="00F025A3">
            <w:rPr>
              <w:rFonts w:hint="eastAsia"/>
              <w:lang w:val="en-US" w:eastAsia="ja-JP"/>
            </w:rPr>
            <w:delText>）</w:delText>
          </w:r>
        </w:del>
      </w:ins>
      <w:ins w:id="7807" w:author=" " w:date="2017-03-08T13:58:00Z">
        <w:del w:id="7808" w:author="Hirokuni Lee" w:date="2017-03-08T14:58:00Z">
          <w:r w:rsidR="0080280D" w:rsidRPr="00F025A3" w:rsidDel="00F025A3">
            <w:rPr>
              <w:rFonts w:hint="eastAsia"/>
              <w:lang w:val="en-US" w:eastAsia="ja-JP"/>
            </w:rPr>
            <w:delText>が</w:delText>
          </w:r>
        </w:del>
      </w:ins>
      <w:ins w:id="7809" w:author=" " w:date="2017-03-08T13:56:00Z">
        <w:del w:id="7810" w:author="Hirokuni Lee" w:date="2017-03-08T14:58:00Z">
          <w:r w:rsidR="0080280D" w:rsidRPr="00F025A3" w:rsidDel="00F025A3">
            <w:rPr>
              <w:rFonts w:hint="eastAsia"/>
              <w:lang w:val="en-US" w:eastAsia="ja-JP"/>
            </w:rPr>
            <w:delText>出力された瞬間のフレームを探す。</w:delText>
          </w:r>
        </w:del>
      </w:ins>
    </w:p>
    <w:p w:rsidR="0080280D" w:rsidRDefault="0080280D" w:rsidP="0080280D">
      <w:pPr>
        <w:pStyle w:val="CETextBody"/>
        <w:numPr>
          <w:ilvl w:val="0"/>
          <w:numId w:val="330"/>
        </w:numPr>
        <w:rPr>
          <w:ins w:id="7811" w:author=" " w:date="2017-03-08T13:56:00Z"/>
          <w:lang w:val="en-US" w:eastAsia="ja-JP"/>
        </w:rPr>
      </w:pPr>
      <w:ins w:id="7812" w:author=" " w:date="2017-03-08T13:56:00Z">
        <w:del w:id="7813" w:author="Hirokuni Lee" w:date="2017-03-08T14:59:00Z">
          <w:r w:rsidDel="00F025A3">
            <w:rPr>
              <w:rFonts w:hint="eastAsia"/>
              <w:lang w:val="en-US" w:eastAsia="ja-JP"/>
            </w:rPr>
            <w:delText>項番</w:delText>
          </w:r>
        </w:del>
      </w:ins>
      <w:ins w:id="7814" w:author=" " w:date="2017-03-08T14:06:00Z">
        <w:del w:id="7815" w:author="Hirokuni Lee" w:date="2017-03-08T14:59:00Z">
          <w:r w:rsidDel="00F025A3">
            <w:rPr>
              <w:rFonts w:hint="eastAsia"/>
              <w:lang w:val="en-US" w:eastAsia="ja-JP"/>
            </w:rPr>
            <w:delText>1</w:delText>
          </w:r>
        </w:del>
      </w:ins>
      <w:ins w:id="7816" w:author=" " w:date="2017-03-08T13:56:00Z">
        <w:del w:id="7817" w:author="Hirokuni Lee" w:date="2017-03-08T14:59:00Z">
          <w:r w:rsidDel="00F025A3">
            <w:rPr>
              <w:rFonts w:hint="eastAsia"/>
              <w:lang w:val="en-US" w:eastAsia="ja-JP"/>
            </w:rPr>
            <w:delText>と項番</w:delText>
          </w:r>
        </w:del>
      </w:ins>
      <w:ins w:id="7818" w:author=" " w:date="2017-03-08T14:06:00Z">
        <w:del w:id="7819" w:author="Hirokuni Lee" w:date="2017-03-08T14:59:00Z">
          <w:r w:rsidDel="00F025A3">
            <w:rPr>
              <w:rFonts w:hint="eastAsia"/>
              <w:lang w:val="en-US" w:eastAsia="ja-JP"/>
            </w:rPr>
            <w:delText>2</w:delText>
          </w:r>
        </w:del>
      </w:ins>
      <w:ins w:id="7820" w:author=" " w:date="2017-03-08T13:56:00Z">
        <w:del w:id="7821" w:author="Hirokuni Lee" w:date="2017-03-08T14:59:00Z">
          <w:r w:rsidDel="00F025A3">
            <w:rPr>
              <w:rFonts w:hint="eastAsia"/>
              <w:lang w:val="en-US" w:eastAsia="ja-JP"/>
            </w:rPr>
            <w:delText>の間隔を測定する</w:delText>
          </w:r>
        </w:del>
      </w:ins>
      <w:ins w:id="7822" w:author="Hirokuni Lee" w:date="2017-03-08T14:59:00Z">
        <w:r w:rsidR="00F025A3">
          <w:rPr>
            <w:rFonts w:hint="eastAsia"/>
            <w:lang w:val="en-US" w:eastAsia="ja-JP"/>
          </w:rPr>
          <w:t xml:space="preserve">Calculate the interval time between the frames specified at the above </w:t>
        </w:r>
        <w:r w:rsidR="008F01E3">
          <w:rPr>
            <w:rFonts w:hint="eastAsia"/>
            <w:lang w:val="en-US" w:eastAsia="ja-JP"/>
          </w:rPr>
          <w:t xml:space="preserve">step </w:t>
        </w:r>
      </w:ins>
      <w:ins w:id="7823" w:author="Hirokuni Lee" w:date="2017-03-08T15:00:00Z">
        <w:r w:rsidR="008F01E3">
          <w:rPr>
            <w:rFonts w:hint="eastAsia"/>
            <w:lang w:val="en-US" w:eastAsia="ja-JP"/>
          </w:rPr>
          <w:t>1</w:t>
        </w:r>
      </w:ins>
      <w:ins w:id="7824" w:author="Hirokuni Lee" w:date="2017-03-08T14:59:00Z">
        <w:r w:rsidR="008F01E3">
          <w:rPr>
            <w:rFonts w:hint="eastAsia"/>
            <w:lang w:val="en-US" w:eastAsia="ja-JP"/>
          </w:rPr>
          <w:t xml:space="preserve"> and step</w:t>
        </w:r>
      </w:ins>
      <w:ins w:id="7825" w:author="Hirokuni Lee" w:date="2017-03-08T15:00:00Z">
        <w:r w:rsidR="008F01E3">
          <w:rPr>
            <w:rFonts w:hint="eastAsia"/>
            <w:lang w:val="en-US" w:eastAsia="ja-JP"/>
          </w:rPr>
          <w:t xml:space="preserve"> 2</w:t>
        </w:r>
      </w:ins>
      <w:ins w:id="7826" w:author="Hirokuni Lee" w:date="2017-03-08T14:59:00Z">
        <w:r w:rsidR="00F025A3">
          <w:rPr>
            <w:rFonts w:hint="eastAsia"/>
            <w:lang w:val="en-US" w:eastAsia="ja-JP"/>
          </w:rPr>
          <w:t>.</w:t>
        </w:r>
      </w:ins>
    </w:p>
    <w:p w:rsidR="00E67223" w:rsidDel="0080280D" w:rsidRDefault="00E67223">
      <w:pPr>
        <w:pStyle w:val="CETextBody"/>
        <w:ind w:left="422"/>
        <w:rPr>
          <w:del w:id="7827" w:author=" " w:date="2017-03-08T13:56:00Z"/>
          <w:lang w:val="en-US" w:eastAsia="ja-JP"/>
        </w:rPr>
        <w:pPrChange w:id="7828" w:author=" " w:date="2017-03-08T13:56:00Z">
          <w:pPr>
            <w:pStyle w:val="CETextBody"/>
            <w:numPr>
              <w:numId w:val="307"/>
            </w:numPr>
            <w:ind w:left="782" w:hanging="360"/>
          </w:pPr>
        </w:pPrChange>
      </w:pPr>
      <w:del w:id="7829" w:author=" " w:date="2017-03-08T13:56:00Z">
        <w:r w:rsidDel="0080280D">
          <w:rPr>
            <w:rFonts w:hint="eastAsia"/>
            <w:lang w:val="en-US" w:eastAsia="ja-JP"/>
          </w:rPr>
          <w:delText>Refer</w:delText>
        </w:r>
        <w:r w:rsidDel="0080280D">
          <w:rPr>
            <w:lang w:val="en-US" w:eastAsia="ja-JP"/>
          </w:rPr>
          <w:delText xml:space="preserve"> </w:delText>
        </w:r>
        <w:r w:rsidDel="0080280D">
          <w:rPr>
            <w:rFonts w:hint="eastAsia"/>
            <w:lang w:val="en-US" w:eastAsia="ja-JP"/>
          </w:rPr>
          <w:delText xml:space="preserve">to </w:delText>
        </w:r>
        <w:r w:rsidDel="0080280D">
          <w:rPr>
            <w:lang w:val="en-US" w:eastAsia="ja-JP"/>
          </w:rPr>
          <w:delText>5.4.1</w:delText>
        </w:r>
        <w:r w:rsidDel="0080280D">
          <w:rPr>
            <w:rFonts w:hint="eastAsia"/>
            <w:lang w:val="en-US" w:eastAsia="ja-JP"/>
          </w:rPr>
          <w:delText>.</w:delText>
        </w:r>
        <w:r w:rsidDel="0080280D">
          <w:rPr>
            <w:lang w:val="en-US" w:eastAsia="ja-JP"/>
          </w:rPr>
          <w:delText xml:space="preserve"> without formula</w:delText>
        </w:r>
      </w:del>
    </w:p>
    <w:p w:rsidR="00E67223" w:rsidDel="0080280D" w:rsidRDefault="00E67223" w:rsidP="00E67223">
      <w:pPr>
        <w:pStyle w:val="CETextBody"/>
        <w:numPr>
          <w:ilvl w:val="0"/>
          <w:numId w:val="307"/>
        </w:numPr>
        <w:rPr>
          <w:del w:id="7830" w:author=" " w:date="2017-03-08T13:56:00Z"/>
          <w:lang w:val="en-US" w:eastAsia="ja-JP"/>
        </w:rPr>
      </w:pPr>
      <w:del w:id="7831" w:author=" " w:date="2017-03-08T13:56:00Z">
        <w:r w:rsidDel="0080280D">
          <w:rPr>
            <w:lang w:val="en-US" w:eastAsia="ja-JP"/>
          </w:rPr>
          <w:delText>Calculate the time with following formula</w:delText>
        </w:r>
        <w:r w:rsidDel="0080280D">
          <w:rPr>
            <w:rFonts w:hint="eastAsia"/>
            <w:lang w:val="en-US" w:eastAsia="ja-JP"/>
          </w:rPr>
          <w:delText>.</w:delText>
        </w:r>
      </w:del>
    </w:p>
    <w:p w:rsidR="00E67223" w:rsidDel="0080280D" w:rsidRDefault="00E67223">
      <w:pPr>
        <w:pStyle w:val="CETextBody"/>
        <w:ind w:firstLineChars="300" w:firstLine="660"/>
        <w:rPr>
          <w:del w:id="7832" w:author=" " w:date="2017-03-08T13:56:00Z"/>
          <w:lang w:val="en-US" w:eastAsia="ja-JP"/>
        </w:rPr>
      </w:pPr>
      <w:del w:id="7833" w:author=" " w:date="2017-03-08T13:56:00Z">
        <w:r w:rsidDel="0080280D">
          <w:rPr>
            <w:lang w:val="en-US" w:eastAsia="ja-JP"/>
          </w:rPr>
          <w:delText xml:space="preserve">Formula: </w:delText>
        </w:r>
      </w:del>
    </w:p>
    <w:p w:rsidR="00E67223" w:rsidDel="0080280D" w:rsidRDefault="00E67223" w:rsidP="00E67223">
      <w:pPr>
        <w:pStyle w:val="CETextBody"/>
        <w:ind w:firstLineChars="300" w:firstLine="660"/>
        <w:rPr>
          <w:del w:id="7834" w:author=" " w:date="2017-03-08T13:56:00Z"/>
          <w:lang w:val="en-US" w:eastAsia="ja-JP"/>
        </w:rPr>
      </w:pPr>
      <w:del w:id="7835" w:author=" " w:date="2017-03-08T13:56:00Z">
        <w:r w:rsidDel="0080280D">
          <w:rPr>
            <w:lang w:val="en-US" w:eastAsia="ja-JP"/>
          </w:rPr>
          <w:delText xml:space="preserve">“INTEGRITY correction time” </w:delText>
        </w:r>
        <w:r w:rsidR="002B46C8" w:rsidDel="0080280D">
          <w:rPr>
            <w:lang w:val="en-US" w:eastAsia="ja-JP"/>
          </w:rPr>
          <w:delText xml:space="preserve">– “download time” </w:delText>
        </w:r>
        <w:r w:rsidDel="0080280D">
          <w:rPr>
            <w:lang w:val="en-US" w:eastAsia="ja-JP"/>
          </w:rPr>
          <w:delText>+ “</w:delText>
        </w:r>
        <w:r w:rsidRPr="008F2E51" w:rsidDel="0080280D">
          <w:rPr>
            <w:lang w:val="en-US" w:eastAsia="ja-JP"/>
          </w:rPr>
          <w:delText>@ Drew one frame</w:delText>
        </w:r>
        <w:r w:rsidDel="0080280D">
          <w:rPr>
            <w:lang w:val="en-US" w:eastAsia="ja-JP"/>
          </w:rPr>
          <w:delText xml:space="preserve">” </w:delText>
        </w:r>
      </w:del>
    </w:p>
    <w:p w:rsidR="00E67223" w:rsidRPr="002B46C8" w:rsidDel="0080280D" w:rsidRDefault="00E67223" w:rsidP="00E67223">
      <w:pPr>
        <w:pStyle w:val="CETextBody"/>
        <w:rPr>
          <w:del w:id="7836" w:author=" " w:date="2017-03-08T13:56:00Z"/>
          <w:lang w:val="en-US" w:eastAsia="ja-JP"/>
        </w:rPr>
      </w:pPr>
    </w:p>
    <w:p w:rsidR="00E67223" w:rsidDel="0080280D" w:rsidRDefault="00E67223" w:rsidP="00E67223">
      <w:pPr>
        <w:pStyle w:val="CETextBody"/>
        <w:ind w:firstLineChars="300" w:firstLine="660"/>
        <w:rPr>
          <w:del w:id="7837" w:author=" " w:date="2017-03-08T13:56:00Z"/>
          <w:lang w:val="en-US" w:eastAsia="ja-JP"/>
        </w:rPr>
      </w:pPr>
      <w:del w:id="7838" w:author=" " w:date="2017-03-08T13:56:00Z">
        <w:r w:rsidDel="0080280D">
          <w:rPr>
            <w:noProof/>
            <w:lang w:val="en-US"/>
          </w:rPr>
          <mc:AlternateContent>
            <mc:Choice Requires="wps">
              <w:drawing>
                <wp:anchor distT="0" distB="0" distL="114300" distR="114300" simplePos="0" relativeHeight="251730432" behindDoc="0" locked="0" layoutInCell="1" allowOverlap="1" wp14:anchorId="557961F2" wp14:editId="2CAF5A74">
                  <wp:simplePos x="0" y="0"/>
                  <wp:positionH relativeFrom="column">
                    <wp:posOffset>1068704</wp:posOffset>
                  </wp:positionH>
                  <wp:positionV relativeFrom="paragraph">
                    <wp:posOffset>215265</wp:posOffset>
                  </wp:positionV>
                  <wp:extent cx="885825" cy="257175"/>
                  <wp:effectExtent l="0" t="0" r="28575" b="28575"/>
                  <wp:wrapNone/>
                  <wp:docPr id="397" name="正方形/長方形 397"/>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F64AC" id="正方形/長方形 397" o:spid="_x0000_s1026" style="position:absolute;margin-left:84.15pt;margin-top:16.95pt;width:69.75pt;height:20.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" filled="f" strokecolor="#c0504d [3205]" strokeweight="2pt"/>
              </w:pict>
            </mc:Fallback>
          </mc:AlternateContent>
        </w:r>
        <w:r w:rsidDel="0080280D">
          <w:rPr>
            <w:lang w:val="en-US" w:eastAsia="ja-JP"/>
          </w:rPr>
          <w:delText>Y</w:delText>
        </w:r>
        <w:r w:rsidRPr="00CC1FE9" w:rsidDel="0080280D">
          <w:rPr>
            <w:lang w:val="en-US" w:eastAsia="ja-JP"/>
          </w:rPr>
          <w:delText xml:space="preserve">ou </w:delText>
        </w:r>
        <w:r w:rsidDel="0080280D">
          <w:rPr>
            <w:lang w:val="en-US" w:eastAsia="ja-JP"/>
          </w:rPr>
          <w:delText>can get the value of “</w:delText>
        </w:r>
        <w:r w:rsidRPr="008F2E51" w:rsidDel="0080280D">
          <w:rPr>
            <w:lang w:val="en-US" w:eastAsia="ja-JP"/>
          </w:rPr>
          <w:delText>@ Drew one frame</w:delText>
        </w:r>
        <w:r w:rsidDel="0080280D">
          <w:rPr>
            <w:lang w:val="en-US" w:eastAsia="ja-JP"/>
          </w:rPr>
          <w:delText>” from INTEGRITY Kernel log.</w:delText>
        </w:r>
      </w:del>
    </w:p>
    <w:p w:rsidR="00E67223" w:rsidRPr="00027ADF" w:rsidDel="0080280D" w:rsidRDefault="00E67223" w:rsidP="00E67223">
      <w:pPr>
        <w:pStyle w:val="CETextBody"/>
        <w:ind w:left="1202"/>
        <w:rPr>
          <w:del w:id="7839" w:author=" " w:date="2017-03-08T13:56:00Z"/>
          <w:lang w:val="en-US" w:eastAsia="ja-JP"/>
        </w:rPr>
      </w:pPr>
      <w:del w:id="7840" w:author=" " w:date="2017-03-08T13:56:00Z">
        <w:r w:rsidDel="0080280D">
          <w:rPr>
            <w:noProof/>
            <w:lang w:val="en-US"/>
          </w:rPr>
          <mc:AlternateContent>
            <mc:Choice Requires="wps">
              <w:drawing>
                <wp:anchor distT="0" distB="0" distL="114300" distR="114300" simplePos="0" relativeHeight="251718144" behindDoc="0" locked="0" layoutInCell="1" allowOverlap="1" wp14:anchorId="777831F1" wp14:editId="5920D9D1">
                  <wp:simplePos x="0" y="0"/>
                  <wp:positionH relativeFrom="column">
                    <wp:posOffset>925830</wp:posOffset>
                  </wp:positionH>
                  <wp:positionV relativeFrom="paragraph">
                    <wp:posOffset>13335</wp:posOffset>
                  </wp:positionV>
                  <wp:extent cx="4324350" cy="257175"/>
                  <wp:effectExtent l="0" t="0" r="19050" b="28575"/>
                  <wp:wrapNone/>
                  <wp:docPr id="207" name="テキスト ボックス 207"/>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8F2E51">
                                <w:rPr>
                                  <w:rFonts w:ascii="Courier New" w:hAnsi="Courier New" w:cs="Courier New"/>
                                  <w:sz w:val="18"/>
                                  <w:szCs w:val="18"/>
                                  <w:lang w:val="en-US" w:eastAsia="ja-JP"/>
                                </w:rPr>
                                <w:t>[    3.76403] @ Drew one frame.</w:t>
                              </w:r>
                              <w:r w:rsidRPr="008F2E51" w:rsidDel="008F2E51">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31F1" id="テキスト ボックス 207" o:spid="_x0000_s1102" type="#_x0000_t202" style="position:absolute;left:0;text-align:left;margin-left:72.9pt;margin-top:1.05pt;width:340.5pt;height:20.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" fillcolor="window" strokeweight=".5pt">
                  <v:textbox>
                    <w:txbxContent>
                      <w:p w:rsidR="005B1E90" w:rsidRPr="00997E4E" w:rsidRDefault="005B1E90" w:rsidP="00E67223">
                        <w:pPr>
                          <w:rPr>
                            <w:rFonts w:ascii="Courier New" w:hAnsi="Courier New" w:cs="Courier New"/>
                            <w:sz w:val="18"/>
                            <w:szCs w:val="18"/>
                            <w:lang w:val="en-US" w:eastAsia="ja-JP"/>
                          </w:rPr>
                        </w:pPr>
                        <w:r w:rsidRPr="008F2E51">
                          <w:rPr>
                            <w:rFonts w:ascii="Courier New" w:hAnsi="Courier New" w:cs="Courier New"/>
                            <w:sz w:val="18"/>
                            <w:szCs w:val="18"/>
                            <w:lang w:val="en-US" w:eastAsia="ja-JP"/>
                          </w:rPr>
                          <w:t>[    3.76403] @ Drew one frame.</w:t>
                        </w:r>
                        <w:r w:rsidRPr="008F2E51" w:rsidDel="008F2E51">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v:textbox>
                </v:shape>
              </w:pict>
            </mc:Fallback>
          </mc:AlternateContent>
        </w:r>
      </w:del>
    </w:p>
    <w:p w:rsidR="00E67223" w:rsidRPr="001C3A29" w:rsidDel="0080280D" w:rsidRDefault="00E67223" w:rsidP="00E67223">
      <w:pPr>
        <w:pStyle w:val="CETextBody"/>
        <w:ind w:left="1202"/>
        <w:rPr>
          <w:del w:id="7841" w:author=" " w:date="2017-03-08T13:56:00Z"/>
          <w:lang w:val="en-US" w:eastAsia="ja-JP"/>
        </w:rPr>
      </w:pPr>
    </w:p>
    <w:p w:rsidR="00E67223" w:rsidDel="0080280D" w:rsidRDefault="00E67223" w:rsidP="00E67223">
      <w:pPr>
        <w:pStyle w:val="CETextBody"/>
        <w:ind w:firstLineChars="300" w:firstLine="660"/>
        <w:rPr>
          <w:del w:id="7842" w:author=" " w:date="2017-03-08T13:56:00Z"/>
          <w:lang w:val="en-US" w:eastAsia="ja-JP"/>
        </w:rPr>
      </w:pPr>
      <w:del w:id="7843" w:author=" " w:date="2017-03-08T13:56:00Z">
        <w:r w:rsidDel="0080280D">
          <w:rPr>
            <w:rFonts w:hint="eastAsia"/>
            <w:lang w:val="en-US" w:eastAsia="ja-JP"/>
          </w:rPr>
          <w:delText xml:space="preserve"> Use the </w:delText>
        </w:r>
        <w:r w:rsidDel="0080280D">
          <w:rPr>
            <w:lang w:val="en-US" w:eastAsia="ja-JP"/>
          </w:rPr>
          <w:delText>“INTEGRITY correction</w:delText>
        </w:r>
        <w:r w:rsidDel="0080280D">
          <w:rPr>
            <w:rFonts w:hint="eastAsia"/>
            <w:lang w:val="en-US" w:eastAsia="ja-JP"/>
          </w:rPr>
          <w:delText xml:space="preserve"> </w:delText>
        </w:r>
        <w:r w:rsidDel="0080280D">
          <w:rPr>
            <w:lang w:val="en-US" w:eastAsia="ja-JP"/>
          </w:rPr>
          <w:delText>time”, “Linux correction</w:delText>
        </w:r>
        <w:r w:rsidDel="0080280D">
          <w:rPr>
            <w:rFonts w:hint="eastAsia"/>
            <w:lang w:val="en-US" w:eastAsia="ja-JP"/>
          </w:rPr>
          <w:delText xml:space="preserve"> </w:delText>
        </w:r>
        <w:r w:rsidDel="0080280D">
          <w:rPr>
            <w:lang w:val="en-US" w:eastAsia="ja-JP"/>
          </w:rPr>
          <w:delText>time” “download time” described in</w:delText>
        </w:r>
      </w:del>
    </w:p>
    <w:p w:rsidR="00E67223" w:rsidDel="0080280D" w:rsidRDefault="00E67223" w:rsidP="00E67223">
      <w:pPr>
        <w:pStyle w:val="CETextBody"/>
        <w:ind w:firstLineChars="300" w:firstLine="660"/>
        <w:rPr>
          <w:del w:id="7844" w:author=" " w:date="2017-03-08T13:56:00Z"/>
          <w:lang w:val="en-US" w:eastAsia="ja-JP"/>
        </w:rPr>
      </w:pPr>
      <w:del w:id="7845" w:author=" " w:date="2017-03-08T13:56:00Z">
        <w:r w:rsidDel="0080280D">
          <w:rPr>
            <w:lang w:val="en-US" w:eastAsia="ja-JP"/>
          </w:rPr>
          <w:delText xml:space="preserve"> section 5.4.1.</w:delText>
        </w:r>
      </w:del>
    </w:p>
    <w:p w:rsidR="00E67223" w:rsidRDefault="00E67223" w:rsidP="00E67223">
      <w:pPr>
        <w:rPr>
          <w:sz w:val="22"/>
          <w:lang w:val="en-US" w:eastAsia="ja-JP"/>
        </w:rPr>
      </w:pPr>
      <w:r>
        <w:rPr>
          <w:lang w:val="en-US" w:eastAsia="ja-JP"/>
        </w:rPr>
        <w:br w:type="page"/>
      </w:r>
    </w:p>
    <w:p w:rsidR="00E67223" w:rsidRPr="00702283" w:rsidRDefault="00E67223" w:rsidP="00E67223">
      <w:pPr>
        <w:pStyle w:val="CETextBody"/>
        <w:numPr>
          <w:ilvl w:val="0"/>
          <w:numId w:val="27"/>
        </w:numPr>
        <w:ind w:left="426" w:hanging="426"/>
        <w:rPr>
          <w:b/>
          <w:lang w:val="en-US" w:eastAsia="ja-JP"/>
        </w:rPr>
      </w:pPr>
      <w:r>
        <w:rPr>
          <w:rFonts w:hint="eastAsia"/>
          <w:lang w:val="en-US" w:eastAsia="ja-JP"/>
        </w:rPr>
        <w:lastRenderedPageBreak/>
        <w:t>Result</w:t>
      </w:r>
    </w:p>
    <w:p w:rsidR="00E67223" w:rsidRDefault="00E67223" w:rsidP="00E67223">
      <w:pPr>
        <w:pStyle w:val="Caption"/>
        <w:rPr>
          <w:sz w:val="22"/>
          <w:szCs w:val="22"/>
          <w:lang w:eastAsia="ja-JP"/>
        </w:rPr>
      </w:pPr>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7846" w:author="Huy Duc. Nguyen" w:date="2017-08-28T16:38:00Z">
        <w:r w:rsidR="003B19D6">
          <w:rPr>
            <w:noProof/>
            <w:sz w:val="22"/>
            <w:szCs w:val="22"/>
          </w:rPr>
          <w:t>21</w:t>
        </w:r>
      </w:ins>
      <w:ins w:id="7847" w:author="Kazuhiro Takagi" w:date="2017-03-21T15:02:00Z">
        <w:del w:id="7848" w:author="Huy Duc. Nguyen" w:date="2017-08-28T16:38:00Z">
          <w:r w:rsidR="00520A63" w:rsidDel="003B19D6">
            <w:rPr>
              <w:noProof/>
              <w:sz w:val="22"/>
              <w:szCs w:val="22"/>
            </w:rPr>
            <w:delText>21</w:delText>
          </w:r>
        </w:del>
      </w:ins>
      <w:ins w:id="7849" w:author=" " w:date="2017-03-09T11:18:00Z">
        <w:del w:id="7850" w:author="Huy Duc. Nguyen" w:date="2017-08-28T16:38:00Z">
          <w:r w:rsidR="00442CC0" w:rsidDel="003B19D6">
            <w:rPr>
              <w:noProof/>
              <w:sz w:val="22"/>
              <w:szCs w:val="22"/>
            </w:rPr>
            <w:delText>21</w:delText>
          </w:r>
        </w:del>
      </w:ins>
      <w:del w:id="7851" w:author="Huy Duc. Nguyen" w:date="2017-08-28T16:38:00Z">
        <w:r w:rsidR="00003FEB" w:rsidDel="003B19D6">
          <w:rPr>
            <w:noProof/>
            <w:sz w:val="22"/>
            <w:szCs w:val="22"/>
          </w:rPr>
          <w:delText>24</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
      <w:tblGrid>
        <w:gridCol w:w="817"/>
        <w:gridCol w:w="2117"/>
        <w:tblGridChange w:id="7852">
          <w:tblGrid>
            <w:gridCol w:w="817"/>
            <w:gridCol w:w="2117"/>
          </w:tblGrid>
        </w:tblGridChange>
      </w:tblGrid>
      <w:tr w:rsidR="00E67223" w:rsidRPr="00207443" w:rsidTr="00E67223">
        <w:trPr>
          <w:jc w:val="center"/>
        </w:trPr>
        <w:tc>
          <w:tcPr>
            <w:tcW w:w="817" w:type="dxa"/>
            <w:tcBorders>
              <w:bottom w:val="single" w:sz="4" w:space="0" w:color="auto"/>
              <w:right w:val="single" w:sz="4" w:space="0" w:color="auto"/>
            </w:tcBorders>
            <w:shd w:val="clear" w:color="auto" w:fill="BFBFBF" w:themeFill="background1" w:themeFillShade="BF"/>
          </w:tcPr>
          <w:p w:rsidR="00E67223" w:rsidRDefault="00E67223" w:rsidP="00E67223">
            <w:pPr>
              <w:pStyle w:val="CETextBody"/>
              <w:jc w:val="center"/>
              <w:rPr>
                <w:sz w:val="16"/>
                <w:lang w:eastAsia="ja-JP"/>
              </w:rPr>
            </w:pPr>
          </w:p>
        </w:tc>
        <w:tc>
          <w:tcPr>
            <w:tcW w:w="2117" w:type="dxa"/>
            <w:tcBorders>
              <w:right w:val="single" w:sz="4" w:space="0" w:color="auto"/>
            </w:tcBorders>
            <w:shd w:val="clear" w:color="auto" w:fill="BFBFBF" w:themeFill="background1" w:themeFillShade="BF"/>
          </w:tcPr>
          <w:p w:rsidR="00E67223" w:rsidRPr="00387E9A" w:rsidRDefault="00E67223" w:rsidP="00E67223">
            <w:pPr>
              <w:pStyle w:val="CETextBody"/>
              <w:jc w:val="center"/>
              <w:rPr>
                <w:b/>
                <w:sz w:val="16"/>
                <w:lang w:eastAsia="ja-JP"/>
              </w:rPr>
            </w:pPr>
            <w:r>
              <w:rPr>
                <w:rFonts w:hint="eastAsia"/>
                <w:b/>
                <w:sz w:val="16"/>
                <w:lang w:eastAsia="ja-JP"/>
              </w:rPr>
              <w:t>V</w:t>
            </w:r>
            <w:r w:rsidRPr="00EB15D8">
              <w:rPr>
                <w:b/>
                <w:sz w:val="16"/>
                <w:lang w:eastAsia="ja-JP"/>
              </w:rPr>
              <w:t xml:space="preserve">irtualization PoC </w:t>
            </w:r>
            <w:r>
              <w:rPr>
                <w:b/>
                <w:sz w:val="16"/>
                <w:lang w:eastAsia="ja-JP"/>
              </w:rPr>
              <w:t>(Type</w:t>
            </w:r>
            <w:r>
              <w:rPr>
                <w:rFonts w:hint="eastAsia"/>
                <w:b/>
                <w:sz w:val="16"/>
                <w:lang w:eastAsia="ja-JP"/>
              </w:rPr>
              <w:t>1</w:t>
            </w:r>
            <w:r w:rsidRPr="00387E9A">
              <w:rPr>
                <w:b/>
                <w:sz w:val="16"/>
                <w:lang w:eastAsia="ja-JP"/>
              </w:rPr>
              <w:t>)</w:t>
            </w:r>
            <w:r>
              <w:rPr>
                <w:rFonts w:hint="eastAsia"/>
                <w:b/>
                <w:sz w:val="16"/>
                <w:lang w:eastAsia="ja-JP"/>
              </w:rPr>
              <w:t xml:space="preserve">  [sec]</w:t>
            </w:r>
          </w:p>
        </w:tc>
      </w:tr>
      <w:tr w:rsidR="00E67223" w:rsidRPr="00E8715A" w:rsidTr="00E67223">
        <w:trPr>
          <w:jc w:val="center"/>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RDefault="00E67223" w:rsidP="00E67223">
            <w:pPr>
              <w:pStyle w:val="CETextBody"/>
              <w:rPr>
                <w:b/>
                <w:sz w:val="16"/>
                <w:lang w:eastAsia="ja-JP"/>
              </w:rPr>
            </w:pPr>
            <w:r>
              <w:rPr>
                <w:rFonts w:hint="eastAsia"/>
                <w:b/>
                <w:sz w:val="16"/>
                <w:lang w:eastAsia="ja-JP"/>
              </w:rPr>
              <w:t>Ave.</w:t>
            </w:r>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7D3A39" w:rsidRDefault="00083D0A" w:rsidP="00E67223">
            <w:pPr>
              <w:pStyle w:val="CETextBody"/>
              <w:jc w:val="right"/>
              <w:rPr>
                <w:sz w:val="20"/>
                <w:szCs w:val="20"/>
                <w:lang w:eastAsia="ja-JP"/>
                <w:rPrChange w:id="7853" w:author="Kazuhiro Takagi" w:date="2017-03-10T00:38:00Z">
                  <w:rPr>
                    <w:sz w:val="18"/>
                    <w:szCs w:val="18"/>
                    <w:lang w:eastAsia="ja-JP"/>
                  </w:rPr>
                </w:rPrChange>
              </w:rPr>
            </w:pPr>
            <w:ins w:id="7854" w:author=" " w:date="2017-03-08T14:21:00Z">
              <w:del w:id="7855" w:author="Kazuhiro Takagi" w:date="2017-03-13T09:42:00Z">
                <w:r w:rsidRPr="007D3A39" w:rsidDel="002D61A8">
                  <w:rPr>
                    <w:sz w:val="20"/>
                    <w:szCs w:val="20"/>
                    <w:lang w:eastAsia="ja-JP"/>
                    <w:rPrChange w:id="7856" w:author="Kazuhiro Takagi" w:date="2017-03-10T00:38:00Z">
                      <w:rPr>
                        <w:sz w:val="18"/>
                        <w:szCs w:val="18"/>
                        <w:lang w:eastAsia="ja-JP"/>
                      </w:rPr>
                    </w:rPrChange>
                  </w:rPr>
                  <w:delText>5</w:delText>
                </w:r>
              </w:del>
            </w:ins>
            <w:ins w:id="7857" w:author="Kazuhiro Takagi" w:date="2017-03-14T18:21:00Z">
              <w:r w:rsidR="00B665F4">
                <w:rPr>
                  <w:color w:val="000000"/>
                  <w:sz w:val="20"/>
                  <w:szCs w:val="20"/>
                </w:rPr>
                <w:t>4</w:t>
              </w:r>
              <w:r w:rsidR="00B665F4" w:rsidRPr="001E6B70">
                <w:rPr>
                  <w:color w:val="000000"/>
                  <w:sz w:val="20"/>
                  <w:szCs w:val="20"/>
                </w:rPr>
                <w:t>.</w:t>
              </w:r>
              <w:r w:rsidR="00B665F4">
                <w:rPr>
                  <w:color w:val="000000"/>
                  <w:sz w:val="20"/>
                  <w:szCs w:val="20"/>
                </w:rPr>
                <w:t>04</w:t>
              </w:r>
            </w:ins>
            <w:ins w:id="7858" w:author=" " w:date="2017-03-08T14:21:00Z">
              <w:del w:id="7859" w:author="Kazuhiro Takagi" w:date="2017-03-14T18:21:00Z">
                <w:r w:rsidRPr="007D3A39" w:rsidDel="00B665F4">
                  <w:rPr>
                    <w:sz w:val="20"/>
                    <w:szCs w:val="20"/>
                    <w:lang w:eastAsia="ja-JP"/>
                    <w:rPrChange w:id="7860" w:author="Kazuhiro Takagi" w:date="2017-03-10T00:38:00Z">
                      <w:rPr>
                        <w:sz w:val="18"/>
                        <w:szCs w:val="18"/>
                        <w:lang w:eastAsia="ja-JP"/>
                      </w:rPr>
                    </w:rPrChange>
                  </w:rPr>
                  <w:delText>.</w:delText>
                </w:r>
              </w:del>
              <w:del w:id="7861" w:author="Kazuhiro Takagi" w:date="2017-03-10T00:38:00Z">
                <w:r w:rsidRPr="007D3A39" w:rsidDel="007D3A39">
                  <w:rPr>
                    <w:sz w:val="20"/>
                    <w:szCs w:val="20"/>
                    <w:lang w:eastAsia="ja-JP"/>
                    <w:rPrChange w:id="7862" w:author="Kazuhiro Takagi" w:date="2017-03-10T00:38:00Z">
                      <w:rPr>
                        <w:sz w:val="18"/>
                        <w:szCs w:val="18"/>
                        <w:lang w:eastAsia="ja-JP"/>
                      </w:rPr>
                    </w:rPrChange>
                  </w:rPr>
                  <w:delText>66</w:delText>
                </w:r>
              </w:del>
            </w:ins>
            <w:del w:id="7863" w:author=" " w:date="2017-03-08T14:21:00Z">
              <w:r w:rsidR="00E67223" w:rsidRPr="007D3A39" w:rsidDel="00083D0A">
                <w:rPr>
                  <w:sz w:val="20"/>
                  <w:szCs w:val="20"/>
                  <w:lang w:eastAsia="ja-JP"/>
                  <w:rPrChange w:id="7864" w:author="Kazuhiro Takagi" w:date="2017-03-10T00:38:00Z">
                    <w:rPr>
                      <w:sz w:val="18"/>
                      <w:szCs w:val="18"/>
                      <w:lang w:eastAsia="ja-JP"/>
                    </w:rPr>
                  </w:rPrChange>
                </w:rPr>
                <w:delText xml:space="preserve">11.37 </w:delText>
              </w:r>
            </w:del>
          </w:p>
        </w:tc>
      </w:tr>
      <w:tr w:rsidR="002D61A8" w:rsidRPr="00E8715A" w:rsidTr="004134A7">
        <w:tblPrEx>
          <w:tblW w:w="0" w:type="auto"/>
          <w:jc w:val="center"/>
          <w:tblLayout w:type="fixed"/>
          <w:tblPrExChange w:id="7865" w:author="Kazuhiro Takagi" w:date="2017-03-10T00:37:00Z">
            <w:tblPrEx>
              <w:tblW w:w="0" w:type="auto"/>
              <w:jc w:val="center"/>
              <w:tblLayout w:type="fixed"/>
            </w:tblPrEx>
          </w:tblPrExChange>
        </w:tblPrEx>
        <w:trPr>
          <w:jc w:val="center"/>
          <w:trPrChange w:id="7866" w:author="Kazuhiro Takagi" w:date="2017-03-10T00:37: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7867" w:author="Kazuhiro Takagi" w:date="2017-03-10T00:37: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1</w:t>
            </w:r>
          </w:p>
        </w:tc>
        <w:tc>
          <w:tcPr>
            <w:tcW w:w="2117" w:type="dxa"/>
            <w:tcBorders>
              <w:top w:val="single" w:sz="12" w:space="0" w:color="auto"/>
              <w:left w:val="single" w:sz="4" w:space="0" w:color="auto"/>
              <w:right w:val="single" w:sz="4" w:space="0" w:color="auto"/>
            </w:tcBorders>
            <w:vAlign w:val="center"/>
            <w:tcPrChange w:id="7868" w:author="Kazuhiro Takagi" w:date="2017-03-10T00:37:00Z">
              <w:tcPr>
                <w:tcW w:w="2117" w:type="dxa"/>
                <w:tcBorders>
                  <w:top w:val="single" w:sz="12" w:space="0" w:color="auto"/>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869" w:author="Kazuhiro Takagi" w:date="2017-03-13T09:42:00Z">
                  <w:rPr>
                    <w:sz w:val="18"/>
                    <w:szCs w:val="18"/>
                    <w:lang w:eastAsia="ja-JP"/>
                  </w:rPr>
                </w:rPrChange>
              </w:rPr>
            </w:pPr>
            <w:ins w:id="7870" w:author="Kazuhiro Takagi" w:date="2017-03-14T18:20:00Z">
              <w:r>
                <w:rPr>
                  <w:color w:val="000000"/>
                  <w:sz w:val="20"/>
                  <w:szCs w:val="20"/>
                </w:rPr>
                <w:t>4</w:t>
              </w:r>
            </w:ins>
            <w:ins w:id="7871" w:author="Kazuhiro Takagi" w:date="2017-03-13T09:41:00Z">
              <w:r w:rsidR="002D61A8" w:rsidRPr="002D61A8">
                <w:rPr>
                  <w:color w:val="000000"/>
                  <w:sz w:val="20"/>
                  <w:szCs w:val="20"/>
                  <w:rPrChange w:id="7872" w:author="Kazuhiro Takagi" w:date="2017-03-13T09:42:00Z">
                    <w:rPr>
                      <w:color w:val="000000"/>
                      <w:szCs w:val="22"/>
                    </w:rPr>
                  </w:rPrChange>
                </w:rPr>
                <w:t>.</w:t>
              </w:r>
            </w:ins>
            <w:ins w:id="7873" w:author="Kazuhiro Takagi" w:date="2017-03-14T18:20:00Z">
              <w:r>
                <w:rPr>
                  <w:color w:val="000000"/>
                  <w:sz w:val="20"/>
                  <w:szCs w:val="20"/>
                </w:rPr>
                <w:t>04</w:t>
              </w:r>
            </w:ins>
            <w:ins w:id="7874" w:author=" " w:date="2017-03-08T14:21:00Z">
              <w:del w:id="7875" w:author="Kazuhiro Takagi" w:date="2017-03-10T00:37:00Z">
                <w:r w:rsidR="002D61A8" w:rsidRPr="002D61A8" w:rsidDel="00FD66B3">
                  <w:rPr>
                    <w:sz w:val="20"/>
                    <w:szCs w:val="20"/>
                    <w:rPrChange w:id="7876" w:author="Kazuhiro Takagi" w:date="2017-03-13T09:42:00Z">
                      <w:rPr/>
                    </w:rPrChange>
                  </w:rPr>
                  <w:delText>5.79</w:delText>
                </w:r>
              </w:del>
            </w:ins>
            <w:del w:id="7877" w:author="Kazuhiro Takagi" w:date="2017-03-10T00:37:00Z">
              <w:r w:rsidR="002D61A8" w:rsidRPr="002D61A8" w:rsidDel="00FD66B3">
                <w:rPr>
                  <w:sz w:val="20"/>
                  <w:szCs w:val="20"/>
                  <w:lang w:eastAsia="ja-JP"/>
                  <w:rPrChange w:id="7878" w:author="Kazuhiro Takagi" w:date="2017-03-13T09:42:00Z">
                    <w:rPr>
                      <w:sz w:val="18"/>
                      <w:szCs w:val="18"/>
                      <w:lang w:eastAsia="ja-JP"/>
                    </w:rPr>
                  </w:rPrChange>
                </w:rPr>
                <w:delText xml:space="preserve">10.73 </w:delText>
              </w:r>
            </w:del>
          </w:p>
        </w:tc>
      </w:tr>
      <w:tr w:rsidR="002D61A8" w:rsidRPr="00E8715A" w:rsidTr="004134A7">
        <w:tblPrEx>
          <w:tblW w:w="0" w:type="auto"/>
          <w:jc w:val="center"/>
          <w:tblLayout w:type="fixed"/>
          <w:tblPrExChange w:id="7879" w:author="Kazuhiro Takagi" w:date="2017-03-10T00:37:00Z">
            <w:tblPrEx>
              <w:tblW w:w="0" w:type="auto"/>
              <w:jc w:val="center"/>
              <w:tblLayout w:type="fixed"/>
            </w:tblPrEx>
          </w:tblPrExChange>
        </w:tblPrEx>
        <w:trPr>
          <w:jc w:val="center"/>
          <w:trPrChange w:id="7880"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881"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2</w:t>
            </w:r>
          </w:p>
        </w:tc>
        <w:tc>
          <w:tcPr>
            <w:tcW w:w="2117" w:type="dxa"/>
            <w:tcBorders>
              <w:left w:val="single" w:sz="4" w:space="0" w:color="auto"/>
              <w:right w:val="single" w:sz="4" w:space="0" w:color="auto"/>
            </w:tcBorders>
            <w:vAlign w:val="center"/>
            <w:tcPrChange w:id="7882"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7883" w:author="Kazuhiro Takagi" w:date="2017-03-13T09:42:00Z">
                  <w:rPr>
                    <w:sz w:val="18"/>
                    <w:szCs w:val="18"/>
                    <w:lang w:eastAsia="ja-JP"/>
                  </w:rPr>
                </w:rPrChange>
              </w:rPr>
            </w:pPr>
            <w:ins w:id="7884" w:author="Kazuhiro Takagi" w:date="2017-03-13T09:41:00Z">
              <w:r w:rsidRPr="002D61A8">
                <w:rPr>
                  <w:color w:val="000000"/>
                  <w:sz w:val="20"/>
                  <w:szCs w:val="20"/>
                  <w:rPrChange w:id="7885" w:author="Kazuhiro Takagi" w:date="2017-03-13T09:42:00Z">
                    <w:rPr>
                      <w:color w:val="000000"/>
                      <w:szCs w:val="22"/>
                    </w:rPr>
                  </w:rPrChange>
                </w:rPr>
                <w:t>4.0</w:t>
              </w:r>
            </w:ins>
            <w:ins w:id="7886" w:author="Kazuhiro Takagi" w:date="2017-03-14T18:20:00Z">
              <w:r w:rsidR="00B665F4">
                <w:rPr>
                  <w:color w:val="000000"/>
                  <w:sz w:val="20"/>
                  <w:szCs w:val="20"/>
                </w:rPr>
                <w:t>7</w:t>
              </w:r>
            </w:ins>
            <w:ins w:id="7887" w:author=" " w:date="2017-03-08T14:21:00Z">
              <w:del w:id="7888" w:author="Kazuhiro Takagi" w:date="2017-03-10T00:37:00Z">
                <w:r w:rsidRPr="002D61A8" w:rsidDel="00FD66B3">
                  <w:rPr>
                    <w:sz w:val="20"/>
                    <w:szCs w:val="20"/>
                    <w:rPrChange w:id="7889" w:author="Kazuhiro Takagi" w:date="2017-03-13T09:42:00Z">
                      <w:rPr/>
                    </w:rPrChange>
                  </w:rPr>
                  <w:delText>5.77</w:delText>
                </w:r>
              </w:del>
            </w:ins>
            <w:del w:id="7890" w:author="Kazuhiro Takagi" w:date="2017-03-10T00:37:00Z">
              <w:r w:rsidRPr="002D61A8" w:rsidDel="00FD66B3">
                <w:rPr>
                  <w:sz w:val="20"/>
                  <w:szCs w:val="20"/>
                  <w:lang w:eastAsia="ja-JP"/>
                  <w:rPrChange w:id="7891" w:author="Kazuhiro Takagi" w:date="2017-03-13T09:42:00Z">
                    <w:rPr>
                      <w:sz w:val="18"/>
                      <w:szCs w:val="18"/>
                      <w:lang w:eastAsia="ja-JP"/>
                    </w:rPr>
                  </w:rPrChange>
                </w:rPr>
                <w:delText xml:space="preserve">11.66 </w:delText>
              </w:r>
            </w:del>
          </w:p>
        </w:tc>
      </w:tr>
      <w:tr w:rsidR="002D61A8" w:rsidRPr="00E8715A" w:rsidTr="004134A7">
        <w:tblPrEx>
          <w:tblW w:w="0" w:type="auto"/>
          <w:jc w:val="center"/>
          <w:tblLayout w:type="fixed"/>
          <w:tblPrExChange w:id="7892" w:author="Kazuhiro Takagi" w:date="2017-03-10T00:37:00Z">
            <w:tblPrEx>
              <w:tblW w:w="0" w:type="auto"/>
              <w:jc w:val="center"/>
              <w:tblLayout w:type="fixed"/>
            </w:tblPrEx>
          </w:tblPrExChange>
        </w:tblPrEx>
        <w:trPr>
          <w:jc w:val="center"/>
          <w:trPrChange w:id="7893"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894"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3</w:t>
            </w:r>
          </w:p>
        </w:tc>
        <w:tc>
          <w:tcPr>
            <w:tcW w:w="2117" w:type="dxa"/>
            <w:tcBorders>
              <w:left w:val="single" w:sz="4" w:space="0" w:color="auto"/>
              <w:right w:val="single" w:sz="4" w:space="0" w:color="auto"/>
            </w:tcBorders>
            <w:vAlign w:val="center"/>
            <w:tcPrChange w:id="7895"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896" w:author="Kazuhiro Takagi" w:date="2017-03-13T09:42:00Z">
                  <w:rPr>
                    <w:sz w:val="18"/>
                    <w:szCs w:val="18"/>
                    <w:lang w:eastAsia="ja-JP"/>
                  </w:rPr>
                </w:rPrChange>
              </w:rPr>
            </w:pPr>
            <w:ins w:id="7897" w:author="Kazuhiro Takagi" w:date="2017-03-14T18:21:00Z">
              <w:r>
                <w:rPr>
                  <w:color w:val="000000"/>
                  <w:sz w:val="20"/>
                  <w:szCs w:val="20"/>
                </w:rPr>
                <w:t>4.00</w:t>
              </w:r>
            </w:ins>
            <w:ins w:id="7898" w:author=" " w:date="2017-03-08T14:21:00Z">
              <w:del w:id="7899" w:author="Kazuhiro Takagi" w:date="2017-03-10T00:37:00Z">
                <w:r w:rsidR="002D61A8" w:rsidRPr="002D61A8" w:rsidDel="00FD66B3">
                  <w:rPr>
                    <w:sz w:val="20"/>
                    <w:szCs w:val="20"/>
                    <w:rPrChange w:id="7900" w:author="Kazuhiro Takagi" w:date="2017-03-13T09:42:00Z">
                      <w:rPr/>
                    </w:rPrChange>
                  </w:rPr>
                  <w:delText>5.17</w:delText>
                </w:r>
              </w:del>
            </w:ins>
            <w:del w:id="7901" w:author="Kazuhiro Takagi" w:date="2017-03-10T00:37:00Z">
              <w:r w:rsidR="002D61A8" w:rsidRPr="002D61A8" w:rsidDel="00FD66B3">
                <w:rPr>
                  <w:sz w:val="20"/>
                  <w:szCs w:val="20"/>
                  <w:lang w:eastAsia="ja-JP"/>
                  <w:rPrChange w:id="7902" w:author="Kazuhiro Takagi" w:date="2017-03-13T09:42:00Z">
                    <w:rPr>
                      <w:sz w:val="18"/>
                      <w:szCs w:val="18"/>
                      <w:lang w:eastAsia="ja-JP"/>
                    </w:rPr>
                  </w:rPrChange>
                </w:rPr>
                <w:delText xml:space="preserve">11.62 </w:delText>
              </w:r>
            </w:del>
          </w:p>
        </w:tc>
      </w:tr>
      <w:tr w:rsidR="002D61A8" w:rsidRPr="00E8715A" w:rsidTr="004134A7">
        <w:tblPrEx>
          <w:tblW w:w="0" w:type="auto"/>
          <w:jc w:val="center"/>
          <w:tblLayout w:type="fixed"/>
          <w:tblPrExChange w:id="7903" w:author="Kazuhiro Takagi" w:date="2017-03-10T00:37:00Z">
            <w:tblPrEx>
              <w:tblW w:w="0" w:type="auto"/>
              <w:jc w:val="center"/>
              <w:tblLayout w:type="fixed"/>
            </w:tblPrEx>
          </w:tblPrExChange>
        </w:tblPrEx>
        <w:trPr>
          <w:jc w:val="center"/>
          <w:trPrChange w:id="7904"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05"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4</w:t>
            </w:r>
          </w:p>
        </w:tc>
        <w:tc>
          <w:tcPr>
            <w:tcW w:w="2117" w:type="dxa"/>
            <w:tcBorders>
              <w:left w:val="single" w:sz="4" w:space="0" w:color="auto"/>
              <w:right w:val="single" w:sz="4" w:space="0" w:color="auto"/>
            </w:tcBorders>
            <w:vAlign w:val="center"/>
            <w:tcPrChange w:id="7906"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907" w:author="Kazuhiro Takagi" w:date="2017-03-13T09:42:00Z">
                  <w:rPr>
                    <w:sz w:val="18"/>
                    <w:szCs w:val="18"/>
                    <w:lang w:eastAsia="ja-JP"/>
                  </w:rPr>
                </w:rPrChange>
              </w:rPr>
            </w:pPr>
            <w:ins w:id="7908" w:author="Kazuhiro Takagi" w:date="2017-03-14T18:21:00Z">
              <w:r>
                <w:rPr>
                  <w:color w:val="000000"/>
                  <w:sz w:val="20"/>
                  <w:szCs w:val="20"/>
                </w:rPr>
                <w:t>4</w:t>
              </w:r>
            </w:ins>
            <w:ins w:id="7909" w:author="Kazuhiro Takagi" w:date="2017-03-13T09:41:00Z">
              <w:r w:rsidR="002D61A8" w:rsidRPr="002D61A8">
                <w:rPr>
                  <w:color w:val="000000"/>
                  <w:sz w:val="20"/>
                  <w:szCs w:val="20"/>
                  <w:rPrChange w:id="7910" w:author="Kazuhiro Takagi" w:date="2017-03-13T09:42:00Z">
                    <w:rPr>
                      <w:color w:val="000000"/>
                      <w:szCs w:val="22"/>
                    </w:rPr>
                  </w:rPrChange>
                </w:rPr>
                <w:t>.</w:t>
              </w:r>
            </w:ins>
            <w:ins w:id="7911" w:author="Kazuhiro Takagi" w:date="2017-03-14T18:21:00Z">
              <w:r>
                <w:rPr>
                  <w:color w:val="000000"/>
                  <w:sz w:val="20"/>
                  <w:szCs w:val="20"/>
                </w:rPr>
                <w:t>04</w:t>
              </w:r>
            </w:ins>
            <w:ins w:id="7912" w:author=" " w:date="2017-03-08T14:21:00Z">
              <w:del w:id="7913" w:author="Kazuhiro Takagi" w:date="2017-03-10T00:37:00Z">
                <w:r w:rsidR="002D61A8" w:rsidRPr="002D61A8" w:rsidDel="00FD66B3">
                  <w:rPr>
                    <w:sz w:val="20"/>
                    <w:szCs w:val="20"/>
                    <w:rPrChange w:id="7914" w:author="Kazuhiro Takagi" w:date="2017-03-13T09:42:00Z">
                      <w:rPr/>
                    </w:rPrChange>
                  </w:rPr>
                  <w:delText>5.73</w:delText>
                </w:r>
              </w:del>
            </w:ins>
            <w:del w:id="7915" w:author="Kazuhiro Takagi" w:date="2017-03-10T00:37:00Z">
              <w:r w:rsidR="002D61A8" w:rsidRPr="002D61A8" w:rsidDel="00FD66B3">
                <w:rPr>
                  <w:sz w:val="20"/>
                  <w:szCs w:val="20"/>
                  <w:lang w:eastAsia="ja-JP"/>
                  <w:rPrChange w:id="7916" w:author="Kazuhiro Takagi" w:date="2017-03-13T09:42:00Z">
                    <w:rPr>
                      <w:sz w:val="18"/>
                      <w:szCs w:val="18"/>
                      <w:lang w:eastAsia="ja-JP"/>
                    </w:rPr>
                  </w:rPrChange>
                </w:rPr>
                <w:delText xml:space="preserve">11.68 </w:delText>
              </w:r>
            </w:del>
          </w:p>
        </w:tc>
      </w:tr>
      <w:tr w:rsidR="002D61A8" w:rsidRPr="00E8715A" w:rsidTr="004134A7">
        <w:tblPrEx>
          <w:tblW w:w="0" w:type="auto"/>
          <w:jc w:val="center"/>
          <w:tblLayout w:type="fixed"/>
          <w:tblPrExChange w:id="7917" w:author="Kazuhiro Takagi" w:date="2017-03-10T00:37:00Z">
            <w:tblPrEx>
              <w:tblW w:w="0" w:type="auto"/>
              <w:jc w:val="center"/>
              <w:tblLayout w:type="fixed"/>
            </w:tblPrEx>
          </w:tblPrExChange>
        </w:tblPrEx>
        <w:trPr>
          <w:jc w:val="center"/>
          <w:trPrChange w:id="7918"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19"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5</w:t>
            </w:r>
          </w:p>
        </w:tc>
        <w:tc>
          <w:tcPr>
            <w:tcW w:w="2117" w:type="dxa"/>
            <w:tcBorders>
              <w:left w:val="single" w:sz="4" w:space="0" w:color="auto"/>
              <w:right w:val="single" w:sz="4" w:space="0" w:color="auto"/>
            </w:tcBorders>
            <w:vAlign w:val="center"/>
            <w:tcPrChange w:id="7920"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921" w:author="Kazuhiro Takagi" w:date="2017-03-13T09:42:00Z">
                  <w:rPr>
                    <w:sz w:val="18"/>
                    <w:szCs w:val="18"/>
                    <w:lang w:eastAsia="ja-JP"/>
                  </w:rPr>
                </w:rPrChange>
              </w:rPr>
            </w:pPr>
            <w:ins w:id="7922" w:author="Kazuhiro Takagi" w:date="2017-03-14T18:21:00Z">
              <w:r>
                <w:rPr>
                  <w:color w:val="000000"/>
                  <w:sz w:val="20"/>
                  <w:szCs w:val="20"/>
                </w:rPr>
                <w:t>4</w:t>
              </w:r>
            </w:ins>
            <w:ins w:id="7923" w:author="Kazuhiro Takagi" w:date="2017-03-13T09:41:00Z">
              <w:r w:rsidR="002D61A8" w:rsidRPr="002D61A8">
                <w:rPr>
                  <w:color w:val="000000"/>
                  <w:sz w:val="20"/>
                  <w:szCs w:val="20"/>
                  <w:rPrChange w:id="7924" w:author="Kazuhiro Takagi" w:date="2017-03-13T09:42:00Z">
                    <w:rPr>
                      <w:color w:val="000000"/>
                      <w:szCs w:val="22"/>
                    </w:rPr>
                  </w:rPrChange>
                </w:rPr>
                <w:t>.</w:t>
              </w:r>
            </w:ins>
            <w:ins w:id="7925" w:author="Kazuhiro Takagi" w:date="2017-03-14T18:21:00Z">
              <w:r>
                <w:rPr>
                  <w:color w:val="000000"/>
                  <w:sz w:val="20"/>
                  <w:szCs w:val="20"/>
                </w:rPr>
                <w:t>00</w:t>
              </w:r>
            </w:ins>
            <w:ins w:id="7926" w:author=" " w:date="2017-03-08T14:21:00Z">
              <w:del w:id="7927" w:author="Kazuhiro Takagi" w:date="2017-03-10T00:37:00Z">
                <w:r w:rsidR="002D61A8" w:rsidRPr="002D61A8" w:rsidDel="00FD66B3">
                  <w:rPr>
                    <w:sz w:val="20"/>
                    <w:szCs w:val="20"/>
                    <w:rPrChange w:id="7928" w:author="Kazuhiro Takagi" w:date="2017-03-13T09:42:00Z">
                      <w:rPr/>
                    </w:rPrChange>
                  </w:rPr>
                  <w:delText>5.73</w:delText>
                </w:r>
              </w:del>
            </w:ins>
            <w:del w:id="7929" w:author="Kazuhiro Takagi" w:date="2017-03-10T00:37:00Z">
              <w:r w:rsidR="002D61A8" w:rsidRPr="002D61A8" w:rsidDel="00FD66B3">
                <w:rPr>
                  <w:sz w:val="20"/>
                  <w:szCs w:val="20"/>
                  <w:lang w:eastAsia="ja-JP"/>
                  <w:rPrChange w:id="7930" w:author="Kazuhiro Takagi" w:date="2017-03-13T09:42:00Z">
                    <w:rPr>
                      <w:sz w:val="18"/>
                      <w:szCs w:val="18"/>
                      <w:lang w:eastAsia="ja-JP"/>
                    </w:rPr>
                  </w:rPrChange>
                </w:rPr>
                <w:delText xml:space="preserve">11.69 </w:delText>
              </w:r>
            </w:del>
          </w:p>
        </w:tc>
      </w:tr>
      <w:tr w:rsidR="002D61A8" w:rsidRPr="00E8715A" w:rsidTr="004134A7">
        <w:tblPrEx>
          <w:tblW w:w="0" w:type="auto"/>
          <w:jc w:val="center"/>
          <w:tblLayout w:type="fixed"/>
          <w:tblPrExChange w:id="7931" w:author="Kazuhiro Takagi" w:date="2017-03-10T00:37:00Z">
            <w:tblPrEx>
              <w:tblW w:w="0" w:type="auto"/>
              <w:jc w:val="center"/>
              <w:tblLayout w:type="fixed"/>
            </w:tblPrEx>
          </w:tblPrExChange>
        </w:tblPrEx>
        <w:trPr>
          <w:jc w:val="center"/>
          <w:trPrChange w:id="7932"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33"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RDefault="002D61A8" w:rsidP="002D61A8">
            <w:pPr>
              <w:pStyle w:val="CETextBody"/>
              <w:rPr>
                <w:b/>
                <w:sz w:val="16"/>
                <w:lang w:eastAsia="ja-JP"/>
              </w:rPr>
            </w:pPr>
            <w:r>
              <w:rPr>
                <w:rFonts w:hint="eastAsia"/>
                <w:b/>
                <w:sz w:val="16"/>
                <w:lang w:eastAsia="ja-JP"/>
              </w:rPr>
              <w:t>6</w:t>
            </w:r>
          </w:p>
        </w:tc>
        <w:tc>
          <w:tcPr>
            <w:tcW w:w="2117" w:type="dxa"/>
            <w:tcBorders>
              <w:left w:val="single" w:sz="4" w:space="0" w:color="auto"/>
              <w:right w:val="single" w:sz="4" w:space="0" w:color="auto"/>
            </w:tcBorders>
            <w:vAlign w:val="center"/>
            <w:tcPrChange w:id="7934"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7935" w:author="Kazuhiro Takagi" w:date="2017-03-13T09:42:00Z">
                  <w:rPr>
                    <w:sz w:val="18"/>
                    <w:szCs w:val="18"/>
                    <w:lang w:eastAsia="ja-JP"/>
                  </w:rPr>
                </w:rPrChange>
              </w:rPr>
            </w:pPr>
            <w:ins w:id="7936" w:author="Kazuhiro Takagi" w:date="2017-03-13T09:41:00Z">
              <w:r w:rsidRPr="002D61A8">
                <w:rPr>
                  <w:color w:val="000000"/>
                  <w:sz w:val="20"/>
                  <w:szCs w:val="20"/>
                  <w:rPrChange w:id="7937" w:author="Kazuhiro Takagi" w:date="2017-03-13T09:42:00Z">
                    <w:rPr>
                      <w:color w:val="000000"/>
                      <w:szCs w:val="22"/>
                    </w:rPr>
                  </w:rPrChange>
                </w:rPr>
                <w:t>4.0</w:t>
              </w:r>
            </w:ins>
            <w:ins w:id="7938" w:author="Kazuhiro Takagi" w:date="2017-03-14T18:21:00Z">
              <w:r w:rsidR="00B665F4">
                <w:rPr>
                  <w:color w:val="000000"/>
                  <w:sz w:val="20"/>
                  <w:szCs w:val="20"/>
                </w:rPr>
                <w:t>7</w:t>
              </w:r>
            </w:ins>
            <w:ins w:id="7939" w:author=" " w:date="2017-03-08T14:21:00Z">
              <w:del w:id="7940" w:author="Kazuhiro Takagi" w:date="2017-03-10T00:37:00Z">
                <w:r w:rsidRPr="002D61A8" w:rsidDel="00FD66B3">
                  <w:rPr>
                    <w:sz w:val="20"/>
                    <w:szCs w:val="20"/>
                    <w:rPrChange w:id="7941" w:author="Kazuhiro Takagi" w:date="2017-03-13T09:42:00Z">
                      <w:rPr/>
                    </w:rPrChange>
                  </w:rPr>
                  <w:delText>5.20</w:delText>
                </w:r>
              </w:del>
            </w:ins>
            <w:del w:id="7942" w:author="Kazuhiro Takagi" w:date="2017-03-10T00:37:00Z">
              <w:r w:rsidRPr="002D61A8" w:rsidDel="00FD66B3">
                <w:rPr>
                  <w:sz w:val="20"/>
                  <w:szCs w:val="20"/>
                  <w:lang w:eastAsia="ja-JP"/>
                  <w:rPrChange w:id="7943" w:author="Kazuhiro Takagi" w:date="2017-03-13T09:42:00Z">
                    <w:rPr>
                      <w:sz w:val="18"/>
                      <w:szCs w:val="18"/>
                      <w:lang w:eastAsia="ja-JP"/>
                    </w:rPr>
                  </w:rPrChange>
                </w:rPr>
                <w:delText xml:space="preserve">11.02 </w:delText>
              </w:r>
            </w:del>
          </w:p>
        </w:tc>
      </w:tr>
      <w:tr w:rsidR="002D61A8" w:rsidRPr="00E8715A" w:rsidTr="004134A7">
        <w:tblPrEx>
          <w:tblW w:w="0" w:type="auto"/>
          <w:jc w:val="center"/>
          <w:tblLayout w:type="fixed"/>
          <w:tblPrExChange w:id="7944" w:author="Kazuhiro Takagi" w:date="2017-03-10T00:37:00Z">
            <w:tblPrEx>
              <w:tblW w:w="0" w:type="auto"/>
              <w:jc w:val="center"/>
              <w:tblLayout w:type="fixed"/>
            </w:tblPrEx>
          </w:tblPrExChange>
        </w:tblPrEx>
        <w:trPr>
          <w:jc w:val="center"/>
          <w:trPrChange w:id="7945"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46"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7</w:t>
            </w:r>
          </w:p>
        </w:tc>
        <w:tc>
          <w:tcPr>
            <w:tcW w:w="2117" w:type="dxa"/>
            <w:tcBorders>
              <w:left w:val="single" w:sz="4" w:space="0" w:color="auto"/>
              <w:right w:val="single" w:sz="4" w:space="0" w:color="auto"/>
            </w:tcBorders>
            <w:vAlign w:val="center"/>
            <w:tcPrChange w:id="7947"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948" w:author="Kazuhiro Takagi" w:date="2017-03-13T09:42:00Z">
                  <w:rPr>
                    <w:sz w:val="18"/>
                    <w:szCs w:val="18"/>
                    <w:lang w:eastAsia="ja-JP"/>
                  </w:rPr>
                </w:rPrChange>
              </w:rPr>
            </w:pPr>
            <w:ins w:id="7949" w:author="Kazuhiro Takagi" w:date="2017-03-14T18:21:00Z">
              <w:r>
                <w:rPr>
                  <w:color w:val="000000"/>
                  <w:sz w:val="20"/>
                  <w:szCs w:val="20"/>
                </w:rPr>
                <w:t>4</w:t>
              </w:r>
            </w:ins>
            <w:ins w:id="7950" w:author="Kazuhiro Takagi" w:date="2017-03-13T09:41:00Z">
              <w:r w:rsidR="002D61A8" w:rsidRPr="002D61A8">
                <w:rPr>
                  <w:color w:val="000000"/>
                  <w:sz w:val="20"/>
                  <w:szCs w:val="20"/>
                  <w:rPrChange w:id="7951" w:author="Kazuhiro Takagi" w:date="2017-03-13T09:42:00Z">
                    <w:rPr>
                      <w:color w:val="000000"/>
                      <w:szCs w:val="22"/>
                    </w:rPr>
                  </w:rPrChange>
                </w:rPr>
                <w:t>.</w:t>
              </w:r>
            </w:ins>
            <w:ins w:id="7952" w:author="Kazuhiro Takagi" w:date="2017-03-14T18:21:00Z">
              <w:r>
                <w:rPr>
                  <w:color w:val="000000"/>
                  <w:sz w:val="20"/>
                  <w:szCs w:val="20"/>
                </w:rPr>
                <w:t>04</w:t>
              </w:r>
            </w:ins>
            <w:ins w:id="7953" w:author=" " w:date="2017-03-08T14:21:00Z">
              <w:del w:id="7954" w:author="Kazuhiro Takagi" w:date="2017-03-10T00:37:00Z">
                <w:r w:rsidR="002D61A8" w:rsidRPr="002D61A8" w:rsidDel="00FD66B3">
                  <w:rPr>
                    <w:sz w:val="20"/>
                    <w:szCs w:val="20"/>
                    <w:rPrChange w:id="7955" w:author="Kazuhiro Takagi" w:date="2017-03-13T09:42:00Z">
                      <w:rPr/>
                    </w:rPrChange>
                  </w:rPr>
                  <w:delText>5.77</w:delText>
                </w:r>
              </w:del>
            </w:ins>
            <w:del w:id="7956" w:author="Kazuhiro Takagi" w:date="2017-03-10T00:37:00Z">
              <w:r w:rsidR="002D61A8" w:rsidRPr="002D61A8" w:rsidDel="00FD66B3">
                <w:rPr>
                  <w:sz w:val="20"/>
                  <w:szCs w:val="20"/>
                  <w:lang w:eastAsia="ja-JP"/>
                  <w:rPrChange w:id="7957" w:author="Kazuhiro Takagi" w:date="2017-03-13T09:42:00Z">
                    <w:rPr>
                      <w:sz w:val="18"/>
                      <w:szCs w:val="18"/>
                      <w:lang w:eastAsia="ja-JP"/>
                    </w:rPr>
                  </w:rPrChange>
                </w:rPr>
                <w:delText xml:space="preserve">11.58 </w:delText>
              </w:r>
            </w:del>
          </w:p>
        </w:tc>
      </w:tr>
      <w:tr w:rsidR="002D61A8" w:rsidRPr="00E8715A" w:rsidTr="004134A7">
        <w:tblPrEx>
          <w:tblW w:w="0" w:type="auto"/>
          <w:jc w:val="center"/>
          <w:tblLayout w:type="fixed"/>
          <w:tblPrExChange w:id="7958" w:author="Kazuhiro Takagi" w:date="2017-03-10T00:37:00Z">
            <w:tblPrEx>
              <w:tblW w:w="0" w:type="auto"/>
              <w:jc w:val="center"/>
              <w:tblLayout w:type="fixed"/>
            </w:tblPrEx>
          </w:tblPrExChange>
        </w:tblPrEx>
        <w:trPr>
          <w:jc w:val="center"/>
          <w:trPrChange w:id="7959"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60"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8</w:t>
            </w:r>
          </w:p>
        </w:tc>
        <w:tc>
          <w:tcPr>
            <w:tcW w:w="2117" w:type="dxa"/>
            <w:tcBorders>
              <w:left w:val="single" w:sz="4" w:space="0" w:color="auto"/>
              <w:right w:val="single" w:sz="4" w:space="0" w:color="auto"/>
            </w:tcBorders>
            <w:vAlign w:val="center"/>
            <w:tcPrChange w:id="7961" w:author="Kazuhiro Takagi" w:date="2017-03-10T00:37:00Z">
              <w:tcPr>
                <w:tcW w:w="2117" w:type="dxa"/>
                <w:tcBorders>
                  <w:left w:val="single" w:sz="4" w:space="0" w:color="auto"/>
                  <w:right w:val="single" w:sz="4" w:space="0" w:color="auto"/>
                </w:tcBorders>
                <w:vAlign w:val="center"/>
              </w:tcPr>
            </w:tcPrChange>
          </w:tcPr>
          <w:p w:rsidR="002D61A8" w:rsidRPr="002D61A8" w:rsidRDefault="002D61A8" w:rsidP="002D61A8">
            <w:pPr>
              <w:pStyle w:val="CETextBody"/>
              <w:jc w:val="right"/>
              <w:rPr>
                <w:sz w:val="20"/>
                <w:szCs w:val="20"/>
                <w:lang w:eastAsia="ja-JP"/>
                <w:rPrChange w:id="7962" w:author="Kazuhiro Takagi" w:date="2017-03-13T09:42:00Z">
                  <w:rPr>
                    <w:sz w:val="18"/>
                    <w:szCs w:val="18"/>
                    <w:lang w:eastAsia="ja-JP"/>
                  </w:rPr>
                </w:rPrChange>
              </w:rPr>
            </w:pPr>
            <w:ins w:id="7963" w:author="Kazuhiro Takagi" w:date="2017-03-13T09:41:00Z">
              <w:r w:rsidRPr="002D61A8">
                <w:rPr>
                  <w:color w:val="000000"/>
                  <w:sz w:val="20"/>
                  <w:szCs w:val="20"/>
                  <w:rPrChange w:id="7964" w:author="Kazuhiro Takagi" w:date="2017-03-13T09:42:00Z">
                    <w:rPr>
                      <w:color w:val="000000"/>
                      <w:szCs w:val="22"/>
                    </w:rPr>
                  </w:rPrChange>
                </w:rPr>
                <w:t>4.0</w:t>
              </w:r>
            </w:ins>
            <w:ins w:id="7965" w:author="Kazuhiro Takagi" w:date="2017-03-14T18:21:00Z">
              <w:r w:rsidR="00B665F4">
                <w:rPr>
                  <w:color w:val="000000"/>
                  <w:sz w:val="20"/>
                  <w:szCs w:val="20"/>
                </w:rPr>
                <w:t>7</w:t>
              </w:r>
            </w:ins>
            <w:ins w:id="7966" w:author=" " w:date="2017-03-08T14:21:00Z">
              <w:del w:id="7967" w:author="Kazuhiro Takagi" w:date="2017-03-10T00:37:00Z">
                <w:r w:rsidRPr="002D61A8" w:rsidDel="00FD66B3">
                  <w:rPr>
                    <w:sz w:val="20"/>
                    <w:szCs w:val="20"/>
                    <w:rPrChange w:id="7968" w:author="Kazuhiro Takagi" w:date="2017-03-13T09:42:00Z">
                      <w:rPr/>
                    </w:rPrChange>
                  </w:rPr>
                  <w:delText>6.13</w:delText>
                </w:r>
              </w:del>
            </w:ins>
            <w:del w:id="7969" w:author="Kazuhiro Takagi" w:date="2017-03-10T00:37:00Z">
              <w:r w:rsidRPr="002D61A8" w:rsidDel="00FD66B3">
                <w:rPr>
                  <w:sz w:val="20"/>
                  <w:szCs w:val="20"/>
                  <w:lang w:eastAsia="ja-JP"/>
                  <w:rPrChange w:id="7970" w:author="Kazuhiro Takagi" w:date="2017-03-13T09:42:00Z">
                    <w:rPr>
                      <w:sz w:val="18"/>
                      <w:szCs w:val="18"/>
                      <w:lang w:eastAsia="ja-JP"/>
                    </w:rPr>
                  </w:rPrChange>
                </w:rPr>
                <w:delText xml:space="preserve">10.29 </w:delText>
              </w:r>
            </w:del>
          </w:p>
        </w:tc>
      </w:tr>
      <w:tr w:rsidR="002D61A8" w:rsidRPr="00E8715A" w:rsidTr="004134A7">
        <w:tblPrEx>
          <w:tblW w:w="0" w:type="auto"/>
          <w:jc w:val="center"/>
          <w:tblLayout w:type="fixed"/>
          <w:tblPrExChange w:id="7971" w:author="Kazuhiro Takagi" w:date="2017-03-10T00:37:00Z">
            <w:tblPrEx>
              <w:tblW w:w="0" w:type="auto"/>
              <w:jc w:val="center"/>
              <w:tblLayout w:type="fixed"/>
            </w:tblPrEx>
          </w:tblPrExChange>
        </w:tblPrEx>
        <w:trPr>
          <w:jc w:val="center"/>
          <w:trPrChange w:id="7972"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73"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9</w:t>
            </w:r>
          </w:p>
        </w:tc>
        <w:tc>
          <w:tcPr>
            <w:tcW w:w="2117" w:type="dxa"/>
            <w:tcBorders>
              <w:left w:val="single" w:sz="4" w:space="0" w:color="auto"/>
              <w:right w:val="single" w:sz="4" w:space="0" w:color="auto"/>
            </w:tcBorders>
            <w:vAlign w:val="center"/>
            <w:tcPrChange w:id="7974"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975" w:author="Kazuhiro Takagi" w:date="2017-03-13T09:42:00Z">
                  <w:rPr>
                    <w:sz w:val="18"/>
                    <w:szCs w:val="18"/>
                    <w:lang w:eastAsia="ja-JP"/>
                  </w:rPr>
                </w:rPrChange>
              </w:rPr>
            </w:pPr>
            <w:ins w:id="7976" w:author="Kazuhiro Takagi" w:date="2017-03-14T18:21:00Z">
              <w:r>
                <w:rPr>
                  <w:color w:val="000000"/>
                  <w:sz w:val="20"/>
                  <w:szCs w:val="20"/>
                </w:rPr>
                <w:t>4</w:t>
              </w:r>
              <w:r w:rsidRPr="001E6B70">
                <w:rPr>
                  <w:color w:val="000000"/>
                  <w:sz w:val="20"/>
                  <w:szCs w:val="20"/>
                </w:rPr>
                <w:t>.</w:t>
              </w:r>
              <w:r>
                <w:rPr>
                  <w:color w:val="000000"/>
                  <w:sz w:val="20"/>
                  <w:szCs w:val="20"/>
                </w:rPr>
                <w:t>04</w:t>
              </w:r>
            </w:ins>
            <w:ins w:id="7977" w:author=" " w:date="2017-03-08T14:21:00Z">
              <w:del w:id="7978" w:author="Kazuhiro Takagi" w:date="2017-03-10T00:37:00Z">
                <w:r w:rsidR="002D61A8" w:rsidRPr="002D61A8" w:rsidDel="00FD66B3">
                  <w:rPr>
                    <w:sz w:val="20"/>
                    <w:szCs w:val="20"/>
                    <w:rPrChange w:id="7979" w:author="Kazuhiro Takagi" w:date="2017-03-13T09:42:00Z">
                      <w:rPr/>
                    </w:rPrChange>
                  </w:rPr>
                  <w:delText>6.03</w:delText>
                </w:r>
              </w:del>
            </w:ins>
            <w:del w:id="7980" w:author="Kazuhiro Takagi" w:date="2017-03-10T00:37:00Z">
              <w:r w:rsidR="002D61A8" w:rsidRPr="002D61A8" w:rsidDel="00FD66B3">
                <w:rPr>
                  <w:sz w:val="20"/>
                  <w:szCs w:val="20"/>
                  <w:lang w:eastAsia="ja-JP"/>
                  <w:rPrChange w:id="7981" w:author="Kazuhiro Takagi" w:date="2017-03-13T09:42:00Z">
                    <w:rPr>
                      <w:sz w:val="18"/>
                      <w:szCs w:val="18"/>
                      <w:lang w:eastAsia="ja-JP"/>
                    </w:rPr>
                  </w:rPrChange>
                </w:rPr>
                <w:delText xml:space="preserve">11.48 </w:delText>
              </w:r>
            </w:del>
          </w:p>
        </w:tc>
      </w:tr>
      <w:tr w:rsidR="002D61A8" w:rsidRPr="00E8715A" w:rsidTr="004134A7">
        <w:tblPrEx>
          <w:tblW w:w="0" w:type="auto"/>
          <w:jc w:val="center"/>
          <w:tblLayout w:type="fixed"/>
          <w:tblPrExChange w:id="7982" w:author="Kazuhiro Takagi" w:date="2017-03-10T00:37:00Z">
            <w:tblPrEx>
              <w:tblW w:w="0" w:type="auto"/>
              <w:jc w:val="center"/>
              <w:tblLayout w:type="fixed"/>
            </w:tblPrEx>
          </w:tblPrExChange>
        </w:tblPrEx>
        <w:trPr>
          <w:jc w:val="center"/>
          <w:trPrChange w:id="7983" w:author="Kazuhiro Takagi" w:date="2017-03-10T00:37: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7984" w:author="Kazuhiro Takagi" w:date="2017-03-10T00:37: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Default="002D61A8" w:rsidP="002D61A8">
            <w:pPr>
              <w:pStyle w:val="CETextBody"/>
              <w:rPr>
                <w:b/>
                <w:sz w:val="16"/>
                <w:lang w:eastAsia="ja-JP"/>
              </w:rPr>
            </w:pPr>
            <w:r>
              <w:rPr>
                <w:rFonts w:hint="eastAsia"/>
                <w:b/>
                <w:sz w:val="16"/>
                <w:lang w:eastAsia="ja-JP"/>
              </w:rPr>
              <w:t>10</w:t>
            </w:r>
          </w:p>
        </w:tc>
        <w:tc>
          <w:tcPr>
            <w:tcW w:w="2117" w:type="dxa"/>
            <w:tcBorders>
              <w:left w:val="single" w:sz="4" w:space="0" w:color="auto"/>
              <w:right w:val="single" w:sz="4" w:space="0" w:color="auto"/>
            </w:tcBorders>
            <w:vAlign w:val="center"/>
            <w:tcPrChange w:id="7985" w:author="Kazuhiro Takagi" w:date="2017-03-10T00:37:00Z">
              <w:tcPr>
                <w:tcW w:w="2117" w:type="dxa"/>
                <w:tcBorders>
                  <w:left w:val="single" w:sz="4" w:space="0" w:color="auto"/>
                  <w:right w:val="single" w:sz="4" w:space="0" w:color="auto"/>
                </w:tcBorders>
                <w:vAlign w:val="center"/>
              </w:tcPr>
            </w:tcPrChange>
          </w:tcPr>
          <w:p w:rsidR="002D61A8" w:rsidRPr="002D61A8" w:rsidRDefault="00B665F4" w:rsidP="002D61A8">
            <w:pPr>
              <w:pStyle w:val="CETextBody"/>
              <w:jc w:val="right"/>
              <w:rPr>
                <w:sz w:val="20"/>
                <w:szCs w:val="20"/>
                <w:lang w:eastAsia="ja-JP"/>
                <w:rPrChange w:id="7986" w:author="Kazuhiro Takagi" w:date="2017-03-13T09:42:00Z">
                  <w:rPr>
                    <w:sz w:val="18"/>
                    <w:szCs w:val="18"/>
                    <w:lang w:eastAsia="ja-JP"/>
                  </w:rPr>
                </w:rPrChange>
              </w:rPr>
            </w:pPr>
            <w:ins w:id="7987" w:author="Kazuhiro Takagi" w:date="2017-03-14T18:21:00Z">
              <w:r>
                <w:rPr>
                  <w:color w:val="000000"/>
                  <w:sz w:val="20"/>
                  <w:szCs w:val="20"/>
                </w:rPr>
                <w:t>4</w:t>
              </w:r>
              <w:r w:rsidRPr="001E6B70">
                <w:rPr>
                  <w:color w:val="000000"/>
                  <w:sz w:val="20"/>
                  <w:szCs w:val="20"/>
                </w:rPr>
                <w:t>.</w:t>
              </w:r>
              <w:r>
                <w:rPr>
                  <w:color w:val="000000"/>
                  <w:sz w:val="20"/>
                  <w:szCs w:val="20"/>
                </w:rPr>
                <w:t>04</w:t>
              </w:r>
            </w:ins>
            <w:ins w:id="7988" w:author=" " w:date="2017-03-08T14:21:00Z">
              <w:del w:id="7989" w:author="Kazuhiro Takagi" w:date="2017-03-10T00:37:00Z">
                <w:r w:rsidR="002D61A8" w:rsidRPr="002D61A8" w:rsidDel="00FD66B3">
                  <w:rPr>
                    <w:sz w:val="20"/>
                    <w:szCs w:val="20"/>
                    <w:rPrChange w:id="7990" w:author="Kazuhiro Takagi" w:date="2017-03-13T09:42:00Z">
                      <w:rPr/>
                    </w:rPrChange>
                  </w:rPr>
                  <w:delText>5.23</w:delText>
                </w:r>
              </w:del>
            </w:ins>
            <w:del w:id="7991" w:author="Kazuhiro Takagi" w:date="2017-03-10T00:37:00Z">
              <w:r w:rsidR="002D61A8" w:rsidRPr="002D61A8" w:rsidDel="00FD66B3">
                <w:rPr>
                  <w:sz w:val="20"/>
                  <w:szCs w:val="20"/>
                  <w:lang w:eastAsia="ja-JP"/>
                  <w:rPrChange w:id="7992" w:author="Kazuhiro Takagi" w:date="2017-03-13T09:42:00Z">
                    <w:rPr>
                      <w:sz w:val="18"/>
                      <w:szCs w:val="18"/>
                      <w:lang w:eastAsia="ja-JP"/>
                    </w:rPr>
                  </w:rPrChange>
                </w:rPr>
                <w:delText xml:space="preserve">11.99 </w:delText>
              </w:r>
            </w:del>
          </w:p>
        </w:tc>
      </w:tr>
    </w:tbl>
    <w:p w:rsidR="00E67223" w:rsidRDefault="00E67223" w:rsidP="00E67223">
      <w:pPr>
        <w:pStyle w:val="CETextBody"/>
        <w:rPr>
          <w:b/>
          <w:lang w:val="en-US" w:eastAsia="ja-JP"/>
        </w:rPr>
      </w:pPr>
    </w:p>
    <w:p w:rsidR="00E67223" w:rsidRPr="00B05A50" w:rsidRDefault="00E67223" w:rsidP="00E67223">
      <w:pPr>
        <w:pStyle w:val="CETextBody"/>
        <w:rPr>
          <w:b/>
          <w:lang w:val="en-US" w:eastAsia="ja-JP"/>
        </w:rPr>
      </w:pPr>
    </w:p>
    <w:p w:rsidR="00E67223" w:rsidRDefault="00E67223" w:rsidP="00E67223">
      <w:pPr>
        <w:pStyle w:val="CETextBody"/>
        <w:numPr>
          <w:ilvl w:val="0"/>
          <w:numId w:val="27"/>
        </w:numPr>
        <w:ind w:hanging="782"/>
        <w:rPr>
          <w:ins w:id="7993" w:author="Kazuhiro Takagi" w:date="2017-03-13T20:47:00Z"/>
          <w:lang w:val="en-US" w:eastAsia="ja-JP"/>
        </w:rPr>
      </w:pPr>
      <w:r w:rsidRPr="00827062">
        <w:rPr>
          <w:rFonts w:hint="eastAsia"/>
          <w:lang w:val="en-US" w:eastAsia="ja-JP"/>
        </w:rPr>
        <w:t>Consider</w:t>
      </w:r>
      <w:r>
        <w:rPr>
          <w:rFonts w:hint="eastAsia"/>
          <w:lang w:val="en-US" w:eastAsia="ja-JP"/>
        </w:rPr>
        <w:t>ation</w:t>
      </w:r>
    </w:p>
    <w:p w:rsidR="0095070F" w:rsidRPr="009F1D65" w:rsidRDefault="009F1D65">
      <w:pPr>
        <w:pStyle w:val="CETextBody"/>
        <w:rPr>
          <w:u w:val="single"/>
          <w:lang w:val="en-US" w:eastAsia="ja-JP"/>
          <w:rPrChange w:id="7994" w:author="Kazuhiro Takagi" w:date="2017-03-13T20:51:00Z">
            <w:rPr>
              <w:lang w:val="en-US" w:eastAsia="ja-JP"/>
            </w:rPr>
          </w:rPrChange>
        </w:rPr>
        <w:pPrChange w:id="7995" w:author="Kazuhiro Takagi" w:date="2017-03-13T20:47:00Z">
          <w:pPr>
            <w:pStyle w:val="CETextBody"/>
            <w:numPr>
              <w:numId w:val="27"/>
            </w:numPr>
            <w:ind w:left="782" w:hanging="782"/>
          </w:pPr>
        </w:pPrChange>
      </w:pPr>
      <w:ins w:id="7996" w:author="Kazuhiro Takagi" w:date="2017-03-13T20:49:00Z">
        <w:r>
          <w:rPr>
            <w:lang w:val="en-US" w:eastAsia="ja-JP"/>
          </w:rPr>
          <w:t>T</w:t>
        </w:r>
      </w:ins>
      <w:ins w:id="7997" w:author="Kazuhiro Takagi" w:date="2017-03-13T20:47:00Z">
        <w:r w:rsidR="0095070F">
          <w:rPr>
            <w:lang w:val="en-US" w:eastAsia="ja-JP"/>
          </w:rPr>
          <w:t xml:space="preserve">he time difference </w:t>
        </w:r>
      </w:ins>
      <w:ins w:id="7998" w:author="Kazuhiro Takagi" w:date="2017-03-13T20:49:00Z">
        <w:r>
          <w:rPr>
            <w:lang w:val="en-US" w:eastAsia="ja-JP"/>
          </w:rPr>
          <w:t xml:space="preserve">from section 5.4.1 </w:t>
        </w:r>
      </w:ins>
      <w:ins w:id="7999" w:author="Kazuhiro Takagi" w:date="2017-03-13T20:47:00Z">
        <w:r w:rsidR="0095070F">
          <w:rPr>
            <w:lang w:val="en-US" w:eastAsia="ja-JP"/>
          </w:rPr>
          <w:t>is</w:t>
        </w:r>
      </w:ins>
      <w:ins w:id="8000" w:author="Kazuhiro Takagi" w:date="2017-03-13T20:49:00Z">
        <w:r>
          <w:rPr>
            <w:lang w:val="en-US" w:eastAsia="ja-JP"/>
          </w:rPr>
          <w:t xml:space="preserve"> observed </w:t>
        </w:r>
      </w:ins>
      <w:ins w:id="8001" w:author="Kazuhiro Takagi" w:date="2017-03-13T20:47:00Z">
        <w:r w:rsidR="0095070F">
          <w:rPr>
            <w:lang w:val="en-US" w:eastAsia="ja-JP"/>
          </w:rPr>
          <w:t>only 660ms</w:t>
        </w:r>
      </w:ins>
      <w:ins w:id="8002" w:author="Kazuhiro Takagi" w:date="2017-03-13T20:49:00Z">
        <w:r>
          <w:rPr>
            <w:lang w:val="en-US" w:eastAsia="ja-JP"/>
          </w:rPr>
          <w:t xml:space="preserve">. </w:t>
        </w:r>
      </w:ins>
      <w:ins w:id="8003" w:author="Kazuhiro Takagi" w:date="2017-03-13T20:51:00Z">
        <w:r>
          <w:rPr>
            <w:u w:val="single"/>
            <w:lang w:val="en-US" w:eastAsia="ja-JP"/>
          </w:rPr>
          <w:t>The</w:t>
        </w:r>
      </w:ins>
      <w:ins w:id="8004" w:author="Kazuhiro Takagi" w:date="2017-03-13T20:49:00Z">
        <w:r w:rsidRPr="009F1D65">
          <w:rPr>
            <w:u w:val="single"/>
            <w:lang w:val="en-US" w:eastAsia="ja-JP"/>
            <w:rPrChange w:id="8005" w:author="Kazuhiro Takagi" w:date="2017-03-13T20:51:00Z">
              <w:rPr>
                <w:lang w:val="en-US" w:eastAsia="ja-JP"/>
              </w:rPr>
            </w:rPrChange>
          </w:rPr>
          <w:t xml:space="preserve"> GFX Library</w:t>
        </w:r>
      </w:ins>
      <w:ins w:id="8006" w:author="Kazuhiro Takagi" w:date="2017-03-13T20:50:00Z">
        <w:r w:rsidRPr="009F1D65">
          <w:rPr>
            <w:u w:val="single"/>
            <w:lang w:val="en-US" w:eastAsia="ja-JP"/>
            <w:rPrChange w:id="8007" w:author="Kazuhiro Takagi" w:date="2017-03-13T20:51:00Z">
              <w:rPr>
                <w:lang w:val="en-US" w:eastAsia="ja-JP"/>
              </w:rPr>
            </w:rPrChange>
          </w:rPr>
          <w:t xml:space="preserve"> </w:t>
        </w:r>
      </w:ins>
      <w:ins w:id="8008" w:author="Kazuhiro Takagi" w:date="2017-03-13T20:51:00Z">
        <w:r>
          <w:rPr>
            <w:u w:val="single"/>
            <w:lang w:val="en-US" w:eastAsia="ja-JP"/>
          </w:rPr>
          <w:t xml:space="preserve">usually </w:t>
        </w:r>
      </w:ins>
      <w:ins w:id="8009" w:author="Kazuhiro Takagi" w:date="2017-03-13T20:50:00Z">
        <w:r w:rsidRPr="009F1D65">
          <w:rPr>
            <w:u w:val="single"/>
            <w:lang w:val="en-US" w:eastAsia="ja-JP"/>
            <w:rPrChange w:id="8010" w:author="Kazuhiro Takagi" w:date="2017-03-13T20:51:00Z">
              <w:rPr>
                <w:lang w:val="en-US" w:eastAsia="ja-JP"/>
              </w:rPr>
            </w:rPrChange>
          </w:rPr>
          <w:t xml:space="preserve">take longer time for initialization before drawing the </w:t>
        </w:r>
      </w:ins>
      <w:ins w:id="8011" w:author="Kazuhiro Takagi" w:date="2017-03-13T20:51:00Z">
        <w:r w:rsidRPr="009F1D65">
          <w:rPr>
            <w:u w:val="single"/>
            <w:lang w:val="en-US" w:eastAsia="ja-JP"/>
            <w:rPrChange w:id="8012" w:author="Kazuhiro Takagi" w:date="2017-03-13T20:51:00Z">
              <w:rPr>
                <w:lang w:val="en-US" w:eastAsia="ja-JP"/>
              </w:rPr>
            </w:rPrChange>
          </w:rPr>
          <w:t>1</w:t>
        </w:r>
        <w:r w:rsidRPr="009F1D65">
          <w:rPr>
            <w:u w:val="single"/>
            <w:vertAlign w:val="superscript"/>
            <w:lang w:val="en-US" w:eastAsia="ja-JP"/>
            <w:rPrChange w:id="8013" w:author="Kazuhiro Takagi" w:date="2017-03-13T20:51:00Z">
              <w:rPr>
                <w:lang w:val="en-US" w:eastAsia="ja-JP"/>
              </w:rPr>
            </w:rPrChange>
          </w:rPr>
          <w:t>st</w:t>
        </w:r>
        <w:r w:rsidRPr="009F1D65">
          <w:rPr>
            <w:u w:val="single"/>
            <w:lang w:val="en-US" w:eastAsia="ja-JP"/>
            <w:rPrChange w:id="8014" w:author="Kazuhiro Takagi" w:date="2017-03-13T20:51:00Z">
              <w:rPr>
                <w:lang w:val="en-US" w:eastAsia="ja-JP"/>
              </w:rPr>
            </w:rPrChange>
          </w:rPr>
          <w:t xml:space="preserve"> frame </w:t>
        </w:r>
        <w:r>
          <w:rPr>
            <w:u w:val="single"/>
            <w:lang w:val="en-US" w:eastAsia="ja-JP"/>
          </w:rPr>
          <w:t xml:space="preserve">so we are estimating that the GFX driver initialization start </w:t>
        </w:r>
      </w:ins>
      <w:ins w:id="8015" w:author="Kazuhiro Takagi" w:date="2017-03-13T20:52:00Z">
        <w:r>
          <w:rPr>
            <w:u w:val="single"/>
            <w:lang w:val="en-US" w:eastAsia="ja-JP"/>
          </w:rPr>
          <w:t>earlier</w:t>
        </w:r>
      </w:ins>
      <w:ins w:id="8016" w:author="Kazuhiro Takagi" w:date="2017-03-13T20:51:00Z">
        <w:r>
          <w:rPr>
            <w:u w:val="single"/>
            <w:lang w:val="en-US" w:eastAsia="ja-JP"/>
          </w:rPr>
          <w:t xml:space="preserve"> </w:t>
        </w:r>
      </w:ins>
      <w:ins w:id="8017" w:author="Kazuhiro Takagi" w:date="2017-03-13T20:52:00Z">
        <w:r>
          <w:rPr>
            <w:u w:val="single"/>
            <w:lang w:val="en-US" w:eastAsia="ja-JP"/>
          </w:rPr>
          <w:t>than the time of “VM powered on”.</w:t>
        </w:r>
      </w:ins>
      <w:ins w:id="8018" w:author="Kazuhiro Takagi" w:date="2017-03-13T20:50:00Z">
        <w:r w:rsidRPr="009F1D65">
          <w:rPr>
            <w:u w:val="single"/>
            <w:lang w:val="en-US" w:eastAsia="ja-JP"/>
            <w:rPrChange w:id="8019" w:author="Kazuhiro Takagi" w:date="2017-03-13T20:51:00Z">
              <w:rPr>
                <w:lang w:val="en-US" w:eastAsia="ja-JP"/>
              </w:rPr>
            </w:rPrChange>
          </w:rPr>
          <w:t xml:space="preserve"> </w:t>
        </w:r>
      </w:ins>
      <w:ins w:id="8020" w:author="Kazuhiro Takagi" w:date="2017-03-13T20:49:00Z">
        <w:r w:rsidRPr="009F1D65">
          <w:rPr>
            <w:u w:val="single"/>
            <w:lang w:val="en-US" w:eastAsia="ja-JP"/>
            <w:rPrChange w:id="8021" w:author="Kazuhiro Takagi" w:date="2017-03-13T20:51:00Z">
              <w:rPr>
                <w:lang w:val="en-US" w:eastAsia="ja-JP"/>
              </w:rPr>
            </w:rPrChange>
          </w:rPr>
          <w:t xml:space="preserve"> </w:t>
        </w:r>
      </w:ins>
    </w:p>
    <w:p w:rsidR="00E67223" w:rsidDel="009F1D65" w:rsidRDefault="00E67223" w:rsidP="00E67223">
      <w:pPr>
        <w:pStyle w:val="CETextBody"/>
        <w:rPr>
          <w:del w:id="8022" w:author="Kazuhiro Takagi" w:date="2017-03-13T20:52:00Z"/>
          <w:lang w:val="en-US" w:eastAsia="ja-JP"/>
        </w:rPr>
      </w:pPr>
      <w:del w:id="8023" w:author="Kazuhiro Takagi" w:date="2017-03-13T20:52:00Z">
        <w:r w:rsidDel="009F1D65">
          <w:rPr>
            <w:rFonts w:hint="eastAsia"/>
            <w:lang w:val="en-US" w:eastAsia="ja-JP"/>
          </w:rPr>
          <w:delText xml:space="preserve"> </w:delText>
        </w:r>
      </w:del>
      <w:del w:id="8024" w:author="Kazuhiro Takagi" w:date="2017-03-13T20:45:00Z">
        <w:r w:rsidR="00284F3C" w:rsidDel="0095070F">
          <w:rPr>
            <w:rFonts w:hint="eastAsia"/>
            <w:lang w:val="en-US" w:eastAsia="ja-JP"/>
          </w:rPr>
          <w:delText>Refer 5.4.1.</w:delText>
        </w:r>
      </w:del>
    </w:p>
    <w:p w:rsidR="00284F3C" w:rsidRDefault="00284F3C" w:rsidP="00E67223">
      <w:pPr>
        <w:pStyle w:val="CETextBody"/>
        <w:rPr>
          <w:lang w:val="en-US" w:eastAsia="ja-JP"/>
        </w:rPr>
      </w:pPr>
      <w:del w:id="8025" w:author="Kazuhiro Takagi" w:date="2017-03-13T20:52:00Z">
        <w:r w:rsidDel="009F1D65">
          <w:rPr>
            <w:lang w:val="en-US" w:eastAsia="ja-JP"/>
          </w:rPr>
          <w:delText xml:space="preserve"> </w:delText>
        </w:r>
      </w:del>
    </w:p>
    <w:p w:rsidR="00E67223" w:rsidRDefault="00E67223" w:rsidP="00E67223">
      <w:pPr>
        <w:rPr>
          <w:sz w:val="22"/>
          <w:lang w:val="en-US" w:eastAsia="ja-JP"/>
        </w:rPr>
      </w:pPr>
      <w:r>
        <w:rPr>
          <w:lang w:val="en-US" w:eastAsia="ja-JP"/>
        </w:rPr>
        <w:br w:type="page"/>
      </w:r>
    </w:p>
    <w:p w:rsidR="00E67223" w:rsidRPr="00651005" w:rsidDel="008134D2" w:rsidRDefault="00E67223" w:rsidP="00E67223">
      <w:pPr>
        <w:pStyle w:val="Heading3"/>
        <w:rPr>
          <w:del w:id="8026" w:author="Huy Duc. Nguyen" w:date="2017-08-30T14:41:00Z"/>
        </w:rPr>
      </w:pPr>
      <w:bookmarkStart w:id="8027" w:name="_Toc475571121"/>
      <w:bookmarkStart w:id="8028" w:name="_Toc491775641"/>
      <w:del w:id="8029" w:author="Huy Duc. Nguyen" w:date="2017-08-30T14:41:00Z">
        <w:r w:rsidRPr="007C2E44" w:rsidDel="008134D2">
          <w:lastRenderedPageBreak/>
          <w:delText>From power on to booting of Linux OS</w:delText>
        </w:r>
        <w:bookmarkEnd w:id="8027"/>
        <w:bookmarkEnd w:id="8028"/>
      </w:del>
    </w:p>
    <w:p w:rsidR="00E67223" w:rsidDel="008134D2" w:rsidRDefault="00E67223" w:rsidP="00E67223">
      <w:pPr>
        <w:pStyle w:val="CETextBody"/>
        <w:numPr>
          <w:ilvl w:val="0"/>
          <w:numId w:val="28"/>
        </w:numPr>
        <w:ind w:hanging="782"/>
        <w:rPr>
          <w:del w:id="8030" w:author="Huy Duc. Nguyen" w:date="2017-08-30T14:41:00Z"/>
          <w:lang w:val="en-US" w:eastAsia="ja-JP"/>
        </w:rPr>
      </w:pPr>
      <w:del w:id="8031" w:author="Huy Duc. Nguyen" w:date="2017-08-30T14:41:00Z">
        <w:r w:rsidDel="008134D2">
          <w:rPr>
            <w:rFonts w:hint="eastAsia"/>
            <w:lang w:val="en-US" w:eastAsia="ja-JP"/>
          </w:rPr>
          <w:delText>Description</w:delText>
        </w:r>
      </w:del>
    </w:p>
    <w:p w:rsidR="00E67223" w:rsidRPr="004639D9" w:rsidDel="008134D2" w:rsidRDefault="00E67223" w:rsidP="00E67223">
      <w:pPr>
        <w:pStyle w:val="CETextBody"/>
        <w:ind w:left="142"/>
        <w:rPr>
          <w:del w:id="8032" w:author="Huy Duc. Nguyen" w:date="2017-08-30T14:41:00Z"/>
          <w:lang w:val="en-US" w:eastAsia="ja-JP"/>
        </w:rPr>
      </w:pPr>
      <w:del w:id="8033" w:author="Huy Duc. Nguyen" w:date="2017-08-30T14:41:00Z">
        <w:r w:rsidDel="008134D2">
          <w:rPr>
            <w:rFonts w:hint="eastAsia"/>
            <w:lang w:val="en-US" w:eastAsia="ja-JP"/>
          </w:rPr>
          <w:delText xml:space="preserve">Verify the </w:delText>
        </w:r>
        <w:r w:rsidDel="008134D2">
          <w:rPr>
            <w:lang w:val="en-US" w:eastAsia="ja-JP"/>
          </w:rPr>
          <w:delText xml:space="preserve">time from </w:delText>
        </w:r>
        <w:r w:rsidDel="008134D2">
          <w:rPr>
            <w:rFonts w:hint="eastAsia"/>
            <w:lang w:val="en-US" w:eastAsia="ja-JP"/>
          </w:rPr>
          <w:delText xml:space="preserve">power on </w:delText>
        </w:r>
        <w:r w:rsidRPr="000E1935" w:rsidDel="008134D2">
          <w:rPr>
            <w:lang w:val="en-US" w:eastAsia="ja-JP"/>
          </w:rPr>
          <w:delText xml:space="preserve">until </w:delText>
        </w:r>
        <w:r w:rsidDel="008134D2">
          <w:rPr>
            <w:lang w:val="en-US" w:eastAsia="ja-JP"/>
          </w:rPr>
          <w:delText>ready</w:delText>
        </w:r>
        <w:r w:rsidDel="008134D2">
          <w:rPr>
            <w:rFonts w:hint="eastAsia"/>
            <w:lang w:val="en-US" w:eastAsia="ja-JP"/>
          </w:rPr>
          <w:delText xml:space="preserve"> of </w:delText>
        </w:r>
        <w:r w:rsidRPr="007239F8" w:rsidDel="008134D2">
          <w:rPr>
            <w:lang w:val="en-US" w:eastAsia="ja-JP"/>
          </w:rPr>
          <w:delText>Linux</w:delText>
        </w:r>
        <w:r w:rsidDel="008134D2">
          <w:rPr>
            <w:rFonts w:hint="eastAsia"/>
            <w:lang w:val="en-US" w:eastAsia="ja-JP"/>
          </w:rPr>
          <w:delText xml:space="preserve"> Kernel on virtualization PoC</w:delText>
        </w:r>
        <w:r w:rsidRPr="004278D7" w:rsidDel="008134D2">
          <w:rPr>
            <w:rFonts w:hint="eastAsia"/>
            <w:lang w:val="en-US" w:eastAsia="ja-JP"/>
          </w:rPr>
          <w:delText>.</w:delText>
        </w:r>
      </w:del>
    </w:p>
    <w:p w:rsidR="00E67223" w:rsidDel="008134D2" w:rsidRDefault="00E67223" w:rsidP="00E67223">
      <w:pPr>
        <w:pStyle w:val="CETextBody"/>
        <w:ind w:left="142"/>
        <w:rPr>
          <w:del w:id="8034" w:author="Huy Duc. Nguyen" w:date="2017-08-30T14:41:00Z"/>
          <w:lang w:val="en-US" w:eastAsia="ja-JP"/>
        </w:rPr>
      </w:pPr>
      <w:del w:id="8035" w:author="Huy Duc. Nguyen" w:date="2017-08-30T14:41:00Z">
        <w:r w:rsidDel="008134D2">
          <w:rPr>
            <w:rFonts w:hint="eastAsia"/>
            <w:lang w:val="en-US" w:eastAsia="ja-JP"/>
          </w:rPr>
          <w:delText xml:space="preserve">The following figure </w:delText>
        </w:r>
        <w:r w:rsidDel="008134D2">
          <w:rPr>
            <w:lang w:val="en-US" w:eastAsia="ja-JP"/>
          </w:rPr>
          <w:delText>describes</w:delText>
        </w:r>
        <w:r w:rsidDel="008134D2">
          <w:rPr>
            <w:rFonts w:hint="eastAsia"/>
            <w:lang w:val="en-US" w:eastAsia="ja-JP"/>
          </w:rPr>
          <w:delText xml:space="preserve"> measurement target.</w:delText>
        </w:r>
      </w:del>
    </w:p>
    <w:p w:rsidR="00E67223" w:rsidRPr="00B53211" w:rsidDel="008134D2" w:rsidRDefault="00944056" w:rsidP="00E67223">
      <w:pPr>
        <w:pStyle w:val="CETextBody"/>
        <w:ind w:left="142"/>
        <w:rPr>
          <w:del w:id="8036" w:author="Huy Duc. Nguyen" w:date="2017-08-30T14:41:00Z"/>
          <w:lang w:val="en-US" w:eastAsia="ja-JP"/>
        </w:rPr>
      </w:pPr>
      <w:ins w:id="8037" w:author="Kazuhiro Takagi" w:date="2017-04-11T00:40:00Z">
        <w:del w:id="8038" w:author="Huy Duc. Nguyen" w:date="2017-08-30T14:41:00Z">
          <w:r w:rsidDel="008134D2">
            <w:rPr>
              <w:noProof/>
              <w:lang w:val="en-US"/>
            </w:rPr>
            <w:drawing>
              <wp:inline distT="0" distB="0" distL="0" distR="0" wp14:anchorId="5C8B3700">
                <wp:extent cx="5556240" cy="1639800"/>
                <wp:effectExtent l="0" t="0" r="698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6240" cy="1639800"/>
                        </a:xfrm>
                        <a:prstGeom prst="rect">
                          <a:avLst/>
                        </a:prstGeom>
                        <a:noFill/>
                        <a:ln>
                          <a:noFill/>
                        </a:ln>
                      </pic:spPr>
                    </pic:pic>
                  </a:graphicData>
                </a:graphic>
              </wp:inline>
            </w:drawing>
          </w:r>
        </w:del>
      </w:ins>
    </w:p>
    <w:p w:rsidR="00E67223" w:rsidRPr="00F32551" w:rsidDel="008134D2" w:rsidRDefault="008852B7" w:rsidP="00E67223">
      <w:pPr>
        <w:pStyle w:val="CETextBody"/>
        <w:rPr>
          <w:del w:id="8039" w:author="Huy Duc. Nguyen" w:date="2017-08-30T14:41:00Z"/>
          <w:lang w:val="en-US" w:eastAsia="ja-JP"/>
        </w:rPr>
      </w:pPr>
      <w:del w:id="8040" w:author="Huy Duc. Nguyen" w:date="2017-08-30T14:41:00Z">
        <w:r w:rsidDel="008134D2">
          <w:rPr>
            <w:noProof/>
            <w:lang w:val="en-US"/>
          </w:rPr>
          <w:drawing>
            <wp:inline distT="0" distB="0" distL="0" distR="0" wp14:anchorId="13E67F6D" wp14:editId="0CB32722">
              <wp:extent cx="5505120" cy="1635120"/>
              <wp:effectExtent l="0" t="0" r="635" b="381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5120" cy="1635120"/>
                      </a:xfrm>
                      <a:prstGeom prst="rect">
                        <a:avLst/>
                      </a:prstGeom>
                      <a:noFill/>
                      <a:ln>
                        <a:noFill/>
                      </a:ln>
                    </pic:spPr>
                  </pic:pic>
                </a:graphicData>
              </a:graphic>
            </wp:inline>
          </w:drawing>
        </w:r>
      </w:del>
    </w:p>
    <w:p w:rsidR="00E67223" w:rsidDel="008134D2" w:rsidRDefault="00E67223" w:rsidP="00E67223">
      <w:pPr>
        <w:pStyle w:val="CETextBody"/>
        <w:ind w:left="2"/>
        <w:rPr>
          <w:del w:id="8041" w:author="Huy Duc. Nguyen" w:date="2017-08-30T14:41:00Z"/>
          <w:lang w:val="en-US" w:eastAsia="ja-JP"/>
        </w:rPr>
      </w:pPr>
    </w:p>
    <w:p w:rsidR="00E67223" w:rsidDel="008134D2" w:rsidRDefault="00E67223" w:rsidP="00E67223">
      <w:pPr>
        <w:pStyle w:val="Caption"/>
        <w:rPr>
          <w:del w:id="8042" w:author="Huy Duc. Nguyen" w:date="2017-08-30T14:41:00Z"/>
          <w:b w:val="0"/>
          <w:lang w:eastAsia="ja-JP"/>
        </w:rPr>
      </w:pPr>
      <w:del w:id="8043" w:author="Huy Duc. Nguyen" w:date="2017-08-30T14:41:00Z">
        <w:r w:rsidDel="008134D2">
          <w:rPr>
            <w:lang w:eastAsia="ja-JP"/>
          </w:rPr>
          <w:delText xml:space="preserve">Figure </w:delText>
        </w:r>
        <w:r w:rsidDel="008134D2">
          <w:rPr>
            <w:lang w:eastAsia="ja-JP"/>
          </w:rPr>
          <w:fldChar w:fldCharType="begin"/>
        </w:r>
        <w:r w:rsidDel="008134D2">
          <w:rPr>
            <w:lang w:eastAsia="ja-JP"/>
          </w:rPr>
          <w:delInstrText xml:space="preserve"> STYLEREF 1 \s </w:delInstrText>
        </w:r>
        <w:r w:rsidDel="008134D2">
          <w:rPr>
            <w:lang w:eastAsia="ja-JP"/>
          </w:rPr>
          <w:fldChar w:fldCharType="separate"/>
        </w:r>
        <w:r w:rsidR="003B19D6" w:rsidDel="008134D2">
          <w:rPr>
            <w:noProof/>
            <w:lang w:eastAsia="ja-JP"/>
          </w:rPr>
          <w:delText>5</w:delText>
        </w:r>
        <w:r w:rsidDel="008134D2">
          <w:rPr>
            <w:lang w:eastAsia="ja-JP"/>
          </w:rPr>
          <w:fldChar w:fldCharType="end"/>
        </w:r>
        <w:r w:rsidDel="008134D2">
          <w:rPr>
            <w:lang w:eastAsia="ja-JP"/>
          </w:rPr>
          <w:noBreakHyphen/>
        </w:r>
        <w:r w:rsidDel="008134D2">
          <w:rPr>
            <w:lang w:eastAsia="ja-JP"/>
          </w:rPr>
          <w:fldChar w:fldCharType="begin"/>
        </w:r>
        <w:r w:rsidDel="008134D2">
          <w:rPr>
            <w:lang w:eastAsia="ja-JP"/>
          </w:rPr>
          <w:delInstrText xml:space="preserve"> SEQ Figure \* ARABIC \s 1 </w:delInstrText>
        </w:r>
        <w:r w:rsidDel="008134D2">
          <w:rPr>
            <w:lang w:eastAsia="ja-JP"/>
          </w:rPr>
          <w:fldChar w:fldCharType="separate"/>
        </w:r>
      </w:del>
      <w:ins w:id="8044" w:author="Kazuhiro Takagi" w:date="2017-03-21T15:02:00Z">
        <w:del w:id="8045" w:author="Huy Duc. Nguyen" w:date="2017-08-28T16:38:00Z">
          <w:r w:rsidR="00520A63" w:rsidDel="003B19D6">
            <w:rPr>
              <w:noProof/>
              <w:lang w:eastAsia="ja-JP"/>
            </w:rPr>
            <w:delText>9</w:delText>
          </w:r>
        </w:del>
      </w:ins>
      <w:ins w:id="8046" w:author=" " w:date="2017-03-09T11:18:00Z">
        <w:del w:id="8047" w:author="Huy Duc. Nguyen" w:date="2017-08-28T16:38:00Z">
          <w:r w:rsidR="00442CC0" w:rsidDel="003B19D6">
            <w:rPr>
              <w:noProof/>
              <w:lang w:eastAsia="ja-JP"/>
            </w:rPr>
            <w:delText>9</w:delText>
          </w:r>
        </w:del>
      </w:ins>
      <w:del w:id="8048" w:author="Huy Duc. Nguyen" w:date="2017-08-28T16:38:00Z">
        <w:r w:rsidR="00003FEB" w:rsidDel="003B19D6">
          <w:rPr>
            <w:noProof/>
            <w:lang w:eastAsia="ja-JP"/>
          </w:rPr>
          <w:delText>12</w:delText>
        </w:r>
      </w:del>
      <w:del w:id="8049" w:author="Huy Duc. Nguyen" w:date="2017-08-30T14:41:00Z">
        <w:r w:rsidDel="008134D2">
          <w:rPr>
            <w:lang w:eastAsia="ja-JP"/>
          </w:rPr>
          <w:fldChar w:fldCharType="end"/>
        </w:r>
        <w:r w:rsidDel="008134D2">
          <w:rPr>
            <w:rFonts w:hint="eastAsia"/>
            <w:lang w:eastAsia="ja-JP"/>
          </w:rPr>
          <w:delText xml:space="preserve">: </w:delText>
        </w:r>
        <w:r w:rsidRPr="00394304" w:rsidDel="008134D2">
          <w:rPr>
            <w:lang w:eastAsia="ja-JP"/>
          </w:rPr>
          <w:delText>Images of power on to booting of Linux OS</w:delText>
        </w:r>
      </w:del>
    </w:p>
    <w:p w:rsidR="00E67223" w:rsidDel="008134D2" w:rsidRDefault="00E67223" w:rsidP="00E67223">
      <w:pPr>
        <w:pStyle w:val="CETextBody"/>
        <w:ind w:left="142"/>
        <w:jc w:val="center"/>
        <w:rPr>
          <w:del w:id="8050" w:author="Huy Duc. Nguyen" w:date="2017-08-30T14:41:00Z"/>
          <w:lang w:val="en-US" w:eastAsia="ja-JP"/>
        </w:rPr>
      </w:pPr>
    </w:p>
    <w:p w:rsidR="00E67223" w:rsidRPr="00D516FB" w:rsidDel="008134D2" w:rsidRDefault="00E67223" w:rsidP="00E67223">
      <w:pPr>
        <w:pStyle w:val="CETextBody"/>
        <w:ind w:left="142"/>
        <w:rPr>
          <w:del w:id="8051" w:author="Huy Duc. Nguyen" w:date="2017-08-30T14:41:00Z"/>
          <w:lang w:val="en-US" w:eastAsia="ja-JP"/>
        </w:rPr>
      </w:pPr>
    </w:p>
    <w:p w:rsidR="00E67223" w:rsidRPr="00613E0B" w:rsidDel="008134D2" w:rsidRDefault="00E67223" w:rsidP="00E67223">
      <w:pPr>
        <w:pStyle w:val="CETextBody"/>
        <w:numPr>
          <w:ilvl w:val="0"/>
          <w:numId w:val="28"/>
        </w:numPr>
        <w:ind w:hanging="782"/>
        <w:rPr>
          <w:del w:id="8052" w:author="Huy Duc. Nguyen" w:date="2017-08-30T14:41:00Z"/>
          <w:lang w:val="en-US" w:eastAsia="ja-JP"/>
        </w:rPr>
      </w:pPr>
      <w:del w:id="8053" w:author="Huy Duc. Nguyen" w:date="2017-08-30T14:41:00Z">
        <w:r w:rsidRPr="00613E0B" w:rsidDel="008134D2">
          <w:rPr>
            <w:lang w:val="en-US" w:eastAsia="ja-JP"/>
          </w:rPr>
          <w:delText>Precondition</w:delText>
        </w:r>
      </w:del>
    </w:p>
    <w:p w:rsidR="00E67223" w:rsidRPr="001115FB" w:rsidDel="008134D2" w:rsidRDefault="00E67223" w:rsidP="00E67223">
      <w:pPr>
        <w:pStyle w:val="CETextBody"/>
        <w:numPr>
          <w:ilvl w:val="0"/>
          <w:numId w:val="7"/>
        </w:numPr>
        <w:rPr>
          <w:del w:id="8054" w:author="Huy Duc. Nguyen" w:date="2017-08-30T14:41:00Z"/>
          <w:lang w:val="en-US" w:eastAsia="ja-JP"/>
        </w:rPr>
      </w:pPr>
      <w:del w:id="8055" w:author="Huy Duc. Nguyen" w:date="2017-08-30T14:41:00Z">
        <w:r w:rsidDel="008134D2">
          <w:rPr>
            <w:rFonts w:hint="eastAsia"/>
            <w:lang w:val="en-US" w:eastAsia="ja-JP"/>
          </w:rPr>
          <w:delText>Measure on virtualization PoC (Type1)</w:delText>
        </w:r>
      </w:del>
    </w:p>
    <w:p w:rsidR="00E67223" w:rsidRPr="006104DD" w:rsidDel="008134D2" w:rsidRDefault="00E67223" w:rsidP="00E67223">
      <w:pPr>
        <w:pStyle w:val="ListParagraph"/>
        <w:numPr>
          <w:ilvl w:val="0"/>
          <w:numId w:val="7"/>
        </w:numPr>
        <w:rPr>
          <w:del w:id="8056" w:author="Huy Duc. Nguyen" w:date="2017-08-30T14:41:00Z"/>
          <w:sz w:val="22"/>
          <w:lang w:val="en-US" w:eastAsia="ja-JP"/>
        </w:rPr>
      </w:pPr>
      <w:del w:id="8057" w:author="Huy Duc. Nguyen" w:date="2017-08-30T14:41:00Z">
        <w:r w:rsidRPr="006104DD" w:rsidDel="008134D2">
          <w:rPr>
            <w:rFonts w:hint="eastAsia"/>
            <w:sz w:val="22"/>
            <w:lang w:val="en-US" w:eastAsia="ja-JP"/>
          </w:rPr>
          <w:delText xml:space="preserve">Verified </w:delText>
        </w:r>
        <w:r w:rsidRPr="006104DD" w:rsidDel="008134D2">
          <w:rPr>
            <w:sz w:val="22"/>
            <w:lang w:val="en-US" w:eastAsia="ja-JP"/>
          </w:rPr>
          <w:delText>10 times and use the average as the</w:delText>
        </w:r>
        <w:r w:rsidRPr="006104DD" w:rsidDel="008134D2">
          <w:rPr>
            <w:rFonts w:hint="eastAsia"/>
            <w:sz w:val="22"/>
            <w:lang w:val="en-US" w:eastAsia="ja-JP"/>
          </w:rPr>
          <w:delText xml:space="preserve"> result</w:delText>
        </w:r>
        <w:r w:rsidRPr="006104DD" w:rsidDel="008134D2">
          <w:rPr>
            <w:sz w:val="22"/>
            <w:lang w:val="en-US" w:eastAsia="ja-JP"/>
          </w:rPr>
          <w:delText xml:space="preserve"> value.</w:delText>
        </w:r>
      </w:del>
    </w:p>
    <w:p w:rsidR="002B46C8" w:rsidRPr="002075CD" w:rsidDel="008134D2" w:rsidRDefault="002B46C8" w:rsidP="002B46C8">
      <w:pPr>
        <w:pStyle w:val="ListParagraph"/>
        <w:numPr>
          <w:ilvl w:val="0"/>
          <w:numId w:val="7"/>
        </w:numPr>
        <w:rPr>
          <w:del w:id="8058" w:author="Huy Duc. Nguyen" w:date="2017-08-30T14:41:00Z"/>
          <w:sz w:val="22"/>
          <w:szCs w:val="22"/>
          <w:lang w:val="en-US" w:eastAsia="ja-JP"/>
        </w:rPr>
      </w:pPr>
      <w:del w:id="8059" w:author="Huy Duc. Nguyen" w:date="2017-08-30T14:41:00Z">
        <w:r w:rsidRPr="000B0F0E" w:rsidDel="008134D2">
          <w:rPr>
            <w:sz w:val="22"/>
            <w:szCs w:val="22"/>
            <w:lang w:val="en-US" w:eastAsia="ja-JP"/>
            <w:rPrChange w:id="8060" w:author="Hirokuni Lee" w:date="2017-03-08T15:12:00Z">
              <w:rPr>
                <w:lang w:val="en-US" w:eastAsia="ja-JP"/>
              </w:rPr>
            </w:rPrChange>
          </w:rPr>
          <w:delText xml:space="preserve">Measure time until the log of “Kernel start finished” </w:delText>
        </w:r>
      </w:del>
      <w:ins w:id="8061" w:author="Hirokuni Lee" w:date="2017-03-08T15:03:00Z">
        <w:del w:id="8062" w:author="Huy Duc. Nguyen" w:date="2017-08-30T14:41:00Z">
          <w:r w:rsidR="00EE2768" w:rsidRPr="000B0F0E" w:rsidDel="008134D2">
            <w:rPr>
              <w:sz w:val="22"/>
              <w:szCs w:val="22"/>
              <w:lang w:val="en-US" w:eastAsia="ja-JP"/>
              <w:rPrChange w:id="8063" w:author="Hirokuni Lee" w:date="2017-03-08T15:12:00Z">
                <w:rPr>
                  <w:lang w:val="en-US" w:eastAsia="ja-JP"/>
                </w:rPr>
              </w:rPrChange>
            </w:rPr>
            <w:delText>is output on</w:delText>
          </w:r>
        </w:del>
      </w:ins>
      <w:del w:id="8064" w:author="Huy Duc. Nguyen" w:date="2017-08-30T14:41:00Z">
        <w:r w:rsidRPr="000B0F0E" w:rsidDel="008134D2">
          <w:rPr>
            <w:sz w:val="22"/>
            <w:szCs w:val="22"/>
            <w:lang w:val="en-US" w:eastAsia="ja-JP"/>
            <w:rPrChange w:id="8065" w:author="Hirokuni Lee" w:date="2017-03-08T15:12:00Z">
              <w:rPr>
                <w:lang w:val="en-US" w:eastAsia="ja-JP"/>
              </w:rPr>
            </w:rPrChange>
          </w:rPr>
          <w:delText>in Linux side.</w:delText>
        </w:r>
      </w:del>
    </w:p>
    <w:p w:rsidR="008F01E3" w:rsidRPr="00414B13" w:rsidDel="008134D2" w:rsidRDefault="008F01E3" w:rsidP="008F01E3">
      <w:pPr>
        <w:pStyle w:val="CETextBody"/>
        <w:numPr>
          <w:ilvl w:val="0"/>
          <w:numId w:val="7"/>
        </w:numPr>
        <w:rPr>
          <w:ins w:id="8066" w:author="Hirokuni Lee" w:date="2017-03-08T15:00:00Z"/>
          <w:del w:id="8067" w:author="Huy Duc. Nguyen" w:date="2017-08-30T14:41:00Z"/>
          <w:lang w:val="en-US" w:eastAsia="ja-JP"/>
        </w:rPr>
      </w:pPr>
      <w:ins w:id="8068" w:author="Hirokuni Lee" w:date="2017-03-08T15:00:00Z">
        <w:del w:id="8069" w:author="Huy Duc. Nguyen" w:date="2017-08-30T14:41:00Z">
          <w:r w:rsidDel="008134D2">
            <w:rPr>
              <w:rFonts w:hint="eastAsia"/>
              <w:lang w:val="en-US" w:eastAsia="ja-JP"/>
            </w:rPr>
            <w:delText>Use the video taken at section 5.4.1.</w:delText>
          </w:r>
        </w:del>
      </w:ins>
    </w:p>
    <w:p w:rsidR="002B46C8" w:rsidRPr="006104DD" w:rsidDel="008134D2" w:rsidRDefault="000D6FB0">
      <w:pPr>
        <w:pStyle w:val="ListParagraph"/>
        <w:numPr>
          <w:ilvl w:val="0"/>
          <w:numId w:val="7"/>
        </w:numPr>
        <w:ind w:left="0"/>
        <w:rPr>
          <w:del w:id="8070" w:author="Huy Duc. Nguyen" w:date="2017-08-30T14:41:00Z"/>
          <w:sz w:val="22"/>
          <w:lang w:val="en-US" w:eastAsia="ja-JP"/>
        </w:rPr>
        <w:pPrChange w:id="8071" w:author=" " w:date="2017-03-08T13:58:00Z">
          <w:pPr>
            <w:pStyle w:val="ListParagraph"/>
            <w:numPr>
              <w:numId w:val="7"/>
            </w:numPr>
            <w:ind w:left="502" w:hanging="360"/>
          </w:pPr>
        </w:pPrChange>
      </w:pPr>
      <w:del w:id="8072" w:author="Huy Duc. Nguyen" w:date="2017-08-30T14:41:00Z">
        <w:r w:rsidDel="008134D2">
          <w:rPr>
            <w:lang w:val="en-US" w:eastAsia="ja-JP"/>
          </w:rPr>
          <w:delText>Subtract time of downloading INTEGRITY image.</w:delText>
        </w:r>
      </w:del>
    </w:p>
    <w:p w:rsidR="00E67223" w:rsidRPr="002B46C8" w:rsidDel="008134D2" w:rsidRDefault="00E67223">
      <w:pPr>
        <w:pStyle w:val="CETextBody"/>
        <w:rPr>
          <w:del w:id="8073" w:author="Huy Duc. Nguyen" w:date="2017-08-30T14:41:00Z"/>
          <w:lang w:val="en-US" w:eastAsia="ja-JP"/>
        </w:rPr>
        <w:pPrChange w:id="8074" w:author=" " w:date="2017-03-08T13:58:00Z">
          <w:pPr>
            <w:pStyle w:val="CETextBody"/>
            <w:ind w:left="142"/>
          </w:pPr>
        </w:pPrChange>
      </w:pPr>
    </w:p>
    <w:p w:rsidR="00E67223" w:rsidDel="008134D2" w:rsidRDefault="00E67223" w:rsidP="00E67223">
      <w:pPr>
        <w:pStyle w:val="CETextBody"/>
        <w:numPr>
          <w:ilvl w:val="0"/>
          <w:numId w:val="28"/>
        </w:numPr>
        <w:ind w:hanging="782"/>
        <w:rPr>
          <w:del w:id="8075" w:author="Huy Duc. Nguyen" w:date="2017-08-30T14:41:00Z"/>
          <w:lang w:val="en-US" w:eastAsia="ja-JP"/>
        </w:rPr>
      </w:pPr>
      <w:del w:id="8076" w:author="Huy Duc. Nguyen" w:date="2017-08-30T14:41:00Z">
        <w:r w:rsidDel="008134D2">
          <w:rPr>
            <w:rFonts w:hint="eastAsia"/>
            <w:lang w:val="en-US" w:eastAsia="ja-JP"/>
          </w:rPr>
          <w:delText>How to measure</w:delText>
        </w:r>
      </w:del>
    </w:p>
    <w:p w:rsidR="00475DF0" w:rsidDel="008134D2" w:rsidRDefault="00475DF0" w:rsidP="0080280D">
      <w:pPr>
        <w:pStyle w:val="CETextBody"/>
        <w:numPr>
          <w:ilvl w:val="0"/>
          <w:numId w:val="331"/>
        </w:numPr>
        <w:rPr>
          <w:ins w:id="8077" w:author="Kazuhiro Takagi" w:date="2017-03-15T09:53:00Z"/>
          <w:del w:id="8078" w:author="Huy Duc. Nguyen" w:date="2017-08-30T14:41:00Z"/>
          <w:lang w:val="en-US" w:eastAsia="ja-JP"/>
        </w:rPr>
      </w:pPr>
      <w:ins w:id="8079" w:author="Kazuhiro Takagi" w:date="2017-03-15T09:53:00Z">
        <w:del w:id="8080" w:author="Huy Duc. Nguyen" w:date="2017-08-30T14:41:00Z">
          <w:r w:rsidDel="008134D2">
            <w:rPr>
              <w:rFonts w:hint="eastAsia"/>
              <w:lang w:val="en-US" w:eastAsia="ja-JP"/>
            </w:rPr>
            <w:delText xml:space="preserve">Take </w:delText>
          </w:r>
          <w:r w:rsidDel="008134D2">
            <w:rPr>
              <w:lang w:val="en-US" w:eastAsia="ja-JP"/>
            </w:rPr>
            <w:delText>the</w:delText>
          </w:r>
          <w:r w:rsidDel="008134D2">
            <w:rPr>
              <w:rFonts w:hint="eastAsia"/>
              <w:lang w:val="en-US" w:eastAsia="ja-JP"/>
            </w:rPr>
            <w:delText xml:space="preserve"> boot situation on video.</w:delText>
          </w:r>
        </w:del>
      </w:ins>
    </w:p>
    <w:p w:rsidR="0080280D" w:rsidDel="008134D2" w:rsidRDefault="00475DF0" w:rsidP="0080280D">
      <w:pPr>
        <w:pStyle w:val="CETextBody"/>
        <w:numPr>
          <w:ilvl w:val="0"/>
          <w:numId w:val="331"/>
        </w:numPr>
        <w:rPr>
          <w:ins w:id="8081" w:author=" " w:date="2017-03-08T14:00:00Z"/>
          <w:del w:id="8082" w:author="Huy Duc. Nguyen" w:date="2017-08-30T14:41:00Z"/>
          <w:lang w:val="en-US" w:eastAsia="ja-JP"/>
        </w:rPr>
      </w:pPr>
      <w:ins w:id="8083" w:author="Kazuhiro Takagi" w:date="2017-03-15T09:53:00Z">
        <w:del w:id="8084" w:author="Huy Duc. Nguyen" w:date="2017-08-30T14:41:00Z">
          <w:r w:rsidRPr="000B0F0E" w:rsidDel="008134D2">
            <w:rPr>
              <w:rFonts w:hint="eastAsia"/>
              <w:lang w:val="en-US" w:eastAsia="ja-JP"/>
            </w:rPr>
            <w:delText xml:space="preserve">Search the frame which </w:delText>
          </w:r>
          <w:r w:rsidDel="008134D2">
            <w:rPr>
              <w:rFonts w:hint="eastAsia"/>
              <w:lang w:val="en-US" w:eastAsia="ja-JP"/>
            </w:rPr>
            <w:delText>S</w:delText>
          </w:r>
          <w:r w:rsidDel="008134D2">
            <w:rPr>
              <w:lang w:val="en-US" w:eastAsia="ja-JP"/>
            </w:rPr>
            <w:delText xml:space="preserve">alvator-X LED14 changes to ON </w:delText>
          </w:r>
          <w:r w:rsidRPr="0045058C" w:rsidDel="008134D2">
            <w:rPr>
              <w:lang w:val="en-US" w:eastAsia="ja-JP"/>
            </w:rPr>
            <w:delText>from the video.</w:delText>
          </w:r>
        </w:del>
      </w:ins>
      <w:ins w:id="8085" w:author="Hirokuni Lee" w:date="2017-03-08T15:00:00Z">
        <w:del w:id="8086" w:author="Huy Duc. Nguyen" w:date="2017-08-30T14:41:00Z">
          <w:r w:rsidR="008F01E3" w:rsidRPr="007B405D" w:rsidDel="008134D2">
            <w:rPr>
              <w:rFonts w:hint="eastAsia"/>
              <w:lang w:val="en-US" w:eastAsia="ja-JP"/>
            </w:rPr>
            <w:delText>Search the frame which contain</w:delText>
          </w:r>
          <w:r w:rsidR="008F01E3" w:rsidDel="008134D2">
            <w:rPr>
              <w:rFonts w:hint="eastAsia"/>
              <w:lang w:val="en-US" w:eastAsia="ja-JP"/>
            </w:rPr>
            <w:delText>s</w:delText>
          </w:r>
          <w:r w:rsidR="008F01E3" w:rsidRPr="007B405D" w:rsidDel="008134D2">
            <w:rPr>
              <w:rFonts w:hint="eastAsia"/>
              <w:lang w:val="en-US" w:eastAsia="ja-JP"/>
            </w:rPr>
            <w:delText xml:space="preserve"> the log </w:delText>
          </w:r>
          <w:r w:rsidR="008F01E3" w:rsidRPr="007B405D" w:rsidDel="008134D2">
            <w:rPr>
              <w:lang w:val="en-US" w:eastAsia="ja-JP"/>
            </w:rPr>
            <w:delText>“NOTICE:  BL2: R-Car Gen3 Initial Program Loader(CA57) Rev.1.0.5”</w:delText>
          </w:r>
          <w:r w:rsidR="008F01E3" w:rsidRPr="007B405D" w:rsidDel="008134D2">
            <w:rPr>
              <w:rFonts w:hint="eastAsia"/>
              <w:lang w:val="en-US" w:eastAsia="ja-JP"/>
            </w:rPr>
            <w:delText xml:space="preserve"> from the video.</w:delText>
          </w:r>
        </w:del>
      </w:ins>
      <w:ins w:id="8087" w:author=" " w:date="2017-03-08T14:01:00Z">
        <w:del w:id="8088" w:author="Huy Duc. Nguyen" w:date="2017-08-30T14:41:00Z">
          <w:r w:rsidR="0080280D" w:rsidDel="008134D2">
            <w:rPr>
              <w:rFonts w:hint="eastAsia"/>
              <w:lang w:val="en-US" w:eastAsia="ja-JP"/>
            </w:rPr>
            <w:delText>5.4.1</w:delText>
          </w:r>
          <w:r w:rsidR="0080280D" w:rsidDel="008134D2">
            <w:rPr>
              <w:rFonts w:hint="eastAsia"/>
              <w:lang w:val="en-US" w:eastAsia="ja-JP"/>
            </w:rPr>
            <w:delText>章で撮影した</w:delText>
          </w:r>
        </w:del>
      </w:ins>
      <w:ins w:id="8089" w:author=" " w:date="2017-03-08T14:00:00Z">
        <w:del w:id="8090" w:author="Huy Duc. Nguyen" w:date="2017-08-30T14:41:00Z">
          <w:r w:rsidR="0080280D" w:rsidDel="008134D2">
            <w:rPr>
              <w:rFonts w:hint="eastAsia"/>
              <w:lang w:val="en-US" w:eastAsia="ja-JP"/>
            </w:rPr>
            <w:delText>撮影したビデオ映像から、電源投入時のログ</w:delText>
          </w:r>
          <w:r w:rsidR="0080280D" w:rsidDel="008134D2">
            <w:rPr>
              <w:lang w:val="en-US" w:eastAsia="ja-JP"/>
            </w:rPr>
            <w:delText xml:space="preserve"> “</w:delText>
          </w:r>
          <w:r w:rsidR="0080280D" w:rsidRPr="009C5DA6" w:rsidDel="008134D2">
            <w:rPr>
              <w:lang w:val="en-US" w:eastAsia="ja-JP"/>
            </w:rPr>
            <w:delText>NOTICE:  BL2: R-Car Gen3 Initial Program Loader(CA57) Rev.1.0.5</w:delText>
          </w:r>
          <w:r w:rsidR="0080280D" w:rsidDel="008134D2">
            <w:rPr>
              <w:lang w:val="en-US" w:eastAsia="ja-JP"/>
            </w:rPr>
            <w:delText>”</w:delText>
          </w:r>
          <w:r w:rsidR="0080280D" w:rsidDel="008134D2">
            <w:rPr>
              <w:rFonts w:hint="eastAsia"/>
              <w:lang w:val="en-US" w:eastAsia="ja-JP"/>
            </w:rPr>
            <w:delText>が出力された瞬間のフレームを探す。</w:delText>
          </w:r>
        </w:del>
      </w:ins>
    </w:p>
    <w:p w:rsidR="0080280D" w:rsidDel="008134D2" w:rsidRDefault="0080280D" w:rsidP="0080280D">
      <w:pPr>
        <w:pStyle w:val="CETextBody"/>
        <w:ind w:left="422"/>
        <w:rPr>
          <w:ins w:id="8091" w:author=" " w:date="2017-03-08T14:00:00Z"/>
          <w:del w:id="8092" w:author="Huy Duc. Nguyen" w:date="2017-08-30T14:41:00Z"/>
          <w:lang w:val="en-US" w:eastAsia="ja-JP"/>
        </w:rPr>
      </w:pPr>
      <w:ins w:id="8093" w:author=" " w:date="2017-03-08T14:00:00Z">
        <w:del w:id="8094" w:author="Huy Duc. Nguyen" w:date="2017-08-30T14:41:00Z">
          <w:r w:rsidDel="008134D2">
            <w:rPr>
              <w:noProof/>
              <w:lang w:val="en-US"/>
            </w:rPr>
            <mc:AlternateContent>
              <mc:Choice Requires="wps">
                <w:drawing>
                  <wp:anchor distT="0" distB="0" distL="114300" distR="114300" simplePos="0" relativeHeight="251756032" behindDoc="0" locked="0" layoutInCell="1" allowOverlap="1" wp14:anchorId="1BAFDD65" wp14:editId="44CD2D2E">
                    <wp:simplePos x="0" y="0"/>
                    <wp:positionH relativeFrom="column">
                      <wp:posOffset>926465</wp:posOffset>
                    </wp:positionH>
                    <wp:positionV relativeFrom="paragraph">
                      <wp:posOffset>34290</wp:posOffset>
                    </wp:positionV>
                    <wp:extent cx="4701540" cy="422910"/>
                    <wp:effectExtent l="0" t="0" r="22860" b="15240"/>
                    <wp:wrapNone/>
                    <wp:docPr id="254" name="テキスト ボックス 254"/>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R-Car Gen3 Initial Program Loader(CA57)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DD65" id="テキスト ボックス 254" o:spid="_x0000_s1103" type="#_x0000_t202" style="position:absolute;left:0;text-align:left;margin-left:72.95pt;margin-top:2.7pt;width:370.2pt;height:33.3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" fillcolor="window" strokeweight=".5pt">
                    <v:textbox>
                      <w:txbxContent>
                        <w:p w:rsidR="005B1E90"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80280D">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8134D2">
            <w:rPr>
              <w:noProof/>
              <w:lang w:val="en-US"/>
            </w:rPr>
            <mc:AlternateContent>
              <mc:Choice Requires="wps">
                <w:drawing>
                  <wp:anchor distT="0" distB="0" distL="114300" distR="114300" simplePos="0" relativeHeight="251757056" behindDoc="0" locked="0" layoutInCell="1" allowOverlap="1" wp14:anchorId="0E4B0E1D" wp14:editId="70691E30">
                    <wp:simplePos x="0" y="0"/>
                    <wp:positionH relativeFrom="column">
                      <wp:posOffset>994410</wp:posOffset>
                    </wp:positionH>
                    <wp:positionV relativeFrom="paragraph">
                      <wp:posOffset>72551</wp:posOffset>
                    </wp:positionV>
                    <wp:extent cx="4415050" cy="156210"/>
                    <wp:effectExtent l="0" t="0" r="24130" b="15240"/>
                    <wp:wrapNone/>
                    <wp:docPr id="257" name="正方形/長方形 257"/>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20165" id="正方形/長方形 257" o:spid="_x0000_s1026" style="position:absolute;margin-left:78.3pt;margin-top:5.7pt;width:347.65pt;height:12.3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LSLmT2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80280D" w:rsidDel="008134D2" w:rsidRDefault="0080280D" w:rsidP="0080280D">
      <w:pPr>
        <w:pStyle w:val="CETextBody"/>
        <w:ind w:left="422"/>
        <w:rPr>
          <w:ins w:id="8095" w:author=" " w:date="2017-03-08T14:00:00Z"/>
          <w:del w:id="8096" w:author="Huy Duc. Nguyen" w:date="2017-08-30T14:41:00Z"/>
          <w:lang w:val="en-US" w:eastAsia="ja-JP"/>
        </w:rPr>
      </w:pPr>
    </w:p>
    <w:p w:rsidR="0080280D" w:rsidDel="008134D2" w:rsidRDefault="0080280D" w:rsidP="0080280D">
      <w:pPr>
        <w:pStyle w:val="CETextBody"/>
        <w:ind w:left="422"/>
        <w:rPr>
          <w:ins w:id="8097" w:author=" " w:date="2017-03-08T14:00:00Z"/>
          <w:del w:id="8098" w:author="Huy Duc. Nguyen" w:date="2017-08-30T14:41:00Z"/>
          <w:lang w:val="en-US" w:eastAsia="ja-JP"/>
        </w:rPr>
      </w:pPr>
    </w:p>
    <w:p w:rsidR="0080280D" w:rsidDel="008134D2" w:rsidRDefault="008F01E3" w:rsidP="0080280D">
      <w:pPr>
        <w:pStyle w:val="CETextBody"/>
        <w:numPr>
          <w:ilvl w:val="0"/>
          <w:numId w:val="331"/>
        </w:numPr>
        <w:rPr>
          <w:ins w:id="8099" w:author=" " w:date="2017-03-08T14:00:00Z"/>
          <w:del w:id="8100" w:author="Huy Duc. Nguyen" w:date="2017-08-30T14:41:00Z"/>
          <w:lang w:val="en-US" w:eastAsia="ja-JP"/>
        </w:rPr>
      </w:pPr>
      <w:ins w:id="8101" w:author="Hirokuni Lee" w:date="2017-03-08T15:01:00Z">
        <w:del w:id="8102" w:author="Huy Duc. Nguyen" w:date="2017-08-30T14:41:00Z">
          <w:r w:rsidDel="008134D2">
            <w:rPr>
              <w:rFonts w:hint="eastAsia"/>
              <w:lang w:val="en-US" w:eastAsia="ja-JP"/>
            </w:rPr>
            <w:delText>Similarly, s</w:delText>
          </w:r>
        </w:del>
      </w:ins>
      <w:ins w:id="8103" w:author="Kazuhiro Takagi" w:date="2017-03-15T09:54:00Z">
        <w:del w:id="8104" w:author="Huy Duc. Nguyen" w:date="2017-08-30T14:41:00Z">
          <w:r w:rsidR="00475DF0" w:rsidDel="008134D2">
            <w:rPr>
              <w:lang w:val="en-US" w:eastAsia="ja-JP"/>
            </w:rPr>
            <w:delText>S</w:delText>
          </w:r>
        </w:del>
      </w:ins>
      <w:ins w:id="8105" w:author="Hirokuni Lee" w:date="2017-03-08T15:01:00Z">
        <w:del w:id="8106" w:author="Huy Duc. Nguyen" w:date="2017-08-30T14:41:00Z">
          <w:r w:rsidRPr="007B405D" w:rsidDel="008134D2">
            <w:rPr>
              <w:rFonts w:hint="eastAsia"/>
              <w:lang w:val="en-US" w:eastAsia="ja-JP"/>
            </w:rPr>
            <w:delText>earch the frame which contain</w:delText>
          </w:r>
          <w:r w:rsidDel="008134D2">
            <w:rPr>
              <w:rFonts w:hint="eastAsia"/>
              <w:lang w:val="en-US" w:eastAsia="ja-JP"/>
            </w:rPr>
            <w:delText>s</w:delText>
          </w:r>
          <w:r w:rsidRPr="007B405D" w:rsidDel="008134D2">
            <w:rPr>
              <w:rFonts w:hint="eastAsia"/>
              <w:lang w:val="en-US" w:eastAsia="ja-JP"/>
            </w:rPr>
            <w:delText xml:space="preserve"> the </w:delText>
          </w:r>
          <w:r w:rsidDel="008134D2">
            <w:rPr>
              <w:rFonts w:hint="eastAsia"/>
              <w:lang w:val="en-US" w:eastAsia="ja-JP"/>
            </w:rPr>
            <w:delText xml:space="preserve">Linux Kernel </w:delText>
          </w:r>
          <w:r w:rsidRPr="007B405D" w:rsidDel="008134D2">
            <w:rPr>
              <w:rFonts w:hint="eastAsia"/>
              <w:lang w:val="en-US" w:eastAsia="ja-JP"/>
            </w:rPr>
            <w:delText xml:space="preserve">log </w:delText>
          </w:r>
          <w:r w:rsidDel="008134D2">
            <w:rPr>
              <w:lang w:val="en-US" w:eastAsia="ja-JP"/>
            </w:rPr>
            <w:delText>“</w:delText>
          </w:r>
          <w:r w:rsidRPr="0080280D" w:rsidDel="008134D2">
            <w:rPr>
              <w:lang w:val="en-US" w:eastAsia="ja-JP"/>
            </w:rPr>
            <w:delText>Kernel start finished.</w:delText>
          </w:r>
          <w:r w:rsidDel="008134D2">
            <w:rPr>
              <w:lang w:val="en-US" w:eastAsia="ja-JP"/>
            </w:rPr>
            <w:delText>”</w:delText>
          </w:r>
          <w:r w:rsidRPr="007B405D" w:rsidDel="008134D2">
            <w:rPr>
              <w:rFonts w:hint="eastAsia"/>
              <w:lang w:val="en-US" w:eastAsia="ja-JP"/>
            </w:rPr>
            <w:delText xml:space="preserve"> from the video.</w:delText>
          </w:r>
        </w:del>
      </w:ins>
      <w:ins w:id="8107" w:author="Hirokuni Lee" w:date="2017-03-08T15:02:00Z">
        <w:del w:id="8108" w:author="Huy Duc. Nguyen" w:date="2017-08-30T14:41:00Z">
          <w:r w:rsidDel="008134D2">
            <w:rPr>
              <w:rFonts w:hint="eastAsia"/>
              <w:lang w:val="en-US" w:eastAsia="ja-JP"/>
            </w:rPr>
            <w:delText xml:space="preserve"> </w:delText>
          </w:r>
        </w:del>
      </w:ins>
      <w:ins w:id="8109" w:author=" " w:date="2017-03-08T14:01:00Z">
        <w:del w:id="8110" w:author="Huy Duc. Nguyen" w:date="2017-08-30T14:41:00Z">
          <w:r w:rsidR="0080280D" w:rsidDel="008134D2">
            <w:rPr>
              <w:rFonts w:hint="eastAsia"/>
              <w:lang w:val="en-US" w:eastAsia="ja-JP"/>
            </w:rPr>
            <w:delText>5.4.1</w:delText>
          </w:r>
          <w:r w:rsidR="0080280D" w:rsidDel="008134D2">
            <w:rPr>
              <w:rFonts w:hint="eastAsia"/>
              <w:lang w:val="en-US" w:eastAsia="ja-JP"/>
            </w:rPr>
            <w:delText>章で</w:delText>
          </w:r>
        </w:del>
      </w:ins>
      <w:ins w:id="8111" w:author=" " w:date="2017-03-08T14:00:00Z">
        <w:del w:id="8112" w:author="Huy Duc. Nguyen" w:date="2017-08-30T14:41:00Z">
          <w:r w:rsidR="0080280D" w:rsidDel="008134D2">
            <w:rPr>
              <w:rFonts w:hint="eastAsia"/>
              <w:lang w:val="en-US" w:eastAsia="ja-JP"/>
            </w:rPr>
            <w:delText>撮影したビデオ映像から、</w:delText>
          </w:r>
        </w:del>
      </w:ins>
      <w:ins w:id="8113" w:author=" " w:date="2017-03-08T14:02:00Z">
        <w:del w:id="8114" w:author="Huy Duc. Nguyen" w:date="2017-08-30T14:41:00Z">
          <w:r w:rsidR="0080280D" w:rsidDel="008134D2">
            <w:rPr>
              <w:lang w:val="en-US" w:eastAsia="ja-JP"/>
            </w:rPr>
            <w:delText>Linux Kernel log</w:delText>
          </w:r>
          <w:r w:rsidR="0080280D" w:rsidDel="008134D2">
            <w:rPr>
              <w:rFonts w:hint="eastAsia"/>
              <w:lang w:val="en-US" w:eastAsia="ja-JP"/>
            </w:rPr>
            <w:delText>に</w:delText>
          </w:r>
        </w:del>
      </w:ins>
      <w:ins w:id="8115" w:author=" " w:date="2017-03-08T14:00:00Z">
        <w:del w:id="8116" w:author="Huy Duc. Nguyen" w:date="2017-08-30T14:41:00Z">
          <w:r w:rsidR="0080280D" w:rsidDel="008134D2">
            <w:rPr>
              <w:lang w:val="en-US" w:eastAsia="ja-JP"/>
            </w:rPr>
            <w:delText>“</w:delText>
          </w:r>
        </w:del>
      </w:ins>
      <w:ins w:id="8117" w:author=" " w:date="2017-03-08T14:02:00Z">
        <w:del w:id="8118" w:author="Huy Duc. Nguyen" w:date="2017-08-30T14:41:00Z">
          <w:r w:rsidR="0080280D" w:rsidRPr="0080280D" w:rsidDel="008134D2">
            <w:rPr>
              <w:lang w:val="en-US" w:eastAsia="ja-JP"/>
            </w:rPr>
            <w:delText>Kernel start finished.</w:delText>
          </w:r>
        </w:del>
      </w:ins>
      <w:ins w:id="8119" w:author=" " w:date="2017-03-08T14:00:00Z">
        <w:del w:id="8120" w:author="Huy Duc. Nguyen" w:date="2017-08-30T14:41:00Z">
          <w:r w:rsidR="0080280D" w:rsidDel="008134D2">
            <w:rPr>
              <w:lang w:val="en-US" w:eastAsia="ja-JP"/>
            </w:rPr>
            <w:delText>”</w:delText>
          </w:r>
          <w:r w:rsidR="0080280D" w:rsidDel="008134D2">
            <w:rPr>
              <w:rFonts w:hint="eastAsia"/>
              <w:lang w:val="en-US" w:eastAsia="ja-JP"/>
            </w:rPr>
            <w:delText>が出力された瞬間のフレームを探す。</w:delText>
          </w:r>
        </w:del>
      </w:ins>
    </w:p>
    <w:p w:rsidR="0080280D" w:rsidDel="008134D2" w:rsidRDefault="0080280D" w:rsidP="0080280D">
      <w:pPr>
        <w:pStyle w:val="CETextBody"/>
        <w:rPr>
          <w:ins w:id="8121" w:author=" " w:date="2017-03-08T14:00:00Z"/>
          <w:del w:id="8122" w:author="Huy Duc. Nguyen" w:date="2017-08-30T14:41:00Z"/>
          <w:lang w:val="en-US" w:eastAsia="ja-JP"/>
        </w:rPr>
      </w:pPr>
      <w:ins w:id="8123" w:author=" " w:date="2017-03-08T14:00:00Z">
        <w:del w:id="8124" w:author="Huy Duc. Nguyen" w:date="2017-08-30T14:41:00Z">
          <w:r w:rsidDel="008134D2">
            <w:rPr>
              <w:noProof/>
              <w:lang w:val="en-US"/>
            </w:rPr>
            <mc:AlternateContent>
              <mc:Choice Requires="wps">
                <w:drawing>
                  <wp:anchor distT="0" distB="0" distL="114300" distR="114300" simplePos="0" relativeHeight="251755008" behindDoc="0" locked="0" layoutInCell="1" allowOverlap="1" wp14:anchorId="7162C3EE" wp14:editId="75037D17">
                    <wp:simplePos x="0" y="0"/>
                    <wp:positionH relativeFrom="column">
                      <wp:posOffset>1991066</wp:posOffset>
                    </wp:positionH>
                    <wp:positionV relativeFrom="paragraph">
                      <wp:posOffset>65519</wp:posOffset>
                    </wp:positionV>
                    <wp:extent cx="1965278" cy="156210"/>
                    <wp:effectExtent l="0" t="0" r="16510" b="15240"/>
                    <wp:wrapNone/>
                    <wp:docPr id="273" name="正方形/長方形 273"/>
                    <wp:cNvGraphicFramePr/>
                    <a:graphic xmlns:a="http://schemas.openxmlformats.org/drawingml/2006/main">
                      <a:graphicData uri="http://schemas.microsoft.com/office/word/2010/wordprocessingShape">
                        <wps:wsp>
                          <wps:cNvSpPr/>
                          <wps:spPr>
                            <a:xfrm>
                              <a:off x="0" y="0"/>
                              <a:ext cx="1965278"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1C7AC" id="正方形/長方形 273" o:spid="_x0000_s1026" style="position:absolute;margin-left:156.8pt;margin-top:5.15pt;width:154.7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" filled="f" strokecolor="#c0504d [3205]" strokeweight="2pt"/>
                </w:pict>
              </mc:Fallback>
            </mc:AlternateContent>
          </w:r>
        </w:del>
      </w:ins>
      <w:del w:id="8125" w:author="Huy Duc. Nguyen" w:date="2017-08-30T14:41:00Z">
        <w:r w:rsidDel="008134D2">
          <w:rPr>
            <w:noProof/>
            <w:lang w:val="en-US"/>
          </w:rPr>
          <mc:AlternateContent>
            <mc:Choice Requires="wps">
              <w:drawing>
                <wp:anchor distT="0" distB="0" distL="114300" distR="114300" simplePos="0" relativeHeight="251731456" behindDoc="0" locked="0" layoutInCell="1" allowOverlap="1" wp14:anchorId="560DCB81" wp14:editId="6A44EDC6">
                  <wp:simplePos x="0" y="0"/>
                  <wp:positionH relativeFrom="column">
                    <wp:posOffset>925830</wp:posOffset>
                  </wp:positionH>
                  <wp:positionV relativeFrom="paragraph">
                    <wp:posOffset>8255</wp:posOffset>
                  </wp:positionV>
                  <wp:extent cx="4324350" cy="257175"/>
                  <wp:effectExtent l="0" t="0" r="19050" b="28575"/>
                  <wp:wrapNone/>
                  <wp:docPr id="211" name="テキスト ボックス 211"/>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DCB81" id="テキスト ボックス 211" o:spid="_x0000_s1104" type="#_x0000_t202" style="position:absolute;margin-left:72.9pt;margin-top:.65pt;width:340.5pt;height:20.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" fillcolor="window" strokeweight=".5pt">
                  <v:textbox>
                    <w:txbxContent>
                      <w:p w:rsidR="005B1E90" w:rsidRPr="00997E4E" w:rsidRDefault="005B1E90" w:rsidP="00E67223">
                        <w:pPr>
                          <w:rPr>
                            <w:rFonts w:ascii="Courier New" w:hAnsi="Courier New" w:cs="Courier New"/>
                            <w:sz w:val="18"/>
                            <w:szCs w:val="18"/>
                            <w:lang w:val="en-US" w:eastAsia="ja-JP"/>
                          </w:rPr>
                        </w:pPr>
                        <w:r w:rsidRPr="00EE4DDB">
                          <w:rPr>
                            <w:rFonts w:ascii="Courier New" w:hAnsi="Courier New" w:cs="Courier New"/>
                            <w:sz w:val="18"/>
                            <w:szCs w:val="18"/>
                            <w:lang w:val="en-US" w:eastAsia="ja-JP"/>
                          </w:rPr>
                          <w:t>[    2.376525] Kernel start finished.</w:t>
                        </w:r>
                        <w:r w:rsidRPr="00EE4DDB" w:rsidDel="00EE4DDB">
                          <w:rPr>
                            <w:rFonts w:ascii="Courier New" w:hAnsi="Courier New" w:cs="Courier New"/>
                            <w:sz w:val="18"/>
                            <w:szCs w:val="18"/>
                            <w:lang w:val="en-US" w:eastAsia="ja-JP"/>
                          </w:rPr>
                          <w:t xml:space="preserve"> </w:t>
                        </w:r>
                        <w:r w:rsidRPr="00F161E2" w:rsidDel="00F161E2">
                          <w:rPr>
                            <w:rFonts w:ascii="Courier New" w:hAnsi="Courier New" w:cs="Courier New"/>
                            <w:sz w:val="18"/>
                            <w:szCs w:val="18"/>
                            <w:lang w:val="en-US" w:eastAsia="ja-JP"/>
                          </w:rPr>
                          <w:t xml:space="preserve"> </w:t>
                        </w:r>
                      </w:p>
                    </w:txbxContent>
                  </v:textbox>
                </v:shape>
              </w:pict>
            </mc:Fallback>
          </mc:AlternateContent>
        </w:r>
      </w:del>
    </w:p>
    <w:p w:rsidR="0080280D" w:rsidRPr="00027ADF" w:rsidDel="008134D2" w:rsidRDefault="0080280D" w:rsidP="0080280D">
      <w:pPr>
        <w:pStyle w:val="CETextBody"/>
        <w:rPr>
          <w:ins w:id="8126" w:author=" " w:date="2017-03-08T14:00:00Z"/>
          <w:del w:id="8127" w:author="Huy Duc. Nguyen" w:date="2017-08-30T14:41:00Z"/>
          <w:lang w:val="en-US" w:eastAsia="ja-JP"/>
        </w:rPr>
      </w:pPr>
    </w:p>
    <w:p w:rsidR="0080280D" w:rsidDel="008134D2" w:rsidRDefault="008F01E3" w:rsidP="0080280D">
      <w:pPr>
        <w:pStyle w:val="CETextBody"/>
        <w:numPr>
          <w:ilvl w:val="0"/>
          <w:numId w:val="331"/>
        </w:numPr>
        <w:rPr>
          <w:ins w:id="8128" w:author=" " w:date="2017-03-08T14:00:00Z"/>
          <w:del w:id="8129" w:author="Huy Duc. Nguyen" w:date="2017-08-30T14:41:00Z"/>
          <w:lang w:val="en-US" w:eastAsia="ja-JP"/>
        </w:rPr>
      </w:pPr>
      <w:ins w:id="8130" w:author="Hirokuni Lee" w:date="2017-03-08T14:59:00Z">
        <w:del w:id="8131" w:author="Huy Duc. Nguyen" w:date="2017-08-30T14:41:00Z">
          <w:r w:rsidDel="008134D2">
            <w:rPr>
              <w:rFonts w:hint="eastAsia"/>
              <w:lang w:val="en-US" w:eastAsia="ja-JP"/>
            </w:rPr>
            <w:delText>Calculate the interval time between the frames specified at the above step 1 and step2.</w:delText>
          </w:r>
        </w:del>
      </w:ins>
      <w:ins w:id="8132" w:author=" " w:date="2017-03-08T14:00:00Z">
        <w:del w:id="8133" w:author="Huy Duc. Nguyen" w:date="2017-08-30T14:41:00Z">
          <w:r w:rsidR="0080280D" w:rsidDel="008134D2">
            <w:rPr>
              <w:rFonts w:hint="eastAsia"/>
              <w:lang w:val="en-US" w:eastAsia="ja-JP"/>
            </w:rPr>
            <w:delText>項番</w:delText>
          </w:r>
        </w:del>
      </w:ins>
      <w:ins w:id="8134" w:author=" " w:date="2017-03-08T14:06:00Z">
        <w:del w:id="8135" w:author="Huy Duc. Nguyen" w:date="2017-08-30T14:41:00Z">
          <w:r w:rsidR="0080280D" w:rsidDel="008134D2">
            <w:rPr>
              <w:rFonts w:hint="eastAsia"/>
              <w:lang w:val="en-US" w:eastAsia="ja-JP"/>
            </w:rPr>
            <w:delText>1</w:delText>
          </w:r>
        </w:del>
      </w:ins>
      <w:ins w:id="8136" w:author=" " w:date="2017-03-08T14:00:00Z">
        <w:del w:id="8137" w:author="Huy Duc. Nguyen" w:date="2017-08-30T14:41:00Z">
          <w:r w:rsidR="0080280D" w:rsidDel="008134D2">
            <w:rPr>
              <w:rFonts w:hint="eastAsia"/>
              <w:lang w:val="en-US" w:eastAsia="ja-JP"/>
            </w:rPr>
            <w:delText>と項番</w:delText>
          </w:r>
        </w:del>
      </w:ins>
      <w:ins w:id="8138" w:author=" " w:date="2017-03-08T14:06:00Z">
        <w:del w:id="8139" w:author="Huy Duc. Nguyen" w:date="2017-08-30T14:41:00Z">
          <w:r w:rsidR="0080280D" w:rsidDel="008134D2">
            <w:rPr>
              <w:rFonts w:hint="eastAsia"/>
              <w:lang w:val="en-US" w:eastAsia="ja-JP"/>
            </w:rPr>
            <w:delText>2</w:delText>
          </w:r>
        </w:del>
      </w:ins>
      <w:ins w:id="8140" w:author=" " w:date="2017-03-08T14:00:00Z">
        <w:del w:id="8141" w:author="Huy Duc. Nguyen" w:date="2017-08-30T14:41:00Z">
          <w:r w:rsidR="0080280D" w:rsidDel="008134D2">
            <w:rPr>
              <w:rFonts w:hint="eastAsia"/>
              <w:lang w:val="en-US" w:eastAsia="ja-JP"/>
            </w:rPr>
            <w:delText>の間隔を測定する</w:delText>
          </w:r>
        </w:del>
      </w:ins>
    </w:p>
    <w:p w:rsidR="00E67223" w:rsidDel="008134D2" w:rsidRDefault="00E67223" w:rsidP="00E67223">
      <w:pPr>
        <w:pStyle w:val="CETextBody"/>
        <w:numPr>
          <w:ilvl w:val="0"/>
          <w:numId w:val="308"/>
        </w:numPr>
        <w:rPr>
          <w:del w:id="8142" w:author="Huy Duc. Nguyen" w:date="2017-08-30T14:41:00Z"/>
          <w:lang w:val="en-US" w:eastAsia="ja-JP"/>
        </w:rPr>
      </w:pPr>
      <w:del w:id="8143" w:author="Huy Duc. Nguyen" w:date="2017-08-30T14:41:00Z">
        <w:r w:rsidDel="008134D2">
          <w:rPr>
            <w:rFonts w:hint="eastAsia"/>
            <w:lang w:val="en-US" w:eastAsia="ja-JP"/>
          </w:rPr>
          <w:delText>Refer</w:delText>
        </w:r>
        <w:r w:rsidDel="008134D2">
          <w:rPr>
            <w:lang w:val="en-US" w:eastAsia="ja-JP"/>
          </w:rPr>
          <w:delText xml:space="preserve"> </w:delText>
        </w:r>
        <w:r w:rsidDel="008134D2">
          <w:rPr>
            <w:rFonts w:hint="eastAsia"/>
            <w:lang w:val="en-US" w:eastAsia="ja-JP"/>
          </w:rPr>
          <w:delText xml:space="preserve">to </w:delText>
        </w:r>
        <w:r w:rsidDel="008134D2">
          <w:rPr>
            <w:lang w:val="en-US" w:eastAsia="ja-JP"/>
          </w:rPr>
          <w:delText>5.4.1</w:delText>
        </w:r>
        <w:r w:rsidDel="008134D2">
          <w:rPr>
            <w:rFonts w:hint="eastAsia"/>
            <w:lang w:val="en-US" w:eastAsia="ja-JP"/>
          </w:rPr>
          <w:delText>.</w:delText>
        </w:r>
        <w:r w:rsidDel="008134D2">
          <w:rPr>
            <w:lang w:val="en-US" w:eastAsia="ja-JP"/>
          </w:rPr>
          <w:delText xml:space="preserve"> without formula</w:delText>
        </w:r>
      </w:del>
    </w:p>
    <w:p w:rsidR="00E67223" w:rsidDel="008134D2" w:rsidRDefault="00E67223" w:rsidP="00E67223">
      <w:pPr>
        <w:pStyle w:val="CETextBody"/>
        <w:numPr>
          <w:ilvl w:val="0"/>
          <w:numId w:val="308"/>
        </w:numPr>
        <w:rPr>
          <w:del w:id="8144" w:author="Huy Duc. Nguyen" w:date="2017-08-30T14:41:00Z"/>
          <w:lang w:val="en-US" w:eastAsia="ja-JP"/>
        </w:rPr>
      </w:pPr>
      <w:del w:id="8145" w:author="Huy Duc. Nguyen" w:date="2017-08-30T14:41:00Z">
        <w:r w:rsidDel="008134D2">
          <w:rPr>
            <w:lang w:val="en-US" w:eastAsia="ja-JP"/>
          </w:rPr>
          <w:delText>Calculate the time with following formula</w:delText>
        </w:r>
        <w:r w:rsidDel="008134D2">
          <w:rPr>
            <w:rFonts w:hint="eastAsia"/>
            <w:lang w:val="en-US" w:eastAsia="ja-JP"/>
          </w:rPr>
          <w:delText>.</w:delText>
        </w:r>
      </w:del>
    </w:p>
    <w:p w:rsidR="00E67223" w:rsidDel="008134D2" w:rsidRDefault="00E67223">
      <w:pPr>
        <w:pStyle w:val="CETextBody"/>
        <w:ind w:firstLineChars="300" w:firstLine="660"/>
        <w:rPr>
          <w:del w:id="8146" w:author="Huy Duc. Nguyen" w:date="2017-08-30T14:41:00Z"/>
          <w:lang w:val="en-US" w:eastAsia="ja-JP"/>
        </w:rPr>
      </w:pPr>
      <w:del w:id="8147" w:author="Huy Duc. Nguyen" w:date="2017-08-30T14:41:00Z">
        <w:r w:rsidDel="008134D2">
          <w:rPr>
            <w:lang w:val="en-US" w:eastAsia="ja-JP"/>
          </w:rPr>
          <w:delText xml:space="preserve">Formula: </w:delText>
        </w:r>
      </w:del>
    </w:p>
    <w:p w:rsidR="00E67223" w:rsidRPr="00A74B90" w:rsidDel="008134D2" w:rsidRDefault="00E67223" w:rsidP="00E67223">
      <w:pPr>
        <w:pStyle w:val="CETextBody"/>
        <w:ind w:firstLineChars="300" w:firstLine="660"/>
        <w:rPr>
          <w:del w:id="8148" w:author="Huy Duc. Nguyen" w:date="2017-08-30T14:41:00Z"/>
          <w:lang w:val="en-US" w:eastAsia="ja-JP"/>
        </w:rPr>
      </w:pPr>
      <w:del w:id="8149" w:author="Huy Duc. Nguyen" w:date="2017-08-30T14:41:00Z">
        <w:r w:rsidRPr="00A74B90" w:rsidDel="008134D2">
          <w:rPr>
            <w:lang w:val="en-US" w:eastAsia="ja-JP"/>
          </w:rPr>
          <w:delText>“INTEGRITY correction time”</w:delText>
        </w:r>
        <w:r w:rsidR="002B46C8" w:rsidRPr="002B46C8" w:rsidDel="008134D2">
          <w:rPr>
            <w:lang w:val="en-US" w:eastAsia="ja-JP"/>
          </w:rPr>
          <w:delText xml:space="preserve"> </w:delText>
        </w:r>
        <w:r w:rsidR="002B46C8" w:rsidDel="008134D2">
          <w:rPr>
            <w:lang w:val="en-US" w:eastAsia="ja-JP"/>
          </w:rPr>
          <w:delText>– “download time”</w:delText>
        </w:r>
        <w:r w:rsidDel="008134D2">
          <w:rPr>
            <w:lang w:val="en-US" w:eastAsia="ja-JP"/>
          </w:rPr>
          <w:delText>+</w:delText>
        </w:r>
        <w:r w:rsidRPr="00A74B90" w:rsidDel="008134D2">
          <w:rPr>
            <w:lang w:val="en-US" w:eastAsia="ja-JP"/>
          </w:rPr>
          <w:delText>“Linux correction time”</w:delText>
        </w:r>
        <w:r w:rsidDel="008134D2">
          <w:rPr>
            <w:lang w:val="en-US" w:eastAsia="ja-JP"/>
          </w:rPr>
          <w:delText>+</w:delText>
        </w:r>
        <w:r w:rsidRPr="001C3A29" w:rsidDel="008134D2">
          <w:rPr>
            <w:lang w:val="en-US" w:eastAsia="ja-JP"/>
          </w:rPr>
          <w:delText>“Kernel start finished”</w:delText>
        </w:r>
      </w:del>
    </w:p>
    <w:p w:rsidR="00E67223" w:rsidRPr="002B46C8" w:rsidDel="008134D2" w:rsidRDefault="00E67223" w:rsidP="00E67223">
      <w:pPr>
        <w:pStyle w:val="CETextBody"/>
        <w:rPr>
          <w:del w:id="8150" w:author="Huy Duc. Nguyen" w:date="2017-08-30T14:41:00Z"/>
          <w:lang w:val="en-US" w:eastAsia="ja-JP"/>
        </w:rPr>
      </w:pPr>
    </w:p>
    <w:p w:rsidR="00E67223" w:rsidDel="008134D2" w:rsidRDefault="00E67223" w:rsidP="00E67223">
      <w:pPr>
        <w:pStyle w:val="CETextBody"/>
        <w:ind w:firstLineChars="300" w:firstLine="660"/>
        <w:rPr>
          <w:del w:id="8151" w:author="Huy Duc. Nguyen" w:date="2017-08-30T14:41:00Z"/>
          <w:lang w:val="en-US" w:eastAsia="ja-JP"/>
        </w:rPr>
      </w:pPr>
      <w:del w:id="8152" w:author="Huy Duc. Nguyen" w:date="2017-08-30T14:41:00Z">
        <w:r w:rsidDel="008134D2">
          <w:rPr>
            <w:noProof/>
            <w:lang w:val="en-US"/>
          </w:rPr>
          <mc:AlternateContent>
            <mc:Choice Requires="wps">
              <w:drawing>
                <wp:anchor distT="0" distB="0" distL="114300" distR="114300" simplePos="0" relativeHeight="251732480" behindDoc="0" locked="0" layoutInCell="1" allowOverlap="1" wp14:anchorId="5F10D4C9" wp14:editId="23BFFD76">
                  <wp:simplePos x="0" y="0"/>
                  <wp:positionH relativeFrom="column">
                    <wp:posOffset>1068704</wp:posOffset>
                  </wp:positionH>
                  <wp:positionV relativeFrom="paragraph">
                    <wp:posOffset>215265</wp:posOffset>
                  </wp:positionV>
                  <wp:extent cx="885825" cy="257175"/>
                  <wp:effectExtent l="0" t="0" r="28575" b="28575"/>
                  <wp:wrapNone/>
                  <wp:docPr id="210" name="正方形/長方形 210"/>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4DD42" id="正方形/長方形 210" o:spid="_x0000_s1026" style="position:absolute;margin-left:84.15pt;margin-top:16.95pt;width:69.75pt;height:20.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" filled="f" strokecolor="#c0504d [3205]" strokeweight="2pt"/>
              </w:pict>
            </mc:Fallback>
          </mc:AlternateContent>
        </w:r>
        <w:r w:rsidDel="008134D2">
          <w:rPr>
            <w:lang w:val="en-US" w:eastAsia="ja-JP"/>
          </w:rPr>
          <w:delText>Y</w:delText>
        </w:r>
        <w:r w:rsidRPr="00CC1FE9" w:rsidDel="008134D2">
          <w:rPr>
            <w:lang w:val="en-US" w:eastAsia="ja-JP"/>
          </w:rPr>
          <w:delText xml:space="preserve">ou </w:delText>
        </w:r>
        <w:r w:rsidDel="008134D2">
          <w:rPr>
            <w:lang w:val="en-US" w:eastAsia="ja-JP"/>
          </w:rPr>
          <w:delText>can get the value of “</w:delText>
        </w:r>
        <w:r w:rsidRPr="00EE4DDB" w:rsidDel="008134D2">
          <w:rPr>
            <w:lang w:val="en-US" w:eastAsia="ja-JP"/>
          </w:rPr>
          <w:delText>Kernel start finished</w:delText>
        </w:r>
        <w:r w:rsidDel="008134D2">
          <w:rPr>
            <w:lang w:val="en-US" w:eastAsia="ja-JP"/>
          </w:rPr>
          <w:delText>” from Linux Kernel log.</w:delText>
        </w:r>
      </w:del>
    </w:p>
    <w:p w:rsidR="00E67223" w:rsidRPr="00027ADF" w:rsidDel="008134D2" w:rsidRDefault="00E67223" w:rsidP="00E67223">
      <w:pPr>
        <w:pStyle w:val="CETextBody"/>
        <w:ind w:left="1202"/>
        <w:rPr>
          <w:del w:id="8153" w:author="Huy Duc. Nguyen" w:date="2017-08-30T14:41:00Z"/>
          <w:lang w:val="en-US" w:eastAsia="ja-JP"/>
        </w:rPr>
      </w:pPr>
    </w:p>
    <w:p w:rsidR="00E67223" w:rsidRPr="001C3A29" w:rsidDel="008134D2" w:rsidRDefault="00E67223" w:rsidP="00E67223">
      <w:pPr>
        <w:pStyle w:val="CETextBody"/>
        <w:ind w:left="1202"/>
        <w:rPr>
          <w:del w:id="8154" w:author="Huy Duc. Nguyen" w:date="2017-08-30T14:41:00Z"/>
          <w:lang w:val="en-US" w:eastAsia="ja-JP"/>
        </w:rPr>
      </w:pPr>
    </w:p>
    <w:p w:rsidR="00E67223" w:rsidDel="008134D2" w:rsidRDefault="00E67223" w:rsidP="00E67223">
      <w:pPr>
        <w:pStyle w:val="CETextBody"/>
        <w:ind w:firstLineChars="300" w:firstLine="660"/>
        <w:rPr>
          <w:del w:id="8155" w:author="Huy Duc. Nguyen" w:date="2017-08-30T14:41:00Z"/>
          <w:lang w:val="en-US" w:eastAsia="ja-JP"/>
        </w:rPr>
      </w:pPr>
      <w:del w:id="8156" w:author="Huy Duc. Nguyen" w:date="2017-08-30T14:41:00Z">
        <w:r w:rsidDel="008134D2">
          <w:rPr>
            <w:rFonts w:hint="eastAsia"/>
            <w:lang w:val="en-US" w:eastAsia="ja-JP"/>
          </w:rPr>
          <w:delText xml:space="preserve"> Use the </w:delText>
        </w:r>
        <w:r w:rsidDel="008134D2">
          <w:rPr>
            <w:lang w:val="en-US" w:eastAsia="ja-JP"/>
          </w:rPr>
          <w:delText>“INTEGRITY correction</w:delText>
        </w:r>
        <w:r w:rsidDel="008134D2">
          <w:rPr>
            <w:rFonts w:hint="eastAsia"/>
            <w:lang w:val="en-US" w:eastAsia="ja-JP"/>
          </w:rPr>
          <w:delText xml:space="preserve"> </w:delText>
        </w:r>
        <w:r w:rsidDel="008134D2">
          <w:rPr>
            <w:lang w:val="en-US" w:eastAsia="ja-JP"/>
          </w:rPr>
          <w:delText>time”, “Linux correction</w:delText>
        </w:r>
        <w:r w:rsidDel="008134D2">
          <w:rPr>
            <w:rFonts w:hint="eastAsia"/>
            <w:lang w:val="en-US" w:eastAsia="ja-JP"/>
          </w:rPr>
          <w:delText xml:space="preserve"> </w:delText>
        </w:r>
        <w:r w:rsidDel="008134D2">
          <w:rPr>
            <w:lang w:val="en-US" w:eastAsia="ja-JP"/>
          </w:rPr>
          <w:delText>time” “download time” described in</w:delText>
        </w:r>
      </w:del>
    </w:p>
    <w:p w:rsidR="00E67223" w:rsidDel="008134D2" w:rsidRDefault="00E67223" w:rsidP="00E67223">
      <w:pPr>
        <w:pStyle w:val="CETextBody"/>
        <w:ind w:firstLineChars="300" w:firstLine="660"/>
        <w:rPr>
          <w:del w:id="8157" w:author="Huy Duc. Nguyen" w:date="2017-08-30T14:41:00Z"/>
          <w:lang w:val="en-US" w:eastAsia="ja-JP"/>
        </w:rPr>
      </w:pPr>
      <w:del w:id="8158" w:author="Huy Duc. Nguyen" w:date="2017-08-30T14:41:00Z">
        <w:r w:rsidDel="008134D2">
          <w:rPr>
            <w:lang w:val="en-US" w:eastAsia="ja-JP"/>
          </w:rPr>
          <w:delText xml:space="preserve"> section 5.4.1.</w:delText>
        </w:r>
      </w:del>
    </w:p>
    <w:p w:rsidR="00E67223" w:rsidDel="008134D2" w:rsidRDefault="00E67223" w:rsidP="00E67223">
      <w:pPr>
        <w:rPr>
          <w:del w:id="8159" w:author="Huy Duc. Nguyen" w:date="2017-08-30T14:41:00Z"/>
          <w:sz w:val="22"/>
          <w:lang w:val="en-US" w:eastAsia="ja-JP"/>
        </w:rPr>
      </w:pPr>
      <w:del w:id="8160" w:author="Huy Duc. Nguyen" w:date="2017-08-30T14:41:00Z">
        <w:r w:rsidDel="008134D2">
          <w:rPr>
            <w:lang w:val="en-US" w:eastAsia="ja-JP"/>
          </w:rPr>
          <w:br w:type="page"/>
        </w:r>
      </w:del>
    </w:p>
    <w:p w:rsidR="00E67223" w:rsidRPr="00A57520" w:rsidDel="008134D2" w:rsidRDefault="00E67223" w:rsidP="00E67223">
      <w:pPr>
        <w:pStyle w:val="CETextBody"/>
        <w:ind w:left="782"/>
        <w:rPr>
          <w:del w:id="8161" w:author="Huy Duc. Nguyen" w:date="2017-08-30T14:41:00Z"/>
          <w:lang w:val="en-US" w:eastAsia="ja-JP"/>
        </w:rPr>
      </w:pPr>
    </w:p>
    <w:p w:rsidR="00E67223" w:rsidRPr="00702283" w:rsidDel="008134D2" w:rsidRDefault="00E67223" w:rsidP="00E67223">
      <w:pPr>
        <w:pStyle w:val="CETextBody"/>
        <w:numPr>
          <w:ilvl w:val="0"/>
          <w:numId w:val="28"/>
        </w:numPr>
        <w:ind w:left="426" w:hanging="426"/>
        <w:rPr>
          <w:del w:id="8162" w:author="Huy Duc. Nguyen" w:date="2017-08-30T14:41:00Z"/>
          <w:b/>
          <w:lang w:val="en-US" w:eastAsia="ja-JP"/>
        </w:rPr>
      </w:pPr>
      <w:del w:id="8163" w:author="Huy Duc. Nguyen" w:date="2017-08-30T14:41:00Z">
        <w:r w:rsidDel="008134D2">
          <w:rPr>
            <w:rFonts w:hint="eastAsia"/>
            <w:lang w:val="en-US" w:eastAsia="ja-JP"/>
          </w:rPr>
          <w:delText>Result</w:delText>
        </w:r>
      </w:del>
    </w:p>
    <w:p w:rsidR="00E67223" w:rsidDel="008134D2" w:rsidRDefault="00E67223" w:rsidP="00E67223">
      <w:pPr>
        <w:pStyle w:val="Caption"/>
        <w:rPr>
          <w:del w:id="8164" w:author="Huy Duc. Nguyen" w:date="2017-08-30T14:41:00Z"/>
          <w:sz w:val="22"/>
          <w:szCs w:val="22"/>
          <w:lang w:eastAsia="ja-JP"/>
        </w:rPr>
      </w:pPr>
      <w:del w:id="8165" w:author="Huy Duc. Nguyen" w:date="2017-08-30T14:41:00Z">
        <w:r w:rsidDel="008134D2">
          <w:rPr>
            <w:rFonts w:hint="eastAsia"/>
            <w:b w:val="0"/>
            <w:lang w:val="en-US" w:eastAsia="ja-JP"/>
          </w:rPr>
          <w:delText xml:space="preserve"> </w:delText>
        </w:r>
        <w:r w:rsidRPr="005972B5" w:rsidDel="008134D2">
          <w:rPr>
            <w:sz w:val="22"/>
            <w:szCs w:val="22"/>
          </w:rPr>
          <w:delText xml:space="preserve">Table </w:delText>
        </w:r>
        <w:r w:rsidRPr="005972B5" w:rsidDel="008134D2">
          <w:rPr>
            <w:sz w:val="22"/>
            <w:szCs w:val="22"/>
          </w:rPr>
          <w:fldChar w:fldCharType="begin"/>
        </w:r>
        <w:r w:rsidRPr="005972B5" w:rsidDel="008134D2">
          <w:rPr>
            <w:sz w:val="22"/>
            <w:szCs w:val="22"/>
          </w:rPr>
          <w:delInstrText xml:space="preserve"> STYLEREF 1 \s </w:delInstrText>
        </w:r>
        <w:r w:rsidRPr="005972B5" w:rsidDel="008134D2">
          <w:rPr>
            <w:sz w:val="22"/>
            <w:szCs w:val="22"/>
          </w:rPr>
          <w:fldChar w:fldCharType="separate"/>
        </w:r>
        <w:r w:rsidR="003B19D6" w:rsidDel="008134D2">
          <w:rPr>
            <w:noProof/>
            <w:sz w:val="22"/>
            <w:szCs w:val="22"/>
          </w:rPr>
          <w:delText>5</w:delText>
        </w:r>
        <w:r w:rsidRPr="005972B5" w:rsidDel="008134D2">
          <w:rPr>
            <w:sz w:val="22"/>
            <w:szCs w:val="22"/>
          </w:rPr>
          <w:fldChar w:fldCharType="end"/>
        </w:r>
        <w:r w:rsidRPr="005972B5" w:rsidDel="008134D2">
          <w:rPr>
            <w:sz w:val="22"/>
            <w:szCs w:val="22"/>
          </w:rPr>
          <w:noBreakHyphen/>
        </w:r>
        <w:r w:rsidRPr="005972B5" w:rsidDel="008134D2">
          <w:rPr>
            <w:sz w:val="22"/>
            <w:szCs w:val="22"/>
          </w:rPr>
          <w:fldChar w:fldCharType="begin"/>
        </w:r>
        <w:r w:rsidRPr="005972B5" w:rsidDel="008134D2">
          <w:rPr>
            <w:sz w:val="22"/>
            <w:szCs w:val="22"/>
          </w:rPr>
          <w:delInstrText xml:space="preserve"> SEQ Table \* ARABIC \s 1 </w:delInstrText>
        </w:r>
        <w:r w:rsidRPr="005972B5" w:rsidDel="008134D2">
          <w:rPr>
            <w:sz w:val="22"/>
            <w:szCs w:val="22"/>
          </w:rPr>
          <w:fldChar w:fldCharType="separate"/>
        </w:r>
      </w:del>
      <w:ins w:id="8166" w:author="Kazuhiro Takagi" w:date="2017-03-21T15:02:00Z">
        <w:del w:id="8167" w:author="Huy Duc. Nguyen" w:date="2017-08-28T16:38:00Z">
          <w:r w:rsidR="00520A63" w:rsidDel="003B19D6">
            <w:rPr>
              <w:noProof/>
              <w:sz w:val="22"/>
              <w:szCs w:val="22"/>
            </w:rPr>
            <w:delText>22</w:delText>
          </w:r>
        </w:del>
      </w:ins>
      <w:ins w:id="8168" w:author=" " w:date="2017-03-09T11:18:00Z">
        <w:del w:id="8169" w:author="Huy Duc. Nguyen" w:date="2017-08-28T16:38:00Z">
          <w:r w:rsidR="00442CC0" w:rsidDel="003B19D6">
            <w:rPr>
              <w:noProof/>
              <w:sz w:val="22"/>
              <w:szCs w:val="22"/>
            </w:rPr>
            <w:delText>22</w:delText>
          </w:r>
        </w:del>
      </w:ins>
      <w:del w:id="8170" w:author="Huy Duc. Nguyen" w:date="2017-08-28T16:38:00Z">
        <w:r w:rsidR="00003FEB" w:rsidDel="003B19D6">
          <w:rPr>
            <w:noProof/>
            <w:sz w:val="22"/>
            <w:szCs w:val="22"/>
          </w:rPr>
          <w:delText>25</w:delText>
        </w:r>
      </w:del>
      <w:del w:id="8171" w:author="Huy Duc. Nguyen" w:date="2017-08-30T14:41:00Z">
        <w:r w:rsidRPr="005972B5" w:rsidDel="008134D2">
          <w:rPr>
            <w:sz w:val="22"/>
            <w:szCs w:val="22"/>
          </w:rPr>
          <w:fldChar w:fldCharType="end"/>
        </w:r>
        <w:r w:rsidRPr="005972B5" w:rsidDel="008134D2">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2117"/>
        <w:tblGridChange w:id="8172">
          <w:tblGrid>
            <w:gridCol w:w="817"/>
            <w:gridCol w:w="2117"/>
          </w:tblGrid>
        </w:tblGridChange>
      </w:tblGrid>
      <w:tr w:rsidR="00E67223" w:rsidRPr="00207443" w:rsidDel="008134D2" w:rsidTr="00E67223">
        <w:trPr>
          <w:jc w:val="center"/>
          <w:del w:id="8173" w:author="Huy Duc. Nguyen" w:date="2017-08-30T14:41:00Z"/>
        </w:trPr>
        <w:tc>
          <w:tcPr>
            <w:tcW w:w="817" w:type="dxa"/>
            <w:tcBorders>
              <w:bottom w:val="single" w:sz="4" w:space="0" w:color="auto"/>
              <w:right w:val="single" w:sz="4" w:space="0" w:color="auto"/>
            </w:tcBorders>
            <w:shd w:val="clear" w:color="auto" w:fill="BFBFBF" w:themeFill="background1" w:themeFillShade="BF"/>
          </w:tcPr>
          <w:p w:rsidR="00E67223" w:rsidDel="008134D2" w:rsidRDefault="00E67223" w:rsidP="00E67223">
            <w:pPr>
              <w:pStyle w:val="CETextBody"/>
              <w:jc w:val="center"/>
              <w:rPr>
                <w:del w:id="8174" w:author="Huy Duc. Nguyen" w:date="2017-08-30T14:41:00Z"/>
                <w:sz w:val="16"/>
                <w:lang w:eastAsia="ja-JP"/>
              </w:rPr>
            </w:pPr>
          </w:p>
        </w:tc>
        <w:tc>
          <w:tcPr>
            <w:tcW w:w="2117" w:type="dxa"/>
            <w:tcBorders>
              <w:right w:val="single" w:sz="4" w:space="0" w:color="auto"/>
            </w:tcBorders>
            <w:shd w:val="clear" w:color="auto" w:fill="BFBFBF" w:themeFill="background1" w:themeFillShade="BF"/>
          </w:tcPr>
          <w:p w:rsidR="00E67223" w:rsidRPr="00387E9A" w:rsidDel="008134D2" w:rsidRDefault="00E67223" w:rsidP="00E67223">
            <w:pPr>
              <w:pStyle w:val="CETextBody"/>
              <w:jc w:val="center"/>
              <w:rPr>
                <w:del w:id="8175" w:author="Huy Duc. Nguyen" w:date="2017-08-30T14:41:00Z"/>
                <w:b/>
                <w:sz w:val="16"/>
                <w:lang w:eastAsia="ja-JP"/>
              </w:rPr>
            </w:pPr>
            <w:del w:id="8176" w:author="Huy Duc. Nguyen" w:date="2017-08-30T14:41:00Z">
              <w:r w:rsidDel="008134D2">
                <w:rPr>
                  <w:rFonts w:hint="eastAsia"/>
                  <w:b/>
                  <w:sz w:val="16"/>
                  <w:lang w:eastAsia="ja-JP"/>
                </w:rPr>
                <w:delText>V</w:delText>
              </w:r>
              <w:r w:rsidRPr="00EB15D8" w:rsidDel="008134D2">
                <w:rPr>
                  <w:b/>
                  <w:sz w:val="16"/>
                  <w:lang w:eastAsia="ja-JP"/>
                </w:rPr>
                <w:delText xml:space="preserve">irtualization PoC </w:delText>
              </w:r>
              <w:r w:rsidDel="008134D2">
                <w:rPr>
                  <w:b/>
                  <w:sz w:val="16"/>
                  <w:lang w:eastAsia="ja-JP"/>
                </w:rPr>
                <w:delText>(Type</w:delText>
              </w:r>
              <w:r w:rsidDel="008134D2">
                <w:rPr>
                  <w:rFonts w:hint="eastAsia"/>
                  <w:b/>
                  <w:sz w:val="16"/>
                  <w:lang w:eastAsia="ja-JP"/>
                </w:rPr>
                <w:delText>1</w:delText>
              </w:r>
              <w:r w:rsidRPr="00387E9A" w:rsidDel="008134D2">
                <w:rPr>
                  <w:b/>
                  <w:sz w:val="16"/>
                  <w:lang w:eastAsia="ja-JP"/>
                </w:rPr>
                <w:delText>)</w:delText>
              </w:r>
              <w:r w:rsidDel="008134D2">
                <w:rPr>
                  <w:rFonts w:hint="eastAsia"/>
                  <w:b/>
                  <w:sz w:val="16"/>
                  <w:lang w:eastAsia="ja-JP"/>
                </w:rPr>
                <w:delText xml:space="preserve">  [sec]</w:delText>
              </w:r>
            </w:del>
          </w:p>
        </w:tc>
      </w:tr>
      <w:tr w:rsidR="00E67223" w:rsidRPr="00E8715A" w:rsidDel="008134D2" w:rsidTr="00E67223">
        <w:trPr>
          <w:jc w:val="center"/>
          <w:del w:id="8177" w:author="Huy Duc. Nguyen" w:date="2017-08-30T14:41: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E67223" w:rsidRPr="004B3D03" w:rsidDel="008134D2" w:rsidRDefault="00E67223" w:rsidP="00E67223">
            <w:pPr>
              <w:pStyle w:val="CETextBody"/>
              <w:rPr>
                <w:del w:id="8178" w:author="Huy Duc. Nguyen" w:date="2017-08-30T14:41:00Z"/>
                <w:b/>
                <w:sz w:val="16"/>
                <w:lang w:eastAsia="ja-JP"/>
              </w:rPr>
            </w:pPr>
            <w:del w:id="8179" w:author="Huy Duc. Nguyen" w:date="2017-08-30T14:41:00Z">
              <w:r w:rsidDel="008134D2">
                <w:rPr>
                  <w:rFonts w:hint="eastAsia"/>
                  <w:b/>
                  <w:sz w:val="16"/>
                  <w:lang w:eastAsia="ja-JP"/>
                </w:rPr>
                <w:delText>Ave.</w:delText>
              </w:r>
            </w:del>
          </w:p>
        </w:tc>
        <w:tc>
          <w:tcPr>
            <w:tcW w:w="2117" w:type="dxa"/>
            <w:tcBorders>
              <w:top w:val="single" w:sz="12" w:space="0" w:color="auto"/>
              <w:left w:val="single" w:sz="12" w:space="0" w:color="auto"/>
              <w:bottom w:val="single" w:sz="12" w:space="0" w:color="auto"/>
              <w:right w:val="single" w:sz="12" w:space="0" w:color="auto"/>
            </w:tcBorders>
            <w:vAlign w:val="center"/>
          </w:tcPr>
          <w:p w:rsidR="00E67223" w:rsidRPr="007D3A39" w:rsidDel="008134D2" w:rsidRDefault="00083D0A" w:rsidP="00E67223">
            <w:pPr>
              <w:pStyle w:val="CETextBody"/>
              <w:jc w:val="right"/>
              <w:rPr>
                <w:del w:id="8180" w:author="Huy Duc. Nguyen" w:date="2017-08-30T14:41:00Z"/>
                <w:sz w:val="20"/>
                <w:szCs w:val="20"/>
                <w:lang w:eastAsia="ja-JP"/>
                <w:rPrChange w:id="8181" w:author="Kazuhiro Takagi" w:date="2017-03-10T00:39:00Z">
                  <w:rPr>
                    <w:del w:id="8182" w:author="Huy Duc. Nguyen" w:date="2017-08-30T14:41:00Z"/>
                    <w:sz w:val="18"/>
                    <w:szCs w:val="18"/>
                    <w:lang w:eastAsia="ja-JP"/>
                  </w:rPr>
                </w:rPrChange>
              </w:rPr>
            </w:pPr>
            <w:ins w:id="8183" w:author=" " w:date="2017-03-08T14:22:00Z">
              <w:del w:id="8184" w:author="Huy Duc. Nguyen" w:date="2017-08-30T14:41:00Z">
                <w:r w:rsidRPr="007D3A39" w:rsidDel="008134D2">
                  <w:rPr>
                    <w:sz w:val="20"/>
                    <w:szCs w:val="20"/>
                    <w:lang w:eastAsia="ja-JP"/>
                    <w:rPrChange w:id="8185" w:author="Kazuhiro Takagi" w:date="2017-03-10T00:39:00Z">
                      <w:rPr>
                        <w:sz w:val="18"/>
                        <w:szCs w:val="18"/>
                        <w:lang w:eastAsia="ja-JP"/>
                      </w:rPr>
                    </w:rPrChange>
                  </w:rPr>
                  <w:delText>6</w:delText>
                </w:r>
              </w:del>
            </w:ins>
            <w:ins w:id="8186" w:author="Kazuhiro Takagi" w:date="2017-03-13T09:42:00Z">
              <w:del w:id="8187" w:author="Huy Duc. Nguyen" w:date="2017-08-30T14:41:00Z">
                <w:r w:rsidR="002D61A8" w:rsidDel="008134D2">
                  <w:rPr>
                    <w:sz w:val="20"/>
                    <w:szCs w:val="20"/>
                    <w:lang w:eastAsia="ja-JP"/>
                  </w:rPr>
                  <w:delText>5</w:delText>
                </w:r>
              </w:del>
            </w:ins>
            <w:ins w:id="8188" w:author=" " w:date="2017-03-08T14:22:00Z">
              <w:del w:id="8189" w:author="Huy Duc. Nguyen" w:date="2017-08-30T14:41:00Z">
                <w:r w:rsidRPr="007D3A39" w:rsidDel="008134D2">
                  <w:rPr>
                    <w:sz w:val="20"/>
                    <w:szCs w:val="20"/>
                    <w:lang w:eastAsia="ja-JP"/>
                    <w:rPrChange w:id="8190" w:author="Kazuhiro Takagi" w:date="2017-03-10T00:39:00Z">
                      <w:rPr>
                        <w:sz w:val="18"/>
                        <w:szCs w:val="18"/>
                        <w:lang w:eastAsia="ja-JP"/>
                      </w:rPr>
                    </w:rPrChange>
                  </w:rPr>
                  <w:delText>.42</w:delText>
                </w:r>
              </w:del>
            </w:ins>
            <w:ins w:id="8191" w:author="Kazuhiro Takagi" w:date="2017-03-14T18:24:00Z">
              <w:del w:id="8192" w:author="Huy Duc. Nguyen" w:date="2017-08-30T14:41:00Z">
                <w:r w:rsidR="00270A5C" w:rsidDel="008134D2">
                  <w:rPr>
                    <w:sz w:val="20"/>
                    <w:szCs w:val="20"/>
                    <w:lang w:eastAsia="ja-JP"/>
                  </w:rPr>
                  <w:delText>94</w:delText>
                </w:r>
              </w:del>
            </w:ins>
            <w:del w:id="8193" w:author="Huy Duc. Nguyen" w:date="2017-08-30T14:41:00Z">
              <w:r w:rsidR="00E67223" w:rsidRPr="007D3A39" w:rsidDel="008134D2">
                <w:rPr>
                  <w:sz w:val="20"/>
                  <w:szCs w:val="20"/>
                  <w:lang w:eastAsia="ja-JP"/>
                  <w:rPrChange w:id="8194" w:author="Kazuhiro Takagi" w:date="2017-03-10T00:39:00Z">
                    <w:rPr>
                      <w:sz w:val="18"/>
                      <w:szCs w:val="18"/>
                      <w:lang w:eastAsia="ja-JP"/>
                    </w:rPr>
                  </w:rPrChange>
                </w:rPr>
                <w:delText xml:space="preserve">17.97 </w:delText>
              </w:r>
            </w:del>
          </w:p>
        </w:tc>
      </w:tr>
      <w:tr w:rsidR="002D61A8" w:rsidRPr="00E8715A" w:rsidDel="008134D2" w:rsidTr="00134707">
        <w:tblPrEx>
          <w:tblW w:w="0" w:type="auto"/>
          <w:jc w:val="center"/>
          <w:tblLayout w:type="fixed"/>
          <w:tblPrExChange w:id="8195" w:author="Kazuhiro Takagi" w:date="2017-03-13T09:42:00Z">
            <w:tblPrEx>
              <w:tblW w:w="0" w:type="auto"/>
              <w:jc w:val="center"/>
              <w:tblLayout w:type="fixed"/>
            </w:tblPrEx>
          </w:tblPrExChange>
        </w:tblPrEx>
        <w:trPr>
          <w:jc w:val="center"/>
          <w:del w:id="8196" w:author="Huy Duc. Nguyen" w:date="2017-08-30T14:41:00Z"/>
          <w:trPrChange w:id="8197" w:author="Kazuhiro Takagi" w:date="2017-03-13T09:42: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8198" w:author="Kazuhiro Takagi" w:date="2017-03-13T09:4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199" w:author="Huy Duc. Nguyen" w:date="2017-08-30T14:41:00Z"/>
                <w:b/>
                <w:sz w:val="16"/>
                <w:lang w:eastAsia="ja-JP"/>
              </w:rPr>
            </w:pPr>
            <w:del w:id="8200" w:author="Huy Duc. Nguyen" w:date="2017-08-30T14:41:00Z">
              <w:r w:rsidDel="008134D2">
                <w:rPr>
                  <w:rFonts w:hint="eastAsia"/>
                  <w:b/>
                  <w:sz w:val="16"/>
                  <w:lang w:eastAsia="ja-JP"/>
                </w:rPr>
                <w:delText>1</w:delText>
              </w:r>
            </w:del>
          </w:p>
        </w:tc>
        <w:tc>
          <w:tcPr>
            <w:tcW w:w="2117" w:type="dxa"/>
            <w:tcBorders>
              <w:top w:val="single" w:sz="12" w:space="0" w:color="auto"/>
              <w:left w:val="single" w:sz="4" w:space="0" w:color="auto"/>
              <w:right w:val="single" w:sz="4" w:space="0" w:color="auto"/>
            </w:tcBorders>
            <w:vAlign w:val="center"/>
            <w:tcPrChange w:id="8201" w:author="Kazuhiro Takagi" w:date="2017-03-13T09:42:00Z">
              <w:tcPr>
                <w:tcW w:w="2117" w:type="dxa"/>
                <w:tcBorders>
                  <w:top w:val="single" w:sz="12" w:space="0" w:color="auto"/>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202" w:author="Huy Duc. Nguyen" w:date="2017-08-30T14:41:00Z"/>
                <w:sz w:val="20"/>
                <w:szCs w:val="20"/>
                <w:lang w:eastAsia="ja-JP"/>
                <w:rPrChange w:id="8203" w:author="Kazuhiro Takagi" w:date="2017-03-13T09:42:00Z">
                  <w:rPr>
                    <w:del w:id="8204" w:author="Huy Duc. Nguyen" w:date="2017-08-30T14:41:00Z"/>
                    <w:sz w:val="18"/>
                    <w:szCs w:val="18"/>
                    <w:lang w:eastAsia="ja-JP"/>
                  </w:rPr>
                </w:rPrChange>
              </w:rPr>
            </w:pPr>
            <w:ins w:id="8205" w:author="Kazuhiro Takagi" w:date="2017-03-13T09:42:00Z">
              <w:del w:id="8206" w:author="Huy Duc. Nguyen" w:date="2017-08-30T14:41:00Z">
                <w:r w:rsidRPr="002D61A8" w:rsidDel="008134D2">
                  <w:rPr>
                    <w:color w:val="000000"/>
                    <w:sz w:val="20"/>
                    <w:szCs w:val="20"/>
                    <w:rPrChange w:id="8207" w:author="Kazuhiro Takagi" w:date="2017-03-13T09:42:00Z">
                      <w:rPr>
                        <w:color w:val="000000"/>
                        <w:szCs w:val="22"/>
                      </w:rPr>
                    </w:rPrChange>
                  </w:rPr>
                  <w:delText>6.1</w:delText>
                </w:r>
                <w:r w:rsidR="00270A5C" w:rsidDel="008134D2">
                  <w:rPr>
                    <w:color w:val="000000"/>
                    <w:sz w:val="20"/>
                    <w:szCs w:val="20"/>
                  </w:rPr>
                  <w:delText>7</w:delText>
                </w:r>
              </w:del>
            </w:ins>
            <w:ins w:id="8208" w:author=" " w:date="2017-03-08T14:22:00Z">
              <w:del w:id="8209" w:author="Huy Duc. Nguyen" w:date="2017-08-30T14:41:00Z">
                <w:r w:rsidRPr="002D61A8" w:rsidDel="008134D2">
                  <w:rPr>
                    <w:sz w:val="20"/>
                    <w:szCs w:val="20"/>
                    <w:rPrChange w:id="8210" w:author="Kazuhiro Takagi" w:date="2017-03-13T09:42:00Z">
                      <w:rPr/>
                    </w:rPrChange>
                  </w:rPr>
                  <w:delText>5.32</w:delText>
                </w:r>
              </w:del>
            </w:ins>
            <w:del w:id="8211" w:author="Huy Duc. Nguyen" w:date="2017-08-30T14:41:00Z">
              <w:r w:rsidRPr="002D61A8" w:rsidDel="008134D2">
                <w:rPr>
                  <w:sz w:val="20"/>
                  <w:szCs w:val="20"/>
                  <w:lang w:eastAsia="ja-JP"/>
                  <w:rPrChange w:id="8212" w:author="Kazuhiro Takagi" w:date="2017-03-13T09:42:00Z">
                    <w:rPr>
                      <w:sz w:val="18"/>
                      <w:szCs w:val="18"/>
                      <w:lang w:eastAsia="ja-JP"/>
                    </w:rPr>
                  </w:rPrChange>
                </w:rPr>
                <w:delText xml:space="preserve">16.84 </w:delText>
              </w:r>
            </w:del>
          </w:p>
        </w:tc>
      </w:tr>
      <w:tr w:rsidR="002D61A8" w:rsidRPr="00E8715A" w:rsidDel="008134D2" w:rsidTr="00134707">
        <w:tblPrEx>
          <w:tblW w:w="0" w:type="auto"/>
          <w:jc w:val="center"/>
          <w:tblLayout w:type="fixed"/>
          <w:tblPrExChange w:id="8213" w:author="Kazuhiro Takagi" w:date="2017-03-13T09:42:00Z">
            <w:tblPrEx>
              <w:tblW w:w="0" w:type="auto"/>
              <w:jc w:val="center"/>
              <w:tblLayout w:type="fixed"/>
            </w:tblPrEx>
          </w:tblPrExChange>
        </w:tblPrEx>
        <w:trPr>
          <w:jc w:val="center"/>
          <w:del w:id="8214" w:author="Huy Duc. Nguyen" w:date="2017-08-30T14:41:00Z"/>
          <w:trPrChange w:id="821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21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217" w:author="Huy Duc. Nguyen" w:date="2017-08-30T14:41:00Z"/>
                <w:b/>
                <w:sz w:val="16"/>
                <w:lang w:eastAsia="ja-JP"/>
              </w:rPr>
            </w:pPr>
            <w:del w:id="8218" w:author="Huy Duc. Nguyen" w:date="2017-08-30T14:41:00Z">
              <w:r w:rsidDel="008134D2">
                <w:rPr>
                  <w:rFonts w:hint="eastAsia"/>
                  <w:b/>
                  <w:sz w:val="16"/>
                  <w:lang w:eastAsia="ja-JP"/>
                </w:rPr>
                <w:delText>2</w:delText>
              </w:r>
            </w:del>
          </w:p>
        </w:tc>
        <w:tc>
          <w:tcPr>
            <w:tcW w:w="2117" w:type="dxa"/>
            <w:tcBorders>
              <w:left w:val="single" w:sz="4" w:space="0" w:color="auto"/>
              <w:right w:val="single" w:sz="4" w:space="0" w:color="auto"/>
            </w:tcBorders>
            <w:vAlign w:val="center"/>
            <w:tcPrChange w:id="821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220" w:author="Huy Duc. Nguyen" w:date="2017-08-30T14:41:00Z"/>
                <w:sz w:val="20"/>
                <w:szCs w:val="20"/>
                <w:lang w:eastAsia="ja-JP"/>
                <w:rPrChange w:id="8221" w:author="Kazuhiro Takagi" w:date="2017-03-13T09:42:00Z">
                  <w:rPr>
                    <w:del w:id="8222" w:author="Huy Duc. Nguyen" w:date="2017-08-30T14:41:00Z"/>
                    <w:sz w:val="18"/>
                    <w:szCs w:val="18"/>
                    <w:lang w:eastAsia="ja-JP"/>
                  </w:rPr>
                </w:rPrChange>
              </w:rPr>
            </w:pPr>
            <w:ins w:id="8223" w:author="Kazuhiro Takagi" w:date="2017-03-13T09:42:00Z">
              <w:del w:id="8224" w:author="Huy Duc. Nguyen" w:date="2017-08-30T14:41:00Z">
                <w:r w:rsidRPr="002D61A8" w:rsidDel="008134D2">
                  <w:rPr>
                    <w:color w:val="000000"/>
                    <w:sz w:val="20"/>
                    <w:szCs w:val="20"/>
                    <w:rPrChange w:id="8225" w:author="Kazuhiro Takagi" w:date="2017-03-13T09:42:00Z">
                      <w:rPr>
                        <w:color w:val="000000"/>
                        <w:szCs w:val="22"/>
                      </w:rPr>
                    </w:rPrChange>
                  </w:rPr>
                  <w:delText>6.</w:delText>
                </w:r>
              </w:del>
            </w:ins>
            <w:ins w:id="8226" w:author="Kazuhiro Takagi" w:date="2017-03-14T18:23:00Z">
              <w:del w:id="8227" w:author="Huy Duc. Nguyen" w:date="2017-08-30T14:41:00Z">
                <w:r w:rsidR="00270A5C" w:rsidDel="008134D2">
                  <w:rPr>
                    <w:color w:val="000000"/>
                    <w:sz w:val="20"/>
                    <w:szCs w:val="20"/>
                  </w:rPr>
                  <w:delText>50</w:delText>
                </w:r>
              </w:del>
            </w:ins>
            <w:ins w:id="8228" w:author=" " w:date="2017-03-08T14:22:00Z">
              <w:del w:id="8229" w:author="Huy Duc. Nguyen" w:date="2017-08-30T14:41:00Z">
                <w:r w:rsidRPr="002D61A8" w:rsidDel="008134D2">
                  <w:rPr>
                    <w:sz w:val="20"/>
                    <w:szCs w:val="20"/>
                    <w:rPrChange w:id="8230" w:author="Kazuhiro Takagi" w:date="2017-03-13T09:42:00Z">
                      <w:rPr/>
                    </w:rPrChange>
                  </w:rPr>
                  <w:delText>6.97</w:delText>
                </w:r>
              </w:del>
            </w:ins>
            <w:del w:id="8231" w:author="Huy Duc. Nguyen" w:date="2017-08-30T14:41:00Z">
              <w:r w:rsidRPr="002D61A8" w:rsidDel="008134D2">
                <w:rPr>
                  <w:sz w:val="20"/>
                  <w:szCs w:val="20"/>
                  <w:lang w:eastAsia="ja-JP"/>
                  <w:rPrChange w:id="8232" w:author="Kazuhiro Takagi" w:date="2017-03-13T09:42:00Z">
                    <w:rPr>
                      <w:sz w:val="18"/>
                      <w:szCs w:val="18"/>
                      <w:lang w:eastAsia="ja-JP"/>
                    </w:rPr>
                  </w:rPrChange>
                </w:rPr>
                <w:delText xml:space="preserve">18.53 </w:delText>
              </w:r>
            </w:del>
          </w:p>
        </w:tc>
      </w:tr>
      <w:tr w:rsidR="002D61A8" w:rsidRPr="00E8715A" w:rsidDel="008134D2" w:rsidTr="00134707">
        <w:tblPrEx>
          <w:tblW w:w="0" w:type="auto"/>
          <w:jc w:val="center"/>
          <w:tblLayout w:type="fixed"/>
          <w:tblPrExChange w:id="8233" w:author="Kazuhiro Takagi" w:date="2017-03-13T09:42:00Z">
            <w:tblPrEx>
              <w:tblW w:w="0" w:type="auto"/>
              <w:jc w:val="center"/>
              <w:tblLayout w:type="fixed"/>
            </w:tblPrEx>
          </w:tblPrExChange>
        </w:tblPrEx>
        <w:trPr>
          <w:jc w:val="center"/>
          <w:del w:id="8234" w:author="Huy Duc. Nguyen" w:date="2017-08-30T14:41:00Z"/>
          <w:trPrChange w:id="823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23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237" w:author="Huy Duc. Nguyen" w:date="2017-08-30T14:41:00Z"/>
                <w:b/>
                <w:sz w:val="16"/>
                <w:lang w:eastAsia="ja-JP"/>
              </w:rPr>
            </w:pPr>
            <w:del w:id="8238" w:author="Huy Duc. Nguyen" w:date="2017-08-30T14:41:00Z">
              <w:r w:rsidDel="008134D2">
                <w:rPr>
                  <w:rFonts w:hint="eastAsia"/>
                  <w:b/>
                  <w:sz w:val="16"/>
                  <w:lang w:eastAsia="ja-JP"/>
                </w:rPr>
                <w:delText>3</w:delText>
              </w:r>
            </w:del>
          </w:p>
        </w:tc>
        <w:tc>
          <w:tcPr>
            <w:tcW w:w="2117" w:type="dxa"/>
            <w:tcBorders>
              <w:left w:val="single" w:sz="4" w:space="0" w:color="auto"/>
              <w:right w:val="single" w:sz="4" w:space="0" w:color="auto"/>
            </w:tcBorders>
            <w:vAlign w:val="center"/>
            <w:tcPrChange w:id="823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240" w:author="Huy Duc. Nguyen" w:date="2017-08-30T14:41:00Z"/>
                <w:sz w:val="20"/>
                <w:szCs w:val="20"/>
                <w:lang w:eastAsia="ja-JP"/>
                <w:rPrChange w:id="8241" w:author="Kazuhiro Takagi" w:date="2017-03-13T09:42:00Z">
                  <w:rPr>
                    <w:del w:id="8242" w:author="Huy Duc. Nguyen" w:date="2017-08-30T14:41:00Z"/>
                    <w:sz w:val="18"/>
                    <w:szCs w:val="18"/>
                    <w:lang w:eastAsia="ja-JP"/>
                  </w:rPr>
                </w:rPrChange>
              </w:rPr>
            </w:pPr>
            <w:ins w:id="8243" w:author="Kazuhiro Takagi" w:date="2017-03-13T09:42:00Z">
              <w:del w:id="8244" w:author="Huy Duc. Nguyen" w:date="2017-08-30T14:41:00Z">
                <w:r w:rsidRPr="002D61A8" w:rsidDel="008134D2">
                  <w:rPr>
                    <w:color w:val="000000"/>
                    <w:sz w:val="20"/>
                    <w:szCs w:val="20"/>
                    <w:rPrChange w:id="8245" w:author="Kazuhiro Takagi" w:date="2017-03-13T09:42:00Z">
                      <w:rPr>
                        <w:color w:val="000000"/>
                        <w:szCs w:val="22"/>
                      </w:rPr>
                    </w:rPrChange>
                  </w:rPr>
                  <w:delText>6.0</w:delText>
                </w:r>
              </w:del>
            </w:ins>
            <w:ins w:id="8246" w:author="Kazuhiro Takagi" w:date="2017-03-14T18:23:00Z">
              <w:del w:id="8247" w:author="Huy Duc. Nguyen" w:date="2017-08-30T14:41:00Z">
                <w:r w:rsidR="00270A5C" w:rsidDel="008134D2">
                  <w:rPr>
                    <w:color w:val="000000"/>
                    <w:sz w:val="20"/>
                    <w:szCs w:val="20"/>
                  </w:rPr>
                  <w:delText>7</w:delText>
                </w:r>
              </w:del>
            </w:ins>
            <w:ins w:id="8248" w:author=" " w:date="2017-03-08T14:22:00Z">
              <w:del w:id="8249" w:author="Huy Duc. Nguyen" w:date="2017-08-30T14:41:00Z">
                <w:r w:rsidRPr="002D61A8" w:rsidDel="008134D2">
                  <w:rPr>
                    <w:sz w:val="20"/>
                    <w:szCs w:val="20"/>
                    <w:rPrChange w:id="8250" w:author="Kazuhiro Takagi" w:date="2017-03-13T09:42:00Z">
                      <w:rPr/>
                    </w:rPrChange>
                  </w:rPr>
                  <w:delText>5.70</w:delText>
                </w:r>
              </w:del>
            </w:ins>
            <w:del w:id="8251" w:author="Huy Duc. Nguyen" w:date="2017-08-30T14:41:00Z">
              <w:r w:rsidRPr="002D61A8" w:rsidDel="008134D2">
                <w:rPr>
                  <w:sz w:val="20"/>
                  <w:szCs w:val="20"/>
                  <w:lang w:eastAsia="ja-JP"/>
                  <w:rPrChange w:id="8252" w:author="Kazuhiro Takagi" w:date="2017-03-13T09:42:00Z">
                    <w:rPr>
                      <w:sz w:val="18"/>
                      <w:szCs w:val="18"/>
                      <w:lang w:eastAsia="ja-JP"/>
                    </w:rPr>
                  </w:rPrChange>
                </w:rPr>
                <w:delText xml:space="preserve">18.37 </w:delText>
              </w:r>
            </w:del>
          </w:p>
        </w:tc>
      </w:tr>
      <w:tr w:rsidR="002D61A8" w:rsidRPr="00E8715A" w:rsidDel="008134D2" w:rsidTr="00134707">
        <w:tblPrEx>
          <w:tblW w:w="0" w:type="auto"/>
          <w:jc w:val="center"/>
          <w:tblLayout w:type="fixed"/>
          <w:tblPrExChange w:id="8253" w:author="Kazuhiro Takagi" w:date="2017-03-13T09:42:00Z">
            <w:tblPrEx>
              <w:tblW w:w="0" w:type="auto"/>
              <w:jc w:val="center"/>
              <w:tblLayout w:type="fixed"/>
            </w:tblPrEx>
          </w:tblPrExChange>
        </w:tblPrEx>
        <w:trPr>
          <w:jc w:val="center"/>
          <w:del w:id="8254" w:author="Huy Duc. Nguyen" w:date="2017-08-30T14:41:00Z"/>
          <w:trPrChange w:id="825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25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257" w:author="Huy Duc. Nguyen" w:date="2017-08-30T14:41:00Z"/>
                <w:b/>
                <w:sz w:val="16"/>
                <w:lang w:eastAsia="ja-JP"/>
              </w:rPr>
            </w:pPr>
            <w:del w:id="8258" w:author="Huy Duc. Nguyen" w:date="2017-08-30T14:41:00Z">
              <w:r w:rsidDel="008134D2">
                <w:rPr>
                  <w:rFonts w:hint="eastAsia"/>
                  <w:b/>
                  <w:sz w:val="16"/>
                  <w:lang w:eastAsia="ja-JP"/>
                </w:rPr>
                <w:delText>4</w:delText>
              </w:r>
            </w:del>
          </w:p>
        </w:tc>
        <w:tc>
          <w:tcPr>
            <w:tcW w:w="2117" w:type="dxa"/>
            <w:tcBorders>
              <w:left w:val="single" w:sz="4" w:space="0" w:color="auto"/>
              <w:right w:val="single" w:sz="4" w:space="0" w:color="auto"/>
            </w:tcBorders>
            <w:vAlign w:val="center"/>
            <w:tcPrChange w:id="825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260" w:author="Huy Duc. Nguyen" w:date="2017-08-30T14:41:00Z"/>
                <w:sz w:val="20"/>
                <w:szCs w:val="20"/>
                <w:lang w:eastAsia="ja-JP"/>
                <w:rPrChange w:id="8261" w:author="Kazuhiro Takagi" w:date="2017-03-13T09:42:00Z">
                  <w:rPr>
                    <w:del w:id="8262" w:author="Huy Duc. Nguyen" w:date="2017-08-30T14:41:00Z"/>
                    <w:sz w:val="18"/>
                    <w:szCs w:val="18"/>
                    <w:lang w:eastAsia="ja-JP"/>
                  </w:rPr>
                </w:rPrChange>
              </w:rPr>
            </w:pPr>
            <w:ins w:id="8263" w:author="Kazuhiro Takagi" w:date="2017-03-13T09:42:00Z">
              <w:del w:id="8264" w:author="Huy Duc. Nguyen" w:date="2017-08-30T14:41:00Z">
                <w:r w:rsidRPr="002D61A8" w:rsidDel="008134D2">
                  <w:rPr>
                    <w:color w:val="000000"/>
                    <w:sz w:val="20"/>
                    <w:szCs w:val="20"/>
                    <w:rPrChange w:id="8265" w:author="Kazuhiro Takagi" w:date="2017-03-13T09:42:00Z">
                      <w:rPr>
                        <w:color w:val="000000"/>
                        <w:szCs w:val="22"/>
                      </w:rPr>
                    </w:rPrChange>
                  </w:rPr>
                  <w:delText>5.</w:delText>
                </w:r>
              </w:del>
            </w:ins>
            <w:ins w:id="8266" w:author="Kazuhiro Takagi" w:date="2017-03-14T18:23:00Z">
              <w:del w:id="8267" w:author="Huy Duc. Nguyen" w:date="2017-08-30T14:41:00Z">
                <w:r w:rsidR="00270A5C" w:rsidDel="008134D2">
                  <w:rPr>
                    <w:color w:val="000000"/>
                    <w:sz w:val="20"/>
                    <w:szCs w:val="20"/>
                  </w:rPr>
                  <w:delText>24</w:delText>
                </w:r>
              </w:del>
            </w:ins>
            <w:ins w:id="8268" w:author=" " w:date="2017-03-08T14:22:00Z">
              <w:del w:id="8269" w:author="Huy Duc. Nguyen" w:date="2017-08-30T14:41:00Z">
                <w:r w:rsidRPr="002D61A8" w:rsidDel="008134D2">
                  <w:rPr>
                    <w:sz w:val="20"/>
                    <w:szCs w:val="20"/>
                    <w:rPrChange w:id="8270" w:author="Kazuhiro Takagi" w:date="2017-03-13T09:42:00Z">
                      <w:rPr/>
                    </w:rPrChange>
                  </w:rPr>
                  <w:delText>6.57</w:delText>
                </w:r>
              </w:del>
            </w:ins>
            <w:del w:id="8271" w:author="Huy Duc. Nguyen" w:date="2017-08-30T14:41:00Z">
              <w:r w:rsidRPr="002D61A8" w:rsidDel="008134D2">
                <w:rPr>
                  <w:sz w:val="20"/>
                  <w:szCs w:val="20"/>
                  <w:lang w:eastAsia="ja-JP"/>
                  <w:rPrChange w:id="8272" w:author="Kazuhiro Takagi" w:date="2017-03-13T09:42:00Z">
                    <w:rPr>
                      <w:sz w:val="18"/>
                      <w:szCs w:val="18"/>
                      <w:lang w:eastAsia="ja-JP"/>
                    </w:rPr>
                  </w:rPrChange>
                </w:rPr>
                <w:delText xml:space="preserve">18.62 </w:delText>
              </w:r>
            </w:del>
          </w:p>
        </w:tc>
      </w:tr>
      <w:tr w:rsidR="002D61A8" w:rsidRPr="00E8715A" w:rsidDel="008134D2" w:rsidTr="00134707">
        <w:tblPrEx>
          <w:tblW w:w="0" w:type="auto"/>
          <w:jc w:val="center"/>
          <w:tblLayout w:type="fixed"/>
          <w:tblPrExChange w:id="8273" w:author="Kazuhiro Takagi" w:date="2017-03-13T09:42:00Z">
            <w:tblPrEx>
              <w:tblW w:w="0" w:type="auto"/>
              <w:jc w:val="center"/>
              <w:tblLayout w:type="fixed"/>
            </w:tblPrEx>
          </w:tblPrExChange>
        </w:tblPrEx>
        <w:trPr>
          <w:jc w:val="center"/>
          <w:del w:id="8274" w:author="Huy Duc. Nguyen" w:date="2017-08-30T14:41:00Z"/>
          <w:trPrChange w:id="827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27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277" w:author="Huy Duc. Nguyen" w:date="2017-08-30T14:41:00Z"/>
                <w:b/>
                <w:sz w:val="16"/>
                <w:lang w:eastAsia="ja-JP"/>
              </w:rPr>
            </w:pPr>
            <w:del w:id="8278" w:author="Huy Duc. Nguyen" w:date="2017-08-30T14:41:00Z">
              <w:r w:rsidDel="008134D2">
                <w:rPr>
                  <w:rFonts w:hint="eastAsia"/>
                  <w:b/>
                  <w:sz w:val="16"/>
                  <w:lang w:eastAsia="ja-JP"/>
                </w:rPr>
                <w:delText>5</w:delText>
              </w:r>
            </w:del>
          </w:p>
        </w:tc>
        <w:tc>
          <w:tcPr>
            <w:tcW w:w="2117" w:type="dxa"/>
            <w:tcBorders>
              <w:left w:val="single" w:sz="4" w:space="0" w:color="auto"/>
              <w:right w:val="single" w:sz="4" w:space="0" w:color="auto"/>
            </w:tcBorders>
            <w:vAlign w:val="center"/>
            <w:tcPrChange w:id="827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280" w:author="Huy Duc. Nguyen" w:date="2017-08-30T14:41:00Z"/>
                <w:sz w:val="20"/>
                <w:szCs w:val="20"/>
                <w:lang w:eastAsia="ja-JP"/>
                <w:rPrChange w:id="8281" w:author="Kazuhiro Takagi" w:date="2017-03-13T09:42:00Z">
                  <w:rPr>
                    <w:del w:id="8282" w:author="Huy Duc. Nguyen" w:date="2017-08-30T14:41:00Z"/>
                    <w:sz w:val="18"/>
                    <w:szCs w:val="18"/>
                    <w:lang w:eastAsia="ja-JP"/>
                  </w:rPr>
                </w:rPrChange>
              </w:rPr>
            </w:pPr>
            <w:ins w:id="8283" w:author="Kazuhiro Takagi" w:date="2017-03-13T09:42:00Z">
              <w:del w:id="8284" w:author="Huy Duc. Nguyen" w:date="2017-08-30T14:41:00Z">
                <w:r w:rsidRPr="002D61A8" w:rsidDel="008134D2">
                  <w:rPr>
                    <w:color w:val="000000"/>
                    <w:sz w:val="20"/>
                    <w:szCs w:val="20"/>
                    <w:rPrChange w:id="8285" w:author="Kazuhiro Takagi" w:date="2017-03-13T09:42:00Z">
                      <w:rPr>
                        <w:color w:val="000000"/>
                        <w:szCs w:val="22"/>
                      </w:rPr>
                    </w:rPrChange>
                  </w:rPr>
                  <w:delText>5.6</w:delText>
                </w:r>
              </w:del>
            </w:ins>
            <w:ins w:id="8286" w:author="Kazuhiro Takagi" w:date="2017-03-14T18:23:00Z">
              <w:del w:id="8287" w:author="Huy Duc. Nguyen" w:date="2017-08-30T14:41:00Z">
                <w:r w:rsidR="00270A5C" w:rsidDel="008134D2">
                  <w:rPr>
                    <w:color w:val="000000"/>
                    <w:sz w:val="20"/>
                    <w:szCs w:val="20"/>
                  </w:rPr>
                  <w:delText>7</w:delText>
                </w:r>
              </w:del>
            </w:ins>
            <w:ins w:id="8288" w:author=" " w:date="2017-03-08T14:22:00Z">
              <w:del w:id="8289" w:author="Huy Duc. Nguyen" w:date="2017-08-30T14:41:00Z">
                <w:r w:rsidRPr="002D61A8" w:rsidDel="008134D2">
                  <w:rPr>
                    <w:sz w:val="20"/>
                    <w:szCs w:val="20"/>
                    <w:rPrChange w:id="8290" w:author="Kazuhiro Takagi" w:date="2017-03-13T09:42:00Z">
                      <w:rPr/>
                    </w:rPrChange>
                  </w:rPr>
                  <w:delText>6.53</w:delText>
                </w:r>
              </w:del>
            </w:ins>
            <w:del w:id="8291" w:author="Huy Duc. Nguyen" w:date="2017-08-30T14:41:00Z">
              <w:r w:rsidRPr="002D61A8" w:rsidDel="008134D2">
                <w:rPr>
                  <w:sz w:val="20"/>
                  <w:szCs w:val="20"/>
                  <w:lang w:eastAsia="ja-JP"/>
                  <w:rPrChange w:id="8292" w:author="Kazuhiro Takagi" w:date="2017-03-13T09:42:00Z">
                    <w:rPr>
                      <w:sz w:val="18"/>
                      <w:szCs w:val="18"/>
                      <w:lang w:eastAsia="ja-JP"/>
                    </w:rPr>
                  </w:rPrChange>
                </w:rPr>
                <w:delText xml:space="preserve">18.41 </w:delText>
              </w:r>
            </w:del>
          </w:p>
        </w:tc>
      </w:tr>
      <w:tr w:rsidR="002D61A8" w:rsidRPr="00E8715A" w:rsidDel="008134D2" w:rsidTr="00134707">
        <w:tblPrEx>
          <w:tblW w:w="0" w:type="auto"/>
          <w:jc w:val="center"/>
          <w:tblLayout w:type="fixed"/>
          <w:tblPrExChange w:id="8293" w:author="Kazuhiro Takagi" w:date="2017-03-13T09:42:00Z">
            <w:tblPrEx>
              <w:tblW w:w="0" w:type="auto"/>
              <w:jc w:val="center"/>
              <w:tblLayout w:type="fixed"/>
            </w:tblPrEx>
          </w:tblPrExChange>
        </w:tblPrEx>
        <w:trPr>
          <w:jc w:val="center"/>
          <w:del w:id="8294" w:author="Huy Duc. Nguyen" w:date="2017-08-30T14:41:00Z"/>
          <w:trPrChange w:id="829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29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297" w:author="Huy Duc. Nguyen" w:date="2017-08-30T14:41:00Z"/>
                <w:b/>
                <w:sz w:val="16"/>
                <w:lang w:eastAsia="ja-JP"/>
              </w:rPr>
            </w:pPr>
            <w:del w:id="8298" w:author="Huy Duc. Nguyen" w:date="2017-08-30T14:41:00Z">
              <w:r w:rsidDel="008134D2">
                <w:rPr>
                  <w:rFonts w:hint="eastAsia"/>
                  <w:b/>
                  <w:sz w:val="16"/>
                  <w:lang w:eastAsia="ja-JP"/>
                </w:rPr>
                <w:delText>6</w:delText>
              </w:r>
            </w:del>
          </w:p>
        </w:tc>
        <w:tc>
          <w:tcPr>
            <w:tcW w:w="2117" w:type="dxa"/>
            <w:tcBorders>
              <w:left w:val="single" w:sz="4" w:space="0" w:color="auto"/>
              <w:right w:val="single" w:sz="4" w:space="0" w:color="auto"/>
            </w:tcBorders>
            <w:vAlign w:val="center"/>
            <w:tcPrChange w:id="829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00" w:author="Huy Duc. Nguyen" w:date="2017-08-30T14:41:00Z"/>
                <w:sz w:val="20"/>
                <w:szCs w:val="20"/>
                <w:lang w:eastAsia="ja-JP"/>
                <w:rPrChange w:id="8301" w:author="Kazuhiro Takagi" w:date="2017-03-13T09:42:00Z">
                  <w:rPr>
                    <w:del w:id="8302" w:author="Huy Duc. Nguyen" w:date="2017-08-30T14:41:00Z"/>
                    <w:sz w:val="18"/>
                    <w:szCs w:val="18"/>
                    <w:lang w:eastAsia="ja-JP"/>
                  </w:rPr>
                </w:rPrChange>
              </w:rPr>
            </w:pPr>
            <w:ins w:id="8303" w:author="Kazuhiro Takagi" w:date="2017-03-13T09:42:00Z">
              <w:del w:id="8304" w:author="Huy Duc. Nguyen" w:date="2017-08-30T14:41:00Z">
                <w:r w:rsidRPr="002D61A8" w:rsidDel="008134D2">
                  <w:rPr>
                    <w:color w:val="000000"/>
                    <w:sz w:val="20"/>
                    <w:szCs w:val="20"/>
                    <w:rPrChange w:id="8305" w:author="Kazuhiro Takagi" w:date="2017-03-13T09:42:00Z">
                      <w:rPr>
                        <w:color w:val="000000"/>
                        <w:szCs w:val="22"/>
                      </w:rPr>
                    </w:rPrChange>
                  </w:rPr>
                  <w:delText>6.0</w:delText>
                </w:r>
              </w:del>
            </w:ins>
            <w:ins w:id="8306" w:author="Kazuhiro Takagi" w:date="2017-03-14T18:23:00Z">
              <w:del w:id="8307" w:author="Huy Duc. Nguyen" w:date="2017-08-30T14:41:00Z">
                <w:r w:rsidR="00270A5C" w:rsidDel="008134D2">
                  <w:rPr>
                    <w:color w:val="000000"/>
                    <w:sz w:val="20"/>
                    <w:szCs w:val="20"/>
                  </w:rPr>
                  <w:delText>7</w:delText>
                </w:r>
              </w:del>
            </w:ins>
            <w:ins w:id="8308" w:author=" " w:date="2017-03-08T14:22:00Z">
              <w:del w:id="8309" w:author="Huy Duc. Nguyen" w:date="2017-08-30T14:41:00Z">
                <w:r w:rsidRPr="002D61A8" w:rsidDel="008134D2">
                  <w:rPr>
                    <w:sz w:val="20"/>
                    <w:szCs w:val="20"/>
                    <w:rPrChange w:id="8310" w:author="Kazuhiro Takagi" w:date="2017-03-13T09:42:00Z">
                      <w:rPr/>
                    </w:rPrChange>
                  </w:rPr>
                  <w:delText>6.50</w:delText>
                </w:r>
              </w:del>
            </w:ins>
            <w:del w:id="8311" w:author="Huy Duc. Nguyen" w:date="2017-08-30T14:41:00Z">
              <w:r w:rsidRPr="002D61A8" w:rsidDel="008134D2">
                <w:rPr>
                  <w:sz w:val="20"/>
                  <w:szCs w:val="20"/>
                  <w:lang w:eastAsia="ja-JP"/>
                  <w:rPrChange w:id="8312" w:author="Kazuhiro Takagi" w:date="2017-03-13T09:42:00Z">
                    <w:rPr>
                      <w:sz w:val="18"/>
                      <w:szCs w:val="18"/>
                      <w:lang w:eastAsia="ja-JP"/>
                    </w:rPr>
                  </w:rPrChange>
                </w:rPr>
                <w:delText xml:space="preserve">17.68 </w:delText>
              </w:r>
            </w:del>
          </w:p>
        </w:tc>
      </w:tr>
      <w:tr w:rsidR="002D61A8" w:rsidRPr="00E8715A" w:rsidDel="008134D2" w:rsidTr="00134707">
        <w:tblPrEx>
          <w:tblW w:w="0" w:type="auto"/>
          <w:jc w:val="center"/>
          <w:tblLayout w:type="fixed"/>
          <w:tblPrExChange w:id="8313" w:author="Kazuhiro Takagi" w:date="2017-03-13T09:42:00Z">
            <w:tblPrEx>
              <w:tblW w:w="0" w:type="auto"/>
              <w:jc w:val="center"/>
              <w:tblLayout w:type="fixed"/>
            </w:tblPrEx>
          </w:tblPrExChange>
        </w:tblPrEx>
        <w:trPr>
          <w:jc w:val="center"/>
          <w:del w:id="8314" w:author="Huy Duc. Nguyen" w:date="2017-08-30T14:41:00Z"/>
          <w:trPrChange w:id="831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31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317" w:author="Huy Duc. Nguyen" w:date="2017-08-30T14:41:00Z"/>
                <w:b/>
                <w:sz w:val="16"/>
                <w:lang w:eastAsia="ja-JP"/>
              </w:rPr>
            </w:pPr>
            <w:del w:id="8318" w:author="Huy Duc. Nguyen" w:date="2017-08-30T14:41:00Z">
              <w:r w:rsidDel="008134D2">
                <w:rPr>
                  <w:rFonts w:hint="eastAsia"/>
                  <w:b/>
                  <w:sz w:val="16"/>
                  <w:lang w:eastAsia="ja-JP"/>
                </w:rPr>
                <w:delText>7</w:delText>
              </w:r>
            </w:del>
          </w:p>
        </w:tc>
        <w:tc>
          <w:tcPr>
            <w:tcW w:w="2117" w:type="dxa"/>
            <w:tcBorders>
              <w:left w:val="single" w:sz="4" w:space="0" w:color="auto"/>
              <w:right w:val="single" w:sz="4" w:space="0" w:color="auto"/>
            </w:tcBorders>
            <w:vAlign w:val="center"/>
            <w:tcPrChange w:id="831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20" w:author="Huy Duc. Nguyen" w:date="2017-08-30T14:41:00Z"/>
                <w:sz w:val="20"/>
                <w:szCs w:val="20"/>
                <w:lang w:eastAsia="ja-JP"/>
                <w:rPrChange w:id="8321" w:author="Kazuhiro Takagi" w:date="2017-03-13T09:42:00Z">
                  <w:rPr>
                    <w:del w:id="8322" w:author="Huy Duc. Nguyen" w:date="2017-08-30T14:41:00Z"/>
                    <w:sz w:val="18"/>
                    <w:szCs w:val="18"/>
                    <w:lang w:eastAsia="ja-JP"/>
                  </w:rPr>
                </w:rPrChange>
              </w:rPr>
            </w:pPr>
            <w:ins w:id="8323" w:author="Kazuhiro Takagi" w:date="2017-03-13T09:42:00Z">
              <w:del w:id="8324" w:author="Huy Duc. Nguyen" w:date="2017-08-30T14:41:00Z">
                <w:r w:rsidRPr="002D61A8" w:rsidDel="008134D2">
                  <w:rPr>
                    <w:color w:val="000000"/>
                    <w:sz w:val="20"/>
                    <w:szCs w:val="20"/>
                    <w:rPrChange w:id="8325" w:author="Kazuhiro Takagi" w:date="2017-03-13T09:42:00Z">
                      <w:rPr>
                        <w:color w:val="000000"/>
                        <w:szCs w:val="22"/>
                      </w:rPr>
                    </w:rPrChange>
                  </w:rPr>
                  <w:delText>5.</w:delText>
                </w:r>
              </w:del>
            </w:ins>
            <w:ins w:id="8326" w:author="Kazuhiro Takagi" w:date="2017-03-14T18:23:00Z">
              <w:del w:id="8327" w:author="Huy Duc. Nguyen" w:date="2017-08-30T14:41:00Z">
                <w:r w:rsidR="00270A5C" w:rsidDel="008134D2">
                  <w:rPr>
                    <w:color w:val="000000"/>
                    <w:sz w:val="20"/>
                    <w:szCs w:val="20"/>
                  </w:rPr>
                  <w:delText>70</w:delText>
                </w:r>
              </w:del>
            </w:ins>
            <w:ins w:id="8328" w:author=" " w:date="2017-03-08T14:22:00Z">
              <w:del w:id="8329" w:author="Huy Duc. Nguyen" w:date="2017-08-30T14:41:00Z">
                <w:r w:rsidRPr="002D61A8" w:rsidDel="008134D2">
                  <w:rPr>
                    <w:sz w:val="20"/>
                    <w:szCs w:val="20"/>
                    <w:rPrChange w:id="8330" w:author="Kazuhiro Takagi" w:date="2017-03-13T09:42:00Z">
                      <w:rPr/>
                    </w:rPrChange>
                  </w:rPr>
                  <w:delText>6.60</w:delText>
                </w:r>
              </w:del>
            </w:ins>
            <w:del w:id="8331" w:author="Huy Duc. Nguyen" w:date="2017-08-30T14:41:00Z">
              <w:r w:rsidRPr="002D61A8" w:rsidDel="008134D2">
                <w:rPr>
                  <w:sz w:val="20"/>
                  <w:szCs w:val="20"/>
                  <w:lang w:eastAsia="ja-JP"/>
                  <w:rPrChange w:id="8332" w:author="Kazuhiro Takagi" w:date="2017-03-13T09:42:00Z">
                    <w:rPr>
                      <w:sz w:val="18"/>
                      <w:szCs w:val="18"/>
                      <w:lang w:eastAsia="ja-JP"/>
                    </w:rPr>
                  </w:rPrChange>
                </w:rPr>
                <w:delText xml:space="preserve">18.17 </w:delText>
              </w:r>
            </w:del>
          </w:p>
        </w:tc>
      </w:tr>
      <w:tr w:rsidR="002D61A8" w:rsidRPr="00E8715A" w:rsidDel="008134D2" w:rsidTr="00134707">
        <w:tblPrEx>
          <w:tblW w:w="0" w:type="auto"/>
          <w:jc w:val="center"/>
          <w:tblLayout w:type="fixed"/>
          <w:tblPrExChange w:id="8333" w:author="Kazuhiro Takagi" w:date="2017-03-13T09:42:00Z">
            <w:tblPrEx>
              <w:tblW w:w="0" w:type="auto"/>
              <w:jc w:val="center"/>
              <w:tblLayout w:type="fixed"/>
            </w:tblPrEx>
          </w:tblPrExChange>
        </w:tblPrEx>
        <w:trPr>
          <w:jc w:val="center"/>
          <w:del w:id="8334" w:author="Huy Duc. Nguyen" w:date="2017-08-30T14:41:00Z"/>
          <w:trPrChange w:id="833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33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337" w:author="Huy Duc. Nguyen" w:date="2017-08-30T14:41:00Z"/>
                <w:b/>
                <w:sz w:val="16"/>
                <w:lang w:eastAsia="ja-JP"/>
              </w:rPr>
            </w:pPr>
            <w:del w:id="8338" w:author="Huy Duc. Nguyen" w:date="2017-08-30T14:41:00Z">
              <w:r w:rsidDel="008134D2">
                <w:rPr>
                  <w:rFonts w:hint="eastAsia"/>
                  <w:b/>
                  <w:sz w:val="16"/>
                  <w:lang w:eastAsia="ja-JP"/>
                </w:rPr>
                <w:delText>8</w:delText>
              </w:r>
            </w:del>
          </w:p>
        </w:tc>
        <w:tc>
          <w:tcPr>
            <w:tcW w:w="2117" w:type="dxa"/>
            <w:tcBorders>
              <w:left w:val="single" w:sz="4" w:space="0" w:color="auto"/>
              <w:right w:val="single" w:sz="4" w:space="0" w:color="auto"/>
            </w:tcBorders>
            <w:vAlign w:val="center"/>
            <w:tcPrChange w:id="833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40" w:author="Huy Duc. Nguyen" w:date="2017-08-30T14:41:00Z"/>
                <w:sz w:val="20"/>
                <w:szCs w:val="20"/>
                <w:lang w:eastAsia="ja-JP"/>
                <w:rPrChange w:id="8341" w:author="Kazuhiro Takagi" w:date="2017-03-13T09:42:00Z">
                  <w:rPr>
                    <w:del w:id="8342" w:author="Huy Duc. Nguyen" w:date="2017-08-30T14:41:00Z"/>
                    <w:sz w:val="18"/>
                    <w:szCs w:val="18"/>
                    <w:lang w:eastAsia="ja-JP"/>
                  </w:rPr>
                </w:rPrChange>
              </w:rPr>
            </w:pPr>
            <w:ins w:id="8343" w:author="Kazuhiro Takagi" w:date="2017-03-13T09:42:00Z">
              <w:del w:id="8344" w:author="Huy Duc. Nguyen" w:date="2017-08-30T14:41:00Z">
                <w:r w:rsidRPr="002D61A8" w:rsidDel="008134D2">
                  <w:rPr>
                    <w:color w:val="000000"/>
                    <w:sz w:val="20"/>
                    <w:szCs w:val="20"/>
                    <w:rPrChange w:id="8345" w:author="Kazuhiro Takagi" w:date="2017-03-13T09:42:00Z">
                      <w:rPr>
                        <w:color w:val="000000"/>
                        <w:szCs w:val="22"/>
                      </w:rPr>
                    </w:rPrChange>
                  </w:rPr>
                  <w:delText>5.</w:delText>
                </w:r>
              </w:del>
            </w:ins>
            <w:ins w:id="8346" w:author="Kazuhiro Takagi" w:date="2017-03-14T18:23:00Z">
              <w:del w:id="8347" w:author="Huy Duc. Nguyen" w:date="2017-08-30T14:41:00Z">
                <w:r w:rsidR="00270A5C" w:rsidDel="008134D2">
                  <w:rPr>
                    <w:color w:val="000000"/>
                    <w:sz w:val="20"/>
                    <w:szCs w:val="20"/>
                  </w:rPr>
                  <w:delText>80</w:delText>
                </w:r>
              </w:del>
            </w:ins>
            <w:ins w:id="8348" w:author=" " w:date="2017-03-08T14:22:00Z">
              <w:del w:id="8349" w:author="Huy Duc. Nguyen" w:date="2017-08-30T14:41:00Z">
                <w:r w:rsidRPr="002D61A8" w:rsidDel="008134D2">
                  <w:rPr>
                    <w:sz w:val="20"/>
                    <w:szCs w:val="20"/>
                    <w:rPrChange w:id="8350" w:author="Kazuhiro Takagi" w:date="2017-03-13T09:42:00Z">
                      <w:rPr/>
                    </w:rPrChange>
                  </w:rPr>
                  <w:delText>6.57</w:delText>
                </w:r>
              </w:del>
            </w:ins>
            <w:del w:id="8351" w:author="Huy Duc. Nguyen" w:date="2017-08-30T14:41:00Z">
              <w:r w:rsidRPr="002D61A8" w:rsidDel="008134D2">
                <w:rPr>
                  <w:sz w:val="20"/>
                  <w:szCs w:val="20"/>
                  <w:lang w:eastAsia="ja-JP"/>
                  <w:rPrChange w:id="8352" w:author="Kazuhiro Takagi" w:date="2017-03-13T09:42:00Z">
                    <w:rPr>
                      <w:sz w:val="18"/>
                      <w:szCs w:val="18"/>
                      <w:lang w:eastAsia="ja-JP"/>
                    </w:rPr>
                  </w:rPrChange>
                </w:rPr>
                <w:delText xml:space="preserve">16.22 </w:delText>
              </w:r>
            </w:del>
          </w:p>
        </w:tc>
      </w:tr>
      <w:tr w:rsidR="002D61A8" w:rsidRPr="00E8715A" w:rsidDel="008134D2" w:rsidTr="00134707">
        <w:tblPrEx>
          <w:tblW w:w="0" w:type="auto"/>
          <w:jc w:val="center"/>
          <w:tblLayout w:type="fixed"/>
          <w:tblPrExChange w:id="8353" w:author="Kazuhiro Takagi" w:date="2017-03-13T09:42:00Z">
            <w:tblPrEx>
              <w:tblW w:w="0" w:type="auto"/>
              <w:jc w:val="center"/>
              <w:tblLayout w:type="fixed"/>
            </w:tblPrEx>
          </w:tblPrExChange>
        </w:tblPrEx>
        <w:trPr>
          <w:jc w:val="center"/>
          <w:del w:id="8354" w:author="Huy Duc. Nguyen" w:date="2017-08-30T14:41:00Z"/>
          <w:trPrChange w:id="835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35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357" w:author="Huy Duc. Nguyen" w:date="2017-08-30T14:41:00Z"/>
                <w:b/>
                <w:sz w:val="16"/>
                <w:lang w:eastAsia="ja-JP"/>
              </w:rPr>
            </w:pPr>
            <w:del w:id="8358" w:author="Huy Duc. Nguyen" w:date="2017-08-30T14:41:00Z">
              <w:r w:rsidDel="008134D2">
                <w:rPr>
                  <w:rFonts w:hint="eastAsia"/>
                  <w:b/>
                  <w:sz w:val="16"/>
                  <w:lang w:eastAsia="ja-JP"/>
                </w:rPr>
                <w:delText>9</w:delText>
              </w:r>
            </w:del>
          </w:p>
        </w:tc>
        <w:tc>
          <w:tcPr>
            <w:tcW w:w="2117" w:type="dxa"/>
            <w:tcBorders>
              <w:left w:val="single" w:sz="4" w:space="0" w:color="auto"/>
              <w:right w:val="single" w:sz="4" w:space="0" w:color="auto"/>
            </w:tcBorders>
            <w:vAlign w:val="center"/>
            <w:tcPrChange w:id="835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60" w:author="Huy Duc. Nguyen" w:date="2017-08-30T14:41:00Z"/>
                <w:sz w:val="20"/>
                <w:szCs w:val="20"/>
                <w:lang w:eastAsia="ja-JP"/>
                <w:rPrChange w:id="8361" w:author="Kazuhiro Takagi" w:date="2017-03-13T09:42:00Z">
                  <w:rPr>
                    <w:del w:id="8362" w:author="Huy Duc. Nguyen" w:date="2017-08-30T14:41:00Z"/>
                    <w:sz w:val="18"/>
                    <w:szCs w:val="18"/>
                    <w:lang w:eastAsia="ja-JP"/>
                  </w:rPr>
                </w:rPrChange>
              </w:rPr>
            </w:pPr>
            <w:ins w:id="8363" w:author="Kazuhiro Takagi" w:date="2017-03-13T09:42:00Z">
              <w:del w:id="8364" w:author="Huy Duc. Nguyen" w:date="2017-08-30T14:41:00Z">
                <w:r w:rsidRPr="002D61A8" w:rsidDel="008134D2">
                  <w:rPr>
                    <w:color w:val="000000"/>
                    <w:sz w:val="20"/>
                    <w:szCs w:val="20"/>
                    <w:rPrChange w:id="8365" w:author="Kazuhiro Takagi" w:date="2017-03-13T09:42:00Z">
                      <w:rPr>
                        <w:color w:val="000000"/>
                        <w:szCs w:val="22"/>
                      </w:rPr>
                    </w:rPrChange>
                  </w:rPr>
                  <w:delText>6.</w:delText>
                </w:r>
              </w:del>
            </w:ins>
            <w:ins w:id="8366" w:author="Kazuhiro Takagi" w:date="2017-03-14T18:23:00Z">
              <w:del w:id="8367" w:author="Huy Duc. Nguyen" w:date="2017-08-30T14:41:00Z">
                <w:r w:rsidR="00270A5C" w:rsidDel="008134D2">
                  <w:rPr>
                    <w:color w:val="000000"/>
                    <w:sz w:val="20"/>
                    <w:szCs w:val="20"/>
                  </w:rPr>
                  <w:delText>10</w:delText>
                </w:r>
              </w:del>
            </w:ins>
            <w:ins w:id="8368" w:author=" " w:date="2017-03-08T14:22:00Z">
              <w:del w:id="8369" w:author="Huy Duc. Nguyen" w:date="2017-08-30T14:41:00Z">
                <w:r w:rsidRPr="002D61A8" w:rsidDel="008134D2">
                  <w:rPr>
                    <w:sz w:val="20"/>
                    <w:szCs w:val="20"/>
                    <w:rPrChange w:id="8370" w:author="Kazuhiro Takagi" w:date="2017-03-13T09:42:00Z">
                      <w:rPr/>
                    </w:rPrChange>
                  </w:rPr>
                  <w:delText>6.07</w:delText>
                </w:r>
              </w:del>
            </w:ins>
            <w:del w:id="8371" w:author="Huy Duc. Nguyen" w:date="2017-08-30T14:41:00Z">
              <w:r w:rsidRPr="002D61A8" w:rsidDel="008134D2">
                <w:rPr>
                  <w:sz w:val="20"/>
                  <w:szCs w:val="20"/>
                  <w:lang w:eastAsia="ja-JP"/>
                  <w:rPrChange w:id="8372" w:author="Kazuhiro Takagi" w:date="2017-03-13T09:42:00Z">
                    <w:rPr>
                      <w:sz w:val="18"/>
                      <w:szCs w:val="18"/>
                      <w:lang w:eastAsia="ja-JP"/>
                    </w:rPr>
                  </w:rPrChange>
                </w:rPr>
                <w:delText xml:space="preserve">18.00 </w:delText>
              </w:r>
            </w:del>
          </w:p>
        </w:tc>
      </w:tr>
      <w:tr w:rsidR="002D61A8" w:rsidRPr="00E8715A" w:rsidDel="008134D2" w:rsidTr="00134707">
        <w:tblPrEx>
          <w:tblW w:w="0" w:type="auto"/>
          <w:jc w:val="center"/>
          <w:tblLayout w:type="fixed"/>
          <w:tblPrExChange w:id="8373" w:author="Kazuhiro Takagi" w:date="2017-03-13T09:42:00Z">
            <w:tblPrEx>
              <w:tblW w:w="0" w:type="auto"/>
              <w:jc w:val="center"/>
              <w:tblLayout w:type="fixed"/>
            </w:tblPrEx>
          </w:tblPrExChange>
        </w:tblPrEx>
        <w:trPr>
          <w:jc w:val="center"/>
          <w:del w:id="8374" w:author="Huy Duc. Nguyen" w:date="2017-08-30T14:41:00Z"/>
          <w:trPrChange w:id="8375" w:author="Kazuhiro Takagi" w:date="2017-03-13T09:42: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376" w:author="Kazuhiro Takagi" w:date="2017-03-13T09:4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377" w:author="Huy Duc. Nguyen" w:date="2017-08-30T14:41:00Z"/>
                <w:b/>
                <w:sz w:val="16"/>
                <w:lang w:eastAsia="ja-JP"/>
              </w:rPr>
            </w:pPr>
            <w:del w:id="8378" w:author="Huy Duc. Nguyen" w:date="2017-08-30T14:41:00Z">
              <w:r w:rsidDel="008134D2">
                <w:rPr>
                  <w:rFonts w:hint="eastAsia"/>
                  <w:b/>
                  <w:sz w:val="16"/>
                  <w:lang w:eastAsia="ja-JP"/>
                </w:rPr>
                <w:delText>10</w:delText>
              </w:r>
            </w:del>
          </w:p>
        </w:tc>
        <w:tc>
          <w:tcPr>
            <w:tcW w:w="2117" w:type="dxa"/>
            <w:tcBorders>
              <w:left w:val="single" w:sz="4" w:space="0" w:color="auto"/>
              <w:right w:val="single" w:sz="4" w:space="0" w:color="auto"/>
            </w:tcBorders>
            <w:vAlign w:val="center"/>
            <w:tcPrChange w:id="8379" w:author="Kazuhiro Takagi" w:date="2017-03-13T09:42: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380" w:author="Huy Duc. Nguyen" w:date="2017-08-30T14:41:00Z"/>
                <w:sz w:val="20"/>
                <w:szCs w:val="20"/>
                <w:lang w:eastAsia="ja-JP"/>
                <w:rPrChange w:id="8381" w:author="Kazuhiro Takagi" w:date="2017-03-13T09:42:00Z">
                  <w:rPr>
                    <w:del w:id="8382" w:author="Huy Duc. Nguyen" w:date="2017-08-30T14:41:00Z"/>
                    <w:sz w:val="18"/>
                    <w:szCs w:val="18"/>
                    <w:lang w:eastAsia="ja-JP"/>
                  </w:rPr>
                </w:rPrChange>
              </w:rPr>
            </w:pPr>
            <w:ins w:id="8383" w:author="Kazuhiro Takagi" w:date="2017-03-13T09:42:00Z">
              <w:del w:id="8384" w:author="Huy Duc. Nguyen" w:date="2017-08-30T14:41:00Z">
                <w:r w:rsidRPr="002D61A8" w:rsidDel="008134D2">
                  <w:rPr>
                    <w:color w:val="000000"/>
                    <w:sz w:val="20"/>
                    <w:szCs w:val="20"/>
                    <w:rPrChange w:id="8385" w:author="Kazuhiro Takagi" w:date="2017-03-13T09:42:00Z">
                      <w:rPr>
                        <w:color w:val="000000"/>
                        <w:szCs w:val="22"/>
                      </w:rPr>
                    </w:rPrChange>
                  </w:rPr>
                  <w:delText>6.0</w:delText>
                </w:r>
              </w:del>
            </w:ins>
            <w:ins w:id="8386" w:author="Kazuhiro Takagi" w:date="2017-03-14T18:23:00Z">
              <w:del w:id="8387" w:author="Huy Duc. Nguyen" w:date="2017-08-30T14:41:00Z">
                <w:r w:rsidR="00270A5C" w:rsidDel="008134D2">
                  <w:rPr>
                    <w:color w:val="000000"/>
                    <w:sz w:val="20"/>
                    <w:szCs w:val="20"/>
                  </w:rPr>
                  <w:delText>7</w:delText>
                </w:r>
              </w:del>
            </w:ins>
            <w:ins w:id="8388" w:author=" " w:date="2017-03-08T14:22:00Z">
              <w:del w:id="8389" w:author="Huy Duc. Nguyen" w:date="2017-08-30T14:41:00Z">
                <w:r w:rsidRPr="002D61A8" w:rsidDel="008134D2">
                  <w:rPr>
                    <w:sz w:val="20"/>
                    <w:szCs w:val="20"/>
                    <w:rPrChange w:id="8390" w:author="Kazuhiro Takagi" w:date="2017-03-13T09:42:00Z">
                      <w:rPr/>
                    </w:rPrChange>
                  </w:rPr>
                  <w:delText>7.37</w:delText>
                </w:r>
              </w:del>
            </w:ins>
            <w:del w:id="8391" w:author="Huy Duc. Nguyen" w:date="2017-08-30T14:41:00Z">
              <w:r w:rsidRPr="002D61A8" w:rsidDel="008134D2">
                <w:rPr>
                  <w:sz w:val="20"/>
                  <w:szCs w:val="20"/>
                  <w:lang w:eastAsia="ja-JP"/>
                  <w:rPrChange w:id="8392" w:author="Kazuhiro Takagi" w:date="2017-03-13T09:42:00Z">
                    <w:rPr>
                      <w:sz w:val="18"/>
                      <w:szCs w:val="18"/>
                      <w:lang w:eastAsia="ja-JP"/>
                    </w:rPr>
                  </w:rPrChange>
                </w:rPr>
                <w:delText xml:space="preserve">18.88 </w:delText>
              </w:r>
            </w:del>
          </w:p>
        </w:tc>
      </w:tr>
    </w:tbl>
    <w:p w:rsidR="00E67223" w:rsidRPr="00B05A50" w:rsidDel="008134D2" w:rsidRDefault="00E67223" w:rsidP="00E67223">
      <w:pPr>
        <w:pStyle w:val="CETextBody"/>
        <w:rPr>
          <w:del w:id="8393" w:author="Huy Duc. Nguyen" w:date="2017-08-30T14:41:00Z"/>
          <w:b/>
          <w:lang w:val="en-US" w:eastAsia="ja-JP"/>
        </w:rPr>
      </w:pPr>
    </w:p>
    <w:p w:rsidR="00E67223" w:rsidRPr="00827062" w:rsidDel="008134D2" w:rsidRDefault="00E67223" w:rsidP="00E67223">
      <w:pPr>
        <w:pStyle w:val="CETextBody"/>
        <w:numPr>
          <w:ilvl w:val="0"/>
          <w:numId w:val="28"/>
        </w:numPr>
        <w:ind w:hanging="782"/>
        <w:rPr>
          <w:del w:id="8394" w:author="Huy Duc. Nguyen" w:date="2017-08-30T14:41:00Z"/>
          <w:lang w:val="en-US" w:eastAsia="ja-JP"/>
        </w:rPr>
      </w:pPr>
      <w:del w:id="8395" w:author="Huy Duc. Nguyen" w:date="2017-08-30T14:41:00Z">
        <w:r w:rsidRPr="00827062" w:rsidDel="008134D2">
          <w:rPr>
            <w:rFonts w:hint="eastAsia"/>
            <w:lang w:val="en-US" w:eastAsia="ja-JP"/>
          </w:rPr>
          <w:delText>Consider</w:delText>
        </w:r>
        <w:r w:rsidDel="008134D2">
          <w:rPr>
            <w:rFonts w:hint="eastAsia"/>
            <w:lang w:val="en-US" w:eastAsia="ja-JP"/>
          </w:rPr>
          <w:delText>ation</w:delText>
        </w:r>
      </w:del>
    </w:p>
    <w:p w:rsidR="00284F3C" w:rsidDel="008134D2" w:rsidRDefault="00284F3C" w:rsidP="00E67223">
      <w:pPr>
        <w:pStyle w:val="CETextBody"/>
        <w:rPr>
          <w:del w:id="8396" w:author="Huy Duc. Nguyen" w:date="2017-08-30T14:41:00Z"/>
          <w:lang w:val="en-US" w:eastAsia="ja-JP"/>
        </w:rPr>
      </w:pPr>
      <w:del w:id="8397" w:author="Huy Duc. Nguyen" w:date="2017-08-30T14:41:00Z">
        <w:r w:rsidDel="008134D2">
          <w:rPr>
            <w:lang w:val="en-US" w:eastAsia="ja-JP"/>
          </w:rPr>
          <w:delText>Refer 5.4.1.</w:delText>
        </w:r>
      </w:del>
    </w:p>
    <w:p w:rsidR="001A2327" w:rsidDel="008134D2" w:rsidRDefault="00284F3C" w:rsidP="00E67223">
      <w:pPr>
        <w:pStyle w:val="CETextBody"/>
        <w:rPr>
          <w:ins w:id="8398" w:author="Yuji Obayashi" w:date="2017-03-10T09:41:00Z"/>
          <w:del w:id="8399" w:author="Huy Duc. Nguyen" w:date="2017-08-30T14:41:00Z"/>
          <w:lang w:val="en-US" w:eastAsia="ja-JP"/>
        </w:rPr>
      </w:pPr>
      <w:del w:id="8400" w:author="Huy Duc. Nguyen" w:date="2017-08-30T14:41:00Z">
        <w:r w:rsidDel="008134D2">
          <w:rPr>
            <w:lang w:val="en-US" w:eastAsia="ja-JP"/>
          </w:rPr>
          <w:delText xml:space="preserve">In addition, the virtualized Linux boot time can be reduced by using </w:delText>
        </w:r>
        <w:r w:rsidR="000D6FB0" w:rsidDel="008134D2">
          <w:rPr>
            <w:lang w:val="en-US" w:eastAsia="ja-JP"/>
          </w:rPr>
          <w:delText xml:space="preserve">the </w:delText>
        </w:r>
        <w:r w:rsidDel="008134D2">
          <w:rPr>
            <w:lang w:val="en-US" w:eastAsia="ja-JP"/>
          </w:rPr>
          <w:delText xml:space="preserve">updated INTEGRITY environment. </w:delText>
        </w:r>
        <w:r w:rsidR="00E67223" w:rsidDel="008134D2">
          <w:rPr>
            <w:rFonts w:hint="eastAsia"/>
            <w:lang w:val="en-US" w:eastAsia="ja-JP"/>
          </w:rPr>
          <w:delText xml:space="preserve">This result is </w:delText>
        </w:r>
        <w:r w:rsidDel="008134D2">
          <w:rPr>
            <w:lang w:val="en-US" w:eastAsia="ja-JP"/>
          </w:rPr>
          <w:delText xml:space="preserve">currently </w:delText>
        </w:r>
        <w:r w:rsidR="00E67223" w:rsidDel="008134D2">
          <w:rPr>
            <w:rFonts w:hint="eastAsia"/>
            <w:lang w:val="en-US" w:eastAsia="ja-JP"/>
          </w:rPr>
          <w:delText>measured in T9.0 environment</w:delText>
        </w:r>
      </w:del>
      <w:ins w:id="8401" w:author="Yuji Obayashi" w:date="2017-03-10T09:41:00Z">
        <w:del w:id="8402" w:author="Huy Duc. Nguyen" w:date="2017-08-30T14:41:00Z">
          <w:r w:rsidR="001A2327" w:rsidDel="008134D2">
            <w:rPr>
              <w:rFonts w:hint="eastAsia"/>
              <w:lang w:val="en-US" w:eastAsia="ja-JP"/>
            </w:rPr>
            <w:delText xml:space="preserve">. It is known that the T10.1 release reduces boot time by approximately 1 second, and </w:delText>
          </w:r>
        </w:del>
      </w:ins>
      <w:ins w:id="8403" w:author="Yuji Obayashi" w:date="2017-03-10T09:42:00Z">
        <w:del w:id="8404" w:author="Huy Duc. Nguyen" w:date="2017-08-30T14:41:00Z">
          <w:r w:rsidR="001A2327" w:rsidDel="008134D2">
            <w:rPr>
              <w:lang w:val="en-US" w:eastAsia="ja-JP"/>
            </w:rPr>
            <w:delText>further</w:delText>
          </w:r>
        </w:del>
      </w:ins>
      <w:ins w:id="8405" w:author="Yuji Obayashi" w:date="2017-03-10T09:41:00Z">
        <w:del w:id="8406" w:author="Huy Duc. Nguyen" w:date="2017-08-30T14:41:00Z">
          <w:r w:rsidR="001A2327" w:rsidDel="008134D2">
            <w:rPr>
              <w:rFonts w:hint="eastAsia"/>
              <w:lang w:val="en-US" w:eastAsia="ja-JP"/>
            </w:rPr>
            <w:delText xml:space="preserve"> releases are expected to reduce boot time even further. </w:delText>
          </w:r>
        </w:del>
      </w:ins>
      <w:ins w:id="8407" w:author="Yuji Obayashi" w:date="2017-03-10T09:42:00Z">
        <w:del w:id="8408" w:author="Huy Duc. Nguyen" w:date="2017-08-30T14:41:00Z">
          <w:r w:rsidR="001A2327" w:rsidDel="008134D2">
            <w:rPr>
              <w:lang w:val="en-US" w:eastAsia="ja-JP"/>
            </w:rPr>
            <w:delText>In addition, the current result is measured on H3 WS1.1 silicon, which sets DDR to 2400, and when moving to WS2.0, it will be set to 3200, which is also expected to improve boot time.</w:delText>
          </w:r>
        </w:del>
      </w:ins>
      <w:del w:id="8409" w:author="Huy Duc. Nguyen" w:date="2017-08-30T14:41:00Z">
        <w:r w:rsidDel="008134D2">
          <w:rPr>
            <w:lang w:val="en-US" w:eastAsia="ja-JP"/>
          </w:rPr>
          <w:delText xml:space="preserve">, </w:delText>
        </w:r>
      </w:del>
    </w:p>
    <w:p w:rsidR="00E67223" w:rsidDel="008134D2" w:rsidRDefault="00284F3C" w:rsidP="00E67223">
      <w:pPr>
        <w:pStyle w:val="CETextBody"/>
        <w:rPr>
          <w:del w:id="8410" w:author="Huy Duc. Nguyen" w:date="2017-08-30T14:41:00Z"/>
          <w:lang w:val="en-US" w:eastAsia="ja-JP"/>
        </w:rPr>
      </w:pPr>
      <w:del w:id="8411" w:author="Huy Duc. Nguyen" w:date="2017-08-30T14:41:00Z">
        <w:r w:rsidDel="008134D2">
          <w:rPr>
            <w:lang w:val="en-US" w:eastAsia="ja-JP"/>
          </w:rPr>
          <w:delText xml:space="preserve">but the later version, </w:delText>
        </w:r>
        <w:r w:rsidR="000D6FB0" w:rsidDel="008134D2">
          <w:rPr>
            <w:lang w:val="en-US" w:eastAsia="ja-JP"/>
          </w:rPr>
          <w:delText xml:space="preserve">such as </w:delText>
        </w:r>
        <w:r w:rsidDel="008134D2">
          <w:rPr>
            <w:lang w:val="en-US" w:eastAsia="ja-JP"/>
          </w:rPr>
          <w:delText xml:space="preserve">T11.0 </w:delText>
        </w:r>
        <w:r w:rsidR="000D6FB0" w:rsidDel="008134D2">
          <w:rPr>
            <w:lang w:val="en-US" w:eastAsia="ja-JP"/>
          </w:rPr>
          <w:delText xml:space="preserve">or later </w:delText>
        </w:r>
        <w:r w:rsidDel="008134D2">
          <w:rPr>
            <w:lang w:val="en-US" w:eastAsia="ja-JP"/>
          </w:rPr>
          <w:delText xml:space="preserve">has the feature to </w:delText>
        </w:r>
        <w:r w:rsidR="000D6FB0" w:rsidDel="008134D2">
          <w:rPr>
            <w:lang w:val="en-US" w:eastAsia="ja-JP"/>
          </w:rPr>
          <w:delText xml:space="preserve">optimize the virtualized Linux boot time, </w:delText>
        </w:r>
        <w:r w:rsidR="00E67223" w:rsidDel="008134D2">
          <w:rPr>
            <w:lang w:val="en-US" w:eastAsia="ja-JP"/>
          </w:rPr>
          <w:delText>approximately 1 second.</w:delText>
        </w:r>
      </w:del>
    </w:p>
    <w:p w:rsidR="00E67223" w:rsidRPr="00B20010" w:rsidDel="008134D2" w:rsidRDefault="00E67223" w:rsidP="00E67223">
      <w:pPr>
        <w:pStyle w:val="CETextBody"/>
        <w:rPr>
          <w:del w:id="8412" w:author="Huy Duc. Nguyen" w:date="2017-08-30T14:41:00Z"/>
          <w:lang w:val="en-US" w:eastAsia="ja-JP"/>
        </w:rPr>
      </w:pPr>
    </w:p>
    <w:p w:rsidR="00E67223" w:rsidDel="008134D2" w:rsidRDefault="00E67223" w:rsidP="00E67223">
      <w:pPr>
        <w:pStyle w:val="CETextBody"/>
        <w:rPr>
          <w:del w:id="8413" w:author="Huy Duc. Nguyen" w:date="2017-08-30T14:41:00Z"/>
          <w:lang w:val="en-US" w:eastAsia="ja-JP"/>
        </w:rPr>
      </w:pPr>
    </w:p>
    <w:p w:rsidR="00E67223" w:rsidDel="008134D2" w:rsidRDefault="00E67223" w:rsidP="00E67223">
      <w:pPr>
        <w:pStyle w:val="CETextBody"/>
        <w:rPr>
          <w:del w:id="8414" w:author="Huy Duc. Nguyen" w:date="2017-08-30T14:41:00Z"/>
          <w:lang w:val="en-US" w:eastAsia="ja-JP"/>
        </w:rPr>
      </w:pPr>
      <w:del w:id="8415" w:author="Huy Duc. Nguyen" w:date="2017-08-30T14:41:00Z">
        <w:r w:rsidDel="008134D2">
          <w:rPr>
            <w:lang w:val="en-US" w:eastAsia="ja-JP"/>
          </w:rPr>
          <w:br w:type="page"/>
        </w:r>
      </w:del>
    </w:p>
    <w:p w:rsidR="00E67223" w:rsidRPr="00651005" w:rsidDel="008134D2" w:rsidRDefault="00E67223" w:rsidP="00E67223">
      <w:pPr>
        <w:pStyle w:val="Heading3"/>
        <w:rPr>
          <w:del w:id="8416" w:author="Huy Duc. Nguyen" w:date="2017-08-30T14:41:00Z"/>
        </w:rPr>
      </w:pPr>
      <w:bookmarkStart w:id="8417" w:name="_Toc475571122"/>
      <w:bookmarkStart w:id="8418" w:name="_Toc491775642"/>
      <w:del w:id="8419" w:author="Huy Duc. Nguyen" w:date="2017-08-30T14:41:00Z">
        <w:r w:rsidRPr="007C2E44" w:rsidDel="008134D2">
          <w:delText>From power on to starting up of Video app and MAP/HMI of graphics on Linux OS</w:delText>
        </w:r>
        <w:bookmarkEnd w:id="8417"/>
        <w:bookmarkEnd w:id="8418"/>
      </w:del>
    </w:p>
    <w:p w:rsidR="00E67223" w:rsidDel="008134D2" w:rsidRDefault="00E67223" w:rsidP="00E67223">
      <w:pPr>
        <w:pStyle w:val="CETextBody"/>
        <w:numPr>
          <w:ilvl w:val="0"/>
          <w:numId w:val="29"/>
        </w:numPr>
        <w:ind w:hanging="782"/>
        <w:rPr>
          <w:del w:id="8420" w:author="Huy Duc. Nguyen" w:date="2017-08-30T14:41:00Z"/>
          <w:lang w:val="en-US" w:eastAsia="ja-JP"/>
        </w:rPr>
      </w:pPr>
      <w:del w:id="8421" w:author="Huy Duc. Nguyen" w:date="2017-08-30T14:41:00Z">
        <w:r w:rsidDel="008134D2">
          <w:rPr>
            <w:rFonts w:hint="eastAsia"/>
            <w:lang w:val="en-US" w:eastAsia="ja-JP"/>
          </w:rPr>
          <w:delText>Description</w:delText>
        </w:r>
      </w:del>
    </w:p>
    <w:p w:rsidR="00E67223" w:rsidRPr="004639D9" w:rsidDel="008134D2" w:rsidRDefault="00E67223" w:rsidP="00E67223">
      <w:pPr>
        <w:pStyle w:val="CETextBody"/>
        <w:ind w:left="142"/>
        <w:rPr>
          <w:del w:id="8422" w:author="Huy Duc. Nguyen" w:date="2017-08-30T14:41:00Z"/>
          <w:lang w:val="en-US" w:eastAsia="ja-JP"/>
        </w:rPr>
      </w:pPr>
      <w:del w:id="8423" w:author="Huy Duc. Nguyen" w:date="2017-08-30T14:41:00Z">
        <w:r w:rsidDel="008134D2">
          <w:rPr>
            <w:rFonts w:hint="eastAsia"/>
            <w:lang w:val="en-US" w:eastAsia="ja-JP"/>
          </w:rPr>
          <w:delText xml:space="preserve">Verify the </w:delText>
        </w:r>
        <w:r w:rsidDel="008134D2">
          <w:rPr>
            <w:lang w:val="en-US" w:eastAsia="ja-JP"/>
          </w:rPr>
          <w:delText xml:space="preserve">time from </w:delText>
        </w:r>
        <w:r w:rsidDel="008134D2">
          <w:rPr>
            <w:rFonts w:hint="eastAsia"/>
            <w:lang w:val="en-US" w:eastAsia="ja-JP"/>
          </w:rPr>
          <w:delText xml:space="preserve">power on </w:delText>
        </w:r>
        <w:r w:rsidDel="008134D2">
          <w:rPr>
            <w:lang w:val="en-US" w:eastAsia="ja-JP"/>
          </w:rPr>
          <w:delText>program</w:delText>
        </w:r>
        <w:r w:rsidDel="008134D2">
          <w:rPr>
            <w:rFonts w:hint="eastAsia"/>
            <w:lang w:val="en-US" w:eastAsia="ja-JP"/>
          </w:rPr>
          <w:delText xml:space="preserve"> </w:delText>
        </w:r>
        <w:r w:rsidRPr="000E1935" w:rsidDel="008134D2">
          <w:rPr>
            <w:lang w:val="en-US" w:eastAsia="ja-JP"/>
          </w:rPr>
          <w:delText xml:space="preserve">until </w:delText>
        </w:r>
        <w:r w:rsidDel="008134D2">
          <w:rPr>
            <w:lang w:val="en-US" w:eastAsia="ja-JP"/>
          </w:rPr>
          <w:delText>the completion of the 1</w:delText>
        </w:r>
        <w:r w:rsidRPr="00943D14" w:rsidDel="008134D2">
          <w:rPr>
            <w:vertAlign w:val="superscript"/>
            <w:lang w:val="en-US" w:eastAsia="ja-JP"/>
          </w:rPr>
          <w:delText>st</w:delText>
        </w:r>
        <w:r w:rsidDel="008134D2">
          <w:rPr>
            <w:lang w:val="en-US" w:eastAsia="ja-JP"/>
          </w:rPr>
          <w:delText xml:space="preserve"> frame of Video and Map/HMI </w:delText>
        </w:r>
        <w:r w:rsidDel="008134D2">
          <w:rPr>
            <w:rFonts w:hint="eastAsia"/>
            <w:lang w:val="en-US" w:eastAsia="ja-JP"/>
          </w:rPr>
          <w:delText>on virtualization PoC</w:delText>
        </w:r>
        <w:r w:rsidRPr="004278D7" w:rsidDel="008134D2">
          <w:rPr>
            <w:rFonts w:hint="eastAsia"/>
            <w:lang w:val="en-US" w:eastAsia="ja-JP"/>
          </w:rPr>
          <w:delText>.</w:delText>
        </w:r>
      </w:del>
    </w:p>
    <w:p w:rsidR="00E67223" w:rsidDel="008134D2" w:rsidRDefault="00E67223" w:rsidP="00E67223">
      <w:pPr>
        <w:pStyle w:val="CETextBody"/>
        <w:ind w:left="142"/>
        <w:rPr>
          <w:del w:id="8424" w:author="Huy Duc. Nguyen" w:date="2017-08-30T14:41:00Z"/>
          <w:lang w:val="en-US" w:eastAsia="ja-JP"/>
        </w:rPr>
      </w:pPr>
      <w:del w:id="8425" w:author="Huy Duc. Nguyen" w:date="2017-08-30T14:41:00Z">
        <w:r w:rsidDel="008134D2">
          <w:rPr>
            <w:rFonts w:hint="eastAsia"/>
            <w:lang w:val="en-US" w:eastAsia="ja-JP"/>
          </w:rPr>
          <w:delText xml:space="preserve">The following figure </w:delText>
        </w:r>
        <w:r w:rsidDel="008134D2">
          <w:rPr>
            <w:lang w:val="en-US" w:eastAsia="ja-JP"/>
          </w:rPr>
          <w:delText>describes</w:delText>
        </w:r>
        <w:r w:rsidDel="008134D2">
          <w:rPr>
            <w:rFonts w:hint="eastAsia"/>
            <w:lang w:val="en-US" w:eastAsia="ja-JP"/>
          </w:rPr>
          <w:delText xml:space="preserve"> measurement target.</w:delText>
        </w:r>
      </w:del>
    </w:p>
    <w:p w:rsidR="00E67223" w:rsidRPr="00B53211" w:rsidDel="008134D2" w:rsidRDefault="00944056" w:rsidP="00E67223">
      <w:pPr>
        <w:pStyle w:val="CETextBody"/>
        <w:ind w:left="142"/>
        <w:rPr>
          <w:del w:id="8426" w:author="Huy Duc. Nguyen" w:date="2017-08-30T14:41:00Z"/>
          <w:lang w:val="en-US" w:eastAsia="ja-JP"/>
        </w:rPr>
      </w:pPr>
      <w:ins w:id="8427" w:author="Kazuhiro Takagi" w:date="2017-04-11T00:42:00Z">
        <w:del w:id="8428" w:author="Huy Duc. Nguyen" w:date="2017-08-30T14:41:00Z">
          <w:r w:rsidDel="008134D2">
            <w:rPr>
              <w:noProof/>
              <w:lang w:val="en-US"/>
            </w:rPr>
            <w:drawing>
              <wp:inline distT="0" distB="0" distL="0" distR="0" wp14:anchorId="4ADA62B1">
                <wp:extent cx="5984640" cy="1602360"/>
                <wp:effectExtent l="0" t="0" r="0" b="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4640" cy="1602360"/>
                        </a:xfrm>
                        <a:prstGeom prst="rect">
                          <a:avLst/>
                        </a:prstGeom>
                        <a:noFill/>
                        <a:ln>
                          <a:noFill/>
                        </a:ln>
                      </pic:spPr>
                    </pic:pic>
                  </a:graphicData>
                </a:graphic>
              </wp:inline>
            </w:drawing>
          </w:r>
        </w:del>
      </w:ins>
    </w:p>
    <w:p w:rsidR="00E67223" w:rsidRPr="00F32551" w:rsidDel="008134D2" w:rsidRDefault="003A227D" w:rsidP="00E67223">
      <w:pPr>
        <w:pStyle w:val="CETextBody"/>
        <w:ind w:left="142"/>
        <w:rPr>
          <w:del w:id="8429" w:author="Huy Duc. Nguyen" w:date="2017-08-30T14:41:00Z"/>
          <w:lang w:val="en-US" w:eastAsia="ja-JP"/>
        </w:rPr>
      </w:pPr>
      <w:del w:id="8430" w:author="Huy Duc. Nguyen" w:date="2017-08-30T14:41:00Z">
        <w:r w:rsidDel="008134D2">
          <w:rPr>
            <w:noProof/>
            <w:lang w:val="en-US"/>
          </w:rPr>
          <w:drawing>
            <wp:inline distT="0" distB="0" distL="0" distR="0" wp14:anchorId="41E05AB2" wp14:editId="57042C24">
              <wp:extent cx="5549400" cy="1434240"/>
              <wp:effectExtent l="0" t="0" r="0" b="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9400" cy="1434240"/>
                      </a:xfrm>
                      <a:prstGeom prst="rect">
                        <a:avLst/>
                      </a:prstGeom>
                      <a:noFill/>
                      <a:ln>
                        <a:noFill/>
                      </a:ln>
                    </pic:spPr>
                  </pic:pic>
                </a:graphicData>
              </a:graphic>
            </wp:inline>
          </w:drawing>
        </w:r>
      </w:del>
    </w:p>
    <w:p w:rsidR="00E67223" w:rsidDel="008134D2" w:rsidRDefault="00E67223" w:rsidP="00E67223">
      <w:pPr>
        <w:pStyle w:val="Caption"/>
        <w:rPr>
          <w:del w:id="8431" w:author="Huy Duc. Nguyen" w:date="2017-08-30T14:41:00Z"/>
          <w:b w:val="0"/>
          <w:lang w:eastAsia="ja-JP"/>
        </w:rPr>
      </w:pPr>
      <w:del w:id="8432" w:author="Huy Duc. Nguyen" w:date="2017-08-30T14:41:00Z">
        <w:r w:rsidDel="008134D2">
          <w:rPr>
            <w:lang w:eastAsia="ja-JP"/>
          </w:rPr>
          <w:delText xml:space="preserve">Figure </w:delText>
        </w:r>
        <w:r w:rsidDel="008134D2">
          <w:rPr>
            <w:lang w:eastAsia="ja-JP"/>
          </w:rPr>
          <w:fldChar w:fldCharType="begin"/>
        </w:r>
        <w:r w:rsidDel="008134D2">
          <w:rPr>
            <w:lang w:eastAsia="ja-JP"/>
          </w:rPr>
          <w:delInstrText xml:space="preserve"> STYLEREF 1 \s </w:delInstrText>
        </w:r>
        <w:r w:rsidDel="008134D2">
          <w:rPr>
            <w:lang w:eastAsia="ja-JP"/>
          </w:rPr>
          <w:fldChar w:fldCharType="separate"/>
        </w:r>
        <w:r w:rsidR="003B19D6" w:rsidDel="008134D2">
          <w:rPr>
            <w:noProof/>
            <w:lang w:eastAsia="ja-JP"/>
          </w:rPr>
          <w:delText>5</w:delText>
        </w:r>
        <w:r w:rsidDel="008134D2">
          <w:rPr>
            <w:lang w:eastAsia="ja-JP"/>
          </w:rPr>
          <w:fldChar w:fldCharType="end"/>
        </w:r>
        <w:r w:rsidDel="008134D2">
          <w:rPr>
            <w:lang w:eastAsia="ja-JP"/>
          </w:rPr>
          <w:noBreakHyphen/>
        </w:r>
        <w:r w:rsidDel="008134D2">
          <w:rPr>
            <w:lang w:eastAsia="ja-JP"/>
          </w:rPr>
          <w:fldChar w:fldCharType="begin"/>
        </w:r>
        <w:r w:rsidDel="008134D2">
          <w:rPr>
            <w:lang w:eastAsia="ja-JP"/>
          </w:rPr>
          <w:delInstrText xml:space="preserve"> SEQ Figure \* ARABIC \s 1 </w:delInstrText>
        </w:r>
        <w:r w:rsidDel="008134D2">
          <w:rPr>
            <w:lang w:eastAsia="ja-JP"/>
          </w:rPr>
          <w:fldChar w:fldCharType="separate"/>
        </w:r>
      </w:del>
      <w:ins w:id="8433" w:author="Kazuhiro Takagi" w:date="2017-03-21T15:02:00Z">
        <w:del w:id="8434" w:author="Huy Duc. Nguyen" w:date="2017-08-28T16:38:00Z">
          <w:r w:rsidR="00520A63" w:rsidDel="003B19D6">
            <w:rPr>
              <w:noProof/>
              <w:lang w:eastAsia="ja-JP"/>
            </w:rPr>
            <w:delText>10</w:delText>
          </w:r>
        </w:del>
      </w:ins>
      <w:ins w:id="8435" w:author=" " w:date="2017-03-09T11:18:00Z">
        <w:del w:id="8436" w:author="Huy Duc. Nguyen" w:date="2017-08-28T16:38:00Z">
          <w:r w:rsidR="00442CC0" w:rsidDel="003B19D6">
            <w:rPr>
              <w:noProof/>
              <w:lang w:eastAsia="ja-JP"/>
            </w:rPr>
            <w:delText>10</w:delText>
          </w:r>
        </w:del>
      </w:ins>
      <w:del w:id="8437" w:author="Huy Duc. Nguyen" w:date="2017-08-28T16:38:00Z">
        <w:r w:rsidR="00003FEB" w:rsidDel="003B19D6">
          <w:rPr>
            <w:noProof/>
            <w:lang w:eastAsia="ja-JP"/>
          </w:rPr>
          <w:delText>13</w:delText>
        </w:r>
      </w:del>
      <w:del w:id="8438" w:author="Huy Duc. Nguyen" w:date="2017-08-30T14:41:00Z">
        <w:r w:rsidDel="008134D2">
          <w:rPr>
            <w:lang w:eastAsia="ja-JP"/>
          </w:rPr>
          <w:fldChar w:fldCharType="end"/>
        </w:r>
        <w:r w:rsidDel="008134D2">
          <w:rPr>
            <w:rFonts w:hint="eastAsia"/>
            <w:lang w:eastAsia="ja-JP"/>
          </w:rPr>
          <w:delText xml:space="preserve">: </w:delText>
        </w:r>
        <w:r w:rsidDel="008134D2">
          <w:rPr>
            <w:lang w:eastAsia="ja-JP"/>
          </w:rPr>
          <w:delText>power on to starting up of Video app and MAP/HMI of graphics on Linux OS</w:delText>
        </w:r>
      </w:del>
    </w:p>
    <w:p w:rsidR="00E67223" w:rsidDel="008134D2" w:rsidRDefault="00E67223" w:rsidP="00E67223">
      <w:pPr>
        <w:pStyle w:val="CETextBody"/>
        <w:ind w:left="142"/>
        <w:jc w:val="center"/>
        <w:rPr>
          <w:del w:id="8439" w:author="Huy Duc. Nguyen" w:date="2017-08-30T14:41:00Z"/>
          <w:b/>
          <w:sz w:val="24"/>
          <w:lang w:eastAsia="ja-JP"/>
        </w:rPr>
      </w:pPr>
      <w:del w:id="8440" w:author="Huy Duc. Nguyen" w:date="2017-08-30T14:41:00Z">
        <w:r w:rsidRPr="00F32551" w:rsidDel="008134D2">
          <w:rPr>
            <w:b/>
            <w:sz w:val="24"/>
            <w:lang w:eastAsia="ja-JP"/>
          </w:rPr>
          <w:delText xml:space="preserve"> </w:delText>
        </w:r>
      </w:del>
    </w:p>
    <w:p w:rsidR="00E67223" w:rsidRPr="004639D9" w:rsidDel="008134D2" w:rsidRDefault="00E67223">
      <w:pPr>
        <w:pStyle w:val="CETextBody"/>
        <w:ind w:left="142"/>
        <w:jc w:val="center"/>
        <w:rPr>
          <w:del w:id="8441" w:author="Huy Duc. Nguyen" w:date="2017-08-30T14:41:00Z"/>
          <w:lang w:val="en-US" w:eastAsia="ja-JP"/>
        </w:rPr>
        <w:pPrChange w:id="8442" w:author="Kazuhiro Takagi" w:date="2017-03-15T10:13:00Z">
          <w:pPr>
            <w:pStyle w:val="CETextBody"/>
            <w:ind w:left="142"/>
          </w:pPr>
        </w:pPrChange>
      </w:pPr>
    </w:p>
    <w:p w:rsidR="00E67223" w:rsidRPr="00613E0B" w:rsidDel="008134D2" w:rsidRDefault="00E67223" w:rsidP="00E67223">
      <w:pPr>
        <w:pStyle w:val="CETextBody"/>
        <w:numPr>
          <w:ilvl w:val="0"/>
          <w:numId w:val="29"/>
        </w:numPr>
        <w:ind w:hanging="782"/>
        <w:rPr>
          <w:del w:id="8443" w:author="Huy Duc. Nguyen" w:date="2017-08-30T14:41:00Z"/>
          <w:lang w:val="en-US" w:eastAsia="ja-JP"/>
        </w:rPr>
      </w:pPr>
      <w:del w:id="8444" w:author="Huy Duc. Nguyen" w:date="2017-08-30T14:41:00Z">
        <w:r w:rsidRPr="00613E0B" w:rsidDel="008134D2">
          <w:rPr>
            <w:lang w:val="en-US" w:eastAsia="ja-JP"/>
          </w:rPr>
          <w:delText>Precondition</w:delText>
        </w:r>
      </w:del>
    </w:p>
    <w:p w:rsidR="00E67223" w:rsidRPr="004E1FAE" w:rsidDel="008134D2" w:rsidRDefault="00E67223" w:rsidP="00E67223">
      <w:pPr>
        <w:pStyle w:val="CETextBody"/>
        <w:numPr>
          <w:ilvl w:val="0"/>
          <w:numId w:val="7"/>
        </w:numPr>
        <w:rPr>
          <w:del w:id="8445" w:author="Huy Duc. Nguyen" w:date="2017-08-30T14:41:00Z"/>
          <w:lang w:val="en-US" w:eastAsia="ja-JP"/>
        </w:rPr>
      </w:pPr>
      <w:del w:id="8446" w:author="Huy Duc. Nguyen" w:date="2017-08-30T14:41:00Z">
        <w:r w:rsidDel="008134D2">
          <w:rPr>
            <w:rFonts w:hint="eastAsia"/>
            <w:lang w:val="en-US" w:eastAsia="ja-JP"/>
          </w:rPr>
          <w:delText>Measure on virtualization PoC (Type1)</w:delText>
        </w:r>
      </w:del>
    </w:p>
    <w:p w:rsidR="00E67223" w:rsidRPr="006104DD" w:rsidDel="008134D2" w:rsidRDefault="00E67223" w:rsidP="00E67223">
      <w:pPr>
        <w:pStyle w:val="ListParagraph"/>
        <w:numPr>
          <w:ilvl w:val="0"/>
          <w:numId w:val="7"/>
        </w:numPr>
        <w:rPr>
          <w:del w:id="8447" w:author="Huy Duc. Nguyen" w:date="2017-08-30T14:41:00Z"/>
          <w:sz w:val="22"/>
          <w:lang w:val="en-US" w:eastAsia="ja-JP"/>
        </w:rPr>
      </w:pPr>
      <w:del w:id="8448" w:author="Huy Duc. Nguyen" w:date="2017-08-30T14:41:00Z">
        <w:r w:rsidRPr="006104DD" w:rsidDel="008134D2">
          <w:rPr>
            <w:rFonts w:hint="eastAsia"/>
            <w:sz w:val="22"/>
            <w:lang w:val="en-US" w:eastAsia="ja-JP"/>
          </w:rPr>
          <w:delText xml:space="preserve">Verified </w:delText>
        </w:r>
        <w:r w:rsidRPr="006104DD" w:rsidDel="008134D2">
          <w:rPr>
            <w:sz w:val="22"/>
            <w:lang w:val="en-US" w:eastAsia="ja-JP"/>
          </w:rPr>
          <w:delText>10 times and use the average as the</w:delText>
        </w:r>
        <w:r w:rsidRPr="006104DD" w:rsidDel="008134D2">
          <w:rPr>
            <w:rFonts w:hint="eastAsia"/>
            <w:sz w:val="22"/>
            <w:lang w:val="en-US" w:eastAsia="ja-JP"/>
          </w:rPr>
          <w:delText xml:space="preserve"> result</w:delText>
        </w:r>
        <w:r w:rsidRPr="006104DD" w:rsidDel="008134D2">
          <w:rPr>
            <w:sz w:val="22"/>
            <w:lang w:val="en-US" w:eastAsia="ja-JP"/>
          </w:rPr>
          <w:delText xml:space="preserve"> value.</w:delText>
        </w:r>
      </w:del>
    </w:p>
    <w:p w:rsidR="002B46C8" w:rsidRPr="002075CD" w:rsidDel="008134D2" w:rsidRDefault="002B46C8" w:rsidP="002B46C8">
      <w:pPr>
        <w:pStyle w:val="ListParagraph"/>
        <w:numPr>
          <w:ilvl w:val="0"/>
          <w:numId w:val="7"/>
        </w:numPr>
        <w:rPr>
          <w:del w:id="8449" w:author="Huy Duc. Nguyen" w:date="2017-08-30T14:41:00Z"/>
          <w:sz w:val="22"/>
          <w:szCs w:val="22"/>
          <w:lang w:val="en-US" w:eastAsia="ja-JP"/>
        </w:rPr>
      </w:pPr>
      <w:del w:id="8450" w:author="Huy Duc. Nguyen" w:date="2017-08-30T14:41:00Z">
        <w:r w:rsidRPr="000B0F0E" w:rsidDel="008134D2">
          <w:rPr>
            <w:sz w:val="22"/>
            <w:szCs w:val="22"/>
            <w:lang w:val="en-US" w:eastAsia="ja-JP"/>
            <w:rPrChange w:id="8451" w:author="Hirokuni Lee" w:date="2017-03-08T15:12:00Z">
              <w:rPr>
                <w:lang w:val="en-US" w:eastAsia="ja-JP"/>
              </w:rPr>
            </w:rPrChange>
          </w:rPr>
          <w:delText xml:space="preserve">Measure time until the log of </w:delText>
        </w:r>
        <w:r w:rsidRPr="000B0F0E" w:rsidDel="008134D2">
          <w:rPr>
            <w:rFonts w:hint="eastAsia"/>
            <w:sz w:val="22"/>
            <w:szCs w:val="22"/>
            <w:lang w:val="en-US" w:eastAsia="ja-JP"/>
            <w:rPrChange w:id="8452" w:author="Hirokuni Lee" w:date="2017-03-08T15:12:00Z">
              <w:rPr>
                <w:rFonts w:hint="eastAsia"/>
                <w:lang w:val="en-US" w:eastAsia="ja-JP"/>
              </w:rPr>
            </w:rPrChange>
          </w:rPr>
          <w:delText>“</w:delText>
        </w:r>
        <w:r w:rsidRPr="000B0F0E" w:rsidDel="008134D2">
          <w:rPr>
            <w:sz w:val="22"/>
            <w:szCs w:val="22"/>
            <w:lang w:val="en-US" w:eastAsia="ja-JP"/>
            <w:rPrChange w:id="8453" w:author="Hirokuni Lee" w:date="2017-03-08T15:12:00Z">
              <w:rPr>
                <w:lang w:val="en-US" w:eastAsia="ja-JP"/>
              </w:rPr>
            </w:rPrChange>
          </w:rPr>
          <w:delText>waylandsink draw first frame</w:delText>
        </w:r>
        <w:r w:rsidRPr="000B0F0E" w:rsidDel="008134D2">
          <w:rPr>
            <w:rFonts w:hint="eastAsia"/>
            <w:sz w:val="22"/>
            <w:szCs w:val="22"/>
            <w:lang w:val="en-US" w:eastAsia="ja-JP"/>
            <w:rPrChange w:id="8454" w:author="Hirokuni Lee" w:date="2017-03-08T15:12:00Z">
              <w:rPr>
                <w:rFonts w:hint="eastAsia"/>
                <w:lang w:val="en-US" w:eastAsia="ja-JP"/>
              </w:rPr>
            </w:rPrChange>
          </w:rPr>
          <w:delText>”</w:delText>
        </w:r>
      </w:del>
      <w:ins w:id="8455" w:author=" " w:date="2017-03-08T14:08:00Z">
        <w:del w:id="8456" w:author="Huy Duc. Nguyen" w:date="2017-08-30T14:41:00Z">
          <w:r w:rsidR="003A32A0" w:rsidRPr="000B0F0E" w:rsidDel="008134D2">
            <w:rPr>
              <w:sz w:val="22"/>
              <w:szCs w:val="22"/>
              <w:lang w:val="en-US" w:eastAsia="ja-JP"/>
              <w:rPrChange w:id="8457" w:author="Hirokuni Lee" w:date="2017-03-08T15:12:00Z">
                <w:rPr>
                  <w:lang w:val="en-US" w:eastAsia="ja-JP"/>
                </w:rPr>
              </w:rPrChange>
            </w:rPr>
            <w:delText>Coverflow</w:delText>
          </w:r>
        </w:del>
      </w:ins>
      <w:ins w:id="8458" w:author="Kazuhiro Takagi" w:date="2017-03-08T19:18:00Z">
        <w:del w:id="8459" w:author="Huy Duc. Nguyen" w:date="2017-08-30T14:41:00Z">
          <w:r w:rsidR="008A19D1" w:rsidDel="008134D2">
            <w:rPr>
              <w:sz w:val="22"/>
              <w:szCs w:val="22"/>
              <w:lang w:val="en-US" w:eastAsia="ja-JP"/>
            </w:rPr>
            <w:delText>HMI</w:delText>
          </w:r>
        </w:del>
      </w:ins>
      <w:ins w:id="8460" w:author=" " w:date="2017-03-08T14:08:00Z">
        <w:del w:id="8461" w:author="Huy Duc. Nguyen" w:date="2017-08-30T14:41:00Z">
          <w:r w:rsidR="003A32A0" w:rsidRPr="000B0F0E" w:rsidDel="008134D2">
            <w:rPr>
              <w:sz w:val="22"/>
              <w:szCs w:val="22"/>
              <w:lang w:val="en-US" w:eastAsia="ja-JP"/>
              <w:rPrChange w:id="8462" w:author="Hirokuni Lee" w:date="2017-03-08T15:12:00Z">
                <w:rPr>
                  <w:lang w:val="en-US" w:eastAsia="ja-JP"/>
                </w:rPr>
              </w:rPrChange>
            </w:rPr>
            <w:delText xml:space="preserve"> </w:delText>
          </w:r>
        </w:del>
      </w:ins>
      <w:ins w:id="8463" w:author="Hirokuni Lee" w:date="2017-03-08T15:06:00Z">
        <w:del w:id="8464" w:author="Huy Duc. Nguyen" w:date="2017-08-30T14:41:00Z">
          <w:r w:rsidR="00910929" w:rsidRPr="000B0F0E" w:rsidDel="008134D2">
            <w:rPr>
              <w:sz w:val="22"/>
              <w:szCs w:val="22"/>
              <w:lang w:val="en-US" w:eastAsia="ja-JP"/>
              <w:rPrChange w:id="8465" w:author="Hirokuni Lee" w:date="2017-03-08T15:12:00Z">
                <w:rPr>
                  <w:lang w:val="en-US" w:eastAsia="ja-JP"/>
                </w:rPr>
              </w:rPrChange>
            </w:rPr>
            <w:delText>A</w:delText>
          </w:r>
        </w:del>
      </w:ins>
      <w:ins w:id="8466" w:author=" " w:date="2017-03-08T14:08:00Z">
        <w:del w:id="8467" w:author="Huy Duc. Nguyen" w:date="2017-08-30T14:41:00Z">
          <w:r w:rsidR="003A32A0" w:rsidRPr="000B0F0E" w:rsidDel="008134D2">
            <w:rPr>
              <w:sz w:val="22"/>
              <w:szCs w:val="22"/>
              <w:lang w:val="en-US" w:eastAsia="ja-JP"/>
              <w:rPrChange w:id="8468" w:author="Hirokuni Lee" w:date="2017-03-08T15:12:00Z">
                <w:rPr>
                  <w:lang w:val="en-US" w:eastAsia="ja-JP"/>
                </w:rPr>
              </w:rPrChange>
            </w:rPr>
            <w:delText>application(H</w:delText>
          </w:r>
        </w:del>
      </w:ins>
      <w:ins w:id="8469" w:author=" " w:date="2017-03-08T14:09:00Z">
        <w:del w:id="8470" w:author="Huy Duc. Nguyen" w:date="2017-08-30T14:41:00Z">
          <w:r w:rsidR="003A32A0" w:rsidRPr="000B0F0E" w:rsidDel="008134D2">
            <w:rPr>
              <w:sz w:val="22"/>
              <w:szCs w:val="22"/>
              <w:lang w:val="en-US" w:eastAsia="ja-JP"/>
              <w:rPrChange w:id="8471" w:author="Hirokuni Lee" w:date="2017-03-08T15:12:00Z">
                <w:rPr>
                  <w:lang w:val="en-US" w:eastAsia="ja-JP"/>
                </w:rPr>
              </w:rPrChange>
            </w:rPr>
            <w:delText>MI)</w:delText>
          </w:r>
        </w:del>
      </w:ins>
      <w:del w:id="8472" w:author="Huy Duc. Nguyen" w:date="2017-08-30T14:41:00Z">
        <w:r w:rsidRPr="000B0F0E" w:rsidDel="008134D2">
          <w:rPr>
            <w:sz w:val="22"/>
            <w:szCs w:val="22"/>
            <w:lang w:val="en-US" w:eastAsia="ja-JP"/>
            <w:rPrChange w:id="8473" w:author="Hirokuni Lee" w:date="2017-03-08T15:12:00Z">
              <w:rPr>
                <w:lang w:val="en-US" w:eastAsia="ja-JP"/>
              </w:rPr>
            </w:rPrChange>
          </w:rPr>
          <w:delText xml:space="preserve"> </w:delText>
        </w:r>
      </w:del>
      <w:ins w:id="8474" w:author="Kazuhiro Takagi" w:date="2017-03-08T19:19:00Z">
        <w:del w:id="8475" w:author="Huy Duc. Nguyen" w:date="2017-08-30T14:41:00Z">
          <w:r w:rsidR="008A19D1" w:rsidDel="008134D2">
            <w:rPr>
              <w:sz w:val="22"/>
              <w:szCs w:val="22"/>
              <w:lang w:val="en-US" w:eastAsia="ja-JP"/>
            </w:rPr>
            <w:delText xml:space="preserve"> </w:delText>
          </w:r>
        </w:del>
      </w:ins>
      <w:ins w:id="8476" w:author="Hirokuni Lee" w:date="2017-03-08T15:03:00Z">
        <w:del w:id="8477" w:author="Huy Duc. Nguyen" w:date="2017-08-30T14:41:00Z">
          <w:r w:rsidR="00EE2768" w:rsidRPr="000B0F0E" w:rsidDel="008134D2">
            <w:rPr>
              <w:sz w:val="22"/>
              <w:szCs w:val="22"/>
              <w:lang w:val="en-US" w:eastAsia="ja-JP"/>
              <w:rPrChange w:id="8478" w:author="Hirokuni Lee" w:date="2017-03-08T15:12:00Z">
                <w:rPr>
                  <w:lang w:val="en-US" w:eastAsia="ja-JP"/>
                </w:rPr>
              </w:rPrChange>
            </w:rPr>
            <w:delText xml:space="preserve">is launched </w:delText>
          </w:r>
        </w:del>
      </w:ins>
      <w:del w:id="8479" w:author="Huy Duc. Nguyen" w:date="2017-08-30T14:41:00Z">
        <w:r w:rsidRPr="000B0F0E" w:rsidDel="008134D2">
          <w:rPr>
            <w:sz w:val="22"/>
            <w:szCs w:val="22"/>
            <w:lang w:val="en-US" w:eastAsia="ja-JP"/>
            <w:rPrChange w:id="8480" w:author="Hirokuni Lee" w:date="2017-03-08T15:12:00Z">
              <w:rPr>
                <w:lang w:val="en-US" w:eastAsia="ja-JP"/>
              </w:rPr>
            </w:rPrChange>
          </w:rPr>
          <w:delText xml:space="preserve">in </w:delText>
        </w:r>
      </w:del>
      <w:ins w:id="8481" w:author=" " w:date="2017-03-08T14:09:00Z">
        <w:del w:id="8482" w:author="Huy Duc. Nguyen" w:date="2017-08-30T14:41:00Z">
          <w:r w:rsidR="003A32A0" w:rsidRPr="000B0F0E" w:rsidDel="008134D2">
            <w:rPr>
              <w:sz w:val="22"/>
              <w:szCs w:val="22"/>
              <w:lang w:val="en-US" w:eastAsia="ja-JP"/>
              <w:rPrChange w:id="8483" w:author="Hirokuni Lee" w:date="2017-03-08T15:12:00Z">
                <w:rPr>
                  <w:lang w:val="en-US" w:eastAsia="ja-JP"/>
                </w:rPr>
              </w:rPrChange>
            </w:rPr>
            <w:delText>HDMI0 Display</w:delText>
          </w:r>
        </w:del>
      </w:ins>
      <w:del w:id="8484" w:author="Huy Duc. Nguyen" w:date="2017-08-30T14:41:00Z">
        <w:r w:rsidRPr="000B0F0E" w:rsidDel="008134D2">
          <w:rPr>
            <w:sz w:val="22"/>
            <w:szCs w:val="22"/>
            <w:lang w:val="en-US" w:eastAsia="ja-JP"/>
            <w:rPrChange w:id="8485" w:author="Hirokuni Lee" w:date="2017-03-08T15:12:00Z">
              <w:rPr>
                <w:lang w:val="en-US" w:eastAsia="ja-JP"/>
              </w:rPr>
            </w:rPrChange>
          </w:rPr>
          <w:delText>Linux side.</w:delText>
        </w:r>
      </w:del>
    </w:p>
    <w:p w:rsidR="002B46C8" w:rsidRPr="001C3A29" w:rsidDel="008134D2" w:rsidRDefault="000D6FB0" w:rsidP="002B46C8">
      <w:pPr>
        <w:pStyle w:val="ListParagraph"/>
        <w:numPr>
          <w:ilvl w:val="0"/>
          <w:numId w:val="7"/>
        </w:numPr>
        <w:rPr>
          <w:del w:id="8486" w:author="Huy Duc. Nguyen" w:date="2017-08-30T14:41:00Z"/>
          <w:sz w:val="22"/>
          <w:lang w:val="en-US" w:eastAsia="ja-JP"/>
        </w:rPr>
      </w:pPr>
      <w:del w:id="8487" w:author="Huy Duc. Nguyen" w:date="2017-08-30T14:41:00Z">
        <w:r w:rsidDel="008134D2">
          <w:rPr>
            <w:lang w:val="en-US" w:eastAsia="ja-JP"/>
          </w:rPr>
          <w:delText>Subtract time of downloading INTEGRITY image.</w:delText>
        </w:r>
      </w:del>
    </w:p>
    <w:p w:rsidR="00EE2768" w:rsidRPr="00414B13" w:rsidDel="008134D2" w:rsidRDefault="00EE2768" w:rsidP="00EE2768">
      <w:pPr>
        <w:pStyle w:val="CETextBody"/>
        <w:numPr>
          <w:ilvl w:val="0"/>
          <w:numId w:val="7"/>
        </w:numPr>
        <w:rPr>
          <w:ins w:id="8488" w:author="Hirokuni Lee" w:date="2017-03-08T15:02:00Z"/>
          <w:del w:id="8489" w:author="Huy Duc. Nguyen" w:date="2017-08-30T14:41:00Z"/>
          <w:lang w:val="en-US" w:eastAsia="ja-JP"/>
        </w:rPr>
      </w:pPr>
      <w:ins w:id="8490" w:author="Hirokuni Lee" w:date="2017-03-08T15:02:00Z">
        <w:del w:id="8491" w:author="Huy Duc. Nguyen" w:date="2017-08-30T14:41:00Z">
          <w:r w:rsidDel="008134D2">
            <w:rPr>
              <w:rFonts w:hint="eastAsia"/>
              <w:lang w:val="en-US" w:eastAsia="ja-JP"/>
            </w:rPr>
            <w:delText>Use the video taken at section 5.4.1.</w:delText>
          </w:r>
        </w:del>
      </w:ins>
    </w:p>
    <w:p w:rsidR="00E67223" w:rsidRPr="000B0F0E" w:rsidDel="008134D2" w:rsidRDefault="00E67223" w:rsidP="00E67223">
      <w:pPr>
        <w:pStyle w:val="CETextBody"/>
        <w:rPr>
          <w:del w:id="8492" w:author="Huy Duc. Nguyen" w:date="2017-08-30T14:41:00Z"/>
          <w:lang w:val="en-US" w:eastAsia="ja-JP"/>
        </w:rPr>
      </w:pPr>
    </w:p>
    <w:p w:rsidR="00E67223" w:rsidDel="008134D2" w:rsidRDefault="00E67223" w:rsidP="00E67223">
      <w:pPr>
        <w:pStyle w:val="CETextBody"/>
        <w:numPr>
          <w:ilvl w:val="0"/>
          <w:numId w:val="29"/>
        </w:numPr>
        <w:ind w:left="567" w:hanging="567"/>
        <w:rPr>
          <w:del w:id="8493" w:author="Huy Duc. Nguyen" w:date="2017-08-30T14:41:00Z"/>
          <w:lang w:val="en-US" w:eastAsia="ja-JP"/>
        </w:rPr>
      </w:pPr>
      <w:del w:id="8494" w:author="Huy Duc. Nguyen" w:date="2017-08-30T14:41:00Z">
        <w:r w:rsidDel="008134D2">
          <w:rPr>
            <w:rFonts w:hint="eastAsia"/>
            <w:lang w:val="en-US" w:eastAsia="ja-JP"/>
          </w:rPr>
          <w:delText>How to measure</w:delText>
        </w:r>
      </w:del>
    </w:p>
    <w:p w:rsidR="00475DF0" w:rsidDel="008134D2" w:rsidRDefault="00475DF0" w:rsidP="003A32A0">
      <w:pPr>
        <w:pStyle w:val="CETextBody"/>
        <w:numPr>
          <w:ilvl w:val="0"/>
          <w:numId w:val="332"/>
        </w:numPr>
        <w:rPr>
          <w:ins w:id="8495" w:author="Kazuhiro Takagi" w:date="2017-03-15T09:53:00Z"/>
          <w:del w:id="8496" w:author="Huy Duc. Nguyen" w:date="2017-08-30T14:41:00Z"/>
          <w:lang w:val="en-US" w:eastAsia="ja-JP"/>
        </w:rPr>
      </w:pPr>
      <w:ins w:id="8497" w:author="Kazuhiro Takagi" w:date="2017-03-15T09:53:00Z">
        <w:del w:id="8498" w:author="Huy Duc. Nguyen" w:date="2017-08-30T14:41:00Z">
          <w:r w:rsidDel="008134D2">
            <w:rPr>
              <w:rFonts w:hint="eastAsia"/>
              <w:lang w:val="en-US" w:eastAsia="ja-JP"/>
            </w:rPr>
            <w:delText xml:space="preserve">Take </w:delText>
          </w:r>
          <w:r w:rsidDel="008134D2">
            <w:rPr>
              <w:lang w:val="en-US" w:eastAsia="ja-JP"/>
            </w:rPr>
            <w:delText>the</w:delText>
          </w:r>
          <w:r w:rsidDel="008134D2">
            <w:rPr>
              <w:rFonts w:hint="eastAsia"/>
              <w:lang w:val="en-US" w:eastAsia="ja-JP"/>
            </w:rPr>
            <w:delText xml:space="preserve"> boot situation on video.</w:delText>
          </w:r>
        </w:del>
      </w:ins>
    </w:p>
    <w:p w:rsidR="00E67223" w:rsidDel="008134D2" w:rsidRDefault="00475DF0" w:rsidP="00E67223">
      <w:pPr>
        <w:pStyle w:val="CETextBody"/>
        <w:ind w:left="567"/>
        <w:rPr>
          <w:ins w:id="8499" w:author=" " w:date="2017-03-08T14:07:00Z"/>
          <w:del w:id="8500" w:author="Huy Duc. Nguyen" w:date="2017-08-30T14:41:00Z"/>
          <w:lang w:val="en-US" w:eastAsia="ja-JP"/>
        </w:rPr>
      </w:pPr>
      <w:ins w:id="8501" w:author="Kazuhiro Takagi" w:date="2017-03-15T09:53:00Z">
        <w:del w:id="8502" w:author="Huy Duc. Nguyen" w:date="2017-08-30T14:41:00Z">
          <w:r w:rsidRPr="000B0F0E" w:rsidDel="008134D2">
            <w:rPr>
              <w:rFonts w:hint="eastAsia"/>
              <w:lang w:val="en-US" w:eastAsia="ja-JP"/>
            </w:rPr>
            <w:delText xml:space="preserve">Search the frame which </w:delText>
          </w:r>
          <w:r w:rsidDel="008134D2">
            <w:rPr>
              <w:rFonts w:hint="eastAsia"/>
              <w:lang w:val="en-US" w:eastAsia="ja-JP"/>
            </w:rPr>
            <w:delText>S</w:delText>
          </w:r>
          <w:r w:rsidDel="008134D2">
            <w:rPr>
              <w:lang w:val="en-US" w:eastAsia="ja-JP"/>
            </w:rPr>
            <w:delText xml:space="preserve">alvator-X LED14 changes to ON </w:delText>
          </w:r>
          <w:r w:rsidRPr="0045058C" w:rsidDel="008134D2">
            <w:rPr>
              <w:lang w:val="en-US" w:eastAsia="ja-JP"/>
            </w:rPr>
            <w:delText>from the video.</w:delText>
          </w:r>
        </w:del>
      </w:ins>
      <w:ins w:id="8503" w:author="Hirokuni Lee" w:date="2017-03-08T15:06:00Z">
        <w:del w:id="8504" w:author="Huy Duc. Nguyen" w:date="2017-08-30T14:41:00Z">
          <w:r w:rsidR="00B45B29" w:rsidRPr="007B405D" w:rsidDel="008134D2">
            <w:rPr>
              <w:rFonts w:hint="eastAsia"/>
              <w:lang w:val="en-US" w:eastAsia="ja-JP"/>
            </w:rPr>
            <w:delText>Search the frame which contain</w:delText>
          </w:r>
          <w:r w:rsidR="00B45B29" w:rsidDel="008134D2">
            <w:rPr>
              <w:rFonts w:hint="eastAsia"/>
              <w:lang w:val="en-US" w:eastAsia="ja-JP"/>
            </w:rPr>
            <w:delText>s</w:delText>
          </w:r>
          <w:r w:rsidR="00B45B29" w:rsidRPr="007B405D" w:rsidDel="008134D2">
            <w:rPr>
              <w:rFonts w:hint="eastAsia"/>
              <w:lang w:val="en-US" w:eastAsia="ja-JP"/>
            </w:rPr>
            <w:delText xml:space="preserve"> the log </w:delText>
          </w:r>
          <w:r w:rsidR="00B45B29" w:rsidRPr="007B405D" w:rsidDel="008134D2">
            <w:rPr>
              <w:lang w:val="en-US" w:eastAsia="ja-JP"/>
            </w:rPr>
            <w:delText>“NOTICE:  BL2: R-Car Gen3 Initial Program Loader(CA57) Rev.1.0.5”</w:delText>
          </w:r>
          <w:r w:rsidR="00B45B29" w:rsidRPr="007B405D" w:rsidDel="008134D2">
            <w:rPr>
              <w:rFonts w:hint="eastAsia"/>
              <w:lang w:val="en-US" w:eastAsia="ja-JP"/>
            </w:rPr>
            <w:delText xml:space="preserve"> from the video.</w:delText>
          </w:r>
        </w:del>
      </w:ins>
    </w:p>
    <w:p w:rsidR="003A32A0" w:rsidDel="008134D2" w:rsidRDefault="003A32A0" w:rsidP="00E67223">
      <w:pPr>
        <w:pStyle w:val="CETextBody"/>
        <w:ind w:left="567"/>
        <w:rPr>
          <w:ins w:id="8505" w:author=" " w:date="2017-03-08T14:07:00Z"/>
          <w:del w:id="8506" w:author="Huy Duc. Nguyen" w:date="2017-08-30T14:41:00Z"/>
          <w:lang w:val="en-US" w:eastAsia="ja-JP"/>
        </w:rPr>
      </w:pPr>
    </w:p>
    <w:p w:rsidR="003A32A0" w:rsidDel="008134D2" w:rsidRDefault="003A32A0" w:rsidP="003A32A0">
      <w:pPr>
        <w:pStyle w:val="CETextBody"/>
        <w:numPr>
          <w:ilvl w:val="0"/>
          <w:numId w:val="332"/>
        </w:numPr>
        <w:rPr>
          <w:ins w:id="8507" w:author=" " w:date="2017-03-08T14:07:00Z"/>
          <w:del w:id="8508" w:author="Huy Duc. Nguyen" w:date="2017-08-30T14:41:00Z"/>
          <w:lang w:val="en-US" w:eastAsia="ja-JP"/>
        </w:rPr>
      </w:pPr>
      <w:ins w:id="8509" w:author=" " w:date="2017-03-08T14:07:00Z">
        <w:del w:id="8510" w:author="Huy Duc. Nguyen" w:date="2017-08-30T14:41:00Z">
          <w:r w:rsidDel="008134D2">
            <w:rPr>
              <w:rFonts w:hint="eastAsia"/>
              <w:lang w:val="en-US" w:eastAsia="ja-JP"/>
            </w:rPr>
            <w:delText>5.4.1</w:delText>
          </w:r>
          <w:r w:rsidDel="008134D2">
            <w:rPr>
              <w:rFonts w:hint="eastAsia"/>
              <w:lang w:val="en-US" w:eastAsia="ja-JP"/>
            </w:rPr>
            <w:delText>章で撮影した撮影したビデオ映像から、電源投入時のログ</w:delText>
          </w:r>
          <w:r w:rsidDel="008134D2">
            <w:rPr>
              <w:lang w:val="en-US" w:eastAsia="ja-JP"/>
            </w:rPr>
            <w:delText xml:space="preserve"> “</w:delText>
          </w:r>
          <w:r w:rsidRPr="009C5DA6" w:rsidDel="008134D2">
            <w:rPr>
              <w:lang w:val="en-US" w:eastAsia="ja-JP"/>
            </w:rPr>
            <w:delText>NOTICE:  BL2: R-Car Gen3 Initial Program Loader(CA57) Rev.1.0.5</w:delText>
          </w:r>
          <w:r w:rsidDel="008134D2">
            <w:rPr>
              <w:lang w:val="en-US" w:eastAsia="ja-JP"/>
            </w:rPr>
            <w:delText>”</w:delText>
          </w:r>
          <w:r w:rsidDel="008134D2">
            <w:rPr>
              <w:rFonts w:hint="eastAsia"/>
              <w:lang w:val="en-US" w:eastAsia="ja-JP"/>
            </w:rPr>
            <w:delText>が出力された瞬間のフレームを探す。</w:delText>
          </w:r>
        </w:del>
      </w:ins>
    </w:p>
    <w:p w:rsidR="003A32A0" w:rsidDel="008134D2" w:rsidRDefault="003A32A0" w:rsidP="003A32A0">
      <w:pPr>
        <w:pStyle w:val="CETextBody"/>
        <w:ind w:left="422"/>
        <w:rPr>
          <w:ins w:id="8511" w:author=" " w:date="2017-03-08T14:07:00Z"/>
          <w:del w:id="8512" w:author="Huy Duc. Nguyen" w:date="2017-08-30T14:41:00Z"/>
          <w:lang w:val="en-US" w:eastAsia="ja-JP"/>
        </w:rPr>
      </w:pPr>
      <w:ins w:id="8513" w:author=" " w:date="2017-03-08T14:07:00Z">
        <w:del w:id="8514" w:author="Huy Duc. Nguyen" w:date="2017-08-30T14:41:00Z">
          <w:r w:rsidDel="008134D2">
            <w:rPr>
              <w:noProof/>
              <w:lang w:val="en-US"/>
            </w:rPr>
            <mc:AlternateContent>
              <mc:Choice Requires="wps">
                <w:drawing>
                  <wp:anchor distT="0" distB="0" distL="114300" distR="114300" simplePos="0" relativeHeight="251758080" behindDoc="0" locked="0" layoutInCell="1" allowOverlap="1" wp14:anchorId="30D88184" wp14:editId="7CED7F2A">
                    <wp:simplePos x="0" y="0"/>
                    <wp:positionH relativeFrom="column">
                      <wp:posOffset>926465</wp:posOffset>
                    </wp:positionH>
                    <wp:positionV relativeFrom="paragraph">
                      <wp:posOffset>34290</wp:posOffset>
                    </wp:positionV>
                    <wp:extent cx="4701540" cy="422910"/>
                    <wp:effectExtent l="0" t="0" r="22860" b="15240"/>
                    <wp:wrapNone/>
                    <wp:docPr id="291" name="テキスト ボックス 291"/>
                    <wp:cNvGraphicFramePr/>
                    <a:graphic xmlns:a="http://schemas.openxmlformats.org/drawingml/2006/main">
                      <a:graphicData uri="http://schemas.microsoft.com/office/word/2010/wordprocessingShape">
                        <wps:wsp>
                          <wps:cNvSpPr txBox="1"/>
                          <wps:spPr>
                            <a:xfrm>
                              <a:off x="0" y="0"/>
                              <a:ext cx="4701540" cy="422910"/>
                            </a:xfrm>
                            <a:prstGeom prst="rect">
                              <a:avLst/>
                            </a:prstGeom>
                            <a:solidFill>
                              <a:sysClr val="window" lastClr="FFFFFF"/>
                            </a:solidFill>
                            <a:ln w="6350">
                              <a:solidFill>
                                <a:prstClr val="black"/>
                              </a:solidFill>
                            </a:ln>
                            <a:effectLst/>
                          </wps:spPr>
                          <wps:txbx>
                            <w:txbxContent>
                              <w:p w:rsidR="005B1E90"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R-Car Gen3 Initial Program Loader(CA57) Rev.1.0.5</w:t>
                                </w:r>
                              </w:p>
                              <w:p w:rsidR="005B1E90" w:rsidRPr="00997E4E"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8184" id="テキスト ボックス 291" o:spid="_x0000_s1105" type="#_x0000_t202" style="position:absolute;left:0;text-align:left;margin-left:72.95pt;margin-top:2.7pt;width:370.2pt;height:33.3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" fillcolor="window" strokeweight=".5pt">
                    <v:textbox>
                      <w:txbxContent>
                        <w:p w:rsidR="005B1E90"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 xml:space="preserve">NOTICE:  BL2: R-Car Gen3 Initial Program </w:t>
                          </w:r>
                          <w:proofErr w:type="gramStart"/>
                          <w:r w:rsidRPr="009C5DA6">
                            <w:rPr>
                              <w:rFonts w:ascii="Courier New" w:hAnsi="Courier New" w:cs="Courier New"/>
                              <w:sz w:val="18"/>
                              <w:szCs w:val="18"/>
                              <w:lang w:val="en-US" w:eastAsia="ja-JP"/>
                            </w:rPr>
                            <w:t>Loader(</w:t>
                          </w:r>
                          <w:proofErr w:type="gramEnd"/>
                          <w:r w:rsidRPr="009C5DA6">
                            <w:rPr>
                              <w:rFonts w:ascii="Courier New" w:hAnsi="Courier New" w:cs="Courier New"/>
                              <w:sz w:val="18"/>
                              <w:szCs w:val="18"/>
                              <w:lang w:val="en-US" w:eastAsia="ja-JP"/>
                            </w:rPr>
                            <w:t>CA57) Rev.1.0.5</w:t>
                          </w:r>
                        </w:p>
                        <w:p w:rsidR="005B1E90" w:rsidRPr="00997E4E" w:rsidRDefault="005B1E90" w:rsidP="003A32A0">
                          <w:pPr>
                            <w:rPr>
                              <w:rFonts w:ascii="Courier New" w:hAnsi="Courier New" w:cs="Courier New"/>
                              <w:sz w:val="18"/>
                              <w:szCs w:val="18"/>
                              <w:lang w:val="en-US" w:eastAsia="ja-JP"/>
                            </w:rPr>
                          </w:pPr>
                          <w:r w:rsidRPr="009C5DA6">
                            <w:rPr>
                              <w:rFonts w:ascii="Courier New" w:hAnsi="Courier New" w:cs="Courier New"/>
                              <w:sz w:val="18"/>
                              <w:szCs w:val="18"/>
                              <w:lang w:val="en-US" w:eastAsia="ja-JP"/>
                            </w:rPr>
                            <w:t>NOTICE:  BL2: PRR is R-Car H3 ES1.1</w:t>
                          </w:r>
                          <w:r w:rsidRPr="009C5DA6" w:rsidDel="009C5DA6">
                            <w:rPr>
                              <w:rFonts w:ascii="Courier New" w:hAnsi="Courier New" w:cs="Courier New"/>
                              <w:sz w:val="18"/>
                              <w:szCs w:val="18"/>
                              <w:lang w:val="en-US" w:eastAsia="ja-JP"/>
                            </w:rPr>
                            <w:t xml:space="preserve"> </w:t>
                          </w:r>
                        </w:p>
                      </w:txbxContent>
                    </v:textbox>
                  </v:shape>
                </w:pict>
              </mc:Fallback>
            </mc:AlternateContent>
          </w:r>
          <w:r w:rsidDel="008134D2">
            <w:rPr>
              <w:noProof/>
              <w:lang w:val="en-US"/>
            </w:rPr>
            <mc:AlternateContent>
              <mc:Choice Requires="wps">
                <w:drawing>
                  <wp:anchor distT="0" distB="0" distL="114300" distR="114300" simplePos="0" relativeHeight="251759104" behindDoc="0" locked="0" layoutInCell="1" allowOverlap="1" wp14:anchorId="3E3462C6" wp14:editId="7ABE0AC9">
                    <wp:simplePos x="0" y="0"/>
                    <wp:positionH relativeFrom="column">
                      <wp:posOffset>994410</wp:posOffset>
                    </wp:positionH>
                    <wp:positionV relativeFrom="paragraph">
                      <wp:posOffset>72551</wp:posOffset>
                    </wp:positionV>
                    <wp:extent cx="4415050" cy="156210"/>
                    <wp:effectExtent l="0" t="0" r="24130" b="15240"/>
                    <wp:wrapNone/>
                    <wp:docPr id="292" name="正方形/長方形 292"/>
                    <wp:cNvGraphicFramePr/>
                    <a:graphic xmlns:a="http://schemas.openxmlformats.org/drawingml/2006/main">
                      <a:graphicData uri="http://schemas.microsoft.com/office/word/2010/wordprocessingShape">
                        <wps:wsp>
                          <wps:cNvSpPr/>
                          <wps:spPr>
                            <a:xfrm>
                              <a:off x="0" y="0"/>
                              <a:ext cx="4415050" cy="156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7B74D" id="正方形/長方形 292" o:spid="_x0000_s1026" style="position:absolute;margin-left:78.3pt;margin-top:5.7pt;width:347.65pt;height:12.3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" filled="f" strokecolor="#c0504d [3205]" strokeweight="2pt"/>
                </w:pict>
              </mc:Fallback>
            </mc:AlternateContent>
          </w:r>
        </w:del>
      </w:ins>
    </w:p>
    <w:p w:rsidR="003A32A0" w:rsidDel="008134D2" w:rsidRDefault="003A32A0" w:rsidP="003A32A0">
      <w:pPr>
        <w:pStyle w:val="CETextBody"/>
        <w:ind w:left="422"/>
        <w:rPr>
          <w:ins w:id="8515" w:author=" " w:date="2017-03-08T14:07:00Z"/>
          <w:del w:id="8516" w:author="Huy Duc. Nguyen" w:date="2017-08-30T14:41:00Z"/>
          <w:lang w:val="en-US" w:eastAsia="ja-JP"/>
        </w:rPr>
      </w:pPr>
    </w:p>
    <w:p w:rsidR="003A32A0" w:rsidDel="008134D2" w:rsidRDefault="003A32A0" w:rsidP="003A32A0">
      <w:pPr>
        <w:pStyle w:val="CETextBody"/>
        <w:ind w:left="422"/>
        <w:rPr>
          <w:ins w:id="8517" w:author=" " w:date="2017-03-08T14:07:00Z"/>
          <w:del w:id="8518" w:author="Huy Duc. Nguyen" w:date="2017-08-30T14:41:00Z"/>
          <w:lang w:val="en-US" w:eastAsia="ja-JP"/>
        </w:rPr>
      </w:pPr>
    </w:p>
    <w:p w:rsidR="003A32A0" w:rsidDel="008134D2" w:rsidRDefault="00933F6C" w:rsidP="003A32A0">
      <w:pPr>
        <w:pStyle w:val="CETextBody"/>
        <w:numPr>
          <w:ilvl w:val="0"/>
          <w:numId w:val="332"/>
        </w:numPr>
        <w:rPr>
          <w:ins w:id="8519" w:author=" " w:date="2017-03-08T14:07:00Z"/>
          <w:del w:id="8520" w:author="Huy Duc. Nguyen" w:date="2017-08-30T14:41:00Z"/>
          <w:lang w:val="en-US" w:eastAsia="ja-JP"/>
        </w:rPr>
      </w:pPr>
      <w:ins w:id="8521" w:author="Hirokuni Lee" w:date="2017-03-08T15:07:00Z">
        <w:del w:id="8522" w:author="Huy Duc. Nguyen" w:date="2017-08-30T14:41:00Z">
          <w:r w:rsidRPr="007B405D" w:rsidDel="008134D2">
            <w:rPr>
              <w:rFonts w:hint="eastAsia"/>
              <w:lang w:val="en-US" w:eastAsia="ja-JP"/>
            </w:rPr>
            <w:delText>Similarly, s</w:delText>
          </w:r>
        </w:del>
      </w:ins>
      <w:ins w:id="8523" w:author="Kazuhiro Takagi" w:date="2017-03-15T09:54:00Z">
        <w:del w:id="8524" w:author="Huy Duc. Nguyen" w:date="2017-08-30T14:41:00Z">
          <w:r w:rsidR="00475DF0" w:rsidDel="008134D2">
            <w:rPr>
              <w:lang w:val="en-US" w:eastAsia="ja-JP"/>
            </w:rPr>
            <w:delText>S</w:delText>
          </w:r>
        </w:del>
      </w:ins>
      <w:ins w:id="8525" w:author="Hirokuni Lee" w:date="2017-03-08T15:07:00Z">
        <w:del w:id="8526" w:author="Huy Duc. Nguyen" w:date="2017-08-30T14:41:00Z">
          <w:r w:rsidRPr="007B405D" w:rsidDel="008134D2">
            <w:rPr>
              <w:rFonts w:hint="eastAsia"/>
              <w:lang w:val="en-US" w:eastAsia="ja-JP"/>
            </w:rPr>
            <w:delText xml:space="preserve">earch the frame which contains </w:delText>
          </w:r>
        </w:del>
      </w:ins>
      <w:ins w:id="8527" w:author="Hirokuni Lee" w:date="2017-03-08T15:08:00Z">
        <w:del w:id="8528" w:author="Huy Duc. Nguyen" w:date="2017-08-30T14:41:00Z">
          <w:r w:rsidDel="008134D2">
            <w:rPr>
              <w:rFonts w:hint="eastAsia"/>
              <w:lang w:val="en-US" w:eastAsia="ja-JP"/>
            </w:rPr>
            <w:delText>the HMI image</w:delText>
          </w:r>
        </w:del>
      </w:ins>
      <w:ins w:id="8529" w:author="Hirokuni Lee" w:date="2017-03-08T15:07:00Z">
        <w:del w:id="8530" w:author="Huy Duc. Nguyen" w:date="2017-08-30T14:41:00Z">
          <w:r w:rsidRPr="007B405D" w:rsidDel="008134D2">
            <w:rPr>
              <w:rFonts w:hint="eastAsia"/>
              <w:lang w:val="en-US" w:eastAsia="ja-JP"/>
            </w:rPr>
            <w:delText xml:space="preserve">, which </w:delText>
          </w:r>
          <w:r w:rsidDel="008134D2">
            <w:rPr>
              <w:rFonts w:hint="eastAsia"/>
              <w:lang w:val="en-US" w:eastAsia="ja-JP"/>
            </w:rPr>
            <w:delText>is output in the HDMI</w:delText>
          </w:r>
        </w:del>
      </w:ins>
      <w:ins w:id="8531" w:author="Hirokuni Lee" w:date="2017-03-08T15:08:00Z">
        <w:del w:id="8532" w:author="Huy Duc. Nguyen" w:date="2017-08-30T14:41:00Z">
          <w:r w:rsidDel="008134D2">
            <w:rPr>
              <w:rFonts w:hint="eastAsia"/>
              <w:lang w:val="en-US" w:eastAsia="ja-JP"/>
            </w:rPr>
            <w:delText>0</w:delText>
          </w:r>
        </w:del>
      </w:ins>
      <w:ins w:id="8533" w:author="Hirokuni Lee" w:date="2017-03-08T15:07:00Z">
        <w:del w:id="8534" w:author="Huy Duc. Nguyen" w:date="2017-08-30T14:41:00Z">
          <w:r w:rsidRPr="007B405D" w:rsidDel="008134D2">
            <w:rPr>
              <w:rFonts w:hint="eastAsia"/>
              <w:lang w:val="en-US" w:eastAsia="ja-JP"/>
            </w:rPr>
            <w:delText xml:space="preserve"> display </w:delText>
          </w:r>
          <w:r w:rsidRPr="007B405D" w:rsidDel="008134D2">
            <w:rPr>
              <w:lang w:val="en-US" w:eastAsia="ja-JP"/>
            </w:rPr>
            <w:delText>right</w:delText>
          </w:r>
          <w:r w:rsidRPr="007B405D" w:rsidDel="008134D2">
            <w:rPr>
              <w:rFonts w:hint="eastAsia"/>
              <w:lang w:val="en-US" w:eastAsia="ja-JP"/>
            </w:rPr>
            <w:delText xml:space="preserve"> after the </w:delText>
          </w:r>
        </w:del>
      </w:ins>
      <w:ins w:id="8535" w:author="Hirokuni Lee" w:date="2017-03-08T15:08:00Z">
        <w:del w:id="8536" w:author="Huy Duc. Nguyen" w:date="2017-08-30T14:41:00Z">
          <w:r w:rsidDel="008134D2">
            <w:rPr>
              <w:rFonts w:hint="eastAsia"/>
              <w:lang w:val="en-US" w:eastAsia="ja-JP"/>
            </w:rPr>
            <w:delText>Coverflow</w:delText>
          </w:r>
        </w:del>
      </w:ins>
      <w:ins w:id="8537" w:author="Kazuhiro Takagi" w:date="2017-03-08T19:19:00Z">
        <w:del w:id="8538" w:author="Huy Duc. Nguyen" w:date="2017-08-30T14:41:00Z">
          <w:r w:rsidR="008A19D1" w:rsidDel="008134D2">
            <w:rPr>
              <w:lang w:val="en-US" w:eastAsia="ja-JP"/>
            </w:rPr>
            <w:delText>HMI</w:delText>
          </w:r>
        </w:del>
      </w:ins>
      <w:ins w:id="8539" w:author="Hirokuni Lee" w:date="2017-03-08T15:08:00Z">
        <w:del w:id="8540" w:author="Huy Duc. Nguyen" w:date="2017-08-30T14:41:00Z">
          <w:r w:rsidDel="008134D2">
            <w:rPr>
              <w:rFonts w:hint="eastAsia"/>
              <w:lang w:val="en-US" w:eastAsia="ja-JP"/>
            </w:rPr>
            <w:delText xml:space="preserve"> </w:delText>
          </w:r>
        </w:del>
      </w:ins>
      <w:ins w:id="8541" w:author="Hirokuni Lee" w:date="2017-03-08T15:07:00Z">
        <w:del w:id="8542" w:author="Huy Duc. Nguyen" w:date="2017-08-30T14:41:00Z">
          <w:r w:rsidRPr="007B405D" w:rsidDel="008134D2">
            <w:rPr>
              <w:rFonts w:hint="eastAsia"/>
              <w:lang w:val="en-US" w:eastAsia="ja-JP"/>
            </w:rPr>
            <w:delText>Application is launched.</w:delText>
          </w:r>
        </w:del>
      </w:ins>
      <w:ins w:id="8543" w:author=" " w:date="2017-03-08T14:07:00Z">
        <w:del w:id="8544" w:author="Huy Duc. Nguyen" w:date="2017-08-30T14:41:00Z">
          <w:r w:rsidR="003A32A0" w:rsidDel="008134D2">
            <w:rPr>
              <w:rFonts w:hint="eastAsia"/>
              <w:lang w:val="en-US" w:eastAsia="ja-JP"/>
            </w:rPr>
            <w:delText>5.4.1</w:delText>
          </w:r>
          <w:r w:rsidR="003A32A0" w:rsidDel="008134D2">
            <w:rPr>
              <w:rFonts w:hint="eastAsia"/>
              <w:lang w:val="en-US" w:eastAsia="ja-JP"/>
            </w:rPr>
            <w:delText>章で撮影した撮影したビデオ映像から、</w:delText>
          </w:r>
          <w:r w:rsidR="003A32A0" w:rsidDel="008134D2">
            <w:rPr>
              <w:rFonts w:hint="eastAsia"/>
              <w:lang w:val="en-US" w:eastAsia="ja-JP"/>
            </w:rPr>
            <w:delText>HDMI</w:delText>
          </w:r>
        </w:del>
      </w:ins>
      <w:ins w:id="8545" w:author=" " w:date="2017-03-08T14:10:00Z">
        <w:del w:id="8546" w:author="Huy Duc. Nguyen" w:date="2017-08-30T14:41:00Z">
          <w:r w:rsidR="003A32A0" w:rsidDel="008134D2">
            <w:rPr>
              <w:rFonts w:hint="eastAsia"/>
              <w:lang w:val="en-US" w:eastAsia="ja-JP"/>
            </w:rPr>
            <w:delText>0</w:delText>
          </w:r>
        </w:del>
      </w:ins>
      <w:ins w:id="8547" w:author=" " w:date="2017-03-08T14:07:00Z">
        <w:del w:id="8548" w:author="Huy Duc. Nguyen" w:date="2017-08-30T14:41:00Z">
          <w:r w:rsidR="003A32A0" w:rsidDel="008134D2">
            <w:rPr>
              <w:rFonts w:hint="eastAsia"/>
              <w:lang w:val="en-US" w:eastAsia="ja-JP"/>
            </w:rPr>
            <w:delText>のディスプレイに</w:delText>
          </w:r>
        </w:del>
      </w:ins>
      <w:ins w:id="8549" w:author=" " w:date="2017-03-08T14:10:00Z">
        <w:del w:id="8550" w:author="Huy Duc. Nguyen" w:date="2017-08-30T14:41:00Z">
          <w:r w:rsidR="003A32A0" w:rsidDel="008134D2">
            <w:rPr>
              <w:rFonts w:hint="eastAsia"/>
              <w:lang w:val="en-US" w:eastAsia="ja-JP"/>
            </w:rPr>
            <w:delText>Coverflow a</w:delText>
          </w:r>
        </w:del>
      </w:ins>
      <w:ins w:id="8551" w:author=" " w:date="2017-03-08T14:07:00Z">
        <w:del w:id="8552" w:author="Huy Duc. Nguyen" w:date="2017-08-30T14:41:00Z">
          <w:r w:rsidR="003A32A0" w:rsidDel="008134D2">
            <w:rPr>
              <w:rFonts w:hint="eastAsia"/>
              <w:lang w:val="en-US" w:eastAsia="ja-JP"/>
            </w:rPr>
            <w:delText>pplication</w:delText>
          </w:r>
          <w:r w:rsidR="003A32A0" w:rsidDel="008134D2">
            <w:rPr>
              <w:rFonts w:hint="eastAsia"/>
              <w:lang w:val="en-US" w:eastAsia="ja-JP"/>
            </w:rPr>
            <w:delText>が起動した直後の画面（</w:delText>
          </w:r>
        </w:del>
      </w:ins>
      <w:ins w:id="8553" w:author=" " w:date="2017-03-08T14:10:00Z">
        <w:del w:id="8554" w:author="Huy Duc. Nguyen" w:date="2017-08-30T14:41:00Z">
          <w:r w:rsidR="003A32A0" w:rsidDel="008134D2">
            <w:rPr>
              <w:rFonts w:hint="eastAsia"/>
              <w:lang w:val="en-US" w:eastAsia="ja-JP"/>
            </w:rPr>
            <w:delText>HMI</w:delText>
          </w:r>
        </w:del>
      </w:ins>
      <w:ins w:id="8555" w:author=" " w:date="2017-03-08T14:11:00Z">
        <w:del w:id="8556" w:author="Huy Duc. Nguyen" w:date="2017-08-30T14:41:00Z">
          <w:r w:rsidR="003A32A0" w:rsidDel="008134D2">
            <w:rPr>
              <w:rFonts w:hint="eastAsia"/>
              <w:lang w:val="en-US" w:eastAsia="ja-JP"/>
            </w:rPr>
            <w:delText>画面</w:delText>
          </w:r>
        </w:del>
      </w:ins>
      <w:ins w:id="8557" w:author=" " w:date="2017-03-08T14:07:00Z">
        <w:del w:id="8558" w:author="Huy Duc. Nguyen" w:date="2017-08-30T14:41:00Z">
          <w:r w:rsidR="003A32A0" w:rsidDel="008134D2">
            <w:rPr>
              <w:rFonts w:hint="eastAsia"/>
              <w:lang w:val="en-US" w:eastAsia="ja-JP"/>
            </w:rPr>
            <w:delText>）が出力された瞬間のフレームを探す。</w:delText>
          </w:r>
        </w:del>
      </w:ins>
    </w:p>
    <w:p w:rsidR="003A32A0" w:rsidDel="008134D2" w:rsidRDefault="00933F6C" w:rsidP="003A32A0">
      <w:pPr>
        <w:pStyle w:val="CETextBody"/>
        <w:numPr>
          <w:ilvl w:val="0"/>
          <w:numId w:val="332"/>
        </w:numPr>
        <w:rPr>
          <w:ins w:id="8559" w:author=" " w:date="2017-03-08T14:07:00Z"/>
          <w:del w:id="8560" w:author="Huy Duc. Nguyen" w:date="2017-08-30T14:41:00Z"/>
          <w:lang w:val="en-US" w:eastAsia="ja-JP"/>
        </w:rPr>
      </w:pPr>
      <w:ins w:id="8561" w:author="Hirokuni Lee" w:date="2017-03-08T15:09:00Z">
        <w:del w:id="8562" w:author="Huy Duc. Nguyen" w:date="2017-08-30T14:41:00Z">
          <w:r w:rsidDel="008134D2">
            <w:rPr>
              <w:rFonts w:hint="eastAsia"/>
              <w:lang w:val="en-US" w:eastAsia="ja-JP"/>
            </w:rPr>
            <w:delText>Calculate the interval time between the frames specified at the above step 1 and step2.</w:delText>
          </w:r>
        </w:del>
      </w:ins>
      <w:ins w:id="8563" w:author=" " w:date="2017-03-08T14:07:00Z">
        <w:del w:id="8564" w:author="Huy Duc. Nguyen" w:date="2017-08-30T14:41:00Z">
          <w:r w:rsidR="003A32A0" w:rsidDel="008134D2">
            <w:rPr>
              <w:rFonts w:hint="eastAsia"/>
              <w:lang w:val="en-US" w:eastAsia="ja-JP"/>
            </w:rPr>
            <w:delText>項番</w:delText>
          </w:r>
          <w:r w:rsidR="003A32A0" w:rsidDel="008134D2">
            <w:rPr>
              <w:rFonts w:hint="eastAsia"/>
              <w:lang w:val="en-US" w:eastAsia="ja-JP"/>
            </w:rPr>
            <w:delText>1</w:delText>
          </w:r>
          <w:r w:rsidR="003A32A0" w:rsidDel="008134D2">
            <w:rPr>
              <w:rFonts w:hint="eastAsia"/>
              <w:lang w:val="en-US" w:eastAsia="ja-JP"/>
            </w:rPr>
            <w:delText>と項番</w:delText>
          </w:r>
          <w:r w:rsidR="003A32A0" w:rsidDel="008134D2">
            <w:rPr>
              <w:rFonts w:hint="eastAsia"/>
              <w:lang w:val="en-US" w:eastAsia="ja-JP"/>
            </w:rPr>
            <w:delText>2</w:delText>
          </w:r>
          <w:r w:rsidR="003A32A0" w:rsidDel="008134D2">
            <w:rPr>
              <w:rFonts w:hint="eastAsia"/>
              <w:lang w:val="en-US" w:eastAsia="ja-JP"/>
            </w:rPr>
            <w:delText>の間隔を測定する</w:delText>
          </w:r>
        </w:del>
      </w:ins>
    </w:p>
    <w:p w:rsidR="003A32A0" w:rsidDel="008134D2" w:rsidRDefault="003A32A0" w:rsidP="00E67223">
      <w:pPr>
        <w:pStyle w:val="CETextBody"/>
        <w:ind w:left="567"/>
        <w:rPr>
          <w:del w:id="8565" w:author="Huy Duc. Nguyen" w:date="2017-08-30T14:41:00Z"/>
          <w:lang w:val="en-US" w:eastAsia="ja-JP"/>
        </w:rPr>
      </w:pPr>
    </w:p>
    <w:p w:rsidR="00E67223" w:rsidDel="008134D2" w:rsidRDefault="00E67223" w:rsidP="00E67223">
      <w:pPr>
        <w:pStyle w:val="CETextBody"/>
        <w:numPr>
          <w:ilvl w:val="0"/>
          <w:numId w:val="309"/>
        </w:numPr>
        <w:rPr>
          <w:del w:id="8566" w:author="Huy Duc. Nguyen" w:date="2017-08-30T14:41:00Z"/>
          <w:lang w:val="en-US" w:eastAsia="ja-JP"/>
        </w:rPr>
      </w:pPr>
      <w:del w:id="8567" w:author="Huy Duc. Nguyen" w:date="2017-08-30T14:41:00Z">
        <w:r w:rsidDel="008134D2">
          <w:rPr>
            <w:rFonts w:hint="eastAsia"/>
            <w:lang w:val="en-US" w:eastAsia="ja-JP"/>
          </w:rPr>
          <w:delText>Refer</w:delText>
        </w:r>
        <w:r w:rsidDel="008134D2">
          <w:rPr>
            <w:lang w:val="en-US" w:eastAsia="ja-JP"/>
          </w:rPr>
          <w:delText xml:space="preserve"> </w:delText>
        </w:r>
        <w:r w:rsidDel="008134D2">
          <w:rPr>
            <w:rFonts w:hint="eastAsia"/>
            <w:lang w:val="en-US" w:eastAsia="ja-JP"/>
          </w:rPr>
          <w:delText xml:space="preserve">to </w:delText>
        </w:r>
        <w:r w:rsidDel="008134D2">
          <w:rPr>
            <w:lang w:val="en-US" w:eastAsia="ja-JP"/>
          </w:rPr>
          <w:delText>5.4.1</w:delText>
        </w:r>
        <w:r w:rsidDel="008134D2">
          <w:rPr>
            <w:rFonts w:hint="eastAsia"/>
            <w:lang w:val="en-US" w:eastAsia="ja-JP"/>
          </w:rPr>
          <w:delText>.</w:delText>
        </w:r>
        <w:r w:rsidDel="008134D2">
          <w:rPr>
            <w:lang w:val="en-US" w:eastAsia="ja-JP"/>
          </w:rPr>
          <w:delText xml:space="preserve"> without formula</w:delText>
        </w:r>
      </w:del>
    </w:p>
    <w:p w:rsidR="00E67223" w:rsidDel="008134D2" w:rsidRDefault="00E67223" w:rsidP="00E67223">
      <w:pPr>
        <w:pStyle w:val="CETextBody"/>
        <w:numPr>
          <w:ilvl w:val="0"/>
          <w:numId w:val="309"/>
        </w:numPr>
        <w:rPr>
          <w:del w:id="8568" w:author="Huy Duc. Nguyen" w:date="2017-08-30T14:41:00Z"/>
          <w:lang w:val="en-US" w:eastAsia="ja-JP"/>
        </w:rPr>
      </w:pPr>
      <w:del w:id="8569" w:author="Huy Duc. Nguyen" w:date="2017-08-30T14:41:00Z">
        <w:r w:rsidDel="008134D2">
          <w:rPr>
            <w:lang w:val="en-US" w:eastAsia="ja-JP"/>
          </w:rPr>
          <w:delText>Calculate the time with following formula</w:delText>
        </w:r>
        <w:r w:rsidDel="008134D2">
          <w:rPr>
            <w:rFonts w:hint="eastAsia"/>
            <w:lang w:val="en-US" w:eastAsia="ja-JP"/>
          </w:rPr>
          <w:delText>.</w:delText>
        </w:r>
      </w:del>
    </w:p>
    <w:p w:rsidR="00E67223" w:rsidDel="008134D2" w:rsidRDefault="00E67223" w:rsidP="00E67223">
      <w:pPr>
        <w:pStyle w:val="CETextBody"/>
        <w:ind w:firstLineChars="300" w:firstLine="660"/>
        <w:rPr>
          <w:del w:id="8570" w:author="Huy Duc. Nguyen" w:date="2017-08-30T14:41:00Z"/>
          <w:lang w:val="en-US" w:eastAsia="ja-JP"/>
        </w:rPr>
      </w:pPr>
      <w:del w:id="8571" w:author="Huy Duc. Nguyen" w:date="2017-08-30T14:41:00Z">
        <w:r w:rsidDel="008134D2">
          <w:rPr>
            <w:lang w:val="en-US" w:eastAsia="ja-JP"/>
          </w:rPr>
          <w:delText xml:space="preserve">Formula: </w:delText>
        </w:r>
      </w:del>
    </w:p>
    <w:p w:rsidR="00E67223" w:rsidDel="008134D2" w:rsidRDefault="00E67223" w:rsidP="00E67223">
      <w:pPr>
        <w:pStyle w:val="CETextBody"/>
        <w:ind w:firstLineChars="300" w:firstLine="660"/>
        <w:rPr>
          <w:del w:id="8572" w:author="Huy Duc. Nguyen" w:date="2017-08-30T14:41:00Z"/>
          <w:lang w:val="en-US" w:eastAsia="ja-JP"/>
        </w:rPr>
      </w:pPr>
      <w:del w:id="8573" w:author="Huy Duc. Nguyen" w:date="2017-08-30T14:41:00Z">
        <w:r w:rsidRPr="002C6864" w:rsidDel="008134D2">
          <w:rPr>
            <w:lang w:val="en-US" w:eastAsia="ja-JP"/>
          </w:rPr>
          <w:delText>“correction time”</w:delText>
        </w:r>
        <w:r w:rsidR="002B46C8" w:rsidRPr="002B46C8" w:rsidDel="008134D2">
          <w:rPr>
            <w:lang w:val="en-US" w:eastAsia="ja-JP"/>
          </w:rPr>
          <w:delText xml:space="preserve"> </w:delText>
        </w:r>
        <w:r w:rsidR="002B46C8" w:rsidDel="008134D2">
          <w:rPr>
            <w:lang w:val="en-US" w:eastAsia="ja-JP"/>
          </w:rPr>
          <w:delText>– “download time”</w:delText>
        </w:r>
        <w:r w:rsidRPr="002C6864" w:rsidDel="008134D2">
          <w:rPr>
            <w:lang w:val="en-US" w:eastAsia="ja-JP"/>
          </w:rPr>
          <w:delText xml:space="preserve"> + “Linux correction time” + “</w:delText>
        </w:r>
        <w:r w:rsidRPr="00CD029B" w:rsidDel="008134D2">
          <w:rPr>
            <w:lang w:val="en-US" w:eastAsia="ja-JP"/>
          </w:rPr>
          <w:delText>waylandsink draw first frame.</w:delText>
        </w:r>
        <w:r w:rsidRPr="002C6864" w:rsidDel="008134D2">
          <w:rPr>
            <w:lang w:val="en-US" w:eastAsia="ja-JP"/>
          </w:rPr>
          <w:delText xml:space="preserve">” </w:delText>
        </w:r>
      </w:del>
    </w:p>
    <w:p w:rsidR="00E67223" w:rsidRPr="001C3A29" w:rsidDel="008134D2" w:rsidRDefault="00E67223" w:rsidP="00E67223">
      <w:pPr>
        <w:pStyle w:val="CETextBody"/>
        <w:rPr>
          <w:del w:id="8574" w:author="Huy Duc. Nguyen" w:date="2017-08-30T14:41:00Z"/>
          <w:lang w:val="en-US" w:eastAsia="ja-JP"/>
        </w:rPr>
      </w:pPr>
    </w:p>
    <w:p w:rsidR="00E67223" w:rsidDel="008134D2" w:rsidRDefault="00E67223" w:rsidP="00E67223">
      <w:pPr>
        <w:pStyle w:val="CETextBody"/>
        <w:ind w:firstLineChars="300" w:firstLine="660"/>
        <w:rPr>
          <w:del w:id="8575" w:author="Huy Duc. Nguyen" w:date="2017-08-30T14:41:00Z"/>
          <w:lang w:val="en-US" w:eastAsia="ja-JP"/>
        </w:rPr>
      </w:pPr>
      <w:del w:id="8576" w:author="Huy Duc. Nguyen" w:date="2017-08-30T14:41:00Z">
        <w:r w:rsidDel="008134D2">
          <w:rPr>
            <w:lang w:val="en-US" w:eastAsia="ja-JP"/>
          </w:rPr>
          <w:delText>Y</w:delText>
        </w:r>
        <w:r w:rsidRPr="00CC1FE9" w:rsidDel="008134D2">
          <w:rPr>
            <w:lang w:val="en-US" w:eastAsia="ja-JP"/>
          </w:rPr>
          <w:delText xml:space="preserve">ou </w:delText>
        </w:r>
        <w:r w:rsidDel="008134D2">
          <w:rPr>
            <w:lang w:val="en-US" w:eastAsia="ja-JP"/>
          </w:rPr>
          <w:delText>can get the value of “</w:delText>
        </w:r>
        <w:r w:rsidRPr="00CD029B" w:rsidDel="008134D2">
          <w:rPr>
            <w:lang w:val="en-US" w:eastAsia="ja-JP"/>
          </w:rPr>
          <w:delText>waylandsink draw first frame.</w:delText>
        </w:r>
        <w:r w:rsidDel="008134D2">
          <w:rPr>
            <w:lang w:val="en-US" w:eastAsia="ja-JP"/>
          </w:rPr>
          <w:delText>” from Linux log.</w:delText>
        </w:r>
      </w:del>
    </w:p>
    <w:p w:rsidR="00E67223" w:rsidRPr="00027ADF" w:rsidDel="008134D2" w:rsidRDefault="00E67223" w:rsidP="00E67223">
      <w:pPr>
        <w:pStyle w:val="CETextBody"/>
        <w:ind w:left="1202"/>
        <w:rPr>
          <w:del w:id="8577" w:author="Huy Duc. Nguyen" w:date="2017-08-30T14:41:00Z"/>
          <w:lang w:val="en-US" w:eastAsia="ja-JP"/>
        </w:rPr>
      </w:pPr>
      <w:del w:id="8578" w:author="Huy Duc. Nguyen" w:date="2017-08-30T14:41:00Z">
        <w:r w:rsidDel="008134D2">
          <w:rPr>
            <w:noProof/>
            <w:lang w:val="en-US"/>
          </w:rPr>
          <mc:AlternateContent>
            <mc:Choice Requires="wps">
              <w:drawing>
                <wp:anchor distT="0" distB="0" distL="114300" distR="114300" simplePos="0" relativeHeight="251735552" behindDoc="0" locked="0" layoutInCell="1" allowOverlap="1" wp14:anchorId="08378BD8" wp14:editId="55FC7FEF">
                  <wp:simplePos x="0" y="0"/>
                  <wp:positionH relativeFrom="column">
                    <wp:posOffset>972820</wp:posOffset>
                  </wp:positionH>
                  <wp:positionV relativeFrom="paragraph">
                    <wp:posOffset>3810</wp:posOffset>
                  </wp:positionV>
                  <wp:extent cx="885825" cy="257175"/>
                  <wp:effectExtent l="0" t="0" r="28575" b="28575"/>
                  <wp:wrapNone/>
                  <wp:docPr id="384" name="正方形/長方形 384"/>
                  <wp:cNvGraphicFramePr/>
                  <a:graphic xmlns:a="http://schemas.openxmlformats.org/drawingml/2006/main">
                    <a:graphicData uri="http://schemas.microsoft.com/office/word/2010/wordprocessingShape">
                      <wps:wsp>
                        <wps:cNvSpPr/>
                        <wps:spPr>
                          <a:xfrm>
                            <a:off x="0" y="0"/>
                            <a:ext cx="885825"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4F18" id="正方形/長方形 384" o:spid="_x0000_s1026" style="position:absolute;margin-left:76.6pt;margin-top:.3pt;width:69.75pt;height:2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" filled="f" strokecolor="#c0504d [3205]" strokeweight="2pt"/>
              </w:pict>
            </mc:Fallback>
          </mc:AlternateContent>
        </w:r>
        <w:r w:rsidDel="008134D2">
          <w:rPr>
            <w:noProof/>
            <w:lang w:val="en-US"/>
          </w:rPr>
          <mc:AlternateContent>
            <mc:Choice Requires="wps">
              <w:drawing>
                <wp:anchor distT="0" distB="0" distL="114300" distR="114300" simplePos="0" relativeHeight="251717120" behindDoc="0" locked="0" layoutInCell="1" allowOverlap="1" wp14:anchorId="58790981" wp14:editId="366E8948">
                  <wp:simplePos x="0" y="0"/>
                  <wp:positionH relativeFrom="column">
                    <wp:posOffset>925830</wp:posOffset>
                  </wp:positionH>
                  <wp:positionV relativeFrom="paragraph">
                    <wp:posOffset>13335</wp:posOffset>
                  </wp:positionV>
                  <wp:extent cx="4324350" cy="257175"/>
                  <wp:effectExtent l="0" t="0" r="19050" b="28575"/>
                  <wp:wrapNone/>
                  <wp:docPr id="385" name="テキスト ボックス 385"/>
                  <wp:cNvGraphicFramePr/>
                  <a:graphic xmlns:a="http://schemas.openxmlformats.org/drawingml/2006/main">
                    <a:graphicData uri="http://schemas.microsoft.com/office/word/2010/wordprocessingShape">
                      <wps:wsp>
                        <wps:cNvSpPr txBox="1"/>
                        <wps:spPr>
                          <a:xfrm>
                            <a:off x="0" y="0"/>
                            <a:ext cx="4324350" cy="257175"/>
                          </a:xfrm>
                          <a:prstGeom prst="rect">
                            <a:avLst/>
                          </a:prstGeom>
                          <a:solidFill>
                            <a:sysClr val="window" lastClr="FFFFFF"/>
                          </a:solidFill>
                          <a:ln w="6350">
                            <a:solidFill>
                              <a:prstClr val="black"/>
                            </a:solidFill>
                          </a:ln>
                          <a:effectLst/>
                        </wps:spPr>
                        <wps:txbx>
                          <w:txbxContent>
                            <w:p w:rsidR="005B1E90" w:rsidRPr="00997E4E" w:rsidRDefault="005B1E90" w:rsidP="00E67223">
                              <w:pPr>
                                <w:rPr>
                                  <w:rFonts w:ascii="Courier New" w:hAnsi="Courier New" w:cs="Courier New"/>
                                  <w:sz w:val="18"/>
                                  <w:szCs w:val="18"/>
                                  <w:lang w:val="en-US" w:eastAsia="ja-JP"/>
                                </w:rPr>
                              </w:pPr>
                              <w:r w:rsidRPr="00CD029B">
                                <w:rPr>
                                  <w:rFonts w:ascii="Courier New" w:hAnsi="Courier New" w:cs="Courier New"/>
                                  <w:sz w:val="18"/>
                                  <w:szCs w:val="18"/>
                                  <w:lang w:val="en-US" w:eastAsia="ja-JP"/>
                                </w:rPr>
                                <w:t>[24.653595] waylandsink draw first frame.</w:t>
                              </w:r>
                              <w:r w:rsidRPr="00CD029B" w:rsidDel="00CD029B">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0981" id="テキスト ボックス 385" o:spid="_x0000_s1106" type="#_x0000_t202" style="position:absolute;left:0;text-align:left;margin-left:72.9pt;margin-top:1.05pt;width:340.5pt;height:20.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" fillcolor="window" strokeweight=".5pt">
                  <v:textbox>
                    <w:txbxContent>
                      <w:p w:rsidR="005B1E90" w:rsidRPr="00997E4E" w:rsidRDefault="005B1E90" w:rsidP="00E67223">
                        <w:pPr>
                          <w:rPr>
                            <w:rFonts w:ascii="Courier New" w:hAnsi="Courier New" w:cs="Courier New"/>
                            <w:sz w:val="18"/>
                            <w:szCs w:val="18"/>
                            <w:lang w:val="en-US" w:eastAsia="ja-JP"/>
                          </w:rPr>
                        </w:pPr>
                        <w:r w:rsidRPr="00CD029B">
                          <w:rPr>
                            <w:rFonts w:ascii="Courier New" w:hAnsi="Courier New" w:cs="Courier New"/>
                            <w:sz w:val="18"/>
                            <w:szCs w:val="18"/>
                            <w:lang w:val="en-US" w:eastAsia="ja-JP"/>
                          </w:rPr>
                          <w:t xml:space="preserve">[24.653595] </w:t>
                        </w:r>
                        <w:proofErr w:type="spellStart"/>
                        <w:r w:rsidRPr="00CD029B">
                          <w:rPr>
                            <w:rFonts w:ascii="Courier New" w:hAnsi="Courier New" w:cs="Courier New"/>
                            <w:sz w:val="18"/>
                            <w:szCs w:val="18"/>
                            <w:lang w:val="en-US" w:eastAsia="ja-JP"/>
                          </w:rPr>
                          <w:t>waylandsink</w:t>
                        </w:r>
                        <w:proofErr w:type="spellEnd"/>
                        <w:r w:rsidRPr="00CD029B">
                          <w:rPr>
                            <w:rFonts w:ascii="Courier New" w:hAnsi="Courier New" w:cs="Courier New"/>
                            <w:sz w:val="18"/>
                            <w:szCs w:val="18"/>
                            <w:lang w:val="en-US" w:eastAsia="ja-JP"/>
                          </w:rPr>
                          <w:t xml:space="preserve"> draw first frame.</w:t>
                        </w:r>
                        <w:r w:rsidRPr="00CD029B" w:rsidDel="00CD029B">
                          <w:rPr>
                            <w:rFonts w:ascii="Courier New" w:hAnsi="Courier New" w:cs="Courier New"/>
                            <w:sz w:val="18"/>
                            <w:szCs w:val="18"/>
                            <w:lang w:val="en-US" w:eastAsia="ja-JP"/>
                          </w:rPr>
                          <w:t xml:space="preserve"> </w:t>
                        </w:r>
                      </w:p>
                    </w:txbxContent>
                  </v:textbox>
                </v:shape>
              </w:pict>
            </mc:Fallback>
          </mc:AlternateContent>
        </w:r>
      </w:del>
    </w:p>
    <w:p w:rsidR="00E67223" w:rsidRPr="001C3A29" w:rsidDel="008134D2" w:rsidRDefault="00E67223" w:rsidP="00E67223">
      <w:pPr>
        <w:pStyle w:val="CETextBody"/>
        <w:ind w:left="1202"/>
        <w:rPr>
          <w:del w:id="8579" w:author="Huy Duc. Nguyen" w:date="2017-08-30T14:41:00Z"/>
          <w:lang w:val="en-US" w:eastAsia="ja-JP"/>
        </w:rPr>
      </w:pPr>
    </w:p>
    <w:p w:rsidR="00E67223" w:rsidDel="008134D2" w:rsidRDefault="00E67223" w:rsidP="00E67223">
      <w:pPr>
        <w:pStyle w:val="CETextBody"/>
        <w:ind w:firstLineChars="300" w:firstLine="660"/>
        <w:rPr>
          <w:del w:id="8580" w:author="Huy Duc. Nguyen" w:date="2017-08-30T14:41:00Z"/>
          <w:lang w:val="en-US" w:eastAsia="ja-JP"/>
        </w:rPr>
      </w:pPr>
      <w:del w:id="8581" w:author="Huy Duc. Nguyen" w:date="2017-08-30T14:41:00Z">
        <w:r w:rsidDel="008134D2">
          <w:rPr>
            <w:rFonts w:hint="eastAsia"/>
            <w:lang w:val="en-US" w:eastAsia="ja-JP"/>
          </w:rPr>
          <w:delText xml:space="preserve"> Use the </w:delText>
        </w:r>
        <w:r w:rsidDel="008134D2">
          <w:rPr>
            <w:lang w:val="en-US" w:eastAsia="ja-JP"/>
          </w:rPr>
          <w:delText>“correction</w:delText>
        </w:r>
        <w:r w:rsidDel="008134D2">
          <w:rPr>
            <w:rFonts w:hint="eastAsia"/>
            <w:lang w:val="en-US" w:eastAsia="ja-JP"/>
          </w:rPr>
          <w:delText xml:space="preserve"> </w:delText>
        </w:r>
        <w:r w:rsidDel="008134D2">
          <w:rPr>
            <w:lang w:val="en-US" w:eastAsia="ja-JP"/>
          </w:rPr>
          <w:delText>time” and “download time” described 5.4.1 section.</w:delText>
        </w:r>
      </w:del>
    </w:p>
    <w:p w:rsidR="00E67223" w:rsidRPr="00526175" w:rsidDel="008134D2" w:rsidRDefault="00E67223" w:rsidP="00E67223">
      <w:pPr>
        <w:pStyle w:val="CETextBody"/>
        <w:rPr>
          <w:del w:id="8582" w:author="Huy Duc. Nguyen" w:date="2017-08-30T14:41:00Z"/>
          <w:lang w:val="en-US" w:eastAsia="ja-JP"/>
        </w:rPr>
      </w:pPr>
    </w:p>
    <w:p w:rsidR="00E67223" w:rsidDel="008134D2" w:rsidRDefault="00E67223" w:rsidP="00E67223">
      <w:pPr>
        <w:rPr>
          <w:del w:id="8583" w:author="Huy Duc. Nguyen" w:date="2017-08-30T14:41:00Z"/>
          <w:sz w:val="22"/>
          <w:lang w:val="en-US" w:eastAsia="ja-JP"/>
        </w:rPr>
      </w:pPr>
      <w:del w:id="8584" w:author="Huy Duc. Nguyen" w:date="2017-08-30T14:41:00Z">
        <w:r w:rsidDel="008134D2">
          <w:rPr>
            <w:lang w:val="en-US" w:eastAsia="ja-JP"/>
          </w:rPr>
          <w:br w:type="page"/>
        </w:r>
      </w:del>
    </w:p>
    <w:p w:rsidR="00E67223" w:rsidRPr="004E1FAE" w:rsidDel="008134D2" w:rsidRDefault="00E67223" w:rsidP="00E67223">
      <w:pPr>
        <w:pStyle w:val="CETextBody"/>
        <w:rPr>
          <w:del w:id="8585" w:author="Huy Duc. Nguyen" w:date="2017-08-30T14:41:00Z"/>
          <w:lang w:val="en-US" w:eastAsia="ja-JP"/>
        </w:rPr>
      </w:pPr>
    </w:p>
    <w:p w:rsidR="00E67223" w:rsidRPr="00702283" w:rsidDel="008134D2" w:rsidRDefault="00E67223" w:rsidP="00E67223">
      <w:pPr>
        <w:pStyle w:val="CETextBody"/>
        <w:numPr>
          <w:ilvl w:val="0"/>
          <w:numId w:val="29"/>
        </w:numPr>
        <w:ind w:left="426" w:hanging="426"/>
        <w:rPr>
          <w:del w:id="8586" w:author="Huy Duc. Nguyen" w:date="2017-08-30T14:41:00Z"/>
          <w:b/>
          <w:lang w:val="en-US" w:eastAsia="ja-JP"/>
        </w:rPr>
      </w:pPr>
      <w:del w:id="8587" w:author="Huy Duc. Nguyen" w:date="2017-08-30T14:41:00Z">
        <w:r w:rsidDel="008134D2">
          <w:rPr>
            <w:rFonts w:hint="eastAsia"/>
            <w:lang w:val="en-US" w:eastAsia="ja-JP"/>
          </w:rPr>
          <w:delText>Result</w:delText>
        </w:r>
      </w:del>
    </w:p>
    <w:p w:rsidR="00E67223" w:rsidDel="008134D2" w:rsidRDefault="00E67223" w:rsidP="00E67223">
      <w:pPr>
        <w:pStyle w:val="Caption"/>
        <w:rPr>
          <w:del w:id="8588" w:author="Huy Duc. Nguyen" w:date="2017-08-30T14:41:00Z"/>
          <w:sz w:val="22"/>
          <w:szCs w:val="22"/>
          <w:lang w:eastAsia="ja-JP"/>
        </w:rPr>
      </w:pPr>
      <w:del w:id="8589" w:author="Huy Duc. Nguyen" w:date="2017-08-30T14:41:00Z">
        <w:r w:rsidDel="008134D2">
          <w:rPr>
            <w:rFonts w:hint="eastAsia"/>
            <w:b w:val="0"/>
            <w:lang w:val="en-US" w:eastAsia="ja-JP"/>
          </w:rPr>
          <w:delText xml:space="preserve"> </w:delText>
        </w:r>
        <w:r w:rsidRPr="005972B5" w:rsidDel="008134D2">
          <w:rPr>
            <w:sz w:val="22"/>
            <w:szCs w:val="22"/>
          </w:rPr>
          <w:delText xml:space="preserve">Table </w:delText>
        </w:r>
        <w:r w:rsidRPr="005972B5" w:rsidDel="008134D2">
          <w:rPr>
            <w:sz w:val="22"/>
            <w:szCs w:val="22"/>
          </w:rPr>
          <w:fldChar w:fldCharType="begin"/>
        </w:r>
        <w:r w:rsidRPr="005972B5" w:rsidDel="008134D2">
          <w:rPr>
            <w:sz w:val="22"/>
            <w:szCs w:val="22"/>
          </w:rPr>
          <w:delInstrText xml:space="preserve"> STYLEREF 1 \s </w:delInstrText>
        </w:r>
        <w:r w:rsidRPr="005972B5" w:rsidDel="008134D2">
          <w:rPr>
            <w:sz w:val="22"/>
            <w:szCs w:val="22"/>
          </w:rPr>
          <w:fldChar w:fldCharType="separate"/>
        </w:r>
        <w:r w:rsidR="003B19D6" w:rsidDel="008134D2">
          <w:rPr>
            <w:noProof/>
            <w:sz w:val="22"/>
            <w:szCs w:val="22"/>
          </w:rPr>
          <w:delText>5</w:delText>
        </w:r>
        <w:r w:rsidRPr="005972B5" w:rsidDel="008134D2">
          <w:rPr>
            <w:sz w:val="22"/>
            <w:szCs w:val="22"/>
          </w:rPr>
          <w:fldChar w:fldCharType="end"/>
        </w:r>
        <w:r w:rsidRPr="005972B5" w:rsidDel="008134D2">
          <w:rPr>
            <w:sz w:val="22"/>
            <w:szCs w:val="22"/>
          </w:rPr>
          <w:noBreakHyphen/>
        </w:r>
        <w:r w:rsidRPr="005972B5" w:rsidDel="008134D2">
          <w:rPr>
            <w:sz w:val="22"/>
            <w:szCs w:val="22"/>
          </w:rPr>
          <w:fldChar w:fldCharType="begin"/>
        </w:r>
        <w:r w:rsidRPr="005972B5" w:rsidDel="008134D2">
          <w:rPr>
            <w:sz w:val="22"/>
            <w:szCs w:val="22"/>
          </w:rPr>
          <w:delInstrText xml:space="preserve"> SEQ Table \* ARABIC \s 1 </w:delInstrText>
        </w:r>
        <w:r w:rsidRPr="005972B5" w:rsidDel="008134D2">
          <w:rPr>
            <w:sz w:val="22"/>
            <w:szCs w:val="22"/>
          </w:rPr>
          <w:fldChar w:fldCharType="separate"/>
        </w:r>
      </w:del>
      <w:ins w:id="8590" w:author="Kazuhiro Takagi" w:date="2017-03-21T15:02:00Z">
        <w:del w:id="8591" w:author="Huy Duc. Nguyen" w:date="2017-08-28T16:38:00Z">
          <w:r w:rsidR="00520A63" w:rsidDel="003B19D6">
            <w:rPr>
              <w:noProof/>
              <w:sz w:val="22"/>
              <w:szCs w:val="22"/>
            </w:rPr>
            <w:delText>23</w:delText>
          </w:r>
        </w:del>
      </w:ins>
      <w:ins w:id="8592" w:author=" " w:date="2017-03-09T11:18:00Z">
        <w:del w:id="8593" w:author="Huy Duc. Nguyen" w:date="2017-08-28T16:38:00Z">
          <w:r w:rsidR="00442CC0" w:rsidDel="003B19D6">
            <w:rPr>
              <w:noProof/>
              <w:sz w:val="22"/>
              <w:szCs w:val="22"/>
            </w:rPr>
            <w:delText>23</w:delText>
          </w:r>
        </w:del>
      </w:ins>
      <w:del w:id="8594" w:author="Huy Duc. Nguyen" w:date="2017-08-28T16:38:00Z">
        <w:r w:rsidR="00003FEB" w:rsidDel="003B19D6">
          <w:rPr>
            <w:noProof/>
            <w:sz w:val="22"/>
            <w:szCs w:val="22"/>
          </w:rPr>
          <w:delText>26</w:delText>
        </w:r>
      </w:del>
      <w:del w:id="8595" w:author="Huy Duc. Nguyen" w:date="2017-08-30T14:41:00Z">
        <w:r w:rsidRPr="005972B5" w:rsidDel="008134D2">
          <w:rPr>
            <w:sz w:val="22"/>
            <w:szCs w:val="22"/>
          </w:rPr>
          <w:fldChar w:fldCharType="end"/>
        </w:r>
        <w:r w:rsidRPr="005972B5" w:rsidDel="008134D2">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817"/>
        <w:gridCol w:w="2117"/>
        <w:tblGridChange w:id="8596">
          <w:tblGrid>
            <w:gridCol w:w="817"/>
            <w:gridCol w:w="2117"/>
          </w:tblGrid>
        </w:tblGridChange>
      </w:tblGrid>
      <w:tr w:rsidR="00E67223" w:rsidRPr="00207443" w:rsidDel="008134D2" w:rsidTr="00E67223">
        <w:trPr>
          <w:jc w:val="center"/>
          <w:del w:id="8597" w:author="Huy Duc. Nguyen" w:date="2017-08-30T14:41:00Z"/>
        </w:trPr>
        <w:tc>
          <w:tcPr>
            <w:tcW w:w="817" w:type="dxa"/>
            <w:tcBorders>
              <w:bottom w:val="single" w:sz="4" w:space="0" w:color="auto"/>
              <w:right w:val="single" w:sz="4" w:space="0" w:color="auto"/>
            </w:tcBorders>
            <w:shd w:val="clear" w:color="auto" w:fill="BFBFBF" w:themeFill="background1" w:themeFillShade="BF"/>
          </w:tcPr>
          <w:p w:rsidR="00E67223" w:rsidDel="008134D2" w:rsidRDefault="00E67223" w:rsidP="00E67223">
            <w:pPr>
              <w:pStyle w:val="CETextBody"/>
              <w:jc w:val="center"/>
              <w:rPr>
                <w:del w:id="8598" w:author="Huy Duc. Nguyen" w:date="2017-08-30T14:41:00Z"/>
                <w:sz w:val="16"/>
                <w:lang w:eastAsia="ja-JP"/>
              </w:rPr>
            </w:pPr>
          </w:p>
        </w:tc>
        <w:tc>
          <w:tcPr>
            <w:tcW w:w="2117" w:type="dxa"/>
            <w:tcBorders>
              <w:right w:val="single" w:sz="4" w:space="0" w:color="auto"/>
            </w:tcBorders>
            <w:shd w:val="clear" w:color="auto" w:fill="BFBFBF" w:themeFill="background1" w:themeFillShade="BF"/>
          </w:tcPr>
          <w:p w:rsidR="00E67223" w:rsidRPr="00387E9A" w:rsidDel="008134D2" w:rsidRDefault="00E67223" w:rsidP="00E67223">
            <w:pPr>
              <w:pStyle w:val="CETextBody"/>
              <w:jc w:val="center"/>
              <w:rPr>
                <w:del w:id="8599" w:author="Huy Duc. Nguyen" w:date="2017-08-30T14:41:00Z"/>
                <w:b/>
                <w:sz w:val="16"/>
                <w:lang w:eastAsia="ja-JP"/>
              </w:rPr>
            </w:pPr>
            <w:del w:id="8600" w:author="Huy Duc. Nguyen" w:date="2017-08-30T14:41:00Z">
              <w:r w:rsidDel="008134D2">
                <w:rPr>
                  <w:rFonts w:hint="eastAsia"/>
                  <w:b/>
                  <w:sz w:val="16"/>
                  <w:lang w:eastAsia="ja-JP"/>
                </w:rPr>
                <w:delText>V</w:delText>
              </w:r>
              <w:r w:rsidRPr="00EB15D8" w:rsidDel="008134D2">
                <w:rPr>
                  <w:b/>
                  <w:sz w:val="16"/>
                  <w:lang w:eastAsia="ja-JP"/>
                </w:rPr>
                <w:delText xml:space="preserve">irtualization PoC </w:delText>
              </w:r>
              <w:r w:rsidDel="008134D2">
                <w:rPr>
                  <w:b/>
                  <w:sz w:val="16"/>
                  <w:lang w:eastAsia="ja-JP"/>
                </w:rPr>
                <w:delText>(Type</w:delText>
              </w:r>
              <w:r w:rsidDel="008134D2">
                <w:rPr>
                  <w:rFonts w:hint="eastAsia"/>
                  <w:b/>
                  <w:sz w:val="16"/>
                  <w:lang w:eastAsia="ja-JP"/>
                </w:rPr>
                <w:delText>1</w:delText>
              </w:r>
              <w:r w:rsidRPr="00387E9A" w:rsidDel="008134D2">
                <w:rPr>
                  <w:b/>
                  <w:sz w:val="16"/>
                  <w:lang w:eastAsia="ja-JP"/>
                </w:rPr>
                <w:delText>)</w:delText>
              </w:r>
              <w:r w:rsidDel="008134D2">
                <w:rPr>
                  <w:rFonts w:hint="eastAsia"/>
                  <w:b/>
                  <w:sz w:val="16"/>
                  <w:lang w:eastAsia="ja-JP"/>
                </w:rPr>
                <w:delText xml:space="preserve">  [sec]</w:delText>
              </w:r>
            </w:del>
          </w:p>
        </w:tc>
      </w:tr>
      <w:tr w:rsidR="007D3A39" w:rsidRPr="00E8715A" w:rsidDel="008134D2" w:rsidTr="004134A7">
        <w:tblPrEx>
          <w:tblW w:w="0" w:type="auto"/>
          <w:jc w:val="center"/>
          <w:tblLayout w:type="fixed"/>
          <w:tblPrExChange w:id="8601" w:author="Kazuhiro Takagi" w:date="2017-03-10T00:39:00Z">
            <w:tblPrEx>
              <w:tblW w:w="0" w:type="auto"/>
              <w:jc w:val="center"/>
              <w:tblLayout w:type="fixed"/>
            </w:tblPrEx>
          </w:tblPrExChange>
        </w:tblPrEx>
        <w:trPr>
          <w:jc w:val="center"/>
          <w:del w:id="8602" w:author="Huy Duc. Nguyen" w:date="2017-08-30T14:41:00Z"/>
          <w:trPrChange w:id="8603" w:author="Kazuhiro Takagi" w:date="2017-03-10T00:39:00Z">
            <w:trPr>
              <w:jc w:val="center"/>
            </w:trPr>
          </w:trPrChange>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Change w:id="8604" w:author="Kazuhiro Takagi" w:date="2017-03-10T00:39:00Z">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tcPrChange>
          </w:tcPr>
          <w:p w:rsidR="007D3A39" w:rsidRPr="004B3D03" w:rsidDel="008134D2" w:rsidRDefault="007D3A39" w:rsidP="007D3A39">
            <w:pPr>
              <w:pStyle w:val="CETextBody"/>
              <w:rPr>
                <w:del w:id="8605" w:author="Huy Duc. Nguyen" w:date="2017-08-30T14:41:00Z"/>
                <w:b/>
                <w:sz w:val="16"/>
                <w:lang w:eastAsia="ja-JP"/>
              </w:rPr>
            </w:pPr>
            <w:del w:id="8606" w:author="Huy Duc. Nguyen" w:date="2017-08-30T14:41:00Z">
              <w:r w:rsidDel="008134D2">
                <w:rPr>
                  <w:rFonts w:hint="eastAsia"/>
                  <w:b/>
                  <w:sz w:val="16"/>
                  <w:lang w:eastAsia="ja-JP"/>
                </w:rPr>
                <w:delText>Ave.</w:delText>
              </w:r>
            </w:del>
          </w:p>
        </w:tc>
        <w:tc>
          <w:tcPr>
            <w:tcW w:w="2117" w:type="dxa"/>
            <w:tcBorders>
              <w:top w:val="single" w:sz="12" w:space="0" w:color="auto"/>
              <w:left w:val="single" w:sz="12" w:space="0" w:color="auto"/>
              <w:bottom w:val="single" w:sz="12" w:space="0" w:color="auto"/>
              <w:right w:val="single" w:sz="12" w:space="0" w:color="auto"/>
            </w:tcBorders>
            <w:tcPrChange w:id="8607" w:author="Kazuhiro Takagi" w:date="2017-03-10T00:39:00Z">
              <w:tcPr>
                <w:tcW w:w="2117" w:type="dxa"/>
                <w:tcBorders>
                  <w:top w:val="single" w:sz="12" w:space="0" w:color="auto"/>
                  <w:left w:val="single" w:sz="12" w:space="0" w:color="auto"/>
                  <w:bottom w:val="single" w:sz="12" w:space="0" w:color="auto"/>
                  <w:right w:val="single" w:sz="12" w:space="0" w:color="auto"/>
                </w:tcBorders>
                <w:vAlign w:val="center"/>
              </w:tcPr>
            </w:tcPrChange>
          </w:tcPr>
          <w:p w:rsidR="007D3A39" w:rsidRPr="002D61A8" w:rsidDel="008134D2" w:rsidRDefault="007D3A39" w:rsidP="007D3A39">
            <w:pPr>
              <w:pStyle w:val="CETextBody"/>
              <w:jc w:val="right"/>
              <w:rPr>
                <w:del w:id="8608" w:author="Huy Duc. Nguyen" w:date="2017-08-30T14:41:00Z"/>
                <w:sz w:val="20"/>
                <w:szCs w:val="20"/>
                <w:lang w:eastAsia="ja-JP"/>
                <w:rPrChange w:id="8609" w:author="Kazuhiro Takagi" w:date="2017-03-13T09:43:00Z">
                  <w:rPr>
                    <w:del w:id="8610" w:author="Huy Duc. Nguyen" w:date="2017-08-30T14:41:00Z"/>
                    <w:sz w:val="18"/>
                    <w:szCs w:val="18"/>
                    <w:lang w:eastAsia="ja-JP"/>
                  </w:rPr>
                </w:rPrChange>
              </w:rPr>
            </w:pPr>
            <w:ins w:id="8611" w:author="Kazuhiro Takagi" w:date="2017-03-10T00:39:00Z">
              <w:del w:id="8612" w:author="Huy Duc. Nguyen" w:date="2017-08-30T14:41:00Z">
                <w:r w:rsidRPr="002D61A8" w:rsidDel="008134D2">
                  <w:rPr>
                    <w:sz w:val="20"/>
                    <w:szCs w:val="20"/>
                    <w:rPrChange w:id="8613" w:author="Kazuhiro Takagi" w:date="2017-03-13T09:43:00Z">
                      <w:rPr/>
                    </w:rPrChange>
                  </w:rPr>
                  <w:delText>2</w:delText>
                </w:r>
              </w:del>
            </w:ins>
            <w:ins w:id="8614" w:author="Kazuhiro Takagi" w:date="2017-03-13T09:43:00Z">
              <w:del w:id="8615" w:author="Huy Duc. Nguyen" w:date="2017-08-30T14:41:00Z">
                <w:r w:rsidR="002D61A8" w:rsidRPr="002D61A8" w:rsidDel="008134D2">
                  <w:rPr>
                    <w:sz w:val="20"/>
                    <w:szCs w:val="20"/>
                    <w:rPrChange w:id="8616" w:author="Kazuhiro Takagi" w:date="2017-03-13T09:43:00Z">
                      <w:rPr>
                        <w:sz w:val="18"/>
                        <w:szCs w:val="18"/>
                      </w:rPr>
                    </w:rPrChange>
                  </w:rPr>
                  <w:delText>0</w:delText>
                </w:r>
              </w:del>
            </w:ins>
            <w:ins w:id="8617" w:author="Kazuhiro Takagi" w:date="2017-03-10T00:39:00Z">
              <w:del w:id="8618" w:author="Huy Duc. Nguyen" w:date="2017-08-30T14:41:00Z">
                <w:r w:rsidRPr="002D61A8" w:rsidDel="008134D2">
                  <w:rPr>
                    <w:sz w:val="20"/>
                    <w:szCs w:val="20"/>
                    <w:rPrChange w:id="8619" w:author="Kazuhiro Takagi" w:date="2017-03-13T09:43:00Z">
                      <w:rPr/>
                    </w:rPrChange>
                  </w:rPr>
                  <w:delText>.</w:delText>
                </w:r>
              </w:del>
            </w:ins>
            <w:ins w:id="8620" w:author="Kazuhiro Takagi" w:date="2017-03-13T09:43:00Z">
              <w:del w:id="8621" w:author="Huy Duc. Nguyen" w:date="2017-08-30T14:41:00Z">
                <w:r w:rsidR="002D61A8" w:rsidRPr="002D61A8" w:rsidDel="008134D2">
                  <w:rPr>
                    <w:sz w:val="20"/>
                    <w:szCs w:val="20"/>
                    <w:rPrChange w:id="8622" w:author="Kazuhiro Takagi" w:date="2017-03-13T09:43:00Z">
                      <w:rPr>
                        <w:sz w:val="18"/>
                        <w:szCs w:val="18"/>
                      </w:rPr>
                    </w:rPrChange>
                  </w:rPr>
                  <w:delText>8</w:delText>
                </w:r>
                <w:r w:rsidR="00270A5C" w:rsidDel="008134D2">
                  <w:rPr>
                    <w:sz w:val="20"/>
                    <w:szCs w:val="20"/>
                  </w:rPr>
                  <w:delText>8</w:delText>
                </w:r>
              </w:del>
            </w:ins>
            <w:ins w:id="8623" w:author=" " w:date="2017-03-08T14:22:00Z">
              <w:del w:id="8624" w:author="Huy Duc. Nguyen" w:date="2017-08-30T14:41:00Z">
                <w:r w:rsidRPr="002D61A8" w:rsidDel="008134D2">
                  <w:rPr>
                    <w:sz w:val="20"/>
                    <w:szCs w:val="20"/>
                    <w:lang w:eastAsia="ja-JP"/>
                    <w:rPrChange w:id="8625" w:author="Kazuhiro Takagi" w:date="2017-03-13T09:43:00Z">
                      <w:rPr>
                        <w:sz w:val="18"/>
                        <w:szCs w:val="18"/>
                        <w:lang w:eastAsia="ja-JP"/>
                      </w:rPr>
                    </w:rPrChange>
                  </w:rPr>
                  <w:delText>21.47</w:delText>
                </w:r>
              </w:del>
            </w:ins>
            <w:del w:id="8626" w:author="Huy Duc. Nguyen" w:date="2017-08-30T14:41:00Z">
              <w:r w:rsidRPr="002D61A8" w:rsidDel="008134D2">
                <w:rPr>
                  <w:sz w:val="20"/>
                  <w:szCs w:val="20"/>
                  <w:lang w:eastAsia="ja-JP"/>
                  <w:rPrChange w:id="8627" w:author="Kazuhiro Takagi" w:date="2017-03-13T09:43:00Z">
                    <w:rPr>
                      <w:sz w:val="18"/>
                      <w:szCs w:val="18"/>
                      <w:lang w:eastAsia="ja-JP"/>
                    </w:rPr>
                  </w:rPrChange>
                </w:rPr>
                <w:delText xml:space="preserve">40.73 </w:delText>
              </w:r>
            </w:del>
          </w:p>
        </w:tc>
      </w:tr>
      <w:tr w:rsidR="002D61A8" w:rsidRPr="00E8715A" w:rsidDel="008134D2" w:rsidTr="00134707">
        <w:tblPrEx>
          <w:tblW w:w="0" w:type="auto"/>
          <w:jc w:val="center"/>
          <w:tblLayout w:type="fixed"/>
          <w:tblPrExChange w:id="8628" w:author="Kazuhiro Takagi" w:date="2017-03-13T09:43:00Z">
            <w:tblPrEx>
              <w:tblW w:w="0" w:type="auto"/>
              <w:jc w:val="center"/>
              <w:tblLayout w:type="fixed"/>
            </w:tblPrEx>
          </w:tblPrExChange>
        </w:tblPrEx>
        <w:trPr>
          <w:jc w:val="center"/>
          <w:del w:id="8629" w:author="Huy Duc. Nguyen" w:date="2017-08-30T14:41:00Z"/>
          <w:trPrChange w:id="8630" w:author="Kazuhiro Takagi" w:date="2017-03-13T09:43: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8631" w:author="Kazuhiro Takagi" w:date="2017-03-13T09:43: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632" w:author="Huy Duc. Nguyen" w:date="2017-08-30T14:41:00Z"/>
                <w:b/>
                <w:sz w:val="16"/>
                <w:lang w:eastAsia="ja-JP"/>
              </w:rPr>
            </w:pPr>
            <w:del w:id="8633" w:author="Huy Duc. Nguyen" w:date="2017-08-30T14:41:00Z">
              <w:r w:rsidDel="008134D2">
                <w:rPr>
                  <w:rFonts w:hint="eastAsia"/>
                  <w:b/>
                  <w:sz w:val="16"/>
                  <w:lang w:eastAsia="ja-JP"/>
                </w:rPr>
                <w:delText>1</w:delText>
              </w:r>
            </w:del>
          </w:p>
        </w:tc>
        <w:tc>
          <w:tcPr>
            <w:tcW w:w="2117" w:type="dxa"/>
            <w:tcBorders>
              <w:top w:val="single" w:sz="12" w:space="0" w:color="auto"/>
              <w:left w:val="single" w:sz="4" w:space="0" w:color="auto"/>
              <w:right w:val="single" w:sz="4" w:space="0" w:color="auto"/>
            </w:tcBorders>
            <w:vAlign w:val="center"/>
            <w:tcPrChange w:id="8634" w:author="Kazuhiro Takagi" w:date="2017-03-13T09:43:00Z">
              <w:tcPr>
                <w:tcW w:w="2117" w:type="dxa"/>
                <w:tcBorders>
                  <w:top w:val="single" w:sz="12" w:space="0" w:color="auto"/>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635" w:author="Huy Duc. Nguyen" w:date="2017-08-30T14:41:00Z"/>
                <w:sz w:val="20"/>
                <w:szCs w:val="20"/>
                <w:lang w:eastAsia="ja-JP"/>
                <w:rPrChange w:id="8636" w:author="Kazuhiro Takagi" w:date="2017-03-13T09:43:00Z">
                  <w:rPr>
                    <w:del w:id="8637" w:author="Huy Duc. Nguyen" w:date="2017-08-30T14:41:00Z"/>
                    <w:sz w:val="18"/>
                    <w:szCs w:val="18"/>
                    <w:lang w:eastAsia="ja-JP"/>
                  </w:rPr>
                </w:rPrChange>
              </w:rPr>
            </w:pPr>
            <w:ins w:id="8638" w:author="Kazuhiro Takagi" w:date="2017-03-13T09:43:00Z">
              <w:del w:id="8639" w:author="Huy Duc. Nguyen" w:date="2017-08-30T14:41:00Z">
                <w:r w:rsidRPr="002D61A8" w:rsidDel="008134D2">
                  <w:rPr>
                    <w:color w:val="000000"/>
                    <w:sz w:val="20"/>
                    <w:szCs w:val="20"/>
                    <w:rPrChange w:id="8640" w:author="Kazuhiro Takagi" w:date="2017-03-13T09:43:00Z">
                      <w:rPr>
                        <w:color w:val="000000"/>
                        <w:szCs w:val="22"/>
                      </w:rPr>
                    </w:rPrChange>
                  </w:rPr>
                  <w:delText>20.</w:delText>
                </w:r>
              </w:del>
            </w:ins>
            <w:ins w:id="8641" w:author="Kazuhiro Takagi" w:date="2017-03-14T18:24:00Z">
              <w:del w:id="8642" w:author="Huy Duc. Nguyen" w:date="2017-08-30T14:41:00Z">
                <w:r w:rsidR="00270A5C" w:rsidDel="008134D2">
                  <w:rPr>
                    <w:color w:val="000000"/>
                    <w:sz w:val="20"/>
                    <w:szCs w:val="20"/>
                  </w:rPr>
                  <w:delText>64</w:delText>
                </w:r>
              </w:del>
            </w:ins>
            <w:ins w:id="8643" w:author=" " w:date="2017-03-08T14:22:00Z">
              <w:del w:id="8644" w:author="Huy Duc. Nguyen" w:date="2017-08-30T14:41:00Z">
                <w:r w:rsidRPr="002D61A8" w:rsidDel="008134D2">
                  <w:rPr>
                    <w:sz w:val="20"/>
                    <w:szCs w:val="20"/>
                    <w:rPrChange w:id="8645" w:author="Kazuhiro Takagi" w:date="2017-03-13T09:43:00Z">
                      <w:rPr/>
                    </w:rPrChange>
                  </w:rPr>
                  <w:delText>21.65</w:delText>
                </w:r>
              </w:del>
            </w:ins>
            <w:del w:id="8646" w:author="Huy Duc. Nguyen" w:date="2017-08-30T14:41:00Z">
              <w:r w:rsidRPr="002D61A8" w:rsidDel="008134D2">
                <w:rPr>
                  <w:sz w:val="20"/>
                  <w:szCs w:val="20"/>
                  <w:lang w:eastAsia="ja-JP"/>
                  <w:rPrChange w:id="8647" w:author="Kazuhiro Takagi" w:date="2017-03-13T09:43:00Z">
                    <w:rPr>
                      <w:sz w:val="18"/>
                      <w:szCs w:val="18"/>
                      <w:lang w:eastAsia="ja-JP"/>
                    </w:rPr>
                  </w:rPrChange>
                </w:rPr>
                <w:delText xml:space="preserve">39.11 </w:delText>
              </w:r>
            </w:del>
          </w:p>
        </w:tc>
      </w:tr>
      <w:tr w:rsidR="002D61A8" w:rsidRPr="00E8715A" w:rsidDel="008134D2" w:rsidTr="00134707">
        <w:tblPrEx>
          <w:tblW w:w="0" w:type="auto"/>
          <w:jc w:val="center"/>
          <w:tblLayout w:type="fixed"/>
          <w:tblPrExChange w:id="8648" w:author="Kazuhiro Takagi" w:date="2017-03-13T09:43:00Z">
            <w:tblPrEx>
              <w:tblW w:w="0" w:type="auto"/>
              <w:jc w:val="center"/>
              <w:tblLayout w:type="fixed"/>
            </w:tblPrEx>
          </w:tblPrExChange>
        </w:tblPrEx>
        <w:trPr>
          <w:jc w:val="center"/>
          <w:del w:id="8649" w:author="Huy Duc. Nguyen" w:date="2017-08-30T14:41:00Z"/>
          <w:trPrChange w:id="8650"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651"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652" w:author="Huy Duc. Nguyen" w:date="2017-08-30T14:41:00Z"/>
                <w:b/>
                <w:sz w:val="16"/>
                <w:lang w:eastAsia="ja-JP"/>
              </w:rPr>
            </w:pPr>
            <w:del w:id="8653" w:author="Huy Duc. Nguyen" w:date="2017-08-30T14:41:00Z">
              <w:r w:rsidDel="008134D2">
                <w:rPr>
                  <w:rFonts w:hint="eastAsia"/>
                  <w:b/>
                  <w:sz w:val="16"/>
                  <w:lang w:eastAsia="ja-JP"/>
                </w:rPr>
                <w:delText>2</w:delText>
              </w:r>
            </w:del>
          </w:p>
        </w:tc>
        <w:tc>
          <w:tcPr>
            <w:tcW w:w="2117" w:type="dxa"/>
            <w:tcBorders>
              <w:left w:val="single" w:sz="4" w:space="0" w:color="auto"/>
              <w:right w:val="single" w:sz="4" w:space="0" w:color="auto"/>
            </w:tcBorders>
            <w:vAlign w:val="center"/>
            <w:tcPrChange w:id="8654"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655" w:author="Huy Duc. Nguyen" w:date="2017-08-30T14:41:00Z"/>
                <w:sz w:val="20"/>
                <w:szCs w:val="20"/>
                <w:lang w:eastAsia="ja-JP"/>
                <w:rPrChange w:id="8656" w:author="Kazuhiro Takagi" w:date="2017-03-13T09:43:00Z">
                  <w:rPr>
                    <w:del w:id="8657" w:author="Huy Duc. Nguyen" w:date="2017-08-30T14:41:00Z"/>
                    <w:sz w:val="18"/>
                    <w:szCs w:val="18"/>
                    <w:lang w:eastAsia="ja-JP"/>
                  </w:rPr>
                </w:rPrChange>
              </w:rPr>
            </w:pPr>
            <w:ins w:id="8658" w:author="Kazuhiro Takagi" w:date="2017-03-13T09:43:00Z">
              <w:del w:id="8659" w:author="Huy Duc. Nguyen" w:date="2017-08-30T14:41:00Z">
                <w:r w:rsidRPr="002D61A8" w:rsidDel="008134D2">
                  <w:rPr>
                    <w:color w:val="000000"/>
                    <w:sz w:val="20"/>
                    <w:szCs w:val="20"/>
                    <w:rPrChange w:id="8660" w:author="Kazuhiro Takagi" w:date="2017-03-13T09:43:00Z">
                      <w:rPr>
                        <w:color w:val="000000"/>
                        <w:szCs w:val="22"/>
                      </w:rPr>
                    </w:rPrChange>
                  </w:rPr>
                  <w:delText>20.</w:delText>
                </w:r>
                <w:r w:rsidR="00270A5C" w:rsidDel="008134D2">
                  <w:rPr>
                    <w:color w:val="000000"/>
                    <w:sz w:val="20"/>
                    <w:szCs w:val="20"/>
                  </w:rPr>
                  <w:delText>74</w:delText>
                </w:r>
              </w:del>
            </w:ins>
            <w:ins w:id="8661" w:author=" " w:date="2017-03-08T14:22:00Z">
              <w:del w:id="8662" w:author="Huy Duc. Nguyen" w:date="2017-08-30T14:41:00Z">
                <w:r w:rsidRPr="002D61A8" w:rsidDel="008134D2">
                  <w:rPr>
                    <w:sz w:val="20"/>
                    <w:szCs w:val="20"/>
                    <w:rPrChange w:id="8663" w:author="Kazuhiro Takagi" w:date="2017-03-13T09:43:00Z">
                      <w:rPr/>
                    </w:rPrChange>
                  </w:rPr>
                  <w:delText>21.73</w:delText>
                </w:r>
              </w:del>
            </w:ins>
            <w:del w:id="8664" w:author="Huy Duc. Nguyen" w:date="2017-08-30T14:41:00Z">
              <w:r w:rsidRPr="002D61A8" w:rsidDel="008134D2">
                <w:rPr>
                  <w:sz w:val="20"/>
                  <w:szCs w:val="20"/>
                  <w:lang w:eastAsia="ja-JP"/>
                  <w:rPrChange w:id="8665" w:author="Kazuhiro Takagi" w:date="2017-03-13T09:43:00Z">
                    <w:rPr>
                      <w:sz w:val="18"/>
                      <w:szCs w:val="18"/>
                      <w:lang w:eastAsia="ja-JP"/>
                    </w:rPr>
                  </w:rPrChange>
                </w:rPr>
                <w:delText xml:space="preserve">41.71 </w:delText>
              </w:r>
            </w:del>
          </w:p>
        </w:tc>
      </w:tr>
      <w:tr w:rsidR="002D61A8" w:rsidRPr="00E8715A" w:rsidDel="008134D2" w:rsidTr="00134707">
        <w:tblPrEx>
          <w:tblW w:w="0" w:type="auto"/>
          <w:jc w:val="center"/>
          <w:tblLayout w:type="fixed"/>
          <w:tblPrExChange w:id="8666" w:author="Kazuhiro Takagi" w:date="2017-03-13T09:43:00Z">
            <w:tblPrEx>
              <w:tblW w:w="0" w:type="auto"/>
              <w:jc w:val="center"/>
              <w:tblLayout w:type="fixed"/>
            </w:tblPrEx>
          </w:tblPrExChange>
        </w:tblPrEx>
        <w:trPr>
          <w:jc w:val="center"/>
          <w:del w:id="8667" w:author="Huy Duc. Nguyen" w:date="2017-08-30T14:41:00Z"/>
          <w:trPrChange w:id="8668"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669"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670" w:author="Huy Duc. Nguyen" w:date="2017-08-30T14:41:00Z"/>
                <w:b/>
                <w:sz w:val="16"/>
                <w:lang w:eastAsia="ja-JP"/>
              </w:rPr>
            </w:pPr>
            <w:del w:id="8671" w:author="Huy Duc. Nguyen" w:date="2017-08-30T14:41:00Z">
              <w:r w:rsidDel="008134D2">
                <w:rPr>
                  <w:rFonts w:hint="eastAsia"/>
                  <w:b/>
                  <w:sz w:val="16"/>
                  <w:lang w:eastAsia="ja-JP"/>
                </w:rPr>
                <w:delText>3</w:delText>
              </w:r>
            </w:del>
          </w:p>
        </w:tc>
        <w:tc>
          <w:tcPr>
            <w:tcW w:w="2117" w:type="dxa"/>
            <w:tcBorders>
              <w:left w:val="single" w:sz="4" w:space="0" w:color="auto"/>
              <w:right w:val="single" w:sz="4" w:space="0" w:color="auto"/>
            </w:tcBorders>
            <w:vAlign w:val="center"/>
            <w:tcPrChange w:id="8672"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673" w:author="Huy Duc. Nguyen" w:date="2017-08-30T14:41:00Z"/>
                <w:sz w:val="20"/>
                <w:szCs w:val="20"/>
                <w:lang w:eastAsia="ja-JP"/>
                <w:rPrChange w:id="8674" w:author="Kazuhiro Takagi" w:date="2017-03-13T09:43:00Z">
                  <w:rPr>
                    <w:del w:id="8675" w:author="Huy Duc. Nguyen" w:date="2017-08-30T14:41:00Z"/>
                    <w:sz w:val="18"/>
                    <w:szCs w:val="18"/>
                    <w:lang w:eastAsia="ja-JP"/>
                  </w:rPr>
                </w:rPrChange>
              </w:rPr>
            </w:pPr>
            <w:ins w:id="8676" w:author="Kazuhiro Takagi" w:date="2017-03-13T09:43:00Z">
              <w:del w:id="8677" w:author="Huy Duc. Nguyen" w:date="2017-08-30T14:41:00Z">
                <w:r w:rsidRPr="002D61A8" w:rsidDel="008134D2">
                  <w:rPr>
                    <w:color w:val="000000"/>
                    <w:sz w:val="20"/>
                    <w:szCs w:val="20"/>
                    <w:rPrChange w:id="8678" w:author="Kazuhiro Takagi" w:date="2017-03-13T09:43:00Z">
                      <w:rPr>
                        <w:color w:val="000000"/>
                        <w:szCs w:val="22"/>
                      </w:rPr>
                    </w:rPrChange>
                  </w:rPr>
                  <w:delText>20.9</w:delText>
                </w:r>
                <w:r w:rsidR="00270A5C" w:rsidDel="008134D2">
                  <w:rPr>
                    <w:color w:val="000000"/>
                    <w:sz w:val="20"/>
                    <w:szCs w:val="20"/>
                  </w:rPr>
                  <w:delText>7</w:delText>
                </w:r>
              </w:del>
            </w:ins>
            <w:ins w:id="8679" w:author=" " w:date="2017-03-08T14:22:00Z">
              <w:del w:id="8680" w:author="Huy Duc. Nguyen" w:date="2017-08-30T14:41:00Z">
                <w:r w:rsidRPr="002D61A8" w:rsidDel="008134D2">
                  <w:rPr>
                    <w:sz w:val="20"/>
                    <w:szCs w:val="20"/>
                    <w:rPrChange w:id="8681" w:author="Kazuhiro Takagi" w:date="2017-03-13T09:43:00Z">
                      <w:rPr/>
                    </w:rPrChange>
                  </w:rPr>
                  <w:delText>20.70</w:delText>
                </w:r>
              </w:del>
            </w:ins>
            <w:del w:id="8682" w:author="Huy Duc. Nguyen" w:date="2017-08-30T14:41:00Z">
              <w:r w:rsidRPr="002D61A8" w:rsidDel="008134D2">
                <w:rPr>
                  <w:sz w:val="20"/>
                  <w:szCs w:val="20"/>
                  <w:lang w:eastAsia="ja-JP"/>
                  <w:rPrChange w:id="8683" w:author="Kazuhiro Takagi" w:date="2017-03-13T09:43:00Z">
                    <w:rPr>
                      <w:sz w:val="18"/>
                      <w:szCs w:val="18"/>
                      <w:lang w:eastAsia="ja-JP"/>
                    </w:rPr>
                  </w:rPrChange>
                </w:rPr>
                <w:delText xml:space="preserve">40.68 </w:delText>
              </w:r>
            </w:del>
          </w:p>
        </w:tc>
      </w:tr>
      <w:tr w:rsidR="002D61A8" w:rsidRPr="00E8715A" w:rsidDel="008134D2" w:rsidTr="00134707">
        <w:tblPrEx>
          <w:tblW w:w="0" w:type="auto"/>
          <w:jc w:val="center"/>
          <w:tblLayout w:type="fixed"/>
          <w:tblPrExChange w:id="8684" w:author="Kazuhiro Takagi" w:date="2017-03-13T09:43:00Z">
            <w:tblPrEx>
              <w:tblW w:w="0" w:type="auto"/>
              <w:jc w:val="center"/>
              <w:tblLayout w:type="fixed"/>
            </w:tblPrEx>
          </w:tblPrExChange>
        </w:tblPrEx>
        <w:trPr>
          <w:jc w:val="center"/>
          <w:del w:id="8685" w:author="Huy Duc. Nguyen" w:date="2017-08-30T14:41:00Z"/>
          <w:trPrChange w:id="8686"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687"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688" w:author="Huy Duc. Nguyen" w:date="2017-08-30T14:41:00Z"/>
                <w:b/>
                <w:sz w:val="16"/>
                <w:lang w:eastAsia="ja-JP"/>
              </w:rPr>
            </w:pPr>
            <w:del w:id="8689" w:author="Huy Duc. Nguyen" w:date="2017-08-30T14:41:00Z">
              <w:r w:rsidDel="008134D2">
                <w:rPr>
                  <w:rFonts w:hint="eastAsia"/>
                  <w:b/>
                  <w:sz w:val="16"/>
                  <w:lang w:eastAsia="ja-JP"/>
                </w:rPr>
                <w:delText>4</w:delText>
              </w:r>
            </w:del>
          </w:p>
        </w:tc>
        <w:tc>
          <w:tcPr>
            <w:tcW w:w="2117" w:type="dxa"/>
            <w:tcBorders>
              <w:left w:val="single" w:sz="4" w:space="0" w:color="auto"/>
              <w:right w:val="single" w:sz="4" w:space="0" w:color="auto"/>
            </w:tcBorders>
            <w:vAlign w:val="center"/>
            <w:tcPrChange w:id="8690"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691" w:author="Huy Duc. Nguyen" w:date="2017-08-30T14:41:00Z"/>
                <w:sz w:val="20"/>
                <w:szCs w:val="20"/>
                <w:lang w:eastAsia="ja-JP"/>
                <w:rPrChange w:id="8692" w:author="Kazuhiro Takagi" w:date="2017-03-13T09:43:00Z">
                  <w:rPr>
                    <w:del w:id="8693" w:author="Huy Duc. Nguyen" w:date="2017-08-30T14:41:00Z"/>
                    <w:sz w:val="18"/>
                    <w:szCs w:val="18"/>
                    <w:lang w:eastAsia="ja-JP"/>
                  </w:rPr>
                </w:rPrChange>
              </w:rPr>
            </w:pPr>
            <w:ins w:id="8694" w:author="Kazuhiro Takagi" w:date="2017-03-13T09:43:00Z">
              <w:del w:id="8695" w:author="Huy Duc. Nguyen" w:date="2017-08-30T14:41:00Z">
                <w:r w:rsidRPr="002D61A8" w:rsidDel="008134D2">
                  <w:rPr>
                    <w:color w:val="000000"/>
                    <w:sz w:val="20"/>
                    <w:szCs w:val="20"/>
                    <w:rPrChange w:id="8696" w:author="Kazuhiro Takagi" w:date="2017-03-13T09:43:00Z">
                      <w:rPr>
                        <w:color w:val="000000"/>
                        <w:szCs w:val="22"/>
                      </w:rPr>
                    </w:rPrChange>
                  </w:rPr>
                  <w:delText>21.4</w:delText>
                </w:r>
                <w:r w:rsidR="00270A5C" w:rsidDel="008134D2">
                  <w:rPr>
                    <w:color w:val="000000"/>
                    <w:sz w:val="20"/>
                    <w:szCs w:val="20"/>
                  </w:rPr>
                  <w:delText>7</w:delText>
                </w:r>
              </w:del>
            </w:ins>
            <w:ins w:id="8697" w:author=" " w:date="2017-03-08T14:22:00Z">
              <w:del w:id="8698" w:author="Huy Duc. Nguyen" w:date="2017-08-30T14:41:00Z">
                <w:r w:rsidRPr="002D61A8" w:rsidDel="008134D2">
                  <w:rPr>
                    <w:sz w:val="20"/>
                    <w:szCs w:val="20"/>
                    <w:rPrChange w:id="8699" w:author="Kazuhiro Takagi" w:date="2017-03-13T09:43:00Z">
                      <w:rPr/>
                    </w:rPrChange>
                  </w:rPr>
                  <w:delText>20.77</w:delText>
                </w:r>
              </w:del>
            </w:ins>
            <w:del w:id="8700" w:author="Huy Duc. Nguyen" w:date="2017-08-30T14:41:00Z">
              <w:r w:rsidRPr="002D61A8" w:rsidDel="008134D2">
                <w:rPr>
                  <w:sz w:val="20"/>
                  <w:szCs w:val="20"/>
                  <w:lang w:eastAsia="ja-JP"/>
                  <w:rPrChange w:id="8701" w:author="Kazuhiro Takagi" w:date="2017-03-13T09:43:00Z">
                    <w:rPr>
                      <w:sz w:val="18"/>
                      <w:szCs w:val="18"/>
                      <w:lang w:eastAsia="ja-JP"/>
                    </w:rPr>
                  </w:rPrChange>
                </w:rPr>
                <w:delText xml:space="preserve">41.10 </w:delText>
              </w:r>
            </w:del>
          </w:p>
        </w:tc>
      </w:tr>
      <w:tr w:rsidR="002D61A8" w:rsidRPr="00E8715A" w:rsidDel="008134D2" w:rsidTr="00134707">
        <w:tblPrEx>
          <w:tblW w:w="0" w:type="auto"/>
          <w:jc w:val="center"/>
          <w:tblLayout w:type="fixed"/>
          <w:tblPrExChange w:id="8702" w:author="Kazuhiro Takagi" w:date="2017-03-13T09:43:00Z">
            <w:tblPrEx>
              <w:tblW w:w="0" w:type="auto"/>
              <w:jc w:val="center"/>
              <w:tblLayout w:type="fixed"/>
            </w:tblPrEx>
          </w:tblPrExChange>
        </w:tblPrEx>
        <w:trPr>
          <w:jc w:val="center"/>
          <w:del w:id="8703" w:author="Huy Duc. Nguyen" w:date="2017-08-30T14:41:00Z"/>
          <w:trPrChange w:id="8704"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05"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706" w:author="Huy Duc. Nguyen" w:date="2017-08-30T14:41:00Z"/>
                <w:b/>
                <w:sz w:val="16"/>
                <w:lang w:eastAsia="ja-JP"/>
              </w:rPr>
            </w:pPr>
            <w:del w:id="8707" w:author="Huy Duc. Nguyen" w:date="2017-08-30T14:41:00Z">
              <w:r w:rsidDel="008134D2">
                <w:rPr>
                  <w:rFonts w:hint="eastAsia"/>
                  <w:b/>
                  <w:sz w:val="16"/>
                  <w:lang w:eastAsia="ja-JP"/>
                </w:rPr>
                <w:delText>5</w:delText>
              </w:r>
            </w:del>
          </w:p>
        </w:tc>
        <w:tc>
          <w:tcPr>
            <w:tcW w:w="2117" w:type="dxa"/>
            <w:tcBorders>
              <w:left w:val="single" w:sz="4" w:space="0" w:color="auto"/>
              <w:right w:val="single" w:sz="4" w:space="0" w:color="auto"/>
            </w:tcBorders>
            <w:vAlign w:val="center"/>
            <w:tcPrChange w:id="8708"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709" w:author="Huy Duc. Nguyen" w:date="2017-08-30T14:41:00Z"/>
                <w:sz w:val="20"/>
                <w:szCs w:val="20"/>
                <w:lang w:eastAsia="ja-JP"/>
                <w:rPrChange w:id="8710" w:author="Kazuhiro Takagi" w:date="2017-03-13T09:43:00Z">
                  <w:rPr>
                    <w:del w:id="8711" w:author="Huy Duc. Nguyen" w:date="2017-08-30T14:41:00Z"/>
                    <w:sz w:val="18"/>
                    <w:szCs w:val="18"/>
                    <w:lang w:eastAsia="ja-JP"/>
                  </w:rPr>
                </w:rPrChange>
              </w:rPr>
            </w:pPr>
            <w:ins w:id="8712" w:author="Kazuhiro Takagi" w:date="2017-03-13T09:43:00Z">
              <w:del w:id="8713" w:author="Huy Duc. Nguyen" w:date="2017-08-30T14:41:00Z">
                <w:r w:rsidRPr="002D61A8" w:rsidDel="008134D2">
                  <w:rPr>
                    <w:color w:val="000000"/>
                    <w:sz w:val="20"/>
                    <w:szCs w:val="20"/>
                    <w:rPrChange w:id="8714" w:author="Kazuhiro Takagi" w:date="2017-03-13T09:43:00Z">
                      <w:rPr>
                        <w:color w:val="000000"/>
                        <w:szCs w:val="22"/>
                      </w:rPr>
                    </w:rPrChange>
                  </w:rPr>
                  <w:delText>20.0</w:delText>
                </w:r>
                <w:r w:rsidR="00270A5C" w:rsidDel="008134D2">
                  <w:rPr>
                    <w:color w:val="000000"/>
                    <w:sz w:val="20"/>
                    <w:szCs w:val="20"/>
                  </w:rPr>
                  <w:delText>7</w:delText>
                </w:r>
              </w:del>
            </w:ins>
            <w:ins w:id="8715" w:author=" " w:date="2017-03-08T14:22:00Z">
              <w:del w:id="8716" w:author="Huy Duc. Nguyen" w:date="2017-08-30T14:41:00Z">
                <w:r w:rsidRPr="002D61A8" w:rsidDel="008134D2">
                  <w:rPr>
                    <w:sz w:val="20"/>
                    <w:szCs w:val="20"/>
                    <w:rPrChange w:id="8717" w:author="Kazuhiro Takagi" w:date="2017-03-13T09:43:00Z">
                      <w:rPr/>
                    </w:rPrChange>
                  </w:rPr>
                  <w:delText>21.40</w:delText>
                </w:r>
              </w:del>
            </w:ins>
            <w:del w:id="8718" w:author="Huy Duc. Nguyen" w:date="2017-08-30T14:41:00Z">
              <w:r w:rsidRPr="002D61A8" w:rsidDel="008134D2">
                <w:rPr>
                  <w:sz w:val="20"/>
                  <w:szCs w:val="20"/>
                  <w:lang w:eastAsia="ja-JP"/>
                  <w:rPrChange w:id="8719" w:author="Kazuhiro Takagi" w:date="2017-03-13T09:43:00Z">
                    <w:rPr>
                      <w:sz w:val="18"/>
                      <w:szCs w:val="18"/>
                      <w:lang w:eastAsia="ja-JP"/>
                    </w:rPr>
                  </w:rPrChange>
                </w:rPr>
                <w:delText xml:space="preserve">40.99 </w:delText>
              </w:r>
            </w:del>
          </w:p>
        </w:tc>
      </w:tr>
      <w:tr w:rsidR="002D61A8" w:rsidRPr="00E8715A" w:rsidDel="008134D2" w:rsidTr="00134707">
        <w:tblPrEx>
          <w:tblW w:w="0" w:type="auto"/>
          <w:jc w:val="center"/>
          <w:tblLayout w:type="fixed"/>
          <w:tblPrExChange w:id="8720" w:author="Kazuhiro Takagi" w:date="2017-03-13T09:43:00Z">
            <w:tblPrEx>
              <w:tblW w:w="0" w:type="auto"/>
              <w:jc w:val="center"/>
              <w:tblLayout w:type="fixed"/>
            </w:tblPrEx>
          </w:tblPrExChange>
        </w:tblPrEx>
        <w:trPr>
          <w:jc w:val="center"/>
          <w:del w:id="8721" w:author="Huy Duc. Nguyen" w:date="2017-08-30T14:41:00Z"/>
          <w:trPrChange w:id="8722"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23"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RPr="004B3D03" w:rsidDel="008134D2" w:rsidRDefault="002D61A8" w:rsidP="002D61A8">
            <w:pPr>
              <w:pStyle w:val="CETextBody"/>
              <w:rPr>
                <w:del w:id="8724" w:author="Huy Duc. Nguyen" w:date="2017-08-30T14:41:00Z"/>
                <w:b/>
                <w:sz w:val="16"/>
                <w:lang w:eastAsia="ja-JP"/>
              </w:rPr>
            </w:pPr>
            <w:del w:id="8725" w:author="Huy Duc. Nguyen" w:date="2017-08-30T14:41:00Z">
              <w:r w:rsidDel="008134D2">
                <w:rPr>
                  <w:rFonts w:hint="eastAsia"/>
                  <w:b/>
                  <w:sz w:val="16"/>
                  <w:lang w:eastAsia="ja-JP"/>
                </w:rPr>
                <w:delText>6</w:delText>
              </w:r>
            </w:del>
          </w:p>
        </w:tc>
        <w:tc>
          <w:tcPr>
            <w:tcW w:w="2117" w:type="dxa"/>
            <w:tcBorders>
              <w:left w:val="single" w:sz="4" w:space="0" w:color="auto"/>
              <w:right w:val="single" w:sz="4" w:space="0" w:color="auto"/>
            </w:tcBorders>
            <w:vAlign w:val="center"/>
            <w:tcPrChange w:id="8726"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727" w:author="Huy Duc. Nguyen" w:date="2017-08-30T14:41:00Z"/>
                <w:sz w:val="20"/>
                <w:szCs w:val="20"/>
                <w:lang w:eastAsia="ja-JP"/>
                <w:rPrChange w:id="8728" w:author="Kazuhiro Takagi" w:date="2017-03-13T09:43:00Z">
                  <w:rPr>
                    <w:del w:id="8729" w:author="Huy Duc. Nguyen" w:date="2017-08-30T14:41:00Z"/>
                    <w:sz w:val="18"/>
                    <w:szCs w:val="18"/>
                    <w:lang w:eastAsia="ja-JP"/>
                  </w:rPr>
                </w:rPrChange>
              </w:rPr>
            </w:pPr>
            <w:ins w:id="8730" w:author="Kazuhiro Takagi" w:date="2017-03-13T09:43:00Z">
              <w:del w:id="8731" w:author="Huy Duc. Nguyen" w:date="2017-08-30T14:41:00Z">
                <w:r w:rsidRPr="002D61A8" w:rsidDel="008134D2">
                  <w:rPr>
                    <w:color w:val="000000"/>
                    <w:sz w:val="20"/>
                    <w:szCs w:val="20"/>
                    <w:rPrChange w:id="8732" w:author="Kazuhiro Takagi" w:date="2017-03-13T09:43:00Z">
                      <w:rPr>
                        <w:color w:val="000000"/>
                        <w:szCs w:val="22"/>
                      </w:rPr>
                    </w:rPrChange>
                  </w:rPr>
                  <w:delText>20.9</w:delText>
                </w:r>
                <w:r w:rsidR="00270A5C" w:rsidDel="008134D2">
                  <w:rPr>
                    <w:color w:val="000000"/>
                    <w:sz w:val="20"/>
                    <w:szCs w:val="20"/>
                  </w:rPr>
                  <w:delText>7</w:delText>
                </w:r>
              </w:del>
            </w:ins>
            <w:ins w:id="8733" w:author=" " w:date="2017-03-08T14:22:00Z">
              <w:del w:id="8734" w:author="Huy Duc. Nguyen" w:date="2017-08-30T14:41:00Z">
                <w:r w:rsidRPr="002D61A8" w:rsidDel="008134D2">
                  <w:rPr>
                    <w:sz w:val="20"/>
                    <w:szCs w:val="20"/>
                    <w:rPrChange w:id="8735" w:author="Kazuhiro Takagi" w:date="2017-03-13T09:43:00Z">
                      <w:rPr/>
                    </w:rPrChange>
                  </w:rPr>
                  <w:delText>21.13</w:delText>
                </w:r>
              </w:del>
            </w:ins>
            <w:del w:id="8736" w:author="Huy Duc. Nguyen" w:date="2017-08-30T14:41:00Z">
              <w:r w:rsidRPr="002D61A8" w:rsidDel="008134D2">
                <w:rPr>
                  <w:sz w:val="20"/>
                  <w:szCs w:val="20"/>
                  <w:lang w:eastAsia="ja-JP"/>
                  <w:rPrChange w:id="8737" w:author="Kazuhiro Takagi" w:date="2017-03-13T09:43:00Z">
                    <w:rPr>
                      <w:sz w:val="18"/>
                      <w:szCs w:val="18"/>
                      <w:lang w:eastAsia="ja-JP"/>
                    </w:rPr>
                  </w:rPrChange>
                </w:rPr>
                <w:delText xml:space="preserve">40.29 </w:delText>
              </w:r>
            </w:del>
          </w:p>
        </w:tc>
      </w:tr>
      <w:tr w:rsidR="002D61A8" w:rsidRPr="00E8715A" w:rsidDel="008134D2" w:rsidTr="00134707">
        <w:tblPrEx>
          <w:tblW w:w="0" w:type="auto"/>
          <w:jc w:val="center"/>
          <w:tblLayout w:type="fixed"/>
          <w:tblPrExChange w:id="8738" w:author="Kazuhiro Takagi" w:date="2017-03-13T09:43:00Z">
            <w:tblPrEx>
              <w:tblW w:w="0" w:type="auto"/>
              <w:jc w:val="center"/>
              <w:tblLayout w:type="fixed"/>
            </w:tblPrEx>
          </w:tblPrExChange>
        </w:tblPrEx>
        <w:trPr>
          <w:jc w:val="center"/>
          <w:del w:id="8739" w:author="Huy Duc. Nguyen" w:date="2017-08-30T14:41:00Z"/>
          <w:trPrChange w:id="8740"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41"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742" w:author="Huy Duc. Nguyen" w:date="2017-08-30T14:41:00Z"/>
                <w:b/>
                <w:sz w:val="16"/>
                <w:lang w:eastAsia="ja-JP"/>
              </w:rPr>
            </w:pPr>
            <w:del w:id="8743" w:author="Huy Duc. Nguyen" w:date="2017-08-30T14:41:00Z">
              <w:r w:rsidDel="008134D2">
                <w:rPr>
                  <w:rFonts w:hint="eastAsia"/>
                  <w:b/>
                  <w:sz w:val="16"/>
                  <w:lang w:eastAsia="ja-JP"/>
                </w:rPr>
                <w:delText>7</w:delText>
              </w:r>
            </w:del>
          </w:p>
        </w:tc>
        <w:tc>
          <w:tcPr>
            <w:tcW w:w="2117" w:type="dxa"/>
            <w:tcBorders>
              <w:left w:val="single" w:sz="4" w:space="0" w:color="auto"/>
              <w:right w:val="single" w:sz="4" w:space="0" w:color="auto"/>
            </w:tcBorders>
            <w:vAlign w:val="center"/>
            <w:tcPrChange w:id="8744"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745" w:author="Huy Duc. Nguyen" w:date="2017-08-30T14:41:00Z"/>
                <w:sz w:val="20"/>
                <w:szCs w:val="20"/>
                <w:lang w:eastAsia="ja-JP"/>
                <w:rPrChange w:id="8746" w:author="Kazuhiro Takagi" w:date="2017-03-13T09:43:00Z">
                  <w:rPr>
                    <w:del w:id="8747" w:author="Huy Duc. Nguyen" w:date="2017-08-30T14:41:00Z"/>
                    <w:sz w:val="18"/>
                    <w:szCs w:val="18"/>
                    <w:lang w:eastAsia="ja-JP"/>
                  </w:rPr>
                </w:rPrChange>
              </w:rPr>
            </w:pPr>
            <w:ins w:id="8748" w:author="Kazuhiro Takagi" w:date="2017-03-13T09:43:00Z">
              <w:del w:id="8749" w:author="Huy Duc. Nguyen" w:date="2017-08-30T14:41:00Z">
                <w:r w:rsidRPr="002D61A8" w:rsidDel="008134D2">
                  <w:rPr>
                    <w:color w:val="000000"/>
                    <w:sz w:val="20"/>
                    <w:szCs w:val="20"/>
                    <w:rPrChange w:id="8750" w:author="Kazuhiro Takagi" w:date="2017-03-13T09:43:00Z">
                      <w:rPr>
                        <w:color w:val="000000"/>
                        <w:szCs w:val="22"/>
                      </w:rPr>
                    </w:rPrChange>
                  </w:rPr>
                  <w:delText>20.9</w:delText>
                </w:r>
                <w:r w:rsidR="00270A5C" w:rsidDel="008134D2">
                  <w:rPr>
                    <w:color w:val="000000"/>
                    <w:sz w:val="20"/>
                    <w:szCs w:val="20"/>
                  </w:rPr>
                  <w:delText>7</w:delText>
                </w:r>
              </w:del>
            </w:ins>
            <w:ins w:id="8751" w:author=" " w:date="2017-03-08T14:22:00Z">
              <w:del w:id="8752" w:author="Huy Duc. Nguyen" w:date="2017-08-30T14:41:00Z">
                <w:r w:rsidRPr="002D61A8" w:rsidDel="008134D2">
                  <w:rPr>
                    <w:sz w:val="20"/>
                    <w:szCs w:val="20"/>
                    <w:rPrChange w:id="8753" w:author="Kazuhiro Takagi" w:date="2017-03-13T09:43:00Z">
                      <w:rPr/>
                    </w:rPrChange>
                  </w:rPr>
                  <w:delText>22.73</w:delText>
                </w:r>
              </w:del>
            </w:ins>
            <w:del w:id="8754" w:author="Huy Duc. Nguyen" w:date="2017-08-30T14:41:00Z">
              <w:r w:rsidRPr="002D61A8" w:rsidDel="008134D2">
                <w:rPr>
                  <w:sz w:val="20"/>
                  <w:szCs w:val="20"/>
                  <w:lang w:eastAsia="ja-JP"/>
                  <w:rPrChange w:id="8755" w:author="Kazuhiro Takagi" w:date="2017-03-13T09:43:00Z">
                    <w:rPr>
                      <w:sz w:val="18"/>
                      <w:szCs w:val="18"/>
                      <w:lang w:eastAsia="ja-JP"/>
                    </w:rPr>
                  </w:rPrChange>
                </w:rPr>
                <w:delText xml:space="preserve">41.74 </w:delText>
              </w:r>
            </w:del>
          </w:p>
        </w:tc>
      </w:tr>
      <w:tr w:rsidR="002D61A8" w:rsidRPr="00E8715A" w:rsidDel="008134D2" w:rsidTr="00134707">
        <w:tblPrEx>
          <w:tblW w:w="0" w:type="auto"/>
          <w:jc w:val="center"/>
          <w:tblLayout w:type="fixed"/>
          <w:tblPrExChange w:id="8756" w:author="Kazuhiro Takagi" w:date="2017-03-13T09:43:00Z">
            <w:tblPrEx>
              <w:tblW w:w="0" w:type="auto"/>
              <w:jc w:val="center"/>
              <w:tblLayout w:type="fixed"/>
            </w:tblPrEx>
          </w:tblPrExChange>
        </w:tblPrEx>
        <w:trPr>
          <w:jc w:val="center"/>
          <w:del w:id="8757" w:author="Huy Duc. Nguyen" w:date="2017-08-30T14:41:00Z"/>
          <w:trPrChange w:id="8758"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59"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760" w:author="Huy Duc. Nguyen" w:date="2017-08-30T14:41:00Z"/>
                <w:b/>
                <w:sz w:val="16"/>
                <w:lang w:eastAsia="ja-JP"/>
              </w:rPr>
            </w:pPr>
            <w:del w:id="8761" w:author="Huy Duc. Nguyen" w:date="2017-08-30T14:41:00Z">
              <w:r w:rsidDel="008134D2">
                <w:rPr>
                  <w:rFonts w:hint="eastAsia"/>
                  <w:b/>
                  <w:sz w:val="16"/>
                  <w:lang w:eastAsia="ja-JP"/>
                </w:rPr>
                <w:delText>8</w:delText>
              </w:r>
            </w:del>
          </w:p>
        </w:tc>
        <w:tc>
          <w:tcPr>
            <w:tcW w:w="2117" w:type="dxa"/>
            <w:tcBorders>
              <w:left w:val="single" w:sz="4" w:space="0" w:color="auto"/>
              <w:right w:val="single" w:sz="4" w:space="0" w:color="auto"/>
            </w:tcBorders>
            <w:vAlign w:val="center"/>
            <w:tcPrChange w:id="8762"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763" w:author="Huy Duc. Nguyen" w:date="2017-08-30T14:41:00Z"/>
                <w:sz w:val="20"/>
                <w:szCs w:val="20"/>
                <w:lang w:eastAsia="ja-JP"/>
                <w:rPrChange w:id="8764" w:author="Kazuhiro Takagi" w:date="2017-03-13T09:43:00Z">
                  <w:rPr>
                    <w:del w:id="8765" w:author="Huy Duc. Nguyen" w:date="2017-08-30T14:41:00Z"/>
                    <w:sz w:val="18"/>
                    <w:szCs w:val="18"/>
                    <w:lang w:eastAsia="ja-JP"/>
                  </w:rPr>
                </w:rPrChange>
              </w:rPr>
            </w:pPr>
            <w:ins w:id="8766" w:author="Kazuhiro Takagi" w:date="2017-03-13T09:43:00Z">
              <w:del w:id="8767" w:author="Huy Duc. Nguyen" w:date="2017-08-30T14:41:00Z">
                <w:r w:rsidRPr="002D61A8" w:rsidDel="008134D2">
                  <w:rPr>
                    <w:color w:val="000000"/>
                    <w:sz w:val="20"/>
                    <w:szCs w:val="20"/>
                    <w:rPrChange w:id="8768" w:author="Kazuhiro Takagi" w:date="2017-03-13T09:43:00Z">
                      <w:rPr>
                        <w:color w:val="000000"/>
                        <w:szCs w:val="22"/>
                      </w:rPr>
                    </w:rPrChange>
                  </w:rPr>
                  <w:delText>21.3</w:delText>
                </w:r>
                <w:r w:rsidR="00270A5C" w:rsidDel="008134D2">
                  <w:rPr>
                    <w:color w:val="000000"/>
                    <w:sz w:val="20"/>
                    <w:szCs w:val="20"/>
                  </w:rPr>
                  <w:delText>7</w:delText>
                </w:r>
              </w:del>
            </w:ins>
            <w:ins w:id="8769" w:author=" " w:date="2017-03-08T14:22:00Z">
              <w:del w:id="8770" w:author="Huy Duc. Nguyen" w:date="2017-08-30T14:41:00Z">
                <w:r w:rsidRPr="002D61A8" w:rsidDel="008134D2">
                  <w:rPr>
                    <w:sz w:val="20"/>
                    <w:szCs w:val="20"/>
                    <w:rPrChange w:id="8771" w:author="Kazuhiro Takagi" w:date="2017-03-13T09:43:00Z">
                      <w:rPr/>
                    </w:rPrChange>
                  </w:rPr>
                  <w:delText>21.00</w:delText>
                </w:r>
              </w:del>
            </w:ins>
            <w:del w:id="8772" w:author="Huy Duc. Nguyen" w:date="2017-08-30T14:41:00Z">
              <w:r w:rsidRPr="002D61A8" w:rsidDel="008134D2">
                <w:rPr>
                  <w:sz w:val="20"/>
                  <w:szCs w:val="20"/>
                  <w:lang w:eastAsia="ja-JP"/>
                  <w:rPrChange w:id="8773" w:author="Kazuhiro Takagi" w:date="2017-03-13T09:43:00Z">
                    <w:rPr>
                      <w:sz w:val="18"/>
                      <w:szCs w:val="18"/>
                      <w:lang w:eastAsia="ja-JP"/>
                    </w:rPr>
                  </w:rPrChange>
                </w:rPr>
                <w:delText xml:space="preserve">38.85 </w:delText>
              </w:r>
            </w:del>
          </w:p>
        </w:tc>
      </w:tr>
      <w:tr w:rsidR="002D61A8" w:rsidRPr="00E8715A" w:rsidDel="008134D2" w:rsidTr="00134707">
        <w:tblPrEx>
          <w:tblW w:w="0" w:type="auto"/>
          <w:jc w:val="center"/>
          <w:tblLayout w:type="fixed"/>
          <w:tblPrExChange w:id="8774" w:author="Kazuhiro Takagi" w:date="2017-03-13T09:43:00Z">
            <w:tblPrEx>
              <w:tblW w:w="0" w:type="auto"/>
              <w:jc w:val="center"/>
              <w:tblLayout w:type="fixed"/>
            </w:tblPrEx>
          </w:tblPrExChange>
        </w:tblPrEx>
        <w:trPr>
          <w:jc w:val="center"/>
          <w:del w:id="8775" w:author="Huy Duc. Nguyen" w:date="2017-08-30T14:41:00Z"/>
          <w:trPrChange w:id="8776"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77"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778" w:author="Huy Duc. Nguyen" w:date="2017-08-30T14:41:00Z"/>
                <w:b/>
                <w:sz w:val="16"/>
                <w:lang w:eastAsia="ja-JP"/>
              </w:rPr>
            </w:pPr>
            <w:del w:id="8779" w:author="Huy Duc. Nguyen" w:date="2017-08-30T14:41:00Z">
              <w:r w:rsidDel="008134D2">
                <w:rPr>
                  <w:rFonts w:hint="eastAsia"/>
                  <w:b/>
                  <w:sz w:val="16"/>
                  <w:lang w:eastAsia="ja-JP"/>
                </w:rPr>
                <w:delText>9</w:delText>
              </w:r>
            </w:del>
          </w:p>
        </w:tc>
        <w:tc>
          <w:tcPr>
            <w:tcW w:w="2117" w:type="dxa"/>
            <w:tcBorders>
              <w:left w:val="single" w:sz="4" w:space="0" w:color="auto"/>
              <w:right w:val="single" w:sz="4" w:space="0" w:color="auto"/>
            </w:tcBorders>
            <w:vAlign w:val="center"/>
            <w:tcPrChange w:id="8780"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D61A8" w:rsidP="002D61A8">
            <w:pPr>
              <w:pStyle w:val="CETextBody"/>
              <w:jc w:val="right"/>
              <w:rPr>
                <w:del w:id="8781" w:author="Huy Duc. Nguyen" w:date="2017-08-30T14:41:00Z"/>
                <w:sz w:val="20"/>
                <w:szCs w:val="20"/>
                <w:lang w:eastAsia="ja-JP"/>
                <w:rPrChange w:id="8782" w:author="Kazuhiro Takagi" w:date="2017-03-13T09:43:00Z">
                  <w:rPr>
                    <w:del w:id="8783" w:author="Huy Duc. Nguyen" w:date="2017-08-30T14:41:00Z"/>
                    <w:sz w:val="18"/>
                    <w:szCs w:val="18"/>
                    <w:lang w:eastAsia="ja-JP"/>
                  </w:rPr>
                </w:rPrChange>
              </w:rPr>
            </w:pPr>
            <w:ins w:id="8784" w:author="Kazuhiro Takagi" w:date="2017-03-13T09:43:00Z">
              <w:del w:id="8785" w:author="Huy Duc. Nguyen" w:date="2017-08-30T14:41:00Z">
                <w:r w:rsidRPr="002D61A8" w:rsidDel="008134D2">
                  <w:rPr>
                    <w:color w:val="000000"/>
                    <w:sz w:val="20"/>
                    <w:szCs w:val="20"/>
                    <w:rPrChange w:id="8786" w:author="Kazuhiro Takagi" w:date="2017-03-13T09:43:00Z">
                      <w:rPr>
                        <w:color w:val="000000"/>
                        <w:szCs w:val="22"/>
                      </w:rPr>
                    </w:rPrChange>
                  </w:rPr>
                  <w:delText>20.9</w:delText>
                </w:r>
                <w:r w:rsidR="00270A5C" w:rsidDel="008134D2">
                  <w:rPr>
                    <w:color w:val="000000"/>
                    <w:sz w:val="20"/>
                    <w:szCs w:val="20"/>
                  </w:rPr>
                  <w:delText>7</w:delText>
                </w:r>
              </w:del>
            </w:ins>
            <w:ins w:id="8787" w:author=" " w:date="2017-03-08T14:22:00Z">
              <w:del w:id="8788" w:author="Huy Duc. Nguyen" w:date="2017-08-30T14:41:00Z">
                <w:r w:rsidRPr="002D61A8" w:rsidDel="008134D2">
                  <w:rPr>
                    <w:sz w:val="20"/>
                    <w:szCs w:val="20"/>
                    <w:rPrChange w:id="8789" w:author="Kazuhiro Takagi" w:date="2017-03-13T09:43:00Z">
                      <w:rPr/>
                    </w:rPrChange>
                  </w:rPr>
                  <w:delText>21.27</w:delText>
                </w:r>
              </w:del>
            </w:ins>
            <w:del w:id="8790" w:author="Huy Duc. Nguyen" w:date="2017-08-30T14:41:00Z">
              <w:r w:rsidRPr="002D61A8" w:rsidDel="008134D2">
                <w:rPr>
                  <w:sz w:val="20"/>
                  <w:szCs w:val="20"/>
                  <w:lang w:eastAsia="ja-JP"/>
                  <w:rPrChange w:id="8791" w:author="Kazuhiro Takagi" w:date="2017-03-13T09:43:00Z">
                    <w:rPr>
                      <w:sz w:val="18"/>
                      <w:szCs w:val="18"/>
                      <w:lang w:eastAsia="ja-JP"/>
                    </w:rPr>
                  </w:rPrChange>
                </w:rPr>
                <w:delText xml:space="preserve">40.53 </w:delText>
              </w:r>
            </w:del>
          </w:p>
        </w:tc>
      </w:tr>
      <w:tr w:rsidR="002D61A8" w:rsidRPr="00E8715A" w:rsidDel="008134D2" w:rsidTr="00134707">
        <w:tblPrEx>
          <w:tblW w:w="0" w:type="auto"/>
          <w:jc w:val="center"/>
          <w:tblLayout w:type="fixed"/>
          <w:tblPrExChange w:id="8792" w:author="Kazuhiro Takagi" w:date="2017-03-13T09:43:00Z">
            <w:tblPrEx>
              <w:tblW w:w="0" w:type="auto"/>
              <w:jc w:val="center"/>
              <w:tblLayout w:type="fixed"/>
            </w:tblPrEx>
          </w:tblPrExChange>
        </w:tblPrEx>
        <w:trPr>
          <w:jc w:val="center"/>
          <w:del w:id="8793" w:author="Huy Duc. Nguyen" w:date="2017-08-30T14:41:00Z"/>
          <w:trPrChange w:id="8794" w:author="Kazuhiro Takagi" w:date="2017-03-13T09:43: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795" w:author="Kazuhiro Takagi" w:date="2017-03-13T09:43: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2D61A8" w:rsidDel="008134D2" w:rsidRDefault="002D61A8" w:rsidP="002D61A8">
            <w:pPr>
              <w:pStyle w:val="CETextBody"/>
              <w:rPr>
                <w:del w:id="8796" w:author="Huy Duc. Nguyen" w:date="2017-08-30T14:41:00Z"/>
                <w:b/>
                <w:sz w:val="16"/>
                <w:lang w:eastAsia="ja-JP"/>
              </w:rPr>
            </w:pPr>
            <w:del w:id="8797" w:author="Huy Duc. Nguyen" w:date="2017-08-30T14:41:00Z">
              <w:r w:rsidDel="008134D2">
                <w:rPr>
                  <w:rFonts w:hint="eastAsia"/>
                  <w:b/>
                  <w:sz w:val="16"/>
                  <w:lang w:eastAsia="ja-JP"/>
                </w:rPr>
                <w:delText>10</w:delText>
              </w:r>
            </w:del>
          </w:p>
        </w:tc>
        <w:tc>
          <w:tcPr>
            <w:tcW w:w="2117" w:type="dxa"/>
            <w:tcBorders>
              <w:left w:val="single" w:sz="4" w:space="0" w:color="auto"/>
              <w:right w:val="single" w:sz="4" w:space="0" w:color="auto"/>
            </w:tcBorders>
            <w:vAlign w:val="center"/>
            <w:tcPrChange w:id="8798" w:author="Kazuhiro Takagi" w:date="2017-03-13T09:43:00Z">
              <w:tcPr>
                <w:tcW w:w="2117" w:type="dxa"/>
                <w:tcBorders>
                  <w:left w:val="single" w:sz="4" w:space="0" w:color="auto"/>
                  <w:right w:val="single" w:sz="4" w:space="0" w:color="auto"/>
                </w:tcBorders>
                <w:vAlign w:val="center"/>
              </w:tcPr>
            </w:tcPrChange>
          </w:tcPr>
          <w:p w:rsidR="002D61A8" w:rsidRPr="002D61A8" w:rsidDel="008134D2" w:rsidRDefault="00270A5C" w:rsidP="002D61A8">
            <w:pPr>
              <w:pStyle w:val="CETextBody"/>
              <w:jc w:val="right"/>
              <w:rPr>
                <w:del w:id="8799" w:author="Huy Duc. Nguyen" w:date="2017-08-30T14:41:00Z"/>
                <w:sz w:val="20"/>
                <w:szCs w:val="20"/>
                <w:lang w:eastAsia="ja-JP"/>
                <w:rPrChange w:id="8800" w:author="Kazuhiro Takagi" w:date="2017-03-13T09:43:00Z">
                  <w:rPr>
                    <w:del w:id="8801" w:author="Huy Duc. Nguyen" w:date="2017-08-30T14:41:00Z"/>
                    <w:sz w:val="18"/>
                    <w:szCs w:val="18"/>
                    <w:lang w:eastAsia="ja-JP"/>
                  </w:rPr>
                </w:rPrChange>
              </w:rPr>
            </w:pPr>
            <w:ins w:id="8802" w:author="Kazuhiro Takagi" w:date="2017-03-13T09:43:00Z">
              <w:del w:id="8803" w:author="Huy Duc. Nguyen" w:date="2017-08-30T14:41:00Z">
                <w:r w:rsidDel="008134D2">
                  <w:rPr>
                    <w:color w:val="000000"/>
                    <w:sz w:val="20"/>
                    <w:szCs w:val="20"/>
                  </w:rPr>
                  <w:delText>20.60</w:delText>
                </w:r>
              </w:del>
            </w:ins>
            <w:ins w:id="8804" w:author=" " w:date="2017-03-08T14:22:00Z">
              <w:del w:id="8805" w:author="Huy Duc. Nguyen" w:date="2017-08-30T14:41:00Z">
                <w:r w:rsidR="002D61A8" w:rsidRPr="002D61A8" w:rsidDel="008134D2">
                  <w:rPr>
                    <w:sz w:val="20"/>
                    <w:szCs w:val="20"/>
                    <w:rPrChange w:id="8806" w:author="Kazuhiro Takagi" w:date="2017-03-13T09:43:00Z">
                      <w:rPr/>
                    </w:rPrChange>
                  </w:rPr>
                  <w:delText>22.33</w:delText>
                </w:r>
              </w:del>
            </w:ins>
            <w:del w:id="8807" w:author="Huy Duc. Nguyen" w:date="2017-08-30T14:41:00Z">
              <w:r w:rsidR="002D61A8" w:rsidRPr="002D61A8" w:rsidDel="008134D2">
                <w:rPr>
                  <w:sz w:val="20"/>
                  <w:szCs w:val="20"/>
                  <w:lang w:eastAsia="ja-JP"/>
                  <w:rPrChange w:id="8808" w:author="Kazuhiro Takagi" w:date="2017-03-13T09:43:00Z">
                    <w:rPr>
                      <w:sz w:val="18"/>
                      <w:szCs w:val="18"/>
                      <w:lang w:eastAsia="ja-JP"/>
                    </w:rPr>
                  </w:rPrChange>
                </w:rPr>
                <w:delText xml:space="preserve">42.26 </w:delText>
              </w:r>
            </w:del>
          </w:p>
        </w:tc>
      </w:tr>
    </w:tbl>
    <w:p w:rsidR="00E67223" w:rsidDel="008134D2" w:rsidRDefault="00E67223" w:rsidP="00E67223">
      <w:pPr>
        <w:pStyle w:val="CETextBody"/>
        <w:rPr>
          <w:del w:id="8809" w:author="Huy Duc. Nguyen" w:date="2017-08-30T14:41:00Z"/>
          <w:b/>
          <w:lang w:val="en-US" w:eastAsia="ja-JP"/>
        </w:rPr>
      </w:pPr>
    </w:p>
    <w:p w:rsidR="00E67223" w:rsidRPr="00B05A50" w:rsidDel="008134D2" w:rsidRDefault="00E67223" w:rsidP="00E67223">
      <w:pPr>
        <w:pStyle w:val="CETextBody"/>
        <w:rPr>
          <w:del w:id="8810" w:author="Huy Duc. Nguyen" w:date="2017-08-30T14:41:00Z"/>
          <w:b/>
          <w:lang w:val="en-US" w:eastAsia="ja-JP"/>
        </w:rPr>
      </w:pPr>
    </w:p>
    <w:p w:rsidR="00E67223" w:rsidRPr="00827062" w:rsidDel="008134D2" w:rsidRDefault="00E67223" w:rsidP="00E67223">
      <w:pPr>
        <w:pStyle w:val="CETextBody"/>
        <w:numPr>
          <w:ilvl w:val="0"/>
          <w:numId w:val="29"/>
        </w:numPr>
        <w:ind w:hanging="782"/>
        <w:rPr>
          <w:del w:id="8811" w:author="Huy Duc. Nguyen" w:date="2017-08-30T14:41:00Z"/>
          <w:lang w:val="en-US" w:eastAsia="ja-JP"/>
        </w:rPr>
      </w:pPr>
      <w:del w:id="8812" w:author="Huy Duc. Nguyen" w:date="2017-08-30T14:41:00Z">
        <w:r w:rsidRPr="00827062" w:rsidDel="008134D2">
          <w:rPr>
            <w:rFonts w:hint="eastAsia"/>
            <w:lang w:val="en-US" w:eastAsia="ja-JP"/>
          </w:rPr>
          <w:delText>Consider</w:delText>
        </w:r>
        <w:r w:rsidDel="008134D2">
          <w:rPr>
            <w:rFonts w:hint="eastAsia"/>
            <w:lang w:val="en-US" w:eastAsia="ja-JP"/>
          </w:rPr>
          <w:delText>ation</w:delText>
        </w:r>
      </w:del>
    </w:p>
    <w:p w:rsidR="000D6FB0" w:rsidDel="008134D2" w:rsidRDefault="00E67223" w:rsidP="00E67223">
      <w:pPr>
        <w:pStyle w:val="CETextBody"/>
        <w:rPr>
          <w:del w:id="8813" w:author="Huy Duc. Nguyen" w:date="2017-08-30T14:41:00Z"/>
          <w:lang w:val="en-US" w:eastAsia="ja-JP"/>
        </w:rPr>
      </w:pPr>
      <w:del w:id="8814" w:author="Huy Duc. Nguyen" w:date="2017-08-30T14:41:00Z">
        <w:r w:rsidDel="008134D2">
          <w:rPr>
            <w:rFonts w:hint="eastAsia"/>
            <w:lang w:val="en-US" w:eastAsia="ja-JP"/>
          </w:rPr>
          <w:delText xml:space="preserve"> </w:delText>
        </w:r>
        <w:r w:rsidDel="008134D2">
          <w:rPr>
            <w:lang w:val="en-US" w:eastAsia="ja-JP"/>
          </w:rPr>
          <w:delText xml:space="preserve"> </w:delText>
        </w:r>
        <w:r w:rsidR="000D6FB0" w:rsidDel="008134D2">
          <w:rPr>
            <w:lang w:val="en-US" w:eastAsia="ja-JP"/>
          </w:rPr>
          <w:delText>Refer 5.4.</w:delText>
        </w:r>
      </w:del>
      <w:ins w:id="8815" w:author="Kazuhiro Takagi" w:date="2017-03-15T10:21:00Z">
        <w:del w:id="8816" w:author="Huy Duc. Nguyen" w:date="2017-08-30T14:41:00Z">
          <w:r w:rsidR="00617DAB" w:rsidDel="008134D2">
            <w:rPr>
              <w:lang w:val="en-US" w:eastAsia="ja-JP"/>
            </w:rPr>
            <w:delText>1</w:delText>
          </w:r>
        </w:del>
      </w:ins>
      <w:del w:id="8817" w:author="Huy Duc. Nguyen" w:date="2017-08-30T14:41:00Z">
        <w:r w:rsidR="000D6FB0" w:rsidDel="008134D2">
          <w:rPr>
            <w:lang w:val="en-US" w:eastAsia="ja-JP"/>
          </w:rPr>
          <w:delText>3.</w:delText>
        </w:r>
      </w:del>
    </w:p>
    <w:p w:rsidR="00E67223" w:rsidDel="008134D2" w:rsidRDefault="00E67223" w:rsidP="00E67223">
      <w:pPr>
        <w:pStyle w:val="CETextBody"/>
        <w:rPr>
          <w:del w:id="8818" w:author="Huy Duc. Nguyen" w:date="2017-08-30T14:41:00Z"/>
          <w:lang w:val="en-US" w:eastAsia="ja-JP"/>
        </w:rPr>
      </w:pPr>
    </w:p>
    <w:p w:rsidR="0097745F" w:rsidDel="008134D2" w:rsidRDefault="0097745F">
      <w:pPr>
        <w:rPr>
          <w:del w:id="8819" w:author="Huy Duc. Nguyen" w:date="2017-08-30T14:41:00Z"/>
          <w:sz w:val="22"/>
          <w:lang w:val="en-US" w:eastAsia="ja-JP"/>
        </w:rPr>
      </w:pPr>
      <w:bookmarkStart w:id="8820" w:name="_Toc472624766"/>
      <w:bookmarkStart w:id="8821" w:name="_Toc472693324"/>
      <w:bookmarkStart w:id="8822" w:name="_Toc472694281"/>
      <w:bookmarkStart w:id="8823" w:name="_Toc472624769"/>
      <w:bookmarkStart w:id="8824" w:name="_Toc472693327"/>
      <w:bookmarkStart w:id="8825" w:name="_Toc472694284"/>
      <w:bookmarkEnd w:id="8820"/>
      <w:bookmarkEnd w:id="8821"/>
      <w:bookmarkEnd w:id="8822"/>
      <w:bookmarkEnd w:id="8823"/>
      <w:bookmarkEnd w:id="8824"/>
      <w:bookmarkEnd w:id="8825"/>
      <w:del w:id="8826" w:author="Huy Duc. Nguyen" w:date="2017-08-30T14:41:00Z">
        <w:r w:rsidDel="008134D2">
          <w:rPr>
            <w:lang w:val="en-US" w:eastAsia="ja-JP"/>
          </w:rPr>
          <w:br w:type="page"/>
        </w:r>
      </w:del>
    </w:p>
    <w:p w:rsidR="009A7A21" w:rsidRPr="007C2E44" w:rsidRDefault="009A7A21" w:rsidP="006C109A">
      <w:pPr>
        <w:pStyle w:val="Heading2"/>
        <w:rPr>
          <w:lang w:val="en-US"/>
        </w:rPr>
      </w:pPr>
      <w:bookmarkStart w:id="8827" w:name="_Toc491775643"/>
      <w:r w:rsidRPr="007C2E44">
        <w:rPr>
          <w:lang w:val="en-US"/>
        </w:rPr>
        <w:t>Interrupt Time</w:t>
      </w:r>
      <w:bookmarkEnd w:id="8827"/>
    </w:p>
    <w:p w:rsidR="009A7A21" w:rsidRPr="007C2E44" w:rsidRDefault="009A7A21" w:rsidP="006C109A">
      <w:pPr>
        <w:pStyle w:val="Heading3"/>
      </w:pPr>
      <w:bookmarkStart w:id="8828" w:name="_Toc491775644"/>
      <w:r w:rsidRPr="007C2E44">
        <w:t>Delay time for interrupt</w:t>
      </w:r>
      <w:bookmarkEnd w:id="8828"/>
    </w:p>
    <w:p w:rsidR="007A05F9" w:rsidRDefault="007A05F9" w:rsidP="00D47247">
      <w:pPr>
        <w:pStyle w:val="CETextBody"/>
        <w:numPr>
          <w:ilvl w:val="0"/>
          <w:numId w:val="30"/>
        </w:numPr>
        <w:ind w:hanging="782"/>
        <w:rPr>
          <w:lang w:val="en-US" w:eastAsia="ja-JP"/>
        </w:rPr>
      </w:pPr>
      <w:r>
        <w:rPr>
          <w:rFonts w:hint="eastAsia"/>
          <w:lang w:val="en-US" w:eastAsia="ja-JP"/>
        </w:rPr>
        <w:t>Description</w:t>
      </w:r>
    </w:p>
    <w:p w:rsidR="00850025" w:rsidRDefault="001D17B2">
      <w:pPr>
        <w:pStyle w:val="CETextBody"/>
        <w:ind w:left="142"/>
        <w:rPr>
          <w:lang w:val="en-US" w:eastAsia="ja-JP"/>
        </w:rPr>
      </w:pPr>
      <w:r>
        <w:rPr>
          <w:rFonts w:hint="eastAsia"/>
          <w:lang w:val="en-US" w:eastAsia="ja-JP"/>
        </w:rPr>
        <w:t>Measure</w:t>
      </w:r>
      <w:r w:rsidR="00246BBF">
        <w:rPr>
          <w:rFonts w:hint="eastAsia"/>
          <w:lang w:val="en-US" w:eastAsia="ja-JP"/>
        </w:rPr>
        <w:t xml:space="preserve"> the</w:t>
      </w:r>
      <w:r w:rsidR="00246BBF" w:rsidRPr="00246BBF">
        <w:rPr>
          <w:lang w:val="en-US" w:eastAsia="ja-JP"/>
        </w:rPr>
        <w:t xml:space="preserve"> </w:t>
      </w:r>
      <w:r w:rsidR="00313909">
        <w:rPr>
          <w:lang w:val="en-US" w:eastAsia="ja-JP"/>
        </w:rPr>
        <w:t>interrupt performance o</w:t>
      </w:r>
      <w:r w:rsidR="00313909">
        <w:rPr>
          <w:rFonts w:hint="eastAsia"/>
          <w:lang w:val="en-US" w:eastAsia="ja-JP"/>
        </w:rPr>
        <w:t>n</w:t>
      </w:r>
      <w:r w:rsidR="00246BBF" w:rsidRPr="00246BBF">
        <w:rPr>
          <w:lang w:val="en-US" w:eastAsia="ja-JP"/>
        </w:rPr>
        <w:t xml:space="preserve"> virtual</w:t>
      </w:r>
      <w:r w:rsidR="00B21A18">
        <w:rPr>
          <w:rFonts w:hint="eastAsia"/>
          <w:lang w:val="en-US" w:eastAsia="ja-JP"/>
        </w:rPr>
        <w:t>ized</w:t>
      </w:r>
      <w:r w:rsidR="00246BBF" w:rsidRPr="00246BBF">
        <w:rPr>
          <w:lang w:val="en-US" w:eastAsia="ja-JP"/>
        </w:rPr>
        <w:t xml:space="preserve"> Linux</w:t>
      </w:r>
      <w:r>
        <w:rPr>
          <w:rFonts w:hint="eastAsia"/>
          <w:lang w:val="en-US" w:eastAsia="ja-JP"/>
        </w:rPr>
        <w:t xml:space="preserve"> using</w:t>
      </w:r>
      <w:r w:rsidR="00850025">
        <w:rPr>
          <w:rFonts w:hint="eastAsia"/>
          <w:lang w:val="en-US" w:eastAsia="ja-JP"/>
        </w:rPr>
        <w:t xml:space="preserve"> </w:t>
      </w:r>
      <w:r w:rsidR="00EA5B63">
        <w:rPr>
          <w:lang w:val="en-US" w:eastAsia="ja-JP"/>
        </w:rPr>
        <w:t>Cyclictest</w:t>
      </w:r>
      <w:r w:rsidR="00246BBF" w:rsidRPr="00246BBF">
        <w:rPr>
          <w:lang w:val="en-US" w:eastAsia="ja-JP"/>
        </w:rPr>
        <w:t>.</w:t>
      </w:r>
    </w:p>
    <w:p w:rsidR="00850025" w:rsidRPr="001D17B2" w:rsidRDefault="00850025" w:rsidP="007A05F9">
      <w:pPr>
        <w:pStyle w:val="CETextBody"/>
        <w:ind w:left="142"/>
        <w:rPr>
          <w:lang w:val="en-US" w:eastAsia="ja-JP"/>
        </w:rPr>
      </w:pPr>
    </w:p>
    <w:p w:rsidR="00D44A86" w:rsidRPr="00613E0B" w:rsidRDefault="00D44A86" w:rsidP="00D44A86">
      <w:pPr>
        <w:pStyle w:val="CETextBody"/>
        <w:numPr>
          <w:ilvl w:val="0"/>
          <w:numId w:val="30"/>
        </w:numPr>
        <w:ind w:hanging="782"/>
        <w:rPr>
          <w:lang w:val="en-US" w:eastAsia="ja-JP"/>
        </w:rPr>
      </w:pPr>
      <w:r w:rsidRPr="00613E0B">
        <w:rPr>
          <w:lang w:val="en-US" w:eastAsia="ja-JP"/>
        </w:rPr>
        <w:t>Precondition</w:t>
      </w:r>
    </w:p>
    <w:p w:rsidR="00AD799A" w:rsidRPr="00AD799A" w:rsidRDefault="00AD799A">
      <w:pPr>
        <w:pStyle w:val="CETextBody"/>
        <w:numPr>
          <w:ilvl w:val="0"/>
          <w:numId w:val="122"/>
        </w:numPr>
        <w:rPr>
          <w:lang w:val="en-US" w:eastAsia="ja-JP"/>
        </w:rPr>
      </w:pPr>
      <w:r w:rsidRPr="00AD799A">
        <w:rPr>
          <w:rFonts w:hint="eastAsia"/>
          <w:lang w:val="en-US" w:eastAsia="ja-JP"/>
        </w:rPr>
        <w:t xml:space="preserve">Measure on </w:t>
      </w:r>
      <w:ins w:id="8829" w:author="Kazuhiro Takagi" w:date="2017-03-08T19:20:00Z">
        <w:r w:rsidR="008A19D1" w:rsidRPr="00246BBF">
          <w:rPr>
            <w:lang w:val="en-US" w:eastAsia="ja-JP"/>
          </w:rPr>
          <w:t>virtual</w:t>
        </w:r>
        <w:r w:rsidR="008A19D1">
          <w:rPr>
            <w:rFonts w:hint="eastAsia"/>
            <w:lang w:val="en-US" w:eastAsia="ja-JP"/>
          </w:rPr>
          <w:t>ized</w:t>
        </w:r>
        <w:r w:rsidR="008A19D1" w:rsidRPr="00246BBF">
          <w:rPr>
            <w:lang w:val="en-US" w:eastAsia="ja-JP"/>
          </w:rPr>
          <w:t xml:space="preserve"> Linux</w:t>
        </w:r>
        <w:r w:rsidR="008A19D1" w:rsidDel="008A19D1">
          <w:rPr>
            <w:rFonts w:hint="eastAsia"/>
            <w:lang w:val="en-US" w:eastAsia="ja-JP"/>
          </w:rPr>
          <w:t xml:space="preserve"> </w:t>
        </w:r>
      </w:ins>
      <w:del w:id="8830" w:author="Kazuhiro Takagi" w:date="2017-03-08T19:20:00Z">
        <w:r w:rsidR="00D2589A" w:rsidDel="008A19D1">
          <w:rPr>
            <w:rFonts w:hint="eastAsia"/>
            <w:lang w:val="en-US" w:eastAsia="ja-JP"/>
          </w:rPr>
          <w:delText>virtualization PoC</w:delText>
        </w:r>
      </w:del>
      <w:r w:rsidR="00D2589A">
        <w:rPr>
          <w:rFonts w:hint="eastAsia"/>
          <w:lang w:val="en-US" w:eastAsia="ja-JP"/>
        </w:rPr>
        <w:t xml:space="preserve"> </w:t>
      </w:r>
      <w:r w:rsidRPr="00AD799A">
        <w:rPr>
          <w:rFonts w:hint="eastAsia"/>
          <w:lang w:val="en-US" w:eastAsia="ja-JP"/>
        </w:rPr>
        <w:t>(Type</w:t>
      </w:r>
      <w:r w:rsidR="00756D5C">
        <w:rPr>
          <w:lang w:val="en-US" w:eastAsia="ja-JP"/>
        </w:rPr>
        <w:t>4</w:t>
      </w:r>
      <w:r w:rsidRPr="00AD799A">
        <w:rPr>
          <w:rFonts w:hint="eastAsia"/>
          <w:lang w:val="en-US" w:eastAsia="ja-JP"/>
        </w:rPr>
        <w:t>)</w:t>
      </w:r>
      <w:r w:rsidR="009B14EF">
        <w:rPr>
          <w:lang w:val="en-US" w:eastAsia="ja-JP"/>
        </w:rPr>
        <w:t xml:space="preserve"> without other </w:t>
      </w:r>
      <w:ins w:id="8831" w:author="Kazuhiro Takagi" w:date="2017-03-09T23:04:00Z">
        <w:r w:rsidR="004873DD">
          <w:rPr>
            <w:lang w:val="en-US" w:eastAsia="ja-JP"/>
          </w:rPr>
          <w:t>applications</w:t>
        </w:r>
      </w:ins>
    </w:p>
    <w:p w:rsidR="007A3861" w:rsidRPr="007A3861" w:rsidRDefault="00AD799A">
      <w:pPr>
        <w:pStyle w:val="CETextBody"/>
        <w:numPr>
          <w:ilvl w:val="0"/>
          <w:numId w:val="7"/>
        </w:numPr>
        <w:rPr>
          <w:lang w:val="en-US" w:eastAsia="ja-JP"/>
        </w:rPr>
      </w:pPr>
      <w:r w:rsidRPr="00AD799A">
        <w:rPr>
          <w:rFonts w:hint="eastAsia"/>
          <w:lang w:val="en-US" w:eastAsia="ja-JP"/>
        </w:rPr>
        <w:t>Use</w:t>
      </w:r>
      <w:r w:rsidR="005F6623">
        <w:rPr>
          <w:rFonts w:hint="eastAsia"/>
          <w:lang w:val="en-US" w:eastAsia="ja-JP"/>
        </w:rPr>
        <w:t xml:space="preserve"> </w:t>
      </w:r>
      <w:r w:rsidR="005F6623" w:rsidRPr="005F6623">
        <w:rPr>
          <w:lang w:val="en-US" w:eastAsia="ja-JP"/>
        </w:rPr>
        <w:t>Cyclictest</w:t>
      </w:r>
      <w:r w:rsidR="00AA6464">
        <w:rPr>
          <w:rFonts w:hint="eastAsia"/>
          <w:lang w:val="en-US" w:eastAsia="ja-JP"/>
        </w:rPr>
        <w:t xml:space="preserve"> on </w:t>
      </w:r>
      <w:r w:rsidR="00AA6464" w:rsidRPr="00721404">
        <w:rPr>
          <w:lang w:val="en-US" w:eastAsia="ja-JP"/>
        </w:rPr>
        <w:t>terminal software</w:t>
      </w:r>
      <w:r w:rsidRPr="00AD799A">
        <w:rPr>
          <w:rFonts w:hint="eastAsia"/>
          <w:lang w:val="en-US" w:eastAsia="ja-JP"/>
        </w:rPr>
        <w:t xml:space="preserve">. </w:t>
      </w:r>
    </w:p>
    <w:p w:rsidR="007A3861" w:rsidRDefault="007A3861">
      <w:pPr>
        <w:pStyle w:val="ListParagraph"/>
        <w:numPr>
          <w:ilvl w:val="0"/>
          <w:numId w:val="7"/>
        </w:numPr>
        <w:rPr>
          <w:ins w:id="8832" w:author="Kazuhiro Takagi" w:date="2017-03-10T00:54:00Z"/>
          <w:sz w:val="22"/>
          <w:lang w:val="en-US" w:eastAsia="ja-JP"/>
        </w:rPr>
      </w:pPr>
      <w:r w:rsidRPr="006104DD">
        <w:rPr>
          <w:rFonts w:hint="eastAsia"/>
          <w:sz w:val="22"/>
          <w:lang w:val="en-US" w:eastAsia="ja-JP"/>
        </w:rPr>
        <w:t xml:space="preserve">Verified </w:t>
      </w:r>
      <w:r w:rsidRPr="006104DD">
        <w:rPr>
          <w:sz w:val="22"/>
          <w:lang w:val="en-US" w:eastAsia="ja-JP"/>
        </w:rPr>
        <w:t>10 times and use the average as the</w:t>
      </w:r>
      <w:r w:rsidRPr="006104DD">
        <w:rPr>
          <w:rFonts w:hint="eastAsia"/>
          <w:sz w:val="22"/>
          <w:lang w:val="en-US" w:eastAsia="ja-JP"/>
        </w:rPr>
        <w:t xml:space="preserve"> result</w:t>
      </w:r>
      <w:r w:rsidRPr="006104DD">
        <w:rPr>
          <w:sz w:val="22"/>
          <w:lang w:val="en-US" w:eastAsia="ja-JP"/>
        </w:rPr>
        <w:t xml:space="preserve"> value.</w:t>
      </w:r>
    </w:p>
    <w:p w:rsidR="00994CFB" w:rsidRDefault="00994CFB">
      <w:pPr>
        <w:pStyle w:val="ListParagraph"/>
        <w:numPr>
          <w:ilvl w:val="0"/>
          <w:numId w:val="7"/>
        </w:numPr>
        <w:rPr>
          <w:ins w:id="8833" w:author="Kazuhiro Takagi" w:date="2017-03-10T00:54:00Z"/>
          <w:sz w:val="22"/>
          <w:lang w:val="en-US" w:eastAsia="ja-JP"/>
        </w:rPr>
      </w:pPr>
      <w:ins w:id="8834" w:author="Kazuhiro Takagi" w:date="2017-03-10T00:54:00Z">
        <w:r>
          <w:rPr>
            <w:sz w:val="22"/>
            <w:lang w:val="en-US" w:eastAsia="ja-JP"/>
          </w:rPr>
          <w:t xml:space="preserve">This environment </w:t>
        </w:r>
      </w:ins>
      <w:ins w:id="8835" w:author="Kazuhiro Takagi" w:date="2017-03-10T00:55:00Z">
        <w:r>
          <w:rPr>
            <w:sz w:val="22"/>
            <w:lang w:val="en-US" w:eastAsia="ja-JP"/>
          </w:rPr>
          <w:t xml:space="preserve">is </w:t>
        </w:r>
      </w:ins>
      <w:ins w:id="8836" w:author="Kazuhiro Takagi" w:date="2017-03-10T00:54:00Z">
        <w:r>
          <w:rPr>
            <w:sz w:val="22"/>
            <w:lang w:val="en-US" w:eastAsia="ja-JP"/>
          </w:rPr>
          <w:t xml:space="preserve">set </w:t>
        </w:r>
      </w:ins>
      <w:ins w:id="8837" w:author="Kazuhiro Takagi" w:date="2017-03-10T00:55:00Z">
        <w:r>
          <w:rPr>
            <w:sz w:val="22"/>
            <w:lang w:val="en-US" w:eastAsia="ja-JP"/>
          </w:rPr>
          <w:t>kernel optimization (</w:t>
        </w:r>
      </w:ins>
      <w:ins w:id="8838" w:author="Kazuhiro Takagi" w:date="2017-03-10T00:54:00Z">
        <w:r>
          <w:rPr>
            <w:sz w:val="22"/>
            <w:lang w:val="en-US" w:eastAsia="ja-JP"/>
          </w:rPr>
          <w:t>kernel_opt</w:t>
        </w:r>
      </w:ins>
      <w:ins w:id="8839" w:author="Kazuhiro Takagi" w:date="2017-03-10T00:55:00Z">
        <w:r>
          <w:rPr>
            <w:sz w:val="22"/>
            <w:lang w:val="en-US" w:eastAsia="ja-JP"/>
          </w:rPr>
          <w:t>).</w:t>
        </w:r>
      </w:ins>
    </w:p>
    <w:p w:rsidR="00994CFB" w:rsidRPr="006F5711" w:rsidDel="00994CFB" w:rsidRDefault="00994CFB">
      <w:pPr>
        <w:ind w:left="142"/>
        <w:rPr>
          <w:del w:id="8840" w:author="Kazuhiro Takagi" w:date="2017-03-10T00:56:00Z"/>
          <w:sz w:val="22"/>
          <w:lang w:val="en-US" w:eastAsia="ja-JP"/>
        </w:rPr>
        <w:pPrChange w:id="8841" w:author="Kazuhiro Takagi" w:date="2017-03-10T00:54:00Z">
          <w:pPr>
            <w:pStyle w:val="ListParagraph"/>
            <w:numPr>
              <w:numId w:val="7"/>
            </w:numPr>
            <w:ind w:left="502" w:hanging="360"/>
          </w:pPr>
        </w:pPrChange>
      </w:pPr>
    </w:p>
    <w:p w:rsidR="00D44A86" w:rsidRPr="00994CFB" w:rsidRDefault="00D44A86" w:rsidP="00D44A86">
      <w:pPr>
        <w:pStyle w:val="CETextBody"/>
        <w:ind w:left="142"/>
        <w:rPr>
          <w:lang w:val="en-US" w:eastAsia="ja-JP"/>
        </w:rPr>
      </w:pPr>
    </w:p>
    <w:p w:rsidR="000D38ED" w:rsidRPr="004E1FAE" w:rsidRDefault="00D44A86" w:rsidP="00B43823">
      <w:pPr>
        <w:pStyle w:val="CETextBody"/>
        <w:numPr>
          <w:ilvl w:val="0"/>
          <w:numId w:val="30"/>
        </w:numPr>
        <w:ind w:hanging="782"/>
        <w:rPr>
          <w:lang w:val="en-US" w:eastAsia="ja-JP"/>
        </w:rPr>
      </w:pPr>
      <w:r>
        <w:rPr>
          <w:rFonts w:hint="eastAsia"/>
          <w:lang w:val="en-US" w:eastAsia="ja-JP"/>
        </w:rPr>
        <w:t>How to measure</w:t>
      </w:r>
    </w:p>
    <w:p w:rsidR="00721404" w:rsidRDefault="00721404" w:rsidP="00B43823">
      <w:pPr>
        <w:pStyle w:val="CETextBody"/>
        <w:numPr>
          <w:ilvl w:val="0"/>
          <w:numId w:val="217"/>
        </w:numPr>
        <w:rPr>
          <w:lang w:val="en-US" w:eastAsia="ja-JP"/>
        </w:rPr>
      </w:pPr>
      <w:r>
        <w:rPr>
          <w:rFonts w:hint="eastAsia"/>
          <w:lang w:val="en-US" w:eastAsia="ja-JP"/>
        </w:rPr>
        <w:t>Login to Linux.</w:t>
      </w:r>
    </w:p>
    <w:p w:rsidR="0069554F" w:rsidRDefault="006955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0992" behindDoc="0" locked="0" layoutInCell="1" allowOverlap="1" wp14:anchorId="55CE37ED" wp14:editId="63446D9D">
                <wp:simplePos x="0" y="0"/>
                <wp:positionH relativeFrom="column">
                  <wp:posOffset>392430</wp:posOffset>
                </wp:positionH>
                <wp:positionV relativeFrom="paragraph">
                  <wp:posOffset>37465</wp:posOffset>
                </wp:positionV>
                <wp:extent cx="5495925" cy="257175"/>
                <wp:effectExtent l="0" t="0" r="28575" b="28575"/>
                <wp:wrapNone/>
                <wp:docPr id="225" name="テキスト ボックス 22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E31B3" w:rsidRDefault="005B1E90" w:rsidP="0069554F">
                            <w:pPr>
                              <w:rPr>
                                <w:rFonts w:ascii="Courier New" w:hAnsi="Courier New" w:cs="Courier New"/>
                                <w:sz w:val="20"/>
                                <w:szCs w:val="20"/>
                                <w:lang w:val="en-US" w:eastAsia="ja-JP"/>
                                <w:rPrChange w:id="8842" w:author="Kazuhiro Takagi" w:date="2017-03-14T19:10:00Z">
                                  <w:rPr>
                                    <w:rFonts w:ascii="Courier New" w:hAnsi="Courier New" w:cs="Courier New"/>
                                    <w:sz w:val="22"/>
                                    <w:szCs w:val="22"/>
                                    <w:lang w:val="en-US" w:eastAsia="ja-JP"/>
                                  </w:rPr>
                                </w:rPrChange>
                              </w:rPr>
                            </w:pPr>
                            <w:r w:rsidRPr="00EE31B3">
                              <w:rPr>
                                <w:rFonts w:ascii="Courier New" w:hAnsi="Courier New" w:cs="Courier New"/>
                                <w:sz w:val="20"/>
                                <w:szCs w:val="20"/>
                                <w:lang w:val="en-US" w:eastAsia="ja-JP"/>
                                <w:rPrChange w:id="8843" w:author="Kazuhiro Takagi" w:date="2017-03-14T19:10:00Z">
                                  <w:rPr>
                                    <w:rFonts w:ascii="Courier New" w:hAnsi="Courier New" w:cs="Courier New"/>
                                    <w:sz w:val="22"/>
                                    <w:szCs w:val="22"/>
                                    <w:lang w:val="en-US" w:eastAsia="ja-JP"/>
                                  </w:rPr>
                                </w:rPrChange>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37ED" id="テキスト ボックス 225" o:spid="_x0000_s1107" type="#_x0000_t202" style="position:absolute;left:0;text-align:left;margin-left:30.9pt;margin-top:2.95pt;width:432.75pt;height:20.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" fillcolor="white [3201]" strokeweight=".5pt">
                <v:textbox>
                  <w:txbxContent>
                    <w:p w:rsidR="005B1E90" w:rsidRPr="00EE31B3" w:rsidRDefault="005B1E90" w:rsidP="0069554F">
                      <w:pPr>
                        <w:rPr>
                          <w:rFonts w:ascii="Courier New" w:hAnsi="Courier New" w:cs="Courier New"/>
                          <w:sz w:val="20"/>
                          <w:szCs w:val="20"/>
                          <w:lang w:val="en-US" w:eastAsia="ja-JP"/>
                          <w:rPrChange w:id="9024" w:author="Kazuhiro Takagi" w:date="2017-03-14T19:10:00Z">
                            <w:rPr>
                              <w:rFonts w:ascii="Courier New" w:hAnsi="Courier New" w:cs="Courier New"/>
                              <w:sz w:val="22"/>
                              <w:szCs w:val="22"/>
                              <w:lang w:val="en-US" w:eastAsia="ja-JP"/>
                            </w:rPr>
                          </w:rPrChange>
                        </w:rPr>
                      </w:pPr>
                      <w:proofErr w:type="spellStart"/>
                      <w:proofErr w:type="gramStart"/>
                      <w:r w:rsidRPr="00EE31B3">
                        <w:rPr>
                          <w:rFonts w:ascii="Courier New" w:hAnsi="Courier New" w:cs="Courier New"/>
                          <w:sz w:val="20"/>
                          <w:szCs w:val="20"/>
                          <w:lang w:val="en-US" w:eastAsia="ja-JP"/>
                          <w:rPrChange w:id="9025" w:author="Kazuhiro Takagi" w:date="2017-03-14T19:10:00Z">
                            <w:rPr>
                              <w:rFonts w:ascii="Courier New" w:hAnsi="Courier New" w:cs="Courier New"/>
                              <w:sz w:val="22"/>
                              <w:szCs w:val="22"/>
                              <w:lang w:val="en-US" w:eastAsia="ja-JP"/>
                            </w:rPr>
                          </w:rPrChange>
                        </w:rPr>
                        <w:t>salvator</w:t>
                      </w:r>
                      <w:proofErr w:type="spellEnd"/>
                      <w:r w:rsidRPr="00EE31B3">
                        <w:rPr>
                          <w:rFonts w:ascii="Courier New" w:hAnsi="Courier New" w:cs="Courier New"/>
                          <w:sz w:val="20"/>
                          <w:szCs w:val="20"/>
                          <w:lang w:val="en-US" w:eastAsia="ja-JP"/>
                          <w:rPrChange w:id="9026" w:author="Kazuhiro Takagi" w:date="2017-03-14T19:10:00Z">
                            <w:rPr>
                              <w:rFonts w:ascii="Courier New" w:hAnsi="Courier New" w:cs="Courier New"/>
                              <w:sz w:val="22"/>
                              <w:szCs w:val="22"/>
                              <w:lang w:val="en-US" w:eastAsia="ja-JP"/>
                            </w:rPr>
                          </w:rPrChange>
                        </w:rPr>
                        <w:t>-x</w:t>
                      </w:r>
                      <w:proofErr w:type="gramEnd"/>
                      <w:r w:rsidRPr="00EE31B3">
                        <w:rPr>
                          <w:rFonts w:ascii="Courier New" w:hAnsi="Courier New" w:cs="Courier New"/>
                          <w:sz w:val="20"/>
                          <w:szCs w:val="20"/>
                          <w:lang w:val="en-US" w:eastAsia="ja-JP"/>
                          <w:rPrChange w:id="9027" w:author="Kazuhiro Takagi" w:date="2017-03-14T19:10:00Z">
                            <w:rPr>
                              <w:rFonts w:ascii="Courier New" w:hAnsi="Courier New" w:cs="Courier New"/>
                              <w:sz w:val="22"/>
                              <w:szCs w:val="22"/>
                              <w:lang w:val="en-US" w:eastAsia="ja-JP"/>
                            </w:rPr>
                          </w:rPrChange>
                        </w:rPr>
                        <w:t xml:space="preserve"> login: root</w:t>
                      </w:r>
                    </w:p>
                  </w:txbxContent>
                </v:textbox>
              </v:shape>
            </w:pict>
          </mc:Fallback>
        </mc:AlternateContent>
      </w:r>
    </w:p>
    <w:p w:rsidR="00721404" w:rsidRDefault="00721404" w:rsidP="00F950E6">
      <w:pPr>
        <w:pStyle w:val="CETextBody"/>
        <w:rPr>
          <w:rFonts w:asciiTheme="majorHAnsi" w:hAnsiTheme="majorHAnsi" w:cstheme="majorHAnsi"/>
          <w:lang w:val="en-US" w:eastAsia="ja-JP"/>
        </w:rPr>
      </w:pPr>
    </w:p>
    <w:p w:rsidR="007B765E" w:rsidRPr="00645F4F" w:rsidRDefault="007B765E" w:rsidP="00F950E6">
      <w:pPr>
        <w:pStyle w:val="CETextBody"/>
        <w:numPr>
          <w:ilvl w:val="0"/>
          <w:numId w:val="27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7B765E" w:rsidRDefault="007B765E" w:rsidP="007B765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52608" behindDoc="0" locked="0" layoutInCell="1" allowOverlap="1" wp14:anchorId="532E1D2A" wp14:editId="2B21BB23">
                <wp:simplePos x="0" y="0"/>
                <wp:positionH relativeFrom="column">
                  <wp:posOffset>382905</wp:posOffset>
                </wp:positionH>
                <wp:positionV relativeFrom="paragraph">
                  <wp:posOffset>24765</wp:posOffset>
                </wp:positionV>
                <wp:extent cx="5495925" cy="266700"/>
                <wp:effectExtent l="0" t="0" r="28575" b="19050"/>
                <wp:wrapNone/>
                <wp:docPr id="105" name="テキスト ボックス 105"/>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5B1E90" w:rsidRPr="00EE31B3" w:rsidRDefault="005B1E90" w:rsidP="007B765E">
                            <w:pPr>
                              <w:rPr>
                                <w:rFonts w:ascii="Courier New" w:hAnsi="Courier New" w:cs="Courier New"/>
                                <w:sz w:val="20"/>
                                <w:szCs w:val="20"/>
                                <w:lang w:val="en-US" w:eastAsia="ja-JP"/>
                                <w:rPrChange w:id="8844" w:author="Kazuhiro Takagi" w:date="2017-03-14T19:10:00Z">
                                  <w:rPr>
                                    <w:rFonts w:ascii="Courier New" w:hAnsi="Courier New" w:cs="Courier New"/>
                                    <w:sz w:val="22"/>
                                    <w:szCs w:val="22"/>
                                    <w:lang w:val="en-US" w:eastAsia="ja-JP"/>
                                  </w:rPr>
                                </w:rPrChange>
                              </w:rPr>
                            </w:pPr>
                            <w:r w:rsidRPr="00EE31B3">
                              <w:rPr>
                                <w:rFonts w:ascii="Courier New" w:hAnsi="Courier New" w:cs="Courier New"/>
                                <w:sz w:val="20"/>
                                <w:szCs w:val="20"/>
                                <w:lang w:val="en-US" w:eastAsia="ja-JP"/>
                                <w:rPrChange w:id="8845" w:author="Kazuhiro Takagi" w:date="2017-03-14T19:10:00Z">
                                  <w:rPr>
                                    <w:rFonts w:ascii="Courier New" w:hAnsi="Courier New" w:cs="Courier New"/>
                                    <w:sz w:val="22"/>
                                    <w:szCs w:val="22"/>
                                    <w:lang w:val="en-US" w:eastAsia="ja-JP"/>
                                  </w:rPr>
                                </w:rPrChange>
                              </w:rPr>
                              <w:t>root@salvator-x:~# cd tools</w:t>
                            </w:r>
                          </w:p>
                          <w:p w:rsidR="005B1E90" w:rsidRPr="00EE31B3" w:rsidRDefault="005B1E90" w:rsidP="007B765E">
                            <w:pPr>
                              <w:rPr>
                                <w:rFonts w:ascii="Courier New" w:hAnsi="Courier New" w:cs="Courier New"/>
                                <w:sz w:val="20"/>
                                <w:szCs w:val="20"/>
                                <w:lang w:val="en-US" w:eastAsia="ja-JP"/>
                                <w:rPrChange w:id="8846" w:author="Kazuhiro Takagi" w:date="2017-03-14T19:10:00Z">
                                  <w:rPr>
                                    <w:rFonts w:ascii="Courier New" w:hAnsi="Courier New" w:cs="Courier New"/>
                                    <w:sz w:val="22"/>
                                    <w:szCs w:val="22"/>
                                    <w:lang w:val="en-US" w:eastAsia="ja-JP"/>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D2A" id="テキスト ボックス 105" o:spid="_x0000_s1108" type="#_x0000_t202" style="position:absolute;left:0;text-align:left;margin-left:30.15pt;margin-top:1.95pt;width:432.75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" fillcolor="window" strokeweight=".5pt">
                <v:textbox>
                  <w:txbxContent>
                    <w:p w:rsidR="005B1E90" w:rsidRPr="00EE31B3" w:rsidRDefault="005B1E90" w:rsidP="007B765E">
                      <w:pPr>
                        <w:rPr>
                          <w:rFonts w:ascii="Courier New" w:hAnsi="Courier New" w:cs="Courier New"/>
                          <w:sz w:val="20"/>
                          <w:szCs w:val="20"/>
                          <w:lang w:val="en-US" w:eastAsia="ja-JP"/>
                          <w:rPrChange w:id="9032" w:author="Kazuhiro Takagi" w:date="2017-03-14T19:10:00Z">
                            <w:rPr>
                              <w:rFonts w:ascii="Courier New" w:hAnsi="Courier New" w:cs="Courier New"/>
                              <w:sz w:val="22"/>
                              <w:szCs w:val="22"/>
                              <w:lang w:val="en-US" w:eastAsia="ja-JP"/>
                            </w:rPr>
                          </w:rPrChange>
                        </w:rPr>
                      </w:pPr>
                      <w:proofErr w:type="spellStart"/>
                      <w:r w:rsidRPr="00EE31B3">
                        <w:rPr>
                          <w:rFonts w:ascii="Courier New" w:hAnsi="Courier New" w:cs="Courier New"/>
                          <w:sz w:val="20"/>
                          <w:szCs w:val="20"/>
                          <w:lang w:val="en-US" w:eastAsia="ja-JP"/>
                          <w:rPrChange w:id="9033" w:author="Kazuhiro Takagi" w:date="2017-03-14T19:10:00Z">
                            <w:rPr>
                              <w:rFonts w:ascii="Courier New" w:hAnsi="Courier New" w:cs="Courier New"/>
                              <w:sz w:val="22"/>
                              <w:szCs w:val="22"/>
                              <w:lang w:val="en-US" w:eastAsia="ja-JP"/>
                            </w:rPr>
                          </w:rPrChange>
                        </w:rPr>
                        <w:t>root@salvator-x</w:t>
                      </w:r>
                      <w:proofErr w:type="spellEnd"/>
                      <w:r w:rsidRPr="00EE31B3">
                        <w:rPr>
                          <w:rFonts w:ascii="Courier New" w:hAnsi="Courier New" w:cs="Courier New"/>
                          <w:sz w:val="20"/>
                          <w:szCs w:val="20"/>
                          <w:lang w:val="en-US" w:eastAsia="ja-JP"/>
                          <w:rPrChange w:id="9034" w:author="Kazuhiro Takagi" w:date="2017-03-14T19:10:00Z">
                            <w:rPr>
                              <w:rFonts w:ascii="Courier New" w:hAnsi="Courier New" w:cs="Courier New"/>
                              <w:sz w:val="22"/>
                              <w:szCs w:val="22"/>
                              <w:lang w:val="en-US" w:eastAsia="ja-JP"/>
                            </w:rPr>
                          </w:rPrChange>
                        </w:rPr>
                        <w:t>:~# cd tools</w:t>
                      </w:r>
                    </w:p>
                    <w:p w:rsidR="005B1E90" w:rsidRPr="00EE31B3" w:rsidRDefault="005B1E90" w:rsidP="007B765E">
                      <w:pPr>
                        <w:rPr>
                          <w:rFonts w:ascii="Courier New" w:hAnsi="Courier New" w:cs="Courier New"/>
                          <w:sz w:val="20"/>
                          <w:szCs w:val="20"/>
                          <w:lang w:val="en-US" w:eastAsia="ja-JP"/>
                          <w:rPrChange w:id="9035" w:author="Kazuhiro Takagi" w:date="2017-03-14T19:10:00Z">
                            <w:rPr>
                              <w:rFonts w:ascii="Courier New" w:hAnsi="Courier New" w:cs="Courier New"/>
                              <w:sz w:val="22"/>
                              <w:szCs w:val="22"/>
                              <w:lang w:val="en-US" w:eastAsia="ja-JP"/>
                            </w:rPr>
                          </w:rPrChange>
                        </w:rPr>
                      </w:pPr>
                    </w:p>
                  </w:txbxContent>
                </v:textbox>
              </v:shape>
            </w:pict>
          </mc:Fallback>
        </mc:AlternateContent>
      </w:r>
    </w:p>
    <w:p w:rsidR="007B765E" w:rsidRPr="007B765E" w:rsidRDefault="007B765E" w:rsidP="00F950E6">
      <w:pPr>
        <w:pStyle w:val="CETextBody"/>
        <w:rPr>
          <w:rFonts w:asciiTheme="majorHAnsi" w:hAnsiTheme="majorHAnsi" w:cstheme="majorHAnsi"/>
          <w:lang w:val="en-US" w:eastAsia="ja-JP"/>
        </w:rPr>
      </w:pPr>
    </w:p>
    <w:p w:rsidR="00A81F96" w:rsidRDefault="00A81F96" w:rsidP="00F950E6">
      <w:pPr>
        <w:pStyle w:val="CETextBody"/>
        <w:numPr>
          <w:ilvl w:val="0"/>
          <w:numId w:val="279"/>
        </w:numPr>
        <w:rPr>
          <w:lang w:val="en-US" w:eastAsia="ja-JP"/>
        </w:rPr>
      </w:pPr>
      <w:r>
        <w:rPr>
          <w:rFonts w:hint="eastAsia"/>
          <w:lang w:val="en-US" w:eastAsia="ja-JP"/>
        </w:rPr>
        <w:t xml:space="preserve">Run the following </w:t>
      </w:r>
      <w:r w:rsidRPr="005F6623">
        <w:rPr>
          <w:lang w:val="en-US" w:eastAsia="ja-JP"/>
        </w:rPr>
        <w:t>Cyclictest</w:t>
      </w:r>
      <w:r>
        <w:rPr>
          <w:lang w:val="en-US" w:eastAsia="ja-JP"/>
        </w:rPr>
        <w:t>’</w:t>
      </w:r>
      <w:r>
        <w:rPr>
          <w:rFonts w:hint="eastAsia"/>
          <w:lang w:val="en-US" w:eastAsia="ja-JP"/>
        </w:rPr>
        <w:t>s command.</w:t>
      </w:r>
      <w:r w:rsidR="00C76D3E">
        <w:rPr>
          <w:rFonts w:hint="eastAsia"/>
          <w:lang w:val="en-US" w:eastAsia="ja-JP"/>
        </w:rPr>
        <w:t xml:space="preserve"> </w:t>
      </w:r>
    </w:p>
    <w:p w:rsidR="00645F4F" w:rsidRDefault="00645F4F" w:rsidP="00A81F96">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2016" behindDoc="0" locked="0" layoutInCell="1" allowOverlap="1" wp14:anchorId="4814F040" wp14:editId="6651AC7A">
                <wp:simplePos x="0" y="0"/>
                <wp:positionH relativeFrom="column">
                  <wp:posOffset>392430</wp:posOffset>
                </wp:positionH>
                <wp:positionV relativeFrom="paragraph">
                  <wp:posOffset>31750</wp:posOffset>
                </wp:positionV>
                <wp:extent cx="5495925" cy="247650"/>
                <wp:effectExtent l="0" t="0" r="28575" b="19050"/>
                <wp:wrapNone/>
                <wp:docPr id="226" name="テキスト ボックス 226"/>
                <wp:cNvGraphicFramePr/>
                <a:graphic xmlns:a="http://schemas.openxmlformats.org/drawingml/2006/main">
                  <a:graphicData uri="http://schemas.microsoft.com/office/word/2010/wordprocessingShape">
                    <wps:wsp>
                      <wps:cNvSpPr txBox="1"/>
                      <wps:spPr>
                        <a:xfrm>
                          <a:off x="0" y="0"/>
                          <a:ext cx="54959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1E6B70" w:rsidRDefault="005B1E90" w:rsidP="00EE31B3">
                            <w:pPr>
                              <w:rPr>
                                <w:ins w:id="8847" w:author="Kazuhiro Takagi" w:date="2017-03-14T19:10:00Z"/>
                                <w:rFonts w:ascii="Courier New" w:hAnsi="Courier New" w:cs="Courier New"/>
                                <w:sz w:val="20"/>
                                <w:szCs w:val="20"/>
                                <w:lang w:val="en-US" w:eastAsia="ja-JP"/>
                              </w:rPr>
                            </w:pPr>
                            <w:ins w:id="8848" w:author="Kazuhiro Takagi" w:date="2017-03-14T19:10:00Z">
                              <w:r w:rsidRPr="001E6B70">
                                <w:rPr>
                                  <w:rFonts w:ascii="Courier New" w:hAnsi="Courier New" w:cs="Courier New"/>
                                  <w:sz w:val="20"/>
                                  <w:szCs w:val="20"/>
                                  <w:lang w:val="en-US" w:eastAsia="ja-JP"/>
                                </w:rPr>
                                <w:t>root@salvator-x:~/tools# /cyclictest -n -p 70 -i 4 -l 100000 -q -a</w:t>
                              </w:r>
                            </w:ins>
                          </w:p>
                          <w:p w:rsidR="005B1E90" w:rsidRPr="00B43823" w:rsidRDefault="005B1E90" w:rsidP="00645F4F">
                            <w:pPr>
                              <w:rPr>
                                <w:rFonts w:ascii="Courier New" w:hAnsi="Courier New" w:cs="Courier New"/>
                                <w:sz w:val="22"/>
                                <w:szCs w:val="22"/>
                                <w:lang w:val="en-US" w:eastAsia="ja-JP"/>
                              </w:rPr>
                            </w:pPr>
                            <w:del w:id="8849" w:author="Kazuhiro Takagi" w:date="2017-03-14T19:10:00Z">
                              <w:r w:rsidRPr="007B765E" w:rsidDel="00EE31B3">
                                <w:rPr>
                                  <w:rFonts w:ascii="Courier New" w:hAnsi="Courier New" w:cs="Courier New"/>
                                  <w:sz w:val="22"/>
                                  <w:szCs w:val="22"/>
                                  <w:lang w:val="en-US" w:eastAsia="ja-JP"/>
                                </w:rPr>
                                <w:delText xml:space="preserve">root@salvator-x:~/tools# ./cyclictest -n -p 70 -i </w:delText>
                              </w:r>
                            </w:del>
                            <w:del w:id="8850" w:author="Kazuhiro Takagi" w:date="2017-03-09T23:01:00Z">
                              <w:r w:rsidRPr="007B765E" w:rsidDel="004873DD">
                                <w:rPr>
                                  <w:rFonts w:ascii="Courier New" w:hAnsi="Courier New" w:cs="Courier New"/>
                                  <w:sz w:val="22"/>
                                  <w:szCs w:val="22"/>
                                  <w:lang w:val="en-US" w:eastAsia="ja-JP"/>
                                </w:rPr>
                                <w:delText xml:space="preserve">500 </w:delText>
                              </w:r>
                            </w:del>
                            <w:del w:id="8851" w:author="Kazuhiro Takagi" w:date="2017-03-14T19:10:00Z">
                              <w:r w:rsidRPr="007B765E" w:rsidDel="00EE31B3">
                                <w:rPr>
                                  <w:rFonts w:ascii="Courier New" w:hAnsi="Courier New" w:cs="Courier New"/>
                                  <w:sz w:val="22"/>
                                  <w:szCs w:val="22"/>
                                  <w:lang w:val="en-US" w:eastAsia="ja-JP"/>
                                </w:rPr>
                                <w:delText xml:space="preserve">-l </w:delText>
                              </w:r>
                            </w:del>
                            <w:del w:id="8852" w:author="Kazuhiro Takagi" w:date="2017-03-09T23:01:00Z">
                              <w:r w:rsidRPr="007B765E" w:rsidDel="004873DD">
                                <w:rPr>
                                  <w:rFonts w:ascii="Courier New" w:hAnsi="Courier New" w:cs="Courier New"/>
                                  <w:sz w:val="22"/>
                                  <w:szCs w:val="22"/>
                                  <w:lang w:val="en-US" w:eastAsia="ja-JP"/>
                                </w:rPr>
                                <w:delText>3000</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F040" id="テキスト ボックス 226" o:spid="_x0000_s1109" type="#_x0000_t202" style="position:absolute;left:0;text-align:left;margin-left:30.9pt;margin-top:2.5pt;width:432.75pt;height:19.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" fillcolor="white [3201]" strokeweight=".5pt">
                <v:textbox>
                  <w:txbxContent>
                    <w:p w:rsidR="005B1E90" w:rsidRPr="001E6B70" w:rsidRDefault="005B1E90" w:rsidP="00EE31B3">
                      <w:pPr>
                        <w:rPr>
                          <w:ins w:id="9042" w:author="Kazuhiro Takagi" w:date="2017-03-14T19:10:00Z"/>
                          <w:rFonts w:ascii="Courier New" w:hAnsi="Courier New" w:cs="Courier New"/>
                          <w:sz w:val="20"/>
                          <w:szCs w:val="20"/>
                          <w:lang w:val="en-US" w:eastAsia="ja-JP"/>
                        </w:rPr>
                      </w:pPr>
                      <w:proofErr w:type="spellStart"/>
                      <w:ins w:id="9043" w:author="Kazuhiro Takagi" w:date="2017-03-14T19:10:00Z">
                        <w:r w:rsidRPr="001E6B70">
                          <w:rPr>
                            <w:rFonts w:ascii="Courier New" w:hAnsi="Courier New" w:cs="Courier New"/>
                            <w:sz w:val="20"/>
                            <w:szCs w:val="20"/>
                            <w:lang w:val="en-US" w:eastAsia="ja-JP"/>
                          </w:rPr>
                          <w:t>root@salvator-x</w:t>
                        </w:r>
                        <w:proofErr w:type="spellEnd"/>
                        <w:r w:rsidRPr="001E6B70">
                          <w:rPr>
                            <w:rFonts w:ascii="Courier New" w:hAnsi="Courier New" w:cs="Courier New"/>
                            <w:sz w:val="20"/>
                            <w:szCs w:val="20"/>
                            <w:lang w:val="en-US" w:eastAsia="ja-JP"/>
                          </w:rPr>
                          <w:t>:~/tools# /</w:t>
                        </w:r>
                        <w:proofErr w:type="spellStart"/>
                        <w:r w:rsidRPr="001E6B70">
                          <w:rPr>
                            <w:rFonts w:ascii="Courier New" w:hAnsi="Courier New" w:cs="Courier New"/>
                            <w:sz w:val="20"/>
                            <w:szCs w:val="20"/>
                            <w:lang w:val="en-US" w:eastAsia="ja-JP"/>
                          </w:rPr>
                          <w:t>cyclictest</w:t>
                        </w:r>
                        <w:proofErr w:type="spellEnd"/>
                        <w:r w:rsidRPr="001E6B70">
                          <w:rPr>
                            <w:rFonts w:ascii="Courier New" w:hAnsi="Courier New" w:cs="Courier New"/>
                            <w:sz w:val="20"/>
                            <w:szCs w:val="20"/>
                            <w:lang w:val="en-US" w:eastAsia="ja-JP"/>
                          </w:rPr>
                          <w:t xml:space="preserve"> -n -p 70 -</w:t>
                        </w:r>
                        <w:proofErr w:type="spellStart"/>
                        <w:r w:rsidRPr="001E6B70">
                          <w:rPr>
                            <w:rFonts w:ascii="Courier New" w:hAnsi="Courier New" w:cs="Courier New"/>
                            <w:sz w:val="20"/>
                            <w:szCs w:val="20"/>
                            <w:lang w:val="en-US" w:eastAsia="ja-JP"/>
                          </w:rPr>
                          <w:t>i</w:t>
                        </w:r>
                        <w:proofErr w:type="spellEnd"/>
                        <w:r w:rsidRPr="001E6B70">
                          <w:rPr>
                            <w:rFonts w:ascii="Courier New" w:hAnsi="Courier New" w:cs="Courier New"/>
                            <w:sz w:val="20"/>
                            <w:szCs w:val="20"/>
                            <w:lang w:val="en-US" w:eastAsia="ja-JP"/>
                          </w:rPr>
                          <w:t xml:space="preserve"> 4 -l 100000 -q -a</w:t>
                        </w:r>
                      </w:ins>
                    </w:p>
                    <w:p w:rsidR="005B1E90" w:rsidRPr="00B43823" w:rsidRDefault="005B1E90" w:rsidP="00645F4F">
                      <w:pPr>
                        <w:rPr>
                          <w:rFonts w:ascii="Courier New" w:hAnsi="Courier New" w:cs="Courier New"/>
                          <w:sz w:val="22"/>
                          <w:szCs w:val="22"/>
                          <w:lang w:val="en-US" w:eastAsia="ja-JP"/>
                        </w:rPr>
                      </w:pPr>
                      <w:del w:id="9044" w:author="Kazuhiro Takagi" w:date="2017-03-14T19:10:00Z">
                        <w:r w:rsidRPr="007B765E" w:rsidDel="00EE31B3">
                          <w:rPr>
                            <w:rFonts w:ascii="Courier New" w:hAnsi="Courier New" w:cs="Courier New"/>
                            <w:sz w:val="22"/>
                            <w:szCs w:val="22"/>
                            <w:lang w:val="en-US" w:eastAsia="ja-JP"/>
                          </w:rPr>
                          <w:delText xml:space="preserve">root@salvator-x:~/tools# ./cyclictest -n -p 70 -i </w:delText>
                        </w:r>
                      </w:del>
                      <w:del w:id="9045" w:author="Kazuhiro Takagi" w:date="2017-03-09T23:01:00Z">
                        <w:r w:rsidRPr="007B765E" w:rsidDel="004873DD">
                          <w:rPr>
                            <w:rFonts w:ascii="Courier New" w:hAnsi="Courier New" w:cs="Courier New"/>
                            <w:sz w:val="22"/>
                            <w:szCs w:val="22"/>
                            <w:lang w:val="en-US" w:eastAsia="ja-JP"/>
                          </w:rPr>
                          <w:delText xml:space="preserve">500 </w:delText>
                        </w:r>
                      </w:del>
                      <w:del w:id="9046" w:author="Kazuhiro Takagi" w:date="2017-03-14T19:10:00Z">
                        <w:r w:rsidRPr="007B765E" w:rsidDel="00EE31B3">
                          <w:rPr>
                            <w:rFonts w:ascii="Courier New" w:hAnsi="Courier New" w:cs="Courier New"/>
                            <w:sz w:val="22"/>
                            <w:szCs w:val="22"/>
                            <w:lang w:val="en-US" w:eastAsia="ja-JP"/>
                          </w:rPr>
                          <w:delText xml:space="preserve">-l </w:delText>
                        </w:r>
                      </w:del>
                      <w:del w:id="9047" w:author="Kazuhiro Takagi" w:date="2017-03-09T23:01:00Z">
                        <w:r w:rsidRPr="007B765E" w:rsidDel="004873DD">
                          <w:rPr>
                            <w:rFonts w:ascii="Courier New" w:hAnsi="Courier New" w:cs="Courier New"/>
                            <w:sz w:val="22"/>
                            <w:szCs w:val="22"/>
                            <w:lang w:val="en-US" w:eastAsia="ja-JP"/>
                          </w:rPr>
                          <w:delText>3000</w:delText>
                        </w:r>
                      </w:del>
                    </w:p>
                  </w:txbxContent>
                </v:textbox>
              </v:shape>
            </w:pict>
          </mc:Fallback>
        </mc:AlternateContent>
      </w:r>
    </w:p>
    <w:p w:rsidR="00A81F96" w:rsidRDefault="00A81F96" w:rsidP="00A81F96">
      <w:pPr>
        <w:pStyle w:val="CETextBody"/>
        <w:ind w:left="422" w:firstLineChars="150" w:firstLine="330"/>
        <w:rPr>
          <w:rFonts w:asciiTheme="majorHAnsi" w:hAnsiTheme="majorHAnsi" w:cstheme="majorHAnsi"/>
          <w:lang w:val="en-US" w:eastAsia="ja-JP"/>
        </w:rPr>
      </w:pPr>
    </w:p>
    <w:p w:rsidR="00571DBD" w:rsidRDefault="00571DBD" w:rsidP="00955E9B">
      <w:pPr>
        <w:pStyle w:val="CETextBody"/>
        <w:ind w:firstLineChars="300" w:firstLine="660"/>
        <w:rPr>
          <w:lang w:val="en-US" w:eastAsia="ja-JP"/>
        </w:rPr>
      </w:pPr>
      <w:r w:rsidRPr="00955E9B">
        <w:rPr>
          <w:lang w:val="en-US" w:eastAsia="ja-JP"/>
        </w:rPr>
        <w:t>After finishing a command, you will see the log like below.</w:t>
      </w:r>
    </w:p>
    <w:p w:rsidR="00571DBD" w:rsidRDefault="00571DBD" w:rsidP="00955E9B">
      <w:pPr>
        <w:pStyle w:val="CETextBody"/>
        <w:ind w:firstLineChars="300" w:firstLine="660"/>
        <w:rPr>
          <w:lang w:val="en-US" w:eastAsia="ja-JP"/>
        </w:rPr>
      </w:pPr>
      <w:r>
        <w:rPr>
          <w:rFonts w:hint="eastAsia"/>
          <w:lang w:val="en-US" w:eastAsia="ja-JP"/>
        </w:rPr>
        <w:t>Red square is results.</w:t>
      </w:r>
      <w:r w:rsidRPr="00E8389C">
        <w:rPr>
          <w:noProof/>
          <w:lang w:val="en-US" w:eastAsia="ja-JP"/>
        </w:rPr>
        <w:t xml:space="preserve"> </w:t>
      </w:r>
    </w:p>
    <w:p w:rsidR="00571DBD" w:rsidRDefault="00EE31B3" w:rsidP="00A81F96">
      <w:pPr>
        <w:pStyle w:val="CETextBody"/>
        <w:ind w:left="422" w:firstLineChars="150" w:firstLine="330"/>
        <w:rPr>
          <w:lang w:val="en-US" w:eastAsia="ja-JP"/>
        </w:rPr>
      </w:pPr>
      <w:r>
        <w:rPr>
          <w:noProof/>
          <w:lang w:val="en-US"/>
        </w:rPr>
        <mc:AlternateContent>
          <mc:Choice Requires="wps">
            <w:drawing>
              <wp:anchor distT="0" distB="0" distL="114300" distR="114300" simplePos="0" relativeHeight="251649536" behindDoc="0" locked="0" layoutInCell="1" allowOverlap="1" wp14:anchorId="6652AD5E" wp14:editId="0CD1E251">
                <wp:simplePos x="0" y="0"/>
                <wp:positionH relativeFrom="column">
                  <wp:posOffset>392430</wp:posOffset>
                </wp:positionH>
                <wp:positionV relativeFrom="paragraph">
                  <wp:posOffset>77470</wp:posOffset>
                </wp:positionV>
                <wp:extent cx="5495925" cy="400050"/>
                <wp:effectExtent l="0" t="0" r="28575" b="19050"/>
                <wp:wrapNone/>
                <wp:docPr id="288" name="テキスト ボックス 288"/>
                <wp:cNvGraphicFramePr/>
                <a:graphic xmlns:a="http://schemas.openxmlformats.org/drawingml/2006/main">
                  <a:graphicData uri="http://schemas.microsoft.com/office/word/2010/wordprocessingShape">
                    <wps:wsp>
                      <wps:cNvSpPr txBox="1"/>
                      <wps:spPr>
                        <a:xfrm>
                          <a:off x="0" y="0"/>
                          <a:ext cx="54959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753D6" w:rsidRDefault="005B1E90" w:rsidP="00EE31B3">
                            <w:pPr>
                              <w:rPr>
                                <w:ins w:id="8853" w:author="Kazuhiro Takagi" w:date="2017-03-14T19:11:00Z"/>
                                <w:rFonts w:ascii="Courier New" w:hAnsi="Courier New" w:cs="Courier New"/>
                                <w:sz w:val="16"/>
                                <w:szCs w:val="16"/>
                                <w:lang w:val="en-US" w:eastAsia="ja-JP"/>
                              </w:rPr>
                            </w:pPr>
                            <w:ins w:id="8854" w:author="Kazuhiro Takagi" w:date="2017-03-14T19:11:00Z">
                              <w:r w:rsidRPr="00B753D6">
                                <w:rPr>
                                  <w:rFonts w:ascii="Courier New" w:hAnsi="Courier New" w:cs="Courier New"/>
                                  <w:sz w:val="16"/>
                                  <w:szCs w:val="16"/>
                                  <w:lang w:val="en-US" w:eastAsia="ja-JP"/>
                                </w:rPr>
                                <w:t># /dev/cpu_dma_latency set to 0us</w:t>
                              </w:r>
                            </w:ins>
                          </w:p>
                          <w:p w:rsidR="005B1E90" w:rsidRPr="00D90107" w:rsidDel="004873DD" w:rsidRDefault="005B1E90" w:rsidP="00EE31B3">
                            <w:pPr>
                              <w:rPr>
                                <w:del w:id="8855" w:author="Kazuhiro Takagi" w:date="2017-03-09T23:04:00Z"/>
                                <w:rFonts w:ascii="Courier New" w:hAnsi="Courier New" w:cs="Courier New"/>
                                <w:sz w:val="16"/>
                                <w:szCs w:val="16"/>
                                <w:lang w:val="en-US" w:eastAsia="ja-JP"/>
                              </w:rPr>
                            </w:pPr>
                            <w:ins w:id="8856" w:author="Kazuhiro Takagi" w:date="2017-03-14T19:11:00Z">
                              <w:r w:rsidRPr="00B753D6">
                                <w:rPr>
                                  <w:rFonts w:ascii="Courier New" w:hAnsi="Courier New" w:cs="Courier New"/>
                                  <w:sz w:val="16"/>
                                  <w:szCs w:val="16"/>
                                  <w:lang w:val="en-US" w:eastAsia="ja-JP"/>
                                </w:rPr>
                                <w:t>T: 0 ( 1733) P:70 I:4 C: 100000 Min:      3 Act:    4 Avg:    5 Max:      29</w:t>
                              </w:r>
                            </w:ins>
                            <w:del w:id="8857" w:author="Kazuhiro Takagi" w:date="2017-03-09T23:04:00Z">
                              <w:r w:rsidRPr="00D90107" w:rsidDel="004873DD">
                                <w:rPr>
                                  <w:rFonts w:ascii="Courier New" w:hAnsi="Courier New" w:cs="Courier New"/>
                                  <w:sz w:val="16"/>
                                  <w:szCs w:val="16"/>
                                  <w:lang w:val="en-US" w:eastAsia="ja-JP"/>
                                </w:rPr>
                                <w:delText># /dev/cpu_dma_latency set to 0us</w:delText>
                              </w:r>
                            </w:del>
                          </w:p>
                          <w:p w:rsidR="005B1E90" w:rsidRPr="00D90107" w:rsidDel="004873DD" w:rsidRDefault="005B1E90" w:rsidP="00D90107">
                            <w:pPr>
                              <w:rPr>
                                <w:del w:id="8858" w:author="Kazuhiro Takagi" w:date="2017-03-09T23:04:00Z"/>
                                <w:rFonts w:ascii="Courier New" w:hAnsi="Courier New" w:cs="Courier New"/>
                                <w:sz w:val="16"/>
                                <w:szCs w:val="16"/>
                                <w:lang w:val="en-US" w:eastAsia="ja-JP"/>
                              </w:rPr>
                            </w:pPr>
                            <w:del w:id="8859" w:author="Kazuhiro Takagi" w:date="2017-03-09T23:04:00Z">
                              <w:r w:rsidRPr="00D90107" w:rsidDel="004873DD">
                                <w:rPr>
                                  <w:rFonts w:ascii="Courier New" w:hAnsi="Courier New" w:cs="Courier New"/>
                                  <w:sz w:val="16"/>
                                  <w:szCs w:val="16"/>
                                  <w:lang w:val="en-US" w:eastAsia="ja-JP"/>
                                </w:rPr>
                                <w:delText>policy: fifo: loadavg: 0.43 0.19 0.07 1/102 1762</w:delText>
                              </w:r>
                            </w:del>
                          </w:p>
                          <w:p w:rsidR="005B1E90" w:rsidRPr="00D90107" w:rsidDel="004873DD" w:rsidRDefault="005B1E90" w:rsidP="00D90107">
                            <w:pPr>
                              <w:rPr>
                                <w:del w:id="8860" w:author="Kazuhiro Takagi" w:date="2017-03-09T23:04:00Z"/>
                                <w:rFonts w:ascii="Courier New" w:hAnsi="Courier New" w:cs="Courier New"/>
                                <w:sz w:val="16"/>
                                <w:szCs w:val="16"/>
                                <w:lang w:val="en-US" w:eastAsia="ja-JP"/>
                              </w:rPr>
                            </w:pPr>
                            <w:del w:id="8861" w:author="Kazuhiro Takagi" w:date="2017-03-09T23:04:00Z">
                              <w:r w:rsidRPr="00D90107" w:rsidDel="004873DD">
                                <w:rPr>
                                  <w:rFonts w:ascii="Courier New" w:hAnsi="Courier New" w:cs="Courier New"/>
                                  <w:sz w:val="16"/>
                                  <w:szCs w:val="16"/>
                                  <w:lang w:val="en-US" w:eastAsia="ja-JP"/>
                                </w:rPr>
                                <w:delText>T: 0 ( 1762) P:70 I:500 C:   2686 Min:      5 Act:   18 Avg:   15 Max:      26</w:delText>
                              </w:r>
                            </w:del>
                          </w:p>
                          <w:p w:rsidR="005B1E90" w:rsidRPr="00955E9B" w:rsidRDefault="005B1E90">
                            <w:pPr>
                              <w:rPr>
                                <w:rFonts w:ascii="Courier New" w:hAnsi="Courier New" w:cs="Courier New"/>
                                <w:sz w:val="16"/>
                                <w:szCs w:val="16"/>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AD5E" id="テキスト ボックス 288" o:spid="_x0000_s1110" type="#_x0000_t202" style="position:absolute;left:0;text-align:left;margin-left:30.9pt;margin-top:6.1pt;width:432.75pt;height:3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" fillcolor="white [3201]" strokeweight=".5pt">
                <v:textbox>
                  <w:txbxContent>
                    <w:p w:rsidR="005B1E90" w:rsidRPr="00B753D6" w:rsidRDefault="005B1E90" w:rsidP="00EE31B3">
                      <w:pPr>
                        <w:rPr>
                          <w:ins w:id="9057" w:author="Kazuhiro Takagi" w:date="2017-03-14T19:11:00Z"/>
                          <w:rFonts w:ascii="Courier New" w:hAnsi="Courier New" w:cs="Courier New"/>
                          <w:sz w:val="16"/>
                          <w:szCs w:val="16"/>
                          <w:lang w:val="en-US" w:eastAsia="ja-JP"/>
                        </w:rPr>
                      </w:pPr>
                      <w:ins w:id="9058" w:author="Kazuhiro Takagi" w:date="2017-03-14T19:11:00Z">
                        <w:r w:rsidRPr="00B753D6">
                          <w:rPr>
                            <w:rFonts w:ascii="Courier New" w:hAnsi="Courier New" w:cs="Courier New"/>
                            <w:sz w:val="16"/>
                            <w:szCs w:val="16"/>
                            <w:lang w:val="en-US" w:eastAsia="ja-JP"/>
                          </w:rPr>
                          <w:t># /dev/</w:t>
                        </w:r>
                        <w:proofErr w:type="spellStart"/>
                        <w:r w:rsidRPr="00B753D6">
                          <w:rPr>
                            <w:rFonts w:ascii="Courier New" w:hAnsi="Courier New" w:cs="Courier New"/>
                            <w:sz w:val="16"/>
                            <w:szCs w:val="16"/>
                            <w:lang w:val="en-US" w:eastAsia="ja-JP"/>
                          </w:rPr>
                          <w:t>cpu_dma_latency</w:t>
                        </w:r>
                        <w:proofErr w:type="spellEnd"/>
                        <w:r w:rsidRPr="00B753D6">
                          <w:rPr>
                            <w:rFonts w:ascii="Courier New" w:hAnsi="Courier New" w:cs="Courier New"/>
                            <w:sz w:val="16"/>
                            <w:szCs w:val="16"/>
                            <w:lang w:val="en-US" w:eastAsia="ja-JP"/>
                          </w:rPr>
                          <w:t xml:space="preserve"> set to 0us</w:t>
                        </w:r>
                      </w:ins>
                    </w:p>
                    <w:p w:rsidR="005B1E90" w:rsidRPr="00D90107" w:rsidDel="004873DD" w:rsidRDefault="005B1E90" w:rsidP="00EE31B3">
                      <w:pPr>
                        <w:rPr>
                          <w:del w:id="9059" w:author="Kazuhiro Takagi" w:date="2017-03-09T23:04:00Z"/>
                          <w:rFonts w:ascii="Courier New" w:hAnsi="Courier New" w:cs="Courier New"/>
                          <w:sz w:val="16"/>
                          <w:szCs w:val="16"/>
                          <w:lang w:val="en-US" w:eastAsia="ja-JP"/>
                        </w:rPr>
                      </w:pPr>
                      <w:ins w:id="9060" w:author="Kazuhiro Takagi" w:date="2017-03-14T19:11:00Z">
                        <w:r w:rsidRPr="00B753D6">
                          <w:rPr>
                            <w:rFonts w:ascii="Courier New" w:hAnsi="Courier New" w:cs="Courier New"/>
                            <w:sz w:val="16"/>
                            <w:szCs w:val="16"/>
                            <w:lang w:val="en-US" w:eastAsia="ja-JP"/>
                          </w:rPr>
                          <w:t xml:space="preserve">T: 0 </w:t>
                        </w:r>
                        <w:proofErr w:type="gramStart"/>
                        <w:r w:rsidRPr="00B753D6">
                          <w:rPr>
                            <w:rFonts w:ascii="Courier New" w:hAnsi="Courier New" w:cs="Courier New"/>
                            <w:sz w:val="16"/>
                            <w:szCs w:val="16"/>
                            <w:lang w:val="en-US" w:eastAsia="ja-JP"/>
                          </w:rPr>
                          <w:t>( 1733</w:t>
                        </w:r>
                        <w:proofErr w:type="gramEnd"/>
                        <w:r w:rsidRPr="00B753D6">
                          <w:rPr>
                            <w:rFonts w:ascii="Courier New" w:hAnsi="Courier New" w:cs="Courier New"/>
                            <w:sz w:val="16"/>
                            <w:szCs w:val="16"/>
                            <w:lang w:val="en-US" w:eastAsia="ja-JP"/>
                          </w:rPr>
                          <w:t xml:space="preserve">) P:70 I:4 C: 100000 Min:      3 Act:    4 </w:t>
                        </w:r>
                        <w:proofErr w:type="spellStart"/>
                        <w:r w:rsidRPr="00B753D6">
                          <w:rPr>
                            <w:rFonts w:ascii="Courier New" w:hAnsi="Courier New" w:cs="Courier New"/>
                            <w:sz w:val="16"/>
                            <w:szCs w:val="16"/>
                            <w:lang w:val="en-US" w:eastAsia="ja-JP"/>
                          </w:rPr>
                          <w:t>Avg</w:t>
                        </w:r>
                        <w:proofErr w:type="spellEnd"/>
                        <w:r w:rsidRPr="00B753D6">
                          <w:rPr>
                            <w:rFonts w:ascii="Courier New" w:hAnsi="Courier New" w:cs="Courier New"/>
                            <w:sz w:val="16"/>
                            <w:szCs w:val="16"/>
                            <w:lang w:val="en-US" w:eastAsia="ja-JP"/>
                          </w:rPr>
                          <w:t>:    5 Max:      29</w:t>
                        </w:r>
                      </w:ins>
                      <w:del w:id="9061" w:author="Kazuhiro Takagi" w:date="2017-03-09T23:04:00Z">
                        <w:r w:rsidRPr="00D90107" w:rsidDel="004873DD">
                          <w:rPr>
                            <w:rFonts w:ascii="Courier New" w:hAnsi="Courier New" w:cs="Courier New"/>
                            <w:sz w:val="16"/>
                            <w:szCs w:val="16"/>
                            <w:lang w:val="en-US" w:eastAsia="ja-JP"/>
                          </w:rPr>
                          <w:delText># /dev/cpu_dma_latency set to 0us</w:delText>
                        </w:r>
                      </w:del>
                    </w:p>
                    <w:p w:rsidR="005B1E90" w:rsidRPr="00D90107" w:rsidDel="004873DD" w:rsidRDefault="005B1E90" w:rsidP="00D90107">
                      <w:pPr>
                        <w:rPr>
                          <w:del w:id="9062" w:author="Kazuhiro Takagi" w:date="2017-03-09T23:04:00Z"/>
                          <w:rFonts w:ascii="Courier New" w:hAnsi="Courier New" w:cs="Courier New"/>
                          <w:sz w:val="16"/>
                          <w:szCs w:val="16"/>
                          <w:lang w:val="en-US" w:eastAsia="ja-JP"/>
                        </w:rPr>
                      </w:pPr>
                      <w:del w:id="9063" w:author="Kazuhiro Takagi" w:date="2017-03-09T23:04:00Z">
                        <w:r w:rsidRPr="00D90107" w:rsidDel="004873DD">
                          <w:rPr>
                            <w:rFonts w:ascii="Courier New" w:hAnsi="Courier New" w:cs="Courier New"/>
                            <w:sz w:val="16"/>
                            <w:szCs w:val="16"/>
                            <w:lang w:val="en-US" w:eastAsia="ja-JP"/>
                          </w:rPr>
                          <w:delText>policy: fifo: loadavg: 0.43 0.19 0.07 1/102 1762</w:delText>
                        </w:r>
                      </w:del>
                    </w:p>
                    <w:p w:rsidR="005B1E90" w:rsidRPr="00D90107" w:rsidDel="004873DD" w:rsidRDefault="005B1E90" w:rsidP="00D90107">
                      <w:pPr>
                        <w:rPr>
                          <w:del w:id="9064" w:author="Kazuhiro Takagi" w:date="2017-03-09T23:04:00Z"/>
                          <w:rFonts w:ascii="Courier New" w:hAnsi="Courier New" w:cs="Courier New"/>
                          <w:sz w:val="16"/>
                          <w:szCs w:val="16"/>
                          <w:lang w:val="en-US" w:eastAsia="ja-JP"/>
                        </w:rPr>
                      </w:pPr>
                      <w:del w:id="9065" w:author="Kazuhiro Takagi" w:date="2017-03-09T23:04:00Z">
                        <w:r w:rsidRPr="00D90107" w:rsidDel="004873DD">
                          <w:rPr>
                            <w:rFonts w:ascii="Courier New" w:hAnsi="Courier New" w:cs="Courier New"/>
                            <w:sz w:val="16"/>
                            <w:szCs w:val="16"/>
                            <w:lang w:val="en-US" w:eastAsia="ja-JP"/>
                          </w:rPr>
                          <w:delText>T: 0 ( 1762) P:70 I:500 C:   2686 Min:      5 Act:   18 Avg:   15 Max:      26</w:delText>
                        </w:r>
                      </w:del>
                    </w:p>
                    <w:p w:rsidR="005B1E90" w:rsidRPr="00955E9B" w:rsidRDefault="005B1E90">
                      <w:pPr>
                        <w:rPr>
                          <w:rFonts w:ascii="Courier New" w:hAnsi="Courier New" w:cs="Courier New"/>
                          <w:sz w:val="16"/>
                          <w:szCs w:val="16"/>
                          <w:lang w:val="en-US" w:eastAsia="ja-JP"/>
                        </w:rPr>
                      </w:pPr>
                    </w:p>
                  </w:txbxContent>
                </v:textbox>
              </v:shape>
            </w:pict>
          </mc:Fallback>
        </mc:AlternateContent>
      </w:r>
      <w:r>
        <w:rPr>
          <w:noProof/>
          <w:lang w:val="en-US"/>
        </w:rPr>
        <mc:AlternateContent>
          <mc:Choice Requires="wps">
            <w:drawing>
              <wp:anchor distT="0" distB="0" distL="114300" distR="114300" simplePos="0" relativeHeight="251666944" behindDoc="0" locked="0" layoutInCell="1" allowOverlap="1" wp14:anchorId="5A94B526" wp14:editId="15F66AD8">
                <wp:simplePos x="0" y="0"/>
                <wp:positionH relativeFrom="column">
                  <wp:posOffset>3743325</wp:posOffset>
                </wp:positionH>
                <wp:positionV relativeFrom="paragraph">
                  <wp:posOffset>208915</wp:posOffset>
                </wp:positionV>
                <wp:extent cx="1455420" cy="173355"/>
                <wp:effectExtent l="0" t="0" r="11430" b="17145"/>
                <wp:wrapNone/>
                <wp:docPr id="287" name="正方形/長方形 287"/>
                <wp:cNvGraphicFramePr/>
                <a:graphic xmlns:a="http://schemas.openxmlformats.org/drawingml/2006/main">
                  <a:graphicData uri="http://schemas.microsoft.com/office/word/2010/wordprocessingShape">
                    <wps:wsp>
                      <wps:cNvSpPr/>
                      <wps:spPr>
                        <a:xfrm>
                          <a:off x="0" y="0"/>
                          <a:ext cx="14554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792D9" id="正方形/長方形 287" o:spid="_x0000_s1026" style="position:absolute;margin-left:294.75pt;margin-top:16.45pt;width:114.6pt;height:1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" filled="f" strokecolor="#c0504d [3205]" strokeweight="2pt"/>
            </w:pict>
          </mc:Fallback>
        </mc:AlternateContent>
      </w:r>
      <w:r>
        <w:rPr>
          <w:noProof/>
          <w:lang w:val="en-US"/>
        </w:rPr>
        <mc:AlternateContent>
          <mc:Choice Requires="wps">
            <w:drawing>
              <wp:anchor distT="0" distB="0" distL="114300" distR="114300" simplePos="0" relativeHeight="251663872" behindDoc="0" locked="0" layoutInCell="1" allowOverlap="1" wp14:anchorId="6AE3F7DE" wp14:editId="46A8F390">
                <wp:simplePos x="0" y="0"/>
                <wp:positionH relativeFrom="column">
                  <wp:posOffset>2391410</wp:posOffset>
                </wp:positionH>
                <wp:positionV relativeFrom="paragraph">
                  <wp:posOffset>210820</wp:posOffset>
                </wp:positionV>
                <wp:extent cx="731520" cy="173355"/>
                <wp:effectExtent l="0" t="0" r="11430" b="17145"/>
                <wp:wrapNone/>
                <wp:docPr id="289" name="正方形/長方形 289"/>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33A50" id="正方形/長方形 289" o:spid="_x0000_s1026" style="position:absolute;margin-left:188.3pt;margin-top:16.6pt;width:57.6pt;height:13.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" filled="f" strokecolor="#c0504d [3205]" strokeweight="2pt"/>
            </w:pict>
          </mc:Fallback>
        </mc:AlternateContent>
      </w:r>
    </w:p>
    <w:p w:rsidR="00571DBD" w:rsidRDefault="00571DBD" w:rsidP="00A81F96">
      <w:pPr>
        <w:pStyle w:val="CETextBody"/>
        <w:ind w:left="422" w:firstLineChars="150" w:firstLine="330"/>
        <w:rPr>
          <w:lang w:val="en-US" w:eastAsia="ja-JP"/>
        </w:rPr>
      </w:pPr>
    </w:p>
    <w:p w:rsidR="00571DBD" w:rsidRDefault="00571DBD" w:rsidP="00A81F96">
      <w:pPr>
        <w:pStyle w:val="CETextBody"/>
        <w:ind w:left="422" w:firstLineChars="150" w:firstLine="330"/>
        <w:rPr>
          <w:lang w:val="en-US" w:eastAsia="ja-JP"/>
        </w:rPr>
      </w:pPr>
    </w:p>
    <w:p w:rsidR="00571DBD" w:rsidRPr="00955E9B" w:rsidRDefault="00571DBD" w:rsidP="00955E9B">
      <w:pPr>
        <w:pStyle w:val="CETextBody"/>
        <w:rPr>
          <w:lang w:val="en-US" w:eastAsia="ja-JP"/>
        </w:rPr>
      </w:pPr>
    </w:p>
    <w:p w:rsidR="00A81F96" w:rsidRPr="00A81F96" w:rsidRDefault="00A81F96" w:rsidP="00F950E6">
      <w:pPr>
        <w:pStyle w:val="CETextBody"/>
        <w:numPr>
          <w:ilvl w:val="0"/>
          <w:numId w:val="279"/>
        </w:numPr>
        <w:rPr>
          <w:lang w:val="en-US" w:eastAsia="ja-JP"/>
        </w:rPr>
      </w:pPr>
      <w:r w:rsidRPr="00A81F96">
        <w:rPr>
          <w:lang w:val="en-US" w:eastAsia="ja-JP"/>
        </w:rPr>
        <w:t>Run the step 2 process 10 seconds after the result is displayed.</w:t>
      </w:r>
    </w:p>
    <w:p w:rsidR="00A81F96" w:rsidRPr="00B3160F" w:rsidRDefault="00A81F96" w:rsidP="00B43823">
      <w:pPr>
        <w:pStyle w:val="CETextBody"/>
        <w:ind w:left="422" w:firstLineChars="100" w:firstLine="220"/>
        <w:rPr>
          <w:lang w:val="en-US" w:eastAsia="ja-JP"/>
        </w:rPr>
      </w:pPr>
      <w:r w:rsidRPr="00A81F96">
        <w:rPr>
          <w:lang w:val="en-US" w:eastAsia="ja-JP"/>
        </w:rPr>
        <w:t>Repeat this 9 times.</w:t>
      </w:r>
    </w:p>
    <w:p w:rsidR="00571DBD" w:rsidRDefault="00571DBD">
      <w:pPr>
        <w:rPr>
          <w:sz w:val="22"/>
          <w:lang w:val="en-US" w:eastAsia="ja-JP"/>
        </w:rPr>
      </w:pPr>
    </w:p>
    <w:p w:rsidR="00D2589A" w:rsidRDefault="00D2589A">
      <w:pPr>
        <w:rPr>
          <w:sz w:val="22"/>
          <w:lang w:val="en-US" w:eastAsia="ja-JP"/>
        </w:rPr>
      </w:pPr>
      <w:r>
        <w:rPr>
          <w:lang w:val="en-US" w:eastAsia="ja-JP"/>
        </w:rPr>
        <w:br w:type="page"/>
      </w:r>
    </w:p>
    <w:p w:rsidR="007A05F9" w:rsidRPr="00702283" w:rsidRDefault="007A05F9" w:rsidP="00D47247">
      <w:pPr>
        <w:pStyle w:val="CETextBody"/>
        <w:numPr>
          <w:ilvl w:val="0"/>
          <w:numId w:val="30"/>
        </w:numPr>
        <w:ind w:left="426" w:hanging="426"/>
        <w:rPr>
          <w:b/>
          <w:lang w:val="en-US" w:eastAsia="ja-JP"/>
        </w:rPr>
      </w:pPr>
      <w:r>
        <w:rPr>
          <w:rFonts w:hint="eastAsia"/>
          <w:lang w:val="en-US" w:eastAsia="ja-JP"/>
        </w:rPr>
        <w:lastRenderedPageBreak/>
        <w:t>Result</w:t>
      </w:r>
    </w:p>
    <w:p w:rsidR="00D2589A" w:rsidRPr="008F0A68" w:rsidRDefault="00D2589A" w:rsidP="00D2589A">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8862" w:author="Huy Duc. Nguyen" w:date="2017-08-28T16:38:00Z">
        <w:r w:rsidR="003B19D6">
          <w:rPr>
            <w:noProof/>
            <w:sz w:val="22"/>
            <w:szCs w:val="22"/>
          </w:rPr>
          <w:t>24</w:t>
        </w:r>
      </w:ins>
      <w:ins w:id="8863" w:author="Kazuhiro Takagi" w:date="2017-03-21T15:02:00Z">
        <w:del w:id="8864" w:author="Huy Duc. Nguyen" w:date="2017-08-28T16:38:00Z">
          <w:r w:rsidR="00520A63" w:rsidDel="003B19D6">
            <w:rPr>
              <w:noProof/>
              <w:sz w:val="22"/>
              <w:szCs w:val="22"/>
            </w:rPr>
            <w:delText>24</w:delText>
          </w:r>
        </w:del>
      </w:ins>
      <w:ins w:id="8865" w:author=" " w:date="2017-03-09T11:18:00Z">
        <w:del w:id="8866" w:author="Huy Duc. Nguyen" w:date="2017-08-28T16:38:00Z">
          <w:r w:rsidR="00442CC0" w:rsidDel="003B19D6">
            <w:rPr>
              <w:noProof/>
              <w:sz w:val="22"/>
              <w:szCs w:val="22"/>
            </w:rPr>
            <w:delText>24</w:delText>
          </w:r>
        </w:del>
      </w:ins>
      <w:del w:id="8867" w:author="Huy Duc. Nguyen" w:date="2017-08-28T16:38:00Z">
        <w:r w:rsidR="00003FEB" w:rsidDel="003B19D6">
          <w:rPr>
            <w:noProof/>
            <w:sz w:val="22"/>
            <w:szCs w:val="22"/>
          </w:rPr>
          <w:delText>27</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tblGridChange w:id="8868">
          <w:tblGrid>
            <w:gridCol w:w="817"/>
            <w:gridCol w:w="1281"/>
            <w:gridCol w:w="1281"/>
            <w:gridCol w:w="1282"/>
          </w:tblGrid>
        </w:tblGridChange>
      </w:tblGrid>
      <w:tr w:rsidR="00D2589A" w:rsidRPr="00207443" w:rsidTr="00137466">
        <w:trPr>
          <w:jc w:val="center"/>
        </w:trPr>
        <w:tc>
          <w:tcPr>
            <w:tcW w:w="817" w:type="dxa"/>
            <w:tcBorders>
              <w:bottom w:val="single" w:sz="4" w:space="0" w:color="auto"/>
              <w:right w:val="single" w:sz="4" w:space="0" w:color="auto"/>
            </w:tcBorders>
            <w:shd w:val="clear" w:color="auto" w:fill="BFBFBF" w:themeFill="background1" w:themeFillShade="BF"/>
          </w:tcPr>
          <w:p w:rsidR="00D2589A" w:rsidRDefault="00D2589A" w:rsidP="00137466">
            <w:pPr>
              <w:pStyle w:val="CETextBody"/>
              <w:jc w:val="center"/>
              <w:rPr>
                <w:sz w:val="16"/>
                <w:lang w:eastAsia="ja-JP"/>
              </w:rPr>
            </w:pPr>
          </w:p>
        </w:tc>
        <w:tc>
          <w:tcPr>
            <w:tcW w:w="3844" w:type="dxa"/>
            <w:gridSpan w:val="3"/>
            <w:tcBorders>
              <w:right w:val="single" w:sz="4" w:space="0" w:color="auto"/>
            </w:tcBorders>
            <w:shd w:val="clear" w:color="auto" w:fill="BFBFBF" w:themeFill="background1" w:themeFillShade="BF"/>
          </w:tcPr>
          <w:p w:rsidR="00D2589A" w:rsidRPr="00387E9A" w:rsidRDefault="00D2589A" w:rsidP="00137466">
            <w:pPr>
              <w:pStyle w:val="CETextBody"/>
              <w:jc w:val="center"/>
              <w:rPr>
                <w:b/>
                <w:sz w:val="16"/>
                <w:lang w:eastAsia="ja-JP"/>
              </w:rPr>
            </w:pPr>
            <w:r>
              <w:rPr>
                <w:rFonts w:hint="eastAsia"/>
                <w:b/>
                <w:sz w:val="16"/>
                <w:lang w:eastAsia="ja-JP"/>
              </w:rPr>
              <w:t>V</w:t>
            </w:r>
            <w:r w:rsidRPr="00955E9B">
              <w:rPr>
                <w:b/>
                <w:sz w:val="16"/>
                <w:lang w:eastAsia="ja-JP"/>
              </w:rPr>
              <w:t>irtualiz</w:t>
            </w:r>
            <w:ins w:id="8869" w:author="Kazuhiro Takagi" w:date="2017-03-08T19:21:00Z">
              <w:r w:rsidR="008A19D1">
                <w:rPr>
                  <w:b/>
                  <w:sz w:val="16"/>
                  <w:lang w:eastAsia="ja-JP"/>
                </w:rPr>
                <w:t>ed Linux</w:t>
              </w:r>
            </w:ins>
            <w:del w:id="8870" w:author="Kazuhiro Takagi" w:date="2017-03-08T19:21:00Z">
              <w:r w:rsidRPr="00955E9B" w:rsidDel="008A19D1">
                <w:rPr>
                  <w:b/>
                  <w:sz w:val="16"/>
                  <w:lang w:eastAsia="ja-JP"/>
                </w:rPr>
                <w:delText>ation PoC</w:delText>
              </w:r>
            </w:del>
            <w:r w:rsidRPr="00955E9B">
              <w:rPr>
                <w:b/>
                <w:sz w:val="16"/>
                <w:lang w:eastAsia="ja-JP"/>
              </w:rPr>
              <w:t xml:space="preserve"> (</w:t>
            </w:r>
            <w:r w:rsidR="00171B8D" w:rsidRPr="00955E9B">
              <w:rPr>
                <w:b/>
                <w:sz w:val="16"/>
                <w:lang w:eastAsia="ja-JP"/>
              </w:rPr>
              <w:t>Type</w:t>
            </w:r>
            <w:r w:rsidR="00171B8D">
              <w:rPr>
                <w:b/>
                <w:sz w:val="16"/>
                <w:lang w:eastAsia="ja-JP"/>
              </w:rPr>
              <w:t>4</w:t>
            </w:r>
            <w:r w:rsidRPr="00955E9B">
              <w:rPr>
                <w:b/>
                <w:sz w:val="16"/>
                <w:lang w:eastAsia="ja-JP"/>
              </w:rPr>
              <w:t>)</w:t>
            </w:r>
            <w:r w:rsidRPr="00EA1408">
              <w:rPr>
                <w:b/>
                <w:sz w:val="16"/>
                <w:lang w:eastAsia="ja-JP"/>
              </w:rPr>
              <w:t xml:space="preserve"> </w:t>
            </w:r>
          </w:p>
        </w:tc>
      </w:tr>
      <w:tr w:rsidR="00D2589A" w:rsidRPr="00207443" w:rsidTr="00C7372E">
        <w:trPr>
          <w:jc w:val="center"/>
        </w:trPr>
        <w:tc>
          <w:tcPr>
            <w:tcW w:w="817" w:type="dxa"/>
            <w:tcBorders>
              <w:top w:val="single" w:sz="4" w:space="0" w:color="auto"/>
              <w:bottom w:val="single" w:sz="8" w:space="0" w:color="auto"/>
              <w:right w:val="single" w:sz="4" w:space="0" w:color="auto"/>
            </w:tcBorders>
            <w:shd w:val="clear" w:color="auto" w:fill="BFBFBF" w:themeFill="background1" w:themeFillShade="BF"/>
          </w:tcPr>
          <w:p w:rsidR="00D2589A" w:rsidRPr="00207443" w:rsidRDefault="00D2589A" w:rsidP="00137466">
            <w:pPr>
              <w:pStyle w:val="CETextBody"/>
              <w:rPr>
                <w:sz w:val="16"/>
                <w:lang w:eastAsia="ja-JP"/>
              </w:rPr>
            </w:pPr>
          </w:p>
        </w:tc>
        <w:tc>
          <w:tcPr>
            <w:tcW w:w="1281" w:type="dxa"/>
            <w:tcBorders>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Ave.</w:t>
            </w:r>
            <w:r w:rsidR="00CA61B6">
              <w:rPr>
                <w:rFonts w:hint="eastAsia"/>
                <w:b/>
                <w:sz w:val="16"/>
                <w:lang w:eastAsia="ja-JP"/>
              </w:rPr>
              <w:t>(us)</w:t>
            </w:r>
          </w:p>
        </w:tc>
        <w:tc>
          <w:tcPr>
            <w:tcW w:w="1281"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jc w:val="center"/>
              <w:rPr>
                <w:b/>
                <w:sz w:val="16"/>
                <w:lang w:eastAsia="ja-JP"/>
              </w:rPr>
            </w:pPr>
            <w:r>
              <w:rPr>
                <w:rFonts w:hint="eastAsia"/>
                <w:b/>
                <w:sz w:val="16"/>
                <w:lang w:eastAsia="ja-JP"/>
              </w:rPr>
              <w:t>Min.</w:t>
            </w:r>
            <w:r w:rsidR="00CA61B6">
              <w:rPr>
                <w:rFonts w:hint="eastAsia"/>
                <w:b/>
                <w:sz w:val="16"/>
                <w:lang w:eastAsia="ja-JP"/>
              </w:rPr>
              <w:t>(us)</w:t>
            </w:r>
          </w:p>
        </w:tc>
        <w:tc>
          <w:tcPr>
            <w:tcW w:w="1282" w:type="dxa"/>
            <w:tcBorders>
              <w:left w:val="single" w:sz="4" w:space="0" w:color="auto"/>
              <w:bottom w:val="single" w:sz="12" w:space="0" w:color="auto"/>
              <w:right w:val="single" w:sz="4" w:space="0" w:color="auto"/>
            </w:tcBorders>
            <w:shd w:val="clear" w:color="auto" w:fill="BFBFBF" w:themeFill="background1" w:themeFillShade="BF"/>
          </w:tcPr>
          <w:p w:rsidR="00D2589A" w:rsidRPr="004B3D03" w:rsidRDefault="00D2589A" w:rsidP="00137466">
            <w:pPr>
              <w:pStyle w:val="CETextBody"/>
              <w:ind w:right="80"/>
              <w:jc w:val="center"/>
              <w:rPr>
                <w:b/>
                <w:sz w:val="16"/>
                <w:lang w:eastAsia="ja-JP"/>
              </w:rPr>
            </w:pPr>
            <w:r>
              <w:rPr>
                <w:rFonts w:hint="eastAsia"/>
                <w:b/>
                <w:sz w:val="16"/>
                <w:lang w:eastAsia="ja-JP"/>
              </w:rPr>
              <w:t>Max.</w:t>
            </w:r>
            <w:r w:rsidR="00CA61B6">
              <w:rPr>
                <w:rFonts w:hint="eastAsia"/>
                <w:b/>
                <w:sz w:val="16"/>
                <w:lang w:eastAsia="ja-JP"/>
              </w:rPr>
              <w:t>(us)</w:t>
            </w:r>
          </w:p>
        </w:tc>
      </w:tr>
      <w:tr w:rsidR="00EE31B3" w:rsidRPr="00207443" w:rsidTr="00955E9B">
        <w:trPr>
          <w:jc w:val="center"/>
        </w:trPr>
        <w:tc>
          <w:tcPr>
            <w:tcW w:w="817" w:type="dxa"/>
            <w:tcBorders>
              <w:top w:val="single" w:sz="8" w:space="0" w:color="auto"/>
              <w:left w:val="single" w:sz="8" w:space="0" w:color="auto"/>
              <w:bottom w:val="single" w:sz="8" w:space="0" w:color="auto"/>
              <w:right w:val="single" w:sz="12" w:space="0" w:color="auto"/>
            </w:tcBorders>
            <w:shd w:val="clear" w:color="auto" w:fill="BFBFBF" w:themeFill="background1" w:themeFillShade="BF"/>
          </w:tcPr>
          <w:p w:rsidR="00EE31B3" w:rsidRPr="00207443" w:rsidRDefault="00EE31B3" w:rsidP="00EE31B3">
            <w:pPr>
              <w:pStyle w:val="CETextBody"/>
              <w:rPr>
                <w:sz w:val="16"/>
                <w:lang w:eastAsia="ja-JP"/>
              </w:rPr>
            </w:pPr>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jc w:val="right"/>
              <w:rPr>
                <w:sz w:val="18"/>
                <w:szCs w:val="18"/>
                <w:rPrChange w:id="8871" w:author="Kazuhiro Takagi" w:date="2017-03-09T23:02:00Z">
                  <w:rPr>
                    <w:sz w:val="16"/>
                    <w:szCs w:val="16"/>
                  </w:rPr>
                </w:rPrChange>
              </w:rPr>
            </w:pPr>
            <w:ins w:id="8872" w:author="Kazuhiro Takagi" w:date="2017-03-14T19:11:00Z">
              <w:r w:rsidRPr="004873DD">
                <w:rPr>
                  <w:sz w:val="18"/>
                  <w:szCs w:val="18"/>
                  <w:lang w:eastAsia="ja-JP"/>
                </w:rPr>
                <w:t xml:space="preserve">Ave </w:t>
              </w:r>
              <w:r>
                <w:rPr>
                  <w:sz w:val="18"/>
                  <w:szCs w:val="18"/>
                </w:rPr>
                <w:t>5</w:t>
              </w:r>
            </w:ins>
            <w:del w:id="8873" w:author="Kazuhiro Takagi" w:date="2017-03-09T23:02:00Z">
              <w:r w:rsidRPr="004873DD" w:rsidDel="000B2AF5">
                <w:rPr>
                  <w:sz w:val="18"/>
                  <w:szCs w:val="18"/>
                  <w:lang w:eastAsia="ja-JP"/>
                  <w:rPrChange w:id="8874" w:author="Kazuhiro Takagi" w:date="2017-03-09T23:02:00Z">
                    <w:rPr>
                      <w:sz w:val="16"/>
                      <w:szCs w:val="16"/>
                      <w:lang w:eastAsia="ja-JP"/>
                    </w:rPr>
                  </w:rPrChange>
                </w:rPr>
                <w:delText xml:space="preserve">Ave </w:delText>
              </w:r>
              <w:r w:rsidRPr="004873DD" w:rsidDel="000B2AF5">
                <w:rPr>
                  <w:sz w:val="18"/>
                  <w:szCs w:val="18"/>
                  <w:rPrChange w:id="8875" w:author="Kazuhiro Takagi" w:date="2017-03-09T23:02:00Z">
                    <w:rPr>
                      <w:sz w:val="16"/>
                      <w:szCs w:val="16"/>
                    </w:rPr>
                  </w:rPrChange>
                </w:rPr>
                <w:delText>14.9</w:delText>
              </w:r>
            </w:del>
          </w:p>
        </w:tc>
        <w:tc>
          <w:tcPr>
            <w:tcW w:w="1281"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jc w:val="right"/>
              <w:rPr>
                <w:sz w:val="18"/>
                <w:szCs w:val="18"/>
                <w:lang w:eastAsia="ja-JP"/>
                <w:rPrChange w:id="8876" w:author="Kazuhiro Takagi" w:date="2017-03-09T23:02:00Z">
                  <w:rPr>
                    <w:sz w:val="16"/>
                    <w:szCs w:val="16"/>
                    <w:lang w:eastAsia="ja-JP"/>
                  </w:rPr>
                </w:rPrChange>
              </w:rPr>
            </w:pPr>
            <w:ins w:id="8877" w:author="Kazuhiro Takagi" w:date="2017-03-14T19:11:00Z">
              <w:r w:rsidRPr="004873DD">
                <w:rPr>
                  <w:sz w:val="18"/>
                  <w:szCs w:val="18"/>
                  <w:lang w:eastAsia="ja-JP"/>
                </w:rPr>
                <w:t>Min 3</w:t>
              </w:r>
            </w:ins>
            <w:del w:id="8878" w:author="Kazuhiro Takagi" w:date="2017-03-09T23:02:00Z">
              <w:r w:rsidRPr="004873DD" w:rsidDel="000B2AF5">
                <w:rPr>
                  <w:sz w:val="18"/>
                  <w:szCs w:val="18"/>
                  <w:lang w:eastAsia="ja-JP"/>
                  <w:rPrChange w:id="8879" w:author="Kazuhiro Takagi" w:date="2017-03-09T23:02:00Z">
                    <w:rPr>
                      <w:sz w:val="16"/>
                      <w:szCs w:val="16"/>
                      <w:lang w:eastAsia="ja-JP"/>
                    </w:rPr>
                  </w:rPrChange>
                </w:rPr>
                <w:delText>Min 5</w:delText>
              </w:r>
            </w:del>
          </w:p>
        </w:tc>
        <w:tc>
          <w:tcPr>
            <w:tcW w:w="1282" w:type="dxa"/>
            <w:tcBorders>
              <w:top w:val="single" w:sz="12" w:space="0" w:color="auto"/>
              <w:left w:val="single" w:sz="12" w:space="0" w:color="auto"/>
              <w:bottom w:val="single" w:sz="12" w:space="0" w:color="auto"/>
              <w:right w:val="single" w:sz="12" w:space="0" w:color="auto"/>
            </w:tcBorders>
            <w:shd w:val="clear" w:color="auto" w:fill="auto"/>
          </w:tcPr>
          <w:p w:rsidR="00EE31B3" w:rsidRPr="004873DD" w:rsidRDefault="00EE31B3" w:rsidP="00EE31B3">
            <w:pPr>
              <w:pStyle w:val="CETextBody"/>
              <w:wordWrap w:val="0"/>
              <w:ind w:right="80"/>
              <w:jc w:val="right"/>
              <w:rPr>
                <w:sz w:val="18"/>
                <w:szCs w:val="18"/>
                <w:lang w:eastAsia="ja-JP"/>
                <w:rPrChange w:id="8880" w:author="Kazuhiro Takagi" w:date="2017-03-09T23:02:00Z">
                  <w:rPr>
                    <w:sz w:val="16"/>
                    <w:szCs w:val="16"/>
                    <w:lang w:eastAsia="ja-JP"/>
                  </w:rPr>
                </w:rPrChange>
              </w:rPr>
            </w:pPr>
            <w:ins w:id="8881" w:author="Kazuhiro Takagi" w:date="2017-03-14T19:11:00Z">
              <w:r>
                <w:rPr>
                  <w:sz w:val="18"/>
                  <w:szCs w:val="18"/>
                  <w:lang w:eastAsia="ja-JP"/>
                </w:rPr>
                <w:t>Max 35</w:t>
              </w:r>
            </w:ins>
            <w:del w:id="8882" w:author="Kazuhiro Takagi" w:date="2017-03-09T23:02:00Z">
              <w:r w:rsidRPr="004873DD" w:rsidDel="000B2AF5">
                <w:rPr>
                  <w:sz w:val="18"/>
                  <w:szCs w:val="18"/>
                  <w:lang w:eastAsia="ja-JP"/>
                  <w:rPrChange w:id="8883" w:author="Kazuhiro Takagi" w:date="2017-03-09T23:02:00Z">
                    <w:rPr>
                      <w:sz w:val="16"/>
                      <w:szCs w:val="16"/>
                      <w:lang w:eastAsia="ja-JP"/>
                    </w:rPr>
                  </w:rPrChange>
                </w:rPr>
                <w:delText xml:space="preserve">Max </w:delText>
              </w:r>
            </w:del>
            <w:del w:id="8884" w:author="Kazuhiro Takagi" w:date="2017-03-08T19:21:00Z">
              <w:r w:rsidRPr="004873DD" w:rsidDel="008A19D1">
                <w:rPr>
                  <w:sz w:val="18"/>
                  <w:szCs w:val="18"/>
                  <w:lang w:eastAsia="ja-JP"/>
                  <w:rPrChange w:id="8885" w:author="Kazuhiro Takagi" w:date="2017-03-09T23:02:00Z">
                    <w:rPr>
                      <w:sz w:val="16"/>
                      <w:szCs w:val="16"/>
                      <w:lang w:eastAsia="ja-JP"/>
                    </w:rPr>
                  </w:rPrChange>
                </w:rPr>
                <w:delText>785</w:delText>
              </w:r>
            </w:del>
          </w:p>
        </w:tc>
      </w:tr>
      <w:tr w:rsidR="00EE31B3" w:rsidRPr="00E8715A" w:rsidTr="00E62255">
        <w:tblPrEx>
          <w:tblW w:w="0" w:type="auto"/>
          <w:jc w:val="center"/>
          <w:tblLayout w:type="fixed"/>
          <w:tblPrExChange w:id="8886" w:author="Kazuhiro Takagi" w:date="2017-03-14T19:11:00Z">
            <w:tblPrEx>
              <w:tblW w:w="0" w:type="auto"/>
              <w:jc w:val="center"/>
              <w:tblLayout w:type="fixed"/>
            </w:tblPrEx>
          </w:tblPrExChange>
        </w:tblPrEx>
        <w:trPr>
          <w:jc w:val="center"/>
          <w:trPrChange w:id="8887" w:author="Kazuhiro Takagi" w:date="2017-03-14T19:11:00Z">
            <w:trPr>
              <w:jc w:val="center"/>
            </w:trPr>
          </w:trPrChange>
        </w:trPr>
        <w:tc>
          <w:tcPr>
            <w:tcW w:w="817" w:type="dxa"/>
            <w:tcBorders>
              <w:top w:val="single" w:sz="8" w:space="0" w:color="auto"/>
              <w:bottom w:val="single" w:sz="4" w:space="0" w:color="auto"/>
              <w:right w:val="single" w:sz="4" w:space="0" w:color="auto"/>
            </w:tcBorders>
            <w:shd w:val="clear" w:color="auto" w:fill="BFBFBF" w:themeFill="background1" w:themeFillShade="BF"/>
            <w:tcPrChange w:id="8888" w:author="Kazuhiro Takagi" w:date="2017-03-14T19:11:00Z">
              <w:tcPr>
                <w:tcW w:w="817" w:type="dxa"/>
                <w:tcBorders>
                  <w:top w:val="single" w:sz="8"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1</w:t>
            </w:r>
          </w:p>
        </w:tc>
        <w:tc>
          <w:tcPr>
            <w:tcW w:w="1281" w:type="dxa"/>
            <w:tcBorders>
              <w:top w:val="single" w:sz="12" w:space="0" w:color="auto"/>
              <w:right w:val="single" w:sz="4" w:space="0" w:color="auto"/>
            </w:tcBorders>
            <w:vAlign w:val="bottom"/>
            <w:tcPrChange w:id="8889" w:author="Kazuhiro Takagi" w:date="2017-03-14T19:11:00Z">
              <w:tcPr>
                <w:tcW w:w="1281" w:type="dxa"/>
                <w:tcBorders>
                  <w:top w:val="single" w:sz="12" w:space="0" w:color="auto"/>
                  <w:right w:val="single" w:sz="4" w:space="0" w:color="auto"/>
                </w:tcBorders>
              </w:tcPr>
            </w:tcPrChange>
          </w:tcPr>
          <w:p w:rsidR="00EE31B3" w:rsidRPr="004873DD" w:rsidRDefault="00EE31B3" w:rsidP="00EE31B3">
            <w:pPr>
              <w:pStyle w:val="CETextBody"/>
              <w:jc w:val="right"/>
              <w:rPr>
                <w:sz w:val="18"/>
                <w:szCs w:val="18"/>
                <w:lang w:eastAsia="ja-JP"/>
                <w:rPrChange w:id="8890" w:author="Kazuhiro Takagi" w:date="2017-03-09T23:02:00Z">
                  <w:rPr>
                    <w:sz w:val="16"/>
                    <w:szCs w:val="16"/>
                    <w:lang w:eastAsia="ja-JP"/>
                  </w:rPr>
                </w:rPrChange>
              </w:rPr>
            </w:pPr>
            <w:ins w:id="8891" w:author="Kazuhiro Takagi" w:date="2017-03-14T19:11:00Z">
              <w:r>
                <w:rPr>
                  <w:color w:val="000000"/>
                  <w:sz w:val="16"/>
                  <w:szCs w:val="16"/>
                </w:rPr>
                <w:t xml:space="preserve">5.00 </w:t>
              </w:r>
            </w:ins>
            <w:del w:id="8892" w:author="Kazuhiro Takagi" w:date="2017-03-09T23:02:00Z">
              <w:r w:rsidRPr="004873DD" w:rsidDel="000B2AF5">
                <w:rPr>
                  <w:sz w:val="18"/>
                  <w:szCs w:val="18"/>
                  <w:rPrChange w:id="8893" w:author="Kazuhiro Takagi" w:date="2017-03-09T23:02:00Z">
                    <w:rPr/>
                  </w:rPrChange>
                </w:rPr>
                <w:delText>15</w:delText>
              </w:r>
            </w:del>
          </w:p>
        </w:tc>
        <w:tc>
          <w:tcPr>
            <w:tcW w:w="1281" w:type="dxa"/>
            <w:tcBorders>
              <w:top w:val="single" w:sz="12" w:space="0" w:color="auto"/>
              <w:left w:val="single" w:sz="4" w:space="0" w:color="auto"/>
              <w:right w:val="single" w:sz="4" w:space="0" w:color="auto"/>
            </w:tcBorders>
            <w:vAlign w:val="bottom"/>
            <w:tcPrChange w:id="8894" w:author="Kazuhiro Takagi" w:date="2017-03-14T19:11:00Z">
              <w:tcPr>
                <w:tcW w:w="1281" w:type="dxa"/>
                <w:tcBorders>
                  <w:top w:val="single" w:sz="12" w:space="0" w:color="auto"/>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895" w:author="Kazuhiro Takagi" w:date="2017-03-09T23:02:00Z">
                  <w:rPr>
                    <w:sz w:val="16"/>
                    <w:szCs w:val="16"/>
                    <w:lang w:eastAsia="ja-JP"/>
                  </w:rPr>
                </w:rPrChange>
              </w:rPr>
            </w:pPr>
            <w:ins w:id="8896" w:author="Kazuhiro Takagi" w:date="2017-03-14T19:11:00Z">
              <w:r>
                <w:rPr>
                  <w:color w:val="000000"/>
                  <w:sz w:val="16"/>
                  <w:szCs w:val="16"/>
                </w:rPr>
                <w:t xml:space="preserve">3.00 </w:t>
              </w:r>
            </w:ins>
            <w:del w:id="8897" w:author="Kazuhiro Takagi" w:date="2017-03-09T23:02:00Z">
              <w:r w:rsidRPr="004873DD" w:rsidDel="000B2AF5">
                <w:rPr>
                  <w:sz w:val="18"/>
                  <w:szCs w:val="18"/>
                  <w:rPrChange w:id="8898" w:author="Kazuhiro Takagi" w:date="2017-03-09T23:02:00Z">
                    <w:rPr/>
                  </w:rPrChange>
                </w:rPr>
                <w:delText>5</w:delText>
              </w:r>
            </w:del>
          </w:p>
        </w:tc>
        <w:tc>
          <w:tcPr>
            <w:tcW w:w="1282" w:type="dxa"/>
            <w:tcBorders>
              <w:top w:val="single" w:sz="12" w:space="0" w:color="auto"/>
              <w:left w:val="single" w:sz="4" w:space="0" w:color="auto"/>
              <w:right w:val="single" w:sz="4" w:space="0" w:color="auto"/>
            </w:tcBorders>
            <w:vAlign w:val="bottom"/>
            <w:tcPrChange w:id="8899" w:author="Kazuhiro Takagi" w:date="2017-03-14T19:11:00Z">
              <w:tcPr>
                <w:tcW w:w="1282" w:type="dxa"/>
                <w:tcBorders>
                  <w:top w:val="single" w:sz="12" w:space="0" w:color="auto"/>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00" w:author="Kazuhiro Takagi" w:date="2017-03-09T23:02:00Z">
                  <w:rPr>
                    <w:sz w:val="16"/>
                    <w:szCs w:val="16"/>
                    <w:lang w:eastAsia="ja-JP"/>
                  </w:rPr>
                </w:rPrChange>
              </w:rPr>
            </w:pPr>
            <w:ins w:id="8901" w:author="Kazuhiro Takagi" w:date="2017-03-14T19:11:00Z">
              <w:r>
                <w:rPr>
                  <w:color w:val="000000"/>
                  <w:sz w:val="16"/>
                  <w:szCs w:val="16"/>
                </w:rPr>
                <w:t xml:space="preserve">29.00 </w:t>
              </w:r>
            </w:ins>
            <w:del w:id="8902" w:author="Kazuhiro Takagi" w:date="2017-03-09T23:02:00Z">
              <w:r w:rsidRPr="004873DD" w:rsidDel="000B2AF5">
                <w:rPr>
                  <w:sz w:val="18"/>
                  <w:szCs w:val="18"/>
                  <w:rPrChange w:id="8903" w:author="Kazuhiro Takagi" w:date="2017-03-09T23:02:00Z">
                    <w:rPr/>
                  </w:rPrChange>
                </w:rPr>
                <w:delText>26</w:delText>
              </w:r>
            </w:del>
          </w:p>
        </w:tc>
      </w:tr>
      <w:tr w:rsidR="00EE31B3" w:rsidRPr="00E8715A" w:rsidTr="00E62255">
        <w:tblPrEx>
          <w:tblW w:w="0" w:type="auto"/>
          <w:jc w:val="center"/>
          <w:tblLayout w:type="fixed"/>
          <w:tblPrExChange w:id="8904" w:author="Kazuhiro Takagi" w:date="2017-03-14T19:11:00Z">
            <w:tblPrEx>
              <w:tblW w:w="0" w:type="auto"/>
              <w:jc w:val="center"/>
              <w:tblLayout w:type="fixed"/>
            </w:tblPrEx>
          </w:tblPrExChange>
        </w:tblPrEx>
        <w:trPr>
          <w:jc w:val="center"/>
          <w:trPrChange w:id="8905"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06"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2</w:t>
            </w:r>
          </w:p>
        </w:tc>
        <w:tc>
          <w:tcPr>
            <w:tcW w:w="1281" w:type="dxa"/>
            <w:tcBorders>
              <w:right w:val="single" w:sz="4" w:space="0" w:color="auto"/>
            </w:tcBorders>
            <w:vAlign w:val="bottom"/>
            <w:tcPrChange w:id="8907"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08" w:author="Kazuhiro Takagi" w:date="2017-03-09T23:02:00Z">
                  <w:rPr>
                    <w:sz w:val="16"/>
                    <w:szCs w:val="16"/>
                    <w:lang w:eastAsia="ja-JP"/>
                  </w:rPr>
                </w:rPrChange>
              </w:rPr>
            </w:pPr>
            <w:ins w:id="8909" w:author="Kazuhiro Takagi" w:date="2017-03-14T19:11:00Z">
              <w:r>
                <w:rPr>
                  <w:color w:val="000000"/>
                  <w:sz w:val="16"/>
                  <w:szCs w:val="16"/>
                </w:rPr>
                <w:t xml:space="preserve">5.00 </w:t>
              </w:r>
            </w:ins>
            <w:del w:id="8910" w:author="Kazuhiro Takagi" w:date="2017-03-09T23:02:00Z">
              <w:r w:rsidRPr="004873DD" w:rsidDel="000B2AF5">
                <w:rPr>
                  <w:sz w:val="18"/>
                  <w:szCs w:val="18"/>
                  <w:rPrChange w:id="8911" w:author="Kazuhiro Takagi" w:date="2017-03-09T23:02:00Z">
                    <w:rPr/>
                  </w:rPrChange>
                </w:rPr>
                <w:delText>15</w:delText>
              </w:r>
            </w:del>
          </w:p>
        </w:tc>
        <w:tc>
          <w:tcPr>
            <w:tcW w:w="1281" w:type="dxa"/>
            <w:tcBorders>
              <w:left w:val="single" w:sz="4" w:space="0" w:color="auto"/>
              <w:right w:val="single" w:sz="4" w:space="0" w:color="auto"/>
            </w:tcBorders>
            <w:vAlign w:val="bottom"/>
            <w:tcPrChange w:id="8912"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13" w:author="Kazuhiro Takagi" w:date="2017-03-09T23:02:00Z">
                  <w:rPr>
                    <w:sz w:val="16"/>
                    <w:szCs w:val="16"/>
                    <w:lang w:eastAsia="ja-JP"/>
                  </w:rPr>
                </w:rPrChange>
              </w:rPr>
            </w:pPr>
            <w:ins w:id="8914" w:author="Kazuhiro Takagi" w:date="2017-03-14T19:11:00Z">
              <w:r>
                <w:rPr>
                  <w:color w:val="000000"/>
                  <w:sz w:val="16"/>
                  <w:szCs w:val="16"/>
                </w:rPr>
                <w:t xml:space="preserve">4.00 </w:t>
              </w:r>
            </w:ins>
            <w:del w:id="8915" w:author="Kazuhiro Takagi" w:date="2017-03-09T23:02:00Z">
              <w:r w:rsidRPr="004873DD" w:rsidDel="000B2AF5">
                <w:rPr>
                  <w:sz w:val="18"/>
                  <w:szCs w:val="18"/>
                  <w:rPrChange w:id="8916" w:author="Kazuhiro Takagi" w:date="2017-03-09T23:02:00Z">
                    <w:rPr/>
                  </w:rPrChange>
                </w:rPr>
                <w:delText>5</w:delText>
              </w:r>
            </w:del>
          </w:p>
        </w:tc>
        <w:tc>
          <w:tcPr>
            <w:tcW w:w="1282" w:type="dxa"/>
            <w:tcBorders>
              <w:left w:val="single" w:sz="4" w:space="0" w:color="auto"/>
              <w:right w:val="single" w:sz="4" w:space="0" w:color="auto"/>
            </w:tcBorders>
            <w:vAlign w:val="bottom"/>
            <w:tcPrChange w:id="8917"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18" w:author="Kazuhiro Takagi" w:date="2017-03-09T23:02:00Z">
                  <w:rPr>
                    <w:sz w:val="16"/>
                    <w:szCs w:val="16"/>
                    <w:lang w:eastAsia="ja-JP"/>
                  </w:rPr>
                </w:rPrChange>
              </w:rPr>
            </w:pPr>
            <w:ins w:id="8919" w:author="Kazuhiro Takagi" w:date="2017-03-14T19:11:00Z">
              <w:r>
                <w:rPr>
                  <w:color w:val="000000"/>
                  <w:sz w:val="16"/>
                  <w:szCs w:val="16"/>
                </w:rPr>
                <w:t xml:space="preserve">31.00 </w:t>
              </w:r>
            </w:ins>
            <w:del w:id="8920" w:author="Kazuhiro Takagi" w:date="2017-03-09T23:02:00Z">
              <w:r w:rsidRPr="004873DD" w:rsidDel="000B2AF5">
                <w:rPr>
                  <w:sz w:val="18"/>
                  <w:szCs w:val="18"/>
                  <w:rPrChange w:id="8921" w:author="Kazuhiro Takagi" w:date="2017-03-09T23:02:00Z">
                    <w:rPr/>
                  </w:rPrChange>
                </w:rPr>
                <w:delText>52</w:delText>
              </w:r>
            </w:del>
          </w:p>
        </w:tc>
      </w:tr>
      <w:tr w:rsidR="00EE31B3" w:rsidRPr="00E8715A" w:rsidTr="00E62255">
        <w:tblPrEx>
          <w:tblW w:w="0" w:type="auto"/>
          <w:jc w:val="center"/>
          <w:tblLayout w:type="fixed"/>
          <w:tblPrExChange w:id="8922" w:author="Kazuhiro Takagi" w:date="2017-03-14T19:11:00Z">
            <w:tblPrEx>
              <w:tblW w:w="0" w:type="auto"/>
              <w:jc w:val="center"/>
              <w:tblLayout w:type="fixed"/>
            </w:tblPrEx>
          </w:tblPrExChange>
        </w:tblPrEx>
        <w:trPr>
          <w:jc w:val="center"/>
          <w:trPrChange w:id="8923"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24"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3</w:t>
            </w:r>
          </w:p>
        </w:tc>
        <w:tc>
          <w:tcPr>
            <w:tcW w:w="1281" w:type="dxa"/>
            <w:tcBorders>
              <w:right w:val="single" w:sz="4" w:space="0" w:color="auto"/>
            </w:tcBorders>
            <w:vAlign w:val="bottom"/>
            <w:tcPrChange w:id="8925"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26" w:author="Kazuhiro Takagi" w:date="2017-03-09T23:02:00Z">
                  <w:rPr>
                    <w:sz w:val="16"/>
                    <w:szCs w:val="16"/>
                    <w:lang w:eastAsia="ja-JP"/>
                  </w:rPr>
                </w:rPrChange>
              </w:rPr>
            </w:pPr>
            <w:ins w:id="8927" w:author="Kazuhiro Takagi" w:date="2017-03-14T19:11:00Z">
              <w:r>
                <w:rPr>
                  <w:color w:val="000000"/>
                  <w:sz w:val="16"/>
                  <w:szCs w:val="16"/>
                </w:rPr>
                <w:t xml:space="preserve">5.00 </w:t>
              </w:r>
            </w:ins>
            <w:del w:id="8928" w:author="Kazuhiro Takagi" w:date="2017-03-09T23:02:00Z">
              <w:r w:rsidRPr="004873DD" w:rsidDel="000B2AF5">
                <w:rPr>
                  <w:sz w:val="18"/>
                  <w:szCs w:val="18"/>
                  <w:rPrChange w:id="8929" w:author="Kazuhiro Takagi" w:date="2017-03-09T23:02:00Z">
                    <w:rPr/>
                  </w:rPrChange>
                </w:rPr>
                <w:delText>15</w:delText>
              </w:r>
            </w:del>
          </w:p>
        </w:tc>
        <w:tc>
          <w:tcPr>
            <w:tcW w:w="1281" w:type="dxa"/>
            <w:tcBorders>
              <w:left w:val="single" w:sz="4" w:space="0" w:color="auto"/>
              <w:right w:val="single" w:sz="4" w:space="0" w:color="auto"/>
            </w:tcBorders>
            <w:vAlign w:val="bottom"/>
            <w:tcPrChange w:id="8930"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31" w:author="Kazuhiro Takagi" w:date="2017-03-09T23:02:00Z">
                  <w:rPr>
                    <w:sz w:val="16"/>
                    <w:szCs w:val="16"/>
                    <w:lang w:eastAsia="ja-JP"/>
                  </w:rPr>
                </w:rPrChange>
              </w:rPr>
            </w:pPr>
            <w:ins w:id="8932" w:author="Kazuhiro Takagi" w:date="2017-03-14T19:11:00Z">
              <w:r>
                <w:rPr>
                  <w:color w:val="000000"/>
                  <w:sz w:val="16"/>
                  <w:szCs w:val="16"/>
                </w:rPr>
                <w:t xml:space="preserve">3.00 </w:t>
              </w:r>
            </w:ins>
            <w:del w:id="8933" w:author="Kazuhiro Takagi" w:date="2017-03-09T23:02:00Z">
              <w:r w:rsidRPr="004873DD" w:rsidDel="000B2AF5">
                <w:rPr>
                  <w:sz w:val="18"/>
                  <w:szCs w:val="18"/>
                  <w:rPrChange w:id="8934" w:author="Kazuhiro Takagi" w:date="2017-03-09T23:02:00Z">
                    <w:rPr/>
                  </w:rPrChange>
                </w:rPr>
                <w:delText>5</w:delText>
              </w:r>
            </w:del>
          </w:p>
        </w:tc>
        <w:tc>
          <w:tcPr>
            <w:tcW w:w="1282" w:type="dxa"/>
            <w:tcBorders>
              <w:left w:val="single" w:sz="4" w:space="0" w:color="auto"/>
              <w:right w:val="single" w:sz="4" w:space="0" w:color="auto"/>
            </w:tcBorders>
            <w:vAlign w:val="bottom"/>
            <w:tcPrChange w:id="8935"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36" w:author="Kazuhiro Takagi" w:date="2017-03-09T23:02:00Z">
                  <w:rPr>
                    <w:sz w:val="16"/>
                    <w:szCs w:val="16"/>
                    <w:lang w:eastAsia="ja-JP"/>
                  </w:rPr>
                </w:rPrChange>
              </w:rPr>
            </w:pPr>
            <w:ins w:id="8937" w:author="Kazuhiro Takagi" w:date="2017-03-14T19:11:00Z">
              <w:r>
                <w:rPr>
                  <w:color w:val="000000"/>
                  <w:sz w:val="16"/>
                  <w:szCs w:val="16"/>
                </w:rPr>
                <w:t xml:space="preserve">27.00 </w:t>
              </w:r>
            </w:ins>
            <w:del w:id="8938" w:author="Kazuhiro Takagi" w:date="2017-03-09T23:02:00Z">
              <w:r w:rsidRPr="004873DD" w:rsidDel="000B2AF5">
                <w:rPr>
                  <w:sz w:val="18"/>
                  <w:szCs w:val="18"/>
                  <w:rPrChange w:id="8939" w:author="Kazuhiro Takagi" w:date="2017-03-09T23:02:00Z">
                    <w:rPr/>
                  </w:rPrChange>
                </w:rPr>
                <w:delText>28</w:delText>
              </w:r>
            </w:del>
          </w:p>
        </w:tc>
      </w:tr>
      <w:tr w:rsidR="00EE31B3" w:rsidRPr="00E8715A" w:rsidTr="00E62255">
        <w:tblPrEx>
          <w:tblW w:w="0" w:type="auto"/>
          <w:jc w:val="center"/>
          <w:tblLayout w:type="fixed"/>
          <w:tblPrExChange w:id="8940" w:author="Kazuhiro Takagi" w:date="2017-03-14T19:11:00Z">
            <w:tblPrEx>
              <w:tblW w:w="0" w:type="auto"/>
              <w:jc w:val="center"/>
              <w:tblLayout w:type="fixed"/>
            </w:tblPrEx>
          </w:tblPrExChange>
        </w:tblPrEx>
        <w:trPr>
          <w:jc w:val="center"/>
          <w:trPrChange w:id="8941"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42"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4</w:t>
            </w:r>
          </w:p>
        </w:tc>
        <w:tc>
          <w:tcPr>
            <w:tcW w:w="1281" w:type="dxa"/>
            <w:tcBorders>
              <w:right w:val="single" w:sz="4" w:space="0" w:color="auto"/>
            </w:tcBorders>
            <w:vAlign w:val="bottom"/>
            <w:tcPrChange w:id="8943"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44" w:author="Kazuhiro Takagi" w:date="2017-03-09T23:02:00Z">
                  <w:rPr>
                    <w:sz w:val="16"/>
                    <w:szCs w:val="16"/>
                    <w:lang w:eastAsia="ja-JP"/>
                  </w:rPr>
                </w:rPrChange>
              </w:rPr>
            </w:pPr>
            <w:ins w:id="8945" w:author="Kazuhiro Takagi" w:date="2017-03-14T19:11:00Z">
              <w:r>
                <w:rPr>
                  <w:color w:val="000000"/>
                  <w:sz w:val="16"/>
                  <w:szCs w:val="16"/>
                </w:rPr>
                <w:t xml:space="preserve">5.00 </w:t>
              </w:r>
            </w:ins>
            <w:del w:id="8946" w:author="Kazuhiro Takagi" w:date="2017-03-09T23:02:00Z">
              <w:r w:rsidRPr="004873DD" w:rsidDel="000B2AF5">
                <w:rPr>
                  <w:sz w:val="18"/>
                  <w:szCs w:val="18"/>
                  <w:rPrChange w:id="8947" w:author="Kazuhiro Takagi" w:date="2017-03-09T23:02:00Z">
                    <w:rPr/>
                  </w:rPrChange>
                </w:rPr>
                <w:delText>15</w:delText>
              </w:r>
            </w:del>
          </w:p>
        </w:tc>
        <w:tc>
          <w:tcPr>
            <w:tcW w:w="1281" w:type="dxa"/>
            <w:tcBorders>
              <w:left w:val="single" w:sz="4" w:space="0" w:color="auto"/>
              <w:right w:val="single" w:sz="4" w:space="0" w:color="auto"/>
            </w:tcBorders>
            <w:vAlign w:val="bottom"/>
            <w:tcPrChange w:id="8948"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49" w:author="Kazuhiro Takagi" w:date="2017-03-09T23:02:00Z">
                  <w:rPr>
                    <w:sz w:val="16"/>
                    <w:szCs w:val="16"/>
                    <w:lang w:eastAsia="ja-JP"/>
                  </w:rPr>
                </w:rPrChange>
              </w:rPr>
            </w:pPr>
            <w:ins w:id="8950" w:author="Kazuhiro Takagi" w:date="2017-03-14T19:11:00Z">
              <w:r>
                <w:rPr>
                  <w:color w:val="000000"/>
                  <w:sz w:val="16"/>
                  <w:szCs w:val="16"/>
                </w:rPr>
                <w:t xml:space="preserve">3.00 </w:t>
              </w:r>
            </w:ins>
            <w:del w:id="8951" w:author="Kazuhiro Takagi" w:date="2017-03-09T23:02:00Z">
              <w:r w:rsidRPr="004873DD" w:rsidDel="000B2AF5">
                <w:rPr>
                  <w:sz w:val="18"/>
                  <w:szCs w:val="18"/>
                  <w:rPrChange w:id="8952" w:author="Kazuhiro Takagi" w:date="2017-03-09T23:02:00Z">
                    <w:rPr/>
                  </w:rPrChange>
                </w:rPr>
                <w:delText>4</w:delText>
              </w:r>
            </w:del>
          </w:p>
        </w:tc>
        <w:tc>
          <w:tcPr>
            <w:tcW w:w="1282" w:type="dxa"/>
            <w:tcBorders>
              <w:left w:val="single" w:sz="4" w:space="0" w:color="auto"/>
              <w:right w:val="single" w:sz="4" w:space="0" w:color="auto"/>
            </w:tcBorders>
            <w:vAlign w:val="bottom"/>
            <w:tcPrChange w:id="8953"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54" w:author="Kazuhiro Takagi" w:date="2017-03-09T23:02:00Z">
                  <w:rPr>
                    <w:sz w:val="16"/>
                    <w:szCs w:val="16"/>
                    <w:lang w:eastAsia="ja-JP"/>
                  </w:rPr>
                </w:rPrChange>
              </w:rPr>
            </w:pPr>
            <w:ins w:id="8955" w:author="Kazuhiro Takagi" w:date="2017-03-14T19:11:00Z">
              <w:r>
                <w:rPr>
                  <w:color w:val="000000"/>
                  <w:sz w:val="16"/>
                  <w:szCs w:val="16"/>
                </w:rPr>
                <w:t xml:space="preserve">29.00 </w:t>
              </w:r>
            </w:ins>
            <w:del w:id="8956" w:author="Kazuhiro Takagi" w:date="2017-03-09T23:02:00Z">
              <w:r w:rsidRPr="004873DD" w:rsidDel="000B2AF5">
                <w:rPr>
                  <w:sz w:val="18"/>
                  <w:szCs w:val="18"/>
                  <w:rPrChange w:id="8957" w:author="Kazuhiro Takagi" w:date="2017-03-09T23:02:00Z">
                    <w:rPr/>
                  </w:rPrChange>
                </w:rPr>
                <w:delText>26</w:delText>
              </w:r>
            </w:del>
          </w:p>
        </w:tc>
      </w:tr>
      <w:tr w:rsidR="00EE31B3" w:rsidRPr="00E8715A" w:rsidTr="00E62255">
        <w:tblPrEx>
          <w:tblW w:w="0" w:type="auto"/>
          <w:jc w:val="center"/>
          <w:tblLayout w:type="fixed"/>
          <w:tblPrExChange w:id="8958" w:author="Kazuhiro Takagi" w:date="2017-03-14T19:11:00Z">
            <w:tblPrEx>
              <w:tblW w:w="0" w:type="auto"/>
              <w:jc w:val="center"/>
              <w:tblLayout w:type="fixed"/>
            </w:tblPrEx>
          </w:tblPrExChange>
        </w:tblPrEx>
        <w:trPr>
          <w:jc w:val="center"/>
          <w:trPrChange w:id="8959"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60"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5</w:t>
            </w:r>
          </w:p>
        </w:tc>
        <w:tc>
          <w:tcPr>
            <w:tcW w:w="1281" w:type="dxa"/>
            <w:tcBorders>
              <w:right w:val="single" w:sz="4" w:space="0" w:color="auto"/>
            </w:tcBorders>
            <w:vAlign w:val="bottom"/>
            <w:tcPrChange w:id="8961"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62" w:author="Kazuhiro Takagi" w:date="2017-03-09T23:02:00Z">
                  <w:rPr>
                    <w:sz w:val="16"/>
                    <w:szCs w:val="16"/>
                    <w:lang w:eastAsia="ja-JP"/>
                  </w:rPr>
                </w:rPrChange>
              </w:rPr>
            </w:pPr>
            <w:ins w:id="8963" w:author="Kazuhiro Takagi" w:date="2017-03-14T19:11:00Z">
              <w:r>
                <w:rPr>
                  <w:color w:val="000000"/>
                  <w:sz w:val="16"/>
                  <w:szCs w:val="16"/>
                </w:rPr>
                <w:t xml:space="preserve">5.00 </w:t>
              </w:r>
            </w:ins>
            <w:del w:id="8964" w:author="Kazuhiro Takagi" w:date="2017-03-09T23:02:00Z">
              <w:r w:rsidRPr="004873DD" w:rsidDel="000B2AF5">
                <w:rPr>
                  <w:sz w:val="18"/>
                  <w:szCs w:val="18"/>
                  <w:rPrChange w:id="8965" w:author="Kazuhiro Takagi" w:date="2017-03-09T23:02:00Z">
                    <w:rPr/>
                  </w:rPrChange>
                </w:rPr>
                <w:delText>15</w:delText>
              </w:r>
            </w:del>
          </w:p>
        </w:tc>
        <w:tc>
          <w:tcPr>
            <w:tcW w:w="1281" w:type="dxa"/>
            <w:tcBorders>
              <w:left w:val="single" w:sz="4" w:space="0" w:color="auto"/>
              <w:right w:val="single" w:sz="4" w:space="0" w:color="auto"/>
            </w:tcBorders>
            <w:vAlign w:val="bottom"/>
            <w:tcPrChange w:id="8966"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67" w:author="Kazuhiro Takagi" w:date="2017-03-09T23:02:00Z">
                  <w:rPr>
                    <w:sz w:val="16"/>
                    <w:szCs w:val="16"/>
                    <w:lang w:eastAsia="ja-JP"/>
                  </w:rPr>
                </w:rPrChange>
              </w:rPr>
            </w:pPr>
            <w:ins w:id="8968" w:author="Kazuhiro Takagi" w:date="2017-03-14T19:11:00Z">
              <w:r>
                <w:rPr>
                  <w:color w:val="000000"/>
                  <w:sz w:val="16"/>
                  <w:szCs w:val="16"/>
                </w:rPr>
                <w:t xml:space="preserve">4.00 </w:t>
              </w:r>
            </w:ins>
            <w:del w:id="8969" w:author="Kazuhiro Takagi" w:date="2017-03-09T23:02:00Z">
              <w:r w:rsidRPr="004873DD" w:rsidDel="000B2AF5">
                <w:rPr>
                  <w:sz w:val="18"/>
                  <w:szCs w:val="18"/>
                  <w:rPrChange w:id="8970" w:author="Kazuhiro Takagi" w:date="2017-03-09T23:02:00Z">
                    <w:rPr/>
                  </w:rPrChange>
                </w:rPr>
                <w:delText>5</w:delText>
              </w:r>
            </w:del>
          </w:p>
        </w:tc>
        <w:tc>
          <w:tcPr>
            <w:tcW w:w="1282" w:type="dxa"/>
            <w:tcBorders>
              <w:left w:val="single" w:sz="4" w:space="0" w:color="auto"/>
              <w:right w:val="single" w:sz="4" w:space="0" w:color="auto"/>
            </w:tcBorders>
            <w:vAlign w:val="bottom"/>
            <w:tcPrChange w:id="8971"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72" w:author="Kazuhiro Takagi" w:date="2017-03-09T23:02:00Z">
                  <w:rPr>
                    <w:sz w:val="16"/>
                    <w:szCs w:val="16"/>
                    <w:lang w:eastAsia="ja-JP"/>
                  </w:rPr>
                </w:rPrChange>
              </w:rPr>
            </w:pPr>
            <w:ins w:id="8973" w:author="Kazuhiro Takagi" w:date="2017-03-14T19:11:00Z">
              <w:r>
                <w:rPr>
                  <w:color w:val="000000"/>
                  <w:sz w:val="16"/>
                  <w:szCs w:val="16"/>
                </w:rPr>
                <w:t xml:space="preserve">31.00 </w:t>
              </w:r>
            </w:ins>
            <w:del w:id="8974" w:author="Kazuhiro Takagi" w:date="2017-03-09T23:02:00Z">
              <w:r w:rsidRPr="004873DD" w:rsidDel="000B2AF5">
                <w:rPr>
                  <w:sz w:val="18"/>
                  <w:szCs w:val="18"/>
                  <w:rPrChange w:id="8975" w:author="Kazuhiro Takagi" w:date="2017-03-09T23:02:00Z">
                    <w:rPr/>
                  </w:rPrChange>
                </w:rPr>
                <w:delText>59</w:delText>
              </w:r>
            </w:del>
          </w:p>
        </w:tc>
      </w:tr>
      <w:tr w:rsidR="00EE31B3" w:rsidRPr="00E8715A" w:rsidTr="00E62255">
        <w:tblPrEx>
          <w:tblW w:w="0" w:type="auto"/>
          <w:jc w:val="center"/>
          <w:tblLayout w:type="fixed"/>
          <w:tblPrExChange w:id="8976" w:author="Kazuhiro Takagi" w:date="2017-03-14T19:11:00Z">
            <w:tblPrEx>
              <w:tblW w:w="0" w:type="auto"/>
              <w:jc w:val="center"/>
              <w:tblLayout w:type="fixed"/>
            </w:tblPrEx>
          </w:tblPrExChange>
        </w:tblPrEx>
        <w:trPr>
          <w:jc w:val="center"/>
          <w:trPrChange w:id="8977"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78"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6</w:t>
            </w:r>
          </w:p>
        </w:tc>
        <w:tc>
          <w:tcPr>
            <w:tcW w:w="1281" w:type="dxa"/>
            <w:tcBorders>
              <w:right w:val="single" w:sz="4" w:space="0" w:color="auto"/>
            </w:tcBorders>
            <w:vAlign w:val="bottom"/>
            <w:tcPrChange w:id="8979"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80" w:author="Kazuhiro Takagi" w:date="2017-03-09T23:02:00Z">
                  <w:rPr>
                    <w:sz w:val="16"/>
                    <w:szCs w:val="16"/>
                    <w:lang w:eastAsia="ja-JP"/>
                  </w:rPr>
                </w:rPrChange>
              </w:rPr>
            </w:pPr>
            <w:ins w:id="8981" w:author="Kazuhiro Takagi" w:date="2017-03-14T19:11:00Z">
              <w:r>
                <w:rPr>
                  <w:color w:val="000000"/>
                  <w:sz w:val="16"/>
                  <w:szCs w:val="16"/>
                </w:rPr>
                <w:t xml:space="preserve">5.00 </w:t>
              </w:r>
            </w:ins>
            <w:del w:id="8982" w:author="Kazuhiro Takagi" w:date="2017-03-09T23:02:00Z">
              <w:r w:rsidRPr="004873DD" w:rsidDel="000B2AF5">
                <w:rPr>
                  <w:sz w:val="18"/>
                  <w:szCs w:val="18"/>
                  <w:rPrChange w:id="8983" w:author="Kazuhiro Takagi" w:date="2017-03-09T23:02:00Z">
                    <w:rPr/>
                  </w:rPrChange>
                </w:rPr>
                <w:delText>14</w:delText>
              </w:r>
            </w:del>
          </w:p>
        </w:tc>
        <w:tc>
          <w:tcPr>
            <w:tcW w:w="1281" w:type="dxa"/>
            <w:tcBorders>
              <w:left w:val="single" w:sz="4" w:space="0" w:color="auto"/>
              <w:right w:val="single" w:sz="4" w:space="0" w:color="auto"/>
            </w:tcBorders>
            <w:vAlign w:val="bottom"/>
            <w:tcPrChange w:id="8984"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85" w:author="Kazuhiro Takagi" w:date="2017-03-09T23:02:00Z">
                  <w:rPr>
                    <w:sz w:val="16"/>
                    <w:szCs w:val="16"/>
                    <w:lang w:eastAsia="ja-JP"/>
                  </w:rPr>
                </w:rPrChange>
              </w:rPr>
            </w:pPr>
            <w:ins w:id="8986" w:author="Kazuhiro Takagi" w:date="2017-03-14T19:11:00Z">
              <w:r>
                <w:rPr>
                  <w:color w:val="000000"/>
                  <w:sz w:val="16"/>
                  <w:szCs w:val="16"/>
                </w:rPr>
                <w:t xml:space="preserve">3.00 </w:t>
              </w:r>
            </w:ins>
            <w:del w:id="8987" w:author="Kazuhiro Takagi" w:date="2017-03-09T23:02:00Z">
              <w:r w:rsidRPr="004873DD" w:rsidDel="000B2AF5">
                <w:rPr>
                  <w:sz w:val="18"/>
                  <w:szCs w:val="18"/>
                  <w:rPrChange w:id="8988" w:author="Kazuhiro Takagi" w:date="2017-03-09T23:02:00Z">
                    <w:rPr/>
                  </w:rPrChange>
                </w:rPr>
                <w:delText>4</w:delText>
              </w:r>
            </w:del>
          </w:p>
        </w:tc>
        <w:tc>
          <w:tcPr>
            <w:tcW w:w="1282" w:type="dxa"/>
            <w:tcBorders>
              <w:left w:val="single" w:sz="4" w:space="0" w:color="auto"/>
              <w:right w:val="single" w:sz="4" w:space="0" w:color="auto"/>
            </w:tcBorders>
            <w:vAlign w:val="bottom"/>
            <w:tcPrChange w:id="8989"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8990" w:author="Kazuhiro Takagi" w:date="2017-03-09T23:02:00Z">
                  <w:rPr>
                    <w:sz w:val="16"/>
                    <w:szCs w:val="16"/>
                    <w:lang w:eastAsia="ja-JP"/>
                  </w:rPr>
                </w:rPrChange>
              </w:rPr>
            </w:pPr>
            <w:ins w:id="8991" w:author="Kazuhiro Takagi" w:date="2017-03-14T19:11:00Z">
              <w:r>
                <w:rPr>
                  <w:color w:val="000000"/>
                  <w:sz w:val="16"/>
                  <w:szCs w:val="16"/>
                </w:rPr>
                <w:t xml:space="preserve">35.00 </w:t>
              </w:r>
            </w:ins>
            <w:del w:id="8992" w:author="Kazuhiro Takagi" w:date="2017-03-09T23:02:00Z">
              <w:r w:rsidRPr="004873DD" w:rsidDel="000B2AF5">
                <w:rPr>
                  <w:sz w:val="18"/>
                  <w:szCs w:val="18"/>
                  <w:rPrChange w:id="8993" w:author="Kazuhiro Takagi" w:date="2017-03-09T23:02:00Z">
                    <w:rPr/>
                  </w:rPrChange>
                </w:rPr>
                <w:delText>30</w:delText>
              </w:r>
            </w:del>
          </w:p>
        </w:tc>
      </w:tr>
      <w:tr w:rsidR="00EE31B3" w:rsidRPr="00E8715A" w:rsidTr="00E62255">
        <w:tblPrEx>
          <w:tblW w:w="0" w:type="auto"/>
          <w:jc w:val="center"/>
          <w:tblLayout w:type="fixed"/>
          <w:tblPrExChange w:id="8994" w:author="Kazuhiro Takagi" w:date="2017-03-14T19:11:00Z">
            <w:tblPrEx>
              <w:tblW w:w="0" w:type="auto"/>
              <w:jc w:val="center"/>
              <w:tblLayout w:type="fixed"/>
            </w:tblPrEx>
          </w:tblPrExChange>
        </w:tblPrEx>
        <w:trPr>
          <w:jc w:val="center"/>
          <w:trPrChange w:id="8995"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8996"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7</w:t>
            </w:r>
          </w:p>
        </w:tc>
        <w:tc>
          <w:tcPr>
            <w:tcW w:w="1281" w:type="dxa"/>
            <w:tcBorders>
              <w:right w:val="single" w:sz="4" w:space="0" w:color="auto"/>
            </w:tcBorders>
            <w:vAlign w:val="bottom"/>
            <w:tcPrChange w:id="8997"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lang w:eastAsia="ja-JP"/>
                <w:rPrChange w:id="8998" w:author="Kazuhiro Takagi" w:date="2017-03-09T23:02:00Z">
                  <w:rPr>
                    <w:sz w:val="16"/>
                    <w:szCs w:val="16"/>
                    <w:lang w:eastAsia="ja-JP"/>
                  </w:rPr>
                </w:rPrChange>
              </w:rPr>
            </w:pPr>
            <w:ins w:id="8999" w:author="Kazuhiro Takagi" w:date="2017-03-14T19:11:00Z">
              <w:r>
                <w:rPr>
                  <w:color w:val="000000"/>
                  <w:sz w:val="16"/>
                  <w:szCs w:val="16"/>
                </w:rPr>
                <w:t xml:space="preserve">5.00 </w:t>
              </w:r>
            </w:ins>
            <w:del w:id="9000" w:author="Kazuhiro Takagi" w:date="2017-03-09T23:02:00Z">
              <w:r w:rsidRPr="004873DD" w:rsidDel="000B2AF5">
                <w:rPr>
                  <w:sz w:val="18"/>
                  <w:szCs w:val="18"/>
                  <w:rPrChange w:id="9001" w:author="Kazuhiro Takagi" w:date="2017-03-09T23:02:00Z">
                    <w:rPr/>
                  </w:rPrChange>
                </w:rPr>
                <w:delText>15</w:delText>
              </w:r>
            </w:del>
          </w:p>
        </w:tc>
        <w:tc>
          <w:tcPr>
            <w:tcW w:w="1281" w:type="dxa"/>
            <w:tcBorders>
              <w:left w:val="single" w:sz="4" w:space="0" w:color="auto"/>
              <w:right w:val="single" w:sz="4" w:space="0" w:color="auto"/>
            </w:tcBorders>
            <w:vAlign w:val="bottom"/>
            <w:tcPrChange w:id="9002"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003" w:author="Kazuhiro Takagi" w:date="2017-03-09T23:02:00Z">
                  <w:rPr>
                    <w:sz w:val="16"/>
                    <w:szCs w:val="16"/>
                    <w:lang w:eastAsia="ja-JP"/>
                  </w:rPr>
                </w:rPrChange>
              </w:rPr>
            </w:pPr>
            <w:ins w:id="9004" w:author="Kazuhiro Takagi" w:date="2017-03-14T19:11:00Z">
              <w:r>
                <w:rPr>
                  <w:color w:val="000000"/>
                  <w:sz w:val="16"/>
                  <w:szCs w:val="16"/>
                </w:rPr>
                <w:t xml:space="preserve">3.00 </w:t>
              </w:r>
            </w:ins>
            <w:del w:id="9005" w:author="Kazuhiro Takagi" w:date="2017-03-09T23:02:00Z">
              <w:r w:rsidRPr="004873DD" w:rsidDel="000B2AF5">
                <w:rPr>
                  <w:sz w:val="18"/>
                  <w:szCs w:val="18"/>
                  <w:rPrChange w:id="9006" w:author="Kazuhiro Takagi" w:date="2017-03-09T23:02:00Z">
                    <w:rPr/>
                  </w:rPrChange>
                </w:rPr>
                <w:delText>5</w:delText>
              </w:r>
            </w:del>
          </w:p>
        </w:tc>
        <w:tc>
          <w:tcPr>
            <w:tcW w:w="1282" w:type="dxa"/>
            <w:tcBorders>
              <w:left w:val="single" w:sz="4" w:space="0" w:color="auto"/>
              <w:right w:val="single" w:sz="4" w:space="0" w:color="auto"/>
            </w:tcBorders>
            <w:vAlign w:val="bottom"/>
            <w:tcPrChange w:id="9007"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lang w:eastAsia="ja-JP"/>
                <w:rPrChange w:id="9008" w:author="Kazuhiro Takagi" w:date="2017-03-09T23:02:00Z">
                  <w:rPr>
                    <w:sz w:val="16"/>
                    <w:szCs w:val="16"/>
                    <w:lang w:eastAsia="ja-JP"/>
                  </w:rPr>
                </w:rPrChange>
              </w:rPr>
            </w:pPr>
            <w:ins w:id="9009" w:author="Kazuhiro Takagi" w:date="2017-03-14T19:11:00Z">
              <w:r>
                <w:rPr>
                  <w:color w:val="000000"/>
                  <w:sz w:val="16"/>
                  <w:szCs w:val="16"/>
                </w:rPr>
                <w:t xml:space="preserve">25.00 </w:t>
              </w:r>
            </w:ins>
            <w:del w:id="9010" w:author="Kazuhiro Takagi" w:date="2017-03-09T23:02:00Z">
              <w:r w:rsidRPr="004873DD" w:rsidDel="000B2AF5">
                <w:rPr>
                  <w:sz w:val="18"/>
                  <w:szCs w:val="18"/>
                  <w:rPrChange w:id="9011" w:author="Kazuhiro Takagi" w:date="2017-03-09T23:02:00Z">
                    <w:rPr/>
                  </w:rPrChange>
                </w:rPr>
                <w:delText>27</w:delText>
              </w:r>
            </w:del>
          </w:p>
        </w:tc>
      </w:tr>
      <w:tr w:rsidR="00EE31B3" w:rsidRPr="00E8715A" w:rsidTr="00E62255">
        <w:tblPrEx>
          <w:tblW w:w="0" w:type="auto"/>
          <w:jc w:val="center"/>
          <w:tblLayout w:type="fixed"/>
          <w:tblPrExChange w:id="9012" w:author="Kazuhiro Takagi" w:date="2017-03-14T19:11:00Z">
            <w:tblPrEx>
              <w:tblW w:w="0" w:type="auto"/>
              <w:jc w:val="center"/>
              <w:tblLayout w:type="fixed"/>
            </w:tblPrEx>
          </w:tblPrExChange>
        </w:tblPrEx>
        <w:trPr>
          <w:jc w:val="center"/>
          <w:trPrChange w:id="9013"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014"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8</w:t>
            </w:r>
          </w:p>
        </w:tc>
        <w:tc>
          <w:tcPr>
            <w:tcW w:w="1281" w:type="dxa"/>
            <w:tcBorders>
              <w:right w:val="single" w:sz="4" w:space="0" w:color="auto"/>
            </w:tcBorders>
            <w:vAlign w:val="bottom"/>
            <w:tcPrChange w:id="9015"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016" w:author="Kazuhiro Takagi" w:date="2017-03-09T23:02:00Z">
                  <w:rPr>
                    <w:sz w:val="16"/>
                    <w:szCs w:val="16"/>
                  </w:rPr>
                </w:rPrChange>
              </w:rPr>
            </w:pPr>
            <w:ins w:id="9017" w:author="Kazuhiro Takagi" w:date="2017-03-14T19:11:00Z">
              <w:r>
                <w:rPr>
                  <w:color w:val="000000"/>
                  <w:sz w:val="16"/>
                  <w:szCs w:val="16"/>
                </w:rPr>
                <w:t xml:space="preserve">5.00 </w:t>
              </w:r>
            </w:ins>
            <w:del w:id="9018" w:author="Kazuhiro Takagi" w:date="2017-03-09T23:02:00Z">
              <w:r w:rsidRPr="004873DD" w:rsidDel="000B2AF5">
                <w:rPr>
                  <w:sz w:val="18"/>
                  <w:szCs w:val="18"/>
                  <w:rPrChange w:id="9019" w:author="Kazuhiro Takagi" w:date="2017-03-09T23:02:00Z">
                    <w:rPr/>
                  </w:rPrChange>
                </w:rPr>
                <w:delText>15</w:delText>
              </w:r>
            </w:del>
          </w:p>
        </w:tc>
        <w:tc>
          <w:tcPr>
            <w:tcW w:w="1281" w:type="dxa"/>
            <w:tcBorders>
              <w:left w:val="single" w:sz="4" w:space="0" w:color="auto"/>
              <w:right w:val="single" w:sz="4" w:space="0" w:color="auto"/>
            </w:tcBorders>
            <w:vAlign w:val="bottom"/>
            <w:tcPrChange w:id="9020"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21" w:author="Kazuhiro Takagi" w:date="2017-03-09T23:02:00Z">
                  <w:rPr>
                    <w:sz w:val="16"/>
                    <w:szCs w:val="16"/>
                  </w:rPr>
                </w:rPrChange>
              </w:rPr>
            </w:pPr>
            <w:ins w:id="9022" w:author="Kazuhiro Takagi" w:date="2017-03-14T19:11:00Z">
              <w:r>
                <w:rPr>
                  <w:color w:val="000000"/>
                  <w:sz w:val="16"/>
                  <w:szCs w:val="16"/>
                </w:rPr>
                <w:t xml:space="preserve">4.00 </w:t>
              </w:r>
            </w:ins>
            <w:del w:id="9023" w:author="Kazuhiro Takagi" w:date="2017-03-09T23:02:00Z">
              <w:r w:rsidRPr="004873DD" w:rsidDel="000B2AF5">
                <w:rPr>
                  <w:sz w:val="18"/>
                  <w:szCs w:val="18"/>
                  <w:rPrChange w:id="9024" w:author="Kazuhiro Takagi" w:date="2017-03-09T23:02:00Z">
                    <w:rPr/>
                  </w:rPrChange>
                </w:rPr>
                <w:delText>5</w:delText>
              </w:r>
            </w:del>
          </w:p>
        </w:tc>
        <w:tc>
          <w:tcPr>
            <w:tcW w:w="1282" w:type="dxa"/>
            <w:tcBorders>
              <w:left w:val="single" w:sz="4" w:space="0" w:color="auto"/>
              <w:right w:val="single" w:sz="4" w:space="0" w:color="auto"/>
            </w:tcBorders>
            <w:vAlign w:val="bottom"/>
            <w:tcPrChange w:id="9025"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26" w:author="Kazuhiro Takagi" w:date="2017-03-09T23:02:00Z">
                  <w:rPr>
                    <w:sz w:val="16"/>
                    <w:szCs w:val="16"/>
                  </w:rPr>
                </w:rPrChange>
              </w:rPr>
            </w:pPr>
            <w:ins w:id="9027" w:author="Kazuhiro Takagi" w:date="2017-03-14T19:11:00Z">
              <w:r>
                <w:rPr>
                  <w:color w:val="000000"/>
                  <w:sz w:val="16"/>
                  <w:szCs w:val="16"/>
                </w:rPr>
                <w:t xml:space="preserve">30.00 </w:t>
              </w:r>
            </w:ins>
            <w:del w:id="9028" w:author="Kazuhiro Takagi" w:date="2017-03-09T23:02:00Z">
              <w:r w:rsidRPr="004873DD" w:rsidDel="000B2AF5">
                <w:rPr>
                  <w:sz w:val="18"/>
                  <w:szCs w:val="18"/>
                  <w:rPrChange w:id="9029" w:author="Kazuhiro Takagi" w:date="2017-03-09T23:02:00Z">
                    <w:rPr/>
                  </w:rPrChange>
                </w:rPr>
                <w:delText>25</w:delText>
              </w:r>
            </w:del>
          </w:p>
        </w:tc>
      </w:tr>
      <w:tr w:rsidR="00EE31B3" w:rsidRPr="00E8715A" w:rsidTr="00E62255">
        <w:tblPrEx>
          <w:tblW w:w="0" w:type="auto"/>
          <w:jc w:val="center"/>
          <w:tblLayout w:type="fixed"/>
          <w:tblPrExChange w:id="9030" w:author="Kazuhiro Takagi" w:date="2017-03-14T19:11:00Z">
            <w:tblPrEx>
              <w:tblW w:w="0" w:type="auto"/>
              <w:jc w:val="center"/>
              <w:tblLayout w:type="fixed"/>
            </w:tblPrEx>
          </w:tblPrExChange>
        </w:tblPrEx>
        <w:trPr>
          <w:jc w:val="center"/>
          <w:trPrChange w:id="9031"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032"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9</w:t>
            </w:r>
          </w:p>
        </w:tc>
        <w:tc>
          <w:tcPr>
            <w:tcW w:w="1281" w:type="dxa"/>
            <w:tcBorders>
              <w:right w:val="single" w:sz="4" w:space="0" w:color="auto"/>
            </w:tcBorders>
            <w:vAlign w:val="bottom"/>
            <w:tcPrChange w:id="9033"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034" w:author="Kazuhiro Takagi" w:date="2017-03-09T23:02:00Z">
                  <w:rPr>
                    <w:sz w:val="16"/>
                    <w:szCs w:val="16"/>
                  </w:rPr>
                </w:rPrChange>
              </w:rPr>
            </w:pPr>
            <w:ins w:id="9035" w:author="Kazuhiro Takagi" w:date="2017-03-14T19:11:00Z">
              <w:r>
                <w:rPr>
                  <w:color w:val="000000"/>
                  <w:sz w:val="16"/>
                  <w:szCs w:val="16"/>
                </w:rPr>
                <w:t xml:space="preserve">6.00 </w:t>
              </w:r>
            </w:ins>
            <w:del w:id="9036" w:author="Kazuhiro Takagi" w:date="2017-03-09T23:02:00Z">
              <w:r w:rsidRPr="004873DD" w:rsidDel="000B2AF5">
                <w:rPr>
                  <w:sz w:val="18"/>
                  <w:szCs w:val="18"/>
                  <w:rPrChange w:id="9037" w:author="Kazuhiro Takagi" w:date="2017-03-09T23:02:00Z">
                    <w:rPr/>
                  </w:rPrChange>
                </w:rPr>
                <w:delText>15</w:delText>
              </w:r>
            </w:del>
          </w:p>
        </w:tc>
        <w:tc>
          <w:tcPr>
            <w:tcW w:w="1281" w:type="dxa"/>
            <w:tcBorders>
              <w:left w:val="single" w:sz="4" w:space="0" w:color="auto"/>
              <w:right w:val="single" w:sz="4" w:space="0" w:color="auto"/>
            </w:tcBorders>
            <w:vAlign w:val="bottom"/>
            <w:tcPrChange w:id="9038"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39" w:author="Kazuhiro Takagi" w:date="2017-03-09T23:02:00Z">
                  <w:rPr>
                    <w:sz w:val="16"/>
                    <w:szCs w:val="16"/>
                  </w:rPr>
                </w:rPrChange>
              </w:rPr>
            </w:pPr>
            <w:ins w:id="9040" w:author="Kazuhiro Takagi" w:date="2017-03-14T19:11:00Z">
              <w:r>
                <w:rPr>
                  <w:color w:val="000000"/>
                  <w:sz w:val="16"/>
                  <w:szCs w:val="16"/>
                </w:rPr>
                <w:t xml:space="preserve">3.00 </w:t>
              </w:r>
            </w:ins>
            <w:del w:id="9041" w:author="Kazuhiro Takagi" w:date="2017-03-09T23:02:00Z">
              <w:r w:rsidRPr="004873DD" w:rsidDel="000B2AF5">
                <w:rPr>
                  <w:sz w:val="18"/>
                  <w:szCs w:val="18"/>
                  <w:rPrChange w:id="9042" w:author="Kazuhiro Takagi" w:date="2017-03-09T23:02:00Z">
                    <w:rPr/>
                  </w:rPrChange>
                </w:rPr>
                <w:delText>4</w:delText>
              </w:r>
            </w:del>
          </w:p>
        </w:tc>
        <w:tc>
          <w:tcPr>
            <w:tcW w:w="1282" w:type="dxa"/>
            <w:tcBorders>
              <w:left w:val="single" w:sz="4" w:space="0" w:color="auto"/>
              <w:right w:val="single" w:sz="4" w:space="0" w:color="auto"/>
            </w:tcBorders>
            <w:vAlign w:val="bottom"/>
            <w:tcPrChange w:id="9043"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44" w:author="Kazuhiro Takagi" w:date="2017-03-09T23:02:00Z">
                  <w:rPr>
                    <w:sz w:val="16"/>
                    <w:szCs w:val="16"/>
                  </w:rPr>
                </w:rPrChange>
              </w:rPr>
            </w:pPr>
            <w:ins w:id="9045" w:author="Kazuhiro Takagi" w:date="2017-03-14T19:11:00Z">
              <w:r>
                <w:rPr>
                  <w:color w:val="000000"/>
                  <w:sz w:val="16"/>
                  <w:szCs w:val="16"/>
                </w:rPr>
                <w:t xml:space="preserve">26.00 </w:t>
              </w:r>
            </w:ins>
            <w:del w:id="9046" w:author="Kazuhiro Takagi" w:date="2017-03-09T23:02:00Z">
              <w:r w:rsidRPr="004873DD" w:rsidDel="000B2AF5">
                <w:rPr>
                  <w:sz w:val="18"/>
                  <w:szCs w:val="18"/>
                  <w:rPrChange w:id="9047" w:author="Kazuhiro Takagi" w:date="2017-03-09T23:02:00Z">
                    <w:rPr/>
                  </w:rPrChange>
                </w:rPr>
                <w:delText>25</w:delText>
              </w:r>
            </w:del>
          </w:p>
        </w:tc>
      </w:tr>
      <w:tr w:rsidR="00EE31B3" w:rsidRPr="00E8715A" w:rsidTr="00E62255">
        <w:tblPrEx>
          <w:tblW w:w="0" w:type="auto"/>
          <w:jc w:val="center"/>
          <w:tblLayout w:type="fixed"/>
          <w:tblPrExChange w:id="9048" w:author="Kazuhiro Takagi" w:date="2017-03-14T19:11:00Z">
            <w:tblPrEx>
              <w:tblW w:w="0" w:type="auto"/>
              <w:jc w:val="center"/>
              <w:tblLayout w:type="fixed"/>
            </w:tblPrEx>
          </w:tblPrExChange>
        </w:tblPrEx>
        <w:trPr>
          <w:jc w:val="center"/>
          <w:trPrChange w:id="9049" w:author="Kazuhiro Takagi" w:date="2017-03-14T19:11: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9050" w:author="Kazuhiro Takagi" w:date="2017-03-14T19:11: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EE31B3" w:rsidRPr="004B3D03" w:rsidRDefault="00EE31B3" w:rsidP="00EE31B3">
            <w:pPr>
              <w:pStyle w:val="CETextBody"/>
              <w:jc w:val="center"/>
              <w:rPr>
                <w:b/>
                <w:sz w:val="16"/>
                <w:lang w:eastAsia="ja-JP"/>
              </w:rPr>
            </w:pPr>
            <w:r>
              <w:rPr>
                <w:rFonts w:hint="eastAsia"/>
                <w:b/>
                <w:sz w:val="16"/>
                <w:lang w:eastAsia="ja-JP"/>
              </w:rPr>
              <w:t>10</w:t>
            </w:r>
          </w:p>
        </w:tc>
        <w:tc>
          <w:tcPr>
            <w:tcW w:w="1281" w:type="dxa"/>
            <w:tcBorders>
              <w:right w:val="single" w:sz="4" w:space="0" w:color="auto"/>
            </w:tcBorders>
            <w:vAlign w:val="bottom"/>
            <w:tcPrChange w:id="9051" w:author="Kazuhiro Takagi" w:date="2017-03-14T19:11:00Z">
              <w:tcPr>
                <w:tcW w:w="1281" w:type="dxa"/>
                <w:tcBorders>
                  <w:right w:val="single" w:sz="4" w:space="0" w:color="auto"/>
                </w:tcBorders>
              </w:tcPr>
            </w:tcPrChange>
          </w:tcPr>
          <w:p w:rsidR="00EE31B3" w:rsidRPr="004873DD" w:rsidRDefault="00EE31B3" w:rsidP="00EE31B3">
            <w:pPr>
              <w:pStyle w:val="CETextBody"/>
              <w:jc w:val="right"/>
              <w:rPr>
                <w:sz w:val="18"/>
                <w:szCs w:val="18"/>
                <w:rPrChange w:id="9052" w:author="Kazuhiro Takagi" w:date="2017-03-09T23:02:00Z">
                  <w:rPr>
                    <w:sz w:val="16"/>
                    <w:szCs w:val="16"/>
                  </w:rPr>
                </w:rPrChange>
              </w:rPr>
            </w:pPr>
            <w:ins w:id="9053" w:author="Kazuhiro Takagi" w:date="2017-03-14T19:11:00Z">
              <w:r>
                <w:rPr>
                  <w:color w:val="000000"/>
                  <w:sz w:val="16"/>
                  <w:szCs w:val="16"/>
                </w:rPr>
                <w:t xml:space="preserve">4.00 </w:t>
              </w:r>
            </w:ins>
            <w:del w:id="9054" w:author="Kazuhiro Takagi" w:date="2017-03-09T23:02:00Z">
              <w:r w:rsidRPr="004873DD" w:rsidDel="000B2AF5">
                <w:rPr>
                  <w:sz w:val="18"/>
                  <w:szCs w:val="18"/>
                  <w:rPrChange w:id="9055" w:author="Kazuhiro Takagi" w:date="2017-03-09T23:02:00Z">
                    <w:rPr/>
                  </w:rPrChange>
                </w:rPr>
                <w:delText>15</w:delText>
              </w:r>
            </w:del>
          </w:p>
        </w:tc>
        <w:tc>
          <w:tcPr>
            <w:tcW w:w="1281" w:type="dxa"/>
            <w:tcBorders>
              <w:left w:val="single" w:sz="4" w:space="0" w:color="auto"/>
              <w:right w:val="single" w:sz="4" w:space="0" w:color="auto"/>
            </w:tcBorders>
            <w:vAlign w:val="bottom"/>
            <w:tcPrChange w:id="9056" w:author="Kazuhiro Takagi" w:date="2017-03-14T19:11:00Z">
              <w:tcPr>
                <w:tcW w:w="1281"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57" w:author="Kazuhiro Takagi" w:date="2017-03-09T23:02:00Z">
                  <w:rPr>
                    <w:sz w:val="16"/>
                    <w:szCs w:val="16"/>
                  </w:rPr>
                </w:rPrChange>
              </w:rPr>
            </w:pPr>
            <w:ins w:id="9058" w:author="Kazuhiro Takagi" w:date="2017-03-14T19:11:00Z">
              <w:r>
                <w:rPr>
                  <w:color w:val="000000"/>
                  <w:sz w:val="16"/>
                  <w:szCs w:val="16"/>
                </w:rPr>
                <w:t xml:space="preserve">3.00 </w:t>
              </w:r>
            </w:ins>
            <w:del w:id="9059" w:author="Kazuhiro Takagi" w:date="2017-03-09T23:02:00Z">
              <w:r w:rsidRPr="004873DD" w:rsidDel="000B2AF5">
                <w:rPr>
                  <w:sz w:val="18"/>
                  <w:szCs w:val="18"/>
                  <w:rPrChange w:id="9060" w:author="Kazuhiro Takagi" w:date="2017-03-09T23:02:00Z">
                    <w:rPr/>
                  </w:rPrChange>
                </w:rPr>
                <w:delText>5</w:delText>
              </w:r>
            </w:del>
          </w:p>
        </w:tc>
        <w:tc>
          <w:tcPr>
            <w:tcW w:w="1282" w:type="dxa"/>
            <w:tcBorders>
              <w:left w:val="single" w:sz="4" w:space="0" w:color="auto"/>
              <w:right w:val="single" w:sz="4" w:space="0" w:color="auto"/>
            </w:tcBorders>
            <w:vAlign w:val="bottom"/>
            <w:tcPrChange w:id="9061" w:author="Kazuhiro Takagi" w:date="2017-03-14T19:11:00Z">
              <w:tcPr>
                <w:tcW w:w="1282" w:type="dxa"/>
                <w:tcBorders>
                  <w:left w:val="single" w:sz="4" w:space="0" w:color="auto"/>
                  <w:right w:val="single" w:sz="4" w:space="0" w:color="auto"/>
                </w:tcBorders>
              </w:tcPr>
            </w:tcPrChange>
          </w:tcPr>
          <w:p w:rsidR="00EE31B3" w:rsidRPr="004873DD" w:rsidRDefault="00EE31B3" w:rsidP="00EE31B3">
            <w:pPr>
              <w:pStyle w:val="CETextBody"/>
              <w:jc w:val="right"/>
              <w:rPr>
                <w:sz w:val="18"/>
                <w:szCs w:val="18"/>
                <w:rPrChange w:id="9062" w:author="Kazuhiro Takagi" w:date="2017-03-09T23:02:00Z">
                  <w:rPr>
                    <w:sz w:val="16"/>
                    <w:szCs w:val="16"/>
                  </w:rPr>
                </w:rPrChange>
              </w:rPr>
            </w:pPr>
            <w:ins w:id="9063" w:author="Kazuhiro Takagi" w:date="2017-03-14T19:11:00Z">
              <w:r>
                <w:rPr>
                  <w:color w:val="000000"/>
                  <w:sz w:val="16"/>
                  <w:szCs w:val="16"/>
                </w:rPr>
                <w:t xml:space="preserve">26.00 </w:t>
              </w:r>
            </w:ins>
            <w:del w:id="9064" w:author="Kazuhiro Takagi" w:date="2017-03-09T23:02:00Z">
              <w:r w:rsidRPr="004873DD" w:rsidDel="000B2AF5">
                <w:rPr>
                  <w:sz w:val="18"/>
                  <w:szCs w:val="18"/>
                  <w:rPrChange w:id="9065" w:author="Kazuhiro Takagi" w:date="2017-03-09T23:02:00Z">
                    <w:rPr/>
                  </w:rPrChange>
                </w:rPr>
                <w:delText>84</w:delText>
              </w:r>
            </w:del>
          </w:p>
        </w:tc>
      </w:tr>
    </w:tbl>
    <w:p w:rsidR="00D2589A" w:rsidRDefault="00D2589A">
      <w:pPr>
        <w:rPr>
          <w:sz w:val="22"/>
          <w:lang w:val="en-US" w:eastAsia="ja-JP"/>
        </w:rPr>
      </w:pPr>
    </w:p>
    <w:p w:rsidR="007A05F9" w:rsidRDefault="007A05F9" w:rsidP="00D47247">
      <w:pPr>
        <w:pStyle w:val="CETextBody"/>
        <w:numPr>
          <w:ilvl w:val="0"/>
          <w:numId w:val="30"/>
        </w:numPr>
        <w:ind w:hanging="782"/>
        <w:rPr>
          <w:lang w:val="en-US" w:eastAsia="ja-JP"/>
        </w:rPr>
      </w:pPr>
      <w:r w:rsidRPr="00827062">
        <w:rPr>
          <w:rFonts w:hint="eastAsia"/>
          <w:lang w:val="en-US" w:eastAsia="ja-JP"/>
        </w:rPr>
        <w:t>Consider</w:t>
      </w:r>
      <w:r>
        <w:rPr>
          <w:rFonts w:hint="eastAsia"/>
          <w:lang w:val="en-US" w:eastAsia="ja-JP"/>
        </w:rPr>
        <w:t>ation</w:t>
      </w:r>
    </w:p>
    <w:p w:rsidR="00D93D2D" w:rsidRDefault="00B56193" w:rsidP="007A05F9">
      <w:pPr>
        <w:pStyle w:val="CETextBody"/>
        <w:rPr>
          <w:lang w:val="en-US" w:eastAsia="ja-JP"/>
        </w:rPr>
      </w:pPr>
      <w:ins w:id="9066" w:author="Kazuhiro Takagi" w:date="2017-03-14T22:24:00Z">
        <w:r>
          <w:rPr>
            <w:rFonts w:hint="eastAsia"/>
            <w:lang w:val="en-US" w:eastAsia="ja-JP"/>
          </w:rPr>
          <w:t>This result is expected.</w:t>
        </w:r>
      </w:ins>
    </w:p>
    <w:p w:rsidR="00DF16A3" w:rsidRDefault="00DF16A3" w:rsidP="00B43823">
      <w:pPr>
        <w:rPr>
          <w:lang w:eastAsia="ja-JP"/>
        </w:rPr>
      </w:pPr>
      <w:bookmarkStart w:id="9067" w:name="_Toc473549761"/>
      <w:bookmarkStart w:id="9068" w:name="_Toc473619189"/>
      <w:bookmarkStart w:id="9069" w:name="_Toc473619350"/>
      <w:bookmarkStart w:id="9070" w:name="_Toc473619510"/>
      <w:bookmarkStart w:id="9071" w:name="_Toc473640762"/>
      <w:bookmarkStart w:id="9072" w:name="_Toc473713413"/>
      <w:bookmarkStart w:id="9073" w:name="_Toc473745911"/>
      <w:bookmarkStart w:id="9074" w:name="_Toc473747741"/>
      <w:bookmarkStart w:id="9075" w:name="_Toc473747913"/>
      <w:bookmarkEnd w:id="9067"/>
      <w:bookmarkEnd w:id="9068"/>
      <w:bookmarkEnd w:id="9069"/>
      <w:bookmarkEnd w:id="9070"/>
      <w:bookmarkEnd w:id="9071"/>
      <w:bookmarkEnd w:id="9072"/>
      <w:bookmarkEnd w:id="9073"/>
      <w:bookmarkEnd w:id="9074"/>
      <w:bookmarkEnd w:id="9075"/>
    </w:p>
    <w:p w:rsidR="00DF16A3" w:rsidRDefault="00DF16A3">
      <w:pPr>
        <w:rPr>
          <w:rFonts w:ascii="Arial" w:eastAsia="Arial" w:hAnsi="Arial" w:cs="Arial"/>
          <w:b/>
          <w:bCs/>
          <w:iCs/>
          <w:lang w:eastAsia="ja-JP"/>
        </w:rPr>
      </w:pPr>
      <w:r>
        <w:br w:type="page"/>
      </w:r>
    </w:p>
    <w:p w:rsidR="00DF16A3" w:rsidRPr="00495381" w:rsidRDefault="00DF16A3" w:rsidP="006C109A">
      <w:pPr>
        <w:pStyle w:val="Heading3"/>
      </w:pPr>
      <w:bookmarkStart w:id="9076" w:name="_Toc491775645"/>
      <w:r w:rsidRPr="007C2E44">
        <w:lastRenderedPageBreak/>
        <w:t>Delay time variation</w:t>
      </w:r>
      <w:bookmarkEnd w:id="9076"/>
    </w:p>
    <w:p w:rsidR="007A05F9" w:rsidRDefault="007A05F9" w:rsidP="00D47247">
      <w:pPr>
        <w:pStyle w:val="CETextBody"/>
        <w:numPr>
          <w:ilvl w:val="0"/>
          <w:numId w:val="23"/>
        </w:numPr>
        <w:ind w:hanging="782"/>
        <w:rPr>
          <w:lang w:val="en-US" w:eastAsia="ja-JP"/>
        </w:rPr>
      </w:pPr>
      <w:r>
        <w:rPr>
          <w:rFonts w:hint="eastAsia"/>
          <w:lang w:val="en-US" w:eastAsia="ja-JP"/>
        </w:rPr>
        <w:t>Description</w:t>
      </w:r>
    </w:p>
    <w:p w:rsidR="007A05F9" w:rsidRDefault="007E0EDE" w:rsidP="007A05F9">
      <w:pPr>
        <w:pStyle w:val="CETextBody"/>
        <w:ind w:left="142"/>
        <w:rPr>
          <w:lang w:val="en-US" w:eastAsia="ja-JP"/>
        </w:rPr>
      </w:pPr>
      <w:r>
        <w:rPr>
          <w:rFonts w:hint="eastAsia"/>
          <w:lang w:val="en-US" w:eastAsia="ja-JP"/>
        </w:rPr>
        <w:t>Measure</w:t>
      </w:r>
      <w:r w:rsidR="00D51B4C">
        <w:rPr>
          <w:rFonts w:hint="eastAsia"/>
          <w:lang w:val="en-US" w:eastAsia="ja-JP"/>
        </w:rPr>
        <w:t xml:space="preserve"> the</w:t>
      </w:r>
      <w:r w:rsidR="00D51B4C" w:rsidRPr="00246BBF">
        <w:rPr>
          <w:lang w:val="en-US" w:eastAsia="ja-JP"/>
        </w:rPr>
        <w:t xml:space="preserve"> </w:t>
      </w:r>
      <w:r w:rsidR="00D51B4C">
        <w:rPr>
          <w:rFonts w:hint="eastAsia"/>
          <w:lang w:val="en-US" w:eastAsia="ja-JP"/>
        </w:rPr>
        <w:t>m</w:t>
      </w:r>
      <w:r w:rsidR="00D51B4C" w:rsidRPr="00D51B4C">
        <w:rPr>
          <w:lang w:val="en-US" w:eastAsia="ja-JP"/>
        </w:rPr>
        <w:t xml:space="preserve">aximum </w:t>
      </w:r>
      <w:r w:rsidR="00D51B4C">
        <w:rPr>
          <w:rFonts w:hint="eastAsia"/>
          <w:lang w:val="en-US" w:eastAsia="ja-JP"/>
        </w:rPr>
        <w:t xml:space="preserve">and </w:t>
      </w:r>
      <w:r w:rsidR="00D51B4C" w:rsidRPr="00D51B4C">
        <w:rPr>
          <w:lang w:val="en-US" w:eastAsia="ja-JP"/>
        </w:rPr>
        <w:t>minimum</w:t>
      </w:r>
      <w:r w:rsidR="00D51B4C" w:rsidRPr="00246BBF">
        <w:rPr>
          <w:lang w:val="en-US" w:eastAsia="ja-JP"/>
        </w:rPr>
        <w:t xml:space="preserve"> interrupt performance </w:t>
      </w:r>
      <w:r w:rsidR="00D51B4C">
        <w:rPr>
          <w:rFonts w:hint="eastAsia"/>
          <w:lang w:val="en-US" w:eastAsia="ja-JP"/>
        </w:rPr>
        <w:t>value</w:t>
      </w:r>
      <w:r w:rsidR="00D51B4C" w:rsidRPr="00246BBF">
        <w:rPr>
          <w:lang w:val="en-US" w:eastAsia="ja-JP"/>
        </w:rPr>
        <w:t xml:space="preserve"> </w:t>
      </w:r>
      <w:r w:rsidR="00313909">
        <w:rPr>
          <w:lang w:val="en-US" w:eastAsia="ja-JP"/>
        </w:rPr>
        <w:t>o</w:t>
      </w:r>
      <w:r w:rsidR="00313909">
        <w:rPr>
          <w:rFonts w:hint="eastAsia"/>
          <w:lang w:val="en-US" w:eastAsia="ja-JP"/>
        </w:rPr>
        <w:t>n</w:t>
      </w:r>
      <w:r w:rsidR="00D51B4C" w:rsidRPr="00246BBF">
        <w:rPr>
          <w:lang w:val="en-US" w:eastAsia="ja-JP"/>
        </w:rPr>
        <w:t xml:space="preserve"> </w:t>
      </w:r>
      <w:r w:rsidR="00B21A18" w:rsidRPr="00B21A18">
        <w:rPr>
          <w:lang w:val="en-US" w:eastAsia="ja-JP"/>
        </w:rPr>
        <w:t>virtualized</w:t>
      </w:r>
      <w:r w:rsidR="00B21A18" w:rsidRPr="00B21A18" w:rsidDel="00B21A18">
        <w:rPr>
          <w:lang w:val="en-US" w:eastAsia="ja-JP"/>
        </w:rPr>
        <w:t xml:space="preserve"> </w:t>
      </w:r>
      <w:r w:rsidR="00D51B4C" w:rsidRPr="00246BBF">
        <w:rPr>
          <w:lang w:val="en-US" w:eastAsia="ja-JP"/>
        </w:rPr>
        <w:t>Linux</w:t>
      </w:r>
      <w:r>
        <w:rPr>
          <w:rFonts w:hint="eastAsia"/>
          <w:lang w:val="en-US" w:eastAsia="ja-JP"/>
        </w:rPr>
        <w:t xml:space="preserve"> using </w:t>
      </w:r>
      <w:r w:rsidR="003754E1">
        <w:rPr>
          <w:rFonts w:hint="eastAsia"/>
          <w:lang w:val="en-US" w:eastAsia="ja-JP"/>
        </w:rPr>
        <w:t>C</w:t>
      </w:r>
      <w:r w:rsidR="003754E1" w:rsidRPr="003754E1">
        <w:rPr>
          <w:lang w:val="en-US" w:eastAsia="ja-JP"/>
        </w:rPr>
        <w:t>yclictest</w:t>
      </w:r>
      <w:r w:rsidR="00D51B4C" w:rsidRPr="00246BBF">
        <w:rPr>
          <w:lang w:val="en-US" w:eastAsia="ja-JP"/>
        </w:rPr>
        <w:t>.</w:t>
      </w:r>
    </w:p>
    <w:p w:rsidR="00D44A86" w:rsidRPr="007E0EDE" w:rsidRDefault="00D44A86" w:rsidP="00D44A86">
      <w:pPr>
        <w:pStyle w:val="CETextBody"/>
        <w:ind w:left="142"/>
        <w:rPr>
          <w:lang w:val="en-US" w:eastAsia="ja-JP"/>
        </w:rPr>
      </w:pPr>
    </w:p>
    <w:p w:rsidR="007A3861" w:rsidRPr="007A3861" w:rsidRDefault="00D44A86">
      <w:pPr>
        <w:pStyle w:val="CETextBody"/>
        <w:numPr>
          <w:ilvl w:val="0"/>
          <w:numId w:val="23"/>
        </w:numPr>
        <w:ind w:hanging="782"/>
        <w:rPr>
          <w:lang w:val="en-US" w:eastAsia="ja-JP"/>
        </w:rPr>
      </w:pPr>
      <w:r w:rsidRPr="00613E0B">
        <w:rPr>
          <w:lang w:val="en-US" w:eastAsia="ja-JP"/>
        </w:rPr>
        <w:t>Precondition</w:t>
      </w:r>
    </w:p>
    <w:p w:rsidR="007A3861" w:rsidRPr="00B6496C" w:rsidRDefault="007A3861" w:rsidP="007A3861">
      <w:pPr>
        <w:pStyle w:val="CETextBody"/>
        <w:numPr>
          <w:ilvl w:val="0"/>
          <w:numId w:val="7"/>
        </w:numPr>
        <w:ind w:left="142" w:firstLine="0"/>
        <w:rPr>
          <w:lang w:val="en-US" w:eastAsia="ja-JP"/>
        </w:rPr>
      </w:pPr>
      <w:r>
        <w:rPr>
          <w:lang w:val="en" w:eastAsia="ja-JP"/>
        </w:rPr>
        <w:t>Extract m</w:t>
      </w:r>
      <w:r w:rsidRPr="00B6496C">
        <w:rPr>
          <w:lang w:val="en" w:eastAsia="ja-JP"/>
        </w:rPr>
        <w:t xml:space="preserve">aximum value and minimum value at </w:t>
      </w:r>
      <w:r>
        <w:rPr>
          <w:rFonts w:hint="eastAsia"/>
          <w:lang w:val="en" w:eastAsia="ja-JP"/>
        </w:rPr>
        <w:t>5.5.1 results</w:t>
      </w:r>
      <w:r>
        <w:rPr>
          <w:rFonts w:hint="eastAsia"/>
          <w:lang w:val="en-US" w:eastAsia="ja-JP"/>
        </w:rPr>
        <w:t>.</w:t>
      </w:r>
    </w:p>
    <w:p w:rsidR="007A05F9" w:rsidRPr="007E0EDE" w:rsidRDefault="007A05F9" w:rsidP="00B43823">
      <w:pPr>
        <w:pStyle w:val="CETextBody"/>
        <w:rPr>
          <w:lang w:val="en-US" w:eastAsia="ja-JP"/>
        </w:rPr>
      </w:pPr>
    </w:p>
    <w:p w:rsidR="007A05F9" w:rsidRDefault="00304581" w:rsidP="00B43823">
      <w:pPr>
        <w:pStyle w:val="CETextBody"/>
        <w:numPr>
          <w:ilvl w:val="0"/>
          <w:numId w:val="23"/>
        </w:numPr>
        <w:ind w:hanging="782"/>
        <w:rPr>
          <w:lang w:val="en-US" w:eastAsia="ja-JP"/>
        </w:rPr>
      </w:pPr>
      <w:r>
        <w:rPr>
          <w:rFonts w:hint="eastAsia"/>
          <w:lang w:val="en-US" w:eastAsia="ja-JP"/>
        </w:rPr>
        <w:t>How to measure</w:t>
      </w:r>
    </w:p>
    <w:p w:rsidR="00A20159" w:rsidRDefault="00A20159" w:rsidP="00955E9B">
      <w:pPr>
        <w:pStyle w:val="CETextBody"/>
        <w:numPr>
          <w:ilvl w:val="0"/>
          <w:numId w:val="229"/>
        </w:numPr>
        <w:ind w:firstLine="6"/>
        <w:rPr>
          <w:lang w:val="en-US" w:eastAsia="ja-JP"/>
        </w:rPr>
      </w:pPr>
      <w:r>
        <w:rPr>
          <w:lang w:val="en-US" w:eastAsia="ja-JP"/>
        </w:rPr>
        <w:t xml:space="preserve">Type </w:t>
      </w:r>
      <w:del w:id="9077" w:author="Kazuhiro Takagi" w:date="2017-03-13T20:55:00Z">
        <w:r w:rsidDel="00496345">
          <w:rPr>
            <w:lang w:val="en-US" w:eastAsia="ja-JP"/>
          </w:rPr>
          <w:delText>1</w:delText>
        </w:r>
      </w:del>
      <w:ins w:id="9078" w:author="Kazuhiro Takagi" w:date="2017-03-13T20:55:00Z">
        <w:r w:rsidR="00496345">
          <w:rPr>
            <w:lang w:val="en-US" w:eastAsia="ja-JP"/>
          </w:rPr>
          <w:t>4</w:t>
        </w:r>
      </w:ins>
      <w:r>
        <w:rPr>
          <w:lang w:val="en-US" w:eastAsia="ja-JP"/>
        </w:rPr>
        <w:t xml:space="preserve">: </w:t>
      </w:r>
      <w:r w:rsidR="0037292A">
        <w:rPr>
          <w:rFonts w:hint="eastAsia"/>
          <w:lang w:val="en-US" w:eastAsia="ja-JP"/>
        </w:rPr>
        <w:t>R</w:t>
      </w:r>
      <w:r>
        <w:rPr>
          <w:lang w:val="en-US" w:eastAsia="ja-JP"/>
        </w:rPr>
        <w:t>efer to 5.</w:t>
      </w:r>
      <w:r>
        <w:rPr>
          <w:rFonts w:hint="eastAsia"/>
          <w:lang w:val="en-US" w:eastAsia="ja-JP"/>
        </w:rPr>
        <w:t>5</w:t>
      </w:r>
      <w:r w:rsidRPr="002D0582">
        <w:rPr>
          <w:lang w:val="en-US" w:eastAsia="ja-JP"/>
        </w:rPr>
        <w:t>.1.</w:t>
      </w:r>
    </w:p>
    <w:p w:rsidR="003400B8" w:rsidRPr="00A57520" w:rsidRDefault="003400B8">
      <w:pPr>
        <w:pStyle w:val="CETextBody"/>
        <w:rPr>
          <w:lang w:val="en-US" w:eastAsia="ja-JP"/>
        </w:rPr>
      </w:pPr>
    </w:p>
    <w:p w:rsidR="007A05F9" w:rsidRPr="00702283" w:rsidRDefault="007A05F9" w:rsidP="00D47247">
      <w:pPr>
        <w:pStyle w:val="CETextBody"/>
        <w:numPr>
          <w:ilvl w:val="0"/>
          <w:numId w:val="23"/>
        </w:numPr>
        <w:ind w:left="426" w:hanging="426"/>
        <w:rPr>
          <w:b/>
          <w:lang w:val="en-US" w:eastAsia="ja-JP"/>
        </w:rPr>
      </w:pPr>
      <w:r>
        <w:rPr>
          <w:rFonts w:hint="eastAsia"/>
          <w:lang w:val="en-US" w:eastAsia="ja-JP"/>
        </w:rPr>
        <w:t>Result</w:t>
      </w:r>
    </w:p>
    <w:p w:rsidR="00B36FAC" w:rsidRPr="00B43823" w:rsidRDefault="00B36FAC" w:rsidP="00B43823">
      <w:pPr>
        <w:pStyle w:val="Caption"/>
        <w:ind w:left="782" w:firstLineChars="1600" w:firstLine="3534"/>
        <w:jc w:val="left"/>
        <w:rPr>
          <w:b w:val="0"/>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9079" w:author="Huy Duc. Nguyen" w:date="2017-08-28T16:38:00Z">
        <w:r w:rsidR="003B19D6">
          <w:rPr>
            <w:noProof/>
            <w:sz w:val="22"/>
            <w:szCs w:val="22"/>
          </w:rPr>
          <w:t>25</w:t>
        </w:r>
      </w:ins>
      <w:ins w:id="9080" w:author="Kazuhiro Takagi" w:date="2017-03-21T15:02:00Z">
        <w:del w:id="9081" w:author="Huy Duc. Nguyen" w:date="2017-08-28T16:38:00Z">
          <w:r w:rsidR="00520A63" w:rsidDel="003B19D6">
            <w:rPr>
              <w:noProof/>
              <w:sz w:val="22"/>
              <w:szCs w:val="22"/>
            </w:rPr>
            <w:delText>25</w:delText>
          </w:r>
        </w:del>
      </w:ins>
      <w:ins w:id="9082" w:author=" " w:date="2017-03-09T11:18:00Z">
        <w:del w:id="9083" w:author="Huy Duc. Nguyen" w:date="2017-08-28T16:38:00Z">
          <w:r w:rsidR="00442CC0" w:rsidDel="003B19D6">
            <w:rPr>
              <w:noProof/>
              <w:sz w:val="22"/>
              <w:szCs w:val="22"/>
            </w:rPr>
            <w:delText>25</w:delText>
          </w:r>
        </w:del>
      </w:ins>
      <w:del w:id="9084" w:author="Huy Duc. Nguyen" w:date="2017-08-28T16:38:00Z">
        <w:r w:rsidR="00003FEB" w:rsidDel="003B19D6">
          <w:rPr>
            <w:noProof/>
            <w:sz w:val="22"/>
            <w:szCs w:val="22"/>
          </w:rPr>
          <w:delText>28</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ook w:val="04A0" w:firstRow="1" w:lastRow="0" w:firstColumn="1" w:lastColumn="0" w:noHBand="0" w:noVBand="1"/>
      </w:tblPr>
      <w:tblGrid>
        <w:gridCol w:w="1599"/>
        <w:gridCol w:w="1134"/>
        <w:gridCol w:w="1134"/>
      </w:tblGrid>
      <w:tr w:rsidR="00B36FAC" w:rsidRPr="00207443" w:rsidTr="00955E9B">
        <w:trPr>
          <w:jc w:val="center"/>
        </w:trPr>
        <w:tc>
          <w:tcPr>
            <w:tcW w:w="1599" w:type="dxa"/>
            <w:tcBorders>
              <w:bottom w:val="single" w:sz="4" w:space="0" w:color="auto"/>
              <w:right w:val="single" w:sz="8" w:space="0" w:color="auto"/>
              <w:tl2br w:val="single" w:sz="4" w:space="0" w:color="auto"/>
            </w:tcBorders>
            <w:shd w:val="clear" w:color="auto" w:fill="BFBFBF" w:themeFill="background1" w:themeFillShade="BF"/>
          </w:tcPr>
          <w:p w:rsidR="00B36FAC" w:rsidRDefault="00B36FAC">
            <w:pPr>
              <w:pStyle w:val="CETextBody"/>
              <w:jc w:val="center"/>
              <w:rPr>
                <w:sz w:val="16"/>
                <w:lang w:eastAsia="ja-JP"/>
              </w:rPr>
            </w:pPr>
          </w:p>
        </w:tc>
        <w:tc>
          <w:tcPr>
            <w:tcW w:w="1134" w:type="dxa"/>
            <w:tcBorders>
              <w:left w:val="single" w:sz="8" w:space="0" w:color="auto"/>
            </w:tcBorders>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Min</w:t>
            </w:r>
            <w:r w:rsidR="00CA61B6" w:rsidRPr="00955E9B">
              <w:rPr>
                <w:b/>
                <w:sz w:val="16"/>
                <w:lang w:eastAsia="ja-JP"/>
              </w:rPr>
              <w:t>(us)</w:t>
            </w:r>
          </w:p>
        </w:tc>
        <w:tc>
          <w:tcPr>
            <w:tcW w:w="1134" w:type="dxa"/>
            <w:shd w:val="clear" w:color="auto" w:fill="BFBFBF" w:themeFill="background1" w:themeFillShade="BF"/>
          </w:tcPr>
          <w:p w:rsidR="00B36FAC" w:rsidRPr="00955E9B" w:rsidRDefault="00B36FAC">
            <w:pPr>
              <w:pStyle w:val="CETextBody"/>
              <w:jc w:val="center"/>
              <w:rPr>
                <w:b/>
                <w:sz w:val="16"/>
                <w:lang w:eastAsia="ja-JP"/>
              </w:rPr>
            </w:pPr>
            <w:r w:rsidRPr="00955E9B">
              <w:rPr>
                <w:b/>
                <w:sz w:val="16"/>
                <w:lang w:eastAsia="ja-JP"/>
              </w:rPr>
              <w:t>Max</w:t>
            </w:r>
            <w:r w:rsidR="00CA61B6" w:rsidRPr="00955E9B">
              <w:rPr>
                <w:b/>
                <w:sz w:val="16"/>
                <w:lang w:eastAsia="ja-JP"/>
              </w:rPr>
              <w:t>(us)</w:t>
            </w:r>
          </w:p>
        </w:tc>
      </w:tr>
      <w:tr w:rsidR="00B36FAC" w:rsidRPr="00207443" w:rsidTr="00F950E6">
        <w:trPr>
          <w:jc w:val="center"/>
        </w:trPr>
        <w:tc>
          <w:tcPr>
            <w:tcW w:w="1599" w:type="dxa"/>
            <w:tcBorders>
              <w:top w:val="single" w:sz="4" w:space="0" w:color="auto"/>
              <w:right w:val="single" w:sz="8" w:space="0" w:color="auto"/>
            </w:tcBorders>
            <w:shd w:val="clear" w:color="auto" w:fill="BFBFBF" w:themeFill="background1" w:themeFillShade="BF"/>
          </w:tcPr>
          <w:p w:rsidR="00B36FAC" w:rsidRPr="00207443" w:rsidRDefault="00B36FAC" w:rsidP="00B43823">
            <w:pPr>
              <w:pStyle w:val="CETextBody"/>
              <w:jc w:val="center"/>
              <w:rPr>
                <w:sz w:val="16"/>
              </w:rPr>
            </w:pPr>
            <w:r w:rsidRPr="005972B5">
              <w:rPr>
                <w:b/>
                <w:sz w:val="16"/>
                <w:lang w:eastAsia="ja-JP"/>
              </w:rPr>
              <w:t>Virtualiz</w:t>
            </w:r>
            <w:del w:id="9085" w:author="Kazuhiro Takagi" w:date="2017-03-13T20:55:00Z">
              <w:r w:rsidRPr="005972B5" w:rsidDel="00496345">
                <w:rPr>
                  <w:b/>
                  <w:sz w:val="16"/>
                  <w:lang w:eastAsia="ja-JP"/>
                </w:rPr>
                <w:delText>ation PoC</w:delText>
              </w:r>
            </w:del>
            <w:ins w:id="9086" w:author="Kazuhiro Takagi" w:date="2017-03-13T20:55:00Z">
              <w:r w:rsidR="00496345">
                <w:rPr>
                  <w:b/>
                  <w:sz w:val="16"/>
                  <w:lang w:eastAsia="ja-JP"/>
                </w:rPr>
                <w:t>ed Linux</w:t>
              </w:r>
            </w:ins>
            <w:r w:rsidRPr="005972B5">
              <w:rPr>
                <w:b/>
                <w:sz w:val="16"/>
                <w:lang w:eastAsia="ja-JP"/>
              </w:rPr>
              <w:t xml:space="preserve"> (</w:t>
            </w:r>
            <w:del w:id="9087" w:author="Kazuhiro Takagi" w:date="2017-03-13T20:55:00Z">
              <w:r w:rsidRPr="005972B5" w:rsidDel="00496345">
                <w:rPr>
                  <w:b/>
                  <w:sz w:val="16"/>
                  <w:lang w:eastAsia="ja-JP"/>
                </w:rPr>
                <w:delText>Type1</w:delText>
              </w:r>
            </w:del>
            <w:ins w:id="9088" w:author="Kazuhiro Takagi" w:date="2017-03-13T20:55:00Z">
              <w:r w:rsidR="00496345" w:rsidRPr="005972B5">
                <w:rPr>
                  <w:b/>
                  <w:sz w:val="16"/>
                  <w:lang w:eastAsia="ja-JP"/>
                </w:rPr>
                <w:t>Type</w:t>
              </w:r>
              <w:r w:rsidR="00496345">
                <w:rPr>
                  <w:b/>
                  <w:sz w:val="16"/>
                  <w:lang w:eastAsia="ja-JP"/>
                </w:rPr>
                <w:t>4</w:t>
              </w:r>
            </w:ins>
            <w:r w:rsidRPr="005972B5">
              <w:rPr>
                <w:b/>
                <w:sz w:val="16"/>
                <w:lang w:eastAsia="ja-JP"/>
              </w:rPr>
              <w:t>)</w:t>
            </w:r>
          </w:p>
        </w:tc>
        <w:tc>
          <w:tcPr>
            <w:tcW w:w="1134" w:type="dxa"/>
            <w:tcBorders>
              <w:left w:val="single" w:sz="8" w:space="0" w:color="auto"/>
            </w:tcBorders>
            <w:vAlign w:val="center"/>
          </w:tcPr>
          <w:p w:rsidR="00B36FAC" w:rsidRPr="00F950E6" w:rsidRDefault="00B56193" w:rsidP="00B25BD6">
            <w:pPr>
              <w:pStyle w:val="CETextBody"/>
              <w:jc w:val="center"/>
              <w:rPr>
                <w:sz w:val="18"/>
                <w:szCs w:val="18"/>
                <w:lang w:eastAsia="ja-JP"/>
              </w:rPr>
            </w:pPr>
            <w:ins w:id="9089" w:author="Kazuhiro Takagi" w:date="2017-03-08T19:20:00Z">
              <w:r>
                <w:rPr>
                  <w:sz w:val="18"/>
                  <w:szCs w:val="18"/>
                  <w:lang w:eastAsia="ja-JP"/>
                </w:rPr>
                <w:t>3</w:t>
              </w:r>
            </w:ins>
            <w:del w:id="9090" w:author="Kazuhiro Takagi" w:date="2017-03-08T19:20:00Z">
              <w:r w:rsidR="00C7372E" w:rsidRPr="00F950E6" w:rsidDel="008A19D1">
                <w:rPr>
                  <w:sz w:val="18"/>
                  <w:szCs w:val="18"/>
                  <w:lang w:eastAsia="ja-JP"/>
                </w:rPr>
                <w:delText>5</w:delText>
              </w:r>
            </w:del>
          </w:p>
        </w:tc>
        <w:tc>
          <w:tcPr>
            <w:tcW w:w="1134" w:type="dxa"/>
            <w:vAlign w:val="center"/>
          </w:tcPr>
          <w:p w:rsidR="00B36FAC" w:rsidRPr="00F950E6" w:rsidRDefault="00C7372E">
            <w:pPr>
              <w:pStyle w:val="CETextBody"/>
              <w:jc w:val="center"/>
              <w:rPr>
                <w:sz w:val="18"/>
                <w:szCs w:val="18"/>
                <w:lang w:eastAsia="ja-JP"/>
              </w:rPr>
            </w:pPr>
            <w:del w:id="9091" w:author="Kazuhiro Takagi" w:date="2017-03-08T19:22:00Z">
              <w:r w:rsidRPr="00F950E6" w:rsidDel="008A19D1">
                <w:rPr>
                  <w:sz w:val="18"/>
                  <w:szCs w:val="18"/>
                  <w:lang w:eastAsia="ja-JP"/>
                </w:rPr>
                <w:delText>785</w:delText>
              </w:r>
            </w:del>
            <w:ins w:id="9092" w:author="Kazuhiro Takagi" w:date="2017-03-13T20:55:00Z">
              <w:r w:rsidR="00B56193">
                <w:rPr>
                  <w:sz w:val="18"/>
                  <w:szCs w:val="18"/>
                  <w:lang w:eastAsia="ja-JP"/>
                </w:rPr>
                <w:t>35</w:t>
              </w:r>
            </w:ins>
          </w:p>
        </w:tc>
      </w:tr>
    </w:tbl>
    <w:p w:rsidR="007A05F9" w:rsidRPr="00B05A50" w:rsidRDefault="007A05F9" w:rsidP="007A05F9">
      <w:pPr>
        <w:pStyle w:val="CETextBody"/>
        <w:rPr>
          <w:b/>
          <w:lang w:val="en-US" w:eastAsia="ja-JP"/>
        </w:rPr>
      </w:pPr>
    </w:p>
    <w:p w:rsidR="009A7A21" w:rsidRDefault="007A05F9" w:rsidP="009A7A21">
      <w:pPr>
        <w:pStyle w:val="CETextBody"/>
        <w:numPr>
          <w:ilvl w:val="0"/>
          <w:numId w:val="23"/>
        </w:numPr>
        <w:ind w:hanging="782"/>
        <w:rPr>
          <w:lang w:val="en-US" w:eastAsia="ja-JP"/>
        </w:rPr>
      </w:pPr>
      <w:r w:rsidRPr="00827062">
        <w:rPr>
          <w:rFonts w:hint="eastAsia"/>
          <w:lang w:val="en-US" w:eastAsia="ja-JP"/>
        </w:rPr>
        <w:t>Consider</w:t>
      </w:r>
      <w:r>
        <w:rPr>
          <w:rFonts w:hint="eastAsia"/>
          <w:lang w:val="en-US" w:eastAsia="ja-JP"/>
        </w:rPr>
        <w:t>ation</w:t>
      </w:r>
    </w:p>
    <w:p w:rsidR="00131A83" w:rsidRDefault="00131A83">
      <w:pPr>
        <w:pStyle w:val="CETextBody"/>
        <w:rPr>
          <w:lang w:val="en-US" w:eastAsia="ja-JP"/>
        </w:rPr>
      </w:pPr>
      <w:r>
        <w:rPr>
          <w:rFonts w:hint="eastAsia"/>
          <w:lang w:val="en-US" w:eastAsia="ja-JP"/>
        </w:rPr>
        <w:t xml:space="preserve"> </w:t>
      </w:r>
      <w:ins w:id="9093" w:author="Kazuhiro Takagi" w:date="2017-03-14T22:25:00Z">
        <w:r w:rsidR="00145170">
          <w:rPr>
            <w:lang w:val="en-US" w:eastAsia="ja-JP"/>
          </w:rPr>
          <w:t>This result is expected.</w:t>
        </w:r>
      </w:ins>
      <w:del w:id="9094" w:author="Kazuhiro Takagi" w:date="2017-03-14T22:25:00Z">
        <w:r w:rsidR="002C62C5" w:rsidRPr="002C62C5" w:rsidDel="00145170">
          <w:rPr>
            <w:lang w:val="en-US" w:eastAsia="ja-JP"/>
          </w:rPr>
          <w:delText>Refer the consideration of 5.5.1.</w:delText>
        </w:r>
      </w:del>
    </w:p>
    <w:p w:rsidR="00486E92" w:rsidRPr="00131A83" w:rsidRDefault="00486E92" w:rsidP="006E4480">
      <w:pPr>
        <w:pStyle w:val="CETextBody"/>
        <w:rPr>
          <w:lang w:val="en-US" w:eastAsia="ja-JP"/>
        </w:rPr>
      </w:pPr>
    </w:p>
    <w:p w:rsidR="00A20159" w:rsidRDefault="00A20159" w:rsidP="006E4480">
      <w:pPr>
        <w:pStyle w:val="CETextBody"/>
        <w:rPr>
          <w:lang w:val="en-US" w:eastAsia="ja-JP"/>
        </w:rPr>
      </w:pPr>
    </w:p>
    <w:p w:rsidR="00DF16A3" w:rsidRPr="002603D7" w:rsidRDefault="00DF16A3" w:rsidP="006C109A">
      <w:pPr>
        <w:pStyle w:val="Heading3"/>
      </w:pPr>
      <w:bookmarkStart w:id="9095" w:name="_Toc473748445"/>
      <w:bookmarkStart w:id="9096" w:name="_Toc473748617"/>
      <w:bookmarkStart w:id="9097" w:name="_Toc473748788"/>
      <w:bookmarkStart w:id="9098" w:name="_Toc473748971"/>
      <w:bookmarkStart w:id="9099" w:name="_Toc473749152"/>
      <w:bookmarkStart w:id="9100" w:name="_Toc473749361"/>
      <w:bookmarkStart w:id="9101" w:name="_Toc473828368"/>
      <w:bookmarkStart w:id="9102" w:name="_Toc473835415"/>
      <w:bookmarkStart w:id="9103" w:name="_Toc473835623"/>
      <w:bookmarkStart w:id="9104" w:name="_Toc491775646"/>
      <w:bookmarkEnd w:id="9095"/>
      <w:bookmarkEnd w:id="9096"/>
      <w:bookmarkEnd w:id="9097"/>
      <w:bookmarkEnd w:id="9098"/>
      <w:bookmarkEnd w:id="9099"/>
      <w:bookmarkEnd w:id="9100"/>
      <w:bookmarkEnd w:id="9101"/>
      <w:bookmarkEnd w:id="9102"/>
      <w:bookmarkEnd w:id="9103"/>
      <w:r w:rsidRPr="007C2E44">
        <w:t>Lock Synchronization latency</w:t>
      </w:r>
      <w:bookmarkEnd w:id="9104"/>
    </w:p>
    <w:p w:rsidR="00DF16A3" w:rsidRDefault="00DF16A3" w:rsidP="00DF16A3">
      <w:pPr>
        <w:pStyle w:val="CETextBody"/>
        <w:ind w:left="142"/>
        <w:rPr>
          <w:lang w:val="en-US" w:eastAsia="ja-JP"/>
        </w:rPr>
      </w:pPr>
      <w:r w:rsidRPr="004513E0">
        <w:rPr>
          <w:lang w:val="en-US" w:eastAsia="ja-JP"/>
        </w:rPr>
        <w:t>Out of Scope.</w:t>
      </w:r>
    </w:p>
    <w:p w:rsidR="00DF16A3" w:rsidRDefault="00DF16A3" w:rsidP="00B43823">
      <w:pPr>
        <w:pStyle w:val="CETextBody"/>
        <w:rPr>
          <w:lang w:eastAsia="ja-JP"/>
        </w:rPr>
      </w:pPr>
    </w:p>
    <w:p w:rsidR="00DF16A3" w:rsidRDefault="00DF16A3" w:rsidP="00B43823">
      <w:pPr>
        <w:pStyle w:val="CETextBody"/>
        <w:rPr>
          <w:lang w:eastAsia="ja-JP"/>
        </w:rPr>
      </w:pPr>
    </w:p>
    <w:p w:rsidR="00554187" w:rsidRDefault="00554187" w:rsidP="00B43823">
      <w:pPr>
        <w:pStyle w:val="CETextBody"/>
        <w:rPr>
          <w:lang w:val="en-US" w:eastAsia="ja-JP"/>
        </w:rPr>
      </w:pPr>
    </w:p>
    <w:p w:rsidR="004E1FAE" w:rsidRDefault="004E1FAE" w:rsidP="007A05F9">
      <w:pPr>
        <w:pStyle w:val="CETextBody"/>
        <w:rPr>
          <w:lang w:val="en-US" w:eastAsia="ja-JP"/>
        </w:rPr>
      </w:pPr>
      <w:r>
        <w:rPr>
          <w:lang w:val="en-US" w:eastAsia="ja-JP"/>
        </w:rPr>
        <w:br w:type="page"/>
      </w:r>
    </w:p>
    <w:p w:rsidR="005738C9" w:rsidDel="00A81686" w:rsidRDefault="005738C9" w:rsidP="005738C9">
      <w:pPr>
        <w:pStyle w:val="Heading2"/>
        <w:rPr>
          <w:del w:id="9105" w:author="Huy Duc. Nguyen" w:date="2017-08-29T13:07:00Z"/>
          <w:lang w:val="en-US"/>
        </w:rPr>
      </w:pPr>
      <w:bookmarkStart w:id="9106" w:name="_Toc475455021"/>
      <w:del w:id="9107" w:author="Huy Duc. Nguyen" w:date="2017-08-29T13:07:00Z">
        <w:r w:rsidRPr="007C2E44" w:rsidDel="00A81686">
          <w:rPr>
            <w:lang w:val="en-US"/>
          </w:rPr>
          <w:lastRenderedPageBreak/>
          <w:delText>Drawing Performance</w:delText>
        </w:r>
        <w:bookmarkStart w:id="9108" w:name="_Toc491775647"/>
        <w:bookmarkEnd w:id="9106"/>
        <w:bookmarkEnd w:id="9108"/>
      </w:del>
    </w:p>
    <w:p w:rsidR="005738C9" w:rsidRPr="007C2E44" w:rsidDel="00A81686" w:rsidRDefault="005738C9" w:rsidP="005738C9">
      <w:pPr>
        <w:pStyle w:val="Heading3"/>
        <w:rPr>
          <w:del w:id="9109" w:author="Huy Duc. Nguyen" w:date="2017-08-29T13:07:00Z"/>
        </w:rPr>
      </w:pPr>
      <w:bookmarkStart w:id="9110" w:name="_Toc475385863"/>
      <w:del w:id="9111" w:author="Huy Duc. Nguyen" w:date="2017-08-29T13:07:00Z">
        <w:r w:rsidRPr="007C2E44" w:rsidDel="00A81686">
          <w:delText>FPS on Linux graphics</w:delText>
        </w:r>
        <w:bookmarkStart w:id="9112" w:name="_Toc491775648"/>
        <w:bookmarkEnd w:id="9110"/>
        <w:bookmarkEnd w:id="9112"/>
      </w:del>
    </w:p>
    <w:p w:rsidR="005738C9" w:rsidDel="00A81686" w:rsidRDefault="005738C9" w:rsidP="005738C9">
      <w:pPr>
        <w:pStyle w:val="CETextBody"/>
        <w:numPr>
          <w:ilvl w:val="0"/>
          <w:numId w:val="32"/>
        </w:numPr>
        <w:ind w:hanging="782"/>
        <w:rPr>
          <w:del w:id="9113" w:author="Huy Duc. Nguyen" w:date="2017-08-29T13:07:00Z"/>
          <w:lang w:val="en-US" w:eastAsia="ja-JP"/>
        </w:rPr>
      </w:pPr>
      <w:del w:id="9114" w:author="Huy Duc. Nguyen" w:date="2017-08-29T13:07:00Z">
        <w:r w:rsidDel="00A81686">
          <w:rPr>
            <w:rFonts w:hint="eastAsia"/>
            <w:lang w:val="en-US" w:eastAsia="ja-JP"/>
          </w:rPr>
          <w:delText>Description</w:delText>
        </w:r>
        <w:bookmarkStart w:id="9115" w:name="_Toc491775649"/>
        <w:bookmarkEnd w:id="9115"/>
      </w:del>
    </w:p>
    <w:p w:rsidR="005738C9" w:rsidDel="00A81686" w:rsidRDefault="005738C9" w:rsidP="005738C9">
      <w:pPr>
        <w:pStyle w:val="CETextBody"/>
        <w:rPr>
          <w:del w:id="9116" w:author="Huy Duc. Nguyen" w:date="2017-08-29T13:07:00Z"/>
          <w:lang w:val="en-US" w:eastAsia="ja-JP"/>
        </w:rPr>
      </w:pPr>
      <w:del w:id="9117" w:author="Huy Duc. Nguyen" w:date="2017-08-29T13:07:00Z">
        <w:r w:rsidDel="00A81686">
          <w:rPr>
            <w:lang w:val="en-US" w:eastAsia="ja-JP"/>
          </w:rPr>
          <w:delText>Measure the FPS of the Linux graphics application</w:delText>
        </w:r>
        <w:r w:rsidDel="00A81686">
          <w:rPr>
            <w:rFonts w:hint="eastAsia"/>
            <w:lang w:val="en-US" w:eastAsia="ja-JP"/>
          </w:rPr>
          <w:delText xml:space="preserve"> </w:delText>
        </w:r>
        <w:r w:rsidDel="00A81686">
          <w:rPr>
            <w:lang w:val="en-US" w:eastAsia="ja-JP"/>
          </w:rPr>
          <w:delText>(glmark2 2014). The target OS is native Linux, and the window size is 1920x720.</w:delText>
        </w:r>
        <w:bookmarkStart w:id="9118" w:name="_Toc491775650"/>
        <w:bookmarkEnd w:id="9118"/>
      </w:del>
    </w:p>
    <w:p w:rsidR="005738C9" w:rsidRPr="008A5A65" w:rsidDel="00A81686" w:rsidRDefault="005738C9" w:rsidP="005738C9">
      <w:pPr>
        <w:pStyle w:val="CETextBody"/>
        <w:rPr>
          <w:del w:id="9119" w:author="Huy Duc. Nguyen" w:date="2017-08-29T13:07:00Z"/>
          <w:lang w:val="en-US" w:eastAsia="ja-JP"/>
        </w:rPr>
      </w:pPr>
      <w:bookmarkStart w:id="9120" w:name="_Toc491775651"/>
      <w:bookmarkEnd w:id="9120"/>
    </w:p>
    <w:p w:rsidR="005738C9" w:rsidDel="00A81686" w:rsidRDefault="005738C9" w:rsidP="005738C9">
      <w:pPr>
        <w:pStyle w:val="CETextBody"/>
        <w:rPr>
          <w:del w:id="9121" w:author="Huy Duc. Nguyen" w:date="2017-08-29T13:07:00Z"/>
          <w:lang w:val="en-US" w:eastAsia="ja-JP"/>
        </w:rPr>
      </w:pPr>
      <w:del w:id="9122" w:author="Huy Duc. Nguyen" w:date="2017-08-29T13:07:00Z">
        <w:r w:rsidDel="00A81686">
          <w:rPr>
            <w:noProof/>
            <w:lang w:val="en-US"/>
          </w:rPr>
          <w:drawing>
            <wp:inline distT="0" distB="0" distL="0" distR="0" wp14:anchorId="0B68866E" wp14:editId="43F9D4AC">
              <wp:extent cx="1019618" cy="573536"/>
              <wp:effectExtent l="19050" t="19050" r="28575" b="17145"/>
              <wp:docPr id="340" name="図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22030B-9E47-4594-9EC7-85FE4321B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22030B-9E47-4594-9EC7-85FE4321B626}"/>
                          </a:ext>
                        </a:extLst>
                      </pic:cNvPr>
                      <pic:cNvPicPr>
                        <a:picLocks noChangeAspect="1"/>
                      </pic:cNvPicPr>
                    </pic:nvPicPr>
                    <pic:blipFill rotWithShape="1">
                      <a:blip r:embed="rId47" cstate="email">
                        <a:extLst>
                          <a:ext uri="{28A0092B-C50C-407E-A947-70E740481C1C}">
                            <a14:useLocalDpi xmlns:a14="http://schemas.microsoft.com/office/drawing/2010/main"/>
                          </a:ext>
                        </a:extLst>
                      </a:blip>
                      <a:srcRect t="3142" b="3142"/>
                      <a:stretch/>
                    </pic:blipFill>
                    <pic:spPr>
                      <a:xfrm>
                        <a:off x="0" y="0"/>
                        <a:ext cx="1019618" cy="573536"/>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260927D" wp14:editId="2DE0B49B">
              <wp:extent cx="1004498" cy="565396"/>
              <wp:effectExtent l="19050" t="19050" r="24765" b="25400"/>
              <wp:docPr id="341" name="図 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9CAAD9-2436-4BC4-A494-3CFF67047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9CAAD9-2436-4BC4-A494-3CFF67047E55}"/>
                          </a:ext>
                        </a:extLst>
                      </pic:cNvPr>
                      <pic:cNvPicPr>
                        <a:picLocks noChangeAspect="1"/>
                      </pic:cNvPicPr>
                    </pic:nvPicPr>
                    <pic:blipFill rotWithShape="1">
                      <a:blip r:embed="rId48" cstate="email">
                        <a:extLst>
                          <a:ext uri="{28A0092B-C50C-407E-A947-70E740481C1C}">
                            <a14:useLocalDpi xmlns:a14="http://schemas.microsoft.com/office/drawing/2010/main"/>
                          </a:ext>
                        </a:extLst>
                      </a:blip>
                      <a:srcRect t="3808" b="3808"/>
                      <a:stretch/>
                    </pic:blipFill>
                    <pic:spPr>
                      <a:xfrm>
                        <a:off x="0" y="0"/>
                        <a:ext cx="1004498" cy="565396"/>
                      </a:xfrm>
                      <a:prstGeom prst="rect">
                        <a:avLst/>
                      </a:prstGeom>
                      <a:ln>
                        <a:solidFill>
                          <a:sysClr val="windowText" lastClr="000000"/>
                        </a:solidFill>
                      </a:ln>
                    </pic:spPr>
                  </pic:pic>
                </a:graphicData>
              </a:graphic>
            </wp:inline>
          </w:drawing>
        </w:r>
        <w:r w:rsidDel="00A81686">
          <w:rPr>
            <w:noProof/>
            <w:lang w:val="en-US"/>
          </w:rPr>
          <w:drawing>
            <wp:inline distT="0" distB="0" distL="0" distR="0" wp14:anchorId="207D6711" wp14:editId="05E7B8F7">
              <wp:extent cx="993708" cy="562875"/>
              <wp:effectExtent l="19050" t="19050" r="16510" b="27940"/>
              <wp:docPr id="342" name="図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AC0E6-FF46-4310-B151-015194585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DAC0E6-FF46-4310-B151-015194585349}"/>
                          </a:ext>
                        </a:extLst>
                      </pic:cNvPr>
                      <pic:cNvPicPr>
                        <a:picLocks noChangeAspect="1"/>
                      </pic:cNvPicPr>
                    </pic:nvPicPr>
                    <pic:blipFill rotWithShape="1">
                      <a:blip r:embed="rId49" cstate="email">
                        <a:extLst>
                          <a:ext uri="{28A0092B-C50C-407E-A947-70E740481C1C}">
                            <a14:useLocalDpi xmlns:a14="http://schemas.microsoft.com/office/drawing/2010/main"/>
                          </a:ext>
                        </a:extLst>
                      </a:blip>
                      <a:srcRect t="4014" b="4014"/>
                      <a:stretch/>
                    </pic:blipFill>
                    <pic:spPr>
                      <a:xfrm>
                        <a:off x="0" y="0"/>
                        <a:ext cx="993708" cy="562875"/>
                      </a:xfrm>
                      <a:prstGeom prst="rect">
                        <a:avLst/>
                      </a:prstGeom>
                      <a:ln>
                        <a:solidFill>
                          <a:sysClr val="windowText" lastClr="000000"/>
                        </a:solidFill>
                      </a:ln>
                    </pic:spPr>
                  </pic:pic>
                </a:graphicData>
              </a:graphic>
            </wp:inline>
          </w:drawing>
        </w:r>
        <w:r w:rsidDel="00A81686">
          <w:rPr>
            <w:noProof/>
            <w:lang w:val="en-US"/>
          </w:rPr>
          <w:drawing>
            <wp:inline distT="0" distB="0" distL="0" distR="0" wp14:anchorId="25AFA1A4" wp14:editId="5DD8D61C">
              <wp:extent cx="998098" cy="558392"/>
              <wp:effectExtent l="19050" t="19050" r="12065" b="13335"/>
              <wp:docPr id="343" name="図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E69FEA-0C14-4F52-9A41-E9A2B0430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E69FEA-0C14-4F52-9A41-E9A2B0430C48}"/>
                          </a:ext>
                        </a:extLst>
                      </pic:cNvPr>
                      <pic:cNvPicPr>
                        <a:picLocks noChangeAspect="1"/>
                      </pic:cNvPicPr>
                    </pic:nvPicPr>
                    <pic:blipFill rotWithShape="1">
                      <a:blip r:embed="rId50" cstate="email">
                        <a:extLst>
                          <a:ext uri="{28A0092B-C50C-407E-A947-70E740481C1C}">
                            <a14:useLocalDpi xmlns:a14="http://schemas.microsoft.com/office/drawing/2010/main"/>
                          </a:ext>
                        </a:extLst>
                      </a:blip>
                      <a:srcRect t="4380" b="4380"/>
                      <a:stretch/>
                    </pic:blipFill>
                    <pic:spPr>
                      <a:xfrm>
                        <a:off x="0" y="0"/>
                        <a:ext cx="998098"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29ADF97" wp14:editId="6A808183">
              <wp:extent cx="995849" cy="558392"/>
              <wp:effectExtent l="19050" t="19050" r="13970" b="13335"/>
              <wp:docPr id="344" name="図 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A6FD04-7194-46E7-B229-FDFA4797D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A6FD04-7194-46E7-B229-FDFA4797DF0D}"/>
                          </a:ext>
                        </a:extLst>
                      </pic:cNvPr>
                      <pic:cNvPicPr>
                        <a:picLocks noChangeAspect="1"/>
                      </pic:cNvPicPr>
                    </pic:nvPicPr>
                    <pic:blipFill rotWithShape="1">
                      <a:blip r:embed="rId51" cstate="email">
                        <a:extLst>
                          <a:ext uri="{28A0092B-C50C-407E-A947-70E740481C1C}">
                            <a14:useLocalDpi xmlns:a14="http://schemas.microsoft.com/office/drawing/2010/main"/>
                          </a:ext>
                        </a:extLst>
                      </a:blip>
                      <a:srcRect t="4380" b="4380"/>
                      <a:stretch/>
                    </pic:blipFill>
                    <pic:spPr>
                      <a:xfrm>
                        <a:off x="0" y="0"/>
                        <a:ext cx="995849" cy="558392"/>
                      </a:xfrm>
                      <a:prstGeom prst="rect">
                        <a:avLst/>
                      </a:prstGeom>
                      <a:ln>
                        <a:solidFill>
                          <a:sysClr val="windowText" lastClr="000000"/>
                        </a:solidFill>
                      </a:ln>
                    </pic:spPr>
                  </pic:pic>
                </a:graphicData>
              </a:graphic>
            </wp:inline>
          </w:drawing>
        </w:r>
        <w:bookmarkStart w:id="9123" w:name="_Toc491775652"/>
        <w:bookmarkEnd w:id="9123"/>
      </w:del>
    </w:p>
    <w:p w:rsidR="005738C9" w:rsidDel="00A81686" w:rsidRDefault="005738C9" w:rsidP="005738C9">
      <w:pPr>
        <w:pStyle w:val="CETextBody"/>
        <w:rPr>
          <w:del w:id="9124" w:author="Huy Duc. Nguyen" w:date="2017-08-29T13:07:00Z"/>
          <w:lang w:val="en-US" w:eastAsia="ja-JP"/>
        </w:rPr>
      </w:pPr>
      <w:del w:id="9125" w:author="Huy Duc. Nguyen" w:date="2017-08-29T13:07:00Z">
        <w:r w:rsidDel="00A81686">
          <w:rPr>
            <w:noProof/>
            <w:lang w:val="en-US"/>
          </w:rPr>
          <w:drawing>
            <wp:inline distT="0" distB="0" distL="0" distR="0" wp14:anchorId="5EF580BD" wp14:editId="0B58C00F">
              <wp:extent cx="1044965" cy="558392"/>
              <wp:effectExtent l="19050" t="19050" r="22225" b="13335"/>
              <wp:docPr id="345" name="図 3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E2787A-5DDD-462A-9B07-B6282FA6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E2787A-5DDD-462A-9B07-B6282FA64B4D}"/>
                          </a:ext>
                        </a:extLst>
                      </pic:cNvPr>
                      <pic:cNvPicPr>
                        <a:picLocks noChangeAspect="1"/>
                      </pic:cNvPicPr>
                    </pic:nvPicPr>
                    <pic:blipFill rotWithShape="1">
                      <a:blip r:embed="rId52" cstate="email">
                        <a:extLst>
                          <a:ext uri="{28A0092B-C50C-407E-A947-70E740481C1C}">
                            <a14:useLocalDpi xmlns:a14="http://schemas.microsoft.com/office/drawing/2010/main"/>
                          </a:ext>
                        </a:extLst>
                      </a:blip>
                      <a:srcRect t="4380" b="4380"/>
                      <a:stretch/>
                    </pic:blipFill>
                    <pic:spPr>
                      <a:xfrm>
                        <a:off x="0" y="0"/>
                        <a:ext cx="1044965"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6CCBA6A" wp14:editId="571872D6">
              <wp:extent cx="986045" cy="558393"/>
              <wp:effectExtent l="19050" t="19050" r="24130" b="13335"/>
              <wp:docPr id="346" name="図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0C857C-905F-4CC3-BAE4-F30692FD3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60C857C-905F-4CC3-BAE4-F30692FD3067}"/>
                          </a:ext>
                        </a:extLst>
                      </pic:cNvPr>
                      <pic:cNvPicPr>
                        <a:picLocks noChangeAspect="1"/>
                      </pic:cNvPicPr>
                    </pic:nvPicPr>
                    <pic:blipFill rotWithShape="1">
                      <a:blip r:embed="rId53" cstate="email">
                        <a:extLst>
                          <a:ext uri="{28A0092B-C50C-407E-A947-70E740481C1C}">
                            <a14:useLocalDpi xmlns:a14="http://schemas.microsoft.com/office/drawing/2010/main"/>
                          </a:ext>
                        </a:extLst>
                      </a:blip>
                      <a:srcRect t="4380" b="4380"/>
                      <a:stretch/>
                    </pic:blipFill>
                    <pic:spPr>
                      <a:xfrm>
                        <a:off x="0" y="0"/>
                        <a:ext cx="986045" cy="558393"/>
                      </a:xfrm>
                      <a:prstGeom prst="rect">
                        <a:avLst/>
                      </a:prstGeom>
                      <a:ln>
                        <a:solidFill>
                          <a:sysClr val="windowText" lastClr="000000"/>
                        </a:solidFill>
                      </a:ln>
                    </pic:spPr>
                  </pic:pic>
                </a:graphicData>
              </a:graphic>
            </wp:inline>
          </w:drawing>
        </w:r>
        <w:r w:rsidDel="00A81686">
          <w:rPr>
            <w:noProof/>
            <w:lang w:val="en-US"/>
          </w:rPr>
          <w:drawing>
            <wp:inline distT="0" distB="0" distL="0" distR="0" wp14:anchorId="5FFA5F05" wp14:editId="231C3682">
              <wp:extent cx="981291" cy="558392"/>
              <wp:effectExtent l="19050" t="19050" r="9525" b="13335"/>
              <wp:docPr id="347" name="図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8D8B6E-BD6C-4091-955A-253042965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8D8B6E-BD6C-4091-955A-253042965BAB}"/>
                          </a:ext>
                        </a:extLst>
                      </pic:cNvPr>
                      <pic:cNvPicPr>
                        <a:picLocks noChangeAspect="1"/>
                      </pic:cNvPicPr>
                    </pic:nvPicPr>
                    <pic:blipFill rotWithShape="1">
                      <a:blip r:embed="rId54" cstate="email">
                        <a:extLst>
                          <a:ext uri="{28A0092B-C50C-407E-A947-70E740481C1C}">
                            <a14:useLocalDpi xmlns:a14="http://schemas.microsoft.com/office/drawing/2010/main"/>
                          </a:ext>
                        </a:extLst>
                      </a:blip>
                      <a:srcRect t="4380" b="4380"/>
                      <a:stretch/>
                    </pic:blipFill>
                    <pic:spPr>
                      <a:xfrm>
                        <a:off x="0" y="0"/>
                        <a:ext cx="981291" cy="558392"/>
                      </a:xfrm>
                      <a:prstGeom prst="rect">
                        <a:avLst/>
                      </a:prstGeom>
                      <a:ln>
                        <a:solidFill>
                          <a:sysClr val="windowText" lastClr="000000"/>
                        </a:solidFill>
                      </a:ln>
                    </pic:spPr>
                  </pic:pic>
                </a:graphicData>
              </a:graphic>
            </wp:inline>
          </w:drawing>
        </w:r>
        <w:r w:rsidDel="00A81686">
          <w:rPr>
            <w:noProof/>
            <w:lang w:val="en-US"/>
          </w:rPr>
          <w:drawing>
            <wp:inline distT="0" distB="0" distL="0" distR="0" wp14:anchorId="0C63DE17" wp14:editId="6E4BC90E">
              <wp:extent cx="997010" cy="572400"/>
              <wp:effectExtent l="19050" t="19050" r="12700" b="18415"/>
              <wp:docPr id="348" name="図 1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129A6F-4D42-40C8-8181-F8092A4A6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129A6F-4D42-40C8-8181-F8092A4A6A10}"/>
                          </a:ext>
                        </a:extLst>
                      </pic:cNvPr>
                      <pic:cNvPicPr>
                        <a:picLocks noChangeAspect="1"/>
                      </pic:cNvPicPr>
                    </pic:nvPicPr>
                    <pic:blipFill rotWithShape="1">
                      <a:blip r:embed="rId55" cstate="email">
                        <a:extLst>
                          <a:ext uri="{28A0092B-C50C-407E-A947-70E740481C1C}">
                            <a14:useLocalDpi xmlns:a14="http://schemas.microsoft.com/office/drawing/2010/main"/>
                          </a:ext>
                        </a:extLst>
                      </a:blip>
                      <a:srcRect t="3235" b="3235"/>
                      <a:stretch/>
                    </pic:blipFill>
                    <pic:spPr>
                      <a:xfrm>
                        <a:off x="0" y="0"/>
                        <a:ext cx="997010" cy="572400"/>
                      </a:xfrm>
                      <a:prstGeom prst="rect">
                        <a:avLst/>
                      </a:prstGeom>
                      <a:ln>
                        <a:solidFill>
                          <a:sysClr val="windowText" lastClr="000000"/>
                        </a:solidFill>
                      </a:ln>
                    </pic:spPr>
                  </pic:pic>
                </a:graphicData>
              </a:graphic>
            </wp:inline>
          </w:drawing>
        </w:r>
        <w:r w:rsidDel="00A81686">
          <w:rPr>
            <w:noProof/>
            <w:lang w:val="en-US"/>
          </w:rPr>
          <w:drawing>
            <wp:inline distT="0" distB="0" distL="0" distR="0" wp14:anchorId="6C6D20D5" wp14:editId="31918A3C">
              <wp:extent cx="990332" cy="558392"/>
              <wp:effectExtent l="19050" t="19050" r="19685" b="13335"/>
              <wp:docPr id="349" name="図 1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485E3A-E7B2-4A90-B1DE-9C9AB1437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485E3A-E7B2-4A90-B1DE-9C9AB1437293}"/>
                          </a:ext>
                        </a:extLst>
                      </pic:cNvPr>
                      <pic:cNvPicPr>
                        <a:picLocks noChangeAspect="1"/>
                      </pic:cNvPicPr>
                    </pic:nvPicPr>
                    <pic:blipFill rotWithShape="1">
                      <a:blip r:embed="rId56" cstate="email">
                        <a:extLst>
                          <a:ext uri="{28A0092B-C50C-407E-A947-70E740481C1C}">
                            <a14:useLocalDpi xmlns:a14="http://schemas.microsoft.com/office/drawing/2010/main"/>
                          </a:ext>
                        </a:extLst>
                      </a:blip>
                      <a:srcRect t="4380" b="4380"/>
                      <a:stretch/>
                    </pic:blipFill>
                    <pic:spPr>
                      <a:xfrm>
                        <a:off x="0" y="0"/>
                        <a:ext cx="990332" cy="558392"/>
                      </a:xfrm>
                      <a:prstGeom prst="rect">
                        <a:avLst/>
                      </a:prstGeom>
                      <a:ln>
                        <a:solidFill>
                          <a:sysClr val="windowText" lastClr="000000"/>
                        </a:solidFill>
                      </a:ln>
                    </pic:spPr>
                  </pic:pic>
                </a:graphicData>
              </a:graphic>
            </wp:inline>
          </w:drawing>
        </w:r>
        <w:bookmarkStart w:id="9126" w:name="_Toc491775653"/>
        <w:bookmarkEnd w:id="9126"/>
      </w:del>
    </w:p>
    <w:p w:rsidR="005738C9" w:rsidDel="00A81686" w:rsidRDefault="005738C9" w:rsidP="005738C9">
      <w:pPr>
        <w:pStyle w:val="CETextBody"/>
        <w:rPr>
          <w:del w:id="9127" w:author="Huy Duc. Nguyen" w:date="2017-08-29T13:07:00Z"/>
          <w:lang w:val="en-US" w:eastAsia="ja-JP"/>
        </w:rPr>
      </w:pPr>
      <w:del w:id="9128" w:author="Huy Duc. Nguyen" w:date="2017-08-29T13:07:00Z">
        <w:r w:rsidDel="00A81686">
          <w:rPr>
            <w:noProof/>
            <w:lang w:val="en-US"/>
          </w:rPr>
          <w:drawing>
            <wp:inline distT="0" distB="0" distL="0" distR="0" wp14:anchorId="3770E734" wp14:editId="016293B4">
              <wp:extent cx="1002209" cy="558393"/>
              <wp:effectExtent l="19050" t="19050" r="26670" b="13335"/>
              <wp:docPr id="350" name="図 1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A2F45-828C-43DD-9186-CCCA5CC5F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A2F45-828C-43DD-9186-CCCA5CC5FAD8}"/>
                          </a:ext>
                        </a:extLst>
                      </pic:cNvPr>
                      <pic:cNvPicPr>
                        <a:picLocks noChangeAspect="1"/>
                      </pic:cNvPicPr>
                    </pic:nvPicPr>
                    <pic:blipFill rotWithShape="1">
                      <a:blip r:embed="rId57" cstate="email">
                        <a:extLst>
                          <a:ext uri="{28A0092B-C50C-407E-A947-70E740481C1C}">
                            <a14:useLocalDpi xmlns:a14="http://schemas.microsoft.com/office/drawing/2010/main"/>
                          </a:ext>
                        </a:extLst>
                      </a:blip>
                      <a:srcRect t="4380" b="4380"/>
                      <a:stretch/>
                    </pic:blipFill>
                    <pic:spPr>
                      <a:xfrm>
                        <a:off x="0" y="0"/>
                        <a:ext cx="1002209" cy="558393"/>
                      </a:xfrm>
                      <a:prstGeom prst="rect">
                        <a:avLst/>
                      </a:prstGeom>
                      <a:ln>
                        <a:solidFill>
                          <a:sysClr val="windowText" lastClr="000000"/>
                        </a:solidFill>
                      </a:ln>
                    </pic:spPr>
                  </pic:pic>
                </a:graphicData>
              </a:graphic>
            </wp:inline>
          </w:drawing>
        </w:r>
        <w:r w:rsidDel="00A81686">
          <w:rPr>
            <w:noProof/>
            <w:lang w:val="en-US"/>
          </w:rPr>
          <w:drawing>
            <wp:inline distT="0" distB="0" distL="0" distR="0" wp14:anchorId="3DC923C0" wp14:editId="686D61E7">
              <wp:extent cx="1008170" cy="558392"/>
              <wp:effectExtent l="19050" t="19050" r="20955" b="13335"/>
              <wp:docPr id="351" name="図 1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92C5E3-3589-418B-83AE-E71B1A0E6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92C5E3-3589-418B-83AE-E71B1A0E6039}"/>
                          </a:ext>
                        </a:extLst>
                      </pic:cNvPr>
                      <pic:cNvPicPr>
                        <a:picLocks noChangeAspect="1"/>
                      </pic:cNvPicPr>
                    </pic:nvPicPr>
                    <pic:blipFill rotWithShape="1">
                      <a:blip r:embed="rId58" cstate="email">
                        <a:extLst>
                          <a:ext uri="{28A0092B-C50C-407E-A947-70E740481C1C}">
                            <a14:useLocalDpi xmlns:a14="http://schemas.microsoft.com/office/drawing/2010/main"/>
                          </a:ext>
                        </a:extLst>
                      </a:blip>
                      <a:srcRect t="4380" b="4380"/>
                      <a:stretch/>
                    </pic:blipFill>
                    <pic:spPr>
                      <a:xfrm>
                        <a:off x="0" y="0"/>
                        <a:ext cx="1008170" cy="558392"/>
                      </a:xfrm>
                      <a:prstGeom prst="rect">
                        <a:avLst/>
                      </a:prstGeom>
                      <a:ln>
                        <a:solidFill>
                          <a:sysClr val="windowText" lastClr="000000"/>
                        </a:solidFill>
                      </a:ln>
                    </pic:spPr>
                  </pic:pic>
                </a:graphicData>
              </a:graphic>
            </wp:inline>
          </w:drawing>
        </w:r>
        <w:bookmarkStart w:id="9129" w:name="_Toc491775654"/>
        <w:bookmarkEnd w:id="9129"/>
      </w:del>
    </w:p>
    <w:p w:rsidR="005738C9" w:rsidRPr="003F361F" w:rsidDel="00A81686" w:rsidRDefault="005738C9" w:rsidP="005738C9">
      <w:pPr>
        <w:pStyle w:val="CETextBody"/>
        <w:jc w:val="center"/>
        <w:rPr>
          <w:del w:id="9130" w:author="Huy Duc. Nguyen" w:date="2017-08-29T13:07:00Z"/>
          <w:lang w:eastAsia="ja-JP"/>
        </w:rPr>
      </w:pPr>
      <w:bookmarkStart w:id="9131" w:name="_Toc491775655"/>
      <w:bookmarkEnd w:id="9131"/>
    </w:p>
    <w:p w:rsidR="005738C9" w:rsidDel="00A81686" w:rsidRDefault="005738C9" w:rsidP="005738C9">
      <w:pPr>
        <w:pStyle w:val="Caption"/>
        <w:rPr>
          <w:del w:id="9132" w:author="Huy Duc. Nguyen" w:date="2017-08-29T13:07:00Z"/>
          <w:b w:val="0"/>
          <w:lang w:eastAsia="ja-JP"/>
        </w:rPr>
      </w:pPr>
      <w:del w:id="9133" w:author="Huy Duc. Nguyen" w:date="2017-08-29T13:07:00Z">
        <w:r w:rsidDel="00A81686">
          <w:rPr>
            <w:lang w:eastAsia="ja-JP"/>
          </w:rPr>
          <w:delText xml:space="preserve">Figure </w:delText>
        </w:r>
        <w:r w:rsidDel="00A81686">
          <w:rPr>
            <w:lang w:eastAsia="ja-JP"/>
          </w:rPr>
          <w:fldChar w:fldCharType="begin"/>
        </w:r>
        <w:r w:rsidDel="00A81686">
          <w:rPr>
            <w:lang w:eastAsia="ja-JP"/>
          </w:rPr>
          <w:delInstrText xml:space="preserve"> STYLEREF 1 \s </w:delInstrText>
        </w:r>
        <w:r w:rsidDel="00A81686">
          <w:rPr>
            <w:lang w:eastAsia="ja-JP"/>
          </w:rPr>
          <w:fldChar w:fldCharType="separate"/>
        </w:r>
        <w:r w:rsidR="003B19D6" w:rsidDel="00A81686">
          <w:rPr>
            <w:noProof/>
            <w:lang w:eastAsia="ja-JP"/>
          </w:rPr>
          <w:delText>5</w:delText>
        </w:r>
        <w:r w:rsidDel="00A81686">
          <w:rPr>
            <w:lang w:eastAsia="ja-JP"/>
          </w:rPr>
          <w:fldChar w:fldCharType="end"/>
        </w:r>
        <w:r w:rsidDel="00A81686">
          <w:rPr>
            <w:lang w:eastAsia="ja-JP"/>
          </w:rPr>
          <w:noBreakHyphen/>
        </w:r>
        <w:r w:rsidDel="00A81686">
          <w:rPr>
            <w:lang w:eastAsia="ja-JP"/>
          </w:rPr>
          <w:fldChar w:fldCharType="begin"/>
        </w:r>
        <w:r w:rsidDel="00A81686">
          <w:rPr>
            <w:lang w:eastAsia="ja-JP"/>
          </w:rPr>
          <w:delInstrText xml:space="preserve"> SEQ Figure \* ARABIC \s 1 </w:delInstrText>
        </w:r>
        <w:r w:rsidDel="00A81686">
          <w:rPr>
            <w:lang w:eastAsia="ja-JP"/>
          </w:rPr>
          <w:fldChar w:fldCharType="separate"/>
        </w:r>
      </w:del>
      <w:ins w:id="9134" w:author="Kazuhiro Takagi" w:date="2017-03-21T15:02:00Z">
        <w:del w:id="9135" w:author="Huy Duc. Nguyen" w:date="2017-08-28T16:38:00Z">
          <w:r w:rsidR="00520A63" w:rsidDel="003B19D6">
            <w:rPr>
              <w:noProof/>
              <w:lang w:eastAsia="ja-JP"/>
            </w:rPr>
            <w:delText>11</w:delText>
          </w:r>
        </w:del>
      </w:ins>
      <w:ins w:id="9136" w:author=" " w:date="2017-03-09T11:18:00Z">
        <w:del w:id="9137" w:author="Huy Duc. Nguyen" w:date="2017-08-28T16:38:00Z">
          <w:r w:rsidR="00442CC0" w:rsidDel="003B19D6">
            <w:rPr>
              <w:noProof/>
              <w:lang w:eastAsia="ja-JP"/>
            </w:rPr>
            <w:delText>11</w:delText>
          </w:r>
        </w:del>
      </w:ins>
      <w:del w:id="9138" w:author="Huy Duc. Nguyen" w:date="2017-08-28T16:38:00Z">
        <w:r w:rsidR="00003FEB" w:rsidDel="003B19D6">
          <w:rPr>
            <w:noProof/>
            <w:lang w:eastAsia="ja-JP"/>
          </w:rPr>
          <w:delText>14</w:delText>
        </w:r>
      </w:del>
      <w:del w:id="9139" w:author="Huy Duc. Nguyen" w:date="2017-08-29T13:07:00Z">
        <w:r w:rsidDel="00A81686">
          <w:rPr>
            <w:lang w:eastAsia="ja-JP"/>
          </w:rPr>
          <w:fldChar w:fldCharType="end"/>
        </w:r>
        <w:r w:rsidDel="00A81686">
          <w:rPr>
            <w:rFonts w:hint="eastAsia"/>
            <w:lang w:eastAsia="ja-JP"/>
          </w:rPr>
          <w:delText xml:space="preserve">: </w:delText>
        </w:r>
        <w:r w:rsidRPr="00394304" w:rsidDel="00A81686">
          <w:rPr>
            <w:lang w:eastAsia="ja-JP"/>
          </w:rPr>
          <w:delText>Images of glmark2 2014 (extracted)</w:delText>
        </w:r>
        <w:bookmarkStart w:id="9140" w:name="_Toc491775656"/>
        <w:bookmarkEnd w:id="9140"/>
      </w:del>
    </w:p>
    <w:p w:rsidR="005738C9" w:rsidRPr="00943D14" w:rsidDel="00A81686" w:rsidRDefault="005738C9" w:rsidP="005738C9">
      <w:pPr>
        <w:pStyle w:val="CETextBody"/>
        <w:rPr>
          <w:del w:id="9141" w:author="Huy Duc. Nguyen" w:date="2017-08-29T13:07:00Z"/>
          <w:lang w:eastAsia="ja-JP"/>
        </w:rPr>
      </w:pPr>
      <w:bookmarkStart w:id="9142" w:name="_Toc491775657"/>
      <w:bookmarkEnd w:id="9142"/>
    </w:p>
    <w:p w:rsidR="005738C9" w:rsidRPr="004278D7" w:rsidDel="00A81686" w:rsidRDefault="005738C9" w:rsidP="005738C9">
      <w:pPr>
        <w:pStyle w:val="CETextBody"/>
        <w:rPr>
          <w:del w:id="9143" w:author="Huy Duc. Nguyen" w:date="2017-08-29T13:07:00Z"/>
          <w:lang w:val="en-US" w:eastAsia="ja-JP"/>
        </w:rPr>
      </w:pPr>
      <w:bookmarkStart w:id="9144" w:name="_Toc491775658"/>
      <w:bookmarkEnd w:id="9144"/>
    </w:p>
    <w:p w:rsidR="005738C9" w:rsidRPr="00613E0B" w:rsidDel="00A81686" w:rsidRDefault="005738C9" w:rsidP="005738C9">
      <w:pPr>
        <w:pStyle w:val="CETextBody"/>
        <w:numPr>
          <w:ilvl w:val="0"/>
          <w:numId w:val="32"/>
        </w:numPr>
        <w:ind w:hanging="782"/>
        <w:rPr>
          <w:del w:id="9145" w:author="Huy Duc. Nguyen" w:date="2017-08-29T13:07:00Z"/>
          <w:lang w:val="en-US" w:eastAsia="ja-JP"/>
        </w:rPr>
      </w:pPr>
      <w:del w:id="9146" w:author="Huy Duc. Nguyen" w:date="2017-08-29T13:07:00Z">
        <w:r w:rsidRPr="00613E0B" w:rsidDel="00A81686">
          <w:rPr>
            <w:lang w:val="en-US" w:eastAsia="ja-JP"/>
          </w:rPr>
          <w:delText>Precondition</w:delText>
        </w:r>
        <w:bookmarkStart w:id="9147" w:name="_Toc491775659"/>
        <w:bookmarkEnd w:id="9147"/>
      </w:del>
    </w:p>
    <w:p w:rsidR="005738C9" w:rsidDel="00A81686" w:rsidRDefault="005738C9" w:rsidP="005738C9">
      <w:pPr>
        <w:pStyle w:val="CETextBody"/>
        <w:numPr>
          <w:ilvl w:val="0"/>
          <w:numId w:val="125"/>
        </w:numPr>
        <w:rPr>
          <w:del w:id="9148" w:author="Huy Duc. Nguyen" w:date="2017-08-29T13:07:00Z"/>
          <w:lang w:val="en-US" w:eastAsia="ja-JP"/>
        </w:rPr>
      </w:pPr>
      <w:del w:id="9149" w:author="Huy Duc. Nguyen" w:date="2017-08-29T13:07:00Z">
        <w:r w:rsidDel="00A81686">
          <w:rPr>
            <w:rFonts w:hint="eastAsia"/>
            <w:lang w:val="en-US" w:eastAsia="ja-JP"/>
          </w:rPr>
          <w:delText>Measure on Native Linux. (Type2)</w:delText>
        </w:r>
        <w:bookmarkStart w:id="9150" w:name="_Toc491775660"/>
        <w:bookmarkEnd w:id="9150"/>
      </w:del>
    </w:p>
    <w:p w:rsidR="005738C9" w:rsidDel="00A81686" w:rsidRDefault="005738C9" w:rsidP="005738C9">
      <w:pPr>
        <w:pStyle w:val="CETextBody"/>
        <w:numPr>
          <w:ilvl w:val="0"/>
          <w:numId w:val="125"/>
        </w:numPr>
        <w:rPr>
          <w:del w:id="9151" w:author="Huy Duc. Nguyen" w:date="2017-08-29T13:07:00Z"/>
          <w:lang w:val="en-US" w:eastAsia="ja-JP"/>
        </w:rPr>
      </w:pPr>
      <w:del w:id="9152" w:author="Huy Duc. Nguyen" w:date="2017-08-29T13:07:00Z">
        <w:r w:rsidDel="00A81686">
          <w:rPr>
            <w:rFonts w:hint="eastAsia"/>
            <w:lang w:val="en-US" w:eastAsia="ja-JP"/>
          </w:rPr>
          <w:delText>Applica</w:delText>
        </w:r>
        <w:r w:rsidDel="00A81686">
          <w:rPr>
            <w:lang w:val="en-US" w:eastAsia="ja-JP"/>
          </w:rPr>
          <w:delText>tion: glmark2 2014 2.0.1 (it shall be stored in the root file system)</w:delText>
        </w:r>
        <w:bookmarkStart w:id="9153" w:name="_Toc491775661"/>
        <w:bookmarkEnd w:id="9153"/>
      </w:del>
    </w:p>
    <w:p w:rsidR="005738C9" w:rsidDel="00A81686" w:rsidRDefault="005738C9" w:rsidP="005738C9">
      <w:pPr>
        <w:pStyle w:val="CETextBody"/>
        <w:numPr>
          <w:ilvl w:val="0"/>
          <w:numId w:val="125"/>
        </w:numPr>
        <w:rPr>
          <w:del w:id="9154" w:author="Huy Duc. Nguyen" w:date="2017-08-29T13:07:00Z"/>
          <w:lang w:val="en-US" w:eastAsia="ja-JP"/>
        </w:rPr>
      </w:pPr>
      <w:del w:id="9155" w:author="Huy Duc. Nguyen" w:date="2017-08-29T13:07:00Z">
        <w:r w:rsidDel="00A81686">
          <w:rPr>
            <w:lang w:val="en-US" w:eastAsia="ja-JP"/>
          </w:rPr>
          <w:delText>Window size for Linux: 1920x720</w:delText>
        </w:r>
        <w:bookmarkStart w:id="9156" w:name="_Toc491775662"/>
        <w:bookmarkEnd w:id="9156"/>
      </w:del>
    </w:p>
    <w:p w:rsidR="005738C9" w:rsidDel="00A81686" w:rsidRDefault="005738C9" w:rsidP="005738C9">
      <w:pPr>
        <w:pStyle w:val="CETextBody"/>
        <w:numPr>
          <w:ilvl w:val="0"/>
          <w:numId w:val="125"/>
        </w:numPr>
        <w:rPr>
          <w:del w:id="9157" w:author="Huy Duc. Nguyen" w:date="2017-08-29T13:07:00Z"/>
          <w:lang w:val="en-US" w:eastAsia="ja-JP"/>
        </w:rPr>
      </w:pPr>
      <w:del w:id="9158" w:author="Huy Duc. Nguyen" w:date="2017-08-29T13:07:00Z">
        <w:r w:rsidDel="00A81686">
          <w:rPr>
            <w:lang w:val="en-US" w:eastAsia="ja-JP"/>
          </w:rPr>
          <w:delText>Window System: DRM</w:delText>
        </w:r>
        <w:bookmarkStart w:id="9159" w:name="_Toc491775663"/>
        <w:bookmarkEnd w:id="9159"/>
      </w:del>
    </w:p>
    <w:p w:rsidR="005738C9" w:rsidDel="00A81686" w:rsidRDefault="005738C9" w:rsidP="005738C9">
      <w:pPr>
        <w:pStyle w:val="CETextBody"/>
        <w:ind w:left="142"/>
        <w:rPr>
          <w:del w:id="9160" w:author="Huy Duc. Nguyen" w:date="2017-08-29T13:07:00Z"/>
          <w:lang w:val="en-US" w:eastAsia="ja-JP"/>
        </w:rPr>
      </w:pPr>
      <w:del w:id="9161" w:author="Huy Duc. Nguyen" w:date="2017-08-29T13:07:00Z">
        <w:r w:rsidDel="00A81686">
          <w:rPr>
            <w:lang w:val="en-US" w:eastAsia="ja-JP"/>
          </w:rPr>
          <w:delText>Note: glmark2 runs without VSYNC synchronization. Therefore, the FPS will be more than 60 FPS.</w:delText>
        </w:r>
        <w:bookmarkStart w:id="9162" w:name="_Toc491775664"/>
        <w:bookmarkEnd w:id="9162"/>
      </w:del>
    </w:p>
    <w:p w:rsidR="005738C9" w:rsidRPr="001A28A7" w:rsidDel="00A81686" w:rsidRDefault="005738C9" w:rsidP="005738C9">
      <w:pPr>
        <w:pStyle w:val="CETextBody"/>
        <w:rPr>
          <w:del w:id="9163" w:author="Huy Duc. Nguyen" w:date="2017-08-29T13:07:00Z"/>
          <w:lang w:val="en-US" w:eastAsia="ja-JP"/>
        </w:rPr>
      </w:pPr>
      <w:bookmarkStart w:id="9164" w:name="_Toc491775665"/>
      <w:bookmarkEnd w:id="9164"/>
    </w:p>
    <w:p w:rsidR="005738C9" w:rsidDel="00A81686" w:rsidRDefault="005738C9" w:rsidP="005738C9">
      <w:pPr>
        <w:pStyle w:val="CETextBody"/>
        <w:numPr>
          <w:ilvl w:val="0"/>
          <w:numId w:val="32"/>
        </w:numPr>
        <w:ind w:hanging="782"/>
        <w:rPr>
          <w:del w:id="9165" w:author="Huy Duc. Nguyen" w:date="2017-08-29T13:07:00Z"/>
          <w:lang w:val="en-US" w:eastAsia="ja-JP"/>
        </w:rPr>
      </w:pPr>
      <w:del w:id="9166" w:author="Huy Duc. Nguyen" w:date="2017-08-29T13:07:00Z">
        <w:r w:rsidDel="00A81686">
          <w:rPr>
            <w:rFonts w:hint="eastAsia"/>
            <w:lang w:val="en-US" w:eastAsia="ja-JP"/>
          </w:rPr>
          <w:delText>How to measure</w:delText>
        </w:r>
        <w:bookmarkStart w:id="9167" w:name="_Toc491775666"/>
        <w:bookmarkEnd w:id="9167"/>
      </w:del>
    </w:p>
    <w:p w:rsidR="005738C9" w:rsidDel="00A81686" w:rsidRDefault="005738C9" w:rsidP="005738C9">
      <w:pPr>
        <w:pStyle w:val="CETextBody"/>
        <w:numPr>
          <w:ilvl w:val="0"/>
          <w:numId w:val="208"/>
        </w:numPr>
        <w:ind w:left="777"/>
        <w:rPr>
          <w:del w:id="9168" w:author="Huy Duc. Nguyen" w:date="2017-08-29T13:07:00Z"/>
          <w:lang w:val="en-US" w:eastAsia="ja-JP"/>
        </w:rPr>
      </w:pPr>
      <w:del w:id="9169" w:author="Huy Duc. Nguyen" w:date="2017-08-29T13:07:00Z">
        <w:r w:rsidDel="00A81686">
          <w:rPr>
            <w:rFonts w:hint="eastAsia"/>
            <w:lang w:val="en-US" w:eastAsia="ja-JP"/>
          </w:rPr>
          <w:delText>Login to Linux</w:delText>
        </w:r>
        <w:bookmarkStart w:id="9170" w:name="_Toc491775667"/>
        <w:bookmarkEnd w:id="9170"/>
      </w:del>
    </w:p>
    <w:p w:rsidR="005738C9" w:rsidRPr="006E44BB" w:rsidDel="00A81686" w:rsidRDefault="005738C9" w:rsidP="005738C9">
      <w:pPr>
        <w:pStyle w:val="CETextBody"/>
        <w:ind w:left="777"/>
        <w:rPr>
          <w:del w:id="9171" w:author="Huy Duc. Nguyen" w:date="2017-08-29T13:07:00Z"/>
          <w:rFonts w:ascii="Courier New" w:hAnsi="Courier New" w:cs="Courier New"/>
          <w:lang w:val="en-US" w:eastAsia="ja-JP"/>
        </w:rPr>
      </w:pPr>
      <w:del w:id="9172" w:author="Huy Duc. Nguyen" w:date="2017-08-29T13:07:00Z">
        <w:r w:rsidRPr="005D76AB" w:rsidDel="00A81686">
          <w:rPr>
            <w:noProof/>
            <w:lang w:val="en-US"/>
          </w:rPr>
          <mc:AlternateContent>
            <mc:Choice Requires="wps">
              <w:drawing>
                <wp:inline distT="0" distB="0" distL="0" distR="0" wp14:anchorId="4751C877" wp14:editId="27844623">
                  <wp:extent cx="5572125" cy="295275"/>
                  <wp:effectExtent l="0" t="0" r="28575" b="28575"/>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4751C877" id="テキスト ボックス 2" o:spid="_x0000_s1111"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GI6FcZ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9173" w:name="_Toc491775668"/>
        <w:bookmarkEnd w:id="9173"/>
      </w:del>
    </w:p>
    <w:p w:rsidR="005738C9" w:rsidDel="00A81686" w:rsidRDefault="005738C9" w:rsidP="005738C9">
      <w:pPr>
        <w:pStyle w:val="CETextBody"/>
        <w:numPr>
          <w:ilvl w:val="0"/>
          <w:numId w:val="208"/>
        </w:numPr>
        <w:ind w:left="777"/>
        <w:rPr>
          <w:del w:id="9174" w:author="Huy Duc. Nguyen" w:date="2017-08-29T13:07:00Z"/>
          <w:lang w:val="en-US" w:eastAsia="ja-JP"/>
        </w:rPr>
      </w:pPr>
      <w:del w:id="9175" w:author="Huy Duc. Nguyen" w:date="2017-08-29T13:07:00Z">
        <w:r w:rsidDel="00A81686">
          <w:rPr>
            <w:rFonts w:hint="eastAsia"/>
            <w:lang w:val="en-US" w:eastAsia="ja-JP"/>
          </w:rPr>
          <w:delText>Stop Weston using the following command.</w:delText>
        </w:r>
        <w:bookmarkStart w:id="9176" w:name="_Toc491775669"/>
        <w:bookmarkEnd w:id="9176"/>
      </w:del>
    </w:p>
    <w:p w:rsidR="005738C9" w:rsidRPr="006E44BB" w:rsidDel="00A81686" w:rsidRDefault="005738C9" w:rsidP="005738C9">
      <w:pPr>
        <w:pStyle w:val="CETextBody"/>
        <w:ind w:left="777"/>
        <w:rPr>
          <w:del w:id="9177" w:author="Huy Duc. Nguyen" w:date="2017-08-29T13:07:00Z"/>
          <w:rFonts w:ascii="Courier New" w:hAnsi="Courier New" w:cs="Courier New"/>
          <w:lang w:val="en-US" w:eastAsia="ja-JP"/>
        </w:rPr>
      </w:pPr>
      <w:del w:id="9178" w:author="Huy Duc. Nguyen" w:date="2017-08-29T13:07:00Z">
        <w:r w:rsidRPr="005D76AB" w:rsidDel="00A81686">
          <w:rPr>
            <w:noProof/>
            <w:lang w:val="en-US"/>
          </w:rPr>
          <mc:AlternateContent>
            <mc:Choice Requires="wps">
              <w:drawing>
                <wp:inline distT="0" distB="0" distL="0" distR="0" wp14:anchorId="18837C71" wp14:editId="0749B8B8">
                  <wp:extent cx="5572125" cy="295275"/>
                  <wp:effectExtent l="0" t="0" r="28575" b="28575"/>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systemctl stop weston</w:t>
                              </w:r>
                            </w:p>
                          </w:txbxContent>
                        </wps:txbx>
                        <wps:bodyPr rot="0" vert="horz" wrap="square" lIns="91440" tIns="45720" rIns="91440" bIns="45720" anchor="t" anchorCtr="0">
                          <a:noAutofit/>
                        </wps:bodyPr>
                      </wps:wsp>
                    </a:graphicData>
                  </a:graphic>
                </wp:inline>
              </w:drawing>
            </mc:Choice>
            <mc:Fallback>
              <w:pict>
                <v:shape w14:anchorId="18837C71" id="_x0000_s111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HrH51N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179" w:name="_Toc491775670"/>
        <w:bookmarkEnd w:id="9179"/>
      </w:del>
    </w:p>
    <w:p w:rsidR="005738C9" w:rsidDel="00A81686" w:rsidRDefault="005738C9" w:rsidP="005738C9">
      <w:pPr>
        <w:pStyle w:val="CETextBody"/>
        <w:numPr>
          <w:ilvl w:val="0"/>
          <w:numId w:val="208"/>
        </w:numPr>
        <w:ind w:left="777"/>
        <w:rPr>
          <w:del w:id="9180" w:author="Huy Duc. Nguyen" w:date="2017-08-29T13:07:00Z"/>
          <w:lang w:val="en-US" w:eastAsia="ja-JP"/>
        </w:rPr>
      </w:pPr>
      <w:del w:id="9181" w:author="Huy Duc. Nguyen" w:date="2017-08-29T13:07:00Z">
        <w:r w:rsidDel="00A81686">
          <w:rPr>
            <w:rFonts w:hint="eastAsia"/>
            <w:lang w:val="en-US" w:eastAsia="ja-JP"/>
          </w:rPr>
          <w:delText>Edit /etc/powervr.ini as follows</w:delText>
        </w:r>
        <w:r w:rsidDel="00A81686">
          <w:rPr>
            <w:lang w:val="en-US" w:eastAsia="ja-JP"/>
          </w:rPr>
          <w:delText xml:space="preserve"> to use the DRM Window System</w:delText>
        </w:r>
      </w:del>
      <w:ins w:id="9182" w:author="Masafumi Soeda" w:date="2017-03-13T17:25:00Z">
        <w:del w:id="9183" w:author="Huy Duc. Nguyen" w:date="2017-08-29T13:07:00Z">
          <w:r w:rsidR="000B3E0D" w:rsidDel="00A81686">
            <w:rPr>
              <w:rFonts w:hint="eastAsia"/>
              <w:lang w:val="en-US" w:eastAsia="ja-JP"/>
            </w:rPr>
            <w:delText xml:space="preserve"> </w:delText>
          </w:r>
          <w:r w:rsidR="000B3E0D" w:rsidDel="00A81686">
            <w:rPr>
              <w:lang w:val="en-US" w:eastAsia="ja-JP"/>
            </w:rPr>
            <w:delText>and HDMI output.</w:delText>
          </w:r>
        </w:del>
      </w:ins>
      <w:del w:id="9184" w:author="Huy Duc. Nguyen" w:date="2017-08-29T13:07:00Z">
        <w:r w:rsidDel="00A81686">
          <w:rPr>
            <w:lang w:val="en-US" w:eastAsia="ja-JP"/>
          </w:rPr>
          <w:delText>.</w:delText>
        </w:r>
        <w:bookmarkStart w:id="9185" w:name="_Toc491775671"/>
        <w:bookmarkEnd w:id="9185"/>
      </w:del>
    </w:p>
    <w:p w:rsidR="005738C9" w:rsidDel="00A81686" w:rsidRDefault="005738C9" w:rsidP="005738C9">
      <w:pPr>
        <w:pStyle w:val="CETextBody"/>
        <w:ind w:left="777"/>
        <w:rPr>
          <w:del w:id="9186" w:author="Huy Duc. Nguyen" w:date="2017-08-29T13:07:00Z"/>
          <w:lang w:val="en-US" w:eastAsia="ja-JP"/>
        </w:rPr>
      </w:pPr>
      <w:del w:id="9187" w:author="Huy Duc. Nguyen" w:date="2017-08-29T13:07:00Z">
        <w:r w:rsidDel="00A81686">
          <w:rPr>
            <w:lang w:val="en-US" w:eastAsia="ja-JP"/>
          </w:rPr>
          <w:delText>Before the modification</w:delText>
        </w:r>
        <w:bookmarkStart w:id="9188" w:name="_Toc491775672"/>
        <w:bookmarkEnd w:id="9188"/>
      </w:del>
    </w:p>
    <w:p w:rsidR="005738C9" w:rsidDel="00A81686" w:rsidRDefault="005738C9" w:rsidP="005738C9">
      <w:pPr>
        <w:pStyle w:val="CETextBody"/>
        <w:ind w:left="777"/>
        <w:rPr>
          <w:del w:id="9189" w:author="Huy Duc. Nguyen" w:date="2017-08-29T13:07:00Z"/>
          <w:lang w:val="en-US" w:eastAsia="ja-JP"/>
        </w:rPr>
      </w:pPr>
      <w:del w:id="9190" w:author="Huy Duc. Nguyen" w:date="2017-08-29T13:07:00Z">
        <w:r w:rsidRPr="005D76AB" w:rsidDel="00A81686">
          <w:rPr>
            <w:noProof/>
            <w:lang w:val="en-US"/>
          </w:rPr>
          <mc:AlternateContent>
            <mc:Choice Requires="wps">
              <w:drawing>
                <wp:inline distT="0" distB="0" distL="0" distR="0" wp14:anchorId="32403121" wp14:editId="63A98100">
                  <wp:extent cx="5572125" cy="295275"/>
                  <wp:effectExtent l="0" t="0" r="28575" b="28575"/>
                  <wp:docPr id="2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wps:txbx>
                        <wps:bodyPr rot="0" vert="horz" wrap="square" lIns="91440" tIns="45720" rIns="91440" bIns="45720" anchor="t" anchorCtr="0">
                          <a:noAutofit/>
                        </wps:bodyPr>
                      </wps:wsp>
                    </a:graphicData>
                  </a:graphic>
                </wp:inline>
              </w:drawing>
            </mc:Choice>
            <mc:Fallback>
              <w:pict>
                <v:shape w14:anchorId="32403121" id="_x0000_s111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BOikwV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rPr>
                          <w:t>WindowSystem=libpvrWAYLAND_WSEGL.so</w:t>
                        </w:r>
                      </w:p>
                    </w:txbxContent>
                  </v:textbox>
                  <w10:anchorlock/>
                </v:shape>
              </w:pict>
            </mc:Fallback>
          </mc:AlternateContent>
        </w:r>
        <w:bookmarkStart w:id="9191" w:name="_Toc491775673"/>
        <w:bookmarkEnd w:id="9191"/>
      </w:del>
    </w:p>
    <w:p w:rsidR="005738C9" w:rsidDel="00A81686" w:rsidRDefault="005738C9" w:rsidP="005738C9">
      <w:pPr>
        <w:pStyle w:val="CETextBody"/>
        <w:ind w:left="777"/>
        <w:rPr>
          <w:del w:id="9192" w:author="Huy Duc. Nguyen" w:date="2017-08-29T13:07:00Z"/>
          <w:lang w:val="en-US" w:eastAsia="ja-JP"/>
        </w:rPr>
      </w:pPr>
      <w:del w:id="9193" w:author="Huy Duc. Nguyen" w:date="2017-08-29T13:07:00Z">
        <w:r w:rsidDel="00A81686">
          <w:rPr>
            <w:lang w:val="en-US" w:eastAsia="ja-JP"/>
          </w:rPr>
          <w:delText>After the modification</w:delText>
        </w:r>
        <w:bookmarkStart w:id="9194" w:name="_Toc491775674"/>
        <w:bookmarkEnd w:id="9194"/>
      </w:del>
    </w:p>
    <w:p w:rsidR="005738C9" w:rsidDel="00A81686" w:rsidRDefault="005738C9" w:rsidP="005738C9">
      <w:pPr>
        <w:pStyle w:val="CETextBody"/>
        <w:ind w:left="777"/>
        <w:rPr>
          <w:del w:id="9195" w:author="Huy Duc. Nguyen" w:date="2017-08-29T13:07:00Z"/>
          <w:lang w:val="en-US" w:eastAsia="ja-JP"/>
        </w:rPr>
      </w:pPr>
      <w:del w:id="9196" w:author="Huy Duc. Nguyen" w:date="2017-08-29T13:07:00Z">
        <w:r w:rsidRPr="005D76AB" w:rsidDel="00A81686">
          <w:rPr>
            <w:noProof/>
            <w:lang w:val="en-US"/>
          </w:rPr>
          <mc:AlternateContent>
            <mc:Choice Requires="wps">
              <w:drawing>
                <wp:inline distT="0" distB="0" distL="0" distR="0" wp14:anchorId="78C6B7CF" wp14:editId="7A868618">
                  <wp:extent cx="5572125" cy="862641"/>
                  <wp:effectExtent l="0" t="0" r="28575" b="13970"/>
                  <wp:docPr id="215" name="テキスト ボックス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862641"/>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1"/>
                                  <w:szCs w:val="20"/>
                                  <w:lang w:val="en-US"/>
                                </w:rPr>
                              </w:pPr>
                              <w:r w:rsidRPr="00B43823">
                                <w:rPr>
                                  <w:rFonts w:ascii="Courier New" w:hAnsi="Courier New" w:cs="Courier New"/>
                                  <w:sz w:val="21"/>
                                  <w:szCs w:val="20"/>
                                  <w:lang w:val="en-US"/>
                                </w:rPr>
                                <w:t>;WindowSystem=libpvrWAYLAND_WSEGL.so</w:t>
                              </w:r>
                            </w:p>
                            <w:p w:rsidR="005B1E90" w:rsidRDefault="005B1E90" w:rsidP="005738C9">
                              <w:pPr>
                                <w:rPr>
                                  <w:ins w:id="9197" w:author="Masafumi Soeda" w:date="2017-03-13T17:25:00Z"/>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5B1E90" w:rsidRDefault="005B1E90" w:rsidP="005738C9">
                              <w:pPr>
                                <w:rPr>
                                  <w:ins w:id="9198" w:author="Masafumi Soeda" w:date="2017-03-13T17:26:00Z"/>
                                  <w:rFonts w:ascii="Courier New" w:hAnsi="Courier New" w:cs="Courier New"/>
                                  <w:sz w:val="21"/>
                                  <w:szCs w:val="20"/>
                                  <w:lang w:val="en-US"/>
                                </w:rPr>
                              </w:pPr>
                            </w:p>
                            <w:p w:rsidR="005B1E90" w:rsidRDefault="005B1E90" w:rsidP="005738C9">
                              <w:pPr>
                                <w:rPr>
                                  <w:ins w:id="9199" w:author="Masafumi Soeda" w:date="2017-03-13T17:26:00Z"/>
                                  <w:rFonts w:ascii="Courier New" w:hAnsi="Courier New" w:cs="Courier New"/>
                                  <w:sz w:val="21"/>
                                  <w:szCs w:val="20"/>
                                  <w:lang w:val="en-US" w:eastAsia="ja-JP"/>
                                </w:rPr>
                              </w:pPr>
                              <w:ins w:id="9200" w:author="Masafumi Soeda" w:date="2017-03-13T17:26:00Z">
                                <w:r>
                                  <w:rPr>
                                    <w:rFonts w:ascii="Courier New" w:hAnsi="Courier New" w:cs="Courier New" w:hint="eastAsia"/>
                                    <w:sz w:val="21"/>
                                    <w:szCs w:val="20"/>
                                    <w:lang w:val="en-US" w:eastAsia="ja-JP"/>
                                  </w:rPr>
                                  <w:t>;U</w:t>
                                </w:r>
                                <w:r>
                                  <w:rPr>
                                    <w:rFonts w:ascii="Courier New" w:hAnsi="Courier New" w:cs="Courier New"/>
                                    <w:sz w:val="21"/>
                                    <w:szCs w:val="20"/>
                                    <w:lang w:val="en-US" w:eastAsia="ja-JP"/>
                                  </w:rPr>
                                  <w:t>se HDMI output</w:t>
                                </w:r>
                              </w:ins>
                            </w:p>
                            <w:p w:rsidR="005B1E90" w:rsidRPr="00B43823" w:rsidDel="000B3E0D" w:rsidRDefault="005B1E90" w:rsidP="005738C9">
                              <w:pPr>
                                <w:rPr>
                                  <w:del w:id="9201" w:author="Masafumi Soeda" w:date="2017-03-13T17:26:00Z"/>
                                  <w:rFonts w:ascii="Courier New" w:hAnsi="Courier New" w:cs="Courier New"/>
                                  <w:sz w:val="21"/>
                                  <w:szCs w:val="20"/>
                                  <w:lang w:val="en-US"/>
                                </w:rPr>
                              </w:pPr>
                              <w:ins w:id="9202" w:author="Masafumi Soeda" w:date="2017-03-13T17:26:00Z">
                                <w:r w:rsidRPr="000B3E0D">
                                  <w:rPr>
                                    <w:rFonts w:ascii="Courier New" w:hAnsi="Courier New" w:cs="Courier New"/>
                                    <w:sz w:val="21"/>
                                    <w:szCs w:val="20"/>
                                    <w:lang w:val="en-US"/>
                                  </w:rPr>
                                  <w:t>SetDefaultDisplay=1</w:t>
                                </w:r>
                              </w:ins>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78C6B7CF" id="テキスト ボックス 215" o:spid="_x0000_s1114" type="#_x0000_t202" style="width:438.75pt;height:6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">
                  <v:textbox>
                    <w:txbxContent>
                      <w:p w:rsidR="005B1E90" w:rsidRPr="00B43823" w:rsidRDefault="005B1E90" w:rsidP="005738C9">
                        <w:pPr>
                          <w:rPr>
                            <w:rFonts w:ascii="Courier New" w:hAnsi="Courier New" w:cs="Courier New"/>
                            <w:sz w:val="21"/>
                            <w:szCs w:val="20"/>
                            <w:lang w:val="en-US"/>
                          </w:rPr>
                        </w:pPr>
                        <w:proofErr w:type="gramStart"/>
                        <w:r w:rsidRPr="00B43823">
                          <w:rPr>
                            <w:rFonts w:ascii="Courier New" w:hAnsi="Courier New" w:cs="Courier New"/>
                            <w:sz w:val="21"/>
                            <w:szCs w:val="20"/>
                            <w:lang w:val="en-US"/>
                          </w:rPr>
                          <w:t>;</w:t>
                        </w:r>
                        <w:proofErr w:type="spellStart"/>
                        <w:r w:rsidRPr="00B43823">
                          <w:rPr>
                            <w:rFonts w:ascii="Courier New" w:hAnsi="Courier New" w:cs="Courier New"/>
                            <w:sz w:val="21"/>
                            <w:szCs w:val="20"/>
                            <w:lang w:val="en-US"/>
                          </w:rPr>
                          <w:t>WindowSystem</w:t>
                        </w:r>
                        <w:proofErr w:type="spellEnd"/>
                        <w:proofErr w:type="gramEnd"/>
                        <w:r w:rsidRPr="00B43823">
                          <w:rPr>
                            <w:rFonts w:ascii="Courier New" w:hAnsi="Courier New" w:cs="Courier New"/>
                            <w:sz w:val="21"/>
                            <w:szCs w:val="20"/>
                            <w:lang w:val="en-US"/>
                          </w:rPr>
                          <w:t>=libpvrWAYLAND_WSEGL.so</w:t>
                        </w:r>
                      </w:p>
                      <w:p w:rsidR="005B1E90" w:rsidRDefault="005B1E90" w:rsidP="005738C9">
                        <w:pPr>
                          <w:rPr>
                            <w:ins w:id="9407" w:author="Masafumi Soeda" w:date="2017-03-13T17:25:00Z"/>
                            <w:rFonts w:ascii="Courier New" w:hAnsi="Courier New" w:cs="Courier New"/>
                            <w:sz w:val="21"/>
                            <w:szCs w:val="20"/>
                            <w:lang w:val="en-US"/>
                          </w:rPr>
                        </w:pPr>
                        <w:r w:rsidRPr="00B43823">
                          <w:rPr>
                            <w:rFonts w:ascii="Courier New" w:hAnsi="Courier New" w:cs="Courier New"/>
                            <w:sz w:val="21"/>
                            <w:szCs w:val="20"/>
                            <w:lang w:val="en-US"/>
                          </w:rPr>
                          <w:t>WindowSystem=libpvrDRM_WSEGL.so</w:t>
                        </w:r>
                      </w:p>
                      <w:p w:rsidR="005B1E90" w:rsidRDefault="005B1E90" w:rsidP="005738C9">
                        <w:pPr>
                          <w:rPr>
                            <w:ins w:id="9408" w:author="Masafumi Soeda" w:date="2017-03-13T17:26:00Z"/>
                            <w:rFonts w:ascii="Courier New" w:hAnsi="Courier New" w:cs="Courier New"/>
                            <w:sz w:val="21"/>
                            <w:szCs w:val="20"/>
                            <w:lang w:val="en-US"/>
                          </w:rPr>
                        </w:pPr>
                      </w:p>
                      <w:p w:rsidR="005B1E90" w:rsidRDefault="005B1E90" w:rsidP="005738C9">
                        <w:pPr>
                          <w:rPr>
                            <w:ins w:id="9409" w:author="Masafumi Soeda" w:date="2017-03-13T17:26:00Z"/>
                            <w:rFonts w:ascii="Courier New" w:hAnsi="Courier New" w:cs="Courier New"/>
                            <w:sz w:val="21"/>
                            <w:szCs w:val="20"/>
                            <w:lang w:val="en-US" w:eastAsia="ja-JP"/>
                          </w:rPr>
                        </w:pPr>
                        <w:proofErr w:type="gramStart"/>
                        <w:ins w:id="9410" w:author="Masafumi Soeda" w:date="2017-03-13T17:26:00Z">
                          <w:r>
                            <w:rPr>
                              <w:rFonts w:ascii="Courier New" w:hAnsi="Courier New" w:cs="Courier New" w:hint="eastAsia"/>
                              <w:sz w:val="21"/>
                              <w:szCs w:val="20"/>
                              <w:lang w:val="en-US" w:eastAsia="ja-JP"/>
                            </w:rPr>
                            <w:t>;U</w:t>
                          </w:r>
                          <w:r>
                            <w:rPr>
                              <w:rFonts w:ascii="Courier New" w:hAnsi="Courier New" w:cs="Courier New"/>
                              <w:sz w:val="21"/>
                              <w:szCs w:val="20"/>
                              <w:lang w:val="en-US" w:eastAsia="ja-JP"/>
                            </w:rPr>
                            <w:t>se</w:t>
                          </w:r>
                          <w:proofErr w:type="gramEnd"/>
                          <w:r>
                            <w:rPr>
                              <w:rFonts w:ascii="Courier New" w:hAnsi="Courier New" w:cs="Courier New"/>
                              <w:sz w:val="21"/>
                              <w:szCs w:val="20"/>
                              <w:lang w:val="en-US" w:eastAsia="ja-JP"/>
                            </w:rPr>
                            <w:t xml:space="preserve"> HDMI output</w:t>
                          </w:r>
                        </w:ins>
                      </w:p>
                      <w:p w:rsidR="005B1E90" w:rsidRPr="00B43823" w:rsidDel="000B3E0D" w:rsidRDefault="005B1E90" w:rsidP="005738C9">
                        <w:pPr>
                          <w:rPr>
                            <w:del w:id="9411" w:author="Masafumi Soeda" w:date="2017-03-13T17:26:00Z"/>
                            <w:rFonts w:ascii="Courier New" w:hAnsi="Courier New" w:cs="Courier New"/>
                            <w:sz w:val="21"/>
                            <w:szCs w:val="20"/>
                            <w:lang w:val="en-US"/>
                          </w:rPr>
                        </w:pPr>
                        <w:proofErr w:type="spellStart"/>
                        <w:ins w:id="9412" w:author="Masafumi Soeda" w:date="2017-03-13T17:26:00Z">
                          <w:r w:rsidRPr="000B3E0D">
                            <w:rPr>
                              <w:rFonts w:ascii="Courier New" w:hAnsi="Courier New" w:cs="Courier New"/>
                              <w:sz w:val="21"/>
                              <w:szCs w:val="20"/>
                              <w:lang w:val="en-US"/>
                            </w:rPr>
                            <w:t>SetDefaultDisplay</w:t>
                          </w:r>
                          <w:proofErr w:type="spellEnd"/>
                          <w:r w:rsidRPr="000B3E0D">
                            <w:rPr>
                              <w:rFonts w:ascii="Courier New" w:hAnsi="Courier New" w:cs="Courier New"/>
                              <w:sz w:val="21"/>
                              <w:szCs w:val="20"/>
                              <w:lang w:val="en-US"/>
                            </w:rPr>
                            <w:t>=1</w:t>
                          </w:r>
                        </w:ins>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203" w:name="_Toc491775675"/>
        <w:bookmarkEnd w:id="9203"/>
      </w:del>
    </w:p>
    <w:p w:rsidR="005738C9" w:rsidDel="00A81686" w:rsidRDefault="005738C9" w:rsidP="005738C9">
      <w:pPr>
        <w:pStyle w:val="CETextBody"/>
        <w:numPr>
          <w:ilvl w:val="0"/>
          <w:numId w:val="208"/>
        </w:numPr>
        <w:ind w:left="777"/>
        <w:rPr>
          <w:del w:id="9204" w:author="Huy Duc. Nguyen" w:date="2017-08-29T13:07:00Z"/>
          <w:lang w:val="en-US" w:eastAsia="ja-JP"/>
        </w:rPr>
      </w:pPr>
      <w:del w:id="9205" w:author="Huy Duc. Nguyen" w:date="2017-08-29T13:07:00Z">
        <w:r w:rsidDel="00A81686">
          <w:rPr>
            <w:lang w:val="en-US" w:eastAsia="ja-JP"/>
          </w:rPr>
          <w:delText>Disable Weston using the following command.</w:delText>
        </w:r>
        <w:bookmarkStart w:id="9206" w:name="_Toc491775676"/>
        <w:bookmarkEnd w:id="9206"/>
      </w:del>
    </w:p>
    <w:p w:rsidR="005738C9" w:rsidRPr="006E44BB" w:rsidDel="00A81686" w:rsidRDefault="005738C9" w:rsidP="005738C9">
      <w:pPr>
        <w:pStyle w:val="CETextBody"/>
        <w:ind w:left="777"/>
        <w:rPr>
          <w:del w:id="9207" w:author="Huy Duc. Nguyen" w:date="2017-08-29T13:07:00Z"/>
          <w:rFonts w:ascii="Courier New" w:hAnsi="Courier New" w:cs="Courier New"/>
          <w:lang w:val="en-US" w:eastAsia="ja-JP"/>
        </w:rPr>
      </w:pPr>
      <w:del w:id="9208" w:author="Huy Duc. Nguyen" w:date="2017-08-29T13:07:00Z">
        <w:r w:rsidRPr="005D76AB" w:rsidDel="00A81686">
          <w:rPr>
            <w:noProof/>
            <w:lang w:val="en-US"/>
          </w:rPr>
          <mc:AlternateContent>
            <mc:Choice Requires="wps">
              <w:drawing>
                <wp:inline distT="0" distB="0" distL="0" distR="0" wp14:anchorId="15D33757" wp14:editId="62FEB861">
                  <wp:extent cx="5572125" cy="295275"/>
                  <wp:effectExtent l="0" t="0" r="28575" b="28575"/>
                  <wp:docPr id="2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DF1C3F">
                                <w:rPr>
                                  <w:rFonts w:ascii="Courier New" w:hAnsi="Courier New" w:cs="Courier New"/>
                                  <w:sz w:val="22"/>
                                  <w:szCs w:val="22"/>
                                  <w:lang w:val="en-US" w:eastAsia="ja-JP"/>
                                </w:rPr>
                                <w:t>systemctl disable weston</w:t>
                              </w:r>
                            </w:p>
                          </w:txbxContent>
                        </wps:txbx>
                        <wps:bodyPr rot="0" vert="horz" wrap="square" lIns="91440" tIns="45720" rIns="91440" bIns="45720" anchor="t" anchorCtr="0">
                          <a:noAutofit/>
                        </wps:bodyPr>
                      </wps:wsp>
                    </a:graphicData>
                  </a:graphic>
                </wp:inline>
              </w:drawing>
            </mc:Choice>
            <mc:Fallback>
              <w:pict>
                <v:shape w14:anchorId="15D33757" id="_x0000_s111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Dwq7kR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systemctl</w:t>
                        </w:r>
                        <w:proofErr w:type="spellEnd"/>
                        <w:r w:rsidRPr="00DF1C3F">
                          <w:rPr>
                            <w:rFonts w:ascii="Courier New" w:hAnsi="Courier New" w:cs="Courier New"/>
                            <w:sz w:val="22"/>
                            <w:szCs w:val="22"/>
                            <w:lang w:val="en-US" w:eastAsia="ja-JP"/>
                          </w:rPr>
                          <w:t xml:space="preserve"> disable </w:t>
                        </w:r>
                        <w:proofErr w:type="spellStart"/>
                        <w:proofErr w:type="gramStart"/>
                        <w:r w:rsidRPr="00DF1C3F">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209" w:name="_Toc491775677"/>
        <w:bookmarkEnd w:id="9209"/>
      </w:del>
    </w:p>
    <w:p w:rsidR="005738C9" w:rsidDel="00A81686" w:rsidRDefault="005738C9" w:rsidP="005738C9">
      <w:pPr>
        <w:pStyle w:val="CETextBody"/>
        <w:numPr>
          <w:ilvl w:val="0"/>
          <w:numId w:val="208"/>
        </w:numPr>
        <w:ind w:left="777"/>
        <w:rPr>
          <w:del w:id="9210" w:author="Huy Duc. Nguyen" w:date="2017-08-29T13:07:00Z"/>
          <w:lang w:val="en-US" w:eastAsia="ja-JP"/>
        </w:rPr>
      </w:pPr>
      <w:del w:id="9211" w:author="Huy Duc. Nguyen" w:date="2017-08-29T13:07:00Z">
        <w:r w:rsidDel="00A81686">
          <w:rPr>
            <w:rFonts w:hint="eastAsia"/>
            <w:lang w:val="en-US" w:eastAsia="ja-JP"/>
          </w:rPr>
          <w:delText>Reboot Salvator-X</w:delText>
        </w:r>
        <w:bookmarkStart w:id="9212" w:name="_Toc491775678"/>
        <w:bookmarkEnd w:id="9212"/>
      </w:del>
    </w:p>
    <w:p w:rsidR="005738C9" w:rsidDel="00A81686" w:rsidRDefault="005738C9" w:rsidP="005738C9">
      <w:pPr>
        <w:pStyle w:val="CETextBody"/>
        <w:numPr>
          <w:ilvl w:val="0"/>
          <w:numId w:val="208"/>
        </w:numPr>
        <w:ind w:left="777"/>
        <w:rPr>
          <w:del w:id="9213" w:author="Huy Duc. Nguyen" w:date="2017-08-29T13:07:00Z"/>
          <w:lang w:val="en-US" w:eastAsia="ja-JP"/>
        </w:rPr>
      </w:pPr>
      <w:del w:id="9214" w:author="Huy Duc. Nguyen" w:date="2017-08-29T13:07:00Z">
        <w:r w:rsidDel="00A81686">
          <w:rPr>
            <w:lang w:val="en-US" w:eastAsia="ja-JP"/>
          </w:rPr>
          <w:delText>Push any key on the terminal before counting down of the U-boot to setup the U-boot.</w:delText>
        </w:r>
        <w:bookmarkStart w:id="9215" w:name="_Toc491775679"/>
        <w:bookmarkEnd w:id="9215"/>
      </w:del>
    </w:p>
    <w:p w:rsidR="005738C9" w:rsidDel="00A81686" w:rsidRDefault="005738C9" w:rsidP="005738C9">
      <w:pPr>
        <w:pStyle w:val="CETextBody"/>
        <w:numPr>
          <w:ilvl w:val="0"/>
          <w:numId w:val="208"/>
        </w:numPr>
        <w:ind w:left="777"/>
        <w:rPr>
          <w:del w:id="9216" w:author="Huy Duc. Nguyen" w:date="2017-08-29T13:07:00Z"/>
          <w:lang w:val="en-US" w:eastAsia="ja-JP"/>
        </w:rPr>
      </w:pPr>
      <w:del w:id="9217" w:author="Huy Duc. Nguyen" w:date="2017-08-29T13:07:00Z">
        <w:r w:rsidDel="00A81686">
          <w:rPr>
            <w:lang w:val="en-US" w:eastAsia="ja-JP"/>
          </w:rPr>
          <w:delText>Enter editenv command as follows.</w:delText>
        </w:r>
        <w:bookmarkStart w:id="9218" w:name="_Toc491775680"/>
        <w:bookmarkEnd w:id="9218"/>
      </w:del>
    </w:p>
    <w:p w:rsidR="005738C9" w:rsidRPr="006E44BB" w:rsidDel="00A81686" w:rsidRDefault="005738C9" w:rsidP="005738C9">
      <w:pPr>
        <w:pStyle w:val="CETextBody"/>
        <w:ind w:left="777"/>
        <w:rPr>
          <w:del w:id="9219" w:author="Huy Duc. Nguyen" w:date="2017-08-29T13:07:00Z"/>
          <w:rFonts w:ascii="Courier New" w:hAnsi="Courier New" w:cs="Courier New"/>
          <w:lang w:val="en-US" w:eastAsia="ja-JP"/>
        </w:rPr>
      </w:pPr>
      <w:del w:id="9220" w:author="Huy Duc. Nguyen" w:date="2017-08-29T13:07:00Z">
        <w:r w:rsidRPr="005D76AB" w:rsidDel="00A81686">
          <w:rPr>
            <w:noProof/>
            <w:lang w:val="en-US"/>
          </w:rPr>
          <mc:AlternateContent>
            <mc:Choice Requires="wps">
              <w:drawing>
                <wp:inline distT="0" distB="0" distL="0" distR="0" wp14:anchorId="60F44EC8" wp14:editId="177F3DED">
                  <wp:extent cx="5572125" cy="295275"/>
                  <wp:effectExtent l="0" t="0" r="28575" b="28575"/>
                  <wp:docPr id="2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=&gt; editenv bootargs</w:t>
                              </w:r>
                            </w:p>
                          </w:txbxContent>
                        </wps:txbx>
                        <wps:bodyPr rot="0" vert="horz" wrap="square" lIns="91440" tIns="45720" rIns="91440" bIns="45720" anchor="t" anchorCtr="0">
                          <a:noAutofit/>
                        </wps:bodyPr>
                      </wps:wsp>
                    </a:graphicData>
                  </a:graphic>
                </wp:inline>
              </w:drawing>
            </mc:Choice>
            <mc:Fallback>
              <w:pict>
                <v:shape w14:anchorId="60F44EC8" id="_x0000_s1116"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GIjga9GAgAA&#10;Xw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DF1C3F">
                          <w:rPr>
                            <w:rFonts w:ascii="Courier New" w:hAnsi="Courier New" w:cs="Courier New"/>
                            <w:sz w:val="22"/>
                            <w:szCs w:val="22"/>
                            <w:lang w:val="en-US" w:eastAsia="ja-JP"/>
                          </w:rPr>
                          <w:t>editenv</w:t>
                        </w:r>
                        <w:proofErr w:type="spellEnd"/>
                        <w:proofErr w:type="gramEnd"/>
                        <w:r w:rsidRPr="00DF1C3F">
                          <w:rPr>
                            <w:rFonts w:ascii="Courier New" w:hAnsi="Courier New" w:cs="Courier New"/>
                            <w:sz w:val="22"/>
                            <w:szCs w:val="22"/>
                            <w:lang w:val="en-US" w:eastAsia="ja-JP"/>
                          </w:rPr>
                          <w:t xml:space="preserve"> </w:t>
                        </w:r>
                        <w:proofErr w:type="spellStart"/>
                        <w:r w:rsidRPr="00DF1C3F">
                          <w:rPr>
                            <w:rFonts w:ascii="Courier New" w:hAnsi="Courier New" w:cs="Courier New"/>
                            <w:sz w:val="22"/>
                            <w:szCs w:val="22"/>
                            <w:lang w:val="en-US" w:eastAsia="ja-JP"/>
                          </w:rPr>
                          <w:t>bootargs</w:t>
                        </w:r>
                        <w:proofErr w:type="spellEnd"/>
                      </w:p>
                    </w:txbxContent>
                  </v:textbox>
                  <w10:anchorlock/>
                </v:shape>
              </w:pict>
            </mc:Fallback>
          </mc:AlternateContent>
        </w:r>
        <w:bookmarkStart w:id="9221" w:name="_Toc491775681"/>
        <w:bookmarkEnd w:id="9221"/>
      </w:del>
    </w:p>
    <w:p w:rsidR="005738C9" w:rsidDel="00A81686" w:rsidRDefault="005738C9" w:rsidP="005738C9">
      <w:pPr>
        <w:pStyle w:val="CETextBody"/>
        <w:numPr>
          <w:ilvl w:val="0"/>
          <w:numId w:val="208"/>
        </w:numPr>
        <w:ind w:left="777"/>
        <w:rPr>
          <w:del w:id="9222" w:author="Huy Duc. Nguyen" w:date="2017-08-29T13:07:00Z"/>
          <w:lang w:val="en-US" w:eastAsia="ja-JP"/>
        </w:rPr>
      </w:pPr>
      <w:del w:id="9223" w:author="Huy Duc. Nguyen" w:date="2017-08-29T13:07:00Z">
        <w:r w:rsidDel="00A81686">
          <w:rPr>
            <w:lang w:val="en-US" w:eastAsia="ja-JP"/>
          </w:rPr>
          <w:delText>You will see the following line.</w:delText>
        </w:r>
        <w:bookmarkStart w:id="9224" w:name="_Toc491775682"/>
        <w:bookmarkEnd w:id="9224"/>
      </w:del>
    </w:p>
    <w:p w:rsidR="005738C9" w:rsidRPr="00536F5E" w:rsidDel="00A81686" w:rsidRDefault="005738C9" w:rsidP="005738C9">
      <w:pPr>
        <w:pStyle w:val="CETextBody"/>
        <w:ind w:left="777"/>
        <w:rPr>
          <w:del w:id="9225" w:author="Huy Duc. Nguyen" w:date="2017-08-29T13:07:00Z"/>
          <w:lang w:val="en-US" w:eastAsia="ja-JP"/>
        </w:rPr>
      </w:pPr>
      <w:del w:id="9226" w:author="Huy Duc. Nguyen" w:date="2017-08-29T13:07:00Z">
        <w:r w:rsidRPr="005D76AB" w:rsidDel="00A81686">
          <w:rPr>
            <w:noProof/>
            <w:lang w:val="en-US"/>
          </w:rPr>
          <mc:AlternateContent>
            <mc:Choice Requires="wps">
              <w:drawing>
                <wp:inline distT="0" distB="0" distL="0" distR="0" wp14:anchorId="07777CD3" wp14:editId="0DFC6852">
                  <wp:extent cx="5572125" cy="431321"/>
                  <wp:effectExtent l="0" t="0" r="28575" b="26035"/>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1321"/>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820706">
                                <w:rPr>
                                  <w:rFonts w:ascii="Courier New" w:hAnsi="Courier New" w:cs="Courier New"/>
                                  <w:sz w:val="22"/>
                                  <w:szCs w:val="22"/>
                                </w:rPr>
                                <w:t>edit: bootargs = "consoleblank=0 console=ttySC0,115200 rw rootwait root=/dev/mmcblk0p2 cma=512M"</w:t>
                              </w:r>
                            </w:p>
                          </w:txbxContent>
                        </wps:txbx>
                        <wps:bodyPr rot="0" vert="horz" wrap="square" lIns="91440" tIns="45720" rIns="91440" bIns="45720" anchor="t" anchorCtr="0">
                          <a:noAutofit/>
                        </wps:bodyPr>
                      </wps:wsp>
                    </a:graphicData>
                  </a:graphic>
                </wp:inline>
              </w:drawing>
            </mc:Choice>
            <mc:Fallback>
              <w:pict>
                <v:shape w14:anchorId="07777CD3" id="_x0000_s1117" type="#_x0000_t202" style="width:438.75pt;height: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">
                  <v:textbox>
                    <w:txbxContent>
                      <w:p w:rsidR="005B1E90" w:rsidRPr="00B43823" w:rsidRDefault="005B1E90" w:rsidP="005738C9">
                        <w:pPr>
                          <w:rPr>
                            <w:rFonts w:ascii="Courier New" w:hAnsi="Courier New" w:cs="Courier New"/>
                            <w:sz w:val="22"/>
                            <w:szCs w:val="22"/>
                          </w:rPr>
                        </w:pPr>
                        <w:proofErr w:type="gramStart"/>
                        <w:r w:rsidRPr="00820706">
                          <w:rPr>
                            <w:rFonts w:ascii="Courier New" w:hAnsi="Courier New" w:cs="Courier New"/>
                            <w:sz w:val="22"/>
                            <w:szCs w:val="22"/>
                          </w:rPr>
                          <w:t>edit</w:t>
                        </w:r>
                        <w:proofErr w:type="gram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bootargs</w:t>
                        </w:r>
                        <w:proofErr w:type="spellEnd"/>
                        <w:r w:rsidRPr="00820706">
                          <w:rPr>
                            <w:rFonts w:ascii="Courier New" w:hAnsi="Courier New" w:cs="Courier New"/>
                            <w:sz w:val="22"/>
                            <w:szCs w:val="22"/>
                          </w:rPr>
                          <w:t xml:space="preserve"> = "</w:t>
                        </w:r>
                        <w:proofErr w:type="spellStart"/>
                        <w:r w:rsidRPr="00820706">
                          <w:rPr>
                            <w:rFonts w:ascii="Courier New" w:hAnsi="Courier New" w:cs="Courier New"/>
                            <w:sz w:val="22"/>
                            <w:szCs w:val="22"/>
                          </w:rPr>
                          <w:t>consoleblank</w:t>
                        </w:r>
                        <w:proofErr w:type="spellEnd"/>
                        <w:r w:rsidRPr="00820706">
                          <w:rPr>
                            <w:rFonts w:ascii="Courier New" w:hAnsi="Courier New" w:cs="Courier New"/>
                            <w:sz w:val="22"/>
                            <w:szCs w:val="22"/>
                          </w:rPr>
                          <w:t xml:space="preserve">=0 console=ttySC0,115200 </w:t>
                        </w:r>
                        <w:proofErr w:type="spellStart"/>
                        <w:r w:rsidRPr="00820706">
                          <w:rPr>
                            <w:rFonts w:ascii="Courier New" w:hAnsi="Courier New" w:cs="Courier New"/>
                            <w:sz w:val="22"/>
                            <w:szCs w:val="22"/>
                          </w:rPr>
                          <w:t>rw</w:t>
                        </w:r>
                        <w:proofErr w:type="spellEnd"/>
                        <w:r w:rsidRPr="00820706">
                          <w:rPr>
                            <w:rFonts w:ascii="Courier New" w:hAnsi="Courier New" w:cs="Courier New"/>
                            <w:sz w:val="22"/>
                            <w:szCs w:val="22"/>
                          </w:rPr>
                          <w:t xml:space="preserve"> </w:t>
                        </w:r>
                        <w:proofErr w:type="spellStart"/>
                        <w:r w:rsidRPr="00820706">
                          <w:rPr>
                            <w:rFonts w:ascii="Courier New" w:hAnsi="Courier New" w:cs="Courier New"/>
                            <w:sz w:val="22"/>
                            <w:szCs w:val="22"/>
                          </w:rPr>
                          <w:t>rootwait</w:t>
                        </w:r>
                        <w:proofErr w:type="spellEnd"/>
                        <w:r w:rsidRPr="00820706">
                          <w:rPr>
                            <w:rFonts w:ascii="Courier New" w:hAnsi="Courier New" w:cs="Courier New"/>
                            <w:sz w:val="22"/>
                            <w:szCs w:val="22"/>
                          </w:rPr>
                          <w:t xml:space="preserve"> root=/dev/mmcblk0p2 </w:t>
                        </w:r>
                        <w:proofErr w:type="spellStart"/>
                        <w:r w:rsidRPr="00820706">
                          <w:rPr>
                            <w:rFonts w:ascii="Courier New" w:hAnsi="Courier New" w:cs="Courier New"/>
                            <w:sz w:val="22"/>
                            <w:szCs w:val="22"/>
                          </w:rPr>
                          <w:t>cma</w:t>
                        </w:r>
                        <w:proofErr w:type="spellEnd"/>
                        <w:r w:rsidRPr="00820706">
                          <w:rPr>
                            <w:rFonts w:ascii="Courier New" w:hAnsi="Courier New" w:cs="Courier New"/>
                            <w:sz w:val="22"/>
                            <w:szCs w:val="22"/>
                          </w:rPr>
                          <w:t>=512M"</w:t>
                        </w:r>
                      </w:p>
                    </w:txbxContent>
                  </v:textbox>
                  <w10:anchorlock/>
                </v:shape>
              </w:pict>
            </mc:Fallback>
          </mc:AlternateContent>
        </w:r>
        <w:bookmarkStart w:id="9227" w:name="_Toc491775683"/>
        <w:bookmarkEnd w:id="9227"/>
      </w:del>
    </w:p>
    <w:p w:rsidR="005738C9" w:rsidDel="00A81686" w:rsidRDefault="005738C9" w:rsidP="005738C9">
      <w:pPr>
        <w:pStyle w:val="CETextBody"/>
        <w:ind w:left="777"/>
        <w:rPr>
          <w:del w:id="9228" w:author="Huy Duc. Nguyen" w:date="2017-08-29T13:07:00Z"/>
          <w:lang w:val="en-US" w:eastAsia="ja-JP"/>
        </w:rPr>
      </w:pPr>
      <w:del w:id="9229" w:author="Huy Duc. Nguyen" w:date="2017-08-29T13:07:00Z">
        <w:r w:rsidDel="00A81686">
          <w:rPr>
            <w:lang w:val="en-US" w:eastAsia="ja-JP"/>
          </w:rPr>
          <w:delText>Add “</w:delText>
        </w:r>
        <w:r w:rsidRPr="00797898" w:rsidDel="00A81686">
          <w:rPr>
            <w:lang w:val="en-US" w:eastAsia="ja-JP"/>
          </w:rPr>
          <w:delText>rootdelay</w:delText>
        </w:r>
        <w:r w:rsidDel="00A81686">
          <w:rPr>
            <w:lang w:val="en-US" w:eastAsia="ja-JP"/>
          </w:rPr>
          <w:delText>=10 video=HDMI-A-1:1920x720@60m” as follows and press Enter.</w:delText>
        </w:r>
        <w:bookmarkStart w:id="9230" w:name="_Toc491775684"/>
        <w:bookmarkEnd w:id="9230"/>
      </w:del>
    </w:p>
    <w:p w:rsidR="005738C9" w:rsidDel="00A81686" w:rsidRDefault="005738C9" w:rsidP="005738C9">
      <w:pPr>
        <w:pStyle w:val="CETextBody"/>
        <w:ind w:left="777"/>
        <w:rPr>
          <w:del w:id="9231" w:author="Huy Duc. Nguyen" w:date="2017-08-29T13:07:00Z"/>
          <w:lang w:val="en-US" w:eastAsia="ja-JP"/>
        </w:rPr>
      </w:pPr>
      <w:del w:id="9232" w:author="Huy Duc. Nguyen" w:date="2017-08-29T13:07:00Z">
        <w:r w:rsidRPr="005D76AB" w:rsidDel="00A81686">
          <w:rPr>
            <w:noProof/>
            <w:lang w:val="en-US"/>
          </w:rPr>
          <mc:AlternateContent>
            <mc:Choice Requires="wps">
              <w:drawing>
                <wp:inline distT="0" distB="0" distL="0" distR="0" wp14:anchorId="273AD813" wp14:editId="178012EB">
                  <wp:extent cx="5572125" cy="621102"/>
                  <wp:effectExtent l="0" t="0" r="28575" b="26670"/>
                  <wp:docPr id="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621102"/>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4D6061">
                                <w:rPr>
                                  <w:rFonts w:ascii="Courier New" w:hAnsi="Courier New" w:cs="Courier New"/>
                                  <w:sz w:val="22"/>
                                  <w:szCs w:val="22"/>
                                </w:rPr>
                                <w:t>edit: bootargs = "consoleblank=0 console=ttySC0,115200 rw rootwait root=/dev/mmcblk0p2 cma=512M rootdelay=10 video=HDMI-A-1:1920x720@60m"</w:t>
                              </w:r>
                            </w:p>
                          </w:txbxContent>
                        </wps:txbx>
                        <wps:bodyPr rot="0" vert="horz" wrap="square" lIns="91440" tIns="45720" rIns="91440" bIns="45720" anchor="t" anchorCtr="0">
                          <a:noAutofit/>
                        </wps:bodyPr>
                      </wps:wsp>
                    </a:graphicData>
                  </a:graphic>
                </wp:inline>
              </w:drawing>
            </mc:Choice>
            <mc:Fallback>
              <w:pict>
                <v:shape w14:anchorId="273AD813" id="_x0000_s1118" type="#_x0000_t202" style="width:438.75pt;height: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">
                  <v:textbox>
                    <w:txbxContent>
                      <w:p w:rsidR="005B1E90" w:rsidRPr="00B43823" w:rsidRDefault="005B1E90" w:rsidP="005738C9">
                        <w:pPr>
                          <w:rPr>
                            <w:rFonts w:ascii="Courier New" w:hAnsi="Courier New" w:cs="Courier New"/>
                            <w:sz w:val="22"/>
                            <w:szCs w:val="22"/>
                          </w:rPr>
                        </w:pPr>
                        <w:proofErr w:type="gramStart"/>
                        <w:r w:rsidRPr="004D6061">
                          <w:rPr>
                            <w:rFonts w:ascii="Courier New" w:hAnsi="Courier New" w:cs="Courier New"/>
                            <w:sz w:val="22"/>
                            <w:szCs w:val="22"/>
                          </w:rPr>
                          <w:t>edit</w:t>
                        </w:r>
                        <w:proofErr w:type="gram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bootargs</w:t>
                        </w:r>
                        <w:proofErr w:type="spellEnd"/>
                        <w:r w:rsidRPr="004D6061">
                          <w:rPr>
                            <w:rFonts w:ascii="Courier New" w:hAnsi="Courier New" w:cs="Courier New"/>
                            <w:sz w:val="22"/>
                            <w:szCs w:val="22"/>
                          </w:rPr>
                          <w:t xml:space="preserve"> = "</w:t>
                        </w:r>
                        <w:proofErr w:type="spellStart"/>
                        <w:r w:rsidRPr="004D6061">
                          <w:rPr>
                            <w:rFonts w:ascii="Courier New" w:hAnsi="Courier New" w:cs="Courier New"/>
                            <w:sz w:val="22"/>
                            <w:szCs w:val="22"/>
                          </w:rPr>
                          <w:t>consoleblank</w:t>
                        </w:r>
                        <w:proofErr w:type="spellEnd"/>
                        <w:r w:rsidRPr="004D6061">
                          <w:rPr>
                            <w:rFonts w:ascii="Courier New" w:hAnsi="Courier New" w:cs="Courier New"/>
                            <w:sz w:val="22"/>
                            <w:szCs w:val="22"/>
                          </w:rPr>
                          <w:t xml:space="preserve">=0 console=ttySC0,115200 </w:t>
                        </w:r>
                        <w:proofErr w:type="spellStart"/>
                        <w:r w:rsidRPr="004D6061">
                          <w:rPr>
                            <w:rFonts w:ascii="Courier New" w:hAnsi="Courier New" w:cs="Courier New"/>
                            <w:sz w:val="22"/>
                            <w:szCs w:val="22"/>
                          </w:rPr>
                          <w:t>rw</w:t>
                        </w:r>
                        <w:proofErr w:type="spellEnd"/>
                        <w:r w:rsidRPr="004D6061">
                          <w:rPr>
                            <w:rFonts w:ascii="Courier New" w:hAnsi="Courier New" w:cs="Courier New"/>
                            <w:sz w:val="22"/>
                            <w:szCs w:val="22"/>
                          </w:rPr>
                          <w:t xml:space="preserve"> </w:t>
                        </w:r>
                        <w:proofErr w:type="spellStart"/>
                        <w:r w:rsidRPr="004D6061">
                          <w:rPr>
                            <w:rFonts w:ascii="Courier New" w:hAnsi="Courier New" w:cs="Courier New"/>
                            <w:sz w:val="22"/>
                            <w:szCs w:val="22"/>
                          </w:rPr>
                          <w:t>rootwait</w:t>
                        </w:r>
                        <w:proofErr w:type="spellEnd"/>
                        <w:r w:rsidRPr="004D6061">
                          <w:rPr>
                            <w:rFonts w:ascii="Courier New" w:hAnsi="Courier New" w:cs="Courier New"/>
                            <w:sz w:val="22"/>
                            <w:szCs w:val="22"/>
                          </w:rPr>
                          <w:t xml:space="preserve"> root=/dev/mmcblk0p2 </w:t>
                        </w:r>
                        <w:proofErr w:type="spellStart"/>
                        <w:r w:rsidRPr="004D6061">
                          <w:rPr>
                            <w:rFonts w:ascii="Courier New" w:hAnsi="Courier New" w:cs="Courier New"/>
                            <w:sz w:val="22"/>
                            <w:szCs w:val="22"/>
                          </w:rPr>
                          <w:t>cma</w:t>
                        </w:r>
                        <w:proofErr w:type="spellEnd"/>
                        <w:r w:rsidRPr="004D6061">
                          <w:rPr>
                            <w:rFonts w:ascii="Courier New" w:hAnsi="Courier New" w:cs="Courier New"/>
                            <w:sz w:val="22"/>
                            <w:szCs w:val="22"/>
                          </w:rPr>
                          <w:t xml:space="preserve">=512M </w:t>
                        </w:r>
                        <w:proofErr w:type="spellStart"/>
                        <w:r w:rsidRPr="004D6061">
                          <w:rPr>
                            <w:rFonts w:ascii="Courier New" w:hAnsi="Courier New" w:cs="Courier New"/>
                            <w:sz w:val="22"/>
                            <w:szCs w:val="22"/>
                          </w:rPr>
                          <w:t>rootdelay</w:t>
                        </w:r>
                        <w:proofErr w:type="spellEnd"/>
                        <w:r w:rsidRPr="004D6061">
                          <w:rPr>
                            <w:rFonts w:ascii="Courier New" w:hAnsi="Courier New" w:cs="Courier New"/>
                            <w:sz w:val="22"/>
                            <w:szCs w:val="22"/>
                          </w:rPr>
                          <w:t>=10 video=HDMI-A-1:1920x720@60m"</w:t>
                        </w:r>
                      </w:p>
                    </w:txbxContent>
                  </v:textbox>
                  <w10:anchorlock/>
                </v:shape>
              </w:pict>
            </mc:Fallback>
          </mc:AlternateContent>
        </w:r>
        <w:bookmarkStart w:id="9233" w:name="_Toc491775685"/>
        <w:bookmarkEnd w:id="9233"/>
      </w:del>
    </w:p>
    <w:p w:rsidR="005738C9" w:rsidDel="00A81686" w:rsidRDefault="005738C9" w:rsidP="005738C9">
      <w:pPr>
        <w:pStyle w:val="CETextBody"/>
        <w:numPr>
          <w:ilvl w:val="0"/>
          <w:numId w:val="208"/>
        </w:numPr>
        <w:ind w:left="777"/>
        <w:rPr>
          <w:del w:id="9234" w:author="Huy Duc. Nguyen" w:date="2017-08-29T13:07:00Z"/>
          <w:lang w:val="en-US" w:eastAsia="ja-JP"/>
        </w:rPr>
      </w:pPr>
      <w:del w:id="9235" w:author="Huy Duc. Nguyen" w:date="2017-08-29T13:07:00Z">
        <w:r w:rsidDel="00A81686">
          <w:rPr>
            <w:lang w:val="en-US" w:eastAsia="ja-JP"/>
          </w:rPr>
          <w:delText>Save the see the following line.</w:delText>
        </w:r>
        <w:bookmarkStart w:id="9236" w:name="_Toc491775686"/>
        <w:bookmarkEnd w:id="9236"/>
      </w:del>
    </w:p>
    <w:p w:rsidR="005738C9" w:rsidRPr="006E44BB" w:rsidDel="00A81686" w:rsidRDefault="005738C9" w:rsidP="005738C9">
      <w:pPr>
        <w:pStyle w:val="CETextBody"/>
        <w:ind w:left="777"/>
        <w:rPr>
          <w:del w:id="9237" w:author="Huy Duc. Nguyen" w:date="2017-08-29T13:07:00Z"/>
          <w:rFonts w:ascii="Courier New" w:hAnsi="Courier New" w:cs="Courier New"/>
          <w:lang w:eastAsia="ja-JP"/>
        </w:rPr>
      </w:pPr>
      <w:del w:id="9238" w:author="Huy Duc. Nguyen" w:date="2017-08-29T13:07:00Z">
        <w:r w:rsidRPr="005D76AB" w:rsidDel="00A81686">
          <w:rPr>
            <w:noProof/>
            <w:lang w:val="en-US"/>
          </w:rPr>
          <mc:AlternateContent>
            <mc:Choice Requires="wps">
              <w:drawing>
                <wp:inline distT="0" distB="0" distL="0" distR="0" wp14:anchorId="276275D3" wp14:editId="074ED8D4">
                  <wp:extent cx="5572125" cy="295275"/>
                  <wp:effectExtent l="0" t="0" r="28575" b="28575"/>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r w:rsidRPr="00011E07">
                                <w:rPr>
                                  <w:rFonts w:ascii="Courier New" w:hAnsi="Courier New" w:cs="Courier New"/>
                                  <w:sz w:val="22"/>
                                  <w:szCs w:val="22"/>
                                  <w:lang w:val="en-US" w:eastAsia="ja-JP"/>
                                </w:rPr>
                                <w:t>saveenv</w:t>
                              </w:r>
                              <w:r w:rsidRPr="00011E07" w:rsidDel="00471D4C">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276275D3" id="_x0000_s111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rxu3f0UCAABf&#10;BAAADgAAAAAAAAAAAAAAAAAuAgAAZHJzL2Uyb0RvYy54bWxQSwECLQAUAAYACAAAACEARppqkN0A&#10;AAAEAQAADwAAAAAAAAAAAAAAAACfBAAAZHJzL2Rvd25yZXYueG1sUEsFBgAAAAAEAAQA8wAAAKkF&#10;AAAAAA==&#10;">
                  <v:textbox>
                    <w:txbxContent>
                      <w:p w:rsidR="005B1E90" w:rsidRPr="00B43823" w:rsidRDefault="005B1E90" w:rsidP="005738C9">
                        <w:pPr>
                          <w:rPr>
                            <w:rFonts w:ascii="Courier New" w:hAnsi="Courier New" w:cs="Courier New"/>
                            <w:sz w:val="22"/>
                            <w:szCs w:val="22"/>
                          </w:rPr>
                        </w:pPr>
                        <w:r w:rsidRPr="00DF1C3F">
                          <w:rPr>
                            <w:rFonts w:ascii="Courier New" w:hAnsi="Courier New" w:cs="Courier New"/>
                            <w:sz w:val="22"/>
                            <w:szCs w:val="22"/>
                            <w:lang w:val="en-US" w:eastAsia="ja-JP"/>
                          </w:rPr>
                          <w:t xml:space="preserve">=&gt; </w:t>
                        </w:r>
                        <w:proofErr w:type="spellStart"/>
                        <w:proofErr w:type="gramStart"/>
                        <w:r w:rsidRPr="00011E07">
                          <w:rPr>
                            <w:rFonts w:ascii="Courier New" w:hAnsi="Courier New" w:cs="Courier New"/>
                            <w:sz w:val="22"/>
                            <w:szCs w:val="22"/>
                            <w:lang w:val="en-US" w:eastAsia="ja-JP"/>
                          </w:rPr>
                          <w:t>saveenv</w:t>
                        </w:r>
                        <w:proofErr w:type="spellEnd"/>
                        <w:proofErr w:type="gramEnd"/>
                        <w:r w:rsidRPr="00011E07" w:rsidDel="00471D4C">
                          <w:rPr>
                            <w:rFonts w:ascii="Courier New" w:hAnsi="Courier New" w:cs="Courier New"/>
                            <w:sz w:val="22"/>
                            <w:szCs w:val="22"/>
                            <w:lang w:val="en-US" w:eastAsia="ja-JP"/>
                          </w:rPr>
                          <w:t xml:space="preserve"> </w:t>
                        </w:r>
                      </w:p>
                    </w:txbxContent>
                  </v:textbox>
                  <w10:anchorlock/>
                </v:shape>
              </w:pict>
            </mc:Fallback>
          </mc:AlternateContent>
        </w:r>
        <w:bookmarkStart w:id="9239" w:name="_Toc491775687"/>
        <w:bookmarkEnd w:id="9239"/>
      </w:del>
    </w:p>
    <w:p w:rsidR="005738C9" w:rsidDel="00A81686" w:rsidRDefault="005738C9" w:rsidP="005738C9">
      <w:pPr>
        <w:pStyle w:val="CETextBody"/>
        <w:numPr>
          <w:ilvl w:val="0"/>
          <w:numId w:val="208"/>
        </w:numPr>
        <w:ind w:left="777"/>
        <w:rPr>
          <w:del w:id="9240" w:author="Huy Duc. Nguyen" w:date="2017-08-29T13:07:00Z"/>
          <w:lang w:val="en-US" w:eastAsia="ja-JP"/>
        </w:rPr>
      </w:pPr>
      <w:del w:id="9241" w:author="Huy Duc. Nguyen" w:date="2017-08-29T13:07:00Z">
        <w:r w:rsidDel="00A81686">
          <w:rPr>
            <w:lang w:val="en-US" w:eastAsia="ja-JP"/>
          </w:rPr>
          <w:delText>Reboot Salvator-X and start Linux.</w:delText>
        </w:r>
        <w:bookmarkStart w:id="9242" w:name="_Toc491775688"/>
        <w:bookmarkEnd w:id="9242"/>
      </w:del>
    </w:p>
    <w:p w:rsidR="005738C9" w:rsidDel="00A81686" w:rsidRDefault="005738C9" w:rsidP="005738C9">
      <w:pPr>
        <w:pStyle w:val="CETextBody"/>
        <w:numPr>
          <w:ilvl w:val="0"/>
          <w:numId w:val="208"/>
        </w:numPr>
        <w:ind w:left="777"/>
        <w:rPr>
          <w:del w:id="9243" w:author="Huy Duc. Nguyen" w:date="2017-08-29T13:07:00Z"/>
          <w:lang w:val="en-US" w:eastAsia="ja-JP"/>
        </w:rPr>
      </w:pPr>
      <w:del w:id="9244" w:author="Huy Duc. Nguyen" w:date="2017-08-29T13:07:00Z">
        <w:r w:rsidDel="00A81686">
          <w:rPr>
            <w:lang w:val="en-US" w:eastAsia="ja-JP"/>
          </w:rPr>
          <w:delText>Login to Linux</w:delText>
        </w:r>
        <w:bookmarkStart w:id="9245" w:name="_Toc491775689"/>
        <w:bookmarkEnd w:id="9245"/>
      </w:del>
    </w:p>
    <w:p w:rsidR="005738C9" w:rsidRPr="006E44BB" w:rsidDel="00A81686" w:rsidRDefault="005738C9" w:rsidP="005738C9">
      <w:pPr>
        <w:pStyle w:val="CETextBody"/>
        <w:ind w:left="777"/>
        <w:rPr>
          <w:del w:id="9246" w:author="Huy Duc. Nguyen" w:date="2017-08-29T13:07:00Z"/>
          <w:rFonts w:ascii="Courier New" w:hAnsi="Courier New" w:cs="Courier New"/>
          <w:lang w:val="en-US" w:eastAsia="ja-JP"/>
        </w:rPr>
      </w:pPr>
      <w:del w:id="9247" w:author="Huy Duc. Nguyen" w:date="2017-08-29T13:07:00Z">
        <w:r w:rsidRPr="005D76AB" w:rsidDel="00A81686">
          <w:rPr>
            <w:noProof/>
            <w:lang w:val="en-US"/>
          </w:rPr>
          <mc:AlternateContent>
            <mc:Choice Requires="wps">
              <w:drawing>
                <wp:inline distT="0" distB="0" distL="0" distR="0" wp14:anchorId="76E0E0D4" wp14:editId="2C1E1E7A">
                  <wp:extent cx="5572125" cy="295275"/>
                  <wp:effectExtent l="0" t="0" r="28575" b="28575"/>
                  <wp:docPr id="2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76E0E0D4" id="_x0000_s112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t9TM80UCAABf&#10;BAAADgAAAAAAAAAAAAAAAAAuAgAAZHJzL2Uyb0RvYy54bWxQSwECLQAUAAYACAAAACEARppqkN0A&#10;AAAEAQAADwAAAAAAAAAAAAAAAACfBAAAZHJzL2Rvd25yZXYueG1sUEsFBgAAAAAEAAQA8wAAAKkF&#10;A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9248" w:name="_Toc491775690"/>
        <w:bookmarkEnd w:id="9248"/>
      </w:del>
    </w:p>
    <w:p w:rsidR="005738C9" w:rsidDel="00A81686" w:rsidRDefault="005738C9" w:rsidP="005738C9">
      <w:pPr>
        <w:pStyle w:val="CETextBody"/>
        <w:numPr>
          <w:ilvl w:val="0"/>
          <w:numId w:val="208"/>
        </w:numPr>
        <w:ind w:left="777"/>
        <w:rPr>
          <w:del w:id="9249" w:author="Huy Duc. Nguyen" w:date="2017-08-29T13:07:00Z"/>
          <w:lang w:val="en-US" w:eastAsia="ja-JP"/>
        </w:rPr>
      </w:pPr>
      <w:del w:id="9250" w:author="Huy Duc. Nguyen" w:date="2017-08-29T13:07:00Z">
        <w:r w:rsidDel="00A81686">
          <w:rPr>
            <w:lang w:val="en-US" w:eastAsia="ja-JP"/>
          </w:rPr>
          <w:delText>Run glmark2 as follows</w:delText>
        </w:r>
        <w:bookmarkStart w:id="9251" w:name="_Toc491775691"/>
        <w:bookmarkEnd w:id="9251"/>
      </w:del>
    </w:p>
    <w:p w:rsidR="005738C9" w:rsidDel="00A81686" w:rsidRDefault="005738C9" w:rsidP="005738C9">
      <w:pPr>
        <w:pStyle w:val="CETextBody"/>
        <w:ind w:left="777"/>
        <w:rPr>
          <w:del w:id="9252" w:author="Huy Duc. Nguyen" w:date="2017-08-29T13:07:00Z"/>
          <w:lang w:val="en-US" w:eastAsia="ja-JP"/>
        </w:rPr>
      </w:pPr>
      <w:del w:id="9253" w:author="Huy Duc. Nguyen" w:date="2017-08-29T13:07:00Z">
        <w:r w:rsidRPr="005D76AB" w:rsidDel="00A81686">
          <w:rPr>
            <w:noProof/>
            <w:lang w:val="en-US"/>
          </w:rPr>
          <mc:AlternateContent>
            <mc:Choice Requires="wps">
              <w:drawing>
                <wp:inline distT="0" distB="0" distL="0" distR="0" wp14:anchorId="1A83F2BC" wp14:editId="5303C38D">
                  <wp:extent cx="5572125" cy="414068"/>
                  <wp:effectExtent l="0" t="0" r="28575" b="24130"/>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5B1E90" w:rsidRPr="00B43823" w:rsidRDefault="005B1E90"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1A83F2BC" id="_x0000_s1121"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">
                  <v:textbo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w:t>
                        </w:r>
                        <w:r>
                          <w:rPr>
                            <w:rFonts w:ascii="Courier New" w:hAnsi="Courier New" w:cs="Courier New"/>
                            <w:sz w:val="22"/>
                            <w:szCs w:val="22"/>
                            <w:lang w:val="en-US" w:eastAsia="ja-JP"/>
                          </w:rPr>
                          <w:t>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proofErr w:type="gramEnd"/>
                        <w:r w:rsidRPr="00011E07">
                          <w:rPr>
                            <w:rFonts w:ascii="Courier New" w:hAnsi="Courier New" w:cs="Courier New"/>
                            <w:sz w:val="22"/>
                            <w:szCs w:val="22"/>
                            <w:lang w:val="en-US" w:eastAsia="ja-JP"/>
                          </w:rPr>
                          <w:t>glmark2-es2-nullws --size 1920x720</w:t>
                        </w:r>
                      </w:p>
                    </w:txbxContent>
                  </v:textbox>
                  <w10:anchorlock/>
                </v:shape>
              </w:pict>
            </mc:Fallback>
          </mc:AlternateContent>
        </w:r>
        <w:bookmarkStart w:id="9254" w:name="_Toc491775692"/>
        <w:bookmarkEnd w:id="9254"/>
      </w:del>
    </w:p>
    <w:p w:rsidR="005738C9" w:rsidRPr="00797898" w:rsidDel="00A81686" w:rsidRDefault="005738C9" w:rsidP="005738C9">
      <w:pPr>
        <w:pStyle w:val="CETextBody"/>
        <w:ind w:left="777"/>
        <w:rPr>
          <w:del w:id="9255" w:author="Huy Duc. Nguyen" w:date="2017-08-29T13:07:00Z"/>
          <w:lang w:val="en-US" w:eastAsia="ja-JP"/>
        </w:rPr>
      </w:pPr>
      <w:del w:id="9256" w:author="Huy Duc. Nguyen" w:date="2017-08-29T13:07:00Z">
        <w:r w:rsidDel="00A81686">
          <w:rPr>
            <w:lang w:val="en-US" w:eastAsia="ja-JP"/>
          </w:rPr>
          <w:delText>After finishing glmark2, you will see the log like below. Get the “glmark2 Score: XXXX” as a FPS result.</w:delText>
        </w:r>
        <w:bookmarkStart w:id="9257" w:name="_Toc491775693"/>
        <w:bookmarkEnd w:id="9257"/>
      </w:del>
    </w:p>
    <w:p w:rsidR="005738C9" w:rsidDel="00A81686" w:rsidRDefault="005738C9" w:rsidP="005738C9">
      <w:pPr>
        <w:pStyle w:val="CETextBody"/>
        <w:ind w:left="777"/>
        <w:rPr>
          <w:del w:id="9258" w:author="Huy Duc. Nguyen" w:date="2017-08-29T13:07:00Z"/>
          <w:lang w:val="en-US" w:eastAsia="ja-JP"/>
        </w:rPr>
      </w:pPr>
      <w:del w:id="9259" w:author="Huy Duc. Nguyen" w:date="2017-08-29T13:07:00Z">
        <w:r w:rsidDel="00A81686">
          <w:rPr>
            <w:noProof/>
            <w:lang w:val="en-US"/>
          </w:rPr>
          <mc:AlternateContent>
            <mc:Choice Requires="wps">
              <w:drawing>
                <wp:anchor distT="0" distB="0" distL="114300" distR="114300" simplePos="0" relativeHeight="251680256" behindDoc="0" locked="0" layoutInCell="1" allowOverlap="1" wp14:anchorId="5271ED56" wp14:editId="77AAD268">
                  <wp:simplePos x="0" y="0"/>
                  <wp:positionH relativeFrom="column">
                    <wp:posOffset>3021330</wp:posOffset>
                  </wp:positionH>
                  <wp:positionV relativeFrom="paragraph">
                    <wp:posOffset>1337310</wp:posOffset>
                  </wp:positionV>
                  <wp:extent cx="1924050" cy="409575"/>
                  <wp:effectExtent l="0" t="0" r="19050" b="28575"/>
                  <wp:wrapNone/>
                  <wp:docPr id="320" name="正方形/長方形 320"/>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E0DAE" id="正方形/長方形 320" o:spid="_x0000_s1026" style="position:absolute;margin-left:237.9pt;margin-top:105.3pt;width:151.5pt;height:32.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" filled="f" strokecolor="#c0504d [3205]" strokeweight="2pt"/>
              </w:pict>
            </mc:Fallback>
          </mc:AlternateContent>
        </w:r>
        <w:r w:rsidRPr="005D76AB" w:rsidDel="00A81686">
          <w:rPr>
            <w:noProof/>
            <w:lang w:val="en-US"/>
          </w:rPr>
          <mc:AlternateContent>
            <mc:Choice Requires="wps">
              <w:drawing>
                <wp:inline distT="0" distB="0" distL="0" distR="0" wp14:anchorId="6F56DBA3" wp14:editId="7234DFCB">
                  <wp:extent cx="5572125" cy="1790700"/>
                  <wp:effectExtent l="0" t="0" r="28575" b="19050"/>
                  <wp:docPr id="321" name="テキスト ボックス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1246</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F56DBA3" id="テキスト ボックス 321" o:spid="_x0000_s1122"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">
                  <v:textbo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1246</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260" w:name="_Toc491775694"/>
        <w:bookmarkEnd w:id="9260"/>
      </w:del>
    </w:p>
    <w:p w:rsidR="005738C9" w:rsidRPr="00A57520" w:rsidDel="00A81686" w:rsidRDefault="005738C9">
      <w:pPr>
        <w:pStyle w:val="CETextBody"/>
        <w:ind w:left="777"/>
        <w:rPr>
          <w:del w:id="9261" w:author="Huy Duc. Nguyen" w:date="2017-08-29T13:07:00Z"/>
          <w:lang w:val="en-US" w:eastAsia="ja-JP"/>
        </w:rPr>
        <w:pPrChange w:id="9262" w:author="Masafumi Soeda" w:date="2017-03-13T17:27:00Z">
          <w:pPr>
            <w:pStyle w:val="CETextBody"/>
          </w:pPr>
        </w:pPrChange>
      </w:pPr>
      <w:bookmarkStart w:id="9263" w:name="_Toc491775695"/>
      <w:bookmarkEnd w:id="9263"/>
    </w:p>
    <w:p w:rsidR="005738C9" w:rsidDel="00A81686" w:rsidRDefault="005738C9" w:rsidP="005738C9">
      <w:pPr>
        <w:rPr>
          <w:del w:id="9264" w:author="Huy Duc. Nguyen" w:date="2017-08-29T13:07:00Z"/>
          <w:sz w:val="22"/>
          <w:lang w:val="en-US" w:eastAsia="ja-JP"/>
        </w:rPr>
      </w:pPr>
      <w:del w:id="9265" w:author="Huy Duc. Nguyen" w:date="2017-08-29T13:07:00Z">
        <w:r w:rsidDel="00A81686">
          <w:rPr>
            <w:lang w:val="en-US" w:eastAsia="ja-JP"/>
          </w:rPr>
          <w:br w:type="page"/>
        </w:r>
      </w:del>
    </w:p>
    <w:p w:rsidR="005738C9" w:rsidRPr="00702283" w:rsidDel="00A81686" w:rsidRDefault="005738C9" w:rsidP="005738C9">
      <w:pPr>
        <w:pStyle w:val="CETextBody"/>
        <w:numPr>
          <w:ilvl w:val="0"/>
          <w:numId w:val="32"/>
        </w:numPr>
        <w:ind w:left="426" w:hanging="426"/>
        <w:rPr>
          <w:del w:id="9266" w:author="Huy Duc. Nguyen" w:date="2017-08-29T13:07:00Z"/>
          <w:b/>
          <w:lang w:val="en-US" w:eastAsia="ja-JP"/>
        </w:rPr>
      </w:pPr>
      <w:del w:id="9267" w:author="Huy Duc. Nguyen" w:date="2017-08-29T13:07:00Z">
        <w:r w:rsidDel="00A81686">
          <w:rPr>
            <w:rFonts w:hint="eastAsia"/>
            <w:lang w:val="en-US" w:eastAsia="ja-JP"/>
          </w:rPr>
          <w:delText>Result</w:delText>
        </w:r>
        <w:bookmarkStart w:id="9268" w:name="_Toc491775696"/>
        <w:bookmarkEnd w:id="9268"/>
      </w:del>
    </w:p>
    <w:p w:rsidR="005738C9" w:rsidDel="00A81686" w:rsidRDefault="005738C9" w:rsidP="005738C9">
      <w:pPr>
        <w:pStyle w:val="CETextBody"/>
        <w:rPr>
          <w:del w:id="9269" w:author="Huy Duc. Nguyen" w:date="2017-08-29T13:07:00Z"/>
          <w:b/>
          <w:sz w:val="24"/>
          <w:lang w:eastAsia="ja-JP"/>
        </w:rPr>
      </w:pPr>
      <w:bookmarkStart w:id="9270" w:name="_Toc491775697"/>
      <w:bookmarkEnd w:id="9270"/>
    </w:p>
    <w:p w:rsidR="005738C9" w:rsidDel="00A81686" w:rsidRDefault="005738C9" w:rsidP="005738C9">
      <w:pPr>
        <w:pStyle w:val="Caption"/>
        <w:rPr>
          <w:del w:id="9271" w:author="Huy Duc. Nguyen" w:date="2017-08-29T13:07:00Z"/>
          <w:lang w:val="en-US" w:eastAsia="ja-JP"/>
        </w:rPr>
      </w:pPr>
      <w:del w:id="9272"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9273" w:author="Kazuhiro Takagi" w:date="2017-03-21T15:02:00Z">
        <w:del w:id="9274" w:author="Huy Duc. Nguyen" w:date="2017-08-28T16:38:00Z">
          <w:r w:rsidR="00520A63" w:rsidDel="003B19D6">
            <w:rPr>
              <w:noProof/>
            </w:rPr>
            <w:delText>26</w:delText>
          </w:r>
        </w:del>
      </w:ins>
      <w:ins w:id="9275" w:author=" " w:date="2017-03-09T11:18:00Z">
        <w:del w:id="9276" w:author="Huy Duc. Nguyen" w:date="2017-08-28T16:38:00Z">
          <w:r w:rsidR="00442CC0" w:rsidDel="003B19D6">
            <w:rPr>
              <w:noProof/>
            </w:rPr>
            <w:delText>26</w:delText>
          </w:r>
        </w:del>
      </w:ins>
      <w:del w:id="9277" w:author="Huy Duc. Nguyen" w:date="2017-08-28T16:38:00Z">
        <w:r w:rsidR="00003FEB" w:rsidDel="003B19D6">
          <w:rPr>
            <w:noProof/>
          </w:rPr>
          <w:delText>29</w:delText>
        </w:r>
      </w:del>
      <w:del w:id="9278" w:author="Huy Duc. Nguyen" w:date="2017-08-29T13:07:00Z">
        <w:r w:rsidRPr="00BB3A0B" w:rsidDel="00A81686">
          <w:fldChar w:fldCharType="end"/>
        </w:r>
        <w:r w:rsidRPr="00BB3A0B" w:rsidDel="00A81686">
          <w:rPr>
            <w:rFonts w:hint="eastAsia"/>
            <w:lang w:eastAsia="ja-JP"/>
          </w:rPr>
          <w:delText>:</w:delText>
        </w:r>
        <w:r w:rsidRPr="001F386E" w:rsidDel="00A81686">
          <w:rPr>
            <w:rFonts w:hint="eastAsia"/>
            <w:lang w:eastAsia="ja-JP"/>
          </w:rPr>
          <w:delText xml:space="preserve"> </w:delText>
        </w:r>
        <w:r w:rsidRPr="00833211" w:rsidDel="00A81686">
          <w:rPr>
            <w:lang w:eastAsia="ja-JP"/>
          </w:rPr>
          <w:delText>Result</w:delText>
        </w:r>
        <w:bookmarkStart w:id="9279" w:name="_Toc491775698"/>
        <w:bookmarkEnd w:id="9279"/>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1668"/>
      </w:tblGrid>
      <w:tr w:rsidR="005738C9" w:rsidDel="00A81686" w:rsidTr="00925DEF">
        <w:trPr>
          <w:trHeight w:val="75"/>
          <w:jc w:val="center"/>
          <w:del w:id="9280" w:author="Huy Duc. Nguyen" w:date="2017-08-29T13:07:00Z"/>
        </w:trPr>
        <w:tc>
          <w:tcPr>
            <w:tcW w:w="2376" w:type="dxa"/>
            <w:tcBorders>
              <w:bottom w:val="single" w:sz="12" w:space="0" w:color="auto"/>
            </w:tcBorders>
            <w:shd w:val="clear" w:color="auto" w:fill="BFBFBF" w:themeFill="background1" w:themeFillShade="BF"/>
          </w:tcPr>
          <w:p w:rsidR="005738C9" w:rsidDel="00A81686" w:rsidRDefault="005738C9" w:rsidP="00925DEF">
            <w:pPr>
              <w:pStyle w:val="Default"/>
              <w:rPr>
                <w:del w:id="9281" w:author="Huy Duc. Nguyen" w:date="2017-08-29T13:07:00Z"/>
                <w:b/>
                <w:bCs/>
                <w:sz w:val="18"/>
                <w:szCs w:val="18"/>
              </w:rPr>
            </w:pPr>
            <w:del w:id="9282" w:author="Huy Duc. Nguyen" w:date="2017-08-29T13:07:00Z">
              <w:r w:rsidDel="00A81686">
                <w:rPr>
                  <w:rFonts w:hint="eastAsia"/>
                  <w:b/>
                  <w:bCs/>
                  <w:sz w:val="18"/>
                  <w:szCs w:val="18"/>
                </w:rPr>
                <w:delText>Test environment</w:delText>
              </w:r>
              <w:bookmarkStart w:id="9283" w:name="_Toc491775699"/>
              <w:bookmarkEnd w:id="9283"/>
            </w:del>
          </w:p>
        </w:tc>
        <w:tc>
          <w:tcPr>
            <w:tcW w:w="1701"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284" w:author="Huy Duc. Nguyen" w:date="2017-08-29T13:07:00Z"/>
                <w:sz w:val="18"/>
                <w:szCs w:val="18"/>
              </w:rPr>
            </w:pPr>
            <w:del w:id="9285" w:author="Huy Duc. Nguyen" w:date="2017-08-29T13:07:00Z">
              <w:r w:rsidDel="00A81686">
                <w:rPr>
                  <w:b/>
                  <w:bCs/>
                  <w:sz w:val="18"/>
                  <w:szCs w:val="18"/>
                </w:rPr>
                <w:delText>Application</w:delText>
              </w:r>
              <w:bookmarkStart w:id="9286" w:name="_Toc491775700"/>
              <w:bookmarkEnd w:id="9286"/>
            </w:del>
          </w:p>
        </w:tc>
        <w:tc>
          <w:tcPr>
            <w:tcW w:w="1668"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287" w:author="Huy Duc. Nguyen" w:date="2017-08-29T13:07:00Z"/>
                <w:sz w:val="18"/>
                <w:szCs w:val="18"/>
              </w:rPr>
            </w:pPr>
            <w:del w:id="9288" w:author="Huy Duc. Nguyen" w:date="2017-08-29T13:07:00Z">
              <w:r w:rsidDel="00A81686">
                <w:rPr>
                  <w:b/>
                  <w:bCs/>
                  <w:sz w:val="18"/>
                  <w:szCs w:val="18"/>
                </w:rPr>
                <w:delText>Score [FPS]</w:delText>
              </w:r>
              <w:bookmarkStart w:id="9289" w:name="_Toc491775701"/>
              <w:bookmarkEnd w:id="9289"/>
            </w:del>
          </w:p>
        </w:tc>
        <w:bookmarkStart w:id="9290" w:name="_Toc491775702"/>
        <w:bookmarkEnd w:id="9290"/>
      </w:tr>
      <w:tr w:rsidR="005738C9" w:rsidDel="00A81686" w:rsidTr="00925DEF">
        <w:trPr>
          <w:trHeight w:val="242"/>
          <w:jc w:val="center"/>
          <w:del w:id="9291" w:author="Huy Duc. Nguyen" w:date="2017-08-29T13:07:00Z"/>
        </w:trPr>
        <w:tc>
          <w:tcPr>
            <w:tcW w:w="2376" w:type="dxa"/>
            <w:tcBorders>
              <w:top w:val="single" w:sz="12" w:space="0" w:color="auto"/>
            </w:tcBorders>
          </w:tcPr>
          <w:p w:rsidR="005738C9" w:rsidDel="00A81686" w:rsidRDefault="005738C9" w:rsidP="00925DEF">
            <w:pPr>
              <w:pStyle w:val="Default"/>
              <w:rPr>
                <w:del w:id="9292" w:author="Huy Duc. Nguyen" w:date="2017-08-29T13:07:00Z"/>
                <w:sz w:val="18"/>
                <w:szCs w:val="18"/>
              </w:rPr>
            </w:pPr>
            <w:del w:id="9293" w:author="Huy Duc. Nguyen" w:date="2017-08-29T13:07:00Z">
              <w:r w:rsidDel="00A81686">
                <w:rPr>
                  <w:sz w:val="18"/>
                  <w:szCs w:val="18"/>
                </w:rPr>
                <w:delText>Native Linux (Type2)</w:delText>
              </w:r>
              <w:bookmarkStart w:id="9294" w:name="_Toc491775703"/>
              <w:bookmarkEnd w:id="9294"/>
            </w:del>
          </w:p>
        </w:tc>
        <w:tc>
          <w:tcPr>
            <w:tcW w:w="1701" w:type="dxa"/>
            <w:tcBorders>
              <w:top w:val="single" w:sz="12" w:space="0" w:color="auto"/>
            </w:tcBorders>
          </w:tcPr>
          <w:p w:rsidR="005738C9" w:rsidRPr="008D2250" w:rsidDel="00A81686" w:rsidRDefault="005738C9" w:rsidP="00925DEF">
            <w:pPr>
              <w:pStyle w:val="Default"/>
              <w:rPr>
                <w:del w:id="9295" w:author="Huy Duc. Nguyen" w:date="2017-08-29T13:07:00Z"/>
                <w:sz w:val="18"/>
                <w:szCs w:val="18"/>
              </w:rPr>
            </w:pPr>
            <w:del w:id="9296" w:author="Huy Duc. Nguyen" w:date="2017-08-29T13:07:00Z">
              <w:r w:rsidDel="00A81686">
                <w:rPr>
                  <w:sz w:val="18"/>
                  <w:szCs w:val="18"/>
                </w:rPr>
                <w:delText>glmark2 2014</w:delText>
              </w:r>
              <w:bookmarkStart w:id="9297" w:name="_Toc491775704"/>
              <w:bookmarkEnd w:id="9297"/>
            </w:del>
          </w:p>
        </w:tc>
        <w:tc>
          <w:tcPr>
            <w:tcW w:w="1668" w:type="dxa"/>
            <w:tcBorders>
              <w:top w:val="single" w:sz="12" w:space="0" w:color="auto"/>
            </w:tcBorders>
          </w:tcPr>
          <w:p w:rsidR="005738C9" w:rsidRPr="00EF5917" w:rsidDel="00A81686" w:rsidRDefault="005738C9" w:rsidP="00925DEF">
            <w:pPr>
              <w:pStyle w:val="Default"/>
              <w:rPr>
                <w:del w:id="9298" w:author="Huy Duc. Nguyen" w:date="2017-08-29T13:07:00Z"/>
                <w:i/>
                <w:sz w:val="18"/>
                <w:szCs w:val="18"/>
              </w:rPr>
            </w:pPr>
            <w:del w:id="9299" w:author="Huy Duc. Nguyen" w:date="2017-08-29T13:07:00Z">
              <w:r w:rsidDel="00A81686">
                <w:rPr>
                  <w:sz w:val="18"/>
                  <w:szCs w:val="18"/>
                </w:rPr>
                <w:delText>1246</w:delText>
              </w:r>
              <w:bookmarkStart w:id="9300" w:name="_Toc491775705"/>
              <w:bookmarkEnd w:id="9300"/>
            </w:del>
          </w:p>
        </w:tc>
        <w:bookmarkStart w:id="9301" w:name="_Toc491775706"/>
        <w:bookmarkEnd w:id="9301"/>
      </w:tr>
    </w:tbl>
    <w:p w:rsidR="005738C9" w:rsidRPr="00B05A50" w:rsidDel="00A81686" w:rsidRDefault="005738C9" w:rsidP="005738C9">
      <w:pPr>
        <w:pStyle w:val="CETextBody"/>
        <w:rPr>
          <w:del w:id="9302" w:author="Huy Duc. Nguyen" w:date="2017-08-29T13:07:00Z"/>
          <w:b/>
          <w:lang w:val="en-US" w:eastAsia="ja-JP"/>
        </w:rPr>
      </w:pPr>
      <w:bookmarkStart w:id="9303" w:name="_Toc491775707"/>
      <w:bookmarkEnd w:id="9303"/>
    </w:p>
    <w:p w:rsidR="005738C9" w:rsidRPr="00827062" w:rsidDel="00A81686" w:rsidRDefault="005738C9" w:rsidP="005738C9">
      <w:pPr>
        <w:pStyle w:val="CETextBody"/>
        <w:numPr>
          <w:ilvl w:val="0"/>
          <w:numId w:val="32"/>
        </w:numPr>
        <w:ind w:hanging="782"/>
        <w:rPr>
          <w:del w:id="9304" w:author="Huy Duc. Nguyen" w:date="2017-08-29T13:07:00Z"/>
          <w:lang w:val="en-US" w:eastAsia="ja-JP"/>
        </w:rPr>
      </w:pPr>
      <w:del w:id="9305"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306" w:name="_Toc491775708"/>
        <w:bookmarkEnd w:id="9306"/>
      </w:del>
    </w:p>
    <w:p w:rsidR="005738C9" w:rsidDel="00A81686" w:rsidRDefault="005738C9" w:rsidP="005738C9">
      <w:pPr>
        <w:pStyle w:val="CETextBody"/>
        <w:rPr>
          <w:del w:id="9307" w:author="Huy Duc. Nguyen" w:date="2017-08-29T13:07:00Z"/>
          <w:lang w:val="en-US" w:eastAsia="ja-JP"/>
        </w:rPr>
      </w:pPr>
      <w:del w:id="9308" w:author="Huy Duc. Nguyen" w:date="2017-08-29T13:07:00Z">
        <w:r w:rsidDel="00A81686">
          <w:rPr>
            <w:rFonts w:hint="eastAsia"/>
            <w:lang w:val="en-US" w:eastAsia="ja-JP"/>
          </w:rPr>
          <w:delText xml:space="preserve"> </w:delText>
        </w:r>
        <w:r w:rsidDel="00A81686">
          <w:rPr>
            <w:lang w:val="en-US" w:eastAsia="ja-JP"/>
          </w:rPr>
          <w:delText>For comparisons between native INTEGRITY or virtualized Linux, refer to 5.6.2 or 5.6.3.</w:delText>
        </w:r>
        <w:bookmarkStart w:id="9309" w:name="_Toc491775709"/>
        <w:bookmarkEnd w:id="9309"/>
      </w:del>
    </w:p>
    <w:p w:rsidR="005738C9" w:rsidDel="00A81686" w:rsidRDefault="005738C9" w:rsidP="005738C9">
      <w:pPr>
        <w:pStyle w:val="CETextBody"/>
        <w:rPr>
          <w:del w:id="9310" w:author="Huy Duc. Nguyen" w:date="2017-08-29T13:07:00Z"/>
          <w:lang w:val="en-US" w:eastAsia="ja-JP"/>
        </w:rPr>
      </w:pPr>
      <w:bookmarkStart w:id="9311" w:name="_Toc491775710"/>
      <w:bookmarkEnd w:id="9311"/>
    </w:p>
    <w:p w:rsidR="005738C9" w:rsidDel="00A81686" w:rsidRDefault="005738C9" w:rsidP="005738C9">
      <w:pPr>
        <w:pStyle w:val="CETextBody"/>
        <w:rPr>
          <w:del w:id="9312" w:author="Huy Duc. Nguyen" w:date="2017-08-29T13:07:00Z"/>
          <w:lang w:val="en-US" w:eastAsia="ja-JP"/>
        </w:rPr>
      </w:pPr>
      <w:bookmarkStart w:id="9313" w:name="_Toc491775711"/>
      <w:bookmarkEnd w:id="9313"/>
    </w:p>
    <w:p w:rsidR="005738C9" w:rsidDel="00A81686" w:rsidRDefault="005738C9" w:rsidP="005738C9">
      <w:pPr>
        <w:rPr>
          <w:del w:id="9314" w:author="Huy Duc. Nguyen" w:date="2017-08-29T13:07:00Z"/>
          <w:rFonts w:ascii="Arial" w:eastAsia="Arial" w:hAnsi="Arial" w:cs="Arial"/>
          <w:b/>
          <w:bCs/>
          <w:iCs/>
          <w:szCs w:val="28"/>
          <w:lang w:eastAsia="ja-JP"/>
        </w:rPr>
      </w:pPr>
      <w:del w:id="9315" w:author="Huy Duc. Nguyen" w:date="2017-08-29T13:07:00Z">
        <w:r w:rsidDel="00A81686">
          <w:br w:type="page"/>
        </w:r>
      </w:del>
    </w:p>
    <w:p w:rsidR="005738C9" w:rsidRPr="007C2E44" w:rsidDel="00A81686" w:rsidRDefault="005738C9" w:rsidP="005738C9">
      <w:pPr>
        <w:pStyle w:val="Heading3"/>
        <w:rPr>
          <w:del w:id="9316" w:author="Huy Duc. Nguyen" w:date="2017-08-29T13:07:00Z"/>
        </w:rPr>
      </w:pPr>
      <w:bookmarkStart w:id="9317" w:name="_Toc475385864"/>
      <w:del w:id="9318" w:author="Huy Duc. Nguyen" w:date="2017-08-29T13:07:00Z">
        <w:r w:rsidRPr="007C2E44" w:rsidDel="00A81686">
          <w:delText>FPS on INTEGRITY graphics</w:delText>
        </w:r>
        <w:bookmarkStart w:id="9319" w:name="_Toc491775712"/>
        <w:bookmarkEnd w:id="9317"/>
        <w:bookmarkEnd w:id="9319"/>
      </w:del>
    </w:p>
    <w:p w:rsidR="005738C9" w:rsidDel="00A81686" w:rsidRDefault="005738C9" w:rsidP="005738C9">
      <w:pPr>
        <w:pStyle w:val="CETextBody"/>
        <w:numPr>
          <w:ilvl w:val="0"/>
          <w:numId w:val="33"/>
        </w:numPr>
        <w:ind w:hanging="782"/>
        <w:rPr>
          <w:del w:id="9320" w:author="Huy Duc. Nguyen" w:date="2017-08-29T13:07:00Z"/>
          <w:lang w:val="en-US" w:eastAsia="ja-JP"/>
        </w:rPr>
      </w:pPr>
      <w:del w:id="9321" w:author="Huy Duc. Nguyen" w:date="2017-08-29T13:07:00Z">
        <w:r w:rsidDel="00A81686">
          <w:rPr>
            <w:rFonts w:hint="eastAsia"/>
            <w:lang w:val="en-US" w:eastAsia="ja-JP"/>
          </w:rPr>
          <w:delText>Description</w:delText>
        </w:r>
        <w:bookmarkStart w:id="9322" w:name="_Toc491775713"/>
        <w:bookmarkEnd w:id="9322"/>
      </w:del>
    </w:p>
    <w:p w:rsidR="005738C9" w:rsidDel="00A81686" w:rsidRDefault="005738C9" w:rsidP="005738C9">
      <w:pPr>
        <w:pStyle w:val="CETextBody"/>
        <w:rPr>
          <w:del w:id="9323" w:author="Huy Duc. Nguyen" w:date="2017-08-29T13:07:00Z"/>
          <w:lang w:val="en-US" w:eastAsia="ja-JP"/>
        </w:rPr>
      </w:pPr>
      <w:del w:id="9324" w:author="Huy Duc. Nguyen" w:date="2017-08-29T13:07:00Z">
        <w:r w:rsidRPr="008A5A65" w:rsidDel="00A81686">
          <w:rPr>
            <w:lang w:val="en-US" w:eastAsia="ja-JP"/>
          </w:rPr>
          <w:delText xml:space="preserve">Measure the FPS of the </w:delText>
        </w:r>
        <w:r w:rsidDel="00A81686">
          <w:rPr>
            <w:lang w:val="en-US" w:eastAsia="ja-JP"/>
          </w:rPr>
          <w:delText>INTEGRITY</w:delText>
        </w:r>
        <w:r w:rsidRPr="008A5A65" w:rsidDel="00A81686">
          <w:rPr>
            <w:lang w:val="en-US" w:eastAsia="ja-JP"/>
          </w:rPr>
          <w:delText xml:space="preserve"> graphics applications</w:delText>
        </w:r>
        <w:r w:rsidDel="00A81686">
          <w:rPr>
            <w:lang w:val="en-US" w:eastAsia="ja-JP"/>
          </w:rPr>
          <w:delText xml:space="preserve"> (glmark2 2014 and GFXBench3.0)</w:delText>
        </w:r>
        <w:r w:rsidRPr="008A5A65" w:rsidDel="00A81686">
          <w:rPr>
            <w:lang w:val="en-US" w:eastAsia="ja-JP"/>
          </w:rPr>
          <w:delText>. The target OS</w:delText>
        </w:r>
        <w:r w:rsidDel="00A81686">
          <w:rPr>
            <w:lang w:val="en-US" w:eastAsia="ja-JP"/>
          </w:rPr>
          <w:delText xml:space="preserve"> is</w:delText>
        </w:r>
        <w:r w:rsidRPr="008A5A65" w:rsidDel="00A81686">
          <w:rPr>
            <w:lang w:val="en-US" w:eastAsia="ja-JP"/>
          </w:rPr>
          <w:delText xml:space="preserve"> </w:delText>
        </w:r>
        <w:r w:rsidDel="00A81686">
          <w:rPr>
            <w:lang w:val="en-US" w:eastAsia="ja-JP"/>
          </w:rPr>
          <w:delText>I</w:delText>
        </w:r>
        <w:r w:rsidRPr="008A5A65" w:rsidDel="00A81686">
          <w:rPr>
            <w:lang w:val="en-US" w:eastAsia="ja-JP"/>
          </w:rPr>
          <w:delText>NTEGRITY Multivisor</w:delText>
        </w:r>
        <w:r w:rsidDel="00A81686">
          <w:rPr>
            <w:lang w:val="en-US" w:eastAsia="ja-JP"/>
          </w:rPr>
          <w:delText xml:space="preserve"> and the window size is 1920x720.</w:delText>
        </w:r>
        <w:bookmarkStart w:id="9325" w:name="_Toc491775714"/>
        <w:bookmarkEnd w:id="9325"/>
      </w:del>
    </w:p>
    <w:p w:rsidR="005738C9" w:rsidDel="00A81686" w:rsidRDefault="005738C9" w:rsidP="005738C9">
      <w:pPr>
        <w:pStyle w:val="CETextBody"/>
        <w:rPr>
          <w:del w:id="9326" w:author="Huy Duc. Nguyen" w:date="2017-08-29T13:07:00Z"/>
          <w:lang w:val="en-US" w:eastAsia="ja-JP"/>
        </w:rPr>
      </w:pPr>
      <w:bookmarkStart w:id="9327" w:name="_Toc491775715"/>
      <w:bookmarkEnd w:id="9327"/>
    </w:p>
    <w:p w:rsidR="005738C9" w:rsidDel="00A81686" w:rsidRDefault="005738C9" w:rsidP="005738C9">
      <w:pPr>
        <w:pStyle w:val="CETextBody"/>
        <w:rPr>
          <w:del w:id="9328" w:author="Huy Duc. Nguyen" w:date="2017-08-29T13:07:00Z"/>
          <w:lang w:val="en-US" w:eastAsia="ja-JP"/>
        </w:rPr>
      </w:pPr>
      <w:del w:id="9329" w:author="Huy Duc. Nguyen" w:date="2017-08-29T13:07:00Z">
        <w:r w:rsidDel="00A81686">
          <w:rPr>
            <w:rFonts w:hint="eastAsia"/>
            <w:lang w:val="en-US" w:eastAsia="ja-JP"/>
          </w:rPr>
          <w:delText>M</w:delText>
        </w:r>
        <w:r w:rsidDel="00A81686">
          <w:rPr>
            <w:lang w:val="en-US" w:eastAsia="ja-JP"/>
          </w:rPr>
          <w:delText>anhattan</w:delText>
        </w:r>
        <w:r w:rsidDel="00A81686">
          <w:rPr>
            <w:lang w:val="en-US" w:eastAsia="ja-JP"/>
          </w:rPr>
          <w:tab/>
        </w:r>
        <w:r w:rsidDel="00A81686">
          <w:rPr>
            <w:lang w:val="en-US" w:eastAsia="ja-JP"/>
          </w:rPr>
          <w:tab/>
        </w:r>
        <w:r w:rsidDel="00A81686">
          <w:rPr>
            <w:lang w:val="en-US" w:eastAsia="ja-JP"/>
          </w:rPr>
          <w:tab/>
        </w:r>
        <w:r w:rsidDel="00A81686">
          <w:rPr>
            <w:lang w:val="en-US" w:eastAsia="ja-JP"/>
          </w:rPr>
          <w:tab/>
        </w:r>
        <w:r w:rsidDel="00A81686">
          <w:rPr>
            <w:lang w:val="en-US" w:eastAsia="ja-JP"/>
          </w:rPr>
          <w:tab/>
          <w:delText xml:space="preserve">    T-Rex</w:delText>
        </w:r>
        <w:bookmarkStart w:id="9330" w:name="_Toc491775716"/>
        <w:bookmarkEnd w:id="9330"/>
      </w:del>
    </w:p>
    <w:p w:rsidR="005738C9" w:rsidDel="00A81686" w:rsidRDefault="005738C9" w:rsidP="005738C9">
      <w:pPr>
        <w:pStyle w:val="CETextBody"/>
        <w:rPr>
          <w:del w:id="9331" w:author="Huy Duc. Nguyen" w:date="2017-08-29T13:07:00Z"/>
          <w:b/>
          <w:sz w:val="24"/>
          <w:lang w:eastAsia="ja-JP"/>
        </w:rPr>
      </w:pPr>
      <w:del w:id="9332" w:author="Huy Duc. Nguyen" w:date="2017-08-29T13:07:00Z">
        <w:r w:rsidDel="00A81686">
          <w:rPr>
            <w:noProof/>
            <w:lang w:val="en-US"/>
          </w:rPr>
          <w:drawing>
            <wp:inline distT="0" distB="0" distL="0" distR="0" wp14:anchorId="17ADE1AD" wp14:editId="04B76C9D">
              <wp:extent cx="2820838" cy="1564498"/>
              <wp:effectExtent l="0" t="0" r="0" b="0"/>
              <wp:docPr id="352" name="図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CB8359-3DCC-4075-A04F-C1878ED95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CB8359-3DCC-4075-A04F-C1878ED9556C}"/>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7030" cy="1567932"/>
                      </a:xfrm>
                      <a:prstGeom prst="rect">
                        <a:avLst/>
                      </a:prstGeom>
                      <a:noFill/>
                      <a:extLst/>
                    </pic:spPr>
                  </pic:pic>
                </a:graphicData>
              </a:graphic>
            </wp:inline>
          </w:drawing>
        </w:r>
        <w:r w:rsidDel="00A81686">
          <w:rPr>
            <w:rFonts w:hint="eastAsia"/>
            <w:b/>
            <w:sz w:val="24"/>
            <w:lang w:eastAsia="ja-JP"/>
          </w:rPr>
          <w:delText xml:space="preserve">  </w:delText>
        </w:r>
        <w:r w:rsidDel="00A81686">
          <w:rPr>
            <w:noProof/>
            <w:lang w:val="en-US"/>
          </w:rPr>
          <w:drawing>
            <wp:inline distT="0" distB="0" distL="0" distR="0" wp14:anchorId="0BCE7072" wp14:editId="09BC7BBE">
              <wp:extent cx="2820670" cy="1567453"/>
              <wp:effectExtent l="0" t="0" r="0" b="0"/>
              <wp:docPr id="353" name="図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B2CD9E-AA9D-4836-89FA-D632C1D46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B2CD9E-AA9D-4836-89FA-D632C1D46ACB}"/>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8100" cy="1577139"/>
                      </a:xfrm>
                      <a:prstGeom prst="rect">
                        <a:avLst/>
                      </a:prstGeom>
                      <a:noFill/>
                      <a:extLst/>
                    </pic:spPr>
                  </pic:pic>
                </a:graphicData>
              </a:graphic>
            </wp:inline>
          </w:drawing>
        </w:r>
        <w:bookmarkStart w:id="9333" w:name="_Toc491775717"/>
        <w:bookmarkEnd w:id="9333"/>
      </w:del>
    </w:p>
    <w:p w:rsidR="005738C9" w:rsidDel="00A81686" w:rsidRDefault="005738C9" w:rsidP="005738C9">
      <w:pPr>
        <w:pStyle w:val="CETextBody"/>
        <w:rPr>
          <w:del w:id="9334" w:author="Huy Duc. Nguyen" w:date="2017-08-29T13:07:00Z"/>
          <w:b/>
          <w:sz w:val="24"/>
          <w:lang w:eastAsia="ja-JP"/>
        </w:rPr>
      </w:pPr>
      <w:bookmarkStart w:id="9335" w:name="_Toc491775718"/>
      <w:bookmarkEnd w:id="9335"/>
    </w:p>
    <w:p w:rsidR="005738C9" w:rsidDel="00A81686" w:rsidRDefault="005738C9" w:rsidP="005738C9">
      <w:pPr>
        <w:pStyle w:val="Caption"/>
        <w:rPr>
          <w:del w:id="9336" w:author="Huy Duc. Nguyen" w:date="2017-08-29T13:07:00Z"/>
          <w:b w:val="0"/>
          <w:lang w:eastAsia="ja-JP"/>
        </w:rPr>
      </w:pPr>
      <w:del w:id="9337" w:author="Huy Duc. Nguyen" w:date="2017-08-29T13:07:00Z">
        <w:r w:rsidDel="00A81686">
          <w:rPr>
            <w:lang w:eastAsia="ja-JP"/>
          </w:rPr>
          <w:delText xml:space="preserve">Figure </w:delText>
        </w:r>
        <w:r w:rsidDel="00A81686">
          <w:rPr>
            <w:lang w:eastAsia="ja-JP"/>
          </w:rPr>
          <w:fldChar w:fldCharType="begin"/>
        </w:r>
        <w:r w:rsidDel="00A81686">
          <w:rPr>
            <w:lang w:eastAsia="ja-JP"/>
          </w:rPr>
          <w:delInstrText xml:space="preserve"> STYLEREF 1 \s </w:delInstrText>
        </w:r>
        <w:r w:rsidDel="00A81686">
          <w:rPr>
            <w:lang w:eastAsia="ja-JP"/>
          </w:rPr>
          <w:fldChar w:fldCharType="separate"/>
        </w:r>
        <w:r w:rsidR="003B19D6" w:rsidDel="00A81686">
          <w:rPr>
            <w:noProof/>
            <w:lang w:eastAsia="ja-JP"/>
          </w:rPr>
          <w:delText>5</w:delText>
        </w:r>
        <w:r w:rsidDel="00A81686">
          <w:rPr>
            <w:lang w:eastAsia="ja-JP"/>
          </w:rPr>
          <w:fldChar w:fldCharType="end"/>
        </w:r>
        <w:r w:rsidDel="00A81686">
          <w:rPr>
            <w:lang w:eastAsia="ja-JP"/>
          </w:rPr>
          <w:noBreakHyphen/>
        </w:r>
        <w:r w:rsidDel="00A81686">
          <w:rPr>
            <w:lang w:eastAsia="ja-JP"/>
          </w:rPr>
          <w:fldChar w:fldCharType="begin"/>
        </w:r>
        <w:r w:rsidDel="00A81686">
          <w:rPr>
            <w:lang w:eastAsia="ja-JP"/>
          </w:rPr>
          <w:delInstrText xml:space="preserve"> SEQ Figure \* ARABIC \s 1 </w:delInstrText>
        </w:r>
        <w:r w:rsidDel="00A81686">
          <w:rPr>
            <w:lang w:eastAsia="ja-JP"/>
          </w:rPr>
          <w:fldChar w:fldCharType="separate"/>
        </w:r>
      </w:del>
      <w:ins w:id="9338" w:author="Kazuhiro Takagi" w:date="2017-03-21T15:02:00Z">
        <w:del w:id="9339" w:author="Huy Duc. Nguyen" w:date="2017-08-28T16:38:00Z">
          <w:r w:rsidR="00520A63" w:rsidDel="003B19D6">
            <w:rPr>
              <w:noProof/>
              <w:lang w:eastAsia="ja-JP"/>
            </w:rPr>
            <w:delText>12</w:delText>
          </w:r>
        </w:del>
      </w:ins>
      <w:ins w:id="9340" w:author=" " w:date="2017-03-09T11:18:00Z">
        <w:del w:id="9341" w:author="Huy Duc. Nguyen" w:date="2017-08-28T16:38:00Z">
          <w:r w:rsidR="00442CC0" w:rsidDel="003B19D6">
            <w:rPr>
              <w:noProof/>
              <w:lang w:eastAsia="ja-JP"/>
            </w:rPr>
            <w:delText>12</w:delText>
          </w:r>
        </w:del>
      </w:ins>
      <w:del w:id="9342" w:author="Huy Duc. Nguyen" w:date="2017-08-28T16:38:00Z">
        <w:r w:rsidR="00003FEB" w:rsidDel="003B19D6">
          <w:rPr>
            <w:noProof/>
            <w:lang w:eastAsia="ja-JP"/>
          </w:rPr>
          <w:delText>15</w:delText>
        </w:r>
      </w:del>
      <w:del w:id="9343" w:author="Huy Duc. Nguyen" w:date="2017-08-29T13:07:00Z">
        <w:r w:rsidDel="00A81686">
          <w:rPr>
            <w:lang w:eastAsia="ja-JP"/>
          </w:rPr>
          <w:fldChar w:fldCharType="end"/>
        </w:r>
        <w:r w:rsidDel="00A81686">
          <w:rPr>
            <w:rFonts w:hint="eastAsia"/>
            <w:lang w:eastAsia="ja-JP"/>
          </w:rPr>
          <w:delText xml:space="preserve">: </w:delText>
        </w:r>
        <w:r w:rsidRPr="00394304" w:rsidDel="00A81686">
          <w:rPr>
            <w:lang w:eastAsia="ja-JP"/>
          </w:rPr>
          <w:delText>Images of GFXBench 3.0</w:delText>
        </w:r>
        <w:bookmarkStart w:id="9344" w:name="_Toc491775719"/>
        <w:bookmarkEnd w:id="9344"/>
      </w:del>
    </w:p>
    <w:p w:rsidR="005738C9" w:rsidDel="00A81686" w:rsidRDefault="005738C9" w:rsidP="005738C9">
      <w:pPr>
        <w:pStyle w:val="CETextBody"/>
        <w:rPr>
          <w:del w:id="9345" w:author="Huy Duc. Nguyen" w:date="2017-08-29T13:07:00Z"/>
          <w:lang w:val="en-US" w:eastAsia="ja-JP"/>
        </w:rPr>
      </w:pPr>
      <w:bookmarkStart w:id="9346" w:name="_Toc491775720"/>
      <w:bookmarkEnd w:id="9346"/>
    </w:p>
    <w:p w:rsidR="005738C9" w:rsidRPr="00613E0B" w:rsidDel="00A81686" w:rsidRDefault="005738C9" w:rsidP="005738C9">
      <w:pPr>
        <w:pStyle w:val="CETextBody"/>
        <w:numPr>
          <w:ilvl w:val="0"/>
          <w:numId w:val="33"/>
        </w:numPr>
        <w:ind w:hanging="782"/>
        <w:rPr>
          <w:del w:id="9347" w:author="Huy Duc. Nguyen" w:date="2017-08-29T13:07:00Z"/>
          <w:lang w:val="en-US" w:eastAsia="ja-JP"/>
        </w:rPr>
      </w:pPr>
      <w:del w:id="9348" w:author="Huy Duc. Nguyen" w:date="2017-08-29T13:07:00Z">
        <w:r w:rsidRPr="00613E0B" w:rsidDel="00A81686">
          <w:rPr>
            <w:lang w:val="en-US" w:eastAsia="ja-JP"/>
          </w:rPr>
          <w:delText>Precondition</w:delText>
        </w:r>
        <w:bookmarkStart w:id="9349" w:name="_Toc491775721"/>
        <w:bookmarkEnd w:id="9349"/>
      </w:del>
    </w:p>
    <w:p w:rsidR="005738C9" w:rsidDel="00A81686" w:rsidRDefault="005738C9" w:rsidP="005738C9">
      <w:pPr>
        <w:pStyle w:val="CETextBody"/>
        <w:numPr>
          <w:ilvl w:val="0"/>
          <w:numId w:val="125"/>
        </w:numPr>
        <w:rPr>
          <w:del w:id="9350" w:author="Huy Duc. Nguyen" w:date="2017-08-29T13:07:00Z"/>
          <w:lang w:val="en-US" w:eastAsia="ja-JP"/>
        </w:rPr>
      </w:pPr>
      <w:del w:id="9351" w:author="Huy Duc. Nguyen" w:date="2017-08-29T13:07:00Z">
        <w:r w:rsidDel="00A81686">
          <w:rPr>
            <w:rFonts w:hint="eastAsia"/>
            <w:lang w:val="en-US" w:eastAsia="ja-JP"/>
          </w:rPr>
          <w:delText xml:space="preserve">Measure on </w:delText>
        </w:r>
        <w:r w:rsidDel="00A81686">
          <w:rPr>
            <w:lang w:val="en-US" w:eastAsia="ja-JP"/>
          </w:rPr>
          <w:delText xml:space="preserve">native INTEGRITY </w:delText>
        </w:r>
        <w:r w:rsidDel="00A81686">
          <w:rPr>
            <w:rFonts w:hint="eastAsia"/>
            <w:lang w:val="en-US" w:eastAsia="ja-JP"/>
          </w:rPr>
          <w:delText>(Type</w:delText>
        </w:r>
        <w:r w:rsidDel="00A81686">
          <w:rPr>
            <w:lang w:val="en-US" w:eastAsia="ja-JP"/>
          </w:rPr>
          <w:delText>3</w:delText>
        </w:r>
        <w:r w:rsidDel="00A81686">
          <w:rPr>
            <w:rFonts w:hint="eastAsia"/>
            <w:lang w:val="en-US" w:eastAsia="ja-JP"/>
          </w:rPr>
          <w:delText>)</w:delText>
        </w:r>
        <w:bookmarkStart w:id="9352" w:name="_Toc491775722"/>
        <w:bookmarkEnd w:id="9352"/>
      </w:del>
    </w:p>
    <w:p w:rsidR="005738C9" w:rsidDel="00A81686" w:rsidRDefault="005738C9" w:rsidP="005738C9">
      <w:pPr>
        <w:pStyle w:val="CETextBody"/>
        <w:numPr>
          <w:ilvl w:val="0"/>
          <w:numId w:val="125"/>
        </w:numPr>
        <w:rPr>
          <w:del w:id="9353" w:author="Huy Duc. Nguyen" w:date="2017-08-29T13:07:00Z"/>
          <w:lang w:val="en-US" w:eastAsia="ja-JP"/>
        </w:rPr>
      </w:pPr>
      <w:del w:id="9354" w:author="Huy Duc. Nguyen" w:date="2017-08-29T13:07:00Z">
        <w:r w:rsidDel="00A81686">
          <w:rPr>
            <w:lang w:val="en-US" w:eastAsia="ja-JP"/>
          </w:rPr>
          <w:delText>Application1: glmark2 2014 2.0.1</w:delText>
        </w:r>
        <w:bookmarkStart w:id="9355" w:name="_Toc491775723"/>
        <w:bookmarkEnd w:id="9355"/>
      </w:del>
    </w:p>
    <w:p w:rsidR="005738C9" w:rsidDel="00A81686" w:rsidRDefault="005738C9" w:rsidP="005738C9">
      <w:pPr>
        <w:pStyle w:val="CETextBody"/>
        <w:numPr>
          <w:ilvl w:val="0"/>
          <w:numId w:val="125"/>
        </w:numPr>
        <w:rPr>
          <w:del w:id="9356" w:author="Huy Duc. Nguyen" w:date="2017-08-29T13:07:00Z"/>
          <w:lang w:val="en-US" w:eastAsia="ja-JP"/>
        </w:rPr>
      </w:pPr>
      <w:del w:id="9357" w:author="Huy Duc. Nguyen" w:date="2017-08-29T13:07:00Z">
        <w:r w:rsidDel="00A81686">
          <w:rPr>
            <w:lang w:val="en-US" w:eastAsia="ja-JP"/>
          </w:rPr>
          <w:delText>Application2: GFXBench 3.0.22, Manhattan and T-Rex</w:delText>
        </w:r>
        <w:bookmarkStart w:id="9358" w:name="_Toc491775724"/>
        <w:bookmarkEnd w:id="9358"/>
      </w:del>
    </w:p>
    <w:p w:rsidR="005738C9" w:rsidRPr="00E86E62" w:rsidDel="00A81686" w:rsidRDefault="005738C9" w:rsidP="005738C9">
      <w:pPr>
        <w:pStyle w:val="CETextBody"/>
        <w:numPr>
          <w:ilvl w:val="0"/>
          <w:numId w:val="125"/>
        </w:numPr>
        <w:rPr>
          <w:del w:id="9359" w:author="Huy Duc. Nguyen" w:date="2017-08-29T13:07:00Z"/>
          <w:lang w:val="en-US" w:eastAsia="ja-JP"/>
        </w:rPr>
      </w:pPr>
      <w:del w:id="9360" w:author="Huy Duc. Nguyen" w:date="2017-08-29T13:07:00Z">
        <w:r w:rsidDel="00A81686">
          <w:rPr>
            <w:lang w:val="en-US" w:eastAsia="ja-JP"/>
          </w:rPr>
          <w:delText>Window size for INTEGRITY: 1920x720</w:delText>
        </w:r>
        <w:bookmarkStart w:id="9361" w:name="_Toc491775725"/>
        <w:bookmarkEnd w:id="9361"/>
      </w:del>
    </w:p>
    <w:p w:rsidR="005738C9" w:rsidDel="00A81686" w:rsidRDefault="005738C9" w:rsidP="005738C9">
      <w:pPr>
        <w:pStyle w:val="CETextBody"/>
        <w:ind w:left="142"/>
        <w:rPr>
          <w:del w:id="9362" w:author="Huy Duc. Nguyen" w:date="2017-08-29T13:07:00Z"/>
          <w:lang w:val="en-US" w:eastAsia="ja-JP"/>
        </w:rPr>
      </w:pPr>
      <w:del w:id="9363" w:author="Huy Duc. Nguyen" w:date="2017-08-29T13:07:00Z">
        <w:r w:rsidDel="00A81686">
          <w:rPr>
            <w:lang w:val="en-US" w:eastAsia="ja-JP"/>
          </w:rPr>
          <w:delText>Note: GFXBench3.0 shall be installed only when we evaluate it. The deliverables shall not include it. glmark2 2014 for INTEGRITY shall be installed only when we evaluate it because it is GPLv3. It need to be ported from glmark2 2014 for Linux.</w:delText>
        </w:r>
        <w:bookmarkStart w:id="9364" w:name="_Toc491775726"/>
        <w:bookmarkEnd w:id="9364"/>
      </w:del>
    </w:p>
    <w:p w:rsidR="005738C9" w:rsidDel="00A81686" w:rsidRDefault="005738C9" w:rsidP="005738C9">
      <w:pPr>
        <w:pStyle w:val="CETextBody"/>
        <w:ind w:left="142"/>
        <w:rPr>
          <w:del w:id="9365" w:author="Huy Duc. Nguyen" w:date="2017-08-29T13:07:00Z"/>
          <w:lang w:val="en-US" w:eastAsia="ja-JP"/>
        </w:rPr>
      </w:pPr>
      <w:del w:id="9366" w:author="Huy Duc. Nguyen" w:date="2017-08-29T13:07:00Z">
        <w:r w:rsidDel="00A81686">
          <w:rPr>
            <w:lang w:val="en-US" w:eastAsia="ja-JP"/>
          </w:rPr>
          <w:delText>Note: glmark2 runs without VSYNC synchronization. Therefore, the FPS will be more than 60 FPS.</w:delText>
        </w:r>
        <w:bookmarkStart w:id="9367" w:name="_Toc491775727"/>
        <w:bookmarkEnd w:id="9367"/>
      </w:del>
    </w:p>
    <w:p w:rsidR="005738C9" w:rsidRPr="001A28A7" w:rsidDel="00A81686" w:rsidRDefault="005738C9" w:rsidP="005738C9">
      <w:pPr>
        <w:pStyle w:val="CETextBody"/>
        <w:rPr>
          <w:del w:id="9368" w:author="Huy Duc. Nguyen" w:date="2017-08-29T13:07:00Z"/>
          <w:lang w:val="en-US" w:eastAsia="ja-JP"/>
        </w:rPr>
      </w:pPr>
      <w:bookmarkStart w:id="9369" w:name="_Toc491775728"/>
      <w:bookmarkEnd w:id="9369"/>
    </w:p>
    <w:p w:rsidR="005738C9" w:rsidRPr="00D614A0" w:rsidDel="00A81686" w:rsidRDefault="005738C9" w:rsidP="005738C9">
      <w:pPr>
        <w:pStyle w:val="CETextBody"/>
        <w:numPr>
          <w:ilvl w:val="0"/>
          <w:numId w:val="33"/>
        </w:numPr>
        <w:ind w:hanging="782"/>
        <w:rPr>
          <w:del w:id="9370" w:author="Huy Duc. Nguyen" w:date="2017-08-29T13:07:00Z"/>
          <w:lang w:val="en-US" w:eastAsia="ja-JP"/>
        </w:rPr>
      </w:pPr>
      <w:del w:id="9371" w:author="Huy Duc. Nguyen" w:date="2017-08-29T13:07:00Z">
        <w:r w:rsidDel="00A81686">
          <w:rPr>
            <w:rFonts w:hint="eastAsia"/>
            <w:lang w:val="en-US" w:eastAsia="ja-JP"/>
          </w:rPr>
          <w:delText>How to measure</w:delText>
        </w:r>
        <w:bookmarkStart w:id="9372" w:name="_Toc491775729"/>
        <w:bookmarkEnd w:id="9372"/>
      </w:del>
    </w:p>
    <w:p w:rsidR="005738C9" w:rsidDel="00A81686" w:rsidRDefault="005738C9" w:rsidP="005738C9">
      <w:pPr>
        <w:pStyle w:val="CETextBody"/>
        <w:numPr>
          <w:ilvl w:val="0"/>
          <w:numId w:val="221"/>
        </w:numPr>
        <w:ind w:left="777"/>
        <w:rPr>
          <w:del w:id="9373" w:author="Huy Duc. Nguyen" w:date="2017-08-29T13:07:00Z"/>
          <w:lang w:val="en-US" w:eastAsia="ja-JP"/>
        </w:rPr>
      </w:pPr>
      <w:del w:id="9374" w:author="Huy Duc. Nguyen" w:date="2017-08-29T13:07:00Z">
        <w:r w:rsidDel="00A81686">
          <w:rPr>
            <w:lang w:val="en-US" w:eastAsia="ja-JP"/>
          </w:rPr>
          <w:delText>Rebuild the device tree blob file (.dtb) specifying the NFS server address. Store it to the SD card.</w:delText>
        </w:r>
        <w:bookmarkStart w:id="9375" w:name="_Toc491775730"/>
        <w:bookmarkEnd w:id="9375"/>
      </w:del>
    </w:p>
    <w:p w:rsidR="005738C9" w:rsidDel="00A81686" w:rsidRDefault="005738C9" w:rsidP="005738C9">
      <w:pPr>
        <w:pStyle w:val="CETextBody"/>
        <w:numPr>
          <w:ilvl w:val="0"/>
          <w:numId w:val="221"/>
        </w:numPr>
        <w:ind w:left="777"/>
        <w:rPr>
          <w:del w:id="9376" w:author="Huy Duc. Nguyen" w:date="2017-08-29T13:07:00Z"/>
          <w:lang w:val="en-US" w:eastAsia="ja-JP"/>
        </w:rPr>
      </w:pPr>
      <w:del w:id="9377" w:author="Huy Duc. Nguyen" w:date="2017-08-29T13:07:00Z">
        <w:r w:rsidDel="00A81686">
          <w:rPr>
            <w:lang w:val="en-US" w:eastAsia="ja-JP"/>
          </w:rPr>
          <w:delText>Store the data for glmark2 or GFXBench to the NFS.</w:delText>
        </w:r>
        <w:bookmarkStart w:id="9378" w:name="_Toc491775731"/>
        <w:bookmarkEnd w:id="9378"/>
      </w:del>
    </w:p>
    <w:p w:rsidR="005738C9" w:rsidDel="00A81686" w:rsidRDefault="005738C9" w:rsidP="005738C9">
      <w:pPr>
        <w:pStyle w:val="CETextBody"/>
        <w:numPr>
          <w:ilvl w:val="0"/>
          <w:numId w:val="221"/>
        </w:numPr>
        <w:ind w:left="777"/>
        <w:rPr>
          <w:del w:id="9379" w:author="Huy Duc. Nguyen" w:date="2017-08-29T13:07:00Z"/>
          <w:lang w:val="en-US" w:eastAsia="ja-JP"/>
        </w:rPr>
      </w:pPr>
      <w:del w:id="9380" w:author="Huy Duc. Nguyen" w:date="2017-08-29T13:07:00Z">
        <w:r w:rsidDel="00A81686">
          <w:rPr>
            <w:rFonts w:hint="eastAsia"/>
            <w:lang w:val="en-US" w:eastAsia="ja-JP"/>
          </w:rPr>
          <w:delText>Start Type3_</w:delText>
        </w:r>
        <w:r w:rsidDel="00A81686">
          <w:rPr>
            <w:lang w:val="en-US" w:eastAsia="ja-JP"/>
          </w:rPr>
          <w:delText>glmark2_mono</w:delText>
        </w:r>
        <w:r w:rsidDel="00A81686">
          <w:rPr>
            <w:rFonts w:hint="eastAsia"/>
            <w:lang w:val="en-US" w:eastAsia="ja-JP"/>
          </w:rPr>
          <w:delText xml:space="preserve"> </w:delText>
        </w:r>
        <w:r w:rsidDel="00A81686">
          <w:rPr>
            <w:lang w:val="en-US" w:eastAsia="ja-JP"/>
          </w:rPr>
          <w:delText>(glmark2) or Type3_GFXBench_mono (GFXBench3.0) using MULTI Debugger.</w:delText>
        </w:r>
        <w:bookmarkStart w:id="9381" w:name="_Toc491775732"/>
        <w:bookmarkEnd w:id="9381"/>
      </w:del>
    </w:p>
    <w:p w:rsidR="005738C9" w:rsidDel="00A81686" w:rsidRDefault="005738C9" w:rsidP="005738C9">
      <w:pPr>
        <w:pStyle w:val="CETextBody"/>
        <w:numPr>
          <w:ilvl w:val="0"/>
          <w:numId w:val="221"/>
        </w:numPr>
        <w:ind w:left="777"/>
        <w:rPr>
          <w:del w:id="9382" w:author="Huy Duc. Nguyen" w:date="2017-08-29T13:07:00Z"/>
          <w:lang w:val="en-US" w:eastAsia="ja-JP"/>
        </w:rPr>
      </w:pPr>
      <w:del w:id="9383" w:author="Huy Duc. Nguyen" w:date="2017-08-29T13:07:00Z">
        <w:r w:rsidDel="00A81686">
          <w:rPr>
            <w:lang w:val="en-US" w:eastAsia="ja-JP"/>
          </w:rPr>
          <w:delText>Start the application.</w:delText>
        </w:r>
        <w:bookmarkStart w:id="9384" w:name="_Toc491775733"/>
        <w:bookmarkEnd w:id="9384"/>
      </w:del>
    </w:p>
    <w:p w:rsidR="005738C9" w:rsidRPr="00CD7186" w:rsidDel="00A81686" w:rsidRDefault="005738C9" w:rsidP="005738C9">
      <w:pPr>
        <w:pStyle w:val="CETextBody"/>
        <w:numPr>
          <w:ilvl w:val="0"/>
          <w:numId w:val="221"/>
        </w:numPr>
        <w:ind w:left="777"/>
        <w:rPr>
          <w:del w:id="9385" w:author="Huy Duc. Nguyen" w:date="2017-08-29T13:07:00Z"/>
          <w:lang w:val="en-US" w:eastAsia="ja-JP"/>
        </w:rPr>
      </w:pPr>
      <w:del w:id="9386" w:author="Huy Duc. Nguyen" w:date="2017-08-29T13:07:00Z">
        <w:r w:rsidRPr="00CD7186" w:rsidDel="00A81686">
          <w:rPr>
            <w:lang w:val="en-US" w:eastAsia="ja-JP"/>
          </w:rPr>
          <w:delText>In case of glmark2:</w:delText>
        </w:r>
        <w:r w:rsidRPr="00003B8E" w:rsidDel="00A81686">
          <w:delText xml:space="preserve"> </w:delText>
        </w:r>
        <w:r w:rsidDel="00A81686">
          <w:delText>After</w:delText>
        </w:r>
        <w:r w:rsidRPr="00CD7186" w:rsidDel="00A81686">
          <w:rPr>
            <w:lang w:val="en-US" w:eastAsia="ja-JP"/>
          </w:rPr>
          <w:delText xml:space="preserve"> finishing glmark2, you will see the log like below. Get the “glmark2 Score: XXXX” as a</w:delText>
        </w:r>
        <w:r w:rsidDel="00A81686">
          <w:rPr>
            <w:lang w:val="en-US" w:eastAsia="ja-JP"/>
          </w:rPr>
          <w:delText>n</w:delText>
        </w:r>
        <w:r w:rsidRPr="00CD7186" w:rsidDel="00A81686">
          <w:rPr>
            <w:lang w:val="en-US" w:eastAsia="ja-JP"/>
          </w:rPr>
          <w:delText xml:space="preserve"> FPS result.</w:delText>
        </w:r>
        <w:bookmarkStart w:id="9387" w:name="_Toc491775734"/>
        <w:bookmarkEnd w:id="9387"/>
      </w:del>
    </w:p>
    <w:p w:rsidR="005738C9" w:rsidDel="00A81686" w:rsidRDefault="005738C9" w:rsidP="005738C9">
      <w:pPr>
        <w:pStyle w:val="CETextBody"/>
        <w:ind w:left="420"/>
        <w:rPr>
          <w:del w:id="9388" w:author="Huy Duc. Nguyen" w:date="2017-08-29T13:07:00Z"/>
          <w:lang w:val="en-US" w:eastAsia="ja-JP"/>
        </w:rPr>
      </w:pPr>
      <w:del w:id="9389" w:author="Huy Duc. Nguyen" w:date="2017-08-29T13:07:00Z">
        <w:r w:rsidDel="00A81686">
          <w:rPr>
            <w:noProof/>
            <w:lang w:val="en-US"/>
          </w:rPr>
          <mc:AlternateContent>
            <mc:Choice Requires="wps">
              <w:drawing>
                <wp:anchor distT="0" distB="0" distL="114300" distR="114300" simplePos="0" relativeHeight="251686400" behindDoc="0" locked="0" layoutInCell="1" allowOverlap="1" wp14:anchorId="1EE3CF97" wp14:editId="249F83BD">
                  <wp:simplePos x="0" y="0"/>
                  <wp:positionH relativeFrom="column">
                    <wp:posOffset>3124200</wp:posOffset>
                  </wp:positionH>
                  <wp:positionV relativeFrom="paragraph">
                    <wp:posOffset>1295400</wp:posOffset>
                  </wp:positionV>
                  <wp:extent cx="1924050" cy="409575"/>
                  <wp:effectExtent l="0" t="0" r="19050" b="28575"/>
                  <wp:wrapNone/>
                  <wp:docPr id="322" name="正方形/長方形 322"/>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5060" id="正方形/長方形 322" o:spid="_x0000_s1026" style="position:absolute;margin-left:246pt;margin-top:102pt;width:15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" filled="f" strokecolor="#c0504d [3205]" strokeweight="2pt"/>
              </w:pict>
            </mc:Fallback>
          </mc:AlternateContent>
        </w:r>
        <w:r w:rsidRPr="005D76AB" w:rsidDel="00A81686">
          <w:rPr>
            <w:noProof/>
            <w:lang w:val="en-US"/>
          </w:rPr>
          <mc:AlternateContent>
            <mc:Choice Requires="wps">
              <w:drawing>
                <wp:inline distT="0" distB="0" distL="0" distR="0" wp14:anchorId="168D9FC3" wp14:editId="5236B4DC">
                  <wp:extent cx="5572125" cy="1790700"/>
                  <wp:effectExtent l="0" t="0" r="28575" b="19050"/>
                  <wp:docPr id="323" name="テキスト ボックス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GL_RENDERER:   PowerVR Rogue GX6650</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5B1E90" w:rsidRPr="00536F5E" w:rsidRDefault="005B1E90" w:rsidP="005738C9">
                              <w:pPr>
                                <w:rPr>
                                  <w:rFonts w:ascii="Courier New" w:hAnsi="Courier New" w:cs="Courier New"/>
                                  <w:sz w:val="20"/>
                                  <w:szCs w:val="20"/>
                                </w:rPr>
                              </w:pPr>
                              <w:r w:rsidRPr="000A7D46">
                                <w:rPr>
                                  <w:rFonts w:ascii="Courier New" w:hAnsi="Courier New" w:cs="Courier New"/>
                                  <w:sz w:val="20"/>
                                  <w:szCs w:val="20"/>
                                  <w:lang w:val="en-US"/>
                                </w:rPr>
                                <w:t>I/O: =======================================================</w:t>
                              </w:r>
                            </w:p>
                          </w:txbxContent>
                        </wps:txbx>
                        <wps:bodyPr rot="0" vert="horz" wrap="square" lIns="91440" tIns="45720" rIns="91440" bIns="45720" anchor="t" anchorCtr="0">
                          <a:noAutofit/>
                        </wps:bodyPr>
                      </wps:wsp>
                    </a:graphicData>
                  </a:graphic>
                </wp:inline>
              </w:drawing>
            </mc:Choice>
            <mc:Fallback>
              <w:pict>
                <v:shape w14:anchorId="168D9FC3" id="テキスト ボックス 323" o:spid="_x0000_s1123"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">
                  <v:textbox>
                    <w:txbxContent>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glmark2 2014</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OpenGL Information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GL_VENDOR:     Imagination Technologies</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GL_RENDERER:   </w:t>
                        </w:r>
                        <w:proofErr w:type="spellStart"/>
                        <w:r w:rsidRPr="000A7D46">
                          <w:rPr>
                            <w:rFonts w:ascii="Courier New" w:hAnsi="Courier New" w:cs="Courier New"/>
                            <w:sz w:val="20"/>
                            <w:szCs w:val="20"/>
                            <w:lang w:val="en-US"/>
                          </w:rPr>
                          <w:t>PowerVR</w:t>
                        </w:r>
                        <w:proofErr w:type="spellEnd"/>
                        <w:r w:rsidRPr="000A7D46">
                          <w:rPr>
                            <w:rFonts w:ascii="Courier New" w:hAnsi="Courier New" w:cs="Courier New"/>
                            <w:sz w:val="20"/>
                            <w:szCs w:val="20"/>
                            <w:lang w:val="en-US"/>
                          </w:rPr>
                          <w:t xml:space="preserve"> Rogue GX6650</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GL_VERSION:    OpenGL ES 3.1 build 1.7@4276001 (MAIN)</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I/O: =======================================================</w:t>
                        </w:r>
                      </w:p>
                      <w:p w:rsidR="005B1E90" w:rsidRPr="000A7D46" w:rsidRDefault="005B1E90" w:rsidP="005738C9">
                        <w:pPr>
                          <w:rPr>
                            <w:rFonts w:ascii="Courier New" w:hAnsi="Courier New" w:cs="Courier New"/>
                            <w:sz w:val="20"/>
                            <w:szCs w:val="20"/>
                            <w:lang w:val="en-US"/>
                          </w:rPr>
                        </w:pPr>
                        <w:r w:rsidRPr="000A7D46">
                          <w:rPr>
                            <w:rFonts w:ascii="Courier New" w:hAnsi="Courier New" w:cs="Courier New"/>
                            <w:sz w:val="20"/>
                            <w:szCs w:val="20"/>
                            <w:lang w:val="en-US"/>
                          </w:rPr>
                          <w:t xml:space="preserve">I/O:                    </w:t>
                        </w:r>
                        <w:r>
                          <w:rPr>
                            <w:rFonts w:ascii="Courier New" w:hAnsi="Courier New" w:cs="Courier New"/>
                            <w:sz w:val="20"/>
                            <w:szCs w:val="20"/>
                            <w:lang w:val="en-US"/>
                          </w:rPr>
                          <w:t xml:space="preserve">               glmark2 Score: 1201</w:t>
                        </w:r>
                        <w:r w:rsidRPr="000A7D46">
                          <w:rPr>
                            <w:rFonts w:ascii="Courier New" w:hAnsi="Courier New" w:cs="Courier New"/>
                            <w:sz w:val="20"/>
                            <w:szCs w:val="20"/>
                            <w:lang w:val="en-US"/>
                          </w:rPr>
                          <w:t xml:space="preserve"> </w:t>
                        </w:r>
                      </w:p>
                      <w:p w:rsidR="005B1E90" w:rsidRPr="00536F5E" w:rsidRDefault="005B1E90" w:rsidP="005738C9">
                        <w:pPr>
                          <w:rPr>
                            <w:rFonts w:ascii="Courier New" w:hAnsi="Courier New" w:cs="Courier New"/>
                            <w:sz w:val="20"/>
                            <w:szCs w:val="20"/>
                          </w:rPr>
                        </w:pPr>
                        <w:r w:rsidRPr="000A7D46">
                          <w:rPr>
                            <w:rFonts w:ascii="Courier New" w:hAnsi="Courier New" w:cs="Courier New"/>
                            <w:sz w:val="20"/>
                            <w:szCs w:val="20"/>
                            <w:lang w:val="en-US"/>
                          </w:rPr>
                          <w:t>I/O: =======================================================</w:t>
                        </w:r>
                      </w:p>
                    </w:txbxContent>
                  </v:textbox>
                  <w10:anchorlock/>
                </v:shape>
              </w:pict>
            </mc:Fallback>
          </mc:AlternateContent>
        </w:r>
        <w:bookmarkStart w:id="9390" w:name="_Toc491775735"/>
        <w:bookmarkEnd w:id="9390"/>
      </w:del>
    </w:p>
    <w:p w:rsidR="005738C9" w:rsidDel="00A81686" w:rsidRDefault="005738C9" w:rsidP="005738C9">
      <w:pPr>
        <w:pStyle w:val="CETextBody"/>
        <w:numPr>
          <w:ilvl w:val="0"/>
          <w:numId w:val="221"/>
        </w:numPr>
        <w:ind w:left="777"/>
        <w:rPr>
          <w:del w:id="9391" w:author="Huy Duc. Nguyen" w:date="2017-08-29T13:07:00Z"/>
          <w:lang w:val="en-US" w:eastAsia="ja-JP"/>
        </w:rPr>
      </w:pPr>
      <w:del w:id="9392" w:author="Huy Duc. Nguyen" w:date="2017-08-29T13:07:00Z">
        <w:r w:rsidDel="00A81686">
          <w:delText>In case of GFXBench3.0:</w:delText>
        </w:r>
        <w:r w:rsidRPr="001A28A7" w:rsidDel="00A81686">
          <w:delText xml:space="preserve"> </w:delText>
        </w:r>
        <w:r w:rsidDel="00A81686">
          <w:delText>After finishing GFXBench3.0, you will see the log like below. Get ‘”fps”: xxx’ an FPS results.</w:delText>
        </w:r>
        <w:r w:rsidDel="00A81686">
          <w:rPr>
            <w:lang w:val="en-US" w:eastAsia="ja-JP"/>
          </w:rPr>
          <w:delText xml:space="preserve"> </w:delText>
        </w:r>
        <w:bookmarkStart w:id="9393" w:name="_Toc491775736"/>
        <w:bookmarkEnd w:id="9393"/>
      </w:del>
    </w:p>
    <w:p w:rsidR="005738C9" w:rsidDel="00A81686" w:rsidRDefault="005738C9" w:rsidP="005738C9">
      <w:pPr>
        <w:pStyle w:val="CETextBody"/>
        <w:ind w:left="357"/>
        <w:rPr>
          <w:del w:id="9394" w:author="Huy Duc. Nguyen" w:date="2017-08-29T13:07:00Z"/>
          <w:lang w:val="en-US" w:eastAsia="ja-JP"/>
        </w:rPr>
      </w:pPr>
      <w:del w:id="9395" w:author="Huy Duc. Nguyen" w:date="2017-08-29T13:07:00Z">
        <w:r w:rsidDel="00A81686">
          <w:rPr>
            <w:noProof/>
            <w:lang w:val="en-US"/>
          </w:rPr>
          <mc:AlternateContent>
            <mc:Choice Requires="wps">
              <w:drawing>
                <wp:anchor distT="0" distB="0" distL="114300" distR="114300" simplePos="0" relativeHeight="251688448" behindDoc="0" locked="0" layoutInCell="1" allowOverlap="1" wp14:anchorId="17C53E88" wp14:editId="04FC9C62">
                  <wp:simplePos x="0" y="0"/>
                  <wp:positionH relativeFrom="column">
                    <wp:posOffset>916305</wp:posOffset>
                  </wp:positionH>
                  <wp:positionV relativeFrom="paragraph">
                    <wp:posOffset>1895475</wp:posOffset>
                  </wp:positionV>
                  <wp:extent cx="1333500" cy="190500"/>
                  <wp:effectExtent l="0" t="0" r="19050" b="19050"/>
                  <wp:wrapNone/>
                  <wp:docPr id="333" name="正方形/長方形 333"/>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5F9E3" id="正方形/長方形 333" o:spid="_x0000_s1026" style="position:absolute;margin-left:72.15pt;margin-top:149.25pt;width:10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" filled="f" strokecolor="#c0504d [3205]" strokeweight="2pt"/>
              </w:pict>
            </mc:Fallback>
          </mc:AlternateContent>
        </w:r>
        <w:r w:rsidRPr="005D76AB" w:rsidDel="00A81686">
          <w:rPr>
            <w:noProof/>
            <w:lang w:val="en-US"/>
          </w:rPr>
          <mc:AlternateContent>
            <mc:Choice Requires="wps">
              <w:drawing>
                <wp:inline distT="0" distB="0" distL="0" distR="0" wp14:anchorId="6A081F2F" wp14:editId="54A14822">
                  <wp:extent cx="5572125" cy="4886325"/>
                  <wp:effectExtent l="0" t="0" r="28575" b="28575"/>
                  <wp:docPr id="324" name="テキスト ボックス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886325"/>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[INFO ]: gl_manhattan_off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376d4d0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"frame_count": 1265,</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[ 822, 95, 52, 52, 43, 57, 735, 93, 54, 48, 45, </w:t>
                              </w:r>
                            </w:p>
                            <w:p w:rsidR="005B1E90" w:rsidRPr="00B26130" w:rsidRDefault="005B1E90" w:rsidP="005738C9">
                              <w:pPr>
                                <w:rPr>
                                  <w:rFonts w:ascii="Courier New" w:hAnsi="Courier New" w:cs="Courier New"/>
                                  <w:sz w:val="20"/>
                                  <w:szCs w:val="20"/>
                                  <w:lang w:val="en-US"/>
                                </w:rPr>
                              </w:pPr>
                              <w:r>
                                <w:rPr>
                                  <w:rFonts w:ascii="Courier New" w:hAnsi="Courier New" w:cs="Courier New"/>
                                  <w:sz w:val="20"/>
                                  <w:szCs w:val="20"/>
                                  <w:lang w:val="en-US"/>
                                </w:rPr>
                                <w:t>(omitted)</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51, 55, 52, 51, 52 ],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"graphics_version": "OpenGL ES 3.1 build 1.7@4276001 (MAIN)",</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"renderer": "PowerVR Rogue GX6650",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"surface_height": 720,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"surface_width": 1920,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"load_time": 143594,</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"measured_time":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"result_id": 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"test_id": "gl_manhattan_off",</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Default="005B1E90" w:rsidP="005738C9">
                              <w:pPr>
                                <w:rPr>
                                  <w:rFonts w:ascii="Courier New" w:hAnsi="Courier New" w:cs="Courier New"/>
                                  <w:sz w:val="20"/>
                                  <w:szCs w:val="20"/>
                                  <w:lang w:val="en-US"/>
                                </w:rPr>
                              </w:pPr>
                            </w:p>
                            <w:p w:rsidR="005B1E90" w:rsidRDefault="005B1E90" w:rsidP="005738C9">
                              <w:pPr>
                                <w:rPr>
                                  <w:rFonts w:ascii="Courier New" w:hAnsi="Courier New" w:cs="Courier New"/>
                                  <w:sz w:val="20"/>
                                  <w:szCs w:val="20"/>
                                  <w:lang w:val="en-US"/>
                                </w:rPr>
                              </w:pP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6A081F2F" id="テキスト ボックス 324" o:spid="_x0000_s1124" type="#_x0000_t202" style="width:438.75pt;height:3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Manhattan</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376d4d0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20.</w:t>
                        </w:r>
                        <w:r>
                          <w:rPr>
                            <w:rFonts w:ascii="Courier New" w:hAnsi="Courier New" w:cs="Courier New"/>
                            <w:sz w:val="20"/>
                            <w:szCs w:val="20"/>
                            <w:lang w:val="en-US"/>
                          </w:rPr>
                          <w:t>7</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1265,</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[ 822</w:t>
                        </w:r>
                        <w:proofErr w:type="gramEnd"/>
                        <w:r w:rsidRPr="00B26130">
                          <w:rPr>
                            <w:rFonts w:ascii="Courier New" w:hAnsi="Courier New" w:cs="Courier New"/>
                            <w:sz w:val="20"/>
                            <w:szCs w:val="20"/>
                            <w:lang w:val="en-US"/>
                          </w:rPr>
                          <w:t xml:space="preserve">, 95, 52, 52, 43, 57, 735, 93, 54, 48, 45, </w:t>
                        </w:r>
                      </w:p>
                      <w:p w:rsidR="005B1E90" w:rsidRPr="00B26130" w:rsidRDefault="005B1E90" w:rsidP="005738C9">
                        <w:pPr>
                          <w:rPr>
                            <w:rFonts w:ascii="Courier New" w:hAnsi="Courier New" w:cs="Courier New"/>
                            <w:sz w:val="20"/>
                            <w:szCs w:val="20"/>
                            <w:lang w:val="en-US"/>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51, 55, 52, 51, </w:t>
                        </w:r>
                        <w:proofErr w:type="gramStart"/>
                        <w:r w:rsidRPr="00B26130">
                          <w:rPr>
                            <w:rFonts w:ascii="Courier New" w:hAnsi="Courier New" w:cs="Courier New"/>
                            <w:sz w:val="20"/>
                            <w:szCs w:val="20"/>
                            <w:lang w:val="en-US"/>
                          </w:rPr>
                          <w:t>52 ]</w:t>
                        </w:r>
                        <w:proofErr w:type="gram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graphics_version</w:t>
                        </w:r>
                        <w:proofErr w:type="spellEnd"/>
                        <w:r w:rsidRPr="00B26130">
                          <w:rPr>
                            <w:rFonts w:ascii="Courier New" w:hAnsi="Courier New" w:cs="Courier New"/>
                            <w:sz w:val="20"/>
                            <w:szCs w:val="20"/>
                            <w:lang w:val="en-US"/>
                          </w:rPr>
                          <w:t>": "OpenGL ES 3.1 build 1.7@4276001 (MAIN)",</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"renderer": "</w:t>
                        </w:r>
                        <w:proofErr w:type="spellStart"/>
                        <w:r w:rsidRPr="00B26130">
                          <w:rPr>
                            <w:rFonts w:ascii="Courier New" w:hAnsi="Courier New" w:cs="Courier New"/>
                            <w:sz w:val="20"/>
                            <w:szCs w:val="20"/>
                            <w:lang w:val="en-US"/>
                          </w:rPr>
                          <w:t>PowerVR</w:t>
                        </w:r>
                        <w:proofErr w:type="spellEnd"/>
                        <w:r w:rsidRPr="00B26130">
                          <w:rPr>
                            <w:rFonts w:ascii="Courier New" w:hAnsi="Courier New" w:cs="Courier New"/>
                            <w:sz w:val="20"/>
                            <w:szCs w:val="20"/>
                            <w:lang w:val="en-US"/>
                          </w:rPr>
                          <w:t xml:space="preserve"> Rogue GX6650",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surface_height</w:t>
                        </w:r>
                        <w:proofErr w:type="spellEnd"/>
                        <w:r w:rsidRPr="00B26130">
                          <w:rPr>
                            <w:rFonts w:ascii="Courier New" w:hAnsi="Courier New" w:cs="Courier New"/>
                            <w:sz w:val="20"/>
                            <w:szCs w:val="20"/>
                            <w:lang w:val="en-US"/>
                          </w:rPr>
                          <w:t>": 720,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surface_width</w:t>
                        </w:r>
                        <w:proofErr w:type="spellEnd"/>
                        <w:r w:rsidRPr="00B26130">
                          <w:rPr>
                            <w:rFonts w:ascii="Courier New" w:hAnsi="Courier New" w:cs="Courier New"/>
                            <w:sz w:val="20"/>
                            <w:szCs w:val="20"/>
                            <w:lang w:val="en-US"/>
                          </w:rPr>
                          <w:t>": 1920,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"vendor":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load_time</w:t>
                        </w:r>
                        <w:proofErr w:type="spellEnd"/>
                        <w:r w:rsidRPr="00B26130">
                          <w:rPr>
                            <w:rFonts w:ascii="Courier New" w:hAnsi="Courier New" w:cs="Courier New"/>
                            <w:sz w:val="20"/>
                            <w:szCs w:val="20"/>
                            <w:lang w:val="en-US"/>
                          </w:rPr>
                          <w:t>": 143594,</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measured_time</w:t>
                        </w:r>
                        <w:proofErr w:type="spellEnd"/>
                        <w:r w:rsidRPr="00B26130">
                          <w:rPr>
                            <w:rFonts w:ascii="Courier New" w:hAnsi="Courier New" w:cs="Courier New"/>
                            <w:sz w:val="20"/>
                            <w:szCs w:val="20"/>
                            <w:lang w:val="en-US"/>
                          </w:rPr>
                          <w:t>": 62015,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result_id</w:t>
                        </w:r>
                        <w:proofErr w:type="spellEnd"/>
                        <w:r w:rsidRPr="00B26130">
                          <w:rPr>
                            <w:rFonts w:ascii="Courier New" w:hAnsi="Courier New" w:cs="Courier New"/>
                            <w:sz w:val="20"/>
                            <w:szCs w:val="20"/>
                            <w:lang w:val="en-US"/>
                          </w:rPr>
                          <w:t>": 0,</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"score": 1264.89794921875,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"status": "OK",</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test_id</w:t>
                        </w:r>
                        <w:proofErr w:type="spellEnd"/>
                        <w:r w:rsidRPr="00B26130">
                          <w:rPr>
                            <w:rFonts w:ascii="Courier New" w:hAnsi="Courier New" w:cs="Courier New"/>
                            <w:sz w:val="20"/>
                            <w:szCs w:val="20"/>
                            <w:lang w:val="en-US"/>
                          </w:rPr>
                          <w:t>": "</w:t>
                        </w:r>
                        <w:proofErr w:type="spellStart"/>
                        <w:r w:rsidRPr="00B26130">
                          <w:rPr>
                            <w:rFonts w:ascii="Courier New" w:hAnsi="Courier New" w:cs="Courier New"/>
                            <w:sz w:val="20"/>
                            <w:szCs w:val="20"/>
                            <w:lang w:val="en-US"/>
                          </w:rPr>
                          <w:t>gl_manhattan_off</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"unit": "frames",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"version":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w:t>
                        </w:r>
                        <w:proofErr w:type="gramStart"/>
                        <w:r w:rsidRPr="00B26130">
                          <w:rPr>
                            <w:rFonts w:ascii="Courier New" w:hAnsi="Courier New" w:cs="Courier New"/>
                            <w:sz w:val="20"/>
                            <w:szCs w:val="20"/>
                            <w:lang w:val="en-US"/>
                          </w:rPr>
                          <w:t>: }</w:t>
                        </w:r>
                        <w:proofErr w:type="gramEnd"/>
                      </w:p>
                      <w:p w:rsidR="005B1E90" w:rsidRDefault="005B1E90" w:rsidP="005738C9">
                        <w:pPr>
                          <w:rPr>
                            <w:rFonts w:ascii="Courier New" w:hAnsi="Courier New" w:cs="Courier New"/>
                            <w:sz w:val="20"/>
                            <w:szCs w:val="20"/>
                            <w:lang w:val="en-US"/>
                          </w:rPr>
                        </w:pPr>
                      </w:p>
                      <w:p w:rsidR="005B1E90" w:rsidRDefault="005B1E90" w:rsidP="005738C9">
                        <w:pPr>
                          <w:rPr>
                            <w:rFonts w:ascii="Courier New" w:hAnsi="Courier New" w:cs="Courier New"/>
                            <w:sz w:val="20"/>
                            <w:szCs w:val="20"/>
                            <w:lang w:val="en-US"/>
                          </w:rPr>
                        </w:pP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396" w:name="_Toc491775737"/>
        <w:bookmarkEnd w:id="9396"/>
      </w:del>
    </w:p>
    <w:p w:rsidR="005738C9" w:rsidDel="00A81686" w:rsidRDefault="005738C9" w:rsidP="005738C9">
      <w:pPr>
        <w:rPr>
          <w:del w:id="9397" w:author="Huy Duc. Nguyen" w:date="2017-08-29T13:07:00Z"/>
          <w:sz w:val="22"/>
          <w:lang w:val="en-US" w:eastAsia="ja-JP"/>
        </w:rPr>
      </w:pPr>
      <w:del w:id="9398" w:author="Huy Duc. Nguyen" w:date="2017-08-29T13:07:00Z">
        <w:r w:rsidDel="00A81686">
          <w:rPr>
            <w:lang w:val="en-US" w:eastAsia="ja-JP"/>
          </w:rPr>
          <w:br w:type="page"/>
        </w:r>
      </w:del>
    </w:p>
    <w:p w:rsidR="005738C9" w:rsidRPr="00CD7186" w:rsidDel="00A81686" w:rsidRDefault="005738C9" w:rsidP="005738C9">
      <w:pPr>
        <w:pStyle w:val="CETextBody"/>
        <w:ind w:left="357"/>
        <w:rPr>
          <w:del w:id="9399" w:author="Huy Duc. Nguyen" w:date="2017-08-29T13:07:00Z"/>
          <w:lang w:val="en-US" w:eastAsia="ja-JP"/>
        </w:rPr>
      </w:pPr>
      <w:del w:id="9400" w:author="Huy Duc. Nguyen" w:date="2017-08-29T13:07:00Z">
        <w:r w:rsidDel="00A81686">
          <w:rPr>
            <w:noProof/>
            <w:lang w:val="en-US"/>
          </w:rPr>
          <mc:AlternateContent>
            <mc:Choice Requires="wps">
              <w:drawing>
                <wp:anchor distT="0" distB="0" distL="114300" distR="114300" simplePos="0" relativeHeight="251690496" behindDoc="0" locked="0" layoutInCell="1" allowOverlap="1" wp14:anchorId="4A591612" wp14:editId="56B08296">
                  <wp:simplePos x="0" y="0"/>
                  <wp:positionH relativeFrom="column">
                    <wp:posOffset>963930</wp:posOffset>
                  </wp:positionH>
                  <wp:positionV relativeFrom="paragraph">
                    <wp:posOffset>1994535</wp:posOffset>
                  </wp:positionV>
                  <wp:extent cx="1333500" cy="190500"/>
                  <wp:effectExtent l="0" t="0" r="19050" b="19050"/>
                  <wp:wrapNone/>
                  <wp:docPr id="334" name="正方形/長方形 334"/>
                  <wp:cNvGraphicFramePr/>
                  <a:graphic xmlns:a="http://schemas.openxmlformats.org/drawingml/2006/main">
                    <a:graphicData uri="http://schemas.microsoft.com/office/word/2010/wordprocessingShape">
                      <wps:wsp>
                        <wps:cNvSpPr/>
                        <wps:spPr>
                          <a:xfrm>
                            <a:off x="0" y="0"/>
                            <a:ext cx="133350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C499" id="正方形/長方形 334" o:spid="_x0000_s1026" style="position:absolute;margin-left:75.9pt;margin-top:157.05pt;width:105pt;height: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" filled="f" strokecolor="#c0504d [3205]" strokeweight="2pt"/>
              </w:pict>
            </mc:Fallback>
          </mc:AlternateContent>
        </w:r>
        <w:r w:rsidRPr="005D76AB" w:rsidDel="00A81686">
          <w:rPr>
            <w:noProof/>
            <w:lang w:val="en-US"/>
          </w:rPr>
          <mc:AlternateContent>
            <mc:Choice Requires="wps">
              <w:drawing>
                <wp:inline distT="0" distB="0" distL="0" distR="0" wp14:anchorId="4C8E8A5C" wp14:editId="135ECB68">
                  <wp:extent cx="5572125" cy="5257800"/>
                  <wp:effectExtent l="0" t="0" r="28575" b="19050"/>
                  <wp:docPr id="325" name="テキスト ボックス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257800"/>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[INFO ]: gl_trex_off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Log: DeleteGLobal: 22e0f88</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[INFO ]: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"elapsed_time": 56005,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"error_string":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"gfx_result":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"egl_config_id":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"frame_count": 3247,</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"frametimes": [ 1154, 42, 31, 26, 23, 23, 14, 27, 28, 28, 28,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18, 17, 19, 17, 19 ],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"graphics_version": "OpenGL ES 3.1 build 1.7@4276001 (MAIN)",</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"renderer": "PowerVR Rogue GX6650",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"surface_height": 720,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"surface_width": 1920,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"vendor":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"load_time": 76027,</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"measured_time": 56005,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"result_id": 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"score": 3246.884033203125,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"status": "OK",</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"test_id": "gl_trex_off",</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"unit": "frames",</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"version": 1</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536F5E" w:rsidRDefault="005B1E90" w:rsidP="005738C9">
                              <w:pPr>
                                <w:rPr>
                                  <w:rFonts w:ascii="Courier New" w:hAnsi="Courier New" w:cs="Courier New"/>
                                  <w:sz w:val="20"/>
                                  <w:szCs w:val="20"/>
                                </w:rPr>
                              </w:pPr>
                              <w:r w:rsidRPr="00B26130">
                                <w:rPr>
                                  <w:rFonts w:ascii="Courier New" w:hAnsi="Courier New" w:cs="Courier New"/>
                                  <w:sz w:val="20"/>
                                  <w:szCs w:val="20"/>
                                </w:rPr>
                                <w:t>I/O: }</w:t>
                              </w:r>
                            </w:p>
                          </w:txbxContent>
                        </wps:txbx>
                        <wps:bodyPr rot="0" vert="horz" wrap="square" lIns="91440" tIns="45720" rIns="91440" bIns="45720" anchor="t" anchorCtr="0">
                          <a:noAutofit/>
                        </wps:bodyPr>
                      </wps:wsp>
                    </a:graphicData>
                  </a:graphic>
                </wp:inline>
              </w:drawing>
            </mc:Choice>
            <mc:Fallback>
              <w:pict>
                <v:shape w14:anchorId="4C8E8A5C" id="テキスト ボックス 325" o:spid="_x0000_s1125" type="#_x0000_t202" style="width:438.7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T-Rex</w:t>
                        </w:r>
                      </w:p>
                      <w:p w:rsidR="005B1E90" w:rsidRDefault="005B1E90" w:rsidP="005738C9">
                        <w:pPr>
                          <w:rPr>
                            <w:rFonts w:ascii="Courier New" w:hAnsi="Courier New" w:cs="Courier New"/>
                            <w:sz w:val="20"/>
                            <w:szCs w:val="20"/>
                            <w:lang w:val="en-US"/>
                          </w:rPr>
                        </w:pP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xml:space="preserve">: </w:t>
                        </w:r>
                        <w:proofErr w:type="spellStart"/>
                        <w:r w:rsidRPr="00B26130">
                          <w:rPr>
                            <w:rFonts w:ascii="Courier New" w:hAnsi="Courier New" w:cs="Courier New"/>
                            <w:sz w:val="20"/>
                            <w:szCs w:val="20"/>
                            <w:lang w:val="en-US"/>
                          </w:rPr>
                          <w:t>gl_trex_off</w:t>
                        </w:r>
                        <w:proofErr w:type="spellEnd"/>
                        <w:r w:rsidRPr="00B26130">
                          <w:rPr>
                            <w:rFonts w:ascii="Courier New" w:hAnsi="Courier New" w:cs="Courier New"/>
                            <w:sz w:val="20"/>
                            <w:szCs w:val="20"/>
                            <w:lang w:val="en-US"/>
                          </w:rPr>
                          <w:t xml:space="preserve"> test running...</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 xml:space="preserve">I/O: Log: </w:t>
                        </w:r>
                        <w:proofErr w:type="spellStart"/>
                        <w:r w:rsidRPr="00B26130">
                          <w:rPr>
                            <w:rFonts w:ascii="Courier New" w:hAnsi="Courier New" w:cs="Courier New"/>
                            <w:sz w:val="20"/>
                            <w:szCs w:val="20"/>
                            <w:lang w:val="en-US"/>
                          </w:rPr>
                          <w:t>DeleteGLobal</w:t>
                        </w:r>
                        <w:proofErr w:type="spellEnd"/>
                        <w:r w:rsidRPr="00B26130">
                          <w:rPr>
                            <w:rFonts w:ascii="Courier New" w:hAnsi="Courier New" w:cs="Courier New"/>
                            <w:sz w:val="20"/>
                            <w:szCs w:val="20"/>
                            <w:lang w:val="en-US"/>
                          </w:rPr>
                          <w:t>: 22e0f88</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gramStart"/>
                        <w:r w:rsidRPr="00B26130">
                          <w:rPr>
                            <w:rFonts w:ascii="Courier New" w:hAnsi="Courier New" w:cs="Courier New"/>
                            <w:sz w:val="20"/>
                            <w:szCs w:val="20"/>
                            <w:lang w:val="en-US"/>
                          </w:rPr>
                          <w:t>INFO ]</w:t>
                        </w:r>
                        <w:proofErr w:type="gram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"results":</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elapsed_time</w:t>
                        </w:r>
                        <w:proofErr w:type="spellEnd"/>
                        <w:r w:rsidRPr="00B26130">
                          <w:rPr>
                            <w:rFonts w:ascii="Courier New" w:hAnsi="Courier New" w:cs="Courier New"/>
                            <w:sz w:val="20"/>
                            <w:szCs w:val="20"/>
                            <w:lang w:val="en-US"/>
                          </w:rPr>
                          <w:t>": 56005,</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error_string</w:t>
                        </w:r>
                        <w:proofErr w:type="spellEnd"/>
                        <w:r w:rsidRPr="00B26130">
                          <w:rPr>
                            <w:rFonts w:ascii="Courier New" w:hAnsi="Courier New" w:cs="Courier New"/>
                            <w:sz w:val="20"/>
                            <w:szCs w:val="20"/>
                            <w:lang w:val="en-US"/>
                          </w:rPr>
                          <w:t>":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gfx_result</w:t>
                        </w:r>
                        <w:proofErr w:type="spellEnd"/>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egl_config_id</w:t>
                        </w:r>
                        <w:proofErr w:type="spellEnd"/>
                        <w:r w:rsidRPr="00B26130">
                          <w:rPr>
                            <w:rFonts w:ascii="Courier New" w:hAnsi="Courier New" w:cs="Courier New"/>
                            <w:sz w:val="20"/>
                            <w:szCs w:val="20"/>
                            <w:lang w:val="en-US"/>
                          </w:rPr>
                          <w:t>": -1,</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"fps": 5</w:t>
                        </w:r>
                        <w:r>
                          <w:rPr>
                            <w:rFonts w:ascii="Courier New" w:hAnsi="Courier New" w:cs="Courier New"/>
                            <w:sz w:val="20"/>
                            <w:szCs w:val="20"/>
                            <w:lang w:val="en-US"/>
                          </w:rPr>
                          <w:t>9.1</w:t>
                        </w:r>
                        <w:r w:rsidRPr="00B26130">
                          <w:rPr>
                            <w:rFonts w:ascii="Courier New" w:hAnsi="Courier New" w:cs="Courier New"/>
                            <w:sz w:val="20"/>
                            <w:szCs w:val="20"/>
                            <w:lang w:val="en-US"/>
                          </w:rPr>
                          <w:t>,</w:t>
                        </w:r>
                      </w:p>
                      <w:p w:rsidR="005B1E90" w:rsidRPr="00B2613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frame_count</w:t>
                        </w:r>
                        <w:proofErr w:type="spellEnd"/>
                        <w:r w:rsidRPr="00B26130">
                          <w:rPr>
                            <w:rFonts w:ascii="Courier New" w:hAnsi="Courier New" w:cs="Courier New"/>
                            <w:sz w:val="20"/>
                            <w:szCs w:val="20"/>
                            <w:lang w:val="en-US"/>
                          </w:rPr>
                          <w:t>": 3247,</w:t>
                        </w:r>
                      </w:p>
                      <w:p w:rsidR="005B1E90" w:rsidRDefault="005B1E90" w:rsidP="005738C9">
                        <w:pPr>
                          <w:rPr>
                            <w:rFonts w:ascii="Courier New" w:hAnsi="Courier New" w:cs="Courier New"/>
                            <w:sz w:val="20"/>
                            <w:szCs w:val="20"/>
                            <w:lang w:val="en-US"/>
                          </w:rPr>
                        </w:pPr>
                        <w:r w:rsidRPr="00B26130">
                          <w:rPr>
                            <w:rFonts w:ascii="Courier New" w:hAnsi="Courier New" w:cs="Courier New"/>
                            <w:sz w:val="20"/>
                            <w:szCs w:val="20"/>
                            <w:lang w:val="en-US"/>
                          </w:rPr>
                          <w:t>I/O:     "</w:t>
                        </w:r>
                        <w:proofErr w:type="spellStart"/>
                        <w:r w:rsidRPr="00B26130">
                          <w:rPr>
                            <w:rFonts w:ascii="Courier New" w:hAnsi="Courier New" w:cs="Courier New"/>
                            <w:sz w:val="20"/>
                            <w:szCs w:val="20"/>
                            <w:lang w:val="en-US"/>
                          </w:rPr>
                          <w:t>frametimes</w:t>
                        </w:r>
                        <w:proofErr w:type="spellEnd"/>
                        <w:r w:rsidRPr="00B26130">
                          <w:rPr>
                            <w:rFonts w:ascii="Courier New" w:hAnsi="Courier New" w:cs="Courier New"/>
                            <w:sz w:val="20"/>
                            <w:szCs w:val="20"/>
                            <w:lang w:val="en-US"/>
                          </w:rPr>
                          <w:t xml:space="preserve">": </w:t>
                        </w:r>
                        <w:proofErr w:type="gramStart"/>
                        <w:r w:rsidRPr="00B26130">
                          <w:rPr>
                            <w:rFonts w:ascii="Courier New" w:hAnsi="Courier New" w:cs="Courier New"/>
                            <w:sz w:val="20"/>
                            <w:szCs w:val="20"/>
                            <w:lang w:val="en-US"/>
                          </w:rPr>
                          <w:t>[ 1154</w:t>
                        </w:r>
                        <w:proofErr w:type="gramEnd"/>
                        <w:r w:rsidRPr="00B26130">
                          <w:rPr>
                            <w:rFonts w:ascii="Courier New" w:hAnsi="Courier New" w:cs="Courier New"/>
                            <w:sz w:val="20"/>
                            <w:szCs w:val="20"/>
                            <w:lang w:val="en-US"/>
                          </w:rPr>
                          <w:t xml:space="preserve">, 42, 31, 26, 23, 23, 14, 27, 28, 28, 28, </w:t>
                        </w:r>
                      </w:p>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 xml:space="preserve">I/O:                     18, 17, 19, 17, </w:t>
                        </w:r>
                        <w:proofErr w:type="gramStart"/>
                        <w:r w:rsidRPr="00B26130">
                          <w:rPr>
                            <w:rFonts w:ascii="Courier New" w:hAnsi="Courier New" w:cs="Courier New"/>
                            <w:sz w:val="20"/>
                            <w:szCs w:val="20"/>
                          </w:rPr>
                          <w:t>19 ]</w:t>
                        </w:r>
                        <w:proofErr w:type="gram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graphics_version</w:t>
                        </w:r>
                        <w:proofErr w:type="spellEnd"/>
                        <w:r w:rsidRPr="00B26130">
                          <w:rPr>
                            <w:rFonts w:ascii="Courier New" w:hAnsi="Courier New" w:cs="Courier New"/>
                            <w:sz w:val="20"/>
                            <w:szCs w:val="20"/>
                          </w:rPr>
                          <w:t>": "OpenGL ES 3.1 build 1.7@4276001 (MAIN)",</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"renderer": "</w:t>
                        </w:r>
                        <w:proofErr w:type="spellStart"/>
                        <w:r w:rsidRPr="00B26130">
                          <w:rPr>
                            <w:rFonts w:ascii="Courier New" w:hAnsi="Courier New" w:cs="Courier New"/>
                            <w:sz w:val="20"/>
                            <w:szCs w:val="20"/>
                          </w:rPr>
                          <w:t>PowerVR</w:t>
                        </w:r>
                        <w:proofErr w:type="spellEnd"/>
                        <w:r w:rsidRPr="00B26130">
                          <w:rPr>
                            <w:rFonts w:ascii="Courier New" w:hAnsi="Courier New" w:cs="Courier New"/>
                            <w:sz w:val="20"/>
                            <w:szCs w:val="20"/>
                          </w:rPr>
                          <w:t xml:space="preserve"> Rogue GX6650",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surface_height</w:t>
                        </w:r>
                        <w:proofErr w:type="spellEnd"/>
                        <w:r w:rsidRPr="00B26130">
                          <w:rPr>
                            <w:rFonts w:ascii="Courier New" w:hAnsi="Courier New" w:cs="Courier New"/>
                            <w:sz w:val="20"/>
                            <w:szCs w:val="20"/>
                          </w:rPr>
                          <w:t>": 720,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surface_width</w:t>
                        </w:r>
                        <w:proofErr w:type="spellEnd"/>
                        <w:r w:rsidRPr="00B26130">
                          <w:rPr>
                            <w:rFonts w:ascii="Courier New" w:hAnsi="Courier New" w:cs="Courier New"/>
                            <w:sz w:val="20"/>
                            <w:szCs w:val="20"/>
                          </w:rPr>
                          <w:t>": 1920,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"vendor":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load_time</w:t>
                        </w:r>
                        <w:proofErr w:type="spellEnd"/>
                        <w:r w:rsidRPr="00B26130">
                          <w:rPr>
                            <w:rFonts w:ascii="Courier New" w:hAnsi="Courier New" w:cs="Courier New"/>
                            <w:sz w:val="20"/>
                            <w:szCs w:val="20"/>
                          </w:rPr>
                          <w:t>": 76027,</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measured_time</w:t>
                        </w:r>
                        <w:proofErr w:type="spellEnd"/>
                        <w:r w:rsidRPr="00B26130">
                          <w:rPr>
                            <w:rFonts w:ascii="Courier New" w:hAnsi="Courier New" w:cs="Courier New"/>
                            <w:sz w:val="20"/>
                            <w:szCs w:val="20"/>
                          </w:rPr>
                          <w:t>": 56005,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result_id</w:t>
                        </w:r>
                        <w:proofErr w:type="spellEnd"/>
                        <w:r w:rsidRPr="00B26130">
                          <w:rPr>
                            <w:rFonts w:ascii="Courier New" w:hAnsi="Courier New" w:cs="Courier New"/>
                            <w:sz w:val="20"/>
                            <w:szCs w:val="20"/>
                          </w:rPr>
                          <w:t>": 0,</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"score": 3246.884033203125,</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"status": "OK",</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roofErr w:type="spellStart"/>
                        <w:r w:rsidRPr="00B26130">
                          <w:rPr>
                            <w:rFonts w:ascii="Courier New" w:hAnsi="Courier New" w:cs="Courier New"/>
                            <w:sz w:val="20"/>
                            <w:szCs w:val="20"/>
                          </w:rPr>
                          <w:t>test_id</w:t>
                        </w:r>
                        <w:proofErr w:type="spellEnd"/>
                        <w:r w:rsidRPr="00B26130">
                          <w:rPr>
                            <w:rFonts w:ascii="Courier New" w:hAnsi="Courier New" w:cs="Courier New"/>
                            <w:sz w:val="20"/>
                            <w:szCs w:val="20"/>
                          </w:rPr>
                          <w:t>": "</w:t>
                        </w:r>
                        <w:proofErr w:type="spellStart"/>
                        <w:r w:rsidRPr="00B26130">
                          <w:rPr>
                            <w:rFonts w:ascii="Courier New" w:hAnsi="Courier New" w:cs="Courier New"/>
                            <w:sz w:val="20"/>
                            <w:szCs w:val="20"/>
                          </w:rPr>
                          <w:t>gl_trex_off</w:t>
                        </w:r>
                        <w:proofErr w:type="spellEnd"/>
                        <w:r w:rsidRPr="00B26130">
                          <w:rPr>
                            <w:rFonts w:ascii="Courier New" w:hAnsi="Courier New" w:cs="Courier New"/>
                            <w:sz w:val="20"/>
                            <w:szCs w:val="20"/>
                          </w:rPr>
                          <w:t>",</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"unit": "frames",</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"version": 1</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   }</w:t>
                        </w:r>
                      </w:p>
                      <w:p w:rsidR="005B1E90" w:rsidRPr="00B26130"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p w:rsidR="005B1E90" w:rsidRPr="00536F5E" w:rsidRDefault="005B1E90" w:rsidP="005738C9">
                        <w:pPr>
                          <w:rPr>
                            <w:rFonts w:ascii="Courier New" w:hAnsi="Courier New" w:cs="Courier New"/>
                            <w:sz w:val="20"/>
                            <w:szCs w:val="20"/>
                          </w:rPr>
                        </w:pPr>
                        <w:r w:rsidRPr="00B26130">
                          <w:rPr>
                            <w:rFonts w:ascii="Courier New" w:hAnsi="Courier New" w:cs="Courier New"/>
                            <w:sz w:val="20"/>
                            <w:szCs w:val="20"/>
                          </w:rPr>
                          <w:t>I/O</w:t>
                        </w:r>
                        <w:proofErr w:type="gramStart"/>
                        <w:r w:rsidRPr="00B26130">
                          <w:rPr>
                            <w:rFonts w:ascii="Courier New" w:hAnsi="Courier New" w:cs="Courier New"/>
                            <w:sz w:val="20"/>
                            <w:szCs w:val="20"/>
                          </w:rPr>
                          <w:t>: }</w:t>
                        </w:r>
                        <w:proofErr w:type="gramEnd"/>
                      </w:p>
                    </w:txbxContent>
                  </v:textbox>
                  <w10:anchorlock/>
                </v:shape>
              </w:pict>
            </mc:Fallback>
          </mc:AlternateContent>
        </w:r>
        <w:bookmarkStart w:id="9401" w:name="_Toc491775738"/>
        <w:bookmarkEnd w:id="9401"/>
      </w:del>
    </w:p>
    <w:p w:rsidR="005738C9" w:rsidDel="00A81686" w:rsidRDefault="005738C9" w:rsidP="005738C9">
      <w:pPr>
        <w:rPr>
          <w:del w:id="9402" w:author="Huy Duc. Nguyen" w:date="2017-08-29T13:07:00Z"/>
          <w:lang w:val="en-US" w:eastAsia="ja-JP"/>
        </w:rPr>
      </w:pPr>
      <w:bookmarkStart w:id="9403" w:name="_Toc491775739"/>
      <w:bookmarkEnd w:id="9403"/>
    </w:p>
    <w:p w:rsidR="005738C9" w:rsidRPr="001A28A7" w:rsidDel="00A81686" w:rsidRDefault="005738C9" w:rsidP="005738C9">
      <w:pPr>
        <w:rPr>
          <w:del w:id="9404" w:author="Huy Duc. Nguyen" w:date="2017-08-29T13:07:00Z"/>
          <w:lang w:val="en-US" w:eastAsia="ja-JP"/>
        </w:rPr>
      </w:pPr>
      <w:bookmarkStart w:id="9405" w:name="_Toc491775740"/>
      <w:bookmarkEnd w:id="9405"/>
    </w:p>
    <w:p w:rsidR="005738C9" w:rsidRPr="00702283" w:rsidDel="00A81686" w:rsidRDefault="005738C9" w:rsidP="005738C9">
      <w:pPr>
        <w:pStyle w:val="CETextBody"/>
        <w:numPr>
          <w:ilvl w:val="0"/>
          <w:numId w:val="33"/>
        </w:numPr>
        <w:ind w:left="426" w:hanging="426"/>
        <w:rPr>
          <w:del w:id="9406" w:author="Huy Duc. Nguyen" w:date="2017-08-29T13:07:00Z"/>
          <w:b/>
          <w:lang w:val="en-US" w:eastAsia="ja-JP"/>
        </w:rPr>
      </w:pPr>
      <w:del w:id="9407" w:author="Huy Duc. Nguyen" w:date="2017-08-29T13:07:00Z">
        <w:r w:rsidDel="00A81686">
          <w:rPr>
            <w:rFonts w:hint="eastAsia"/>
            <w:lang w:val="en-US" w:eastAsia="ja-JP"/>
          </w:rPr>
          <w:delText>Result</w:delText>
        </w:r>
        <w:bookmarkStart w:id="9408" w:name="_Toc491775741"/>
        <w:bookmarkEnd w:id="9408"/>
      </w:del>
    </w:p>
    <w:p w:rsidR="005738C9" w:rsidDel="00A81686" w:rsidRDefault="005738C9" w:rsidP="005738C9">
      <w:pPr>
        <w:pStyle w:val="Caption"/>
        <w:ind w:left="422"/>
        <w:rPr>
          <w:del w:id="9409" w:author="Huy Duc. Nguyen" w:date="2017-08-29T13:07:00Z"/>
          <w:lang w:val="en-US" w:eastAsia="ja-JP"/>
        </w:rPr>
      </w:pPr>
      <w:del w:id="9410"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9411" w:author="Kazuhiro Takagi" w:date="2017-03-21T15:02:00Z">
        <w:del w:id="9412" w:author="Huy Duc. Nguyen" w:date="2017-08-28T16:38:00Z">
          <w:r w:rsidR="00520A63" w:rsidDel="003B19D6">
            <w:rPr>
              <w:noProof/>
            </w:rPr>
            <w:delText>27</w:delText>
          </w:r>
        </w:del>
      </w:ins>
      <w:ins w:id="9413" w:author=" " w:date="2017-03-09T11:18:00Z">
        <w:del w:id="9414" w:author="Huy Duc. Nguyen" w:date="2017-08-28T16:38:00Z">
          <w:r w:rsidR="00442CC0" w:rsidDel="003B19D6">
            <w:rPr>
              <w:noProof/>
            </w:rPr>
            <w:delText>27</w:delText>
          </w:r>
        </w:del>
      </w:ins>
      <w:del w:id="9415" w:author="Huy Duc. Nguyen" w:date="2017-08-28T16:38:00Z">
        <w:r w:rsidR="00003FEB" w:rsidDel="003B19D6">
          <w:rPr>
            <w:noProof/>
          </w:rPr>
          <w:delText>30</w:delText>
        </w:r>
      </w:del>
      <w:del w:id="9416" w:author="Huy Duc. Nguyen" w:date="2017-08-29T13:07: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9417" w:name="_Toc491775742"/>
        <w:bookmarkEnd w:id="9417"/>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tblGrid>
      <w:tr w:rsidR="005738C9" w:rsidDel="00A81686" w:rsidTr="00925DEF">
        <w:trPr>
          <w:trHeight w:val="75"/>
          <w:jc w:val="center"/>
          <w:del w:id="9418" w:author="Huy Duc. Nguyen" w:date="2017-08-29T13:07:00Z"/>
        </w:trPr>
        <w:tc>
          <w:tcPr>
            <w:tcW w:w="2660" w:type="dxa"/>
            <w:tcBorders>
              <w:bottom w:val="single" w:sz="12" w:space="0" w:color="auto"/>
            </w:tcBorders>
            <w:shd w:val="clear" w:color="auto" w:fill="BFBFBF" w:themeFill="background1" w:themeFillShade="BF"/>
          </w:tcPr>
          <w:p w:rsidR="005738C9" w:rsidDel="00A81686" w:rsidRDefault="005738C9" w:rsidP="00925DEF">
            <w:pPr>
              <w:pStyle w:val="Default"/>
              <w:rPr>
                <w:del w:id="9419" w:author="Huy Duc. Nguyen" w:date="2017-08-29T13:07:00Z"/>
                <w:b/>
                <w:bCs/>
                <w:sz w:val="18"/>
                <w:szCs w:val="18"/>
              </w:rPr>
            </w:pPr>
            <w:del w:id="9420" w:author="Huy Duc. Nguyen" w:date="2017-08-29T13:07:00Z">
              <w:r w:rsidDel="00A81686">
                <w:rPr>
                  <w:rFonts w:hint="eastAsia"/>
                  <w:b/>
                  <w:bCs/>
                  <w:sz w:val="18"/>
                  <w:szCs w:val="18"/>
                </w:rPr>
                <w:delText>Test environment</w:delText>
              </w:r>
              <w:bookmarkStart w:id="9421" w:name="_Toc491775743"/>
              <w:bookmarkEnd w:id="9421"/>
            </w:del>
          </w:p>
        </w:tc>
        <w:tc>
          <w:tcPr>
            <w:tcW w:w="2410"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422" w:author="Huy Duc. Nguyen" w:date="2017-08-29T13:07:00Z"/>
                <w:sz w:val="18"/>
                <w:szCs w:val="18"/>
              </w:rPr>
            </w:pPr>
            <w:del w:id="9423" w:author="Huy Duc. Nguyen" w:date="2017-08-29T13:07:00Z">
              <w:r w:rsidDel="00A81686">
                <w:rPr>
                  <w:b/>
                  <w:bCs/>
                  <w:sz w:val="18"/>
                  <w:szCs w:val="18"/>
                </w:rPr>
                <w:delText>Application</w:delText>
              </w:r>
              <w:bookmarkStart w:id="9424" w:name="_Toc491775744"/>
              <w:bookmarkEnd w:id="9424"/>
            </w:del>
          </w:p>
        </w:tc>
        <w:tc>
          <w:tcPr>
            <w:tcW w:w="1417"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425" w:author="Huy Duc. Nguyen" w:date="2017-08-29T13:07:00Z"/>
                <w:sz w:val="18"/>
                <w:szCs w:val="18"/>
              </w:rPr>
            </w:pPr>
            <w:del w:id="9426" w:author="Huy Duc. Nguyen" w:date="2017-08-29T13:07:00Z">
              <w:r w:rsidDel="00A81686">
                <w:rPr>
                  <w:b/>
                  <w:bCs/>
                  <w:sz w:val="18"/>
                  <w:szCs w:val="18"/>
                </w:rPr>
                <w:delText>Score [FPS]</w:delText>
              </w:r>
              <w:bookmarkStart w:id="9427" w:name="_Toc491775745"/>
              <w:bookmarkEnd w:id="9427"/>
            </w:del>
          </w:p>
        </w:tc>
        <w:bookmarkStart w:id="9428" w:name="_Toc491775746"/>
        <w:bookmarkEnd w:id="9428"/>
      </w:tr>
      <w:tr w:rsidR="005738C9" w:rsidDel="00A81686" w:rsidTr="00925DEF">
        <w:trPr>
          <w:trHeight w:val="242"/>
          <w:jc w:val="center"/>
          <w:del w:id="9429" w:author="Huy Duc. Nguyen" w:date="2017-08-29T13:07:00Z"/>
        </w:trPr>
        <w:tc>
          <w:tcPr>
            <w:tcW w:w="2660" w:type="dxa"/>
            <w:vMerge w:val="restart"/>
            <w:tcBorders>
              <w:top w:val="single" w:sz="12" w:space="0" w:color="auto"/>
            </w:tcBorders>
          </w:tcPr>
          <w:p w:rsidR="005738C9" w:rsidDel="00A81686" w:rsidRDefault="005738C9" w:rsidP="00925DEF">
            <w:pPr>
              <w:pStyle w:val="Default"/>
              <w:rPr>
                <w:del w:id="9430" w:author="Huy Duc. Nguyen" w:date="2017-08-29T13:07:00Z"/>
                <w:sz w:val="18"/>
                <w:szCs w:val="18"/>
              </w:rPr>
            </w:pPr>
            <w:del w:id="9431" w:author="Huy Duc. Nguyen" w:date="2017-08-29T13:07:00Z">
              <w:r w:rsidRPr="000D497A" w:rsidDel="00A81686">
                <w:rPr>
                  <w:sz w:val="18"/>
                  <w:szCs w:val="18"/>
                </w:rPr>
                <w:delText>Native INTEGRITY (Type3)</w:delText>
              </w:r>
              <w:bookmarkStart w:id="9432" w:name="_Toc491775747"/>
              <w:bookmarkEnd w:id="9432"/>
            </w:del>
          </w:p>
        </w:tc>
        <w:tc>
          <w:tcPr>
            <w:tcW w:w="2410" w:type="dxa"/>
            <w:tcBorders>
              <w:top w:val="single" w:sz="12" w:space="0" w:color="auto"/>
              <w:bottom w:val="single" w:sz="4" w:space="0" w:color="auto"/>
            </w:tcBorders>
          </w:tcPr>
          <w:p w:rsidR="005738C9" w:rsidRPr="008D2250" w:rsidDel="00A81686" w:rsidRDefault="005738C9" w:rsidP="00925DEF">
            <w:pPr>
              <w:pStyle w:val="Default"/>
              <w:rPr>
                <w:del w:id="9433" w:author="Huy Duc. Nguyen" w:date="2017-08-29T13:07:00Z"/>
                <w:sz w:val="18"/>
                <w:szCs w:val="18"/>
              </w:rPr>
            </w:pPr>
            <w:del w:id="9434" w:author="Huy Duc. Nguyen" w:date="2017-08-29T13:07:00Z">
              <w:r w:rsidDel="00A81686">
                <w:rPr>
                  <w:sz w:val="18"/>
                  <w:szCs w:val="18"/>
                </w:rPr>
                <w:delText>glmark2 2014</w:delText>
              </w:r>
              <w:bookmarkStart w:id="9435" w:name="_Toc491775748"/>
              <w:bookmarkEnd w:id="9435"/>
            </w:del>
          </w:p>
        </w:tc>
        <w:tc>
          <w:tcPr>
            <w:tcW w:w="1417" w:type="dxa"/>
            <w:tcBorders>
              <w:top w:val="single" w:sz="12" w:space="0" w:color="auto"/>
              <w:bottom w:val="single" w:sz="4" w:space="0" w:color="auto"/>
            </w:tcBorders>
          </w:tcPr>
          <w:p w:rsidR="005738C9" w:rsidRPr="00EF5917" w:rsidDel="00A81686" w:rsidRDefault="005738C9" w:rsidP="00925DEF">
            <w:pPr>
              <w:pStyle w:val="Default"/>
              <w:rPr>
                <w:del w:id="9436" w:author="Huy Duc. Nguyen" w:date="2017-08-29T13:07:00Z"/>
                <w:i/>
                <w:sz w:val="18"/>
                <w:szCs w:val="18"/>
              </w:rPr>
            </w:pPr>
            <w:del w:id="9437" w:author="Huy Duc. Nguyen" w:date="2017-08-29T13:07:00Z">
              <w:r w:rsidDel="00A81686">
                <w:rPr>
                  <w:sz w:val="18"/>
                  <w:szCs w:val="18"/>
                </w:rPr>
                <w:delText>1201</w:delText>
              </w:r>
              <w:bookmarkStart w:id="9438" w:name="_Toc491775749"/>
              <w:bookmarkEnd w:id="9438"/>
            </w:del>
          </w:p>
        </w:tc>
        <w:bookmarkStart w:id="9439" w:name="_Toc491775750"/>
        <w:bookmarkEnd w:id="9439"/>
      </w:tr>
      <w:tr w:rsidR="005738C9" w:rsidDel="00A81686" w:rsidTr="00925DEF">
        <w:trPr>
          <w:trHeight w:val="242"/>
          <w:jc w:val="center"/>
          <w:del w:id="9440" w:author="Huy Duc. Nguyen" w:date="2017-08-29T13:07:00Z"/>
        </w:trPr>
        <w:tc>
          <w:tcPr>
            <w:tcW w:w="2660" w:type="dxa"/>
            <w:vMerge/>
          </w:tcPr>
          <w:p w:rsidR="005738C9" w:rsidRPr="000D497A" w:rsidDel="00A81686" w:rsidRDefault="005738C9" w:rsidP="00925DEF">
            <w:pPr>
              <w:pStyle w:val="Default"/>
              <w:rPr>
                <w:del w:id="9441" w:author="Huy Duc. Nguyen" w:date="2017-08-29T13:07:00Z"/>
                <w:sz w:val="18"/>
                <w:szCs w:val="18"/>
              </w:rPr>
            </w:pPr>
            <w:bookmarkStart w:id="9442" w:name="_Toc491775751"/>
            <w:bookmarkEnd w:id="9442"/>
          </w:p>
        </w:tc>
        <w:tc>
          <w:tcPr>
            <w:tcW w:w="2410" w:type="dxa"/>
            <w:tcBorders>
              <w:top w:val="single" w:sz="4" w:space="0" w:color="auto"/>
              <w:bottom w:val="single" w:sz="4" w:space="0" w:color="auto"/>
            </w:tcBorders>
          </w:tcPr>
          <w:p w:rsidR="005738C9" w:rsidDel="00A81686" w:rsidRDefault="005738C9" w:rsidP="00925DEF">
            <w:pPr>
              <w:pStyle w:val="Default"/>
              <w:rPr>
                <w:del w:id="9443" w:author="Huy Duc. Nguyen" w:date="2017-08-29T13:07:00Z"/>
                <w:sz w:val="18"/>
                <w:szCs w:val="18"/>
              </w:rPr>
            </w:pPr>
            <w:del w:id="9444" w:author="Huy Duc. Nguyen" w:date="2017-08-29T13:07:00Z">
              <w:r w:rsidDel="00A81686">
                <w:rPr>
                  <w:rFonts w:hint="eastAsia"/>
                  <w:sz w:val="18"/>
                  <w:szCs w:val="18"/>
                </w:rPr>
                <w:delText>GFXBench3.0 Manhattan</w:delText>
              </w:r>
              <w:bookmarkStart w:id="9445" w:name="_Toc491775752"/>
              <w:bookmarkEnd w:id="9445"/>
            </w:del>
          </w:p>
        </w:tc>
        <w:tc>
          <w:tcPr>
            <w:tcW w:w="1417" w:type="dxa"/>
            <w:tcBorders>
              <w:top w:val="single" w:sz="4" w:space="0" w:color="auto"/>
              <w:bottom w:val="single" w:sz="4" w:space="0" w:color="auto"/>
            </w:tcBorders>
          </w:tcPr>
          <w:p w:rsidR="005738C9" w:rsidDel="00A81686" w:rsidRDefault="005738C9" w:rsidP="00925DEF">
            <w:pPr>
              <w:pStyle w:val="Default"/>
              <w:rPr>
                <w:del w:id="9446" w:author="Huy Duc. Nguyen" w:date="2017-08-29T13:07:00Z"/>
                <w:sz w:val="18"/>
                <w:szCs w:val="18"/>
              </w:rPr>
            </w:pPr>
            <w:del w:id="9447" w:author="Huy Duc. Nguyen" w:date="2017-08-29T13:07:00Z">
              <w:r w:rsidDel="00A81686">
                <w:rPr>
                  <w:rFonts w:hint="eastAsia"/>
                  <w:sz w:val="18"/>
                  <w:szCs w:val="18"/>
                </w:rPr>
                <w:delText>20.</w:delText>
              </w:r>
              <w:r w:rsidDel="00A81686">
                <w:rPr>
                  <w:sz w:val="18"/>
                  <w:szCs w:val="18"/>
                </w:rPr>
                <w:delText>7</w:delText>
              </w:r>
              <w:bookmarkStart w:id="9448" w:name="_Toc491775753"/>
              <w:bookmarkEnd w:id="9448"/>
            </w:del>
          </w:p>
        </w:tc>
        <w:bookmarkStart w:id="9449" w:name="_Toc491775754"/>
        <w:bookmarkEnd w:id="9449"/>
      </w:tr>
      <w:tr w:rsidR="005738C9" w:rsidDel="00A81686" w:rsidTr="00925DEF">
        <w:trPr>
          <w:trHeight w:val="242"/>
          <w:jc w:val="center"/>
          <w:del w:id="9450" w:author="Huy Duc. Nguyen" w:date="2017-08-29T13:07:00Z"/>
        </w:trPr>
        <w:tc>
          <w:tcPr>
            <w:tcW w:w="2660" w:type="dxa"/>
            <w:vMerge/>
          </w:tcPr>
          <w:p w:rsidR="005738C9" w:rsidRPr="000D497A" w:rsidDel="00A81686" w:rsidRDefault="005738C9" w:rsidP="00925DEF">
            <w:pPr>
              <w:pStyle w:val="Default"/>
              <w:rPr>
                <w:del w:id="9451" w:author="Huy Duc. Nguyen" w:date="2017-08-29T13:07:00Z"/>
                <w:sz w:val="18"/>
                <w:szCs w:val="18"/>
              </w:rPr>
            </w:pPr>
            <w:bookmarkStart w:id="9452" w:name="_Toc491775755"/>
            <w:bookmarkEnd w:id="9452"/>
          </w:p>
        </w:tc>
        <w:tc>
          <w:tcPr>
            <w:tcW w:w="2410" w:type="dxa"/>
            <w:tcBorders>
              <w:top w:val="single" w:sz="4" w:space="0" w:color="auto"/>
            </w:tcBorders>
          </w:tcPr>
          <w:p w:rsidR="005738C9" w:rsidDel="00A81686" w:rsidRDefault="005738C9" w:rsidP="00925DEF">
            <w:pPr>
              <w:pStyle w:val="Default"/>
              <w:rPr>
                <w:del w:id="9453" w:author="Huy Duc. Nguyen" w:date="2017-08-29T13:07:00Z"/>
                <w:sz w:val="18"/>
                <w:szCs w:val="18"/>
              </w:rPr>
            </w:pPr>
            <w:del w:id="9454" w:author="Huy Duc. Nguyen" w:date="2017-08-29T13:07:00Z">
              <w:r w:rsidDel="00A81686">
                <w:rPr>
                  <w:rFonts w:hint="eastAsia"/>
                  <w:sz w:val="18"/>
                  <w:szCs w:val="18"/>
                </w:rPr>
                <w:delText>GFXBench3.0</w:delText>
              </w:r>
              <w:r w:rsidDel="00A81686">
                <w:rPr>
                  <w:sz w:val="18"/>
                  <w:szCs w:val="18"/>
                </w:rPr>
                <w:delText xml:space="preserve"> T-Rex</w:delText>
              </w:r>
              <w:bookmarkStart w:id="9455" w:name="_Toc491775756"/>
              <w:bookmarkEnd w:id="9455"/>
            </w:del>
          </w:p>
        </w:tc>
        <w:tc>
          <w:tcPr>
            <w:tcW w:w="1417" w:type="dxa"/>
            <w:tcBorders>
              <w:top w:val="single" w:sz="4" w:space="0" w:color="auto"/>
            </w:tcBorders>
          </w:tcPr>
          <w:p w:rsidR="005738C9" w:rsidDel="00A81686" w:rsidRDefault="005738C9" w:rsidP="00925DEF">
            <w:pPr>
              <w:pStyle w:val="Default"/>
              <w:rPr>
                <w:del w:id="9456" w:author="Huy Duc. Nguyen" w:date="2017-08-29T13:07:00Z"/>
                <w:sz w:val="18"/>
                <w:szCs w:val="18"/>
              </w:rPr>
            </w:pPr>
            <w:del w:id="9457" w:author="Huy Duc. Nguyen" w:date="2017-08-29T13:07:00Z">
              <w:r w:rsidDel="00A81686">
                <w:rPr>
                  <w:rFonts w:hint="eastAsia"/>
                  <w:sz w:val="18"/>
                  <w:szCs w:val="18"/>
                </w:rPr>
                <w:delText>5</w:delText>
              </w:r>
              <w:r w:rsidDel="00A81686">
                <w:rPr>
                  <w:sz w:val="18"/>
                  <w:szCs w:val="18"/>
                </w:rPr>
                <w:delText>9.1</w:delText>
              </w:r>
              <w:bookmarkStart w:id="9458" w:name="_Toc491775757"/>
              <w:bookmarkEnd w:id="9458"/>
            </w:del>
          </w:p>
        </w:tc>
        <w:bookmarkStart w:id="9459" w:name="_Toc491775758"/>
        <w:bookmarkEnd w:id="9459"/>
      </w:tr>
    </w:tbl>
    <w:p w:rsidR="005738C9" w:rsidRPr="00B05A50" w:rsidDel="00A81686" w:rsidRDefault="005738C9" w:rsidP="005738C9">
      <w:pPr>
        <w:pStyle w:val="CETextBody"/>
        <w:rPr>
          <w:del w:id="9460" w:author="Huy Duc. Nguyen" w:date="2017-08-29T13:07:00Z"/>
          <w:b/>
          <w:lang w:val="en-US" w:eastAsia="ja-JP"/>
        </w:rPr>
      </w:pPr>
      <w:bookmarkStart w:id="9461" w:name="_Toc491775759"/>
      <w:bookmarkEnd w:id="9461"/>
    </w:p>
    <w:p w:rsidR="005738C9" w:rsidRPr="00827062" w:rsidDel="00A81686" w:rsidRDefault="005738C9" w:rsidP="005738C9">
      <w:pPr>
        <w:pStyle w:val="CETextBody"/>
        <w:numPr>
          <w:ilvl w:val="0"/>
          <w:numId w:val="33"/>
        </w:numPr>
        <w:ind w:hanging="782"/>
        <w:rPr>
          <w:del w:id="9462" w:author="Huy Duc. Nguyen" w:date="2017-08-29T13:07:00Z"/>
          <w:lang w:val="en-US" w:eastAsia="ja-JP"/>
        </w:rPr>
      </w:pPr>
      <w:del w:id="9463"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464" w:name="_Toc491775760"/>
        <w:bookmarkEnd w:id="9464"/>
      </w:del>
    </w:p>
    <w:p w:rsidR="005738C9" w:rsidDel="00A81686" w:rsidRDefault="00E67223">
      <w:pPr>
        <w:pStyle w:val="CETextBody"/>
        <w:rPr>
          <w:del w:id="9465" w:author="Huy Duc. Nguyen" w:date="2017-08-29T13:07:00Z"/>
          <w:lang w:val="en-US" w:eastAsia="ja-JP"/>
        </w:rPr>
      </w:pPr>
      <w:del w:id="9466" w:author="Huy Duc. Nguyen" w:date="2017-08-29T13:07:00Z">
        <w:r w:rsidDel="00A81686">
          <w:rPr>
            <w:lang w:val="en-US" w:eastAsia="ja-JP"/>
          </w:rPr>
          <w:delText xml:space="preserve">The glmark2 FPS for native Linux was 1246. Therefore, the </w:delText>
        </w:r>
        <w:r w:rsidR="00A576A6" w:rsidDel="00A81686">
          <w:rPr>
            <w:rFonts w:hint="eastAsia"/>
            <w:lang w:val="en-US" w:eastAsia="ja-JP"/>
          </w:rPr>
          <w:delText>difference</w:delText>
        </w:r>
        <w:r w:rsidR="00A576A6" w:rsidDel="00A81686">
          <w:rPr>
            <w:lang w:val="en-US" w:eastAsia="ja-JP"/>
          </w:rPr>
          <w:delText xml:space="preserve"> of the performance between native Linux and native INTEGRITY w</w:delText>
        </w:r>
        <w:r w:rsidDel="00A81686">
          <w:rPr>
            <w:lang w:val="en-US" w:eastAsia="ja-JP"/>
          </w:rPr>
          <w:delText xml:space="preserve">as ((1246-1201)/1246)*100 = 4%. </w:delText>
        </w:r>
        <w:r w:rsidR="00E53BBD" w:rsidRPr="00E53BBD" w:rsidDel="00A81686">
          <w:rPr>
            <w:lang w:val="en-US" w:eastAsia="ja-JP"/>
          </w:rPr>
          <w:delText>The difference is currently under investigation and will be updated in a future revision.</w:delText>
        </w:r>
        <w:bookmarkStart w:id="9467" w:name="_Toc491775761"/>
        <w:bookmarkEnd w:id="9467"/>
      </w:del>
    </w:p>
    <w:p w:rsidR="005738C9" w:rsidDel="00A81686" w:rsidRDefault="005738C9" w:rsidP="005738C9">
      <w:pPr>
        <w:rPr>
          <w:del w:id="9468" w:author="Huy Duc. Nguyen" w:date="2017-08-29T13:07:00Z"/>
          <w:rFonts w:ascii="Arial" w:eastAsia="Arial" w:hAnsi="Arial" w:cs="Arial"/>
          <w:b/>
          <w:bCs/>
          <w:iCs/>
          <w:szCs w:val="28"/>
          <w:lang w:eastAsia="ja-JP"/>
        </w:rPr>
      </w:pPr>
      <w:del w:id="9469" w:author="Huy Duc. Nguyen" w:date="2017-08-29T13:07:00Z">
        <w:r w:rsidDel="00A81686">
          <w:br w:type="page"/>
        </w:r>
      </w:del>
    </w:p>
    <w:p w:rsidR="005738C9" w:rsidDel="00A81686" w:rsidRDefault="005738C9" w:rsidP="005738C9">
      <w:pPr>
        <w:pStyle w:val="Heading3"/>
        <w:rPr>
          <w:del w:id="9470" w:author="Huy Duc. Nguyen" w:date="2017-08-29T13:07:00Z"/>
        </w:rPr>
      </w:pPr>
      <w:bookmarkStart w:id="9471" w:name="_Toc475385865"/>
      <w:del w:id="9472" w:author="Huy Duc. Nguyen" w:date="2017-08-29T13:07:00Z">
        <w:r w:rsidRPr="007C2E44" w:rsidDel="00A81686">
          <w:delText>The overhead (FPS) compared virtualized Linux with native</w:delText>
        </w:r>
        <w:r w:rsidRPr="006616B1" w:rsidDel="00A81686">
          <w:delText xml:space="preserve"> Linux</w:delText>
        </w:r>
        <w:bookmarkStart w:id="9473" w:name="_Toc491775762"/>
        <w:bookmarkEnd w:id="9471"/>
        <w:bookmarkEnd w:id="9473"/>
      </w:del>
    </w:p>
    <w:p w:rsidR="005738C9" w:rsidDel="00A81686" w:rsidRDefault="005738C9" w:rsidP="005738C9">
      <w:pPr>
        <w:pStyle w:val="CETextBody"/>
        <w:numPr>
          <w:ilvl w:val="0"/>
          <w:numId w:val="220"/>
        </w:numPr>
        <w:rPr>
          <w:del w:id="9474" w:author="Huy Duc. Nguyen" w:date="2017-08-29T13:07:00Z"/>
          <w:lang w:val="en-US" w:eastAsia="ja-JP"/>
        </w:rPr>
      </w:pPr>
      <w:del w:id="9475" w:author="Huy Duc. Nguyen" w:date="2017-08-29T13:07:00Z">
        <w:r w:rsidDel="00A81686">
          <w:rPr>
            <w:rFonts w:hint="eastAsia"/>
            <w:lang w:val="en-US" w:eastAsia="ja-JP"/>
          </w:rPr>
          <w:delText>Description</w:delText>
        </w:r>
        <w:bookmarkStart w:id="9476" w:name="_Toc491775763"/>
        <w:bookmarkEnd w:id="9476"/>
      </w:del>
    </w:p>
    <w:p w:rsidR="005738C9" w:rsidDel="00A81686" w:rsidRDefault="005738C9" w:rsidP="005738C9">
      <w:pPr>
        <w:pStyle w:val="CETextBody"/>
        <w:rPr>
          <w:del w:id="9477" w:author="Huy Duc. Nguyen" w:date="2017-08-29T13:07:00Z"/>
          <w:lang w:val="en-US" w:eastAsia="ja-JP"/>
        </w:rPr>
      </w:pPr>
      <w:del w:id="9478" w:author="Huy Duc. Nguyen" w:date="2017-08-29T13:07:00Z">
        <w:r w:rsidDel="00A81686">
          <w:rPr>
            <w:lang w:val="en-US" w:eastAsia="ja-JP"/>
          </w:rPr>
          <w:delText>Measure the FPS of the Linux graphics application</w:delText>
        </w:r>
        <w:r w:rsidDel="00A81686">
          <w:rPr>
            <w:rFonts w:hint="eastAsia"/>
            <w:lang w:val="en-US" w:eastAsia="ja-JP"/>
          </w:rPr>
          <w:delText xml:space="preserve"> </w:delText>
        </w:r>
        <w:r w:rsidDel="00A81686">
          <w:rPr>
            <w:lang w:val="en-US" w:eastAsia="ja-JP"/>
          </w:rPr>
          <w:delText>(glmark2 2014). The target OS is both native Linux and virtualized Linux. The window size is 1920x720.</w:delText>
        </w:r>
        <w:bookmarkStart w:id="9479" w:name="_Toc491775764"/>
        <w:bookmarkEnd w:id="9479"/>
      </w:del>
    </w:p>
    <w:p w:rsidR="005738C9" w:rsidDel="00A81686" w:rsidRDefault="005738C9" w:rsidP="005738C9">
      <w:pPr>
        <w:pStyle w:val="CETextBody"/>
        <w:rPr>
          <w:del w:id="9480" w:author="Huy Duc. Nguyen" w:date="2017-08-29T13:07:00Z"/>
          <w:lang w:val="en-US" w:eastAsia="ja-JP"/>
        </w:rPr>
      </w:pPr>
      <w:bookmarkStart w:id="9481" w:name="_Toc491775765"/>
      <w:bookmarkEnd w:id="9481"/>
    </w:p>
    <w:p w:rsidR="005738C9" w:rsidDel="00A81686" w:rsidRDefault="005738C9" w:rsidP="005738C9">
      <w:pPr>
        <w:pStyle w:val="CETextBody"/>
        <w:numPr>
          <w:ilvl w:val="0"/>
          <w:numId w:val="220"/>
        </w:numPr>
        <w:rPr>
          <w:del w:id="9482" w:author="Huy Duc. Nguyen" w:date="2017-08-29T13:07:00Z"/>
          <w:lang w:val="en-US" w:eastAsia="ja-JP"/>
        </w:rPr>
      </w:pPr>
      <w:del w:id="9483" w:author="Huy Duc. Nguyen" w:date="2017-08-29T13:07:00Z">
        <w:r w:rsidRPr="00613E0B" w:rsidDel="00A81686">
          <w:rPr>
            <w:lang w:val="en-US" w:eastAsia="ja-JP"/>
          </w:rPr>
          <w:delText>Precondition</w:delText>
        </w:r>
        <w:bookmarkStart w:id="9484" w:name="_Toc491775766"/>
        <w:bookmarkEnd w:id="9484"/>
      </w:del>
    </w:p>
    <w:p w:rsidR="005738C9" w:rsidDel="00A81686" w:rsidRDefault="005738C9" w:rsidP="005738C9">
      <w:pPr>
        <w:pStyle w:val="CETextBody"/>
        <w:rPr>
          <w:del w:id="9485" w:author="Huy Duc. Nguyen" w:date="2017-08-29T13:07:00Z"/>
          <w:lang w:val="en-US" w:eastAsia="ja-JP"/>
        </w:rPr>
      </w:pPr>
      <w:del w:id="9486" w:author="Huy Duc. Nguyen" w:date="2017-08-29T13:07:00Z">
        <w:r w:rsidDel="00A81686">
          <w:rPr>
            <w:lang w:val="en-US" w:eastAsia="ja-JP"/>
          </w:rPr>
          <w:delText>Type 2: refer to 5.6.1.</w:delText>
        </w:r>
        <w:bookmarkStart w:id="9487" w:name="_Toc491775767"/>
        <w:bookmarkEnd w:id="9487"/>
      </w:del>
    </w:p>
    <w:p w:rsidR="005738C9" w:rsidRPr="00613E0B" w:rsidDel="00A81686" w:rsidRDefault="005738C9" w:rsidP="005738C9">
      <w:pPr>
        <w:pStyle w:val="CETextBody"/>
        <w:rPr>
          <w:del w:id="9488" w:author="Huy Duc. Nguyen" w:date="2017-08-29T13:07:00Z"/>
          <w:lang w:val="en-US" w:eastAsia="ja-JP"/>
        </w:rPr>
      </w:pPr>
      <w:del w:id="9489" w:author="Huy Duc. Nguyen" w:date="2017-08-29T13:07:00Z">
        <w:r w:rsidDel="00A81686">
          <w:rPr>
            <w:lang w:val="en-US" w:eastAsia="ja-JP"/>
          </w:rPr>
          <w:delText>Type 4: see below.</w:delText>
        </w:r>
        <w:bookmarkStart w:id="9490" w:name="_Toc491775768"/>
        <w:bookmarkEnd w:id="9490"/>
      </w:del>
    </w:p>
    <w:p w:rsidR="005738C9" w:rsidDel="00A81686" w:rsidRDefault="005738C9" w:rsidP="005738C9">
      <w:pPr>
        <w:pStyle w:val="CETextBody"/>
        <w:numPr>
          <w:ilvl w:val="0"/>
          <w:numId w:val="125"/>
        </w:numPr>
        <w:rPr>
          <w:del w:id="9491" w:author="Huy Duc. Nguyen" w:date="2017-08-29T13:07:00Z"/>
          <w:lang w:val="en-US" w:eastAsia="ja-JP"/>
        </w:rPr>
      </w:pPr>
      <w:del w:id="9492" w:author="Huy Duc. Nguyen" w:date="2017-08-29T13:07:00Z">
        <w:r w:rsidDel="00A81686">
          <w:rPr>
            <w:lang w:val="en-US" w:eastAsia="ja-JP"/>
          </w:rPr>
          <w:delText>M</w:delText>
        </w:r>
        <w:r w:rsidDel="00A81686">
          <w:rPr>
            <w:rFonts w:hint="eastAsia"/>
            <w:lang w:val="en-US" w:eastAsia="ja-JP"/>
          </w:rPr>
          <w:delText xml:space="preserve">easure on </w:delText>
        </w:r>
        <w:r w:rsidDel="00A81686">
          <w:rPr>
            <w:lang w:val="en-US" w:eastAsia="ja-JP"/>
          </w:rPr>
          <w:delText xml:space="preserve">virtualized </w:delText>
        </w:r>
        <w:r w:rsidDel="00A81686">
          <w:rPr>
            <w:rFonts w:hint="eastAsia"/>
            <w:lang w:val="en-US" w:eastAsia="ja-JP"/>
          </w:rPr>
          <w:delText>Linux. (Type</w:delText>
        </w:r>
        <w:r w:rsidDel="00A81686">
          <w:rPr>
            <w:lang w:val="en-US" w:eastAsia="ja-JP"/>
          </w:rPr>
          <w:delText>4</w:delText>
        </w:r>
        <w:r w:rsidDel="00A81686">
          <w:rPr>
            <w:rFonts w:hint="eastAsia"/>
            <w:lang w:val="en-US" w:eastAsia="ja-JP"/>
          </w:rPr>
          <w:delText>)</w:delText>
        </w:r>
        <w:bookmarkStart w:id="9493" w:name="_Toc491775769"/>
        <w:bookmarkEnd w:id="9493"/>
      </w:del>
    </w:p>
    <w:p w:rsidR="005738C9" w:rsidDel="00A81686" w:rsidRDefault="005738C9" w:rsidP="005738C9">
      <w:pPr>
        <w:pStyle w:val="CETextBody"/>
        <w:numPr>
          <w:ilvl w:val="0"/>
          <w:numId w:val="125"/>
        </w:numPr>
        <w:rPr>
          <w:del w:id="9494" w:author="Huy Duc. Nguyen" w:date="2017-08-29T13:07:00Z"/>
          <w:lang w:val="en-US" w:eastAsia="ja-JP"/>
        </w:rPr>
      </w:pPr>
      <w:del w:id="9495" w:author="Huy Duc. Nguyen" w:date="2017-08-29T13:07:00Z">
        <w:r w:rsidDel="00A81686">
          <w:rPr>
            <w:rFonts w:hint="eastAsia"/>
            <w:lang w:val="en-US" w:eastAsia="ja-JP"/>
          </w:rPr>
          <w:delText>Applica</w:delText>
        </w:r>
        <w:r w:rsidDel="00A81686">
          <w:rPr>
            <w:lang w:val="en-US" w:eastAsia="ja-JP"/>
          </w:rPr>
          <w:delText>tion: glmark2 2014 2.0.1 (it shall be stored in the root file system)</w:delText>
        </w:r>
        <w:bookmarkStart w:id="9496" w:name="_Toc491775770"/>
        <w:bookmarkEnd w:id="9496"/>
      </w:del>
    </w:p>
    <w:p w:rsidR="005738C9" w:rsidDel="00A81686" w:rsidRDefault="005738C9" w:rsidP="005738C9">
      <w:pPr>
        <w:pStyle w:val="CETextBody"/>
        <w:numPr>
          <w:ilvl w:val="0"/>
          <w:numId w:val="125"/>
        </w:numPr>
        <w:rPr>
          <w:del w:id="9497" w:author="Huy Duc. Nguyen" w:date="2017-08-29T13:07:00Z"/>
          <w:lang w:val="en-US" w:eastAsia="ja-JP"/>
        </w:rPr>
      </w:pPr>
      <w:del w:id="9498" w:author="Huy Duc. Nguyen" w:date="2017-08-29T13:07:00Z">
        <w:r w:rsidDel="00A81686">
          <w:rPr>
            <w:lang w:val="en-US" w:eastAsia="ja-JP"/>
          </w:rPr>
          <w:delText>Window size for Linux: 1920x720</w:delText>
        </w:r>
        <w:bookmarkStart w:id="9499" w:name="_Toc491775771"/>
        <w:bookmarkEnd w:id="9499"/>
      </w:del>
    </w:p>
    <w:p w:rsidR="005738C9" w:rsidRPr="00262669" w:rsidDel="00A81686" w:rsidRDefault="005738C9" w:rsidP="005738C9">
      <w:pPr>
        <w:pStyle w:val="CETextBody"/>
        <w:numPr>
          <w:ilvl w:val="0"/>
          <w:numId w:val="125"/>
        </w:numPr>
        <w:rPr>
          <w:del w:id="9500" w:author="Huy Duc. Nguyen" w:date="2017-08-29T13:07:00Z"/>
          <w:lang w:val="en-US" w:eastAsia="ja-JP"/>
        </w:rPr>
      </w:pPr>
      <w:del w:id="9501" w:author="Huy Duc. Nguyen" w:date="2017-08-29T13:07:00Z">
        <w:r w:rsidDel="00A81686">
          <w:rPr>
            <w:lang w:val="en-US" w:eastAsia="ja-JP"/>
          </w:rPr>
          <w:delText>Window System: DRM</w:delText>
        </w:r>
        <w:bookmarkStart w:id="9502" w:name="_Toc491775772"/>
        <w:bookmarkEnd w:id="9502"/>
      </w:del>
    </w:p>
    <w:p w:rsidR="005738C9" w:rsidRPr="002E3E55" w:rsidDel="00A81686" w:rsidRDefault="005738C9" w:rsidP="005738C9">
      <w:pPr>
        <w:pStyle w:val="CETextBody"/>
        <w:ind w:left="142"/>
        <w:rPr>
          <w:del w:id="9503" w:author="Huy Duc. Nguyen" w:date="2017-08-29T13:07:00Z"/>
          <w:lang w:val="en-US" w:eastAsia="ja-JP"/>
        </w:rPr>
      </w:pPr>
      <w:del w:id="9504" w:author="Huy Duc. Nguyen" w:date="2017-08-29T13:07:00Z">
        <w:r w:rsidRPr="002E3E55" w:rsidDel="00A81686">
          <w:rPr>
            <w:lang w:val="en-US" w:eastAsia="ja-JP"/>
          </w:rPr>
          <w:delText>Note: glmark2 runs without VSYNC synchronization. Therefore, the FPS will be more than 60 FPS.</w:delText>
        </w:r>
        <w:bookmarkStart w:id="9505" w:name="_Toc491775773"/>
        <w:bookmarkEnd w:id="9505"/>
      </w:del>
    </w:p>
    <w:p w:rsidR="005738C9" w:rsidRPr="001A28A7" w:rsidDel="00A81686" w:rsidRDefault="005738C9" w:rsidP="005738C9">
      <w:pPr>
        <w:pStyle w:val="CETextBody"/>
        <w:rPr>
          <w:del w:id="9506" w:author="Huy Duc. Nguyen" w:date="2017-08-29T13:07:00Z"/>
          <w:lang w:val="en-US" w:eastAsia="ja-JP"/>
        </w:rPr>
      </w:pPr>
      <w:bookmarkStart w:id="9507" w:name="_Toc491775774"/>
      <w:bookmarkEnd w:id="9507"/>
    </w:p>
    <w:p w:rsidR="005738C9" w:rsidDel="00A81686" w:rsidRDefault="005738C9" w:rsidP="005738C9">
      <w:pPr>
        <w:pStyle w:val="CETextBody"/>
        <w:numPr>
          <w:ilvl w:val="0"/>
          <w:numId w:val="220"/>
        </w:numPr>
        <w:rPr>
          <w:del w:id="9508" w:author="Huy Duc. Nguyen" w:date="2017-08-29T13:07:00Z"/>
          <w:lang w:val="en-US" w:eastAsia="ja-JP"/>
        </w:rPr>
      </w:pPr>
      <w:del w:id="9509" w:author="Huy Duc. Nguyen" w:date="2017-08-29T13:07:00Z">
        <w:r w:rsidDel="00A81686">
          <w:rPr>
            <w:rFonts w:hint="eastAsia"/>
            <w:lang w:val="en-US" w:eastAsia="ja-JP"/>
          </w:rPr>
          <w:delText>How to measure</w:delText>
        </w:r>
        <w:bookmarkStart w:id="9510" w:name="_Toc491775775"/>
        <w:bookmarkEnd w:id="9510"/>
      </w:del>
    </w:p>
    <w:p w:rsidR="005738C9" w:rsidDel="00A81686" w:rsidRDefault="005738C9" w:rsidP="005738C9">
      <w:pPr>
        <w:pStyle w:val="CETextBody"/>
        <w:rPr>
          <w:del w:id="9511" w:author="Huy Duc. Nguyen" w:date="2017-08-29T13:07:00Z"/>
          <w:lang w:val="en-US" w:eastAsia="ja-JP"/>
        </w:rPr>
      </w:pPr>
      <w:del w:id="9512" w:author="Huy Duc. Nguyen" w:date="2017-08-29T13:07:00Z">
        <w:r w:rsidDel="00A81686">
          <w:rPr>
            <w:rFonts w:hint="eastAsia"/>
            <w:lang w:val="en-US" w:eastAsia="ja-JP"/>
          </w:rPr>
          <w:delText>Type 2: refer to 5.6.1</w:delText>
        </w:r>
        <w:r w:rsidDel="00A81686">
          <w:rPr>
            <w:lang w:val="en-US" w:eastAsia="ja-JP"/>
          </w:rPr>
          <w:delText>.</w:delText>
        </w:r>
        <w:bookmarkStart w:id="9513" w:name="_Toc491775776"/>
        <w:bookmarkEnd w:id="9513"/>
      </w:del>
    </w:p>
    <w:p w:rsidR="005738C9" w:rsidRPr="00241301" w:rsidDel="00A81686" w:rsidRDefault="005738C9" w:rsidP="005738C9">
      <w:pPr>
        <w:pStyle w:val="CETextBody"/>
        <w:rPr>
          <w:del w:id="9514" w:author="Huy Duc. Nguyen" w:date="2017-08-29T13:07:00Z"/>
          <w:lang w:val="en-US" w:eastAsia="ja-JP"/>
        </w:rPr>
      </w:pPr>
      <w:del w:id="9515" w:author="Huy Duc. Nguyen" w:date="2017-08-29T13:07:00Z">
        <w:r w:rsidDel="00A81686">
          <w:rPr>
            <w:lang w:val="en-US" w:eastAsia="ja-JP"/>
          </w:rPr>
          <w:delText>Type 4: see below.</w:delText>
        </w:r>
        <w:bookmarkStart w:id="9516" w:name="_Toc491775777"/>
        <w:bookmarkEnd w:id="9516"/>
      </w:del>
    </w:p>
    <w:p w:rsidR="005738C9" w:rsidDel="00A81686" w:rsidRDefault="005738C9" w:rsidP="005738C9">
      <w:pPr>
        <w:pStyle w:val="CETextBody"/>
        <w:numPr>
          <w:ilvl w:val="0"/>
          <w:numId w:val="222"/>
        </w:numPr>
        <w:ind w:left="777"/>
        <w:rPr>
          <w:del w:id="9517" w:author="Huy Duc. Nguyen" w:date="2017-08-29T13:07:00Z"/>
          <w:lang w:val="en-US" w:eastAsia="ja-JP"/>
        </w:rPr>
      </w:pPr>
      <w:del w:id="9518" w:author="Huy Duc. Nguyen" w:date="2017-08-29T13:07:00Z">
        <w:r w:rsidDel="00A81686">
          <w:rPr>
            <w:lang w:val="en-US" w:eastAsia="ja-JP"/>
          </w:rPr>
          <w:delText xml:space="preserve">Update the device tree blob (.dtb) file to change the window size for Linux. </w:delText>
        </w:r>
        <w:r w:rsidRPr="0062570A" w:rsidDel="00A81686">
          <w:rPr>
            <w:lang w:val="en-US" w:eastAsia="ja-JP"/>
          </w:rPr>
          <w:delText>Edit int1144/devtree-arm64/rcar/device-tree-source/r8a7795-salvator-x/r8a7795-salvator-x-multivisor.dtsi</w:delText>
        </w:r>
        <w:r w:rsidDel="00A81686">
          <w:rPr>
            <w:lang w:val="en-US" w:eastAsia="ja-JP"/>
          </w:rPr>
          <w:delText xml:space="preserve"> as follows.</w:delText>
        </w:r>
        <w:bookmarkStart w:id="9519" w:name="_Toc491775778"/>
        <w:bookmarkEnd w:id="9519"/>
      </w:del>
    </w:p>
    <w:p w:rsidR="005738C9" w:rsidDel="00A81686" w:rsidRDefault="005738C9" w:rsidP="005738C9">
      <w:pPr>
        <w:pStyle w:val="CETextBody"/>
        <w:ind w:left="777"/>
        <w:rPr>
          <w:del w:id="9520" w:author="Huy Duc. Nguyen" w:date="2017-08-29T13:07:00Z"/>
          <w:lang w:val="en-US" w:eastAsia="ja-JP"/>
        </w:rPr>
      </w:pPr>
      <w:del w:id="9521" w:author="Huy Duc. Nguyen" w:date="2017-08-29T13:07:00Z">
        <w:r w:rsidDel="00A81686">
          <w:rPr>
            <w:lang w:val="en-US" w:eastAsia="ja-JP"/>
          </w:rPr>
          <w:delText>Before the modification</w:delText>
        </w:r>
        <w:bookmarkStart w:id="9522" w:name="_Toc491775779"/>
        <w:bookmarkEnd w:id="9522"/>
      </w:del>
    </w:p>
    <w:p w:rsidR="005738C9" w:rsidDel="00A81686" w:rsidRDefault="005738C9" w:rsidP="005738C9">
      <w:pPr>
        <w:pStyle w:val="CETextBody"/>
        <w:ind w:left="777"/>
        <w:rPr>
          <w:del w:id="9523" w:author="Huy Duc. Nguyen" w:date="2017-08-29T13:07:00Z"/>
          <w:lang w:val="en-US" w:eastAsia="ja-JP"/>
        </w:rPr>
      </w:pPr>
      <w:del w:id="9524" w:author="Huy Duc. Nguyen" w:date="2017-08-29T13:07:00Z">
        <w:r w:rsidRPr="005D76AB" w:rsidDel="00A81686">
          <w:rPr>
            <w:noProof/>
            <w:lang w:val="en-US"/>
          </w:rPr>
          <mc:AlternateContent>
            <mc:Choice Requires="wps">
              <w:drawing>
                <wp:inline distT="0" distB="0" distL="0" distR="0" wp14:anchorId="4807A3DC" wp14:editId="68260D7B">
                  <wp:extent cx="5572125" cy="409575"/>
                  <wp:effectExtent l="0" t="0" r="28575" b="28575"/>
                  <wp:docPr id="3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09575"/>
                          </a:xfrm>
                          <a:prstGeom prst="rect">
                            <a:avLst/>
                          </a:prstGeom>
                          <a:solidFill>
                            <a:srgbClr val="FFFFFF"/>
                          </a:solidFill>
                          <a:ln w="9525">
                            <a:solidFill>
                              <a:srgbClr val="000000"/>
                            </a:solidFill>
                            <a:miter lim="800000"/>
                            <a:headEnd/>
                            <a:tailEnd/>
                          </a:ln>
                        </wps:spPr>
                        <wps:txbx>
                          <w:txbxContent>
                            <w:p w:rsidR="005B1E90" w:rsidRPr="006E44BB" w:rsidRDefault="005B1E90" w:rsidP="005738C9">
                              <w:pPr>
                                <w:rPr>
                                  <w:rFonts w:ascii="Courier New" w:hAnsi="Courier New" w:cs="Courier New"/>
                                  <w:sz w:val="20"/>
                                  <w:szCs w:val="20"/>
                                </w:rPr>
                              </w:pPr>
                              <w:r w:rsidRPr="009E3554">
                                <w:rPr>
                                  <w:rFonts w:ascii="Courier New" w:hAnsi="Courier New" w:cs="Courier New"/>
                                  <w:sz w:val="20"/>
                                  <w:szCs w:val="20"/>
                                </w:rPr>
                                <w:t>bootargs = "consoleblank=0 console=ttySC0,115200 rw rootwait root=/dev/mmcblk0p2 cma=512M rootdelay=10";</w:t>
                              </w:r>
                            </w:p>
                          </w:txbxContent>
                        </wps:txbx>
                        <wps:bodyPr rot="0" vert="horz" wrap="square" lIns="91440" tIns="45720" rIns="91440" bIns="45720" anchor="t" anchorCtr="0">
                          <a:noAutofit/>
                        </wps:bodyPr>
                      </wps:wsp>
                    </a:graphicData>
                  </a:graphic>
                </wp:inline>
              </w:drawing>
            </mc:Choice>
            <mc:Fallback>
              <w:pict>
                <v:shape w14:anchorId="4807A3DC" id="_x0000_s1126" type="#_x0000_t202" style="width:438.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">
                  <v:textbox>
                    <w:txbxContent>
                      <w:p w:rsidR="005B1E90" w:rsidRPr="006E44BB" w:rsidRDefault="005B1E90" w:rsidP="005738C9">
                        <w:pPr>
                          <w:rPr>
                            <w:rFonts w:ascii="Courier New" w:hAnsi="Courier New" w:cs="Courier New"/>
                            <w:sz w:val="20"/>
                            <w:szCs w:val="20"/>
                          </w:rPr>
                        </w:pPr>
                        <w:proofErr w:type="spellStart"/>
                        <w:proofErr w:type="gramStart"/>
                        <w:r w:rsidRPr="009E3554">
                          <w:rPr>
                            <w:rFonts w:ascii="Courier New" w:hAnsi="Courier New" w:cs="Courier New"/>
                            <w:sz w:val="20"/>
                            <w:szCs w:val="20"/>
                          </w:rPr>
                          <w:t>bootargs</w:t>
                        </w:r>
                        <w:proofErr w:type="spellEnd"/>
                        <w:proofErr w:type="gramEnd"/>
                        <w:r w:rsidRPr="009E3554">
                          <w:rPr>
                            <w:rFonts w:ascii="Courier New" w:hAnsi="Courier New" w:cs="Courier New"/>
                            <w:sz w:val="20"/>
                            <w:szCs w:val="20"/>
                          </w:rPr>
                          <w:t xml:space="preserve"> = "</w:t>
                        </w:r>
                        <w:proofErr w:type="spellStart"/>
                        <w:r w:rsidRPr="009E3554">
                          <w:rPr>
                            <w:rFonts w:ascii="Courier New" w:hAnsi="Courier New" w:cs="Courier New"/>
                            <w:sz w:val="20"/>
                            <w:szCs w:val="20"/>
                          </w:rPr>
                          <w:t>consoleblank</w:t>
                        </w:r>
                        <w:proofErr w:type="spellEnd"/>
                        <w:r w:rsidRPr="009E3554">
                          <w:rPr>
                            <w:rFonts w:ascii="Courier New" w:hAnsi="Courier New" w:cs="Courier New"/>
                            <w:sz w:val="20"/>
                            <w:szCs w:val="20"/>
                          </w:rPr>
                          <w:t xml:space="preserve">=0 console=ttySC0,115200 </w:t>
                        </w:r>
                        <w:proofErr w:type="spellStart"/>
                        <w:r w:rsidRPr="009E3554">
                          <w:rPr>
                            <w:rFonts w:ascii="Courier New" w:hAnsi="Courier New" w:cs="Courier New"/>
                            <w:sz w:val="20"/>
                            <w:szCs w:val="20"/>
                          </w:rPr>
                          <w:t>rw</w:t>
                        </w:r>
                        <w:proofErr w:type="spellEnd"/>
                        <w:r w:rsidRPr="009E3554">
                          <w:rPr>
                            <w:rFonts w:ascii="Courier New" w:hAnsi="Courier New" w:cs="Courier New"/>
                            <w:sz w:val="20"/>
                            <w:szCs w:val="20"/>
                          </w:rPr>
                          <w:t xml:space="preserve"> </w:t>
                        </w:r>
                        <w:proofErr w:type="spellStart"/>
                        <w:r w:rsidRPr="009E3554">
                          <w:rPr>
                            <w:rFonts w:ascii="Courier New" w:hAnsi="Courier New" w:cs="Courier New"/>
                            <w:sz w:val="20"/>
                            <w:szCs w:val="20"/>
                          </w:rPr>
                          <w:t>rootwait</w:t>
                        </w:r>
                        <w:proofErr w:type="spellEnd"/>
                        <w:r w:rsidRPr="009E3554">
                          <w:rPr>
                            <w:rFonts w:ascii="Courier New" w:hAnsi="Courier New" w:cs="Courier New"/>
                            <w:sz w:val="20"/>
                            <w:szCs w:val="20"/>
                          </w:rPr>
                          <w:t xml:space="preserve"> root=/dev/mmcblk0p2 </w:t>
                        </w:r>
                        <w:proofErr w:type="spellStart"/>
                        <w:r w:rsidRPr="009E3554">
                          <w:rPr>
                            <w:rFonts w:ascii="Courier New" w:hAnsi="Courier New" w:cs="Courier New"/>
                            <w:sz w:val="20"/>
                            <w:szCs w:val="20"/>
                          </w:rPr>
                          <w:t>cma</w:t>
                        </w:r>
                        <w:proofErr w:type="spellEnd"/>
                        <w:r w:rsidRPr="009E3554">
                          <w:rPr>
                            <w:rFonts w:ascii="Courier New" w:hAnsi="Courier New" w:cs="Courier New"/>
                            <w:sz w:val="20"/>
                            <w:szCs w:val="20"/>
                          </w:rPr>
                          <w:t xml:space="preserve">=512M </w:t>
                        </w:r>
                        <w:proofErr w:type="spellStart"/>
                        <w:r w:rsidRPr="009E3554">
                          <w:rPr>
                            <w:rFonts w:ascii="Courier New" w:hAnsi="Courier New" w:cs="Courier New"/>
                            <w:sz w:val="20"/>
                            <w:szCs w:val="20"/>
                          </w:rPr>
                          <w:t>rootdelay</w:t>
                        </w:r>
                        <w:proofErr w:type="spellEnd"/>
                        <w:r w:rsidRPr="009E3554">
                          <w:rPr>
                            <w:rFonts w:ascii="Courier New" w:hAnsi="Courier New" w:cs="Courier New"/>
                            <w:sz w:val="20"/>
                            <w:szCs w:val="20"/>
                          </w:rPr>
                          <w:t>=10";</w:t>
                        </w:r>
                      </w:p>
                    </w:txbxContent>
                  </v:textbox>
                  <w10:anchorlock/>
                </v:shape>
              </w:pict>
            </mc:Fallback>
          </mc:AlternateContent>
        </w:r>
        <w:bookmarkStart w:id="9525" w:name="_Toc491775780"/>
        <w:bookmarkEnd w:id="9525"/>
      </w:del>
    </w:p>
    <w:p w:rsidR="005738C9" w:rsidDel="00A81686" w:rsidRDefault="005738C9" w:rsidP="005738C9">
      <w:pPr>
        <w:pStyle w:val="CETextBody"/>
        <w:ind w:left="777"/>
        <w:rPr>
          <w:del w:id="9526" w:author="Huy Duc. Nguyen" w:date="2017-08-29T13:07:00Z"/>
          <w:lang w:val="en-US" w:eastAsia="ja-JP"/>
        </w:rPr>
      </w:pPr>
      <w:del w:id="9527" w:author="Huy Duc. Nguyen" w:date="2017-08-29T13:07:00Z">
        <w:r w:rsidDel="00A81686">
          <w:rPr>
            <w:lang w:val="en-US" w:eastAsia="ja-JP"/>
          </w:rPr>
          <w:delText>After the modification</w:delText>
        </w:r>
        <w:bookmarkStart w:id="9528" w:name="_Toc491775781"/>
        <w:bookmarkEnd w:id="9528"/>
      </w:del>
    </w:p>
    <w:p w:rsidR="005738C9" w:rsidDel="00A81686" w:rsidRDefault="005738C9" w:rsidP="005738C9">
      <w:pPr>
        <w:pStyle w:val="CETextBody"/>
        <w:ind w:left="777"/>
        <w:rPr>
          <w:del w:id="9529" w:author="Huy Duc. Nguyen" w:date="2017-08-29T13:07:00Z"/>
          <w:lang w:val="en-US" w:eastAsia="ja-JP"/>
        </w:rPr>
      </w:pPr>
      <w:del w:id="9530" w:author="Huy Duc. Nguyen" w:date="2017-08-29T13:07:00Z">
        <w:r w:rsidRPr="005D76AB" w:rsidDel="00A81686">
          <w:rPr>
            <w:noProof/>
            <w:lang w:val="en-US"/>
          </w:rPr>
          <mc:AlternateContent>
            <mc:Choice Requires="wps">
              <w:drawing>
                <wp:inline distT="0" distB="0" distL="0" distR="0" wp14:anchorId="16E00A5E" wp14:editId="2BFA7418">
                  <wp:extent cx="5572125" cy="571500"/>
                  <wp:effectExtent l="0" t="0" r="28575" b="19050"/>
                  <wp:docPr id="327" name="テキスト ボックス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571500"/>
                          </a:xfrm>
                          <a:prstGeom prst="rect">
                            <a:avLst/>
                          </a:prstGeom>
                          <a:solidFill>
                            <a:srgbClr val="FFFFFF"/>
                          </a:solidFill>
                          <a:ln w="9525">
                            <a:solidFill>
                              <a:srgbClr val="000000"/>
                            </a:solidFill>
                            <a:miter lim="800000"/>
                            <a:headEnd/>
                            <a:tailEnd/>
                          </a:ln>
                        </wps:spPr>
                        <wps:txbx>
                          <w:txbxContent>
                            <w:p w:rsidR="005B1E90" w:rsidRPr="005D76AB" w:rsidRDefault="005B1E90" w:rsidP="005738C9">
                              <w:pPr>
                                <w:rPr>
                                  <w:rFonts w:ascii="Courier New" w:hAnsi="Courier New" w:cs="Courier New"/>
                                  <w:sz w:val="20"/>
                                  <w:szCs w:val="20"/>
                                  <w:lang w:val="en-US"/>
                                </w:rPr>
                              </w:pPr>
                              <w:r w:rsidRPr="009E3554">
                                <w:rPr>
                                  <w:rFonts w:ascii="Courier New" w:hAnsi="Courier New" w:cs="Courier New"/>
                                  <w:sz w:val="20"/>
                                  <w:szCs w:val="20"/>
                                  <w:lang w:val="en-US"/>
                                </w:rPr>
                                <w:t>bootargs = "consoleblank=0 console=ttySC0,115200 rw rootwait root=/dev/mmcblk0p2 cma=512M rootdelay=10 video=HDMI-A-1:1920x720@60m";</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6E00A5E" id="テキスト ボックス 327" o:spid="_x0000_s1127" type="#_x0000_t202" style="width:438.7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">
                  <v:textbox>
                    <w:txbxContent>
                      <w:p w:rsidR="005B1E90" w:rsidRPr="005D76AB" w:rsidRDefault="005B1E90" w:rsidP="005738C9">
                        <w:pPr>
                          <w:rPr>
                            <w:rFonts w:ascii="Courier New" w:hAnsi="Courier New" w:cs="Courier New"/>
                            <w:sz w:val="20"/>
                            <w:szCs w:val="20"/>
                            <w:lang w:val="en-US"/>
                          </w:rPr>
                        </w:pPr>
                        <w:proofErr w:type="gramStart"/>
                        <w:r w:rsidRPr="009E3554">
                          <w:rPr>
                            <w:rFonts w:ascii="Courier New" w:hAnsi="Courier New" w:cs="Courier New"/>
                            <w:sz w:val="20"/>
                            <w:szCs w:val="20"/>
                            <w:lang w:val="en-US"/>
                          </w:rPr>
                          <w:t>bootargs</w:t>
                        </w:r>
                        <w:proofErr w:type="gramEnd"/>
                        <w:r w:rsidRPr="009E3554">
                          <w:rPr>
                            <w:rFonts w:ascii="Courier New" w:hAnsi="Courier New" w:cs="Courier New"/>
                            <w:sz w:val="20"/>
                            <w:szCs w:val="20"/>
                            <w:lang w:val="en-US"/>
                          </w:rPr>
                          <w:t xml:space="preserve"> = "</w:t>
                        </w:r>
                        <w:proofErr w:type="spellStart"/>
                        <w:r w:rsidRPr="009E3554">
                          <w:rPr>
                            <w:rFonts w:ascii="Courier New" w:hAnsi="Courier New" w:cs="Courier New"/>
                            <w:sz w:val="20"/>
                            <w:szCs w:val="20"/>
                            <w:lang w:val="en-US"/>
                          </w:rPr>
                          <w:t>consoleblank</w:t>
                        </w:r>
                        <w:proofErr w:type="spellEnd"/>
                        <w:r w:rsidRPr="009E3554">
                          <w:rPr>
                            <w:rFonts w:ascii="Courier New" w:hAnsi="Courier New" w:cs="Courier New"/>
                            <w:sz w:val="20"/>
                            <w:szCs w:val="20"/>
                            <w:lang w:val="en-US"/>
                          </w:rPr>
                          <w:t xml:space="preserve">=0 console=ttySC0,115200 </w:t>
                        </w:r>
                        <w:proofErr w:type="spellStart"/>
                        <w:r w:rsidRPr="009E3554">
                          <w:rPr>
                            <w:rFonts w:ascii="Courier New" w:hAnsi="Courier New" w:cs="Courier New"/>
                            <w:sz w:val="20"/>
                            <w:szCs w:val="20"/>
                            <w:lang w:val="en-US"/>
                          </w:rPr>
                          <w:t>rw</w:t>
                        </w:r>
                        <w:proofErr w:type="spellEnd"/>
                        <w:r w:rsidRPr="009E3554">
                          <w:rPr>
                            <w:rFonts w:ascii="Courier New" w:hAnsi="Courier New" w:cs="Courier New"/>
                            <w:sz w:val="20"/>
                            <w:szCs w:val="20"/>
                            <w:lang w:val="en-US"/>
                          </w:rPr>
                          <w:t xml:space="preserve"> </w:t>
                        </w:r>
                        <w:proofErr w:type="spellStart"/>
                        <w:r w:rsidRPr="009E3554">
                          <w:rPr>
                            <w:rFonts w:ascii="Courier New" w:hAnsi="Courier New" w:cs="Courier New"/>
                            <w:sz w:val="20"/>
                            <w:szCs w:val="20"/>
                            <w:lang w:val="en-US"/>
                          </w:rPr>
                          <w:t>rootwait</w:t>
                        </w:r>
                        <w:proofErr w:type="spellEnd"/>
                        <w:r w:rsidRPr="009E3554">
                          <w:rPr>
                            <w:rFonts w:ascii="Courier New" w:hAnsi="Courier New" w:cs="Courier New"/>
                            <w:sz w:val="20"/>
                            <w:szCs w:val="20"/>
                            <w:lang w:val="en-US"/>
                          </w:rPr>
                          <w:t xml:space="preserve"> root=/dev/mmcblk0p2 </w:t>
                        </w:r>
                        <w:proofErr w:type="spellStart"/>
                        <w:r w:rsidRPr="009E3554">
                          <w:rPr>
                            <w:rFonts w:ascii="Courier New" w:hAnsi="Courier New" w:cs="Courier New"/>
                            <w:sz w:val="20"/>
                            <w:szCs w:val="20"/>
                            <w:lang w:val="en-US"/>
                          </w:rPr>
                          <w:t>cma</w:t>
                        </w:r>
                        <w:proofErr w:type="spellEnd"/>
                        <w:r w:rsidRPr="009E3554">
                          <w:rPr>
                            <w:rFonts w:ascii="Courier New" w:hAnsi="Courier New" w:cs="Courier New"/>
                            <w:sz w:val="20"/>
                            <w:szCs w:val="20"/>
                            <w:lang w:val="en-US"/>
                          </w:rPr>
                          <w:t xml:space="preserve">=512M </w:t>
                        </w:r>
                        <w:proofErr w:type="spellStart"/>
                        <w:r w:rsidRPr="009E3554">
                          <w:rPr>
                            <w:rFonts w:ascii="Courier New" w:hAnsi="Courier New" w:cs="Courier New"/>
                            <w:sz w:val="20"/>
                            <w:szCs w:val="20"/>
                            <w:lang w:val="en-US"/>
                          </w:rPr>
                          <w:t>rootdelay</w:t>
                        </w:r>
                        <w:proofErr w:type="spellEnd"/>
                        <w:r w:rsidRPr="009E3554">
                          <w:rPr>
                            <w:rFonts w:ascii="Courier New" w:hAnsi="Courier New" w:cs="Courier New"/>
                            <w:sz w:val="20"/>
                            <w:szCs w:val="20"/>
                            <w:lang w:val="en-US"/>
                          </w:rPr>
                          <w:t>=10 video=HDMI-A-1:1920x720@60m";</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531" w:name="_Toc491775782"/>
        <w:bookmarkEnd w:id="9531"/>
      </w:del>
    </w:p>
    <w:p w:rsidR="005738C9" w:rsidRPr="0062570A" w:rsidDel="00A81686" w:rsidRDefault="005738C9" w:rsidP="005738C9">
      <w:pPr>
        <w:pStyle w:val="CETextBody"/>
        <w:numPr>
          <w:ilvl w:val="0"/>
          <w:numId w:val="222"/>
        </w:numPr>
        <w:ind w:left="777"/>
        <w:rPr>
          <w:del w:id="9532" w:author="Huy Duc. Nguyen" w:date="2017-08-29T13:07:00Z"/>
          <w:lang w:val="en-US" w:eastAsia="ja-JP"/>
        </w:rPr>
      </w:pPr>
      <w:del w:id="9533" w:author="Huy Duc. Nguyen" w:date="2017-08-29T13:07:00Z">
        <w:r w:rsidDel="00A81686">
          <w:rPr>
            <w:rFonts w:hint="eastAsia"/>
            <w:lang w:val="en-US" w:eastAsia="ja-JP"/>
          </w:rPr>
          <w:delText>Build the .dtb file and store it to the SD card.</w:delText>
        </w:r>
        <w:bookmarkStart w:id="9534" w:name="_Toc491775783"/>
        <w:bookmarkEnd w:id="9534"/>
      </w:del>
    </w:p>
    <w:p w:rsidR="005738C9" w:rsidRPr="0062570A" w:rsidDel="00A81686" w:rsidRDefault="005738C9" w:rsidP="005738C9">
      <w:pPr>
        <w:pStyle w:val="CETextBody"/>
        <w:numPr>
          <w:ilvl w:val="0"/>
          <w:numId w:val="222"/>
        </w:numPr>
        <w:ind w:left="777"/>
        <w:rPr>
          <w:del w:id="9535" w:author="Huy Duc. Nguyen" w:date="2017-08-29T13:07:00Z"/>
          <w:lang w:val="en-US" w:eastAsia="ja-JP"/>
        </w:rPr>
      </w:pPr>
      <w:del w:id="9536" w:author="Huy Duc. Nguyen" w:date="2017-08-29T13:07:00Z">
        <w:r w:rsidRPr="0062570A" w:rsidDel="00A81686">
          <w:rPr>
            <w:lang w:val="en-US" w:eastAsia="ja-JP"/>
          </w:rPr>
          <w:delText>Start</w:delText>
        </w:r>
        <w:r w:rsidRPr="0062570A" w:rsidDel="00A81686">
          <w:rPr>
            <w:rFonts w:hint="eastAsia"/>
            <w:lang w:val="en-US" w:eastAsia="ja-JP"/>
          </w:rPr>
          <w:delText xml:space="preserve"> </w:delText>
        </w:r>
        <w:r w:rsidDel="00A81686">
          <w:rPr>
            <w:lang w:val="en-US" w:eastAsia="ja-JP"/>
          </w:rPr>
          <w:delText>Type4_mono u</w:delText>
        </w:r>
        <w:r w:rsidRPr="0062570A" w:rsidDel="00A81686">
          <w:rPr>
            <w:lang w:val="en-US" w:eastAsia="ja-JP"/>
          </w:rPr>
          <w:delText>sing MULTI Debugger.</w:delText>
        </w:r>
        <w:bookmarkStart w:id="9537" w:name="_Toc491775784"/>
        <w:bookmarkEnd w:id="9537"/>
      </w:del>
    </w:p>
    <w:p w:rsidR="005738C9" w:rsidDel="00A81686" w:rsidRDefault="005738C9" w:rsidP="005738C9">
      <w:pPr>
        <w:pStyle w:val="CETextBody"/>
        <w:numPr>
          <w:ilvl w:val="0"/>
          <w:numId w:val="222"/>
        </w:numPr>
        <w:ind w:left="777"/>
        <w:rPr>
          <w:del w:id="9538" w:author="Huy Duc. Nguyen" w:date="2017-08-29T13:07:00Z"/>
          <w:lang w:val="en-US" w:eastAsia="ja-JP"/>
        </w:rPr>
      </w:pPr>
      <w:del w:id="9539" w:author="Huy Duc. Nguyen" w:date="2017-08-29T13:07:00Z">
        <w:r w:rsidDel="00A81686">
          <w:rPr>
            <w:lang w:val="en-US" w:eastAsia="ja-JP"/>
          </w:rPr>
          <w:delText>Login to Linux using Terminal.</w:delText>
        </w:r>
        <w:bookmarkStart w:id="9540" w:name="_Toc491775785"/>
        <w:bookmarkEnd w:id="9540"/>
      </w:del>
    </w:p>
    <w:p w:rsidR="005738C9" w:rsidRPr="00B43823" w:rsidDel="00A81686" w:rsidRDefault="005738C9" w:rsidP="005738C9">
      <w:pPr>
        <w:pStyle w:val="CETextBody"/>
        <w:ind w:left="777"/>
        <w:rPr>
          <w:del w:id="9541" w:author="Huy Duc. Nguyen" w:date="2017-08-29T13:07:00Z"/>
          <w:lang w:val="en-US" w:eastAsia="ja-JP"/>
        </w:rPr>
      </w:pPr>
      <w:del w:id="9542" w:author="Huy Duc. Nguyen" w:date="2017-08-29T13:07:00Z">
        <w:r w:rsidRPr="005D76AB" w:rsidDel="00A81686">
          <w:rPr>
            <w:noProof/>
            <w:lang w:val="en-US"/>
          </w:rPr>
          <mc:AlternateContent>
            <mc:Choice Requires="wps">
              <w:drawing>
                <wp:inline distT="0" distB="0" distL="0" distR="0" wp14:anchorId="42447C2F" wp14:editId="585CEB25">
                  <wp:extent cx="5572125" cy="295275"/>
                  <wp:effectExtent l="0" t="0" r="28575" b="28575"/>
                  <wp:docPr id="3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wps:txbx>
                        <wps:bodyPr rot="0" vert="horz" wrap="square" lIns="91440" tIns="45720" rIns="91440" bIns="45720" anchor="t" anchorCtr="0">
                          <a:noAutofit/>
                        </wps:bodyPr>
                      </wps:wsp>
                    </a:graphicData>
                  </a:graphic>
                </wp:inline>
              </w:drawing>
            </mc:Choice>
            <mc:Fallback>
              <w:pict>
                <v:shape w14:anchorId="42447C2F" id="_x0000_s112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PakUmRGAgAA&#10;YA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w10:anchorlock/>
                </v:shape>
              </w:pict>
            </mc:Fallback>
          </mc:AlternateContent>
        </w:r>
        <w:bookmarkStart w:id="9543" w:name="_Toc491775786"/>
        <w:bookmarkEnd w:id="9543"/>
      </w:del>
    </w:p>
    <w:p w:rsidR="005738C9" w:rsidDel="00A81686" w:rsidRDefault="005738C9" w:rsidP="005738C9">
      <w:pPr>
        <w:pStyle w:val="CETextBody"/>
        <w:numPr>
          <w:ilvl w:val="0"/>
          <w:numId w:val="222"/>
        </w:numPr>
        <w:ind w:left="777"/>
        <w:rPr>
          <w:del w:id="9544" w:author="Huy Duc. Nguyen" w:date="2017-08-29T13:07:00Z"/>
          <w:lang w:val="en-US" w:eastAsia="ja-JP"/>
        </w:rPr>
      </w:pPr>
      <w:del w:id="9545" w:author="Huy Duc. Nguyen" w:date="2017-08-29T13:07:00Z">
        <w:r w:rsidRPr="00554E2E" w:rsidDel="00A81686">
          <w:rPr>
            <w:rFonts w:hint="eastAsia"/>
            <w:lang w:val="en-US" w:eastAsia="ja-JP"/>
          </w:rPr>
          <w:delText>Stop Weston using the following command.</w:delText>
        </w:r>
        <w:bookmarkStart w:id="9546" w:name="_Toc491775787"/>
        <w:bookmarkEnd w:id="9546"/>
      </w:del>
    </w:p>
    <w:p w:rsidR="005738C9" w:rsidRPr="00B43823" w:rsidDel="00A81686" w:rsidRDefault="005738C9" w:rsidP="005738C9">
      <w:pPr>
        <w:pStyle w:val="CETextBody"/>
        <w:ind w:left="777"/>
        <w:rPr>
          <w:del w:id="9547" w:author="Huy Duc. Nguyen" w:date="2017-08-29T13:07:00Z"/>
          <w:lang w:val="en-US" w:eastAsia="ja-JP"/>
        </w:rPr>
      </w:pPr>
      <w:del w:id="9548" w:author="Huy Duc. Nguyen" w:date="2017-08-29T13:07:00Z">
        <w:r w:rsidRPr="005D76AB" w:rsidDel="00A81686">
          <w:rPr>
            <w:noProof/>
            <w:lang w:val="en-US"/>
          </w:rPr>
          <mc:AlternateContent>
            <mc:Choice Requires="wps">
              <w:drawing>
                <wp:inline distT="0" distB="0" distL="0" distR="0" wp14:anchorId="7FB5BCA2" wp14:editId="7A129D04">
                  <wp:extent cx="5572125" cy="295275"/>
                  <wp:effectExtent l="0" t="0" r="28575" b="28575"/>
                  <wp:docPr id="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stop weston</w:t>
                              </w:r>
                            </w:p>
                          </w:txbxContent>
                        </wps:txbx>
                        <wps:bodyPr rot="0" vert="horz" wrap="square" lIns="91440" tIns="45720" rIns="91440" bIns="45720" anchor="t" anchorCtr="0">
                          <a:noAutofit/>
                        </wps:bodyPr>
                      </wps:wsp>
                    </a:graphicData>
                  </a:graphic>
                </wp:inline>
              </w:drawing>
            </mc:Choice>
            <mc:Fallback>
              <w:pict>
                <v:shape w14:anchorId="7FB5BCA2" id="_x0000_s112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CNtZ0JGAgAA&#10;YAQAAA4AAAAAAAAAAAAAAAAALgIAAGRycy9lMm9Eb2MueG1sUEsBAi0AFAAGAAgAAAAhAEaaapDd&#10;AAAABAEAAA8AAAAAAAAAAAAAAAAAoAQAAGRycy9kb3ducmV2LnhtbFBLBQYAAAAABAAEAPMAAACq&#10;BQAAAAA=&#10;">
                  <v:textbo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549" w:name="_Toc491775788"/>
        <w:bookmarkEnd w:id="9549"/>
      </w:del>
    </w:p>
    <w:p w:rsidR="005738C9" w:rsidDel="00A81686" w:rsidRDefault="005738C9" w:rsidP="005738C9">
      <w:pPr>
        <w:pStyle w:val="CETextBody"/>
        <w:numPr>
          <w:ilvl w:val="0"/>
          <w:numId w:val="222"/>
        </w:numPr>
        <w:ind w:left="777"/>
        <w:rPr>
          <w:del w:id="9550" w:author="Huy Duc. Nguyen" w:date="2017-08-29T13:07:00Z"/>
          <w:lang w:val="en-US" w:eastAsia="ja-JP"/>
        </w:rPr>
      </w:pPr>
      <w:del w:id="9551" w:author="Huy Duc. Nguyen" w:date="2017-08-29T13:07:00Z">
        <w:r w:rsidRPr="00554E2E" w:rsidDel="00A81686">
          <w:rPr>
            <w:rFonts w:hint="eastAsia"/>
            <w:lang w:val="en-US" w:eastAsia="ja-JP"/>
          </w:rPr>
          <w:delText>Edit /etc/powervr.ini as follows</w:delText>
        </w:r>
        <w:r w:rsidRPr="00554E2E" w:rsidDel="00A81686">
          <w:rPr>
            <w:lang w:val="en-US" w:eastAsia="ja-JP"/>
          </w:rPr>
          <w:delText xml:space="preserve"> to use the DRM Window System.</w:delText>
        </w:r>
        <w:bookmarkStart w:id="9552" w:name="_Toc491775789"/>
        <w:bookmarkEnd w:id="9552"/>
      </w:del>
    </w:p>
    <w:p w:rsidR="005738C9" w:rsidRPr="00554E2E" w:rsidDel="00A81686" w:rsidRDefault="005738C9" w:rsidP="005738C9">
      <w:pPr>
        <w:pStyle w:val="CETextBody"/>
        <w:ind w:left="777"/>
        <w:rPr>
          <w:del w:id="9553" w:author="Huy Duc. Nguyen" w:date="2017-08-29T13:07:00Z"/>
          <w:lang w:val="en-US" w:eastAsia="ja-JP"/>
        </w:rPr>
      </w:pPr>
      <w:del w:id="9554" w:author="Huy Duc. Nguyen" w:date="2017-08-29T13:07:00Z">
        <w:r w:rsidRPr="00554E2E" w:rsidDel="00A81686">
          <w:rPr>
            <w:lang w:val="en-US" w:eastAsia="ja-JP"/>
          </w:rPr>
          <w:delText>Before the modification</w:delText>
        </w:r>
        <w:bookmarkStart w:id="9555" w:name="_Toc491775790"/>
        <w:bookmarkEnd w:id="9555"/>
      </w:del>
    </w:p>
    <w:p w:rsidR="005738C9" w:rsidDel="00A81686" w:rsidRDefault="005738C9" w:rsidP="005738C9">
      <w:pPr>
        <w:pStyle w:val="CETextBody"/>
        <w:ind w:left="777"/>
        <w:rPr>
          <w:del w:id="9556" w:author="Huy Duc. Nguyen" w:date="2017-08-29T13:07:00Z"/>
          <w:lang w:val="en-US" w:eastAsia="ja-JP"/>
        </w:rPr>
      </w:pPr>
      <w:del w:id="9557" w:author="Huy Duc. Nguyen" w:date="2017-08-29T13:07:00Z">
        <w:r w:rsidRPr="005D76AB" w:rsidDel="00A81686">
          <w:rPr>
            <w:noProof/>
            <w:lang w:val="en-US"/>
          </w:rPr>
          <mc:AlternateContent>
            <mc:Choice Requires="wps">
              <w:drawing>
                <wp:inline distT="0" distB="0" distL="0" distR="0" wp14:anchorId="371EA08F" wp14:editId="2D025C67">
                  <wp:extent cx="5572125" cy="295275"/>
                  <wp:effectExtent l="0" t="0" r="28575" b="28575"/>
                  <wp:docPr id="3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6E44BB" w:rsidRDefault="005B1E90"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71EA08F" id="_x0000_s113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LPsJPlGAgAA&#10;YAQAAA4AAAAAAAAAAAAAAAAALgIAAGRycy9lMm9Eb2MueG1sUEsBAi0AFAAGAAgAAAAhAEaaapDd&#10;AAAABAEAAA8AAAAAAAAAAAAAAAAAoAQAAGRycy9kb3ducmV2LnhtbFBLBQYAAAAABAAEAPMAAACq&#10;BQAAAAA=&#10;">
                  <v:textbox>
                    <w:txbxContent>
                      <w:p w:rsidR="005B1E90" w:rsidRPr="006E44BB" w:rsidRDefault="005B1E90" w:rsidP="005738C9">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bookmarkStart w:id="9558" w:name="_Toc491775791"/>
        <w:bookmarkEnd w:id="9558"/>
      </w:del>
    </w:p>
    <w:p w:rsidR="005738C9" w:rsidDel="00A81686" w:rsidRDefault="005738C9" w:rsidP="005738C9">
      <w:pPr>
        <w:pStyle w:val="CETextBody"/>
        <w:ind w:left="777"/>
        <w:rPr>
          <w:del w:id="9559" w:author="Huy Duc. Nguyen" w:date="2017-08-29T13:07:00Z"/>
          <w:lang w:val="en-US" w:eastAsia="ja-JP"/>
        </w:rPr>
      </w:pPr>
      <w:del w:id="9560" w:author="Huy Duc. Nguyen" w:date="2017-08-29T13:07:00Z">
        <w:r w:rsidDel="00A81686">
          <w:rPr>
            <w:lang w:val="en-US" w:eastAsia="ja-JP"/>
          </w:rPr>
          <w:delText>After the modification</w:delText>
        </w:r>
        <w:bookmarkStart w:id="9561" w:name="_Toc491775792"/>
        <w:bookmarkEnd w:id="9561"/>
      </w:del>
    </w:p>
    <w:p w:rsidR="005738C9" w:rsidDel="00A81686" w:rsidRDefault="005738C9" w:rsidP="005738C9">
      <w:pPr>
        <w:pStyle w:val="CETextBody"/>
        <w:ind w:left="777"/>
        <w:rPr>
          <w:del w:id="9562" w:author="Huy Duc. Nguyen" w:date="2017-08-29T13:07:00Z"/>
          <w:lang w:val="en-US" w:eastAsia="ja-JP"/>
        </w:rPr>
      </w:pPr>
      <w:del w:id="9563" w:author="Huy Duc. Nguyen" w:date="2017-08-29T13:07:00Z">
        <w:r w:rsidRPr="005D76AB" w:rsidDel="00A81686">
          <w:rPr>
            <w:noProof/>
            <w:lang w:val="en-US"/>
          </w:rPr>
          <mc:AlternateContent>
            <mc:Choice Requires="wps">
              <w:drawing>
                <wp:inline distT="0" distB="0" distL="0" distR="0" wp14:anchorId="4E9F95B6" wp14:editId="5B3F4D18">
                  <wp:extent cx="5572125" cy="381000"/>
                  <wp:effectExtent l="0" t="0" r="28575" b="19050"/>
                  <wp:docPr id="331" name="テキスト ボックス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5B1E90" w:rsidRPr="005D76AB" w:rsidRDefault="005B1E90" w:rsidP="005738C9">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4E9F95B6" id="テキスト ボックス 331" o:spid="_x0000_s1131"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">
                  <v:textbox>
                    <w:txbxContent>
                      <w:p w:rsidR="005B1E90" w:rsidRPr="005D76AB" w:rsidRDefault="005B1E90" w:rsidP="005738C9">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564" w:name="_Toc491775793"/>
        <w:bookmarkEnd w:id="9564"/>
      </w:del>
    </w:p>
    <w:p w:rsidR="005738C9" w:rsidDel="00A81686" w:rsidRDefault="005738C9" w:rsidP="005738C9">
      <w:pPr>
        <w:rPr>
          <w:del w:id="9565" w:author="Huy Duc. Nguyen" w:date="2017-08-29T13:07:00Z"/>
          <w:sz w:val="22"/>
          <w:lang w:val="en-US" w:eastAsia="ja-JP"/>
        </w:rPr>
      </w:pPr>
      <w:del w:id="9566" w:author="Huy Duc. Nguyen" w:date="2017-08-29T13:07:00Z">
        <w:r w:rsidDel="00A81686">
          <w:rPr>
            <w:lang w:val="en-US" w:eastAsia="ja-JP"/>
          </w:rPr>
          <w:br w:type="page"/>
        </w:r>
      </w:del>
    </w:p>
    <w:p w:rsidR="005738C9" w:rsidDel="00A81686" w:rsidRDefault="005738C9" w:rsidP="005738C9">
      <w:pPr>
        <w:pStyle w:val="CETextBody"/>
        <w:numPr>
          <w:ilvl w:val="0"/>
          <w:numId w:val="222"/>
        </w:numPr>
        <w:ind w:left="777"/>
        <w:rPr>
          <w:del w:id="9567" w:author="Huy Duc. Nguyen" w:date="2017-08-29T13:07:00Z"/>
          <w:lang w:val="en-US" w:eastAsia="ja-JP"/>
        </w:rPr>
      </w:pPr>
      <w:del w:id="9568" w:author="Huy Duc. Nguyen" w:date="2017-08-29T13:07:00Z">
        <w:r w:rsidRPr="00860845" w:rsidDel="00A81686">
          <w:rPr>
            <w:lang w:val="en-US" w:eastAsia="ja-JP"/>
          </w:rPr>
          <w:delText>Disable Weston using the following command.</w:delText>
        </w:r>
        <w:bookmarkStart w:id="9569" w:name="_Toc491775794"/>
        <w:bookmarkEnd w:id="9569"/>
      </w:del>
    </w:p>
    <w:p w:rsidR="005738C9" w:rsidRPr="00B43823" w:rsidDel="00A81686" w:rsidRDefault="005738C9" w:rsidP="005738C9">
      <w:pPr>
        <w:pStyle w:val="CETextBody"/>
        <w:ind w:left="777"/>
        <w:rPr>
          <w:del w:id="9570" w:author="Huy Duc. Nguyen" w:date="2017-08-29T13:07:00Z"/>
          <w:lang w:val="en-US" w:eastAsia="ja-JP"/>
        </w:rPr>
      </w:pPr>
      <w:del w:id="9571" w:author="Huy Duc. Nguyen" w:date="2017-08-29T13:07:00Z">
        <w:r w:rsidRPr="005D76AB" w:rsidDel="00A81686">
          <w:rPr>
            <w:noProof/>
            <w:lang w:val="en-US"/>
          </w:rPr>
          <mc:AlternateContent>
            <mc:Choice Requires="wps">
              <w:drawing>
                <wp:inline distT="0" distB="0" distL="0" distR="0" wp14:anchorId="267D73BA" wp14:editId="35CD7087">
                  <wp:extent cx="5572125" cy="295275"/>
                  <wp:effectExtent l="0" t="0" r="28575" b="28575"/>
                  <wp:docPr id="3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sidRPr="00B43823">
                                <w:rPr>
                                  <w:rFonts w:ascii="Courier New" w:hAnsi="Courier New" w:cs="Courier New"/>
                                  <w:sz w:val="22"/>
                                  <w:szCs w:val="22"/>
                                  <w:lang w:val="en-US" w:eastAsia="ja-JP"/>
                                </w:rPr>
                                <w:t>salvator-x@root# systemctl disable weston</w:t>
                              </w:r>
                              <w:r w:rsidRPr="007D7956"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267D73BA" id="_x0000_s113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">
                  <v:textbox>
                    <w:txbxContent>
                      <w:p w:rsidR="005B1E90" w:rsidRPr="00B43823" w:rsidRDefault="005B1E90" w:rsidP="005738C9">
                        <w:pPr>
                          <w:rPr>
                            <w:rFonts w:ascii="Courier New" w:hAnsi="Courier New" w:cs="Courier New"/>
                            <w:sz w:val="22"/>
                            <w:szCs w:val="22"/>
                          </w:rPr>
                        </w:pPr>
                        <w:proofErr w:type="spellStart"/>
                        <w:r w:rsidRPr="00B43823">
                          <w:rPr>
                            <w:rFonts w:ascii="Courier New" w:hAnsi="Courier New" w:cs="Courier New"/>
                            <w:sz w:val="22"/>
                            <w:szCs w:val="22"/>
                            <w:lang w:val="en-US" w:eastAsia="ja-JP"/>
                          </w:rPr>
                          <w:t>salvator-x@root</w:t>
                        </w:r>
                        <w:proofErr w:type="spellEnd"/>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disable </w:t>
                        </w:r>
                        <w:proofErr w:type="spellStart"/>
                        <w:proofErr w:type="gramStart"/>
                        <w:r w:rsidRPr="00B43823">
                          <w:rPr>
                            <w:rFonts w:ascii="Courier New" w:hAnsi="Courier New" w:cs="Courier New"/>
                            <w:sz w:val="22"/>
                            <w:szCs w:val="22"/>
                            <w:lang w:val="en-US" w:eastAsia="ja-JP"/>
                          </w:rPr>
                          <w:t>weston</w:t>
                        </w:r>
                        <w:proofErr w:type="spellEnd"/>
                        <w:proofErr w:type="gramEnd"/>
                        <w:r w:rsidRPr="007D7956" w:rsidDel="00471D4C">
                          <w:rPr>
                            <w:rFonts w:ascii="Courier New" w:hAnsi="Courier New" w:cs="Courier New"/>
                            <w:sz w:val="22"/>
                            <w:szCs w:val="22"/>
                          </w:rPr>
                          <w:t xml:space="preserve"> </w:t>
                        </w:r>
                      </w:p>
                    </w:txbxContent>
                  </v:textbox>
                  <w10:anchorlock/>
                </v:shape>
              </w:pict>
            </mc:Fallback>
          </mc:AlternateContent>
        </w:r>
        <w:bookmarkStart w:id="9572" w:name="_Toc491775795"/>
        <w:bookmarkEnd w:id="9572"/>
      </w:del>
    </w:p>
    <w:p w:rsidR="005738C9" w:rsidDel="00A81686" w:rsidRDefault="005738C9" w:rsidP="005738C9">
      <w:pPr>
        <w:pStyle w:val="CETextBody"/>
        <w:numPr>
          <w:ilvl w:val="0"/>
          <w:numId w:val="222"/>
        </w:numPr>
        <w:ind w:left="777"/>
        <w:rPr>
          <w:del w:id="9573" w:author="Huy Duc. Nguyen" w:date="2017-08-29T13:07:00Z"/>
          <w:lang w:val="en-US" w:eastAsia="ja-JP"/>
        </w:rPr>
      </w:pPr>
      <w:del w:id="9574" w:author="Huy Duc. Nguyen" w:date="2017-08-29T13:07:00Z">
        <w:r w:rsidDel="00A81686">
          <w:rPr>
            <w:rFonts w:hint="eastAsia"/>
            <w:lang w:val="en-US" w:eastAsia="ja-JP"/>
          </w:rPr>
          <w:delText>R</w:delText>
        </w:r>
        <w:r w:rsidDel="00A81686">
          <w:rPr>
            <w:lang w:val="en-US" w:eastAsia="ja-JP"/>
          </w:rPr>
          <w:delText xml:space="preserve">estart </w:delText>
        </w:r>
        <w:r w:rsidR="00965B5F" w:rsidDel="00A81686">
          <w:rPr>
            <w:lang w:val="en-US" w:eastAsia="ja-JP"/>
          </w:rPr>
          <w:delText>Type4</w:delText>
        </w:r>
        <w:r w:rsidDel="00A81686">
          <w:rPr>
            <w:lang w:val="en-US" w:eastAsia="ja-JP"/>
          </w:rPr>
          <w:delText>_mono</w:delText>
        </w:r>
        <w:r w:rsidR="00965B5F" w:rsidDel="00A81686">
          <w:rPr>
            <w:lang w:val="en-US" w:eastAsia="ja-JP"/>
          </w:rPr>
          <w:delText>.</w:delText>
        </w:r>
        <w:bookmarkStart w:id="9575" w:name="_Toc491775796"/>
        <w:bookmarkEnd w:id="9575"/>
      </w:del>
    </w:p>
    <w:p w:rsidR="005738C9" w:rsidDel="00A81686" w:rsidRDefault="005738C9" w:rsidP="005738C9">
      <w:pPr>
        <w:pStyle w:val="CETextBody"/>
        <w:numPr>
          <w:ilvl w:val="0"/>
          <w:numId w:val="222"/>
        </w:numPr>
        <w:ind w:left="777"/>
        <w:rPr>
          <w:del w:id="9576" w:author="Huy Duc. Nguyen" w:date="2017-08-29T13:07:00Z"/>
          <w:lang w:val="en-US" w:eastAsia="ja-JP"/>
        </w:rPr>
      </w:pPr>
      <w:del w:id="9577" w:author="Huy Duc. Nguyen" w:date="2017-08-29T13:07:00Z">
        <w:r w:rsidDel="00A81686">
          <w:rPr>
            <w:lang w:val="en-US" w:eastAsia="ja-JP"/>
          </w:rPr>
          <w:delText>Login to Linux.</w:delText>
        </w:r>
        <w:bookmarkStart w:id="9578" w:name="_Toc491775797"/>
        <w:bookmarkEnd w:id="9578"/>
      </w:del>
    </w:p>
    <w:p w:rsidR="005738C9" w:rsidRPr="00B43823" w:rsidDel="00A81686" w:rsidRDefault="005738C9" w:rsidP="005738C9">
      <w:pPr>
        <w:pStyle w:val="CETextBody"/>
        <w:ind w:left="777"/>
        <w:rPr>
          <w:del w:id="9579" w:author="Huy Duc. Nguyen" w:date="2017-08-29T13:07:00Z"/>
          <w:lang w:val="en-US" w:eastAsia="ja-JP"/>
        </w:rPr>
      </w:pPr>
      <w:del w:id="9580" w:author="Huy Duc. Nguyen" w:date="2017-08-29T13:07:00Z">
        <w:r w:rsidRPr="005D76AB" w:rsidDel="00A81686">
          <w:rPr>
            <w:noProof/>
            <w:lang w:val="en-US"/>
          </w:rPr>
          <mc:AlternateContent>
            <mc:Choice Requires="wps">
              <w:drawing>
                <wp:inline distT="0" distB="0" distL="0" distR="0" wp14:anchorId="1F74438F" wp14:editId="4A50835D">
                  <wp:extent cx="5572125" cy="295275"/>
                  <wp:effectExtent l="0" t="0" r="28575" b="28575"/>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5738C9">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systemctl stop weston</w:t>
                              </w:r>
                            </w:p>
                          </w:txbxContent>
                        </wps:txbx>
                        <wps:bodyPr rot="0" vert="horz" wrap="square" lIns="91440" tIns="45720" rIns="91440" bIns="45720" anchor="t" anchorCtr="0">
                          <a:noAutofit/>
                        </wps:bodyPr>
                      </wps:wsp>
                    </a:graphicData>
                  </a:graphic>
                </wp:inline>
              </w:drawing>
            </mc:Choice>
            <mc:Fallback>
              <w:pict>
                <v:shape w14:anchorId="1F74438F" id="_x0000_s113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Xa2pwRwIA&#10;AGAEAAAOAAAAAAAAAAAAAAAAAC4CAABkcnMvZTJvRG9jLnhtbFBLAQItABQABgAIAAAAIQBGmmqQ&#10;3QAAAAQBAAAPAAAAAAAAAAAAAAAAAKEEAABkcnMvZG93bnJldi54bWxQSwUGAAAAAAQABADzAAAA&#10;qwUAAAAA&#10;">
                  <v:textbox>
                    <w:txbxContent>
                      <w:p w:rsidR="005B1E90" w:rsidRPr="00B43823" w:rsidRDefault="005B1E90" w:rsidP="005738C9">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stop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9581" w:name="_Toc491775798"/>
        <w:bookmarkEnd w:id="9581"/>
      </w:del>
    </w:p>
    <w:p w:rsidR="005738C9" w:rsidDel="00A81686" w:rsidRDefault="005738C9" w:rsidP="005738C9">
      <w:pPr>
        <w:pStyle w:val="CETextBody"/>
        <w:numPr>
          <w:ilvl w:val="0"/>
          <w:numId w:val="222"/>
        </w:numPr>
        <w:ind w:left="777"/>
        <w:rPr>
          <w:del w:id="9582" w:author="Huy Duc. Nguyen" w:date="2017-08-29T13:07:00Z"/>
          <w:lang w:val="en-US" w:eastAsia="ja-JP"/>
        </w:rPr>
      </w:pPr>
      <w:del w:id="9583" w:author="Huy Duc. Nguyen" w:date="2017-08-29T13:07:00Z">
        <w:r w:rsidRPr="00184820" w:rsidDel="00A81686">
          <w:rPr>
            <w:lang w:val="en-US" w:eastAsia="ja-JP"/>
          </w:rPr>
          <w:delText>Run glmark2 as follows</w:delText>
        </w:r>
        <w:bookmarkStart w:id="9584" w:name="_Toc491775799"/>
        <w:bookmarkEnd w:id="9584"/>
      </w:del>
    </w:p>
    <w:p w:rsidR="005738C9" w:rsidRPr="00BA4AC4" w:rsidDel="00A81686" w:rsidRDefault="005738C9" w:rsidP="005738C9">
      <w:pPr>
        <w:pStyle w:val="CETextBody"/>
        <w:ind w:left="777"/>
        <w:rPr>
          <w:del w:id="9585" w:author="Huy Duc. Nguyen" w:date="2017-08-29T13:07:00Z"/>
          <w:lang w:val="en-US" w:eastAsia="ja-JP"/>
        </w:rPr>
      </w:pPr>
      <w:del w:id="9586" w:author="Huy Duc. Nguyen" w:date="2017-08-29T13:07:00Z">
        <w:r w:rsidRPr="005D76AB" w:rsidDel="00A81686">
          <w:rPr>
            <w:noProof/>
            <w:lang w:val="en-US"/>
          </w:rPr>
          <mc:AlternateContent>
            <mc:Choice Requires="wps">
              <w:drawing>
                <wp:inline distT="0" distB="0" distL="0" distR="0" wp14:anchorId="0DCC6C64" wp14:editId="7666F77D">
                  <wp:extent cx="5572125" cy="414068"/>
                  <wp:effectExtent l="0" t="0" r="28575" b="24130"/>
                  <wp:docPr id="3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5B1E90" w:rsidRPr="00B43823" w:rsidRDefault="005B1E90" w:rsidP="005738C9">
                              <w:pPr>
                                <w:rPr>
                                  <w:rFonts w:ascii="Courier New" w:hAnsi="Courier New" w:cs="Courier New"/>
                                  <w:sz w:val="22"/>
                                  <w:szCs w:val="22"/>
                                </w:rPr>
                              </w:pPr>
                              <w:r>
                                <w:rPr>
                                  <w:rFonts w:ascii="Courier New" w:hAnsi="Courier New" w:cs="Courier New"/>
                                  <w:sz w:val="22"/>
                                  <w:szCs w:val="22"/>
                                  <w:lang w:val="en-US" w:eastAsia="ja-JP"/>
                                </w:rPr>
                                <w:t>root@salvator-x:~/glmark2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./glmark2-es2-nullws --size 1920x720</w:t>
                              </w:r>
                            </w:p>
                          </w:txbxContent>
                        </wps:txbx>
                        <wps:bodyPr rot="0" vert="horz" wrap="square" lIns="91440" tIns="45720" rIns="91440" bIns="45720" anchor="t" anchorCtr="0">
                          <a:noAutofit/>
                        </wps:bodyPr>
                      </wps:wsp>
                    </a:graphicData>
                  </a:graphic>
                </wp:inline>
              </w:drawing>
            </mc:Choice>
            <mc:Fallback>
              <w:pict>
                <v:shape w14:anchorId="0DCC6C64" id="_x0000_s1134"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">
                  <v:textbox>
                    <w:txbxContent>
                      <w:p w:rsidR="005B1E90" w:rsidRDefault="005B1E90" w:rsidP="005738C9">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cd glmark2</w:t>
                        </w:r>
                      </w:p>
                      <w:p w:rsidR="005B1E90" w:rsidRPr="00B43823" w:rsidRDefault="005B1E90" w:rsidP="005738C9">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:~/glmark2</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011E07">
                          <w:rPr>
                            <w:rFonts w:ascii="Courier New" w:hAnsi="Courier New" w:cs="Courier New"/>
                            <w:sz w:val="22"/>
                            <w:szCs w:val="22"/>
                            <w:lang w:val="en-US" w:eastAsia="ja-JP"/>
                          </w:rPr>
                          <w:t>./</w:t>
                        </w:r>
                        <w:proofErr w:type="gramEnd"/>
                        <w:r w:rsidRPr="00011E07">
                          <w:rPr>
                            <w:rFonts w:ascii="Courier New" w:hAnsi="Courier New" w:cs="Courier New"/>
                            <w:sz w:val="22"/>
                            <w:szCs w:val="22"/>
                            <w:lang w:val="en-US" w:eastAsia="ja-JP"/>
                          </w:rPr>
                          <w:t>glmark2-es2-nullws --size 1920x720</w:t>
                        </w:r>
                      </w:p>
                    </w:txbxContent>
                  </v:textbox>
                  <w10:anchorlock/>
                </v:shape>
              </w:pict>
            </mc:Fallback>
          </mc:AlternateContent>
        </w:r>
        <w:bookmarkStart w:id="9587" w:name="_Toc491775800"/>
        <w:bookmarkEnd w:id="9587"/>
      </w:del>
    </w:p>
    <w:p w:rsidR="005738C9" w:rsidRPr="00BA4AC4" w:rsidDel="00A81686" w:rsidRDefault="005738C9" w:rsidP="005738C9">
      <w:pPr>
        <w:pStyle w:val="CETextBody"/>
        <w:ind w:left="777"/>
        <w:rPr>
          <w:del w:id="9588" w:author="Huy Duc. Nguyen" w:date="2017-08-29T13:07:00Z"/>
          <w:lang w:val="en-US" w:eastAsia="ja-JP"/>
        </w:rPr>
      </w:pPr>
      <w:del w:id="9589" w:author="Huy Duc. Nguyen" w:date="2017-08-29T13:07:00Z">
        <w:r w:rsidRPr="00184820" w:rsidDel="00A81686">
          <w:rPr>
            <w:lang w:val="en-US" w:eastAsia="ja-JP"/>
          </w:rPr>
          <w:delText>After finishing glmark2, you will see the log like below. Get the “glmark2 Score: XXXX” as a FPS result.</w:delText>
        </w:r>
        <w:r w:rsidRPr="00184820" w:rsidDel="00A81686">
          <w:rPr>
            <w:rFonts w:hint="eastAsia"/>
            <w:lang w:val="en-US" w:eastAsia="ja-JP"/>
          </w:rPr>
          <w:delText xml:space="preserve"> </w:delText>
        </w:r>
        <w:bookmarkStart w:id="9590" w:name="_Toc491775801"/>
        <w:bookmarkEnd w:id="9590"/>
      </w:del>
    </w:p>
    <w:p w:rsidR="005738C9" w:rsidDel="00A81686" w:rsidRDefault="005738C9" w:rsidP="005738C9">
      <w:pPr>
        <w:pStyle w:val="CETextBody"/>
        <w:ind w:left="777"/>
        <w:rPr>
          <w:del w:id="9591" w:author="Huy Duc. Nguyen" w:date="2017-08-29T13:07:00Z"/>
          <w:lang w:val="en-US" w:eastAsia="ja-JP"/>
        </w:rPr>
      </w:pPr>
      <w:del w:id="9592" w:author="Huy Duc. Nguyen" w:date="2017-08-29T13:07:00Z">
        <w:r w:rsidDel="00A81686">
          <w:rPr>
            <w:noProof/>
            <w:lang w:val="en-US"/>
          </w:rPr>
          <mc:AlternateContent>
            <mc:Choice Requires="wps">
              <w:drawing>
                <wp:anchor distT="0" distB="0" distL="114300" distR="114300" simplePos="0" relativeHeight="251681280" behindDoc="0" locked="0" layoutInCell="1" allowOverlap="1" wp14:anchorId="67317B55" wp14:editId="70554E8F">
                  <wp:simplePos x="0" y="0"/>
                  <wp:positionH relativeFrom="column">
                    <wp:posOffset>3021330</wp:posOffset>
                  </wp:positionH>
                  <wp:positionV relativeFrom="paragraph">
                    <wp:posOffset>1337310</wp:posOffset>
                  </wp:positionV>
                  <wp:extent cx="1924050" cy="409575"/>
                  <wp:effectExtent l="0" t="0" r="19050" b="28575"/>
                  <wp:wrapNone/>
                  <wp:docPr id="337" name="正方形/長方形 337"/>
                  <wp:cNvGraphicFramePr/>
                  <a:graphic xmlns:a="http://schemas.openxmlformats.org/drawingml/2006/main">
                    <a:graphicData uri="http://schemas.microsoft.com/office/word/2010/wordprocessingShape">
                      <wps:wsp>
                        <wps:cNvSpPr/>
                        <wps:spPr>
                          <a:xfrm>
                            <a:off x="0" y="0"/>
                            <a:ext cx="1924050"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00C9" id="正方形/長方形 337" o:spid="_x0000_s1026" style="position:absolute;margin-left:237.9pt;margin-top:105.3pt;width:151.5pt;height:32.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" filled="f" strokecolor="#c0504d [3205]" strokeweight="2pt"/>
              </w:pict>
            </mc:Fallback>
          </mc:AlternateContent>
        </w:r>
        <w:r w:rsidRPr="005D76AB" w:rsidDel="00A81686">
          <w:rPr>
            <w:noProof/>
            <w:lang w:val="en-US"/>
          </w:rPr>
          <mc:AlternateContent>
            <mc:Choice Requires="wps">
              <w:drawing>
                <wp:inline distT="0" distB="0" distL="0" distR="0" wp14:anchorId="13B3A642" wp14:editId="6DFDF170">
                  <wp:extent cx="5572125" cy="1790700"/>
                  <wp:effectExtent l="0" t="0" r="28575" b="19050"/>
                  <wp:docPr id="338" name="テキスト ボックス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790700"/>
                          </a:xfrm>
                          <a:prstGeom prst="rect">
                            <a:avLst/>
                          </a:prstGeom>
                          <a:solidFill>
                            <a:srgbClr val="FFFFFF"/>
                          </a:solidFill>
                          <a:ln w="9525">
                            <a:solidFill>
                              <a:srgbClr val="000000"/>
                            </a:solidFill>
                            <a:miter lim="800000"/>
                            <a:headEnd/>
                            <a:tailEnd/>
                          </a:ln>
                        </wps:spPr>
                        <wps:txb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PowerVR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13B3A642" id="テキスト ボックス 338" o:spid="_x0000_s1135" type="#_x0000_t202" style="width:438.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">
                  <v:textbox>
                    <w:txbxContent>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glmark2 2014.03</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OpenGL Information</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GL_VENDOR:     Imagination Technologies</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GL_RENDERER:   </w:t>
                        </w:r>
                        <w:proofErr w:type="spellStart"/>
                        <w:r w:rsidRPr="00797898">
                          <w:rPr>
                            <w:rFonts w:ascii="Courier New" w:hAnsi="Courier New" w:cs="Courier New"/>
                            <w:sz w:val="20"/>
                            <w:szCs w:val="20"/>
                            <w:lang w:val="en-US"/>
                          </w:rPr>
                          <w:t>PowerVR</w:t>
                        </w:r>
                        <w:proofErr w:type="spellEnd"/>
                        <w:r w:rsidRPr="00797898">
                          <w:rPr>
                            <w:rFonts w:ascii="Courier New" w:hAnsi="Courier New" w:cs="Courier New"/>
                            <w:sz w:val="20"/>
                            <w:szCs w:val="20"/>
                            <w:lang w:val="en-US"/>
                          </w:rPr>
                          <w:t xml:space="preserve"> Rogue GX6650</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GL_VERSION:    OpenGL ES 3.2 build 1.7@4276001</w:t>
                        </w:r>
                      </w:p>
                      <w:p w:rsidR="005B1E90" w:rsidRDefault="005B1E90" w:rsidP="005738C9">
                        <w:pPr>
                          <w:rPr>
                            <w:sz w:val="22"/>
                          </w:rPr>
                        </w:pPr>
                        <w:r>
                          <w:rPr>
                            <w:rFonts w:ascii="Courier New" w:hAnsi="Courier New" w:cs="Courier New"/>
                            <w:sz w:val="20"/>
                            <w:szCs w:val="20"/>
                            <w:lang w:val="en-US"/>
                          </w:rPr>
                          <w:t>=======================================================</w:t>
                        </w:r>
                      </w:p>
                      <w:p w:rsidR="005B1E90" w:rsidRPr="00797898"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E66B37"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 xml:space="preserve">                                  </w:t>
                        </w:r>
                        <w:proofErr w:type="gramStart"/>
                        <w:r w:rsidRPr="00797898">
                          <w:rPr>
                            <w:rFonts w:ascii="Courier New" w:hAnsi="Courier New" w:cs="Courier New"/>
                            <w:sz w:val="20"/>
                            <w:szCs w:val="20"/>
                            <w:lang w:val="en-US"/>
                          </w:rPr>
                          <w:t>glmark2</w:t>
                        </w:r>
                        <w:proofErr w:type="gramEnd"/>
                        <w:r w:rsidRPr="00797898">
                          <w:rPr>
                            <w:rFonts w:ascii="Courier New" w:hAnsi="Courier New" w:cs="Courier New"/>
                            <w:sz w:val="20"/>
                            <w:szCs w:val="20"/>
                            <w:lang w:val="en-US"/>
                          </w:rPr>
                          <w:t xml:space="preserve"> Score: </w:t>
                        </w:r>
                        <w:r w:rsidRPr="00E66B37">
                          <w:rPr>
                            <w:rFonts w:ascii="Courier New" w:hAnsi="Courier New" w:cs="Courier New"/>
                            <w:sz w:val="20"/>
                            <w:szCs w:val="20"/>
                            <w:lang w:val="en-US"/>
                          </w:rPr>
                          <w:t>1</w:t>
                        </w:r>
                        <w:r>
                          <w:rPr>
                            <w:rFonts w:ascii="Courier New" w:hAnsi="Courier New" w:cs="Courier New"/>
                            <w:sz w:val="20"/>
                            <w:szCs w:val="20"/>
                            <w:lang w:val="en-US"/>
                          </w:rPr>
                          <w:t>121</w:t>
                        </w:r>
                      </w:p>
                      <w:p w:rsidR="005B1E90" w:rsidRPr="00797898" w:rsidRDefault="005B1E90" w:rsidP="005738C9">
                        <w:pPr>
                          <w:rPr>
                            <w:rFonts w:ascii="Courier New" w:hAnsi="Courier New" w:cs="Courier New"/>
                            <w:sz w:val="20"/>
                            <w:szCs w:val="20"/>
                            <w:lang w:val="en-US"/>
                          </w:rPr>
                        </w:pPr>
                        <w:r w:rsidRPr="00797898">
                          <w:rPr>
                            <w:rFonts w:ascii="Courier New" w:hAnsi="Courier New" w:cs="Courier New"/>
                            <w:sz w:val="20"/>
                            <w:szCs w:val="20"/>
                            <w:lang w:val="en-US"/>
                          </w:rPr>
                          <w:t>=======================================================</w:t>
                        </w:r>
                      </w:p>
                      <w:p w:rsidR="005B1E90" w:rsidRPr="00536F5E" w:rsidRDefault="005B1E90" w:rsidP="005738C9">
                        <w:pPr>
                          <w:rPr>
                            <w:rFonts w:ascii="Courier New" w:hAnsi="Courier New" w:cs="Courier New"/>
                            <w:sz w:val="20"/>
                            <w:szCs w:val="20"/>
                          </w:rPr>
                        </w:pPr>
                      </w:p>
                    </w:txbxContent>
                  </v:textbox>
                  <w10:anchorlock/>
                </v:shape>
              </w:pict>
            </mc:Fallback>
          </mc:AlternateContent>
        </w:r>
        <w:bookmarkStart w:id="9593" w:name="_Toc491775802"/>
        <w:bookmarkEnd w:id="9593"/>
      </w:del>
    </w:p>
    <w:p w:rsidR="005738C9" w:rsidDel="00A81686" w:rsidRDefault="005738C9" w:rsidP="005738C9">
      <w:pPr>
        <w:pStyle w:val="CETextBody"/>
        <w:numPr>
          <w:ilvl w:val="0"/>
          <w:numId w:val="222"/>
        </w:numPr>
        <w:ind w:left="777"/>
        <w:rPr>
          <w:del w:id="9594" w:author="Huy Duc. Nguyen" w:date="2017-08-29T13:07:00Z"/>
          <w:lang w:val="en-US" w:eastAsia="ja-JP"/>
        </w:rPr>
      </w:pPr>
      <w:del w:id="9595" w:author="Huy Duc. Nguyen" w:date="2017-08-29T13:07:00Z">
        <w:r w:rsidDel="00A81686">
          <w:rPr>
            <w:lang w:val="en-US" w:eastAsia="ja-JP"/>
          </w:rPr>
          <w:delText>Check the overhead as follows.</w:delText>
        </w:r>
        <w:bookmarkStart w:id="9596" w:name="_Toc491775803"/>
        <w:bookmarkEnd w:id="9596"/>
      </w:del>
    </w:p>
    <w:p w:rsidR="005738C9" w:rsidRPr="00BA4AC4" w:rsidDel="00A81686" w:rsidRDefault="005738C9" w:rsidP="005738C9">
      <w:pPr>
        <w:pStyle w:val="CETextBody"/>
        <w:ind w:left="777"/>
        <w:rPr>
          <w:del w:id="9597" w:author="Huy Duc. Nguyen" w:date="2017-08-29T13:07:00Z"/>
          <w:lang w:val="en-US" w:eastAsia="ja-JP"/>
        </w:rPr>
      </w:pPr>
      <w:del w:id="9598" w:author="Huy Duc. Nguyen" w:date="2017-08-29T13:07:00Z">
        <w:r w:rsidDel="00A81686">
          <w:rPr>
            <w:lang w:val="en-US" w:eastAsia="ja-JP"/>
          </w:rPr>
          <w:delText>((Native Linux FPS)</w:delText>
        </w:r>
        <w:r w:rsidRPr="00184820" w:rsidDel="00A81686">
          <w:rPr>
            <w:rFonts w:hint="eastAsia"/>
            <w:lang w:val="en-US" w:eastAsia="ja-JP"/>
          </w:rPr>
          <w:delText xml:space="preserve"> </w:delText>
        </w:r>
        <w:r w:rsidDel="00A81686">
          <w:rPr>
            <w:lang w:val="en-US" w:eastAsia="ja-JP"/>
          </w:rPr>
          <w:delText xml:space="preserve"> - (Virtualized Linux FPS)) / (Native Linux FPS) * 100 [%]</w:delText>
        </w:r>
        <w:bookmarkStart w:id="9599" w:name="_Toc491775804"/>
        <w:bookmarkEnd w:id="9599"/>
      </w:del>
    </w:p>
    <w:p w:rsidR="005738C9" w:rsidRPr="00C9745C" w:rsidDel="00A81686" w:rsidRDefault="005738C9" w:rsidP="005738C9">
      <w:pPr>
        <w:pStyle w:val="CETextBody"/>
        <w:rPr>
          <w:del w:id="9600" w:author="Huy Duc. Nguyen" w:date="2017-08-29T13:07:00Z"/>
          <w:lang w:val="en-US" w:eastAsia="ja-JP"/>
        </w:rPr>
      </w:pPr>
      <w:bookmarkStart w:id="9601" w:name="_Toc491775805"/>
      <w:bookmarkEnd w:id="9601"/>
    </w:p>
    <w:p w:rsidR="005738C9" w:rsidRPr="00702283" w:rsidDel="00A81686" w:rsidRDefault="005738C9" w:rsidP="005738C9">
      <w:pPr>
        <w:pStyle w:val="CETextBody"/>
        <w:numPr>
          <w:ilvl w:val="0"/>
          <w:numId w:val="220"/>
        </w:numPr>
        <w:rPr>
          <w:del w:id="9602" w:author="Huy Duc. Nguyen" w:date="2017-08-29T13:07:00Z"/>
          <w:b/>
          <w:lang w:val="en-US" w:eastAsia="ja-JP"/>
        </w:rPr>
      </w:pPr>
      <w:del w:id="9603" w:author="Huy Duc. Nguyen" w:date="2017-08-29T13:07:00Z">
        <w:r w:rsidDel="00A81686">
          <w:rPr>
            <w:rFonts w:hint="eastAsia"/>
            <w:lang w:val="en-US" w:eastAsia="ja-JP"/>
          </w:rPr>
          <w:delText>Result</w:delText>
        </w:r>
        <w:bookmarkStart w:id="9604" w:name="_Toc491775806"/>
        <w:bookmarkEnd w:id="9604"/>
      </w:del>
    </w:p>
    <w:p w:rsidR="005738C9" w:rsidDel="00A81686" w:rsidRDefault="005738C9" w:rsidP="005738C9">
      <w:pPr>
        <w:pStyle w:val="Caption"/>
        <w:ind w:left="422"/>
        <w:rPr>
          <w:del w:id="9605" w:author="Huy Duc. Nguyen" w:date="2017-08-29T13:07:00Z"/>
          <w:lang w:val="en-US" w:eastAsia="ja-JP"/>
        </w:rPr>
      </w:pPr>
      <w:del w:id="9606"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9607" w:author="Kazuhiro Takagi" w:date="2017-03-21T15:02:00Z">
        <w:del w:id="9608" w:author="Huy Duc. Nguyen" w:date="2017-08-28T16:38:00Z">
          <w:r w:rsidR="00520A63" w:rsidDel="003B19D6">
            <w:rPr>
              <w:noProof/>
            </w:rPr>
            <w:delText>28</w:delText>
          </w:r>
        </w:del>
      </w:ins>
      <w:ins w:id="9609" w:author=" " w:date="2017-03-09T11:18:00Z">
        <w:del w:id="9610" w:author="Huy Duc. Nguyen" w:date="2017-08-28T16:38:00Z">
          <w:r w:rsidR="00442CC0" w:rsidDel="003B19D6">
            <w:rPr>
              <w:noProof/>
            </w:rPr>
            <w:delText>28</w:delText>
          </w:r>
        </w:del>
      </w:ins>
      <w:del w:id="9611" w:author="Huy Duc. Nguyen" w:date="2017-08-28T16:38:00Z">
        <w:r w:rsidR="00003FEB" w:rsidDel="003B19D6">
          <w:rPr>
            <w:noProof/>
          </w:rPr>
          <w:delText>31</w:delText>
        </w:r>
      </w:del>
      <w:del w:id="9612" w:author="Huy Duc. Nguyen" w:date="2017-08-29T13:07: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9613" w:name="_Toc491775807"/>
        <w:bookmarkEnd w:id="9613"/>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2410"/>
        <w:gridCol w:w="1417"/>
        <w:gridCol w:w="2552"/>
      </w:tblGrid>
      <w:tr w:rsidR="005738C9" w:rsidDel="00A81686" w:rsidTr="00925DEF">
        <w:trPr>
          <w:trHeight w:val="75"/>
          <w:jc w:val="center"/>
          <w:del w:id="9614" w:author="Huy Duc. Nguyen" w:date="2017-08-29T13:07:00Z"/>
        </w:trPr>
        <w:tc>
          <w:tcPr>
            <w:tcW w:w="2660" w:type="dxa"/>
            <w:tcBorders>
              <w:bottom w:val="single" w:sz="12" w:space="0" w:color="auto"/>
            </w:tcBorders>
            <w:shd w:val="clear" w:color="auto" w:fill="BFBFBF" w:themeFill="background1" w:themeFillShade="BF"/>
          </w:tcPr>
          <w:p w:rsidR="005738C9" w:rsidDel="00A81686" w:rsidRDefault="005738C9" w:rsidP="00925DEF">
            <w:pPr>
              <w:pStyle w:val="Default"/>
              <w:rPr>
                <w:del w:id="9615" w:author="Huy Duc. Nguyen" w:date="2017-08-29T13:07:00Z"/>
                <w:b/>
                <w:bCs/>
                <w:sz w:val="18"/>
                <w:szCs w:val="18"/>
              </w:rPr>
            </w:pPr>
            <w:del w:id="9616" w:author="Huy Duc. Nguyen" w:date="2017-08-29T13:07:00Z">
              <w:r w:rsidDel="00A81686">
                <w:rPr>
                  <w:rFonts w:hint="eastAsia"/>
                  <w:b/>
                  <w:bCs/>
                  <w:sz w:val="18"/>
                  <w:szCs w:val="18"/>
                </w:rPr>
                <w:delText>Test environment</w:delText>
              </w:r>
              <w:bookmarkStart w:id="9617" w:name="_Toc491775808"/>
              <w:bookmarkEnd w:id="9617"/>
            </w:del>
          </w:p>
        </w:tc>
        <w:tc>
          <w:tcPr>
            <w:tcW w:w="2410"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618" w:author="Huy Duc. Nguyen" w:date="2017-08-29T13:07:00Z"/>
                <w:sz w:val="18"/>
                <w:szCs w:val="18"/>
              </w:rPr>
            </w:pPr>
            <w:del w:id="9619" w:author="Huy Duc. Nguyen" w:date="2017-08-29T13:07:00Z">
              <w:r w:rsidDel="00A81686">
                <w:rPr>
                  <w:b/>
                  <w:bCs/>
                  <w:sz w:val="18"/>
                  <w:szCs w:val="18"/>
                </w:rPr>
                <w:delText>Application</w:delText>
              </w:r>
              <w:bookmarkStart w:id="9620" w:name="_Toc491775809"/>
              <w:bookmarkEnd w:id="9620"/>
            </w:del>
          </w:p>
        </w:tc>
        <w:tc>
          <w:tcPr>
            <w:tcW w:w="1417" w:type="dxa"/>
            <w:tcBorders>
              <w:bottom w:val="single" w:sz="12" w:space="0" w:color="auto"/>
            </w:tcBorders>
            <w:shd w:val="clear" w:color="auto" w:fill="BFBFBF" w:themeFill="background1" w:themeFillShade="BF"/>
          </w:tcPr>
          <w:p w:rsidR="005738C9" w:rsidRPr="008D2250" w:rsidDel="00A81686" w:rsidRDefault="005738C9" w:rsidP="00925DEF">
            <w:pPr>
              <w:pStyle w:val="Default"/>
              <w:rPr>
                <w:del w:id="9621" w:author="Huy Duc. Nguyen" w:date="2017-08-29T13:07:00Z"/>
                <w:sz w:val="18"/>
                <w:szCs w:val="18"/>
              </w:rPr>
            </w:pPr>
            <w:del w:id="9622" w:author="Huy Duc. Nguyen" w:date="2017-08-29T13:07:00Z">
              <w:r w:rsidDel="00A81686">
                <w:rPr>
                  <w:b/>
                  <w:bCs/>
                  <w:sz w:val="18"/>
                  <w:szCs w:val="18"/>
                </w:rPr>
                <w:delText>Score [FPS]</w:delText>
              </w:r>
              <w:bookmarkStart w:id="9623" w:name="_Toc491775810"/>
              <w:bookmarkEnd w:id="9623"/>
            </w:del>
          </w:p>
        </w:tc>
        <w:tc>
          <w:tcPr>
            <w:tcW w:w="2552" w:type="dxa"/>
            <w:tcBorders>
              <w:bottom w:val="single" w:sz="12" w:space="0" w:color="auto"/>
            </w:tcBorders>
            <w:shd w:val="clear" w:color="auto" w:fill="BFBFBF" w:themeFill="background1" w:themeFillShade="BF"/>
          </w:tcPr>
          <w:p w:rsidR="005738C9" w:rsidDel="00A81686" w:rsidRDefault="005738C9" w:rsidP="00925DEF">
            <w:pPr>
              <w:pStyle w:val="Default"/>
              <w:rPr>
                <w:del w:id="9624" w:author="Huy Duc. Nguyen" w:date="2017-08-29T13:07:00Z"/>
                <w:b/>
                <w:bCs/>
                <w:sz w:val="18"/>
                <w:szCs w:val="18"/>
              </w:rPr>
            </w:pPr>
            <w:del w:id="9625" w:author="Huy Duc. Nguyen" w:date="2017-08-29T13:07:00Z">
              <w:r w:rsidDel="00A81686">
                <w:rPr>
                  <w:rFonts w:hint="eastAsia"/>
                  <w:b/>
                  <w:bCs/>
                  <w:sz w:val="18"/>
                  <w:szCs w:val="18"/>
                </w:rPr>
                <w:delText>Overhead</w:delText>
              </w:r>
              <w:r w:rsidDel="00A81686">
                <w:rPr>
                  <w:b/>
                  <w:bCs/>
                  <w:sz w:val="18"/>
                  <w:szCs w:val="18"/>
                </w:rPr>
                <w:delText>: ((A – B) /A)*100</w:delText>
              </w:r>
              <w:bookmarkStart w:id="9626" w:name="_Toc491775811"/>
              <w:bookmarkEnd w:id="9626"/>
            </w:del>
          </w:p>
        </w:tc>
        <w:bookmarkStart w:id="9627" w:name="_Toc491775812"/>
        <w:bookmarkEnd w:id="9627"/>
      </w:tr>
      <w:tr w:rsidR="005738C9" w:rsidDel="00A81686" w:rsidTr="00925DEF">
        <w:trPr>
          <w:trHeight w:val="243"/>
          <w:jc w:val="center"/>
          <w:del w:id="9628" w:author="Huy Duc. Nguyen" w:date="2017-08-29T13:07:00Z"/>
        </w:trPr>
        <w:tc>
          <w:tcPr>
            <w:tcW w:w="2660" w:type="dxa"/>
            <w:tcBorders>
              <w:top w:val="single" w:sz="12" w:space="0" w:color="auto"/>
              <w:bottom w:val="single" w:sz="4" w:space="0" w:color="auto"/>
            </w:tcBorders>
          </w:tcPr>
          <w:p w:rsidR="005738C9" w:rsidDel="00A81686" w:rsidRDefault="005738C9" w:rsidP="00925DEF">
            <w:pPr>
              <w:pStyle w:val="Default"/>
              <w:rPr>
                <w:del w:id="9629" w:author="Huy Duc. Nguyen" w:date="2017-08-29T13:07:00Z"/>
                <w:sz w:val="18"/>
                <w:szCs w:val="18"/>
              </w:rPr>
            </w:pPr>
            <w:del w:id="9630" w:author="Huy Duc. Nguyen" w:date="2017-08-29T13:07:00Z">
              <w:r w:rsidRPr="004D6665" w:rsidDel="00A81686">
                <w:rPr>
                  <w:sz w:val="18"/>
                  <w:szCs w:val="18"/>
                </w:rPr>
                <w:delText>(</w:delText>
              </w:r>
              <w:r w:rsidDel="00A81686">
                <w:rPr>
                  <w:sz w:val="18"/>
                  <w:szCs w:val="18"/>
                </w:rPr>
                <w:delText xml:space="preserve">A) </w:delText>
              </w:r>
              <w:r w:rsidRPr="000D497A" w:rsidDel="00A81686">
                <w:rPr>
                  <w:sz w:val="18"/>
                  <w:szCs w:val="18"/>
                </w:rPr>
                <w:delText xml:space="preserve">Native </w:delText>
              </w:r>
              <w:r w:rsidDel="00A81686">
                <w:rPr>
                  <w:sz w:val="18"/>
                  <w:szCs w:val="18"/>
                </w:rPr>
                <w:delText>Linux</w:delText>
              </w:r>
              <w:r w:rsidRPr="000D497A" w:rsidDel="00A81686">
                <w:rPr>
                  <w:sz w:val="18"/>
                  <w:szCs w:val="18"/>
                </w:rPr>
                <w:delText xml:space="preserve"> (Type</w:delText>
              </w:r>
              <w:r w:rsidDel="00A81686">
                <w:rPr>
                  <w:sz w:val="18"/>
                  <w:szCs w:val="18"/>
                </w:rPr>
                <w:delText>2</w:delText>
              </w:r>
              <w:r w:rsidRPr="000D497A" w:rsidDel="00A81686">
                <w:rPr>
                  <w:sz w:val="18"/>
                  <w:szCs w:val="18"/>
                </w:rPr>
                <w:delText>)</w:delText>
              </w:r>
              <w:bookmarkStart w:id="9631" w:name="_Toc491775813"/>
              <w:bookmarkEnd w:id="9631"/>
            </w:del>
          </w:p>
        </w:tc>
        <w:tc>
          <w:tcPr>
            <w:tcW w:w="2410" w:type="dxa"/>
            <w:tcBorders>
              <w:top w:val="single" w:sz="12" w:space="0" w:color="auto"/>
              <w:bottom w:val="single" w:sz="4" w:space="0" w:color="auto"/>
            </w:tcBorders>
          </w:tcPr>
          <w:p w:rsidR="005738C9" w:rsidRPr="008D2250" w:rsidDel="00A81686" w:rsidRDefault="005738C9" w:rsidP="00925DEF">
            <w:pPr>
              <w:pStyle w:val="Default"/>
              <w:rPr>
                <w:del w:id="9632" w:author="Huy Duc. Nguyen" w:date="2017-08-29T13:07:00Z"/>
                <w:sz w:val="18"/>
                <w:szCs w:val="18"/>
              </w:rPr>
            </w:pPr>
            <w:del w:id="9633" w:author="Huy Duc. Nguyen" w:date="2017-08-29T13:07:00Z">
              <w:r w:rsidDel="00A81686">
                <w:rPr>
                  <w:sz w:val="18"/>
                  <w:szCs w:val="18"/>
                </w:rPr>
                <w:delText>glmark2 2014</w:delText>
              </w:r>
              <w:bookmarkStart w:id="9634" w:name="_Toc491775814"/>
              <w:bookmarkEnd w:id="9634"/>
            </w:del>
          </w:p>
        </w:tc>
        <w:tc>
          <w:tcPr>
            <w:tcW w:w="1417" w:type="dxa"/>
            <w:tcBorders>
              <w:top w:val="single" w:sz="12" w:space="0" w:color="auto"/>
              <w:bottom w:val="single" w:sz="4" w:space="0" w:color="auto"/>
            </w:tcBorders>
          </w:tcPr>
          <w:p w:rsidR="005738C9" w:rsidRPr="00D87E7C" w:rsidDel="00A81686" w:rsidRDefault="005738C9" w:rsidP="00925DEF">
            <w:pPr>
              <w:pStyle w:val="Default"/>
              <w:rPr>
                <w:del w:id="9635" w:author="Huy Duc. Nguyen" w:date="2017-08-29T13:07:00Z"/>
                <w:sz w:val="18"/>
                <w:szCs w:val="18"/>
              </w:rPr>
            </w:pPr>
            <w:del w:id="9636" w:author="Huy Duc. Nguyen" w:date="2017-08-29T13:07:00Z">
              <w:r w:rsidDel="00A81686">
                <w:rPr>
                  <w:rFonts w:hint="eastAsia"/>
                  <w:sz w:val="18"/>
                  <w:szCs w:val="18"/>
                </w:rPr>
                <w:delText>1246</w:delText>
              </w:r>
              <w:bookmarkStart w:id="9637" w:name="_Toc491775815"/>
              <w:bookmarkEnd w:id="9637"/>
            </w:del>
          </w:p>
        </w:tc>
        <w:tc>
          <w:tcPr>
            <w:tcW w:w="2552" w:type="dxa"/>
            <w:vMerge w:val="restart"/>
            <w:tcBorders>
              <w:top w:val="single" w:sz="12" w:space="0" w:color="auto"/>
              <w:bottom w:val="single" w:sz="4" w:space="0" w:color="auto"/>
            </w:tcBorders>
          </w:tcPr>
          <w:p w:rsidR="005738C9" w:rsidDel="00A81686" w:rsidRDefault="005738C9" w:rsidP="00925DEF">
            <w:pPr>
              <w:pStyle w:val="Default"/>
              <w:rPr>
                <w:del w:id="9638" w:author="Huy Duc. Nguyen" w:date="2017-08-29T13:07:00Z"/>
                <w:sz w:val="18"/>
                <w:szCs w:val="18"/>
              </w:rPr>
            </w:pPr>
            <w:del w:id="9639" w:author="Huy Duc. Nguyen" w:date="2017-08-29T13:07:00Z">
              <w:r w:rsidDel="00A81686">
                <w:rPr>
                  <w:rFonts w:hint="eastAsia"/>
                  <w:sz w:val="18"/>
                  <w:szCs w:val="18"/>
                </w:rPr>
                <w:delText>10.0%</w:delText>
              </w:r>
              <w:bookmarkStart w:id="9640" w:name="_Toc491775816"/>
              <w:bookmarkEnd w:id="9640"/>
            </w:del>
          </w:p>
        </w:tc>
        <w:bookmarkStart w:id="9641" w:name="_Toc491775817"/>
        <w:bookmarkEnd w:id="9641"/>
      </w:tr>
      <w:tr w:rsidR="005738C9" w:rsidDel="00A81686" w:rsidTr="00925DEF">
        <w:trPr>
          <w:trHeight w:val="242"/>
          <w:jc w:val="center"/>
          <w:del w:id="9642" w:author="Huy Duc. Nguyen" w:date="2017-08-29T13:07:00Z"/>
        </w:trPr>
        <w:tc>
          <w:tcPr>
            <w:tcW w:w="2660" w:type="dxa"/>
          </w:tcPr>
          <w:p w:rsidR="005738C9" w:rsidRPr="000D497A" w:rsidDel="00A81686" w:rsidRDefault="005738C9" w:rsidP="00925DEF">
            <w:pPr>
              <w:pStyle w:val="Default"/>
              <w:rPr>
                <w:del w:id="9643" w:author="Huy Duc. Nguyen" w:date="2017-08-29T13:07:00Z"/>
                <w:sz w:val="18"/>
                <w:szCs w:val="18"/>
              </w:rPr>
            </w:pPr>
            <w:del w:id="9644" w:author="Huy Duc. Nguyen" w:date="2017-08-29T13:07:00Z">
              <w:r w:rsidDel="00A81686">
                <w:rPr>
                  <w:sz w:val="18"/>
                  <w:szCs w:val="18"/>
                </w:rPr>
                <w:delText xml:space="preserve">(B) </w:delText>
              </w:r>
              <w:r w:rsidDel="00A81686">
                <w:rPr>
                  <w:rFonts w:hint="eastAsia"/>
                  <w:sz w:val="18"/>
                  <w:szCs w:val="18"/>
                </w:rPr>
                <w:delText>Virtualized Linux (Type 4)</w:delText>
              </w:r>
              <w:bookmarkStart w:id="9645" w:name="_Toc491775818"/>
              <w:bookmarkEnd w:id="9645"/>
            </w:del>
          </w:p>
        </w:tc>
        <w:tc>
          <w:tcPr>
            <w:tcW w:w="2410" w:type="dxa"/>
          </w:tcPr>
          <w:p w:rsidR="005738C9" w:rsidDel="00A81686" w:rsidRDefault="005738C9" w:rsidP="00925DEF">
            <w:pPr>
              <w:pStyle w:val="Default"/>
              <w:rPr>
                <w:del w:id="9646" w:author="Huy Duc. Nguyen" w:date="2017-08-29T13:07:00Z"/>
                <w:sz w:val="18"/>
                <w:szCs w:val="18"/>
              </w:rPr>
            </w:pPr>
            <w:del w:id="9647" w:author="Huy Duc. Nguyen" w:date="2017-08-29T13:07:00Z">
              <w:r w:rsidDel="00A81686">
                <w:rPr>
                  <w:rFonts w:hint="eastAsia"/>
                  <w:sz w:val="18"/>
                  <w:szCs w:val="18"/>
                </w:rPr>
                <w:delText>glmark2 2014</w:delText>
              </w:r>
              <w:bookmarkStart w:id="9648" w:name="_Toc491775819"/>
              <w:bookmarkEnd w:id="9648"/>
            </w:del>
          </w:p>
        </w:tc>
        <w:tc>
          <w:tcPr>
            <w:tcW w:w="1417" w:type="dxa"/>
            <w:tcBorders>
              <w:top w:val="single" w:sz="4" w:space="0" w:color="auto"/>
            </w:tcBorders>
          </w:tcPr>
          <w:p w:rsidR="005738C9" w:rsidDel="00A81686" w:rsidRDefault="005738C9" w:rsidP="00925DEF">
            <w:pPr>
              <w:pStyle w:val="Default"/>
              <w:rPr>
                <w:del w:id="9649" w:author="Huy Duc. Nguyen" w:date="2017-08-29T13:07:00Z"/>
                <w:sz w:val="18"/>
                <w:szCs w:val="18"/>
              </w:rPr>
            </w:pPr>
            <w:del w:id="9650" w:author="Huy Duc. Nguyen" w:date="2017-08-29T13:07:00Z">
              <w:r w:rsidDel="00A81686">
                <w:rPr>
                  <w:rFonts w:hint="eastAsia"/>
                  <w:sz w:val="18"/>
                  <w:szCs w:val="18"/>
                </w:rPr>
                <w:delText>1121</w:delText>
              </w:r>
              <w:bookmarkStart w:id="9651" w:name="_Toc491775820"/>
              <w:bookmarkEnd w:id="9651"/>
            </w:del>
          </w:p>
        </w:tc>
        <w:tc>
          <w:tcPr>
            <w:tcW w:w="2552" w:type="dxa"/>
            <w:vMerge/>
          </w:tcPr>
          <w:p w:rsidR="005738C9" w:rsidDel="00A81686" w:rsidRDefault="005738C9" w:rsidP="00925DEF">
            <w:pPr>
              <w:pStyle w:val="Default"/>
              <w:rPr>
                <w:del w:id="9652" w:author="Huy Duc. Nguyen" w:date="2017-08-29T13:07:00Z"/>
                <w:sz w:val="18"/>
                <w:szCs w:val="18"/>
              </w:rPr>
            </w:pPr>
            <w:bookmarkStart w:id="9653" w:name="_Toc491775821"/>
            <w:bookmarkEnd w:id="9653"/>
          </w:p>
        </w:tc>
        <w:bookmarkStart w:id="9654" w:name="_Toc491775822"/>
        <w:bookmarkEnd w:id="9654"/>
      </w:tr>
    </w:tbl>
    <w:p w:rsidR="005738C9" w:rsidRPr="00B05A50" w:rsidDel="00A81686" w:rsidRDefault="005738C9" w:rsidP="005738C9">
      <w:pPr>
        <w:pStyle w:val="CETextBody"/>
        <w:rPr>
          <w:del w:id="9655" w:author="Huy Duc. Nguyen" w:date="2017-08-29T13:07:00Z"/>
          <w:b/>
          <w:lang w:val="en-US" w:eastAsia="ja-JP"/>
        </w:rPr>
      </w:pPr>
      <w:bookmarkStart w:id="9656" w:name="_Toc491775823"/>
      <w:bookmarkEnd w:id="9656"/>
    </w:p>
    <w:p w:rsidR="005738C9" w:rsidRPr="00827062" w:rsidDel="00A81686" w:rsidRDefault="005738C9" w:rsidP="005738C9">
      <w:pPr>
        <w:pStyle w:val="CETextBody"/>
        <w:numPr>
          <w:ilvl w:val="0"/>
          <w:numId w:val="220"/>
        </w:numPr>
        <w:rPr>
          <w:del w:id="9657" w:author="Huy Duc. Nguyen" w:date="2017-08-29T13:07:00Z"/>
          <w:lang w:val="en-US" w:eastAsia="ja-JP"/>
        </w:rPr>
      </w:pPr>
      <w:del w:id="9658"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9659" w:name="_Toc491775824"/>
        <w:bookmarkEnd w:id="9659"/>
      </w:del>
    </w:p>
    <w:p w:rsidR="00851138" w:rsidDel="00A81686" w:rsidRDefault="00851138" w:rsidP="005738C9">
      <w:pPr>
        <w:pStyle w:val="CETextBody"/>
        <w:rPr>
          <w:ins w:id="9660" w:author="Masafumi Soeda" w:date="2017-03-08T20:21:00Z"/>
          <w:del w:id="9661" w:author="Huy Duc. Nguyen" w:date="2017-08-29T13:07:00Z"/>
          <w:lang w:val="en-US" w:eastAsia="ja-JP"/>
        </w:rPr>
      </w:pPr>
      <w:ins w:id="9662" w:author="Masafumi Soeda" w:date="2017-03-08T20:21:00Z">
        <w:del w:id="9663" w:author="Huy Duc. Nguyen" w:date="2017-08-29T13:07:00Z">
          <w:r w:rsidRPr="00851138" w:rsidDel="00A81686">
            <w:rPr>
              <w:lang w:val="en-US" w:eastAsia="ja-JP"/>
            </w:rPr>
            <w:delText xml:space="preserve">The overhead was 10%. As this is unexpected, we are </w:delText>
          </w:r>
        </w:del>
      </w:ins>
      <w:ins w:id="9664" w:author="Masafumi Soeda" w:date="2017-03-08T20:22:00Z">
        <w:del w:id="9665" w:author="Huy Duc. Nguyen" w:date="2017-08-29T13:07:00Z">
          <w:r w:rsidRPr="00851138" w:rsidDel="00A81686">
            <w:rPr>
              <w:lang w:val="en-US" w:eastAsia="ja-JP"/>
            </w:rPr>
            <w:delText>in</w:delText>
          </w:r>
          <w:r w:rsidDel="00A81686">
            <w:rPr>
              <w:lang w:val="en-US" w:eastAsia="ja-JP"/>
            </w:rPr>
            <w:delText>vestigat</w:delText>
          </w:r>
          <w:r w:rsidDel="00A81686">
            <w:rPr>
              <w:rFonts w:hint="eastAsia"/>
              <w:lang w:val="en-US" w:eastAsia="ja-JP"/>
            </w:rPr>
            <w:delText>ing</w:delText>
          </w:r>
        </w:del>
      </w:ins>
      <w:ins w:id="9666" w:author="Masafumi Soeda" w:date="2017-03-08T20:21:00Z">
        <w:del w:id="9667" w:author="Huy Duc. Nguyen" w:date="2017-08-29T13:07:00Z">
          <w:r w:rsidRPr="00851138" w:rsidDel="00A81686">
            <w:rPr>
              <w:lang w:val="en-US" w:eastAsia="ja-JP"/>
            </w:rPr>
            <w:delText xml:space="preserve"> this. Currently we found that especially glBindFramebuffer(), glDrawArrays(), and eglSwapBuffers() on virtualized Linux took much time than those on native Linux. We will investigate it to reduce the overhead.</w:delText>
          </w:r>
          <w:bookmarkStart w:id="9668" w:name="_Toc491775825"/>
          <w:bookmarkEnd w:id="9668"/>
        </w:del>
      </w:ins>
    </w:p>
    <w:p w:rsidR="005738C9" w:rsidRPr="00CA7AD1" w:rsidDel="00A81686" w:rsidRDefault="005738C9" w:rsidP="005738C9">
      <w:pPr>
        <w:pStyle w:val="CETextBody"/>
        <w:rPr>
          <w:del w:id="9669" w:author="Huy Duc. Nguyen" w:date="2017-08-29T13:07:00Z"/>
          <w:lang w:val="en-US" w:eastAsia="ja-JP"/>
        </w:rPr>
      </w:pPr>
      <w:del w:id="9670" w:author="Huy Duc. Nguyen" w:date="2017-08-29T13:07:00Z">
        <w:r w:rsidDel="00A81686">
          <w:rPr>
            <w:rFonts w:hint="eastAsia"/>
            <w:lang w:val="en-US" w:eastAsia="ja-JP"/>
          </w:rPr>
          <w:delText xml:space="preserve"> </w:delText>
        </w:r>
        <w:r w:rsidDel="00A81686">
          <w:rPr>
            <w:lang w:val="en-US" w:eastAsia="ja-JP"/>
          </w:rPr>
          <w:delText>The overhead was 10%. This little overhead was achieved by our graphics driver structure. As shown below, Renesas’ graphics driver on R-Car H3 virtualization supports two features for high performance: “multiple driver” and “multiple input port”. Typical conventional virtualization systems include only one driver on a specific OS (e.g. OS1) and other OS (e.g. OS2) include a wrapper driver to forward the graphics APIs to OS1. It is easy to implement but performance is not good. On the other hand, Renesas’ graphics drivers are included in all OS and they can kick the GPU using the multiple input port without any arbitration of the hypervisor. It reduces the overhead of the virtualization.</w:delText>
        </w:r>
        <w:bookmarkStart w:id="9671" w:name="_Toc491775826"/>
        <w:bookmarkEnd w:id="9671"/>
      </w:del>
    </w:p>
    <w:p w:rsidR="005738C9" w:rsidDel="00A81686" w:rsidRDefault="005738C9" w:rsidP="005738C9">
      <w:pPr>
        <w:pStyle w:val="CETextBody"/>
        <w:rPr>
          <w:del w:id="9672" w:author="Huy Duc. Nguyen" w:date="2017-08-29T13:07:00Z"/>
          <w:lang w:val="en-US" w:eastAsia="ja-JP"/>
        </w:rPr>
      </w:pPr>
      <w:bookmarkStart w:id="9673" w:name="_Toc491775827"/>
      <w:bookmarkEnd w:id="9673"/>
    </w:p>
    <w:p w:rsidR="005738C9" w:rsidDel="00A81686" w:rsidRDefault="005738C9" w:rsidP="005738C9">
      <w:pPr>
        <w:pStyle w:val="CETextBody"/>
        <w:jc w:val="center"/>
        <w:rPr>
          <w:del w:id="9674" w:author="Huy Duc. Nguyen" w:date="2017-08-29T13:07:00Z"/>
          <w:lang w:val="en-US" w:eastAsia="ja-JP"/>
        </w:rPr>
      </w:pPr>
      <w:bookmarkStart w:id="9675" w:name="_Toc491775828"/>
      <w:bookmarkEnd w:id="9675"/>
    </w:p>
    <w:p w:rsidR="00F24A2C" w:rsidDel="00A81686" w:rsidRDefault="00F24A2C" w:rsidP="005738C9">
      <w:pPr>
        <w:pStyle w:val="CETextBody"/>
        <w:jc w:val="center"/>
        <w:rPr>
          <w:del w:id="9676" w:author="Huy Duc. Nguyen" w:date="2017-08-29T13:07:00Z"/>
          <w:lang w:val="en-US" w:eastAsia="ja-JP"/>
        </w:rPr>
      </w:pPr>
      <w:bookmarkStart w:id="9677" w:name="_Toc491775829"/>
      <w:bookmarkEnd w:id="9677"/>
    </w:p>
    <w:p w:rsidR="00E53BBD" w:rsidDel="00A81686" w:rsidRDefault="00E53BBD" w:rsidP="005738C9">
      <w:pPr>
        <w:pStyle w:val="CETextBody"/>
        <w:jc w:val="center"/>
        <w:rPr>
          <w:del w:id="9678" w:author="Huy Duc. Nguyen" w:date="2017-08-29T13:07:00Z"/>
          <w:lang w:val="en-US" w:eastAsia="ja-JP"/>
        </w:rPr>
      </w:pPr>
      <w:bookmarkStart w:id="9679" w:name="_Toc491775830"/>
      <w:bookmarkEnd w:id="9679"/>
    </w:p>
    <w:p w:rsidR="00E53BBD" w:rsidDel="00A81686" w:rsidRDefault="00E53BBD">
      <w:pPr>
        <w:pStyle w:val="CETextBody"/>
        <w:jc w:val="center"/>
        <w:rPr>
          <w:del w:id="9680" w:author="Huy Duc. Nguyen" w:date="2017-08-29T13:07:00Z"/>
          <w:lang w:val="en-US" w:eastAsia="ja-JP"/>
        </w:rPr>
      </w:pPr>
      <w:del w:id="9681" w:author="Huy Duc. Nguyen" w:date="2017-08-29T13:07:00Z">
        <w:r w:rsidDel="00A81686">
          <w:rPr>
            <w:noProof/>
            <w:lang w:val="en-US"/>
          </w:rPr>
          <w:drawing>
            <wp:inline distT="0" distB="0" distL="0" distR="0" wp14:anchorId="578A326B" wp14:editId="6BBD0477">
              <wp:extent cx="5983291" cy="3053715"/>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7988" cy="3071423"/>
                      </a:xfrm>
                      <a:prstGeom prst="rect">
                        <a:avLst/>
                      </a:prstGeom>
                      <a:noFill/>
                      <a:ln>
                        <a:noFill/>
                      </a:ln>
                    </pic:spPr>
                  </pic:pic>
                </a:graphicData>
              </a:graphic>
            </wp:inline>
          </w:drawing>
        </w:r>
        <w:bookmarkStart w:id="9682" w:name="_Toc491775831"/>
        <w:bookmarkEnd w:id="9682"/>
      </w:del>
    </w:p>
    <w:p w:rsidR="005738C9" w:rsidDel="00A81686" w:rsidRDefault="005738C9" w:rsidP="005738C9">
      <w:pPr>
        <w:pStyle w:val="CETextBody"/>
        <w:jc w:val="center"/>
        <w:rPr>
          <w:del w:id="9683" w:author="Huy Duc. Nguyen" w:date="2017-08-29T13:07:00Z"/>
          <w:lang w:val="en-US" w:eastAsia="ja-JP"/>
        </w:rPr>
      </w:pPr>
      <w:del w:id="9684" w:author="Huy Duc. Nguyen" w:date="2017-08-29T13:07:00Z">
        <w:r w:rsidRPr="00001941" w:rsidDel="00A81686">
          <w:rPr>
            <w:noProof/>
            <w:lang w:val="en-US"/>
          </w:rPr>
          <mc:AlternateContent>
            <mc:Choice Requires="wps">
              <w:drawing>
                <wp:inline distT="0" distB="0" distL="0" distR="0" wp14:anchorId="4954E2E4" wp14:editId="58911586">
                  <wp:extent cx="5283849" cy="1404620"/>
                  <wp:effectExtent l="0" t="0" r="0" b="0"/>
                  <wp:docPr id="3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49" cy="1404620"/>
                          </a:xfrm>
                          <a:prstGeom prst="rect">
                            <a:avLst/>
                          </a:prstGeom>
                          <a:solidFill>
                            <a:srgbClr val="FFFFFF"/>
                          </a:solidFill>
                          <a:ln w="9525">
                            <a:noFill/>
                            <a:miter lim="800000"/>
                            <a:headEnd/>
                            <a:tailEnd/>
                          </a:ln>
                        </wps:spPr>
                        <wps:txbx>
                          <w:txbxContent>
                            <w:p w:rsidR="005B1E90" w:rsidRPr="00333C43" w:rsidRDefault="005B1E90" w:rsidP="005738C9">
                              <w:pPr>
                                <w:rPr>
                                  <w:sz w:val="18"/>
                                  <w:szCs w:val="18"/>
                                </w:rPr>
                              </w:pPr>
                              <w:r w:rsidRPr="00333C43">
                                <w:rPr>
                                  <w:sz w:val="18"/>
                                  <w:szCs w:val="18"/>
                                </w:rPr>
                                <w:t xml:space="preserve">Note: </w:t>
                              </w:r>
                              <w:r>
                                <w:rPr>
                                  <w:sz w:val="18"/>
                                  <w:szCs w:val="18"/>
                                </w:rPr>
                                <w:t>On INTEGRITY Multivisor, OS1 and the hypervisor is united. There are no overhead of the hypervisor call from OS1.</w:t>
                              </w:r>
                            </w:p>
                          </w:txbxContent>
                        </wps:txbx>
                        <wps:bodyPr rot="0" vert="horz" wrap="square" lIns="91440" tIns="45720" rIns="91440" bIns="45720" anchor="t" anchorCtr="0">
                          <a:spAutoFit/>
                        </wps:bodyPr>
                      </wps:wsp>
                    </a:graphicData>
                  </a:graphic>
                </wp:inline>
              </w:drawing>
            </mc:Choice>
            <mc:Fallback>
              <w:pict>
                <v:shape w14:anchorId="4954E2E4" id="_x0000_s1136" type="#_x0000_t202" style="width:416.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" stroked="f">
                  <v:textbox style="mso-fit-shape-to-text:t">
                    <w:txbxContent>
                      <w:p w:rsidR="005B1E90" w:rsidRPr="00333C43" w:rsidRDefault="005B1E90" w:rsidP="005738C9">
                        <w:pPr>
                          <w:rPr>
                            <w:sz w:val="18"/>
                            <w:szCs w:val="18"/>
                          </w:rPr>
                        </w:pPr>
                        <w:r w:rsidRPr="00333C43">
                          <w:rPr>
                            <w:sz w:val="18"/>
                            <w:szCs w:val="18"/>
                          </w:rPr>
                          <w:t xml:space="preserve">Note: </w:t>
                        </w:r>
                        <w:r>
                          <w:rPr>
                            <w:sz w:val="18"/>
                            <w:szCs w:val="18"/>
                          </w:rPr>
                          <w:t xml:space="preserve">On INTEGRITY </w:t>
                        </w:r>
                        <w:proofErr w:type="spellStart"/>
                        <w:r>
                          <w:rPr>
                            <w:sz w:val="18"/>
                            <w:szCs w:val="18"/>
                          </w:rPr>
                          <w:t>Multivisor</w:t>
                        </w:r>
                        <w:proofErr w:type="spellEnd"/>
                        <w:r>
                          <w:rPr>
                            <w:sz w:val="18"/>
                            <w:szCs w:val="18"/>
                          </w:rPr>
                          <w:t>, OS1 and the hypervisor is united. There are no overhead of the hypervisor call from OS1.</w:t>
                        </w:r>
                      </w:p>
                    </w:txbxContent>
                  </v:textbox>
                  <w10:anchorlock/>
                </v:shape>
              </w:pict>
            </mc:Fallback>
          </mc:AlternateContent>
        </w:r>
        <w:bookmarkStart w:id="9685" w:name="_Toc491775832"/>
        <w:bookmarkEnd w:id="9685"/>
      </w:del>
    </w:p>
    <w:p w:rsidR="005738C9" w:rsidDel="00A81686" w:rsidRDefault="005738C9" w:rsidP="005738C9">
      <w:pPr>
        <w:pStyle w:val="Caption"/>
        <w:rPr>
          <w:del w:id="9686" w:author="Huy Duc. Nguyen" w:date="2017-08-29T13:07:00Z"/>
          <w:b w:val="0"/>
          <w:lang w:eastAsia="ja-JP"/>
        </w:rPr>
      </w:pPr>
      <w:del w:id="9687" w:author="Huy Duc. Nguyen" w:date="2017-08-29T13:07:00Z">
        <w:r w:rsidDel="00A81686">
          <w:rPr>
            <w:lang w:eastAsia="ja-JP"/>
          </w:rPr>
          <w:delText xml:space="preserve">Figure </w:delText>
        </w:r>
        <w:r w:rsidDel="00A81686">
          <w:rPr>
            <w:lang w:eastAsia="ja-JP"/>
          </w:rPr>
          <w:fldChar w:fldCharType="begin"/>
        </w:r>
        <w:r w:rsidDel="00A81686">
          <w:rPr>
            <w:lang w:eastAsia="ja-JP"/>
          </w:rPr>
          <w:delInstrText xml:space="preserve"> STYLEREF 1 \s </w:delInstrText>
        </w:r>
        <w:r w:rsidDel="00A81686">
          <w:rPr>
            <w:lang w:eastAsia="ja-JP"/>
          </w:rPr>
          <w:fldChar w:fldCharType="separate"/>
        </w:r>
        <w:r w:rsidR="00003FEB" w:rsidDel="00A81686">
          <w:rPr>
            <w:noProof/>
            <w:lang w:eastAsia="ja-JP"/>
          </w:rPr>
          <w:delText>5</w:delText>
        </w:r>
        <w:r w:rsidDel="00A81686">
          <w:rPr>
            <w:lang w:eastAsia="ja-JP"/>
          </w:rPr>
          <w:fldChar w:fldCharType="end"/>
        </w:r>
        <w:r w:rsidDel="00A81686">
          <w:rPr>
            <w:lang w:eastAsia="ja-JP"/>
          </w:rPr>
          <w:noBreakHyphen/>
        </w:r>
        <w:r w:rsidDel="00A81686">
          <w:rPr>
            <w:lang w:eastAsia="ja-JP"/>
          </w:rPr>
          <w:fldChar w:fldCharType="begin"/>
        </w:r>
        <w:r w:rsidDel="00A81686">
          <w:rPr>
            <w:lang w:eastAsia="ja-JP"/>
          </w:rPr>
          <w:delInstrText xml:space="preserve"> SEQ Figure \* ARABIC \s 1 </w:delInstrText>
        </w:r>
        <w:r w:rsidDel="00A81686">
          <w:rPr>
            <w:lang w:eastAsia="ja-JP"/>
          </w:rPr>
          <w:fldChar w:fldCharType="separate"/>
        </w:r>
        <w:r w:rsidR="00003FEB" w:rsidDel="00A81686">
          <w:rPr>
            <w:noProof/>
            <w:lang w:eastAsia="ja-JP"/>
          </w:rPr>
          <w:delText>16</w:delText>
        </w:r>
        <w:r w:rsidDel="00A81686">
          <w:rPr>
            <w:lang w:eastAsia="ja-JP"/>
          </w:rPr>
          <w:fldChar w:fldCharType="end"/>
        </w:r>
        <w:r w:rsidDel="00A81686">
          <w:rPr>
            <w:rFonts w:hint="eastAsia"/>
            <w:lang w:eastAsia="ja-JP"/>
          </w:rPr>
          <w:delText xml:space="preserve">: </w:delText>
        </w:r>
        <w:r w:rsidDel="00A81686">
          <w:rPr>
            <w:lang w:eastAsia="ja-JP"/>
          </w:rPr>
          <w:delText>Comparison of the graphics driver structure</w:delText>
        </w:r>
        <w:bookmarkStart w:id="9688" w:name="_Toc491775833"/>
        <w:bookmarkEnd w:id="9688"/>
      </w:del>
    </w:p>
    <w:p w:rsidR="005738C9" w:rsidDel="00A81686" w:rsidRDefault="005738C9" w:rsidP="005738C9">
      <w:pPr>
        <w:rPr>
          <w:del w:id="9689" w:author="Huy Duc. Nguyen" w:date="2017-08-29T13:07:00Z"/>
          <w:lang w:val="en-US"/>
        </w:rPr>
      </w:pPr>
      <w:bookmarkStart w:id="9690" w:name="_Toc491775834"/>
      <w:bookmarkEnd w:id="9690"/>
    </w:p>
    <w:p w:rsidR="005738C9" w:rsidRPr="00014FE5" w:rsidDel="00A81686" w:rsidRDefault="005738C9" w:rsidP="005738C9">
      <w:pPr>
        <w:pStyle w:val="Caption"/>
        <w:rPr>
          <w:del w:id="9691" w:author="Huy Duc. Nguyen" w:date="2017-08-29T13:07:00Z"/>
          <w:b w:val="0"/>
          <w:lang w:val="en-US" w:eastAsia="ja-JP"/>
        </w:rPr>
      </w:pPr>
      <w:bookmarkStart w:id="9692" w:name="_Toc491775835"/>
      <w:bookmarkEnd w:id="9692"/>
    </w:p>
    <w:p w:rsidR="005738C9" w:rsidDel="00A81686" w:rsidRDefault="005738C9" w:rsidP="005738C9">
      <w:pPr>
        <w:rPr>
          <w:del w:id="9693" w:author="Huy Duc. Nguyen" w:date="2017-08-29T13:07:00Z"/>
          <w:lang w:val="en-US"/>
        </w:rPr>
      </w:pPr>
      <w:bookmarkStart w:id="9694" w:name="_Toc491775836"/>
      <w:bookmarkEnd w:id="9694"/>
    </w:p>
    <w:p w:rsidR="0029242E" w:rsidRPr="00B43823" w:rsidDel="00A81686" w:rsidRDefault="00DB3E03">
      <w:pPr>
        <w:rPr>
          <w:del w:id="9695" w:author="Huy Duc. Nguyen" w:date="2017-08-29T13:07:00Z"/>
          <w:lang w:val="en-US"/>
        </w:rPr>
      </w:pPr>
      <w:del w:id="9696" w:author="Huy Duc. Nguyen" w:date="2017-08-29T13:07:00Z">
        <w:r w:rsidDel="00A81686">
          <w:rPr>
            <w:lang w:val="en-US"/>
          </w:rPr>
          <w:br w:type="page"/>
        </w:r>
      </w:del>
    </w:p>
    <w:p w:rsidR="00883B6E" w:rsidRPr="007C2E44" w:rsidDel="00A81686" w:rsidRDefault="00883B6E" w:rsidP="006C109A">
      <w:pPr>
        <w:pStyle w:val="Heading2"/>
        <w:rPr>
          <w:del w:id="9697" w:author="Huy Duc. Nguyen" w:date="2017-08-29T13:07:00Z"/>
          <w:lang w:val="en-US"/>
        </w:rPr>
      </w:pPr>
      <w:del w:id="9698" w:author="Huy Duc. Nguyen" w:date="2017-08-29T13:07:00Z">
        <w:r w:rsidRPr="007C2E44" w:rsidDel="00A81686">
          <w:rPr>
            <w:lang w:val="en-US"/>
          </w:rPr>
          <w:delText>Video &amp; Audio Performance</w:delText>
        </w:r>
        <w:bookmarkStart w:id="9699" w:name="_Toc491775837"/>
        <w:bookmarkEnd w:id="9699"/>
      </w:del>
    </w:p>
    <w:p w:rsidR="00883B6E" w:rsidRPr="007C2E44" w:rsidDel="00A81686" w:rsidRDefault="004461D2" w:rsidP="006C109A">
      <w:pPr>
        <w:pStyle w:val="Heading3"/>
        <w:rPr>
          <w:del w:id="9700" w:author="Huy Duc. Nguyen" w:date="2017-08-29T13:07:00Z"/>
        </w:rPr>
      </w:pPr>
      <w:del w:id="9701" w:author="Huy Duc. Nguyen" w:date="2017-08-29T13:07:00Z">
        <w:r w:rsidRPr="007C2E44" w:rsidDel="00A81686">
          <w:delText>FPS on Linux Video decode</w:delText>
        </w:r>
        <w:bookmarkStart w:id="9702" w:name="_Toc491775838"/>
        <w:bookmarkEnd w:id="9702"/>
      </w:del>
    </w:p>
    <w:p w:rsidR="007A05F9" w:rsidDel="00A81686" w:rsidRDefault="007A05F9" w:rsidP="00D47247">
      <w:pPr>
        <w:pStyle w:val="CETextBody"/>
        <w:numPr>
          <w:ilvl w:val="0"/>
          <w:numId w:val="35"/>
        </w:numPr>
        <w:ind w:hanging="782"/>
        <w:rPr>
          <w:del w:id="9703" w:author="Huy Duc. Nguyen" w:date="2017-08-29T13:07:00Z"/>
          <w:lang w:val="en-US" w:eastAsia="ja-JP"/>
        </w:rPr>
      </w:pPr>
      <w:del w:id="9704" w:author="Huy Duc. Nguyen" w:date="2017-08-29T13:07:00Z">
        <w:r w:rsidDel="00A81686">
          <w:rPr>
            <w:rFonts w:hint="eastAsia"/>
            <w:lang w:val="en-US" w:eastAsia="ja-JP"/>
          </w:rPr>
          <w:delText>Description</w:delText>
        </w:r>
        <w:bookmarkStart w:id="9705" w:name="_Toc491775839"/>
        <w:bookmarkEnd w:id="9705"/>
      </w:del>
    </w:p>
    <w:p w:rsidR="007A05F9" w:rsidDel="00A81686" w:rsidRDefault="003936FF" w:rsidP="00943D14">
      <w:pPr>
        <w:pStyle w:val="CETextBody"/>
        <w:ind w:left="141" w:hangingChars="64" w:hanging="141"/>
        <w:rPr>
          <w:del w:id="9706" w:author="Huy Duc. Nguyen" w:date="2017-08-29T13:07:00Z"/>
          <w:lang w:val="en-US" w:eastAsia="ja-JP"/>
        </w:rPr>
      </w:pPr>
      <w:del w:id="9707" w:author="Huy Duc. Nguyen" w:date="2017-08-29T13:07:00Z">
        <w:r w:rsidDel="00A81686">
          <w:rPr>
            <w:rFonts w:hint="eastAsia"/>
            <w:lang w:val="en-US" w:eastAsia="ja-JP"/>
          </w:rPr>
          <w:delText xml:space="preserve">  </w:delText>
        </w:r>
        <w:r w:rsidRPr="003936FF" w:rsidDel="00A81686">
          <w:rPr>
            <w:lang w:val="en-US" w:eastAsia="ja-JP"/>
          </w:rPr>
          <w:delText xml:space="preserve">Measure the video display performance (Frame per second) </w:delText>
        </w:r>
        <w:r w:rsidR="007470A9" w:rsidRPr="003936FF" w:rsidDel="00A81686">
          <w:rPr>
            <w:lang w:val="en-US" w:eastAsia="ja-JP"/>
          </w:rPr>
          <w:delText xml:space="preserve">of Center Information </w:delText>
        </w:r>
        <w:r w:rsidRPr="003936FF" w:rsidDel="00A81686">
          <w:rPr>
            <w:lang w:val="en-US" w:eastAsia="ja-JP"/>
          </w:rPr>
          <w:delText xml:space="preserve">when using media player to playback Video </w:delText>
        </w:r>
        <w:r w:rsidDel="00A81686">
          <w:rPr>
            <w:rFonts w:hint="eastAsia"/>
            <w:lang w:val="en-US" w:eastAsia="ja-JP"/>
          </w:rPr>
          <w:delText>on</w:delText>
        </w:r>
        <w:r w:rsidR="00726BFF" w:rsidDel="00A81686">
          <w:rPr>
            <w:rFonts w:hint="eastAsia"/>
            <w:lang w:val="en-US" w:eastAsia="ja-JP"/>
          </w:rPr>
          <w:delText xml:space="preserve">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r w:rsidRPr="003936FF" w:rsidDel="00A81686">
          <w:rPr>
            <w:lang w:val="en-US" w:eastAsia="ja-JP"/>
          </w:rPr>
          <w:delText>.</w:delText>
        </w:r>
        <w:bookmarkStart w:id="9708" w:name="_Toc491775840"/>
        <w:bookmarkEnd w:id="9708"/>
      </w:del>
    </w:p>
    <w:p w:rsidR="00AA357B" w:rsidRPr="004278D7" w:rsidDel="00A81686" w:rsidRDefault="00AA357B" w:rsidP="00AA357B">
      <w:pPr>
        <w:pStyle w:val="CETextBody"/>
        <w:rPr>
          <w:del w:id="9709" w:author="Huy Duc. Nguyen" w:date="2017-08-29T13:07:00Z"/>
          <w:lang w:val="en-US" w:eastAsia="ja-JP"/>
        </w:rPr>
      </w:pPr>
      <w:bookmarkStart w:id="9710" w:name="_Toc491775841"/>
      <w:bookmarkEnd w:id="9710"/>
    </w:p>
    <w:p w:rsidR="00AA357B" w:rsidRPr="00613E0B" w:rsidDel="00A81686" w:rsidRDefault="00AA357B" w:rsidP="00AA357B">
      <w:pPr>
        <w:pStyle w:val="CETextBody"/>
        <w:numPr>
          <w:ilvl w:val="0"/>
          <w:numId w:val="35"/>
        </w:numPr>
        <w:ind w:hanging="782"/>
        <w:rPr>
          <w:del w:id="9711" w:author="Huy Duc. Nguyen" w:date="2017-08-29T13:07:00Z"/>
          <w:lang w:val="en-US" w:eastAsia="ja-JP"/>
        </w:rPr>
      </w:pPr>
      <w:del w:id="9712" w:author="Huy Duc. Nguyen" w:date="2017-08-29T13:07:00Z">
        <w:r w:rsidRPr="00613E0B" w:rsidDel="00A81686">
          <w:rPr>
            <w:lang w:val="en-US" w:eastAsia="ja-JP"/>
          </w:rPr>
          <w:delText>Precondition</w:delText>
        </w:r>
        <w:bookmarkStart w:id="9713" w:name="_Toc491775842"/>
        <w:bookmarkEnd w:id="9713"/>
      </w:del>
    </w:p>
    <w:p w:rsidR="00AD799A" w:rsidDel="00A81686" w:rsidRDefault="00AD799A" w:rsidP="00AD799A">
      <w:pPr>
        <w:pStyle w:val="CETextBody"/>
        <w:numPr>
          <w:ilvl w:val="0"/>
          <w:numId w:val="125"/>
        </w:numPr>
        <w:rPr>
          <w:del w:id="9714" w:author="Huy Duc. Nguyen" w:date="2017-08-29T13:07:00Z"/>
          <w:lang w:val="en-US" w:eastAsia="ja-JP"/>
        </w:rPr>
      </w:pPr>
      <w:del w:id="9715" w:author="Huy Duc. Nguyen" w:date="2017-08-29T13:07:00Z">
        <w:r w:rsidRPr="003936FF" w:rsidDel="00A81686">
          <w:rPr>
            <w:rFonts w:hint="eastAsia"/>
            <w:lang w:val="en-US" w:eastAsia="ja-JP"/>
          </w:rPr>
          <w:delText xml:space="preserve">Measure on </w:delText>
        </w:r>
        <w:r w:rsidR="00290989" w:rsidRPr="000E2A9D" w:rsidDel="00A81686">
          <w:rPr>
            <w:lang w:val="en-US" w:eastAsia="ja-JP"/>
          </w:rPr>
          <w:delText>virtualization</w:delText>
        </w:r>
        <w:r w:rsidR="00290989" w:rsidRPr="000E2A9D" w:rsidDel="00A81686">
          <w:rPr>
            <w:rFonts w:hint="eastAsia"/>
            <w:lang w:val="en-US" w:eastAsia="ja-JP"/>
          </w:rPr>
          <w:delText xml:space="preserve"> </w:delText>
        </w:r>
        <w:r w:rsidR="00290989" w:rsidDel="00A81686">
          <w:rPr>
            <w:rFonts w:hint="eastAsia"/>
            <w:lang w:val="en-US" w:eastAsia="ja-JP"/>
          </w:rPr>
          <w:delText>PoC</w:delText>
        </w:r>
        <w:r w:rsidR="00290989" w:rsidRPr="003936FF" w:rsidDel="00A81686">
          <w:rPr>
            <w:rFonts w:hint="eastAsia"/>
            <w:lang w:val="en-US" w:eastAsia="ja-JP"/>
          </w:rPr>
          <w:delText xml:space="preserve"> </w:delText>
        </w:r>
        <w:r w:rsidDel="00A81686">
          <w:rPr>
            <w:rFonts w:hint="eastAsia"/>
            <w:lang w:val="en-US" w:eastAsia="ja-JP"/>
          </w:rPr>
          <w:delText>(Type</w:delText>
        </w:r>
        <w:r w:rsidR="00290989" w:rsidDel="00A81686">
          <w:rPr>
            <w:rFonts w:hint="eastAsia"/>
            <w:lang w:val="en-US" w:eastAsia="ja-JP"/>
          </w:rPr>
          <w:delText>1</w:delText>
        </w:r>
        <w:r w:rsidRPr="003936FF" w:rsidDel="00A81686">
          <w:rPr>
            <w:rFonts w:hint="eastAsia"/>
            <w:lang w:val="en-US" w:eastAsia="ja-JP"/>
          </w:rPr>
          <w:delText>)</w:delText>
        </w:r>
        <w:bookmarkStart w:id="9716" w:name="_Toc491775843"/>
        <w:bookmarkEnd w:id="9716"/>
      </w:del>
    </w:p>
    <w:p w:rsidR="007A3861" w:rsidRPr="00CB1864" w:rsidDel="00A81686" w:rsidRDefault="007A3861" w:rsidP="00955E9B">
      <w:pPr>
        <w:pStyle w:val="CETextBody"/>
        <w:numPr>
          <w:ilvl w:val="0"/>
          <w:numId w:val="125"/>
        </w:numPr>
        <w:ind w:left="426" w:hanging="284"/>
        <w:rPr>
          <w:del w:id="9717" w:author="Huy Duc. Nguyen" w:date="2017-08-29T13:07:00Z"/>
          <w:lang w:val="en-US" w:eastAsia="ja-JP"/>
        </w:rPr>
      </w:pPr>
      <w:del w:id="9718" w:author="Huy Duc. Nguyen" w:date="2017-08-29T13:07:00Z">
        <w:r w:rsidRPr="003936FF" w:rsidDel="00A81686">
          <w:rPr>
            <w:rFonts w:hint="eastAsia"/>
            <w:lang w:val="en-US" w:eastAsia="ja-JP"/>
          </w:rPr>
          <w:delText>Incorporate a mechanism to measure the fps (Frame per second) at media player using the following files.</w:delText>
        </w:r>
        <w:bookmarkStart w:id="9719" w:name="_Toc491775844"/>
        <w:bookmarkEnd w:id="9719"/>
      </w:del>
    </w:p>
    <w:p w:rsidR="007A3861" w:rsidRPr="006E4480" w:rsidDel="00A81686" w:rsidRDefault="007A3861" w:rsidP="007A3861">
      <w:pPr>
        <w:pStyle w:val="Caption"/>
        <w:ind w:left="422"/>
        <w:rPr>
          <w:del w:id="9720" w:author="Huy Duc. Nguyen" w:date="2017-08-29T13:07:00Z"/>
          <w:lang w:eastAsia="ja-JP"/>
        </w:rPr>
      </w:pPr>
      <w:del w:id="9721"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9722" w:author="Kazuhiro Takagi" w:date="2017-03-21T15:02:00Z">
        <w:del w:id="9723" w:author="Huy Duc. Nguyen" w:date="2017-08-28T16:38:00Z">
          <w:r w:rsidR="00520A63" w:rsidDel="003B19D6">
            <w:rPr>
              <w:noProof/>
            </w:rPr>
            <w:delText>29</w:delText>
          </w:r>
        </w:del>
      </w:ins>
      <w:ins w:id="9724" w:author=" " w:date="2017-03-09T11:18:00Z">
        <w:del w:id="9725" w:author="Huy Duc. Nguyen" w:date="2017-08-28T16:38:00Z">
          <w:r w:rsidR="00442CC0" w:rsidDel="003B19D6">
            <w:rPr>
              <w:noProof/>
            </w:rPr>
            <w:delText>29</w:delText>
          </w:r>
        </w:del>
      </w:ins>
      <w:del w:id="9726" w:author="Huy Duc. Nguyen" w:date="2017-08-28T16:38:00Z">
        <w:r w:rsidR="00003FEB" w:rsidDel="003B19D6">
          <w:rPr>
            <w:noProof/>
          </w:rPr>
          <w:delText>32</w:delText>
        </w:r>
      </w:del>
      <w:del w:id="9727" w:author="Huy Duc. Nguyen" w:date="2017-08-29T13:07:00Z">
        <w:r w:rsidRPr="00BB3A0B" w:rsidDel="00A81686">
          <w:fldChar w:fldCharType="end"/>
        </w:r>
        <w:r w:rsidRPr="00BB3A0B" w:rsidDel="00A81686">
          <w:rPr>
            <w:rFonts w:hint="eastAsia"/>
            <w:lang w:eastAsia="ja-JP"/>
          </w:rPr>
          <w:delText xml:space="preserve">: </w:delText>
        </w:r>
        <w:r w:rsidRPr="00833211" w:rsidDel="00A81686">
          <w:rPr>
            <w:lang w:eastAsia="ja-JP"/>
          </w:rPr>
          <w:delText>Lists of Video attributes</w:delText>
        </w:r>
        <w:bookmarkStart w:id="9728" w:name="_Toc491775845"/>
        <w:bookmarkEnd w:id="9728"/>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Del="00A81686" w:rsidTr="007A3861">
        <w:trPr>
          <w:trHeight w:val="75"/>
          <w:jc w:val="center"/>
          <w:del w:id="9729"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730" w:author="Huy Duc. Nguyen" w:date="2017-08-29T13:07:00Z"/>
                <w:b/>
                <w:bCs/>
                <w:sz w:val="18"/>
                <w:szCs w:val="18"/>
              </w:rPr>
            </w:pPr>
            <w:del w:id="9731" w:author="Huy Duc. Nguyen" w:date="2017-08-29T13:07:00Z">
              <w:r w:rsidDel="00A81686">
                <w:rPr>
                  <w:rFonts w:hint="eastAsia"/>
                  <w:b/>
                  <w:bCs/>
                  <w:sz w:val="18"/>
                  <w:szCs w:val="18"/>
                </w:rPr>
                <w:delText>File name</w:delText>
              </w:r>
              <w:bookmarkStart w:id="9732" w:name="_Toc491775846"/>
              <w:bookmarkEnd w:id="9732"/>
            </w:del>
          </w:p>
        </w:tc>
        <w:tc>
          <w:tcPr>
            <w:tcW w:w="1061"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733" w:author="Huy Duc. Nguyen" w:date="2017-08-29T13:07:00Z"/>
                <w:sz w:val="18"/>
                <w:szCs w:val="18"/>
              </w:rPr>
            </w:pPr>
            <w:del w:id="9734" w:author="Huy Duc. Nguyen" w:date="2017-08-29T13:07:00Z">
              <w:r w:rsidDel="00A81686">
                <w:rPr>
                  <w:rFonts w:hint="eastAsia"/>
                  <w:b/>
                  <w:bCs/>
                  <w:sz w:val="18"/>
                  <w:szCs w:val="18"/>
                </w:rPr>
                <w:delText>size</w:delText>
              </w:r>
              <w:bookmarkStart w:id="9735" w:name="_Toc491775847"/>
              <w:bookmarkEnd w:id="9735"/>
            </w:del>
          </w:p>
        </w:tc>
        <w:tc>
          <w:tcPr>
            <w:tcW w:w="1062"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9736" w:author="Huy Duc. Nguyen" w:date="2017-08-29T13:07:00Z"/>
                <w:b/>
                <w:bCs/>
                <w:sz w:val="18"/>
                <w:szCs w:val="18"/>
              </w:rPr>
            </w:pPr>
            <w:del w:id="9737" w:author="Huy Duc. Nguyen" w:date="2017-08-29T13:07:00Z">
              <w:r w:rsidDel="00A81686">
                <w:rPr>
                  <w:rFonts w:hint="eastAsia"/>
                  <w:b/>
                  <w:bCs/>
                  <w:sz w:val="18"/>
                  <w:szCs w:val="18"/>
                </w:rPr>
                <w:delText>FPS</w:delText>
              </w:r>
              <w:bookmarkStart w:id="9738" w:name="_Toc491775848"/>
              <w:bookmarkEnd w:id="9738"/>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739" w:author="Huy Duc. Nguyen" w:date="2017-08-29T13:07:00Z"/>
                <w:sz w:val="18"/>
                <w:szCs w:val="18"/>
              </w:rPr>
            </w:pPr>
            <w:del w:id="9740" w:author="Huy Duc. Nguyen" w:date="2017-08-29T13:07:00Z">
              <w:r w:rsidDel="00A81686">
                <w:rPr>
                  <w:rFonts w:hint="eastAsia"/>
                  <w:b/>
                  <w:bCs/>
                  <w:sz w:val="18"/>
                  <w:szCs w:val="18"/>
                </w:rPr>
                <w:delText>Bitrate (Kbps)</w:delText>
              </w:r>
              <w:bookmarkStart w:id="9741" w:name="_Toc491775849"/>
              <w:bookmarkEnd w:id="9741"/>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9742" w:author="Huy Duc. Nguyen" w:date="2017-08-29T13:07:00Z"/>
                <w:b/>
                <w:bCs/>
                <w:sz w:val="18"/>
                <w:szCs w:val="18"/>
              </w:rPr>
            </w:pPr>
            <w:del w:id="9743" w:author="Huy Duc. Nguyen" w:date="2017-08-29T13:07:00Z">
              <w:r w:rsidDel="00A81686">
                <w:rPr>
                  <w:rFonts w:hint="eastAsia"/>
                  <w:b/>
                  <w:bCs/>
                  <w:sz w:val="18"/>
                  <w:szCs w:val="18"/>
                </w:rPr>
                <w:delText>Codec</w:delText>
              </w:r>
              <w:bookmarkStart w:id="9744" w:name="_Toc491775850"/>
              <w:bookmarkEnd w:id="9744"/>
            </w:del>
          </w:p>
        </w:tc>
        <w:bookmarkStart w:id="9745" w:name="_Toc491775851"/>
        <w:bookmarkEnd w:id="9745"/>
      </w:tr>
      <w:tr w:rsidR="007A3861" w:rsidDel="00A81686" w:rsidTr="00F950E6">
        <w:trPr>
          <w:trHeight w:val="218"/>
          <w:jc w:val="center"/>
          <w:del w:id="9746"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9747" w:author="Huy Duc. Nguyen" w:date="2017-08-29T13:07:00Z"/>
                <w:sz w:val="16"/>
                <w:szCs w:val="16"/>
              </w:rPr>
            </w:pPr>
            <w:del w:id="9748" w:author="Huy Duc. Nguyen" w:date="2017-08-29T13:07:00Z">
              <w:r w:rsidRPr="0028685B" w:rsidDel="00A81686">
                <w:rPr>
                  <w:sz w:val="16"/>
                  <w:szCs w:val="16"/>
                </w:rPr>
                <w:delText>big_buck_bunny_720p_h264.mp4</w:delText>
              </w:r>
              <w:bookmarkStart w:id="9749" w:name="_Toc491775852"/>
              <w:bookmarkEnd w:id="9749"/>
            </w:del>
          </w:p>
        </w:tc>
        <w:tc>
          <w:tcPr>
            <w:tcW w:w="1061" w:type="dxa"/>
            <w:tcBorders>
              <w:top w:val="single" w:sz="12" w:space="0" w:color="auto"/>
            </w:tcBorders>
            <w:vAlign w:val="center"/>
          </w:tcPr>
          <w:p w:rsidR="007A3861" w:rsidRPr="00C844A0" w:rsidDel="00A81686" w:rsidRDefault="007A3861" w:rsidP="00F950E6">
            <w:pPr>
              <w:pStyle w:val="Default"/>
              <w:jc w:val="both"/>
              <w:rPr>
                <w:del w:id="9750" w:author="Huy Duc. Nguyen" w:date="2017-08-29T13:07:00Z"/>
                <w:sz w:val="16"/>
                <w:szCs w:val="16"/>
              </w:rPr>
            </w:pPr>
            <w:del w:id="9751" w:author="Huy Duc. Nguyen" w:date="2017-08-29T13:07:00Z">
              <w:r w:rsidDel="00A81686">
                <w:rPr>
                  <w:rFonts w:hint="eastAsia"/>
                  <w:sz w:val="16"/>
                  <w:szCs w:val="16"/>
                </w:rPr>
                <w:delText>1280x720</w:delText>
              </w:r>
              <w:bookmarkStart w:id="9752" w:name="_Toc491775853"/>
              <w:bookmarkEnd w:id="9752"/>
            </w:del>
          </w:p>
        </w:tc>
        <w:tc>
          <w:tcPr>
            <w:tcW w:w="1062" w:type="dxa"/>
            <w:tcBorders>
              <w:top w:val="single" w:sz="12" w:space="0" w:color="auto"/>
            </w:tcBorders>
            <w:vAlign w:val="center"/>
          </w:tcPr>
          <w:p w:rsidR="007A3861" w:rsidRPr="00C844A0" w:rsidDel="00A81686" w:rsidRDefault="007A3861" w:rsidP="00F950E6">
            <w:pPr>
              <w:pStyle w:val="Default"/>
              <w:jc w:val="both"/>
              <w:rPr>
                <w:del w:id="9753" w:author="Huy Duc. Nguyen" w:date="2017-08-29T13:07:00Z"/>
                <w:sz w:val="16"/>
                <w:szCs w:val="16"/>
              </w:rPr>
            </w:pPr>
            <w:del w:id="9754" w:author="Huy Duc. Nguyen" w:date="2017-08-29T13:07:00Z">
              <w:r w:rsidDel="00A81686">
                <w:rPr>
                  <w:rFonts w:hint="eastAsia"/>
                  <w:sz w:val="16"/>
                  <w:szCs w:val="16"/>
                </w:rPr>
                <w:delText>24.000</w:delText>
              </w:r>
              <w:bookmarkStart w:id="9755" w:name="_Toc491775854"/>
              <w:bookmarkEnd w:id="9755"/>
            </w:del>
          </w:p>
        </w:tc>
        <w:tc>
          <w:tcPr>
            <w:tcW w:w="1062" w:type="dxa"/>
            <w:tcBorders>
              <w:top w:val="single" w:sz="12" w:space="0" w:color="auto"/>
            </w:tcBorders>
            <w:vAlign w:val="center"/>
          </w:tcPr>
          <w:p w:rsidR="007A3861" w:rsidRPr="00C844A0" w:rsidDel="00A81686" w:rsidRDefault="007A3861" w:rsidP="00F950E6">
            <w:pPr>
              <w:pStyle w:val="Default"/>
              <w:jc w:val="both"/>
              <w:rPr>
                <w:del w:id="9756" w:author="Huy Duc. Nguyen" w:date="2017-08-29T13:07:00Z"/>
                <w:sz w:val="16"/>
                <w:szCs w:val="16"/>
              </w:rPr>
            </w:pPr>
            <w:del w:id="9757" w:author="Huy Duc. Nguyen" w:date="2017-08-29T13:07:00Z">
              <w:r w:rsidDel="00A81686">
                <w:rPr>
                  <w:rFonts w:hint="eastAsia"/>
                  <w:sz w:val="16"/>
                  <w:szCs w:val="16"/>
                </w:rPr>
                <w:delText>5283</w:delText>
              </w:r>
              <w:bookmarkStart w:id="9758" w:name="_Toc491775855"/>
              <w:bookmarkEnd w:id="9758"/>
            </w:del>
          </w:p>
        </w:tc>
        <w:tc>
          <w:tcPr>
            <w:tcW w:w="1062" w:type="dxa"/>
            <w:tcBorders>
              <w:top w:val="single" w:sz="12" w:space="0" w:color="auto"/>
            </w:tcBorders>
            <w:vAlign w:val="center"/>
          </w:tcPr>
          <w:p w:rsidR="007A3861" w:rsidRPr="00C844A0" w:rsidDel="00A81686" w:rsidRDefault="007A3861" w:rsidP="00F950E6">
            <w:pPr>
              <w:pStyle w:val="Default"/>
              <w:jc w:val="both"/>
              <w:rPr>
                <w:del w:id="9759" w:author="Huy Duc. Nguyen" w:date="2017-08-29T13:07:00Z"/>
                <w:sz w:val="16"/>
                <w:szCs w:val="16"/>
              </w:rPr>
            </w:pPr>
            <w:del w:id="9760" w:author="Huy Duc. Nguyen" w:date="2017-08-29T13:07:00Z">
              <w:r w:rsidDel="00A81686">
                <w:rPr>
                  <w:rFonts w:hint="eastAsia"/>
                  <w:sz w:val="16"/>
                  <w:szCs w:val="16"/>
                </w:rPr>
                <w:delText>H.264</w:delText>
              </w:r>
              <w:bookmarkStart w:id="9761" w:name="_Toc491775856"/>
              <w:bookmarkEnd w:id="9761"/>
            </w:del>
          </w:p>
        </w:tc>
        <w:bookmarkStart w:id="9762" w:name="_Toc491775857"/>
        <w:bookmarkEnd w:id="9762"/>
      </w:tr>
      <w:tr w:rsidR="007A3861" w:rsidDel="00A81686" w:rsidTr="00F950E6">
        <w:trPr>
          <w:trHeight w:val="218"/>
          <w:jc w:val="center"/>
          <w:del w:id="9763" w:author="Huy Duc. Nguyen" w:date="2017-08-29T13:07:00Z"/>
        </w:trPr>
        <w:tc>
          <w:tcPr>
            <w:tcW w:w="4406" w:type="dxa"/>
            <w:tcBorders>
              <w:bottom w:val="single" w:sz="4" w:space="0" w:color="auto"/>
            </w:tcBorders>
            <w:vAlign w:val="center"/>
          </w:tcPr>
          <w:p w:rsidR="007A3861" w:rsidRPr="004160CB" w:rsidDel="00A81686" w:rsidRDefault="007A3861" w:rsidP="00F950E6">
            <w:pPr>
              <w:pStyle w:val="Default"/>
              <w:jc w:val="both"/>
              <w:rPr>
                <w:del w:id="9764" w:author="Huy Duc. Nguyen" w:date="2017-08-29T13:07:00Z"/>
                <w:sz w:val="16"/>
                <w:szCs w:val="16"/>
              </w:rPr>
            </w:pPr>
            <w:del w:id="9765" w:author="Huy Duc. Nguyen" w:date="2017-08-29T13:07:00Z">
              <w:r w:rsidRPr="00943D14" w:rsidDel="00A81686">
                <w:rPr>
                  <w:sz w:val="16"/>
                  <w:szCs w:val="16"/>
                </w:rPr>
                <w:delText>big_buck_bunny_720p_h264_60fps.mp4 (*1)</w:delText>
              </w:r>
              <w:bookmarkStart w:id="9766" w:name="_Toc491775858"/>
              <w:bookmarkEnd w:id="9766"/>
            </w:del>
          </w:p>
        </w:tc>
        <w:tc>
          <w:tcPr>
            <w:tcW w:w="1061" w:type="dxa"/>
            <w:tcBorders>
              <w:bottom w:val="single" w:sz="4" w:space="0" w:color="auto"/>
            </w:tcBorders>
            <w:vAlign w:val="center"/>
          </w:tcPr>
          <w:p w:rsidR="007A3861" w:rsidRPr="00C844A0" w:rsidDel="00A81686" w:rsidRDefault="007A3861" w:rsidP="00F950E6">
            <w:pPr>
              <w:pStyle w:val="Default"/>
              <w:jc w:val="both"/>
              <w:rPr>
                <w:del w:id="9767" w:author="Huy Duc. Nguyen" w:date="2017-08-29T13:07:00Z"/>
                <w:sz w:val="16"/>
                <w:szCs w:val="16"/>
              </w:rPr>
            </w:pPr>
            <w:del w:id="9768" w:author="Huy Duc. Nguyen" w:date="2017-08-29T13:07:00Z">
              <w:r w:rsidDel="00A81686">
                <w:rPr>
                  <w:rFonts w:hint="eastAsia"/>
                  <w:sz w:val="16"/>
                  <w:szCs w:val="16"/>
                </w:rPr>
                <w:delText>1280x720</w:delText>
              </w:r>
              <w:bookmarkStart w:id="9769" w:name="_Toc491775859"/>
              <w:bookmarkEnd w:id="9769"/>
            </w:del>
          </w:p>
        </w:tc>
        <w:tc>
          <w:tcPr>
            <w:tcW w:w="1062" w:type="dxa"/>
            <w:tcBorders>
              <w:bottom w:val="single" w:sz="4" w:space="0" w:color="auto"/>
            </w:tcBorders>
            <w:vAlign w:val="center"/>
          </w:tcPr>
          <w:p w:rsidR="007A3861" w:rsidRPr="00C844A0" w:rsidDel="00A81686" w:rsidRDefault="007A3861" w:rsidP="00F950E6">
            <w:pPr>
              <w:pStyle w:val="Default"/>
              <w:wordWrap w:val="0"/>
              <w:jc w:val="both"/>
              <w:rPr>
                <w:del w:id="9770" w:author="Huy Duc. Nguyen" w:date="2017-08-29T13:07:00Z"/>
                <w:sz w:val="16"/>
                <w:szCs w:val="16"/>
              </w:rPr>
            </w:pPr>
            <w:del w:id="9771" w:author="Huy Duc. Nguyen" w:date="2017-08-29T13:07:00Z">
              <w:r w:rsidDel="00A81686">
                <w:rPr>
                  <w:rFonts w:hint="eastAsia"/>
                  <w:sz w:val="16"/>
                  <w:szCs w:val="16"/>
                </w:rPr>
                <w:delText>60.000</w:delText>
              </w:r>
              <w:bookmarkStart w:id="9772" w:name="_Toc491775860"/>
              <w:bookmarkEnd w:id="9772"/>
            </w:del>
          </w:p>
        </w:tc>
        <w:tc>
          <w:tcPr>
            <w:tcW w:w="1062" w:type="dxa"/>
            <w:tcBorders>
              <w:bottom w:val="single" w:sz="4" w:space="0" w:color="auto"/>
            </w:tcBorders>
            <w:vAlign w:val="center"/>
          </w:tcPr>
          <w:p w:rsidR="007A3861" w:rsidRPr="000F76EF" w:rsidDel="00A81686" w:rsidRDefault="007A3861" w:rsidP="00F950E6">
            <w:pPr>
              <w:pStyle w:val="Default"/>
              <w:jc w:val="both"/>
              <w:rPr>
                <w:del w:id="9773" w:author="Huy Duc. Nguyen" w:date="2017-08-29T13:07:00Z"/>
                <w:sz w:val="16"/>
                <w:szCs w:val="16"/>
              </w:rPr>
            </w:pPr>
            <w:del w:id="9774" w:author="Huy Duc. Nguyen" w:date="2017-08-29T13:07:00Z">
              <w:r w:rsidRPr="00943D14" w:rsidDel="00A81686">
                <w:rPr>
                  <w:sz w:val="16"/>
                  <w:szCs w:val="16"/>
                </w:rPr>
                <w:delText>4889</w:delText>
              </w:r>
              <w:bookmarkStart w:id="9775" w:name="_Toc491775861"/>
              <w:bookmarkEnd w:id="9775"/>
            </w:del>
          </w:p>
        </w:tc>
        <w:tc>
          <w:tcPr>
            <w:tcW w:w="1062" w:type="dxa"/>
            <w:tcBorders>
              <w:bottom w:val="single" w:sz="4" w:space="0" w:color="auto"/>
            </w:tcBorders>
            <w:vAlign w:val="center"/>
          </w:tcPr>
          <w:p w:rsidR="007A3861" w:rsidRPr="00C844A0" w:rsidDel="00A81686" w:rsidRDefault="007A3861" w:rsidP="00F950E6">
            <w:pPr>
              <w:pStyle w:val="Default"/>
              <w:jc w:val="both"/>
              <w:rPr>
                <w:del w:id="9776" w:author="Huy Duc. Nguyen" w:date="2017-08-29T13:07:00Z"/>
                <w:sz w:val="16"/>
                <w:szCs w:val="16"/>
              </w:rPr>
            </w:pPr>
            <w:del w:id="9777" w:author="Huy Duc. Nguyen" w:date="2017-08-29T13:07:00Z">
              <w:r w:rsidDel="00A81686">
                <w:rPr>
                  <w:rFonts w:hint="eastAsia"/>
                  <w:sz w:val="16"/>
                  <w:szCs w:val="16"/>
                </w:rPr>
                <w:delText>H.264</w:delText>
              </w:r>
              <w:bookmarkStart w:id="9778" w:name="_Toc491775862"/>
              <w:bookmarkEnd w:id="9778"/>
            </w:del>
          </w:p>
        </w:tc>
        <w:bookmarkStart w:id="9779" w:name="_Toc491775863"/>
        <w:bookmarkEnd w:id="9779"/>
      </w:tr>
      <w:tr w:rsidR="00F30909" w:rsidDel="00A81686" w:rsidTr="00F30909">
        <w:trPr>
          <w:trHeight w:val="258"/>
          <w:jc w:val="center"/>
          <w:del w:id="9780" w:author="Huy Duc. Nguyen" w:date="2017-08-29T13:07:00Z"/>
        </w:trPr>
        <w:tc>
          <w:tcPr>
            <w:tcW w:w="8653" w:type="dxa"/>
            <w:gridSpan w:val="5"/>
            <w:tcBorders>
              <w:left w:val="nil"/>
              <w:bottom w:val="nil"/>
              <w:right w:val="nil"/>
            </w:tcBorders>
            <w:vAlign w:val="center"/>
          </w:tcPr>
          <w:p w:rsidR="00F30909" w:rsidRPr="00F950E6" w:rsidDel="00A81686" w:rsidRDefault="00F30909" w:rsidP="00F950E6">
            <w:pPr>
              <w:pStyle w:val="Default"/>
              <w:jc w:val="right"/>
              <w:rPr>
                <w:del w:id="9781" w:author="Huy Duc. Nguyen" w:date="2017-08-29T13:07:00Z"/>
                <w:sz w:val="16"/>
                <w:szCs w:val="16"/>
              </w:rPr>
            </w:pPr>
            <w:del w:id="9782" w:author="Huy Duc. Nguyen" w:date="2017-08-29T13:07:00Z">
              <w:r w:rsidRPr="00F950E6" w:rsidDel="00A81686">
                <w:rPr>
                  <w:sz w:val="16"/>
                  <w:szCs w:val="16"/>
                </w:rPr>
                <w:delText>*1 : re-encoding big_buck_bunny_720p_h264.mp4 to FPS 60</w:delText>
              </w:r>
              <w:bookmarkStart w:id="9783" w:name="_Toc491775864"/>
              <w:bookmarkEnd w:id="9783"/>
            </w:del>
          </w:p>
        </w:tc>
        <w:bookmarkStart w:id="9784" w:name="_Toc491775865"/>
        <w:bookmarkEnd w:id="9784"/>
      </w:tr>
    </w:tbl>
    <w:p w:rsidR="00B45CE0" w:rsidDel="00A81686" w:rsidRDefault="00B45CE0" w:rsidP="00B45CE0">
      <w:pPr>
        <w:pStyle w:val="CETextBody"/>
        <w:numPr>
          <w:ilvl w:val="0"/>
          <w:numId w:val="251"/>
        </w:numPr>
        <w:rPr>
          <w:ins w:id="9785" w:author=" " w:date="2017-03-14T18:32:00Z"/>
          <w:del w:id="9786" w:author="Huy Duc. Nguyen" w:date="2017-08-29T13:07:00Z"/>
          <w:lang w:val="en-US" w:eastAsia="ja-JP"/>
        </w:rPr>
      </w:pPr>
      <w:ins w:id="9787" w:author=" " w:date="2017-03-14T18:32:00Z">
        <w:del w:id="9788" w:author="Huy Duc. Nguyen" w:date="2017-08-29T13:07:00Z">
          <w:r w:rsidRPr="009A78D4" w:rsidDel="00A81686">
            <w:rPr>
              <w:lang w:val="en-US" w:eastAsia="ja-JP"/>
            </w:rPr>
            <w:delText>Disable automatic playback of</w:delText>
          </w:r>
          <w:r w:rsidDel="00A81686">
            <w:rPr>
              <w:rFonts w:hint="eastAsia"/>
              <w:lang w:val="en-US" w:eastAsia="ja-JP"/>
            </w:rPr>
            <w:delText xml:space="preserve"> Video/Audio playback app</w:delText>
          </w:r>
          <w:r w:rsidRPr="009A78D4" w:rsidDel="00A81686">
            <w:rPr>
              <w:lang w:val="en-US" w:eastAsia="ja-JP"/>
            </w:rPr>
            <w:delText>.</w:delText>
          </w:r>
          <w:bookmarkStart w:id="9789" w:name="_Toc491775866"/>
          <w:bookmarkEnd w:id="9789"/>
        </w:del>
      </w:ins>
    </w:p>
    <w:p w:rsidR="00B45CE0" w:rsidDel="00A81686" w:rsidRDefault="00B45CE0" w:rsidP="00B45CE0">
      <w:pPr>
        <w:pStyle w:val="CETextBody"/>
        <w:numPr>
          <w:ilvl w:val="0"/>
          <w:numId w:val="300"/>
        </w:numPr>
        <w:rPr>
          <w:ins w:id="9790" w:author=" " w:date="2017-03-14T18:32:00Z"/>
          <w:del w:id="9791" w:author="Huy Duc. Nguyen" w:date="2017-08-29T13:07:00Z"/>
          <w:lang w:val="en-US" w:eastAsia="ja-JP"/>
        </w:rPr>
      </w:pPr>
      <w:ins w:id="9792" w:author=" " w:date="2017-03-14T18:32:00Z">
        <w:del w:id="9793" w:author="Huy Duc. Nguyen" w:date="2017-08-29T13:07:00Z">
          <w:r w:rsidDel="00A81686">
            <w:rPr>
              <w:noProof/>
              <w:lang w:val="en-US"/>
            </w:rPr>
            <mc:AlternateContent>
              <mc:Choice Requires="wps">
                <w:drawing>
                  <wp:anchor distT="0" distB="0" distL="114300" distR="114300" simplePos="0" relativeHeight="251783680" behindDoc="0" locked="0" layoutInCell="1" allowOverlap="1" wp14:anchorId="20354BC5" wp14:editId="37A88B13">
                    <wp:simplePos x="0" y="0"/>
                    <wp:positionH relativeFrom="column">
                      <wp:posOffset>382905</wp:posOffset>
                    </wp:positionH>
                    <wp:positionV relativeFrom="paragraph">
                      <wp:posOffset>175260</wp:posOffset>
                    </wp:positionV>
                    <wp:extent cx="5495925" cy="216000"/>
                    <wp:effectExtent l="0" t="0" r="28575" b="12700"/>
                    <wp:wrapNone/>
                    <wp:docPr id="250" name="テキスト ボックス 250"/>
                    <wp:cNvGraphicFramePr/>
                    <a:graphic xmlns:a="http://schemas.openxmlformats.org/drawingml/2006/main">
                      <a:graphicData uri="http://schemas.microsoft.com/office/word/2010/wordprocessingShape">
                        <wps:wsp>
                          <wps:cNvSpPr txBox="1"/>
                          <wps:spPr>
                            <a:xfrm>
                              <a:off x="0" y="0"/>
                              <a:ext cx="5495925" cy="21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BC5" id="テキスト ボックス 250" o:spid="_x0000_s1137" type="#_x0000_t202" style="position:absolute;left:0;text-align:left;margin-left:30.15pt;margin-top:13.8pt;width:432.75pt;height:17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gramStart"/>
                          <w:r w:rsidRPr="005F0F21">
                            <w:rPr>
                              <w:rFonts w:ascii="Courier New" w:hAnsi="Courier New" w:cs="Courier New"/>
                              <w:sz w:val="18"/>
                              <w:szCs w:val="18"/>
                              <w:lang w:val="en-US" w:eastAsia="ja-JP"/>
                            </w:rPr>
                            <w:t>salvator-x</w:t>
                          </w:r>
                          <w:proofErr w:type="gramEnd"/>
                          <w:r w:rsidRPr="005F0F21">
                            <w:rPr>
                              <w:rFonts w:ascii="Courier New" w:hAnsi="Courier New" w:cs="Courier New"/>
                              <w:sz w:val="18"/>
                              <w:szCs w:val="18"/>
                              <w:lang w:val="en-US" w:eastAsia="ja-JP"/>
                            </w:rPr>
                            <w:t xml:space="preserve"> login: root</w:t>
                          </w:r>
                        </w:p>
                      </w:txbxContent>
                    </v:textbox>
                  </v:shape>
                </w:pict>
              </mc:Fallback>
            </mc:AlternateContent>
          </w:r>
          <w:r w:rsidDel="00A81686">
            <w:rPr>
              <w:rFonts w:hint="eastAsia"/>
              <w:lang w:val="en-US" w:eastAsia="ja-JP"/>
            </w:rPr>
            <w:delText>Login to Linux.</w:delText>
          </w:r>
          <w:bookmarkStart w:id="9794" w:name="_Toc491775867"/>
          <w:bookmarkEnd w:id="9794"/>
        </w:del>
      </w:ins>
    </w:p>
    <w:p w:rsidR="00B45CE0" w:rsidRPr="00080D59" w:rsidDel="00A81686" w:rsidRDefault="00B45CE0" w:rsidP="00B45CE0">
      <w:pPr>
        <w:pStyle w:val="CETextBody"/>
        <w:rPr>
          <w:ins w:id="9795" w:author=" " w:date="2017-03-14T18:32:00Z"/>
          <w:del w:id="9796" w:author="Huy Duc. Nguyen" w:date="2017-08-29T13:07:00Z"/>
          <w:rFonts w:asciiTheme="majorHAnsi" w:hAnsiTheme="majorHAnsi" w:cstheme="majorHAnsi"/>
          <w:lang w:val="en-US" w:eastAsia="ja-JP"/>
        </w:rPr>
      </w:pPr>
      <w:bookmarkStart w:id="9797" w:name="_Toc491775868"/>
      <w:bookmarkEnd w:id="9797"/>
    </w:p>
    <w:p w:rsidR="00B45CE0" w:rsidRPr="00645F4F" w:rsidDel="00A81686" w:rsidRDefault="00B45CE0" w:rsidP="00B45CE0">
      <w:pPr>
        <w:pStyle w:val="CETextBody"/>
        <w:numPr>
          <w:ilvl w:val="0"/>
          <w:numId w:val="300"/>
        </w:numPr>
        <w:rPr>
          <w:ins w:id="9798" w:author=" " w:date="2017-03-14T18:32:00Z"/>
          <w:del w:id="9799" w:author="Huy Duc. Nguyen" w:date="2017-08-29T13:07:00Z"/>
          <w:lang w:val="en-US" w:eastAsia="ja-JP"/>
        </w:rPr>
      </w:pPr>
      <w:ins w:id="9800" w:author=" " w:date="2017-03-14T18:32:00Z">
        <w:del w:id="9801" w:author="Huy Duc. Nguyen" w:date="2017-08-29T13:07:00Z">
          <w:r w:rsidDel="00A81686">
            <w:rPr>
              <w:noProof/>
              <w:lang w:val="en-US"/>
            </w:rPr>
            <mc:AlternateContent>
              <mc:Choice Requires="wps">
                <w:drawing>
                  <wp:anchor distT="0" distB="0" distL="114300" distR="114300" simplePos="0" relativeHeight="251784704" behindDoc="0" locked="0" layoutInCell="1" allowOverlap="1" wp14:anchorId="57EC2ED1" wp14:editId="1ACCFCBE">
                    <wp:simplePos x="0" y="0"/>
                    <wp:positionH relativeFrom="column">
                      <wp:posOffset>382905</wp:posOffset>
                    </wp:positionH>
                    <wp:positionV relativeFrom="paragraph">
                      <wp:posOffset>165100</wp:posOffset>
                    </wp:positionV>
                    <wp:extent cx="5495925" cy="215900"/>
                    <wp:effectExtent l="0" t="0" r="28575" b="12700"/>
                    <wp:wrapNone/>
                    <wp:docPr id="252" name="テキスト ボックス 252"/>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 cd /etc/init.d/</w:t>
                                </w:r>
                              </w:p>
                              <w:p w:rsidR="005B1E90" w:rsidRPr="005F0F21" w:rsidRDefault="005B1E90"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2ED1" id="テキスト ボックス 252" o:spid="_x0000_s1138" type="#_x0000_t202" style="position:absolute;left:0;text-align:left;margin-left:30.15pt;margin-top:13pt;width:432.75pt;height:17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 cd /</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w:t>
                          </w:r>
                        </w:p>
                        <w:p w:rsidR="005B1E90" w:rsidRPr="005F0F21" w:rsidRDefault="005B1E90" w:rsidP="00B45CE0">
                          <w:pPr>
                            <w:rPr>
                              <w:rFonts w:ascii="Courier New" w:hAnsi="Courier New" w:cs="Courier New"/>
                              <w:sz w:val="18"/>
                              <w:szCs w:val="18"/>
                              <w:lang w:val="en-US" w:eastAsia="ja-JP"/>
                            </w:rPr>
                          </w:pPr>
                        </w:p>
                      </w:txbxContent>
                    </v:textbox>
                  </v:shape>
                </w:pict>
              </mc:Fallback>
            </mc:AlternateContent>
          </w:r>
          <w:r w:rsidRPr="00645F4F" w:rsidDel="00A81686">
            <w:rPr>
              <w:lang w:val="en-US" w:eastAsia="ja-JP"/>
            </w:rPr>
            <w:delText>Run the following command</w:delText>
          </w:r>
          <w:r w:rsidRPr="009B0C20" w:rsidDel="00A81686">
            <w:rPr>
              <w:rFonts w:hint="eastAsia"/>
              <w:lang w:val="en-US" w:eastAsia="ja-JP"/>
            </w:rPr>
            <w:delText xml:space="preserve"> </w:delText>
          </w:r>
          <w:r w:rsidDel="00A81686">
            <w:rPr>
              <w:rFonts w:hint="eastAsia"/>
              <w:lang w:val="en-US" w:eastAsia="ja-JP"/>
            </w:rPr>
            <w:delText xml:space="preserve">to </w:delText>
          </w:r>
          <w:r w:rsidDel="00A81686">
            <w:delText>change</w:delText>
          </w:r>
          <w:r w:rsidDel="00A81686">
            <w:rPr>
              <w:rFonts w:hint="eastAsia"/>
              <w:lang w:eastAsia="ja-JP"/>
            </w:rPr>
            <w:delText xml:space="preserve"> the </w:delText>
          </w:r>
          <w:r w:rsidDel="00A81686">
            <w:delText>directory</w:delText>
          </w:r>
          <w:r w:rsidRPr="00645F4F" w:rsidDel="00A81686">
            <w:rPr>
              <w:lang w:val="en-US" w:eastAsia="ja-JP"/>
            </w:rPr>
            <w:delText>.</w:delText>
          </w:r>
          <w:bookmarkStart w:id="9802" w:name="_Toc491775869"/>
          <w:bookmarkEnd w:id="9802"/>
        </w:del>
      </w:ins>
    </w:p>
    <w:p w:rsidR="00B45CE0" w:rsidRPr="002B0066" w:rsidDel="00A81686" w:rsidRDefault="00B45CE0" w:rsidP="00B45CE0">
      <w:pPr>
        <w:pStyle w:val="CETextBody"/>
        <w:tabs>
          <w:tab w:val="left" w:pos="8364"/>
        </w:tabs>
        <w:rPr>
          <w:ins w:id="9803" w:author=" " w:date="2017-03-14T18:32:00Z"/>
          <w:del w:id="9804" w:author="Huy Duc. Nguyen" w:date="2017-08-29T13:07:00Z"/>
          <w:rFonts w:ascii="Arial" w:hAnsi="Arial" w:cs="Arial"/>
          <w:lang w:val="en-US" w:eastAsia="ja-JP"/>
        </w:rPr>
      </w:pPr>
      <w:bookmarkStart w:id="9805" w:name="_Toc491775870"/>
      <w:bookmarkEnd w:id="9805"/>
    </w:p>
    <w:p w:rsidR="00B45CE0" w:rsidRPr="00645F4F" w:rsidDel="00A81686" w:rsidRDefault="00B45CE0" w:rsidP="00B45CE0">
      <w:pPr>
        <w:pStyle w:val="CETextBody"/>
        <w:numPr>
          <w:ilvl w:val="0"/>
          <w:numId w:val="300"/>
        </w:numPr>
        <w:rPr>
          <w:ins w:id="9806" w:author=" " w:date="2017-03-14T18:32:00Z"/>
          <w:del w:id="9807" w:author="Huy Duc. Nguyen" w:date="2017-08-29T13:07:00Z"/>
          <w:lang w:val="en-US" w:eastAsia="ja-JP"/>
        </w:rPr>
      </w:pPr>
      <w:ins w:id="9808" w:author=" " w:date="2017-03-14T18:32:00Z">
        <w:del w:id="9809" w:author="Huy Duc. Nguyen" w:date="2017-08-29T13:07:00Z">
          <w:r w:rsidDel="00A81686">
            <w:rPr>
              <w:noProof/>
              <w:lang w:val="en-US"/>
            </w:rPr>
            <mc:AlternateContent>
              <mc:Choice Requires="wps">
                <w:drawing>
                  <wp:anchor distT="0" distB="0" distL="114300" distR="114300" simplePos="0" relativeHeight="251785728" behindDoc="0" locked="0" layoutInCell="1" allowOverlap="1" wp14:anchorId="4508BF51" wp14:editId="7BA06C66">
                    <wp:simplePos x="0" y="0"/>
                    <wp:positionH relativeFrom="column">
                      <wp:posOffset>382905</wp:posOffset>
                    </wp:positionH>
                    <wp:positionV relativeFrom="paragraph">
                      <wp:posOffset>163830</wp:posOffset>
                    </wp:positionV>
                    <wp:extent cx="5495925" cy="215900"/>
                    <wp:effectExtent l="0" t="0" r="28575" b="12700"/>
                    <wp:wrapNone/>
                    <wp:docPr id="290" name="テキスト ボックス 290"/>
                    <wp:cNvGraphicFramePr/>
                    <a:graphic xmlns:a="http://schemas.openxmlformats.org/drawingml/2006/main">
                      <a:graphicData uri="http://schemas.microsoft.com/office/word/2010/wordprocessingShape">
                        <wps:wsp>
                          <wps:cNvSpPr txBox="1"/>
                          <wps:spPr>
                            <a:xfrm>
                              <a:off x="0" y="0"/>
                              <a:ext cx="5495925"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F0F21" w:rsidRDefault="005B1E90" w:rsidP="00B45CE0">
                                <w:pPr>
                                  <w:rPr>
                                    <w:rFonts w:ascii="Courier New" w:hAnsi="Courier New" w:cs="Courier New"/>
                                    <w:sz w:val="18"/>
                                    <w:szCs w:val="18"/>
                                    <w:lang w:val="en-US" w:eastAsia="ja-JP"/>
                                  </w:rPr>
                                </w:pPr>
                                <w:r w:rsidRPr="005F0F21">
                                  <w:rPr>
                                    <w:rFonts w:ascii="Courier New" w:hAnsi="Courier New" w:cs="Courier New"/>
                                    <w:sz w:val="18"/>
                                    <w:szCs w:val="18"/>
                                    <w:lang w:val="en-US" w:eastAsia="ja-JP"/>
                                  </w:rPr>
                                  <w:t>root@salvator-x:/etc/init.d# vi rundemo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8BF51" id="テキスト ボックス 290" o:spid="_x0000_s1139" type="#_x0000_t202" style="position:absolute;left:0;text-align:left;margin-left:30.15pt;margin-top:12.9pt;width:432.75pt;height:17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" fillcolor="white [3201]" strokeweight=".5pt">
                    <v:textbox>
                      <w:txbxContent>
                        <w:p w:rsidR="005B1E90" w:rsidRPr="005F0F21" w:rsidRDefault="005B1E90" w:rsidP="00B45CE0">
                          <w:pPr>
                            <w:rPr>
                              <w:rFonts w:ascii="Courier New" w:hAnsi="Courier New" w:cs="Courier New"/>
                              <w:sz w:val="18"/>
                              <w:szCs w:val="18"/>
                              <w:lang w:val="en-US" w:eastAsia="ja-JP"/>
                            </w:rPr>
                          </w:pPr>
                          <w:proofErr w:type="spellStart"/>
                          <w:r w:rsidRPr="005F0F21">
                            <w:rPr>
                              <w:rFonts w:ascii="Courier New" w:hAnsi="Courier New" w:cs="Courier New"/>
                              <w:sz w:val="18"/>
                              <w:szCs w:val="18"/>
                              <w:lang w:val="en-US" w:eastAsia="ja-JP"/>
                            </w:rPr>
                            <w:t>root@salvator-x</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etc</w:t>
                          </w:r>
                          <w:proofErr w:type="spellEnd"/>
                          <w:r w:rsidRPr="005F0F21">
                            <w:rPr>
                              <w:rFonts w:ascii="Courier New" w:hAnsi="Courier New" w:cs="Courier New"/>
                              <w:sz w:val="18"/>
                              <w:szCs w:val="18"/>
                              <w:lang w:val="en-US" w:eastAsia="ja-JP"/>
                            </w:rPr>
                            <w:t>/</w:t>
                          </w:r>
                          <w:proofErr w:type="spellStart"/>
                          <w:r w:rsidRPr="005F0F21">
                            <w:rPr>
                              <w:rFonts w:ascii="Courier New" w:hAnsi="Courier New" w:cs="Courier New"/>
                              <w:sz w:val="18"/>
                              <w:szCs w:val="18"/>
                              <w:lang w:val="en-US" w:eastAsia="ja-JP"/>
                            </w:rPr>
                            <w:t>init.d</w:t>
                          </w:r>
                          <w:proofErr w:type="spellEnd"/>
                          <w:r w:rsidRPr="005F0F21">
                            <w:rPr>
                              <w:rFonts w:ascii="Courier New" w:hAnsi="Courier New" w:cs="Courier New"/>
                              <w:sz w:val="18"/>
                              <w:szCs w:val="18"/>
                              <w:lang w:val="en-US" w:eastAsia="ja-JP"/>
                            </w:rPr>
                            <w:t xml:space="preserve"># </w:t>
                          </w:r>
                          <w:proofErr w:type="gramStart"/>
                          <w:r w:rsidRPr="005F0F21">
                            <w:rPr>
                              <w:rFonts w:ascii="Courier New" w:hAnsi="Courier New" w:cs="Courier New"/>
                              <w:sz w:val="18"/>
                              <w:szCs w:val="18"/>
                              <w:lang w:val="en-US" w:eastAsia="ja-JP"/>
                            </w:rPr>
                            <w:t>vi</w:t>
                          </w:r>
                          <w:proofErr w:type="gramEnd"/>
                          <w:r w:rsidRPr="005F0F21">
                            <w:rPr>
                              <w:rFonts w:ascii="Courier New" w:hAnsi="Courier New" w:cs="Courier New"/>
                              <w:sz w:val="18"/>
                              <w:szCs w:val="18"/>
                              <w:lang w:val="en-US" w:eastAsia="ja-JP"/>
                            </w:rPr>
                            <w:t xml:space="preserve"> </w:t>
                          </w:r>
                          <w:proofErr w:type="spellStart"/>
                          <w:r w:rsidRPr="005F0F21">
                            <w:rPr>
                              <w:rFonts w:ascii="Courier New" w:hAnsi="Courier New" w:cs="Courier New"/>
                              <w:sz w:val="18"/>
                              <w:szCs w:val="18"/>
                              <w:lang w:val="en-US" w:eastAsia="ja-JP"/>
                            </w:rPr>
                            <w:t>rundemo</w:t>
                          </w:r>
                          <w:proofErr w:type="spellEnd"/>
                        </w:p>
                      </w:txbxContent>
                    </v:textbox>
                  </v:shape>
                </w:pict>
              </mc:Fallback>
            </mc:AlternateContent>
          </w:r>
          <w:r w:rsidDel="00A81686">
            <w:rPr>
              <w:rFonts w:hint="eastAsia"/>
              <w:lang w:val="en-US" w:eastAsia="ja-JP"/>
            </w:rPr>
            <w:delText xml:space="preserve">Edit </w:delText>
          </w:r>
          <w:r w:rsidDel="00A81686">
            <w:rPr>
              <w:lang w:val="en-US" w:eastAsia="ja-JP"/>
            </w:rPr>
            <w:delText>“</w:delText>
          </w:r>
          <w:r w:rsidRPr="00997E4E" w:rsidDel="00A81686">
            <w:rPr>
              <w:lang w:val="en-US" w:eastAsia="ja-JP"/>
            </w:rPr>
            <w:delText>rundemo</w:delText>
          </w:r>
          <w:r w:rsidDel="00A81686">
            <w:rPr>
              <w:lang w:val="en-US" w:eastAsia="ja-JP"/>
            </w:rPr>
            <w:delText>”</w:delText>
          </w:r>
          <w:r w:rsidDel="00A81686">
            <w:rPr>
              <w:rFonts w:hint="eastAsia"/>
              <w:lang w:val="en-US" w:eastAsia="ja-JP"/>
            </w:rPr>
            <w:delText xml:space="preserve">  file.</w:delText>
          </w:r>
          <w:bookmarkStart w:id="9810" w:name="_Toc491775871"/>
          <w:bookmarkEnd w:id="9810"/>
        </w:del>
      </w:ins>
    </w:p>
    <w:p w:rsidR="00B45CE0" w:rsidDel="00A81686" w:rsidRDefault="00B45CE0" w:rsidP="00B45CE0">
      <w:pPr>
        <w:pStyle w:val="CETextBody"/>
        <w:tabs>
          <w:tab w:val="left" w:pos="8364"/>
        </w:tabs>
        <w:rPr>
          <w:ins w:id="9811" w:author=" " w:date="2017-03-14T18:32:00Z"/>
          <w:del w:id="9812" w:author="Huy Duc. Nguyen" w:date="2017-08-29T13:07:00Z"/>
          <w:rFonts w:ascii="Arial" w:hAnsi="Arial" w:cs="Arial"/>
          <w:lang w:val="en-US" w:eastAsia="ja-JP"/>
        </w:rPr>
      </w:pPr>
      <w:bookmarkStart w:id="9813" w:name="_Toc491775872"/>
      <w:bookmarkEnd w:id="9813"/>
    </w:p>
    <w:p w:rsidR="00B45CE0" w:rsidRPr="007A57A8" w:rsidDel="00A81686" w:rsidRDefault="00B45CE0" w:rsidP="00B45CE0">
      <w:pPr>
        <w:pStyle w:val="CETextBody"/>
        <w:numPr>
          <w:ilvl w:val="0"/>
          <w:numId w:val="300"/>
        </w:numPr>
        <w:rPr>
          <w:ins w:id="9814" w:author=" " w:date="2017-03-14T18:32:00Z"/>
          <w:del w:id="9815" w:author="Huy Duc. Nguyen" w:date="2017-08-29T13:07:00Z"/>
          <w:lang w:val="en-US" w:eastAsia="ja-JP"/>
        </w:rPr>
      </w:pPr>
      <w:ins w:id="9816" w:author=" " w:date="2017-03-14T18:32:00Z">
        <w:del w:id="9817" w:author="Huy Duc. Nguyen" w:date="2017-08-29T13:07:00Z">
          <w:r w:rsidRPr="007A57A8" w:rsidDel="00A81686">
            <w:rPr>
              <w:lang w:val="en-US" w:eastAsia="ja-JP"/>
            </w:rPr>
            <w:delText>Enter "i" for insert mode</w:delText>
          </w:r>
          <w:bookmarkStart w:id="9818" w:name="_Toc491775873"/>
          <w:bookmarkEnd w:id="9818"/>
        </w:del>
      </w:ins>
    </w:p>
    <w:p w:rsidR="00B45CE0" w:rsidRPr="007A57A8" w:rsidDel="00A81686" w:rsidRDefault="00B45CE0" w:rsidP="00B45CE0">
      <w:pPr>
        <w:pStyle w:val="CETextBody"/>
        <w:numPr>
          <w:ilvl w:val="0"/>
          <w:numId w:val="300"/>
        </w:numPr>
        <w:rPr>
          <w:ins w:id="9819" w:author=" " w:date="2017-03-14T18:32:00Z"/>
          <w:del w:id="9820" w:author="Huy Duc. Nguyen" w:date="2017-08-29T13:07:00Z"/>
          <w:lang w:val="en-US" w:eastAsia="ja-JP"/>
        </w:rPr>
      </w:pPr>
      <w:ins w:id="9821" w:author=" " w:date="2017-03-14T18:32:00Z">
        <w:del w:id="9822" w:author="Huy Duc. Nguyen" w:date="2017-08-29T13:07:00Z">
          <w:r w:rsidRPr="007A57A8" w:rsidDel="00A81686">
            <w:rPr>
              <w:lang w:val="en-US" w:eastAsia="ja-JP"/>
            </w:rPr>
            <w:delText>Add a "#" to the beginning of "/home/root/movie/playloop.sh"</w:delText>
          </w:r>
          <w:bookmarkStart w:id="9823" w:name="_Toc491775874"/>
          <w:bookmarkEnd w:id="9823"/>
        </w:del>
      </w:ins>
    </w:p>
    <w:p w:rsidR="00B45CE0" w:rsidRPr="007A57A8" w:rsidDel="00A81686" w:rsidRDefault="00B45CE0" w:rsidP="00B45CE0">
      <w:pPr>
        <w:pStyle w:val="CETextBody"/>
        <w:numPr>
          <w:ilvl w:val="0"/>
          <w:numId w:val="300"/>
        </w:numPr>
        <w:rPr>
          <w:ins w:id="9824" w:author=" " w:date="2017-03-14T18:32:00Z"/>
          <w:del w:id="9825" w:author="Huy Duc. Nguyen" w:date="2017-08-29T13:07:00Z"/>
          <w:lang w:val="en-US" w:eastAsia="ja-JP"/>
        </w:rPr>
      </w:pPr>
      <w:ins w:id="9826" w:author=" " w:date="2017-03-14T18:32:00Z">
        <w:del w:id="9827" w:author="Huy Duc. Nguyen" w:date="2017-08-29T13:07:00Z">
          <w:r w:rsidRPr="007A57A8" w:rsidDel="00A81686">
            <w:rPr>
              <w:lang w:val="en-US" w:eastAsia="ja-JP"/>
            </w:rPr>
            <w:delText>Press "Esc" button for command mode</w:delText>
          </w:r>
          <w:bookmarkStart w:id="9828" w:name="_Toc491775875"/>
          <w:bookmarkEnd w:id="9828"/>
        </w:del>
      </w:ins>
    </w:p>
    <w:p w:rsidR="00B45CE0" w:rsidDel="00A81686" w:rsidRDefault="00B45CE0" w:rsidP="00B45CE0">
      <w:pPr>
        <w:pStyle w:val="CETextBody"/>
        <w:numPr>
          <w:ilvl w:val="0"/>
          <w:numId w:val="300"/>
        </w:numPr>
        <w:rPr>
          <w:ins w:id="9829" w:author=" " w:date="2017-03-14T18:32:00Z"/>
          <w:del w:id="9830" w:author="Huy Duc. Nguyen" w:date="2017-08-29T13:07:00Z"/>
          <w:lang w:val="en-US" w:eastAsia="ja-JP"/>
        </w:rPr>
      </w:pPr>
      <w:ins w:id="9831" w:author=" " w:date="2017-03-14T18:32:00Z">
        <w:del w:id="9832" w:author="Huy Duc. Nguyen" w:date="2017-08-29T13:07:00Z">
          <w:r w:rsidRPr="007A57A8" w:rsidDel="00A81686">
            <w:rPr>
              <w:lang w:val="en-US" w:eastAsia="ja-JP"/>
            </w:rPr>
            <w:delText>Press ":wq" button for write and finish</w:delText>
          </w:r>
          <w:bookmarkStart w:id="9833" w:name="_Toc491775876"/>
          <w:bookmarkEnd w:id="9833"/>
        </w:del>
      </w:ins>
    </w:p>
    <w:p w:rsidR="00B45CE0" w:rsidRPr="007A57A8" w:rsidDel="00A81686" w:rsidRDefault="00B45CE0" w:rsidP="00B45CE0">
      <w:pPr>
        <w:pStyle w:val="CETextBody"/>
        <w:numPr>
          <w:ilvl w:val="0"/>
          <w:numId w:val="300"/>
        </w:numPr>
        <w:rPr>
          <w:ins w:id="9834" w:author=" " w:date="2017-03-14T18:32:00Z"/>
          <w:del w:id="9835" w:author="Huy Duc. Nguyen" w:date="2017-08-29T13:07:00Z"/>
          <w:lang w:val="en-US" w:eastAsia="ja-JP"/>
        </w:rPr>
      </w:pPr>
      <w:ins w:id="9836" w:author=" " w:date="2017-03-14T18:32:00Z">
        <w:del w:id="9837" w:author="Huy Duc. Nguyen" w:date="2017-08-29T13:07:00Z">
          <w:r w:rsidDel="00A81686">
            <w:rPr>
              <w:rFonts w:hint="eastAsia"/>
              <w:lang w:val="en-US" w:eastAsia="ja-JP"/>
            </w:rPr>
            <w:delText>Reboot Salvator-X</w:delText>
          </w:r>
          <w:bookmarkStart w:id="9838" w:name="_Toc491775877"/>
          <w:bookmarkEnd w:id="9838"/>
        </w:del>
      </w:ins>
    </w:p>
    <w:p w:rsidR="00B45CE0" w:rsidDel="00A81686" w:rsidRDefault="00B45CE0" w:rsidP="00B45CE0">
      <w:pPr>
        <w:rPr>
          <w:ins w:id="9839" w:author=" " w:date="2017-03-14T18:32:00Z"/>
          <w:del w:id="9840" w:author="Huy Duc. Nguyen" w:date="2017-08-29T13:07:00Z"/>
          <w:sz w:val="22"/>
          <w:lang w:val="en-US" w:eastAsia="ja-JP"/>
        </w:rPr>
      </w:pPr>
      <w:ins w:id="9841" w:author=" " w:date="2017-03-14T18:32:00Z">
        <w:del w:id="9842" w:author="Huy Duc. Nguyen" w:date="2017-08-29T13:07:00Z">
          <w:r w:rsidDel="00A81686">
            <w:rPr>
              <w:lang w:val="en-US" w:eastAsia="ja-JP"/>
            </w:rPr>
            <w:br w:type="page"/>
          </w:r>
        </w:del>
      </w:ins>
    </w:p>
    <w:p w:rsidR="00B45CE0" w:rsidDel="00A81686" w:rsidRDefault="00B45CE0" w:rsidP="00B45CE0">
      <w:pPr>
        <w:pStyle w:val="CETextBody"/>
        <w:ind w:firstLineChars="350" w:firstLine="770"/>
        <w:rPr>
          <w:ins w:id="9843" w:author=" " w:date="2017-03-14T18:32:00Z"/>
          <w:del w:id="9844" w:author="Huy Duc. Nguyen" w:date="2017-08-29T13:07:00Z"/>
          <w:lang w:val="en-US" w:eastAsia="ja-JP"/>
        </w:rPr>
      </w:pPr>
      <w:ins w:id="9845" w:author=" " w:date="2017-03-14T18:32:00Z">
        <w:del w:id="9846" w:author="Huy Duc. Nguyen" w:date="2017-08-29T13:07:00Z">
          <w:r w:rsidRPr="007A57A8" w:rsidDel="00A81686">
            <w:rPr>
              <w:lang w:val="en-US" w:eastAsia="ja-JP"/>
            </w:rPr>
            <w:delText>Note) Delete "#" after the test</w:delText>
          </w:r>
          <w:bookmarkStart w:id="9847" w:name="_Toc491775878"/>
          <w:bookmarkEnd w:id="9847"/>
        </w:del>
      </w:ins>
    </w:p>
    <w:p w:rsidR="00B45CE0" w:rsidDel="00A81686" w:rsidRDefault="00B45CE0" w:rsidP="00B45CE0">
      <w:pPr>
        <w:pStyle w:val="CETextBody"/>
        <w:ind w:firstLineChars="350" w:firstLine="770"/>
        <w:rPr>
          <w:ins w:id="9848" w:author=" " w:date="2017-03-14T18:32:00Z"/>
          <w:del w:id="9849" w:author="Huy Duc. Nguyen" w:date="2017-08-29T13:07:00Z"/>
          <w:lang w:val="en-US" w:eastAsia="ja-JP"/>
        </w:rPr>
      </w:pPr>
      <w:ins w:id="9850" w:author=" " w:date="2017-03-14T18:32:00Z">
        <w:del w:id="9851" w:author="Huy Duc. Nguyen" w:date="2017-08-29T13:07:00Z">
          <w:r w:rsidDel="00A81686">
            <w:rPr>
              <w:noProof/>
              <w:lang w:val="en-US"/>
            </w:rPr>
            <mc:AlternateContent>
              <mc:Choice Requires="wps">
                <w:drawing>
                  <wp:anchor distT="0" distB="0" distL="114300" distR="114300" simplePos="0" relativeHeight="251786752" behindDoc="0" locked="0" layoutInCell="1" allowOverlap="1" wp14:anchorId="546B8D6C" wp14:editId="3D1D588D">
                    <wp:simplePos x="0" y="0"/>
                    <wp:positionH relativeFrom="column">
                      <wp:posOffset>544830</wp:posOffset>
                    </wp:positionH>
                    <wp:positionV relativeFrom="paragraph">
                      <wp:posOffset>1840230</wp:posOffset>
                    </wp:positionV>
                    <wp:extent cx="2514600" cy="209550"/>
                    <wp:effectExtent l="0" t="0" r="19050" b="19050"/>
                    <wp:wrapNone/>
                    <wp:docPr id="354" name="正方形/長方形 354"/>
                    <wp:cNvGraphicFramePr/>
                    <a:graphic xmlns:a="http://schemas.openxmlformats.org/drawingml/2006/main">
                      <a:graphicData uri="http://schemas.microsoft.com/office/word/2010/wordprocessingShape">
                        <wps:wsp>
                          <wps:cNvSpPr/>
                          <wps:spPr>
                            <a:xfrm>
                              <a:off x="0" y="0"/>
                              <a:ext cx="2514600" cy="209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8031" id="正方形/長方形 354" o:spid="_x0000_s1026" style="position:absolute;margin-left:42.9pt;margin-top:144.9pt;width:198pt;height:16.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" filled="f" strokecolor="#c0504d [3205]" strokeweight="2pt"/>
                </w:pict>
              </mc:Fallback>
            </mc:AlternateContent>
          </w:r>
          <w:r w:rsidDel="00A81686">
            <w:rPr>
              <w:noProof/>
              <w:lang w:val="en-US"/>
            </w:rPr>
            <mc:AlternateContent>
              <mc:Choice Requires="wps">
                <w:drawing>
                  <wp:inline distT="0" distB="0" distL="0" distR="0" wp14:anchorId="29DAFDC7" wp14:editId="51468BFD">
                    <wp:extent cx="5010150" cy="3067050"/>
                    <wp:effectExtent l="0" t="0" r="19050" b="19050"/>
                    <wp:docPr id="316" name="テキスト ボックス 316"/>
                    <wp:cNvGraphicFramePr/>
                    <a:graphic xmlns:a="http://schemas.openxmlformats.org/drawingml/2006/main">
                      <a:graphicData uri="http://schemas.microsoft.com/office/word/2010/wordprocessingShape">
                        <wps:wsp>
                          <wps:cNvSpPr txBox="1"/>
                          <wps:spPr>
                            <a:xfrm>
                              <a:off x="0" y="0"/>
                              <a:ext cx="5010150" cy="3067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#!/bin/sh</w:t>
                                </w: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XDG_RUNTIME_DIR=/run/user/root</w:t>
                                </w: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LD_LIBRARY_PATH=/home/root/Futuremark</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5</w:t>
                                </w: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cd /home/root/IMG_SDK35</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export WSEGL_ENABLE_TRIPLE_BUFFERING=2</w:t>
                                </w: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./OGLES3Coverflow -aasamples=4 -width=1920 -height=720 -posx=0 -posy=0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2</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sleep 180</w:t>
                                </w:r>
                              </w:p>
                              <w:p w:rsidR="005B1E90"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reboot</w:t>
                                </w:r>
                              </w:p>
                              <w:p w:rsidR="005B1E90" w:rsidRPr="00BA25C8" w:rsidRDefault="005B1E90" w:rsidP="00B45CE0">
                                <w:pPr>
                                  <w:rPr>
                                    <w:rFonts w:ascii="Courier New" w:hAnsi="Courier New" w:cs="Courier New"/>
                                    <w:sz w:val="18"/>
                                    <w:szCs w:val="18"/>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AFDC7" id="テキスト ボックス 316" o:spid="_x0000_s1140" type="#_x0000_t202" style="width:394.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" fillcolor="white [3201]" strokeweight=".5pt">
                    <v:textbox>
                      <w:txbxContent>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bin/</w:t>
                          </w:r>
                          <w:proofErr w:type="spellStart"/>
                          <w:r w:rsidRPr="00B90B82">
                            <w:rPr>
                              <w:rFonts w:ascii="Courier New" w:hAnsi="Courier New" w:cs="Courier New"/>
                              <w:sz w:val="18"/>
                              <w:szCs w:val="18"/>
                              <w:lang w:val="en-US" w:eastAsia="ja-JP"/>
                            </w:rPr>
                            <w:t>sh</w:t>
                          </w:r>
                          <w:proofErr w:type="spellEnd"/>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XDG_RUNTIME_DIR=/run/user/root</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LD_LIBRARY_PATH=/home/root/</w:t>
                          </w:r>
                          <w:proofErr w:type="spellStart"/>
                          <w:r w:rsidRPr="00B90B82">
                            <w:rPr>
                              <w:rFonts w:ascii="Courier New" w:hAnsi="Courier New" w:cs="Courier New"/>
                              <w:sz w:val="18"/>
                              <w:szCs w:val="18"/>
                              <w:lang w:val="en-US" w:eastAsia="ja-JP"/>
                            </w:rPr>
                            <w:t>Futuremark</w:t>
                          </w:r>
                          <w:proofErr w:type="spellEnd"/>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5</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cd</w:t>
                          </w:r>
                          <w:proofErr w:type="gramEnd"/>
                          <w:r w:rsidRPr="00B90B82">
                            <w:rPr>
                              <w:rFonts w:ascii="Courier New" w:hAnsi="Courier New" w:cs="Courier New"/>
                              <w:sz w:val="18"/>
                              <w:szCs w:val="18"/>
                              <w:lang w:val="en-US" w:eastAsia="ja-JP"/>
                            </w:rPr>
                            <w:t xml:space="preserve"> /home/root/IMG_SDK35</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export</w:t>
                          </w:r>
                          <w:proofErr w:type="gramEnd"/>
                          <w:r w:rsidRPr="00B90B82">
                            <w:rPr>
                              <w:rFonts w:ascii="Courier New" w:hAnsi="Courier New" w:cs="Courier New"/>
                              <w:sz w:val="18"/>
                              <w:szCs w:val="18"/>
                              <w:lang w:val="en-US" w:eastAsia="ja-JP"/>
                            </w:rPr>
                            <w:t xml:space="preserve"> WSEGL_ENABLE_TRIPLE_BUFFERING=2</w:t>
                          </w: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w:t>
                          </w:r>
                          <w:proofErr w:type="gramEnd"/>
                          <w:r w:rsidRPr="00B90B82">
                            <w:rPr>
                              <w:rFonts w:ascii="Courier New" w:hAnsi="Courier New" w:cs="Courier New"/>
                              <w:sz w:val="18"/>
                              <w:szCs w:val="18"/>
                              <w:lang w:val="en-US" w:eastAsia="ja-JP"/>
                            </w:rPr>
                            <w:t>OGLES3Coverflow -</w:t>
                          </w:r>
                          <w:proofErr w:type="spellStart"/>
                          <w:r w:rsidRPr="00B90B82">
                            <w:rPr>
                              <w:rFonts w:ascii="Courier New" w:hAnsi="Courier New" w:cs="Courier New"/>
                              <w:sz w:val="18"/>
                              <w:szCs w:val="18"/>
                              <w:lang w:val="en-US" w:eastAsia="ja-JP"/>
                            </w:rPr>
                            <w:t>aasamples</w:t>
                          </w:r>
                          <w:proofErr w:type="spellEnd"/>
                          <w:r w:rsidRPr="00B90B82">
                            <w:rPr>
                              <w:rFonts w:ascii="Courier New" w:hAnsi="Courier New" w:cs="Courier New"/>
                              <w:sz w:val="18"/>
                              <w:szCs w:val="18"/>
                              <w:lang w:val="en-US" w:eastAsia="ja-JP"/>
                            </w:rPr>
                            <w:t>=4 -width=1920 -height=720 -</w:t>
                          </w:r>
                          <w:proofErr w:type="spellStart"/>
                          <w:r w:rsidRPr="00B90B82">
                            <w:rPr>
                              <w:rFonts w:ascii="Courier New" w:hAnsi="Courier New" w:cs="Courier New"/>
                              <w:sz w:val="18"/>
                              <w:szCs w:val="18"/>
                              <w:lang w:val="en-US" w:eastAsia="ja-JP"/>
                            </w:rPr>
                            <w:t>posx</w:t>
                          </w:r>
                          <w:proofErr w:type="spellEnd"/>
                          <w:r w:rsidRPr="00B90B82">
                            <w:rPr>
                              <w:rFonts w:ascii="Courier New" w:hAnsi="Courier New" w:cs="Courier New"/>
                              <w:sz w:val="18"/>
                              <w:szCs w:val="18"/>
                              <w:lang w:val="en-US" w:eastAsia="ja-JP"/>
                            </w:rPr>
                            <w:t>=0 -posy=0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Pr>
                              <w:rFonts w:ascii="Courier New" w:hAnsi="Courier New" w:cs="Courier New" w:hint="eastAsia"/>
                              <w:sz w:val="18"/>
                              <w:szCs w:val="18"/>
                              <w:lang w:val="en-US" w:eastAsia="ja-JP"/>
                            </w:rPr>
                            <w:t>#</w:t>
                          </w:r>
                          <w:r w:rsidRPr="00B90B82">
                            <w:rPr>
                              <w:rFonts w:ascii="Courier New" w:hAnsi="Courier New" w:cs="Courier New"/>
                              <w:sz w:val="18"/>
                              <w:szCs w:val="18"/>
                              <w:lang w:val="en-US" w:eastAsia="ja-JP"/>
                            </w:rPr>
                            <w:t>/home/root/movie/playloop.sh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2</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r w:rsidRPr="00B90B82">
                            <w:rPr>
                              <w:rFonts w:ascii="Courier New" w:hAnsi="Courier New" w:cs="Courier New"/>
                              <w:sz w:val="18"/>
                              <w:szCs w:val="18"/>
                              <w:lang w:val="en-US" w:eastAsia="ja-JP"/>
                            </w:rPr>
                            <w:t>/home/root/camera.sh &amp;</w:t>
                          </w:r>
                        </w:p>
                        <w:p w:rsidR="005B1E90" w:rsidRPr="00B90B82" w:rsidRDefault="005B1E90" w:rsidP="00B45CE0">
                          <w:pPr>
                            <w:rPr>
                              <w:rFonts w:ascii="Courier New" w:hAnsi="Courier New" w:cs="Courier New"/>
                              <w:sz w:val="18"/>
                              <w:szCs w:val="18"/>
                              <w:lang w:val="en-US" w:eastAsia="ja-JP"/>
                            </w:rPr>
                          </w:pPr>
                        </w:p>
                        <w:p w:rsidR="005B1E90" w:rsidRPr="00B90B82"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sleep</w:t>
                          </w:r>
                          <w:proofErr w:type="gramEnd"/>
                          <w:r w:rsidRPr="00B90B82">
                            <w:rPr>
                              <w:rFonts w:ascii="Courier New" w:hAnsi="Courier New" w:cs="Courier New"/>
                              <w:sz w:val="18"/>
                              <w:szCs w:val="18"/>
                              <w:lang w:val="en-US" w:eastAsia="ja-JP"/>
                            </w:rPr>
                            <w:t xml:space="preserve"> 180</w:t>
                          </w:r>
                        </w:p>
                        <w:p w:rsidR="005B1E90" w:rsidRDefault="005B1E90" w:rsidP="00B45CE0">
                          <w:pPr>
                            <w:rPr>
                              <w:rFonts w:ascii="Courier New" w:hAnsi="Courier New" w:cs="Courier New"/>
                              <w:sz w:val="18"/>
                              <w:szCs w:val="18"/>
                              <w:lang w:val="en-US" w:eastAsia="ja-JP"/>
                            </w:rPr>
                          </w:pPr>
                          <w:proofErr w:type="gramStart"/>
                          <w:r w:rsidRPr="00B90B82">
                            <w:rPr>
                              <w:rFonts w:ascii="Courier New" w:hAnsi="Courier New" w:cs="Courier New"/>
                              <w:sz w:val="18"/>
                              <w:szCs w:val="18"/>
                              <w:lang w:val="en-US" w:eastAsia="ja-JP"/>
                            </w:rPr>
                            <w:t>reboot</w:t>
                          </w:r>
                          <w:proofErr w:type="gramEnd"/>
                        </w:p>
                        <w:p w:rsidR="005B1E90" w:rsidRPr="00BA25C8" w:rsidRDefault="005B1E90" w:rsidP="00B45CE0">
                          <w:pPr>
                            <w:rPr>
                              <w:rFonts w:ascii="Courier New" w:hAnsi="Courier New" w:cs="Courier New"/>
                              <w:sz w:val="18"/>
                              <w:szCs w:val="18"/>
                              <w:lang w:val="en-US" w:eastAsia="ja-JP"/>
                            </w:rPr>
                          </w:pPr>
                        </w:p>
                      </w:txbxContent>
                    </v:textbox>
                    <w10:anchorlock/>
                  </v:shape>
                </w:pict>
              </mc:Fallback>
            </mc:AlternateContent>
          </w:r>
          <w:bookmarkStart w:id="9852" w:name="_Toc491775879"/>
          <w:bookmarkEnd w:id="9852"/>
        </w:del>
      </w:ins>
    </w:p>
    <w:p w:rsidR="003400B8" w:rsidDel="00A81686" w:rsidRDefault="009A78D4" w:rsidP="00997E4E">
      <w:pPr>
        <w:pStyle w:val="CETextBody"/>
        <w:numPr>
          <w:ilvl w:val="0"/>
          <w:numId w:val="251"/>
        </w:numPr>
        <w:rPr>
          <w:del w:id="9853" w:author="Huy Duc. Nguyen" w:date="2017-08-29T13:07:00Z"/>
          <w:lang w:val="en-US" w:eastAsia="ja-JP"/>
        </w:rPr>
      </w:pPr>
      <w:del w:id="9854" w:author="Huy Duc. Nguyen" w:date="2017-08-29T13:07:00Z">
        <w:r w:rsidRPr="009A78D4" w:rsidDel="00A81686">
          <w:rPr>
            <w:lang w:val="en-US" w:eastAsia="ja-JP"/>
          </w:rPr>
          <w:delText>Disable automatic playback of</w:delText>
        </w:r>
        <w:r w:rsidR="009666E2" w:rsidDel="00A81686">
          <w:rPr>
            <w:rFonts w:hint="eastAsia"/>
            <w:lang w:val="en-US" w:eastAsia="ja-JP"/>
          </w:rPr>
          <w:delText xml:space="preserve"> Video/Audio playback app</w:delText>
        </w:r>
        <w:r w:rsidRPr="009A78D4" w:rsidDel="00A81686">
          <w:rPr>
            <w:lang w:val="en-US" w:eastAsia="ja-JP"/>
          </w:rPr>
          <w:delText>.</w:delText>
        </w:r>
        <w:bookmarkStart w:id="9855" w:name="_Toc491775880"/>
        <w:bookmarkEnd w:id="9855"/>
      </w:del>
    </w:p>
    <w:p w:rsidR="00A343A0" w:rsidDel="00A81686" w:rsidRDefault="00A343A0" w:rsidP="00F950E6">
      <w:pPr>
        <w:pStyle w:val="CETextBody"/>
        <w:numPr>
          <w:ilvl w:val="0"/>
          <w:numId w:val="300"/>
        </w:numPr>
        <w:rPr>
          <w:del w:id="9856" w:author="Huy Duc. Nguyen" w:date="2017-08-29T13:07:00Z"/>
          <w:lang w:val="en-US" w:eastAsia="ja-JP"/>
        </w:rPr>
      </w:pPr>
      <w:del w:id="9857" w:author="Huy Duc. Nguyen" w:date="2017-08-29T13:07:00Z">
        <w:r w:rsidDel="00A81686">
          <w:rPr>
            <w:rFonts w:hint="eastAsia"/>
            <w:lang w:val="en-US" w:eastAsia="ja-JP"/>
          </w:rPr>
          <w:delText>Login to Linux.</w:delText>
        </w:r>
        <w:bookmarkStart w:id="9858" w:name="_Toc491775881"/>
        <w:bookmarkEnd w:id="9858"/>
      </w:del>
    </w:p>
    <w:p w:rsidR="00A343A0" w:rsidDel="00A81686" w:rsidRDefault="00A343A0" w:rsidP="00A343A0">
      <w:pPr>
        <w:pStyle w:val="CETextBody"/>
        <w:ind w:left="782"/>
        <w:rPr>
          <w:del w:id="9859" w:author="Huy Duc. Nguyen" w:date="2017-08-29T13:07:00Z"/>
          <w:rFonts w:asciiTheme="majorHAnsi" w:hAnsiTheme="majorHAnsi" w:cstheme="majorHAnsi"/>
          <w:lang w:val="en-US" w:eastAsia="ja-JP"/>
        </w:rPr>
      </w:pPr>
      <w:del w:id="9860" w:author="Huy Duc. Nguyen" w:date="2017-08-29T13:07:00Z">
        <w:r w:rsidDel="00A81686">
          <w:rPr>
            <w:noProof/>
            <w:lang w:val="en-US"/>
          </w:rPr>
          <mc:AlternateContent>
            <mc:Choice Requires="wps">
              <w:drawing>
                <wp:anchor distT="0" distB="0" distL="114300" distR="114300" simplePos="0" relativeHeight="251631104" behindDoc="0" locked="0" layoutInCell="1" allowOverlap="1" wp14:anchorId="09D61AF1" wp14:editId="75D45083">
                  <wp:simplePos x="0" y="0"/>
                  <wp:positionH relativeFrom="column">
                    <wp:posOffset>382905</wp:posOffset>
                  </wp:positionH>
                  <wp:positionV relativeFrom="paragraph">
                    <wp:posOffset>30480</wp:posOffset>
                  </wp:positionV>
                  <wp:extent cx="5495925" cy="257175"/>
                  <wp:effectExtent l="0" t="0" r="28575" b="28575"/>
                  <wp:wrapNone/>
                  <wp:docPr id="127" name="テキスト ボックス 12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43A0">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61AF1" id="テキスト ボックス 127" o:spid="_x0000_s1141" type="#_x0000_t202" style="position:absolute;left:0;text-align:left;margin-left:30.15pt;margin-top:2.4pt;width:432.75pt;height:20.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" fillcolor="white [3201]" strokeweight=".5pt">
                  <v:textbox>
                    <w:txbxContent>
                      <w:p w:rsidR="005B1E90" w:rsidRPr="00B43823" w:rsidRDefault="005B1E90" w:rsidP="00A343A0">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bookmarkStart w:id="9861" w:name="_Toc491775882"/>
        <w:bookmarkEnd w:id="9861"/>
      </w:del>
    </w:p>
    <w:p w:rsidR="00A343A0" w:rsidRPr="00080D59" w:rsidDel="00A81686" w:rsidRDefault="00A343A0" w:rsidP="00A343A0">
      <w:pPr>
        <w:pStyle w:val="CETextBody"/>
        <w:ind w:left="782"/>
        <w:rPr>
          <w:del w:id="9862" w:author="Huy Duc. Nguyen" w:date="2017-08-29T13:07:00Z"/>
          <w:rFonts w:asciiTheme="majorHAnsi" w:hAnsiTheme="majorHAnsi" w:cstheme="majorHAnsi"/>
          <w:lang w:val="en-US" w:eastAsia="ja-JP"/>
        </w:rPr>
      </w:pPr>
      <w:bookmarkStart w:id="9863" w:name="_Toc491775883"/>
      <w:bookmarkEnd w:id="9863"/>
    </w:p>
    <w:p w:rsidR="00A343A0" w:rsidRPr="00645F4F" w:rsidDel="00A81686" w:rsidRDefault="00A343A0" w:rsidP="00F950E6">
      <w:pPr>
        <w:pStyle w:val="CETextBody"/>
        <w:numPr>
          <w:ilvl w:val="0"/>
          <w:numId w:val="300"/>
        </w:numPr>
        <w:rPr>
          <w:del w:id="9864" w:author="Huy Duc. Nguyen" w:date="2017-08-29T13:07:00Z"/>
          <w:lang w:val="en-US" w:eastAsia="ja-JP"/>
        </w:rPr>
      </w:pPr>
      <w:del w:id="9865" w:author="Huy Duc. Nguyen" w:date="2017-08-29T13:07:00Z">
        <w:r w:rsidRPr="00645F4F" w:rsidDel="00A81686">
          <w:rPr>
            <w:lang w:val="en-US" w:eastAsia="ja-JP"/>
          </w:rPr>
          <w:delText>Run the following command</w:delText>
        </w:r>
        <w:r w:rsidRPr="009B0C20" w:rsidDel="00A81686">
          <w:rPr>
            <w:rFonts w:hint="eastAsia"/>
            <w:lang w:val="en-US" w:eastAsia="ja-JP"/>
          </w:rPr>
          <w:delText xml:space="preserve"> </w:delText>
        </w:r>
        <w:r w:rsidDel="00A81686">
          <w:rPr>
            <w:rFonts w:hint="eastAsia"/>
            <w:lang w:val="en-US" w:eastAsia="ja-JP"/>
          </w:rPr>
          <w:delText xml:space="preserve">to </w:delText>
        </w:r>
        <w:r w:rsidDel="00A81686">
          <w:delText>change</w:delText>
        </w:r>
        <w:r w:rsidDel="00A81686">
          <w:rPr>
            <w:rFonts w:hint="eastAsia"/>
            <w:lang w:eastAsia="ja-JP"/>
          </w:rPr>
          <w:delText xml:space="preserve"> the </w:delText>
        </w:r>
        <w:r w:rsidDel="00A81686">
          <w:delText>directory</w:delText>
        </w:r>
        <w:r w:rsidRPr="00645F4F" w:rsidDel="00A81686">
          <w:rPr>
            <w:lang w:val="en-US" w:eastAsia="ja-JP"/>
          </w:rPr>
          <w:delText>.</w:delText>
        </w:r>
        <w:bookmarkStart w:id="9866" w:name="_Toc491775884"/>
        <w:bookmarkEnd w:id="9866"/>
      </w:del>
    </w:p>
    <w:p w:rsidR="00A343A0" w:rsidDel="00A81686" w:rsidRDefault="00A343A0" w:rsidP="00A343A0">
      <w:pPr>
        <w:pStyle w:val="CETextBody"/>
        <w:tabs>
          <w:tab w:val="left" w:pos="8364"/>
        </w:tabs>
        <w:ind w:left="142"/>
        <w:rPr>
          <w:del w:id="9867" w:author="Huy Duc. Nguyen" w:date="2017-08-29T13:07:00Z"/>
          <w:rFonts w:ascii="Arial" w:hAnsi="Arial" w:cs="Arial"/>
          <w:lang w:val="en-US" w:eastAsia="ja-JP"/>
        </w:rPr>
      </w:pPr>
      <w:del w:id="9868" w:author="Huy Duc. Nguyen" w:date="2017-08-29T13:07:00Z">
        <w:r w:rsidDel="00A81686">
          <w:rPr>
            <w:noProof/>
            <w:lang w:val="en-US"/>
          </w:rPr>
          <mc:AlternateContent>
            <mc:Choice Requires="wps">
              <w:drawing>
                <wp:anchor distT="0" distB="0" distL="114300" distR="114300" simplePos="0" relativeHeight="251633152" behindDoc="0" locked="0" layoutInCell="1" allowOverlap="1" wp14:anchorId="442F86A1" wp14:editId="6E4C9B5D">
                  <wp:simplePos x="0" y="0"/>
                  <wp:positionH relativeFrom="column">
                    <wp:posOffset>382905</wp:posOffset>
                  </wp:positionH>
                  <wp:positionV relativeFrom="paragraph">
                    <wp:posOffset>24765</wp:posOffset>
                  </wp:positionV>
                  <wp:extent cx="5495925" cy="266700"/>
                  <wp:effectExtent l="0" t="0" r="28575" b="19050"/>
                  <wp:wrapNone/>
                  <wp:docPr id="128" name="テキスト ボックス 12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A343A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sidRPr="00A343A0">
                                <w:rPr>
                                  <w:rFonts w:ascii="Courier New" w:hAnsi="Courier New" w:cs="Courier New"/>
                                  <w:sz w:val="22"/>
                                  <w:szCs w:val="22"/>
                                  <w:lang w:val="en-US" w:eastAsia="ja-JP"/>
                                </w:rPr>
                                <w:t>cd /etc/init.d/</w:t>
                              </w:r>
                            </w:p>
                            <w:p w:rsidR="005B1E90" w:rsidRPr="00B43823" w:rsidRDefault="005B1E90" w:rsidP="00A343A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86A1" id="テキスト ボックス 128" o:spid="_x0000_s1142" type="#_x0000_t202" style="position:absolute;left:0;text-align:left;margin-left:30.15pt;margin-top:1.95pt;width:432.75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0LSeduwIA&#10;ANAFAAAOAAAAAAAAAAAAAAAAAC4CAABkcnMvZTJvRG9jLnhtbFBLAQItABQABgAIAAAAIQBwn1M3&#10;2wAAAAcBAAAPAAAAAAAAAAAAAAAAABUFAABkcnMvZG93bnJldi54bWxQSwUGAAAAAAQABADzAAAA&#10;HQYAAAAA&#10;" fillcolor="white [3201]" strokeweight=".5pt">
                  <v:textbox>
                    <w:txbxContent>
                      <w:p w:rsidR="005B1E90" w:rsidRDefault="005B1E90" w:rsidP="00A343A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sidRPr="00A343A0">
                          <w:rPr>
                            <w:rFonts w:ascii="Courier New" w:hAnsi="Courier New" w:cs="Courier New"/>
                            <w:sz w:val="22"/>
                            <w:szCs w:val="22"/>
                            <w:lang w:val="en-US" w:eastAsia="ja-JP"/>
                          </w:rPr>
                          <w:t>cd /</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w:t>
                        </w:r>
                      </w:p>
                      <w:p w:rsidR="005B1E90" w:rsidRPr="00B43823" w:rsidRDefault="005B1E90" w:rsidP="00A343A0">
                        <w:pPr>
                          <w:rPr>
                            <w:rFonts w:ascii="Courier New" w:hAnsi="Courier New" w:cs="Courier New"/>
                            <w:sz w:val="22"/>
                            <w:szCs w:val="22"/>
                            <w:lang w:val="en-US" w:eastAsia="ja-JP"/>
                          </w:rPr>
                        </w:pPr>
                      </w:p>
                    </w:txbxContent>
                  </v:textbox>
                </v:shape>
              </w:pict>
            </mc:Fallback>
          </mc:AlternateContent>
        </w:r>
        <w:bookmarkStart w:id="9869" w:name="_Toc491775885"/>
        <w:bookmarkEnd w:id="9869"/>
      </w:del>
    </w:p>
    <w:p w:rsidR="00A343A0" w:rsidDel="00A81686" w:rsidRDefault="00A343A0" w:rsidP="00A343A0">
      <w:pPr>
        <w:pStyle w:val="CETextBody"/>
        <w:tabs>
          <w:tab w:val="left" w:pos="8364"/>
        </w:tabs>
        <w:ind w:left="142"/>
        <w:rPr>
          <w:del w:id="9870" w:author="Huy Duc. Nguyen" w:date="2017-08-29T13:07:00Z"/>
          <w:rFonts w:ascii="Arial" w:hAnsi="Arial" w:cs="Arial"/>
          <w:lang w:val="en-US" w:eastAsia="ja-JP"/>
        </w:rPr>
      </w:pPr>
      <w:bookmarkStart w:id="9871" w:name="_Toc491775886"/>
      <w:bookmarkEnd w:id="9871"/>
    </w:p>
    <w:p w:rsidR="00A343A0" w:rsidRPr="00645F4F" w:rsidDel="00A81686" w:rsidRDefault="00A343A0" w:rsidP="00F950E6">
      <w:pPr>
        <w:pStyle w:val="CETextBody"/>
        <w:numPr>
          <w:ilvl w:val="0"/>
          <w:numId w:val="300"/>
        </w:numPr>
        <w:rPr>
          <w:del w:id="9872" w:author="Huy Duc. Nguyen" w:date="2017-08-29T13:07:00Z"/>
          <w:lang w:val="en-US" w:eastAsia="ja-JP"/>
        </w:rPr>
      </w:pPr>
      <w:del w:id="9873" w:author="Huy Duc. Nguyen" w:date="2017-08-29T13:07:00Z">
        <w:r w:rsidDel="00A81686">
          <w:rPr>
            <w:rFonts w:hint="eastAsia"/>
            <w:lang w:val="en-US" w:eastAsia="ja-JP"/>
          </w:rPr>
          <w:delText xml:space="preserve">Edit </w:delText>
        </w:r>
        <w:r w:rsidDel="00A81686">
          <w:rPr>
            <w:lang w:val="en-US" w:eastAsia="ja-JP"/>
          </w:rPr>
          <w:delText>“</w:delText>
        </w:r>
        <w:r w:rsidRPr="00997E4E" w:rsidDel="00A81686">
          <w:rPr>
            <w:lang w:val="en-US" w:eastAsia="ja-JP"/>
          </w:rPr>
          <w:delText>rundemo</w:delText>
        </w:r>
        <w:r w:rsidDel="00A81686">
          <w:rPr>
            <w:lang w:val="en-US" w:eastAsia="ja-JP"/>
          </w:rPr>
          <w:delText>”</w:delText>
        </w:r>
        <w:r w:rsidDel="00A81686">
          <w:rPr>
            <w:rFonts w:hint="eastAsia"/>
            <w:lang w:val="en-US" w:eastAsia="ja-JP"/>
          </w:rPr>
          <w:delText xml:space="preserve">  file.</w:delText>
        </w:r>
        <w:bookmarkStart w:id="9874" w:name="_Toc491775887"/>
        <w:bookmarkEnd w:id="9874"/>
      </w:del>
    </w:p>
    <w:p w:rsidR="00A343A0" w:rsidDel="00A81686" w:rsidRDefault="00A343A0" w:rsidP="00A343A0">
      <w:pPr>
        <w:pStyle w:val="CETextBody"/>
        <w:tabs>
          <w:tab w:val="left" w:pos="8364"/>
        </w:tabs>
        <w:ind w:left="142"/>
        <w:rPr>
          <w:del w:id="9875" w:author="Huy Duc. Nguyen" w:date="2017-08-29T13:07:00Z"/>
          <w:rFonts w:ascii="Arial" w:hAnsi="Arial" w:cs="Arial"/>
          <w:lang w:val="en-US" w:eastAsia="ja-JP"/>
        </w:rPr>
      </w:pPr>
      <w:del w:id="9876" w:author="Huy Duc. Nguyen" w:date="2017-08-29T13:07:00Z">
        <w:r w:rsidDel="00A81686">
          <w:rPr>
            <w:noProof/>
            <w:lang w:val="en-US"/>
          </w:rPr>
          <mc:AlternateContent>
            <mc:Choice Requires="wps">
              <w:drawing>
                <wp:anchor distT="0" distB="0" distL="114300" distR="114300" simplePos="0" relativeHeight="251634176" behindDoc="0" locked="0" layoutInCell="1" allowOverlap="1" wp14:anchorId="0C0C307F" wp14:editId="4AAD3AD3">
                  <wp:simplePos x="0" y="0"/>
                  <wp:positionH relativeFrom="column">
                    <wp:posOffset>382905</wp:posOffset>
                  </wp:positionH>
                  <wp:positionV relativeFrom="paragraph">
                    <wp:posOffset>24765</wp:posOffset>
                  </wp:positionV>
                  <wp:extent cx="5495925" cy="266700"/>
                  <wp:effectExtent l="0" t="0" r="28575" b="19050"/>
                  <wp:wrapNone/>
                  <wp:docPr id="129" name="テキスト ボックス 12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A343A0">
                              <w:pPr>
                                <w:rPr>
                                  <w:rFonts w:ascii="Courier New" w:hAnsi="Courier New" w:cs="Courier New"/>
                                  <w:sz w:val="22"/>
                                  <w:szCs w:val="22"/>
                                  <w:lang w:val="en-US" w:eastAsia="ja-JP"/>
                                </w:rPr>
                              </w:pPr>
                              <w:r w:rsidRPr="00A343A0">
                                <w:rPr>
                                  <w:rFonts w:ascii="Courier New" w:hAnsi="Courier New" w:cs="Courier New"/>
                                  <w:sz w:val="22"/>
                                  <w:szCs w:val="22"/>
                                  <w:lang w:val="en-US" w:eastAsia="ja-JP"/>
                                </w:rPr>
                                <w:t>root@salvator-x:/etc/init.d# vi rundemo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307F" id="テキスト ボックス 129" o:spid="_x0000_s1143" type="#_x0000_t202" style="position:absolute;left:0;text-align:left;margin-left:30.15pt;margin-top:1.95pt;width:432.75pt;height:2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TxzqT7wC&#10;AADQBQAADgAAAAAAAAAAAAAAAAAuAgAAZHJzL2Uyb0RvYy54bWxQSwECLQAUAAYACAAAACEAcJ9T&#10;N9sAAAAHAQAADwAAAAAAAAAAAAAAAAAWBQAAZHJzL2Rvd25yZXYueG1sUEsFBgAAAAAEAAQA8wAA&#10;AB4GAAAAAA==&#10;" fillcolor="white [3201]" strokeweight=".5pt">
                  <v:textbox>
                    <w:txbxContent>
                      <w:p w:rsidR="005B1E90" w:rsidRPr="00B43823" w:rsidRDefault="005B1E90" w:rsidP="00A343A0">
                        <w:pPr>
                          <w:rPr>
                            <w:rFonts w:ascii="Courier New" w:hAnsi="Courier New" w:cs="Courier New"/>
                            <w:sz w:val="22"/>
                            <w:szCs w:val="22"/>
                            <w:lang w:val="en-US" w:eastAsia="ja-JP"/>
                          </w:rPr>
                        </w:pPr>
                        <w:proofErr w:type="spellStart"/>
                        <w:r w:rsidRPr="00A343A0">
                          <w:rPr>
                            <w:rFonts w:ascii="Courier New" w:hAnsi="Courier New" w:cs="Courier New"/>
                            <w:sz w:val="22"/>
                            <w:szCs w:val="22"/>
                            <w:lang w:val="en-US" w:eastAsia="ja-JP"/>
                          </w:rPr>
                          <w:t>root@salvator-x</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etc</w:t>
                        </w:r>
                        <w:proofErr w:type="spellEnd"/>
                        <w:r w:rsidRPr="00A343A0">
                          <w:rPr>
                            <w:rFonts w:ascii="Courier New" w:hAnsi="Courier New" w:cs="Courier New"/>
                            <w:sz w:val="22"/>
                            <w:szCs w:val="22"/>
                            <w:lang w:val="en-US" w:eastAsia="ja-JP"/>
                          </w:rPr>
                          <w:t>/</w:t>
                        </w:r>
                        <w:proofErr w:type="spellStart"/>
                        <w:r w:rsidRPr="00A343A0">
                          <w:rPr>
                            <w:rFonts w:ascii="Courier New" w:hAnsi="Courier New" w:cs="Courier New"/>
                            <w:sz w:val="22"/>
                            <w:szCs w:val="22"/>
                            <w:lang w:val="en-US" w:eastAsia="ja-JP"/>
                          </w:rPr>
                          <w:t>init.d</w:t>
                        </w:r>
                        <w:proofErr w:type="spellEnd"/>
                        <w:r w:rsidRPr="00A343A0">
                          <w:rPr>
                            <w:rFonts w:ascii="Courier New" w:hAnsi="Courier New" w:cs="Courier New"/>
                            <w:sz w:val="22"/>
                            <w:szCs w:val="22"/>
                            <w:lang w:val="en-US" w:eastAsia="ja-JP"/>
                          </w:rPr>
                          <w:t xml:space="preserve"># </w:t>
                        </w:r>
                        <w:proofErr w:type="gramStart"/>
                        <w:r w:rsidRPr="00A343A0">
                          <w:rPr>
                            <w:rFonts w:ascii="Courier New" w:hAnsi="Courier New" w:cs="Courier New"/>
                            <w:sz w:val="22"/>
                            <w:szCs w:val="22"/>
                            <w:lang w:val="en-US" w:eastAsia="ja-JP"/>
                          </w:rPr>
                          <w:t>vi</w:t>
                        </w:r>
                        <w:proofErr w:type="gramEnd"/>
                        <w:r w:rsidRPr="00A343A0">
                          <w:rPr>
                            <w:rFonts w:ascii="Courier New" w:hAnsi="Courier New" w:cs="Courier New"/>
                            <w:sz w:val="22"/>
                            <w:szCs w:val="22"/>
                            <w:lang w:val="en-US" w:eastAsia="ja-JP"/>
                          </w:rPr>
                          <w:t xml:space="preserve"> </w:t>
                        </w:r>
                        <w:proofErr w:type="spellStart"/>
                        <w:r w:rsidRPr="00A343A0">
                          <w:rPr>
                            <w:rFonts w:ascii="Courier New" w:hAnsi="Courier New" w:cs="Courier New"/>
                            <w:sz w:val="22"/>
                            <w:szCs w:val="22"/>
                            <w:lang w:val="en-US" w:eastAsia="ja-JP"/>
                          </w:rPr>
                          <w:t>rundemo</w:t>
                        </w:r>
                        <w:proofErr w:type="spellEnd"/>
                      </w:p>
                    </w:txbxContent>
                  </v:textbox>
                </v:shape>
              </w:pict>
            </mc:Fallback>
          </mc:AlternateContent>
        </w:r>
        <w:bookmarkStart w:id="9877" w:name="_Toc491775888"/>
        <w:bookmarkEnd w:id="9877"/>
      </w:del>
    </w:p>
    <w:p w:rsidR="00A343A0" w:rsidDel="00A81686" w:rsidRDefault="00A343A0" w:rsidP="00A343A0">
      <w:pPr>
        <w:pStyle w:val="CETextBody"/>
        <w:tabs>
          <w:tab w:val="left" w:pos="8364"/>
        </w:tabs>
        <w:ind w:left="142"/>
        <w:rPr>
          <w:del w:id="9878" w:author="Huy Duc. Nguyen" w:date="2017-08-29T13:07:00Z"/>
          <w:rFonts w:ascii="Arial" w:hAnsi="Arial" w:cs="Arial"/>
          <w:lang w:val="en-US" w:eastAsia="ja-JP"/>
        </w:rPr>
      </w:pPr>
      <w:bookmarkStart w:id="9879" w:name="_Toc491775889"/>
      <w:bookmarkEnd w:id="9879"/>
    </w:p>
    <w:p w:rsidR="007A57A8" w:rsidRPr="007A57A8" w:rsidDel="00A81686" w:rsidRDefault="007A57A8" w:rsidP="00F950E6">
      <w:pPr>
        <w:pStyle w:val="CETextBody"/>
        <w:numPr>
          <w:ilvl w:val="0"/>
          <w:numId w:val="300"/>
        </w:numPr>
        <w:rPr>
          <w:del w:id="9880" w:author="Huy Duc. Nguyen" w:date="2017-08-29T13:07:00Z"/>
          <w:lang w:val="en-US" w:eastAsia="ja-JP"/>
        </w:rPr>
      </w:pPr>
      <w:del w:id="9881" w:author="Huy Duc. Nguyen" w:date="2017-08-29T13:07:00Z">
        <w:r w:rsidRPr="007A57A8" w:rsidDel="00A81686">
          <w:rPr>
            <w:lang w:val="en-US" w:eastAsia="ja-JP"/>
          </w:rPr>
          <w:delText>Enter "i" for insert mode</w:delText>
        </w:r>
        <w:bookmarkStart w:id="9882" w:name="_Toc491775890"/>
        <w:bookmarkEnd w:id="9882"/>
      </w:del>
    </w:p>
    <w:p w:rsidR="007A57A8" w:rsidRPr="007A57A8" w:rsidDel="00A81686" w:rsidRDefault="007A57A8" w:rsidP="00F950E6">
      <w:pPr>
        <w:pStyle w:val="CETextBody"/>
        <w:numPr>
          <w:ilvl w:val="0"/>
          <w:numId w:val="300"/>
        </w:numPr>
        <w:rPr>
          <w:del w:id="9883" w:author="Huy Duc. Nguyen" w:date="2017-08-29T13:07:00Z"/>
          <w:lang w:val="en-US" w:eastAsia="ja-JP"/>
        </w:rPr>
      </w:pPr>
      <w:del w:id="9884" w:author="Huy Duc. Nguyen" w:date="2017-08-29T13:07:00Z">
        <w:r w:rsidRPr="007A57A8" w:rsidDel="00A81686">
          <w:rPr>
            <w:lang w:val="en-US" w:eastAsia="ja-JP"/>
          </w:rPr>
          <w:delText>Add a "#" to the beginning of "/home/root/movie/playloop.sh"</w:delText>
        </w:r>
        <w:bookmarkStart w:id="9885" w:name="_Toc491775891"/>
        <w:bookmarkEnd w:id="9885"/>
      </w:del>
    </w:p>
    <w:p w:rsidR="007A57A8" w:rsidRPr="007A57A8" w:rsidDel="00A81686" w:rsidRDefault="007A57A8" w:rsidP="00F950E6">
      <w:pPr>
        <w:pStyle w:val="CETextBody"/>
        <w:numPr>
          <w:ilvl w:val="0"/>
          <w:numId w:val="300"/>
        </w:numPr>
        <w:rPr>
          <w:del w:id="9886" w:author="Huy Duc. Nguyen" w:date="2017-08-29T13:07:00Z"/>
          <w:lang w:val="en-US" w:eastAsia="ja-JP"/>
        </w:rPr>
      </w:pPr>
      <w:del w:id="9887" w:author="Huy Duc. Nguyen" w:date="2017-08-29T13:07:00Z">
        <w:r w:rsidRPr="007A57A8" w:rsidDel="00A81686">
          <w:rPr>
            <w:lang w:val="en-US" w:eastAsia="ja-JP"/>
          </w:rPr>
          <w:delText>Press "Esc" button for command mode</w:delText>
        </w:r>
        <w:bookmarkStart w:id="9888" w:name="_Toc491775892"/>
        <w:bookmarkEnd w:id="9888"/>
      </w:del>
    </w:p>
    <w:p w:rsidR="007A57A8" w:rsidDel="00A81686" w:rsidRDefault="007A57A8" w:rsidP="00F950E6">
      <w:pPr>
        <w:pStyle w:val="CETextBody"/>
        <w:numPr>
          <w:ilvl w:val="0"/>
          <w:numId w:val="300"/>
        </w:numPr>
        <w:rPr>
          <w:del w:id="9889" w:author="Huy Duc. Nguyen" w:date="2017-08-29T13:07:00Z"/>
          <w:lang w:val="en-US" w:eastAsia="ja-JP"/>
        </w:rPr>
      </w:pPr>
      <w:del w:id="9890" w:author="Huy Duc. Nguyen" w:date="2017-08-29T13:07:00Z">
        <w:r w:rsidRPr="007A57A8" w:rsidDel="00A81686">
          <w:rPr>
            <w:lang w:val="en-US" w:eastAsia="ja-JP"/>
          </w:rPr>
          <w:delText>Press ":wq" button for write and finish</w:delText>
        </w:r>
        <w:bookmarkStart w:id="9891" w:name="_Toc491775893"/>
        <w:bookmarkEnd w:id="9891"/>
      </w:del>
    </w:p>
    <w:p w:rsidR="00C81CFE" w:rsidRPr="007A57A8" w:rsidDel="00A81686" w:rsidRDefault="00C81CFE" w:rsidP="00F950E6">
      <w:pPr>
        <w:pStyle w:val="CETextBody"/>
        <w:numPr>
          <w:ilvl w:val="0"/>
          <w:numId w:val="300"/>
        </w:numPr>
        <w:rPr>
          <w:del w:id="9892" w:author="Huy Duc. Nguyen" w:date="2017-08-29T13:07:00Z"/>
          <w:lang w:val="en-US" w:eastAsia="ja-JP"/>
        </w:rPr>
      </w:pPr>
      <w:del w:id="9893" w:author="Huy Duc. Nguyen" w:date="2017-08-29T13:07:00Z">
        <w:r w:rsidDel="00A81686">
          <w:rPr>
            <w:rFonts w:hint="eastAsia"/>
            <w:lang w:val="en-US" w:eastAsia="ja-JP"/>
          </w:rPr>
          <w:delText>Reboot Salvator-X</w:delText>
        </w:r>
        <w:bookmarkStart w:id="9894" w:name="_Toc491775894"/>
        <w:bookmarkEnd w:id="9894"/>
      </w:del>
    </w:p>
    <w:p w:rsidR="00A343A0" w:rsidDel="00A81686" w:rsidRDefault="007A57A8">
      <w:pPr>
        <w:pStyle w:val="CETextBody"/>
        <w:ind w:firstLineChars="350" w:firstLine="770"/>
        <w:rPr>
          <w:del w:id="9895" w:author="Huy Duc. Nguyen" w:date="2017-08-29T13:07:00Z"/>
          <w:lang w:val="en-US" w:eastAsia="ja-JP"/>
        </w:rPr>
      </w:pPr>
      <w:del w:id="9896" w:author="Huy Duc. Nguyen" w:date="2017-08-29T13:07:00Z">
        <w:r w:rsidRPr="007A57A8" w:rsidDel="00A81686">
          <w:rPr>
            <w:lang w:val="en-US" w:eastAsia="ja-JP"/>
          </w:rPr>
          <w:delText>Note) Delete "#" after the test</w:delText>
        </w:r>
        <w:bookmarkStart w:id="9897" w:name="_Toc491775895"/>
        <w:bookmarkEnd w:id="9897"/>
      </w:del>
    </w:p>
    <w:p w:rsidR="00A343A0" w:rsidDel="00A81686" w:rsidRDefault="00A343A0" w:rsidP="003400B8">
      <w:pPr>
        <w:pStyle w:val="CETextBody"/>
        <w:rPr>
          <w:del w:id="9898" w:author="Huy Duc. Nguyen" w:date="2017-08-29T13:07:00Z"/>
          <w:lang w:val="en-US" w:eastAsia="ja-JP"/>
        </w:rPr>
      </w:pPr>
      <w:bookmarkStart w:id="9899" w:name="_Toc491775896"/>
      <w:bookmarkEnd w:id="9899"/>
    </w:p>
    <w:p w:rsidR="007A57A8" w:rsidDel="00A81686" w:rsidRDefault="007A57A8" w:rsidP="00997E4E">
      <w:pPr>
        <w:rPr>
          <w:del w:id="9900" w:author="Huy Duc. Nguyen" w:date="2017-08-29T13:07:00Z"/>
          <w:lang w:val="en-US" w:eastAsia="ja-JP"/>
        </w:rPr>
      </w:pPr>
      <w:bookmarkStart w:id="9901" w:name="_Toc491775897"/>
      <w:bookmarkEnd w:id="9901"/>
    </w:p>
    <w:p w:rsidR="007A57A8" w:rsidDel="00A81686" w:rsidRDefault="007A57A8">
      <w:pPr>
        <w:rPr>
          <w:del w:id="9902" w:author="Huy Duc. Nguyen" w:date="2017-08-29T13:07:00Z"/>
          <w:lang w:val="en-US" w:eastAsia="ja-JP"/>
        </w:rPr>
      </w:pPr>
      <w:del w:id="9903" w:author="Huy Duc. Nguyen" w:date="2017-08-29T13:07:00Z">
        <w:r w:rsidDel="00A81686">
          <w:rPr>
            <w:lang w:val="en-US" w:eastAsia="ja-JP"/>
          </w:rPr>
          <w:br w:type="page"/>
        </w:r>
      </w:del>
    </w:p>
    <w:p w:rsidR="007A57A8" w:rsidDel="00A81686" w:rsidRDefault="007A57A8" w:rsidP="00997E4E">
      <w:pPr>
        <w:rPr>
          <w:del w:id="9904" w:author="Huy Duc. Nguyen" w:date="2017-08-29T13:07:00Z"/>
          <w:lang w:val="en-US" w:eastAsia="ja-JP"/>
        </w:rPr>
      </w:pPr>
      <w:bookmarkStart w:id="9905" w:name="_Toc491775898"/>
      <w:bookmarkEnd w:id="9905"/>
    </w:p>
    <w:p w:rsidR="007A57A8" w:rsidDel="00A81686" w:rsidRDefault="007A57A8" w:rsidP="00997E4E">
      <w:pPr>
        <w:rPr>
          <w:del w:id="9906" w:author="Huy Duc. Nguyen" w:date="2017-08-29T13:07:00Z"/>
          <w:lang w:val="en-US" w:eastAsia="ja-JP"/>
        </w:rPr>
      </w:pPr>
      <w:del w:id="9907" w:author="Huy Duc. Nguyen" w:date="2017-08-29T13:07:00Z">
        <w:r w:rsidDel="00A81686">
          <w:rPr>
            <w:rFonts w:hint="eastAsia"/>
            <w:noProof/>
            <w:lang w:val="en-US"/>
          </w:rPr>
          <mc:AlternateContent>
            <mc:Choice Requires="wpg">
              <w:drawing>
                <wp:inline distT="0" distB="0" distL="0" distR="0" wp14:anchorId="2B31898C" wp14:editId="267697C1">
                  <wp:extent cx="5495925" cy="2903220"/>
                  <wp:effectExtent l="0" t="0" r="28575" b="11430"/>
                  <wp:docPr id="135" name="グループ化 135"/>
                  <wp:cNvGraphicFramePr/>
                  <a:graphic xmlns:a="http://schemas.openxmlformats.org/drawingml/2006/main">
                    <a:graphicData uri="http://schemas.microsoft.com/office/word/2010/wordprocessingGroup">
                      <wpg:wgp>
                        <wpg:cNvGrpSpPr/>
                        <wpg:grpSpPr>
                          <a:xfrm>
                            <a:off x="0" y="0"/>
                            <a:ext cx="5495925" cy="2903220"/>
                            <a:chOff x="0" y="0"/>
                            <a:chExt cx="5495925" cy="2903220"/>
                          </a:xfrm>
                        </wpg:grpSpPr>
                        <wps:wsp>
                          <wps:cNvPr id="136" name="テキスト ボックス 136"/>
                          <wps:cNvSpPr txBox="1"/>
                          <wps:spPr>
                            <a:xfrm>
                              <a:off x="0" y="0"/>
                              <a:ext cx="5495925" cy="2903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#!/bin/sh</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sleep 5</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export XDG_RUNTIME_DIR=/run/user/root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export LD_LIBRARY_PATH=/home/root/Futuremark</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sleep 5</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cd /home/root/nng_env/center</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export WSEGL_ENABLE_TRIPLE_BUFFERING=12</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./salvatorx-linux_salvatorx_64-release&amp;</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sleep 5</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cd /home/root/IMG_SDK35</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export WSEGL_ENABLE_TRIPLE_BUFFERING=2</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./OGLES3Coverflow -aasamples=4 -width=1920 -height=720 -posx=0 -posy=0 &amp;</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#/home/root/movie/playloop.sh</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 rundemo 18/19 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正方形/長方形 137"/>
                          <wps:cNvSpPr/>
                          <wps:spPr>
                            <a:xfrm>
                              <a:off x="38100" y="1996440"/>
                              <a:ext cx="197358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31898C" id="グループ化 135" o:spid="_x0000_s1144" style="width:432.75pt;height:228.6pt;mso-position-horizontal-relative:char;mso-position-vertical-relative:line" coordsize="54959,2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">
                  <v:shape id="テキスト ボックス 136" o:spid="_x0000_s1145" type="#_x0000_t202" style="position:absolute;width:54959;height:29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54A8AA&#10;AADcAAAADwAAAGRycy9kb3ducmV2LnhtbERPTWsCMRC9F/ofwhR6q9lWkHU1SltUCp6qpedhMybB&#10;zWRJ0nX7701B6G0e73OW69F3YqCYXGAFz5MKBHEbtGOj4Ou4fapBpIyssQtMCn4pwXp1f7fERocL&#10;f9JwyEaUEE4NKrA5942UqbXkMU1CT1y4U4gec4HRSB3xUsJ9J1+qaiY9Oi4NFnt6t9SeDz9ewebN&#10;zE1bY7SbWjs3jN+nvdkp9fgwvi5AZBrzv/jm/tBl/nQG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54A8AAAADcAAAADwAAAAAAAAAAAAAAAACYAgAAZHJzL2Rvd25y&#10;ZXYueG1sUEsFBgAAAAAEAAQA9QAAAIUDAAAAAA==&#10;" fillcolor="white [3201]" strokeweight=".5pt">
                    <v:textbox>
                      <w:txbxContent>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bin/</w:t>
                          </w:r>
                          <w:proofErr w:type="spellStart"/>
                          <w:r w:rsidRPr="00997E4E">
                            <w:rPr>
                              <w:rFonts w:ascii="Courier New" w:hAnsi="Courier New" w:cs="Courier New"/>
                              <w:sz w:val="16"/>
                              <w:szCs w:val="16"/>
                              <w:lang w:val="en-US" w:eastAsia="ja-JP"/>
                            </w:rPr>
                            <w:t>sh</w:t>
                          </w:r>
                          <w:proofErr w:type="spellEnd"/>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XDG_RUNTIME_DIR=/run/user/root</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LD_LIBRARY_PATH=/home/root/</w:t>
                          </w:r>
                          <w:proofErr w:type="spellStart"/>
                          <w:r w:rsidRPr="00997E4E">
                            <w:rPr>
                              <w:rFonts w:ascii="Courier New" w:hAnsi="Courier New" w:cs="Courier New"/>
                              <w:sz w:val="16"/>
                              <w:szCs w:val="16"/>
                              <w:lang w:val="en-US" w:eastAsia="ja-JP"/>
                            </w:rPr>
                            <w:t>Futuremark</w:t>
                          </w:r>
                          <w:proofErr w:type="spellEnd"/>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w:t>
                          </w:r>
                          <w:proofErr w:type="spellStart"/>
                          <w:r w:rsidRPr="00997E4E">
                            <w:rPr>
                              <w:rFonts w:ascii="Courier New" w:hAnsi="Courier New" w:cs="Courier New"/>
                              <w:sz w:val="16"/>
                              <w:szCs w:val="16"/>
                              <w:lang w:val="en-US" w:eastAsia="ja-JP"/>
                            </w:rPr>
                            <w:t>nng_env</w:t>
                          </w:r>
                          <w:proofErr w:type="spellEnd"/>
                          <w:r w:rsidRPr="00997E4E">
                            <w:rPr>
                              <w:rFonts w:ascii="Courier New" w:hAnsi="Courier New" w:cs="Courier New"/>
                              <w:sz w:val="16"/>
                              <w:szCs w:val="16"/>
                              <w:lang w:val="en-US" w:eastAsia="ja-JP"/>
                            </w:rPr>
                            <w:t>/center</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WSEGL_ENABLE_TRIPLE_BUFFERING=12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salvatorx-linux_salvatorx_64-release&amp;</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sleep</w:t>
                          </w:r>
                          <w:proofErr w:type="gramEnd"/>
                          <w:r w:rsidRPr="00997E4E">
                            <w:rPr>
                              <w:rFonts w:ascii="Courier New" w:hAnsi="Courier New" w:cs="Courier New"/>
                              <w:sz w:val="16"/>
                              <w:szCs w:val="16"/>
                              <w:lang w:val="en-US" w:eastAsia="ja-JP"/>
                            </w:rPr>
                            <w:t xml:space="preserve"> 5</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cd</w:t>
                          </w:r>
                          <w:proofErr w:type="gramEnd"/>
                          <w:r w:rsidRPr="00997E4E">
                            <w:rPr>
                              <w:rFonts w:ascii="Courier New" w:hAnsi="Courier New" w:cs="Courier New"/>
                              <w:sz w:val="16"/>
                              <w:szCs w:val="16"/>
                              <w:lang w:val="en-US" w:eastAsia="ja-JP"/>
                            </w:rPr>
                            <w:t xml:space="preserve"> /home/root/IMG_SDK35</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export</w:t>
                          </w:r>
                          <w:proofErr w:type="gramEnd"/>
                          <w:r w:rsidRPr="00997E4E">
                            <w:rPr>
                              <w:rFonts w:ascii="Courier New" w:hAnsi="Courier New" w:cs="Courier New"/>
                              <w:sz w:val="16"/>
                              <w:szCs w:val="16"/>
                              <w:lang w:val="en-US" w:eastAsia="ja-JP"/>
                            </w:rPr>
                            <w:t xml:space="preserve"> WSEGL_ENABLE_TRIPLE_BUFFERING=2</w:t>
                          </w:r>
                        </w:p>
                        <w:p w:rsidR="005B1E90" w:rsidRPr="00997E4E" w:rsidRDefault="005B1E90" w:rsidP="007A57A8">
                          <w:pPr>
                            <w:rPr>
                              <w:rFonts w:ascii="Courier New" w:hAnsi="Courier New" w:cs="Courier New"/>
                              <w:sz w:val="16"/>
                              <w:szCs w:val="16"/>
                              <w:lang w:val="en-US" w:eastAsia="ja-JP"/>
                            </w:rPr>
                          </w:pPr>
                          <w:proofErr w:type="gramStart"/>
                          <w:r w:rsidRPr="00997E4E">
                            <w:rPr>
                              <w:rFonts w:ascii="Courier New" w:hAnsi="Courier New" w:cs="Courier New"/>
                              <w:sz w:val="16"/>
                              <w:szCs w:val="16"/>
                              <w:lang w:val="en-US" w:eastAsia="ja-JP"/>
                            </w:rPr>
                            <w:t>./</w:t>
                          </w:r>
                          <w:proofErr w:type="gramEnd"/>
                          <w:r w:rsidRPr="00997E4E">
                            <w:rPr>
                              <w:rFonts w:ascii="Courier New" w:hAnsi="Courier New" w:cs="Courier New"/>
                              <w:sz w:val="16"/>
                              <w:szCs w:val="16"/>
                              <w:lang w:val="en-US" w:eastAsia="ja-JP"/>
                            </w:rPr>
                            <w:t>OGLES3Coverflow -</w:t>
                          </w:r>
                          <w:proofErr w:type="spellStart"/>
                          <w:r w:rsidRPr="00997E4E">
                            <w:rPr>
                              <w:rFonts w:ascii="Courier New" w:hAnsi="Courier New" w:cs="Courier New"/>
                              <w:sz w:val="16"/>
                              <w:szCs w:val="16"/>
                              <w:lang w:val="en-US" w:eastAsia="ja-JP"/>
                            </w:rPr>
                            <w:t>aasamples</w:t>
                          </w:r>
                          <w:proofErr w:type="spellEnd"/>
                          <w:r w:rsidRPr="00997E4E">
                            <w:rPr>
                              <w:rFonts w:ascii="Courier New" w:hAnsi="Courier New" w:cs="Courier New"/>
                              <w:sz w:val="16"/>
                              <w:szCs w:val="16"/>
                              <w:lang w:val="en-US" w:eastAsia="ja-JP"/>
                            </w:rPr>
                            <w:t>=4 -width=1920 -height=720 -</w:t>
                          </w:r>
                          <w:proofErr w:type="spellStart"/>
                          <w:r w:rsidRPr="00997E4E">
                            <w:rPr>
                              <w:rFonts w:ascii="Courier New" w:hAnsi="Courier New" w:cs="Courier New"/>
                              <w:sz w:val="16"/>
                              <w:szCs w:val="16"/>
                              <w:lang w:val="en-US" w:eastAsia="ja-JP"/>
                            </w:rPr>
                            <w:t>posx</w:t>
                          </w:r>
                          <w:proofErr w:type="spellEnd"/>
                          <w:r w:rsidRPr="00997E4E">
                            <w:rPr>
                              <w:rFonts w:ascii="Courier New" w:hAnsi="Courier New" w:cs="Courier New"/>
                              <w:sz w:val="16"/>
                              <w:szCs w:val="16"/>
                              <w:lang w:val="en-US" w:eastAsia="ja-JP"/>
                            </w:rPr>
                            <w:t>=0 -posy=0 &amp;</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#/home/root/movie/playloop.sh</w:t>
                          </w:r>
                        </w:p>
                        <w:p w:rsidR="005B1E90" w:rsidRPr="00997E4E" w:rsidRDefault="005B1E90" w:rsidP="007A57A8">
                          <w:pPr>
                            <w:rPr>
                              <w:rFonts w:ascii="Courier New" w:hAnsi="Courier New" w:cs="Courier New"/>
                              <w:sz w:val="16"/>
                              <w:szCs w:val="16"/>
                              <w:lang w:val="en-US" w:eastAsia="ja-JP"/>
                            </w:rPr>
                          </w:pP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w:t>
                          </w:r>
                        </w:p>
                        <w:p w:rsidR="005B1E90" w:rsidRPr="00997E4E" w:rsidRDefault="005B1E90" w:rsidP="007A57A8">
                          <w:pPr>
                            <w:rPr>
                              <w:rFonts w:ascii="Courier New" w:hAnsi="Courier New" w:cs="Courier New"/>
                              <w:sz w:val="16"/>
                              <w:szCs w:val="16"/>
                              <w:lang w:val="en-US" w:eastAsia="ja-JP"/>
                            </w:rPr>
                          </w:pPr>
                          <w:r w:rsidRPr="00997E4E">
                            <w:rPr>
                              <w:rFonts w:ascii="Courier New" w:hAnsi="Courier New" w:cs="Courier New"/>
                              <w:sz w:val="16"/>
                              <w:szCs w:val="16"/>
                              <w:lang w:val="en-US" w:eastAsia="ja-JP"/>
                            </w:rPr>
                            <w:t xml:space="preserve">- </w:t>
                          </w:r>
                          <w:proofErr w:type="spellStart"/>
                          <w:proofErr w:type="gramStart"/>
                          <w:r w:rsidRPr="00997E4E">
                            <w:rPr>
                              <w:rFonts w:ascii="Courier New" w:hAnsi="Courier New" w:cs="Courier New"/>
                              <w:sz w:val="16"/>
                              <w:szCs w:val="16"/>
                              <w:lang w:val="en-US" w:eastAsia="ja-JP"/>
                            </w:rPr>
                            <w:t>rundemo</w:t>
                          </w:r>
                          <w:proofErr w:type="spellEnd"/>
                          <w:proofErr w:type="gramEnd"/>
                          <w:r w:rsidRPr="00997E4E">
                            <w:rPr>
                              <w:rFonts w:ascii="Courier New" w:hAnsi="Courier New" w:cs="Courier New"/>
                              <w:sz w:val="16"/>
                              <w:szCs w:val="16"/>
                              <w:lang w:val="en-US" w:eastAsia="ja-JP"/>
                            </w:rPr>
                            <w:t xml:space="preserve"> 18/19 94%</w:t>
                          </w:r>
                        </w:p>
                      </w:txbxContent>
                    </v:textbox>
                  </v:shape>
                  <v:rect id="正方形/長方形 137" o:spid="_x0000_s1146" style="position:absolute;left:381;top:19964;width:19735;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UXMIA&#10;AADcAAAADwAAAGRycy9kb3ducmV2LnhtbERP32vCMBB+H/g/hBN8m+kUdHSmpQiCIgxWB+Lb0dza&#10;suRSm2jrf78MBnu7j+/nbfLRGnGn3reOFbzMExDEldMt1wo+T7vnVxA+IGs0jknBgzzk2eRpg6l2&#10;A3/QvQy1iCHsU1TQhNClUvqqIYt+7jriyH253mKIsK+l7nGI4dbIRZKspMWWY0ODHW0bqr7Lm1Vg&#10;Futyz8fi/XDRbIZiuzqd+arUbDoWbyACjeFf/Ofe6zh/uYbfZ+IFMv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9RcwgAAANwAAAAPAAAAAAAAAAAAAAAAAJgCAABkcnMvZG93&#10;bnJldi54bWxQSwUGAAAAAAQABAD1AAAAhwMAAAAA&#10;" filled="f" strokecolor="#c0504d [3205]" strokeweight="2pt"/>
                  <w10:anchorlock/>
                </v:group>
              </w:pict>
            </mc:Fallback>
          </mc:AlternateContent>
        </w:r>
        <w:bookmarkStart w:id="9908" w:name="_Toc491775899"/>
        <w:bookmarkEnd w:id="9908"/>
      </w:del>
    </w:p>
    <w:p w:rsidR="007A57A8" w:rsidDel="00A81686" w:rsidRDefault="007A57A8" w:rsidP="00997E4E">
      <w:pPr>
        <w:rPr>
          <w:del w:id="9909" w:author="Huy Duc. Nguyen" w:date="2017-08-29T13:07:00Z"/>
          <w:lang w:val="en-US" w:eastAsia="ja-JP"/>
        </w:rPr>
      </w:pPr>
      <w:bookmarkStart w:id="9910" w:name="_Toc491775900"/>
      <w:bookmarkEnd w:id="9910"/>
    </w:p>
    <w:p w:rsidR="007A57A8" w:rsidRPr="00A343A0" w:rsidDel="00A81686" w:rsidRDefault="007A57A8" w:rsidP="00997E4E">
      <w:pPr>
        <w:rPr>
          <w:del w:id="9911" w:author="Huy Duc. Nguyen" w:date="2017-08-29T13:07:00Z"/>
          <w:lang w:val="en-US" w:eastAsia="ja-JP"/>
        </w:rPr>
      </w:pPr>
      <w:bookmarkStart w:id="9912" w:name="_Toc491775901"/>
      <w:bookmarkEnd w:id="9912"/>
    </w:p>
    <w:p w:rsidR="00E83D4B" w:rsidRPr="00E83D4B" w:rsidDel="00A81686" w:rsidRDefault="00304581" w:rsidP="00997E4E">
      <w:pPr>
        <w:pStyle w:val="CETextBody"/>
        <w:numPr>
          <w:ilvl w:val="0"/>
          <w:numId w:val="35"/>
        </w:numPr>
        <w:ind w:hanging="782"/>
        <w:rPr>
          <w:del w:id="9913" w:author="Huy Duc. Nguyen" w:date="2017-08-29T13:07:00Z"/>
          <w:lang w:val="en-US" w:eastAsia="ja-JP"/>
        </w:rPr>
      </w:pPr>
      <w:del w:id="9914" w:author="Huy Duc. Nguyen" w:date="2017-08-29T13:07:00Z">
        <w:r w:rsidDel="00A81686">
          <w:rPr>
            <w:rFonts w:hint="eastAsia"/>
            <w:lang w:val="en-US" w:eastAsia="ja-JP"/>
          </w:rPr>
          <w:delText>How to measure</w:delText>
        </w:r>
        <w:bookmarkStart w:id="9915" w:name="_Toc491775902"/>
        <w:bookmarkEnd w:id="9915"/>
      </w:del>
    </w:p>
    <w:p w:rsidR="00E83D4B" w:rsidRPr="00E83D4B" w:rsidDel="00A81686" w:rsidRDefault="00E83D4B" w:rsidP="00997E4E">
      <w:pPr>
        <w:pStyle w:val="CETextBody"/>
        <w:numPr>
          <w:ilvl w:val="0"/>
          <w:numId w:val="240"/>
        </w:numPr>
        <w:rPr>
          <w:del w:id="9916" w:author="Huy Duc. Nguyen" w:date="2017-08-29T13:07:00Z"/>
          <w:lang w:val="en-US" w:eastAsia="ja-JP"/>
        </w:rPr>
      </w:pPr>
      <w:del w:id="9917" w:author="Huy Duc. Nguyen" w:date="2017-08-29T13:07:00Z">
        <w:r w:rsidRPr="00E83D4B" w:rsidDel="00A81686">
          <w:rPr>
            <w:rFonts w:hint="eastAsia"/>
            <w:lang w:val="en-US" w:eastAsia="ja-JP"/>
          </w:rPr>
          <w:delText>Login to Linux.</w:delText>
        </w:r>
        <w:bookmarkStart w:id="9918" w:name="_Toc491775903"/>
        <w:bookmarkEnd w:id="9918"/>
      </w:del>
    </w:p>
    <w:p w:rsidR="00E83D4B" w:rsidRPr="00E83D4B" w:rsidDel="00A81686" w:rsidRDefault="00E83D4B" w:rsidP="00E83D4B">
      <w:pPr>
        <w:pStyle w:val="CETextBody"/>
        <w:rPr>
          <w:del w:id="9919" w:author="Huy Duc. Nguyen" w:date="2017-08-29T13:07:00Z"/>
          <w:lang w:val="en-US" w:eastAsia="ja-JP"/>
        </w:rPr>
      </w:pPr>
      <w:del w:id="9920" w:author="Huy Duc. Nguyen" w:date="2017-08-29T13:07:00Z">
        <w:r w:rsidRPr="00E83D4B" w:rsidDel="00A81686">
          <w:rPr>
            <w:noProof/>
            <w:lang w:val="en-US"/>
          </w:rPr>
          <mc:AlternateContent>
            <mc:Choice Requires="wps">
              <w:drawing>
                <wp:anchor distT="0" distB="0" distL="114300" distR="114300" simplePos="0" relativeHeight="251572736" behindDoc="0" locked="0" layoutInCell="1" allowOverlap="1" wp14:anchorId="27FC9871" wp14:editId="2070F953">
                  <wp:simplePos x="0" y="0"/>
                  <wp:positionH relativeFrom="column">
                    <wp:posOffset>382905</wp:posOffset>
                  </wp:positionH>
                  <wp:positionV relativeFrom="paragraph">
                    <wp:posOffset>45085</wp:posOffset>
                  </wp:positionV>
                  <wp:extent cx="5495925" cy="257175"/>
                  <wp:effectExtent l="0" t="0" r="28575" b="28575"/>
                  <wp:wrapNone/>
                  <wp:docPr id="256" name="テキスト ボックス 25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9871" id="テキスト ボックス 256" o:spid="_x0000_s1147" type="#_x0000_t202" style="position:absolute;margin-left:30.15pt;margin-top:3.55pt;width:432.75pt;height:20.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" fillcolor="white [3201]" strokeweight=".5pt">
                  <v:textbox>
                    <w:txbxContent>
                      <w:p w:rsidR="005B1E90" w:rsidRPr="00997E4E" w:rsidRDefault="005B1E90" w:rsidP="00E83D4B">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salvator</w:t>
                        </w:r>
                        <w:proofErr w:type="spellEnd"/>
                        <w:r w:rsidRPr="00997E4E">
                          <w:rPr>
                            <w:rFonts w:ascii="Courier New" w:hAnsi="Courier New" w:cs="Courier New"/>
                            <w:sz w:val="18"/>
                            <w:szCs w:val="18"/>
                            <w:lang w:val="en-US" w:eastAsia="ja-JP"/>
                          </w:rPr>
                          <w:t>-x</w:t>
                        </w:r>
                        <w:proofErr w:type="gramEnd"/>
                        <w:r w:rsidRPr="00997E4E">
                          <w:rPr>
                            <w:rFonts w:ascii="Courier New" w:hAnsi="Courier New" w:cs="Courier New"/>
                            <w:sz w:val="18"/>
                            <w:szCs w:val="18"/>
                            <w:lang w:val="en-US" w:eastAsia="ja-JP"/>
                          </w:rPr>
                          <w:t xml:space="preserve"> login: root</w:t>
                        </w:r>
                      </w:p>
                    </w:txbxContent>
                  </v:textbox>
                </v:shape>
              </w:pict>
            </mc:Fallback>
          </mc:AlternateContent>
        </w:r>
        <w:bookmarkStart w:id="9921" w:name="_Toc491775904"/>
        <w:bookmarkEnd w:id="9921"/>
      </w:del>
    </w:p>
    <w:p w:rsidR="00E83D4B" w:rsidRPr="00E83D4B" w:rsidDel="00A81686" w:rsidRDefault="00E83D4B" w:rsidP="00E83D4B">
      <w:pPr>
        <w:pStyle w:val="CETextBody"/>
        <w:rPr>
          <w:del w:id="9922" w:author="Huy Duc. Nguyen" w:date="2017-08-29T13:07:00Z"/>
          <w:lang w:val="en-US" w:eastAsia="ja-JP"/>
        </w:rPr>
      </w:pPr>
      <w:bookmarkStart w:id="9923" w:name="_Toc491775905"/>
      <w:bookmarkEnd w:id="9923"/>
    </w:p>
    <w:p w:rsidR="00E83D4B" w:rsidRPr="00E83D4B" w:rsidDel="00A81686" w:rsidRDefault="0052026F" w:rsidP="00997E4E">
      <w:pPr>
        <w:pStyle w:val="CETextBody"/>
        <w:numPr>
          <w:ilvl w:val="0"/>
          <w:numId w:val="240"/>
        </w:numPr>
        <w:rPr>
          <w:del w:id="9924" w:author="Huy Duc. Nguyen" w:date="2017-08-29T13:07:00Z"/>
          <w:lang w:val="en-US" w:eastAsia="ja-JP"/>
        </w:rPr>
      </w:pPr>
      <w:del w:id="9925" w:author="Huy Duc. Nguyen" w:date="2017-08-29T13:07:00Z">
        <w:r w:rsidDel="00A81686">
          <w:rPr>
            <w:lang w:val="en-US" w:eastAsia="ja-JP"/>
          </w:rPr>
          <w:delText>Run the following</w:delText>
        </w:r>
        <w:r w:rsidR="00E83D4B" w:rsidRPr="00E83D4B" w:rsidDel="00A81686">
          <w:rPr>
            <w:lang w:val="en-US" w:eastAsia="ja-JP"/>
          </w:rPr>
          <w:delText xml:space="preserve"> command.</w:delText>
        </w:r>
        <w:bookmarkStart w:id="9926" w:name="_Toc491775906"/>
        <w:bookmarkEnd w:id="9926"/>
      </w:del>
    </w:p>
    <w:p w:rsidR="00E83D4B" w:rsidRPr="00E83D4B" w:rsidDel="00A81686" w:rsidRDefault="00E83D4B" w:rsidP="00E83D4B">
      <w:pPr>
        <w:pStyle w:val="CETextBody"/>
        <w:rPr>
          <w:del w:id="9927" w:author="Huy Duc. Nguyen" w:date="2017-08-29T13:07:00Z"/>
          <w:lang w:val="en-US" w:eastAsia="ja-JP"/>
        </w:rPr>
      </w:pPr>
      <w:del w:id="9928" w:author="Huy Duc. Nguyen" w:date="2017-08-29T13:07:00Z">
        <w:r w:rsidRPr="00E83D4B" w:rsidDel="00A81686">
          <w:rPr>
            <w:noProof/>
            <w:lang w:val="en-US"/>
          </w:rPr>
          <mc:AlternateContent>
            <mc:Choice Requires="wps">
              <w:drawing>
                <wp:anchor distT="0" distB="0" distL="114300" distR="114300" simplePos="0" relativeHeight="251573760" behindDoc="0" locked="0" layoutInCell="1" allowOverlap="1" wp14:anchorId="2919A990" wp14:editId="588ACCEE">
                  <wp:simplePos x="0" y="0"/>
                  <wp:positionH relativeFrom="column">
                    <wp:posOffset>382905</wp:posOffset>
                  </wp:positionH>
                  <wp:positionV relativeFrom="paragraph">
                    <wp:posOffset>60325</wp:posOffset>
                  </wp:positionV>
                  <wp:extent cx="5495925" cy="257175"/>
                  <wp:effectExtent l="0" t="0" r="28575" b="28575"/>
                  <wp:wrapNone/>
                  <wp:docPr id="259" name="テキスト ボックス 25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E83D4B">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amixer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A990" id="テキスト ボックス 259" o:spid="_x0000_s1148" type="#_x0000_t202" style="position:absolute;margin-left:30.15pt;margin-top:4.75pt;width:432.75pt;height:20.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" fillcolor="white [3201]" strokeweight=".5pt">
                  <v:textbox>
                    <w:txbxContent>
                      <w:p w:rsidR="005B1E90" w:rsidRPr="00997E4E" w:rsidRDefault="005B1E90" w:rsidP="00E83D4B">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amixer</w:t>
                        </w:r>
                        <w:proofErr w:type="spellEnd"/>
                        <w:r w:rsidRPr="00997E4E">
                          <w:rPr>
                            <w:rFonts w:ascii="Courier New" w:hAnsi="Courier New" w:cs="Courier New"/>
                            <w:sz w:val="18"/>
                            <w:szCs w:val="18"/>
                            <w:lang w:val="en-US" w:eastAsia="ja-JP"/>
                          </w:rPr>
                          <w:t xml:space="preserve"> set "DVC Out" 1%</w:t>
                        </w:r>
                      </w:p>
                    </w:txbxContent>
                  </v:textbox>
                </v:shape>
              </w:pict>
            </mc:Fallback>
          </mc:AlternateContent>
        </w:r>
        <w:bookmarkStart w:id="9929" w:name="_Toc491775907"/>
        <w:bookmarkEnd w:id="9929"/>
      </w:del>
    </w:p>
    <w:p w:rsidR="00E83D4B" w:rsidDel="00A81686" w:rsidRDefault="00E83D4B" w:rsidP="00E83D4B">
      <w:pPr>
        <w:pStyle w:val="CETextBody"/>
        <w:rPr>
          <w:del w:id="9930" w:author="Huy Duc. Nguyen" w:date="2017-08-29T13:07:00Z"/>
          <w:lang w:val="en-US" w:eastAsia="ja-JP"/>
        </w:rPr>
      </w:pPr>
      <w:bookmarkStart w:id="9931" w:name="_Toc491775908"/>
      <w:bookmarkEnd w:id="9931"/>
    </w:p>
    <w:p w:rsidR="0052026F" w:rsidRPr="00E83D4B" w:rsidDel="00A81686" w:rsidRDefault="0052026F" w:rsidP="00997E4E">
      <w:pPr>
        <w:pStyle w:val="CETextBody"/>
        <w:numPr>
          <w:ilvl w:val="0"/>
          <w:numId w:val="240"/>
        </w:numPr>
        <w:rPr>
          <w:del w:id="9932" w:author="Huy Duc. Nguyen" w:date="2017-08-29T13:07:00Z"/>
          <w:lang w:val="en-US" w:eastAsia="ja-JP"/>
        </w:rPr>
      </w:pPr>
      <w:del w:id="993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9934" w:name="_Toc491775909"/>
        <w:bookmarkEnd w:id="9934"/>
      </w:del>
    </w:p>
    <w:p w:rsidR="0052026F" w:rsidRPr="00E83D4B" w:rsidDel="00A81686" w:rsidRDefault="0052026F" w:rsidP="0052026F">
      <w:pPr>
        <w:pStyle w:val="CETextBody"/>
        <w:rPr>
          <w:del w:id="9935" w:author="Huy Duc. Nguyen" w:date="2017-08-29T13:07:00Z"/>
          <w:lang w:val="en-US" w:eastAsia="ja-JP"/>
        </w:rPr>
      </w:pPr>
      <w:del w:id="9936" w:author="Huy Duc. Nguyen" w:date="2017-08-29T13:07:00Z">
        <w:r w:rsidRPr="00E83D4B" w:rsidDel="00A81686">
          <w:rPr>
            <w:noProof/>
            <w:lang w:val="en-US"/>
          </w:rPr>
          <mc:AlternateContent>
            <mc:Choice Requires="wps">
              <w:drawing>
                <wp:anchor distT="0" distB="0" distL="114300" distR="114300" simplePos="0" relativeHeight="251574784" behindDoc="0" locked="0" layoutInCell="1" allowOverlap="1" wp14:anchorId="5FE4BB92" wp14:editId="64FCCC91">
                  <wp:simplePos x="0" y="0"/>
                  <wp:positionH relativeFrom="column">
                    <wp:posOffset>382905</wp:posOffset>
                  </wp:positionH>
                  <wp:positionV relativeFrom="paragraph">
                    <wp:posOffset>60325</wp:posOffset>
                  </wp:positionV>
                  <wp:extent cx="5495925" cy="257175"/>
                  <wp:effectExtent l="0" t="0" r="28575" b="28575"/>
                  <wp:wrapNone/>
                  <wp:docPr id="267" name="テキスト ボックス 2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2026F">
                              <w:pPr>
                                <w:rPr>
                                  <w:rFonts w:ascii="Courier New" w:hAnsi="Courier New" w:cs="Courier New"/>
                                  <w:sz w:val="22"/>
                                  <w:szCs w:val="22"/>
                                  <w:lang w:val="en-US" w:eastAsia="ja-JP"/>
                                </w:rPr>
                              </w:pPr>
                              <w:r w:rsidRPr="00997E4E">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BB92" id="テキスト ボックス 267" o:spid="_x0000_s1149" type="#_x0000_t202" style="position:absolute;margin-left:30.15pt;margin-top:4.75pt;width:432.75pt;height:20.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" fillcolor="white [3201]" strokeweight=".5pt">
                  <v:textbox>
                    <w:txbxContent>
                      <w:p w:rsidR="005B1E90" w:rsidRPr="00B43823" w:rsidRDefault="005B1E90" w:rsidP="0052026F">
                        <w:pPr>
                          <w:rPr>
                            <w:rFonts w:ascii="Courier New" w:hAnsi="Courier New" w:cs="Courier New"/>
                            <w:sz w:val="22"/>
                            <w:szCs w:val="22"/>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modprobe</w:t>
                        </w:r>
                        <w:proofErr w:type="spellEnd"/>
                        <w:r w:rsidRPr="00997E4E">
                          <w:rPr>
                            <w:rFonts w:ascii="Courier New" w:hAnsi="Courier New" w:cs="Courier New"/>
                            <w:sz w:val="18"/>
                            <w:szCs w:val="18"/>
                            <w:lang w:val="en-US" w:eastAsia="ja-JP"/>
                          </w:rPr>
                          <w:t xml:space="preserve"> -</w:t>
                        </w:r>
                        <w:proofErr w:type="gramStart"/>
                        <w:r w:rsidRPr="00997E4E">
                          <w:rPr>
                            <w:rFonts w:ascii="Courier New" w:hAnsi="Courier New" w:cs="Courier New"/>
                            <w:sz w:val="18"/>
                            <w:szCs w:val="18"/>
                            <w:lang w:val="en-US" w:eastAsia="ja-JP"/>
                          </w:rPr>
                          <w:t>a</w:t>
                        </w:r>
                        <w:proofErr w:type="gram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mmngrbuf</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w:t>
                        </w:r>
                        <w:proofErr w:type="spellEnd"/>
                        <w:r w:rsidRPr="00997E4E">
                          <w:rPr>
                            <w:rFonts w:ascii="Courier New" w:hAnsi="Courier New" w:cs="Courier New"/>
                            <w:sz w:val="18"/>
                            <w:szCs w:val="18"/>
                            <w:lang w:val="en-US" w:eastAsia="ja-JP"/>
                          </w:rPr>
                          <w:t xml:space="preserve"> </w:t>
                        </w:r>
                        <w:proofErr w:type="spellStart"/>
                        <w:r w:rsidRPr="00997E4E">
                          <w:rPr>
                            <w:rFonts w:ascii="Courier New" w:hAnsi="Courier New" w:cs="Courier New"/>
                            <w:sz w:val="18"/>
                            <w:szCs w:val="18"/>
                            <w:lang w:val="en-US" w:eastAsia="ja-JP"/>
                          </w:rPr>
                          <w:t>vspm_if</w:t>
                        </w:r>
                        <w:proofErr w:type="spellEnd"/>
                        <w:r w:rsidRPr="00997E4E">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v:textbox>
                </v:shape>
              </w:pict>
            </mc:Fallback>
          </mc:AlternateContent>
        </w:r>
        <w:bookmarkStart w:id="9937" w:name="_Toc491775910"/>
        <w:bookmarkEnd w:id="9937"/>
      </w:del>
    </w:p>
    <w:p w:rsidR="0052026F" w:rsidDel="00A81686" w:rsidRDefault="0052026F" w:rsidP="0052026F">
      <w:pPr>
        <w:pStyle w:val="CETextBody"/>
        <w:rPr>
          <w:del w:id="9938" w:author="Huy Duc. Nguyen" w:date="2017-08-29T13:07:00Z"/>
          <w:lang w:val="en-US" w:eastAsia="ja-JP"/>
        </w:rPr>
      </w:pPr>
      <w:bookmarkStart w:id="9939" w:name="_Toc491775911"/>
      <w:bookmarkEnd w:id="9939"/>
    </w:p>
    <w:p w:rsidR="0052026F" w:rsidRPr="00E83D4B" w:rsidDel="00A81686" w:rsidRDefault="0052026F" w:rsidP="00997E4E">
      <w:pPr>
        <w:pStyle w:val="CETextBody"/>
        <w:numPr>
          <w:ilvl w:val="0"/>
          <w:numId w:val="240"/>
        </w:numPr>
        <w:rPr>
          <w:del w:id="9940" w:author="Huy Duc. Nguyen" w:date="2017-08-29T13:07:00Z"/>
          <w:lang w:val="en-US" w:eastAsia="ja-JP"/>
        </w:rPr>
      </w:pPr>
      <w:del w:id="9941"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9942" w:name="_Toc491775912"/>
        <w:bookmarkEnd w:id="9942"/>
      </w:del>
    </w:p>
    <w:p w:rsidR="0052026F" w:rsidRPr="00E83D4B" w:rsidDel="00A81686" w:rsidRDefault="0052026F" w:rsidP="0052026F">
      <w:pPr>
        <w:pStyle w:val="CETextBody"/>
        <w:rPr>
          <w:del w:id="9943" w:author="Huy Duc. Nguyen" w:date="2017-08-29T13:07:00Z"/>
          <w:lang w:val="en-US" w:eastAsia="ja-JP"/>
        </w:rPr>
      </w:pPr>
      <w:del w:id="9944" w:author="Huy Duc. Nguyen" w:date="2017-08-29T13:07:00Z">
        <w:r w:rsidRPr="00E83D4B" w:rsidDel="00A81686">
          <w:rPr>
            <w:noProof/>
            <w:lang w:val="en-US"/>
          </w:rPr>
          <mc:AlternateContent>
            <mc:Choice Requires="wps">
              <w:drawing>
                <wp:anchor distT="0" distB="0" distL="114300" distR="114300" simplePos="0" relativeHeight="251575808" behindDoc="0" locked="0" layoutInCell="1" allowOverlap="1" wp14:anchorId="61230772" wp14:editId="17E19A07">
                  <wp:simplePos x="0" y="0"/>
                  <wp:positionH relativeFrom="column">
                    <wp:posOffset>382905</wp:posOffset>
                  </wp:positionH>
                  <wp:positionV relativeFrom="paragraph">
                    <wp:posOffset>60325</wp:posOffset>
                  </wp:positionV>
                  <wp:extent cx="5495925" cy="257175"/>
                  <wp:effectExtent l="0" t="0" r="28575" b="28575"/>
                  <wp:wrapNone/>
                  <wp:docPr id="268" name="テキスト ボックス 26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2026F">
                              <w:pPr>
                                <w:rPr>
                                  <w:rFonts w:ascii="Courier New" w:hAnsi="Courier New" w:cs="Courier New"/>
                                  <w:sz w:val="22"/>
                                  <w:szCs w:val="22"/>
                                  <w:lang w:val="en-US" w:eastAsia="ja-JP"/>
                                </w:rPr>
                              </w:pPr>
                              <w:r w:rsidRPr="0052026F">
                                <w:rPr>
                                  <w:rFonts w:ascii="Courier New" w:hAnsi="Courier New" w:cs="Courier New"/>
                                  <w:sz w:val="18"/>
                                  <w:szCs w:val="18"/>
                                  <w:lang w:val="en-US" w:eastAsia="ja-JP"/>
                                </w:rPr>
                                <w:t>root@salvator-x:~# 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0772" id="テキスト ボックス 268" o:spid="_x0000_s1150" type="#_x0000_t202" style="position:absolute;margin-left:30.15pt;margin-top:4.75pt;width:432.75pt;height:20.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J8nN8e7AgAA&#10;0AUAAA4AAAAAAAAAAAAAAAAALgIAAGRycy9lMm9Eb2MueG1sUEsBAi0AFAAGAAgAAAAhAJQ9hxPa&#10;AAAABwEAAA8AAAAAAAAAAAAAAAAAFQUAAGRycy9kb3ducmV2LnhtbFBLBQYAAAAABAAEAPMAAAAc&#10;BgAAAAA=&#10;" fillcolor="white [3201]" strokeweight=".5pt">
                  <v:textbox>
                    <w:txbxContent>
                      <w:p w:rsidR="005B1E90" w:rsidRPr="00B43823" w:rsidRDefault="005B1E90" w:rsidP="0052026F">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v:textbox>
                </v:shape>
              </w:pict>
            </mc:Fallback>
          </mc:AlternateContent>
        </w:r>
        <w:bookmarkStart w:id="9945" w:name="_Toc491775913"/>
        <w:bookmarkEnd w:id="9945"/>
      </w:del>
    </w:p>
    <w:p w:rsidR="0052026F" w:rsidDel="00A81686" w:rsidRDefault="0052026F" w:rsidP="0052026F">
      <w:pPr>
        <w:pStyle w:val="CETextBody"/>
        <w:rPr>
          <w:del w:id="9946" w:author="Huy Duc. Nguyen" w:date="2017-08-29T13:07:00Z"/>
          <w:lang w:val="en-US" w:eastAsia="ja-JP"/>
        </w:rPr>
      </w:pPr>
      <w:bookmarkStart w:id="9947" w:name="_Toc491775914"/>
      <w:bookmarkEnd w:id="9947"/>
    </w:p>
    <w:p w:rsidR="00741657" w:rsidRPr="00E83D4B" w:rsidDel="00A81686" w:rsidRDefault="00741657" w:rsidP="00997E4E">
      <w:pPr>
        <w:pStyle w:val="CETextBody"/>
        <w:numPr>
          <w:ilvl w:val="0"/>
          <w:numId w:val="240"/>
        </w:numPr>
        <w:rPr>
          <w:del w:id="9948" w:author="Huy Duc. Nguyen" w:date="2017-08-29T13:07:00Z"/>
          <w:lang w:val="en-US" w:eastAsia="ja-JP"/>
        </w:rPr>
      </w:pPr>
      <w:del w:id="994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9950" w:name="_Toc491775915"/>
        <w:bookmarkEnd w:id="9950"/>
      </w:del>
    </w:p>
    <w:p w:rsidR="00741657" w:rsidRPr="00E83D4B" w:rsidDel="00A81686" w:rsidRDefault="00741657" w:rsidP="00741657">
      <w:pPr>
        <w:pStyle w:val="CETextBody"/>
        <w:rPr>
          <w:del w:id="9951" w:author="Huy Duc. Nguyen" w:date="2017-08-29T13:07:00Z"/>
          <w:lang w:val="en-US" w:eastAsia="ja-JP"/>
        </w:rPr>
      </w:pPr>
      <w:del w:id="9952" w:author="Huy Duc. Nguyen" w:date="2017-08-29T13:07:00Z">
        <w:r w:rsidRPr="00E83D4B" w:rsidDel="00A81686">
          <w:rPr>
            <w:noProof/>
            <w:lang w:val="en-US"/>
          </w:rPr>
          <mc:AlternateContent>
            <mc:Choice Requires="wps">
              <w:drawing>
                <wp:anchor distT="0" distB="0" distL="114300" distR="114300" simplePos="0" relativeHeight="251576832" behindDoc="0" locked="0" layoutInCell="1" allowOverlap="1" wp14:anchorId="066347FE" wp14:editId="29CD8D1A">
                  <wp:simplePos x="0" y="0"/>
                  <wp:positionH relativeFrom="column">
                    <wp:posOffset>382905</wp:posOffset>
                  </wp:positionH>
                  <wp:positionV relativeFrom="paragraph">
                    <wp:posOffset>60325</wp:posOffset>
                  </wp:positionV>
                  <wp:extent cx="5495925" cy="257175"/>
                  <wp:effectExtent l="0" t="0" r="28575" b="28575"/>
                  <wp:wrapNone/>
                  <wp:docPr id="270" name="テキスト ボックス 27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347FE" id="テキスト ボックス 270" o:spid="_x0000_s1151" type="#_x0000_t202" style="position:absolute;margin-left:30.15pt;margin-top:4.75pt;width:432.75pt;height:20.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v:textbox>
                </v:shape>
              </w:pict>
            </mc:Fallback>
          </mc:AlternateContent>
        </w:r>
        <w:bookmarkStart w:id="9953" w:name="_Toc491775916"/>
        <w:bookmarkEnd w:id="9953"/>
      </w:del>
    </w:p>
    <w:p w:rsidR="0052026F" w:rsidDel="00A81686" w:rsidRDefault="0052026F" w:rsidP="00E83D4B">
      <w:pPr>
        <w:pStyle w:val="CETextBody"/>
        <w:rPr>
          <w:del w:id="9954" w:author="Huy Duc. Nguyen" w:date="2017-08-29T13:07:00Z"/>
          <w:lang w:val="en-US" w:eastAsia="ja-JP"/>
        </w:rPr>
      </w:pPr>
      <w:bookmarkStart w:id="9955" w:name="_Toc491775917"/>
      <w:bookmarkEnd w:id="9955"/>
    </w:p>
    <w:p w:rsidR="00741657" w:rsidRPr="00E83D4B" w:rsidDel="00A81686" w:rsidRDefault="00741657" w:rsidP="00997E4E">
      <w:pPr>
        <w:pStyle w:val="CETextBody"/>
        <w:numPr>
          <w:ilvl w:val="0"/>
          <w:numId w:val="240"/>
        </w:numPr>
        <w:rPr>
          <w:del w:id="9956" w:author="Huy Duc. Nguyen" w:date="2017-08-29T13:07:00Z"/>
          <w:lang w:val="en-US" w:eastAsia="ja-JP"/>
        </w:rPr>
      </w:pPr>
      <w:del w:id="995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9958" w:name="_Toc491775918"/>
        <w:bookmarkEnd w:id="9958"/>
      </w:del>
    </w:p>
    <w:p w:rsidR="00741657" w:rsidRPr="00E83D4B" w:rsidDel="00A81686" w:rsidRDefault="00741657" w:rsidP="00741657">
      <w:pPr>
        <w:pStyle w:val="CETextBody"/>
        <w:rPr>
          <w:del w:id="9959" w:author="Huy Duc. Nguyen" w:date="2017-08-29T13:07:00Z"/>
          <w:lang w:val="en-US" w:eastAsia="ja-JP"/>
        </w:rPr>
      </w:pPr>
      <w:del w:id="9960" w:author="Huy Duc. Nguyen" w:date="2017-08-29T13:07:00Z">
        <w:r w:rsidRPr="00E83D4B" w:rsidDel="00A81686">
          <w:rPr>
            <w:noProof/>
            <w:lang w:val="en-US"/>
          </w:rPr>
          <mc:AlternateContent>
            <mc:Choice Requires="wps">
              <w:drawing>
                <wp:anchor distT="0" distB="0" distL="114300" distR="114300" simplePos="0" relativeHeight="251577856" behindDoc="0" locked="0" layoutInCell="1" allowOverlap="1" wp14:anchorId="70E777FC" wp14:editId="7AF2F6CE">
                  <wp:simplePos x="0" y="0"/>
                  <wp:positionH relativeFrom="column">
                    <wp:posOffset>382905</wp:posOffset>
                  </wp:positionH>
                  <wp:positionV relativeFrom="paragraph">
                    <wp:posOffset>60325</wp:posOffset>
                  </wp:positionV>
                  <wp:extent cx="5495925" cy="257175"/>
                  <wp:effectExtent l="0" t="0" r="28575" b="28575"/>
                  <wp:wrapNone/>
                  <wp:docPr id="271" name="テキスト ボックス 2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77FC" id="テキスト ボックス 271" o:spid="_x0000_s1152" type="#_x0000_t202" style="position:absolute;margin-left:30.15pt;margin-top:4.75pt;width:432.75pt;height:20.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BO2/n8vAIA&#10;ANAFAAAOAAAAAAAAAAAAAAAAAC4CAABkcnMvZTJvRG9jLnhtbFBLAQItABQABgAIAAAAIQCUPYcT&#10;2gAAAAcBAAAPAAAAAAAAAAAAAAAAABYFAABkcnMvZG93bnJldi54bWxQSwUGAAAAAAQABADzAAAA&#10;HQY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v:textbox>
                </v:shape>
              </w:pict>
            </mc:Fallback>
          </mc:AlternateContent>
        </w:r>
        <w:bookmarkStart w:id="9961" w:name="_Toc491775919"/>
        <w:bookmarkEnd w:id="9961"/>
      </w:del>
    </w:p>
    <w:p w:rsidR="0052026F" w:rsidDel="00A81686" w:rsidRDefault="0052026F" w:rsidP="00E83D4B">
      <w:pPr>
        <w:pStyle w:val="CETextBody"/>
        <w:rPr>
          <w:del w:id="9962" w:author="Huy Duc. Nguyen" w:date="2017-08-29T13:07:00Z"/>
          <w:lang w:val="en-US" w:eastAsia="ja-JP"/>
        </w:rPr>
      </w:pPr>
      <w:bookmarkStart w:id="9963" w:name="_Toc491775920"/>
      <w:bookmarkEnd w:id="9963"/>
    </w:p>
    <w:p w:rsidR="007A57A8" w:rsidDel="00A81686" w:rsidRDefault="007A57A8">
      <w:pPr>
        <w:rPr>
          <w:del w:id="9964" w:author="Huy Duc. Nguyen" w:date="2017-08-29T13:07:00Z"/>
          <w:sz w:val="22"/>
          <w:lang w:val="en-US" w:eastAsia="ja-JP"/>
        </w:rPr>
      </w:pPr>
      <w:del w:id="9965" w:author="Huy Duc. Nguyen" w:date="2017-08-29T13:07:00Z">
        <w:r w:rsidDel="00A81686">
          <w:rPr>
            <w:lang w:val="en-US" w:eastAsia="ja-JP"/>
          </w:rPr>
          <w:br w:type="page"/>
        </w:r>
      </w:del>
    </w:p>
    <w:p w:rsidR="00741657" w:rsidRPr="00E83D4B" w:rsidDel="00A81686" w:rsidRDefault="00741657" w:rsidP="00997E4E">
      <w:pPr>
        <w:pStyle w:val="CETextBody"/>
        <w:numPr>
          <w:ilvl w:val="0"/>
          <w:numId w:val="240"/>
        </w:numPr>
        <w:rPr>
          <w:del w:id="9966" w:author="Huy Duc. Nguyen" w:date="2017-08-29T13:07:00Z"/>
          <w:lang w:val="en-US" w:eastAsia="ja-JP"/>
        </w:rPr>
      </w:pPr>
      <w:del w:id="996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9968" w:name="_Toc491775921"/>
        <w:bookmarkEnd w:id="9968"/>
      </w:del>
    </w:p>
    <w:p w:rsidR="00741657" w:rsidRPr="00E83D4B" w:rsidDel="00A81686" w:rsidRDefault="007A57A8" w:rsidP="00741657">
      <w:pPr>
        <w:pStyle w:val="CETextBody"/>
        <w:rPr>
          <w:del w:id="9969" w:author="Huy Duc. Nguyen" w:date="2017-08-29T13:07:00Z"/>
          <w:lang w:val="en-US" w:eastAsia="ja-JP"/>
        </w:rPr>
      </w:pPr>
      <w:del w:id="9970" w:author="Huy Duc. Nguyen" w:date="2017-08-29T13:07:00Z">
        <w:r w:rsidRPr="00E83D4B" w:rsidDel="00A81686">
          <w:rPr>
            <w:noProof/>
            <w:lang w:val="en-US"/>
          </w:rPr>
          <mc:AlternateContent>
            <mc:Choice Requires="wps">
              <w:drawing>
                <wp:anchor distT="0" distB="0" distL="114300" distR="114300" simplePos="0" relativeHeight="251578880" behindDoc="0" locked="0" layoutInCell="1" allowOverlap="1" wp14:anchorId="55F32B34" wp14:editId="6CCD5928">
                  <wp:simplePos x="0" y="0"/>
                  <wp:positionH relativeFrom="column">
                    <wp:posOffset>382905</wp:posOffset>
                  </wp:positionH>
                  <wp:positionV relativeFrom="paragraph">
                    <wp:posOffset>74930</wp:posOffset>
                  </wp:positionV>
                  <wp:extent cx="5495925" cy="739140"/>
                  <wp:effectExtent l="0" t="0" r="28575" b="22860"/>
                  <wp:wrapNone/>
                  <wp:docPr id="275" name="テキスト ボックス 275"/>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location=movie/big_buck_bunny_720p_h264.mp4 ! qtdemux name=demux demux.audio_0 ! queue ! omxaaclcdec ! alsasink device=hw:0,0 demux.video_0 ! queue ! h264parse ! omxh264dec ! vspfilter ! video/x-raw, format=BGRA, width=1920, height=720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32B34" id="テキスト ボックス 275" o:spid="_x0000_s1153" type="#_x0000_t202" style="position:absolute;margin-left:30.15pt;margin-top:5.9pt;width:432.75pt;height:58.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v:textbox>
                </v:shape>
              </w:pict>
            </mc:Fallback>
          </mc:AlternateContent>
        </w:r>
        <w:bookmarkStart w:id="9971" w:name="_Toc491775922"/>
        <w:bookmarkEnd w:id="9971"/>
      </w:del>
    </w:p>
    <w:p w:rsidR="00741657" w:rsidRPr="00E83D4B" w:rsidDel="00A81686" w:rsidRDefault="00741657" w:rsidP="00E83D4B">
      <w:pPr>
        <w:pStyle w:val="CETextBody"/>
        <w:rPr>
          <w:del w:id="9972" w:author="Huy Duc. Nguyen" w:date="2017-08-29T13:07:00Z"/>
          <w:lang w:val="en-US" w:eastAsia="ja-JP"/>
        </w:rPr>
      </w:pPr>
      <w:bookmarkStart w:id="9973" w:name="_Toc491775923"/>
      <w:bookmarkEnd w:id="9973"/>
    </w:p>
    <w:p w:rsidR="00E83D4B" w:rsidRPr="00E83D4B" w:rsidDel="00A81686" w:rsidRDefault="00E83D4B">
      <w:pPr>
        <w:pStyle w:val="CETextBody"/>
        <w:rPr>
          <w:del w:id="9974" w:author="Huy Duc. Nguyen" w:date="2017-08-29T13:07:00Z"/>
          <w:lang w:val="en-US" w:eastAsia="ja-JP"/>
        </w:rPr>
      </w:pPr>
      <w:bookmarkStart w:id="9975" w:name="_Toc491775924"/>
      <w:bookmarkEnd w:id="9975"/>
    </w:p>
    <w:p w:rsidR="00E83D4B" w:rsidRPr="00E83D4B" w:rsidDel="00A81686" w:rsidRDefault="00E83D4B" w:rsidP="00E83D4B">
      <w:pPr>
        <w:pStyle w:val="CETextBody"/>
        <w:rPr>
          <w:del w:id="9976" w:author="Huy Duc. Nguyen" w:date="2017-08-29T13:07:00Z"/>
          <w:lang w:val="en-US" w:eastAsia="ja-JP"/>
        </w:rPr>
      </w:pPr>
      <w:bookmarkStart w:id="9977" w:name="_Toc491775925"/>
      <w:bookmarkEnd w:id="9977"/>
    </w:p>
    <w:p w:rsidR="00B45CE0" w:rsidDel="00A81686" w:rsidRDefault="00B45CE0">
      <w:pPr>
        <w:rPr>
          <w:ins w:id="9978" w:author=" " w:date="2017-03-14T18:33:00Z"/>
          <w:del w:id="9979" w:author="Huy Duc. Nguyen" w:date="2017-08-29T13:07:00Z"/>
          <w:sz w:val="22"/>
          <w:lang w:val="en-US" w:eastAsia="ja-JP"/>
        </w:rPr>
      </w:pPr>
      <w:ins w:id="9980" w:author=" " w:date="2017-03-14T18:33:00Z">
        <w:del w:id="9981" w:author="Huy Duc. Nguyen" w:date="2017-08-29T13:07:00Z">
          <w:r w:rsidDel="00A81686">
            <w:rPr>
              <w:lang w:val="en-US" w:eastAsia="ja-JP"/>
            </w:rPr>
            <w:br w:type="page"/>
          </w:r>
        </w:del>
      </w:ins>
    </w:p>
    <w:p w:rsidR="007A57A8" w:rsidRPr="00E83D4B" w:rsidDel="00A81686" w:rsidRDefault="007A57A8" w:rsidP="00997E4E">
      <w:pPr>
        <w:pStyle w:val="CETextBody"/>
        <w:ind w:firstLineChars="250" w:firstLine="550"/>
        <w:rPr>
          <w:del w:id="9982" w:author="Huy Duc. Nguyen" w:date="2017-08-29T13:07:00Z"/>
          <w:lang w:val="en-US" w:eastAsia="ja-JP"/>
        </w:rPr>
      </w:pPr>
      <w:del w:id="9983"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9984" w:name="_Toc491775926"/>
        <w:bookmarkEnd w:id="9984"/>
      </w:del>
    </w:p>
    <w:p w:rsidR="00E83D4B" w:rsidRPr="007A57A8" w:rsidDel="00A81686" w:rsidRDefault="007A57A8" w:rsidP="00997E4E">
      <w:pPr>
        <w:pStyle w:val="CETextBody"/>
        <w:ind w:firstLineChars="250" w:firstLine="550"/>
        <w:rPr>
          <w:del w:id="9985" w:author="Huy Duc. Nguyen" w:date="2017-08-29T13:07:00Z"/>
          <w:lang w:val="en-US" w:eastAsia="ja-JP"/>
        </w:rPr>
      </w:pPr>
      <w:del w:id="9986"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9987" w:name="_Toc491775927"/>
        <w:bookmarkEnd w:id="9987"/>
      </w:del>
    </w:p>
    <w:p w:rsidR="007A3861" w:rsidDel="00A81686" w:rsidRDefault="009D2119" w:rsidP="007A05F9">
      <w:pPr>
        <w:pStyle w:val="CETextBody"/>
        <w:rPr>
          <w:del w:id="9988" w:author="Huy Duc. Nguyen" w:date="2017-08-29T13:07:00Z"/>
          <w:lang w:val="en-US" w:eastAsia="ja-JP"/>
        </w:rPr>
      </w:pPr>
      <w:del w:id="9989" w:author="Huy Duc. Nguyen" w:date="2017-08-29T13:07:00Z">
        <w:r w:rsidRPr="00E83D4B" w:rsidDel="00A81686">
          <w:rPr>
            <w:noProof/>
            <w:lang w:val="en-US"/>
          </w:rPr>
          <mc:AlternateContent>
            <mc:Choice Requires="wps">
              <w:drawing>
                <wp:anchor distT="0" distB="0" distL="114300" distR="114300" simplePos="0" relativeHeight="251736576" behindDoc="0" locked="0" layoutInCell="1" allowOverlap="1" wp14:anchorId="1CE2499F" wp14:editId="302F166E">
                  <wp:simplePos x="0" y="0"/>
                  <wp:positionH relativeFrom="column">
                    <wp:posOffset>382905</wp:posOffset>
                  </wp:positionH>
                  <wp:positionV relativeFrom="paragraph">
                    <wp:posOffset>28575</wp:posOffset>
                  </wp:positionV>
                  <wp:extent cx="5495925" cy="1162050"/>
                  <wp:effectExtent l="0" t="0" r="28575" b="19050"/>
                  <wp:wrapNone/>
                  <wp:docPr id="421" name="テキスト ボックス 421"/>
                  <wp:cNvGraphicFramePr/>
                  <a:graphic xmlns:a="http://schemas.openxmlformats.org/drawingml/2006/main">
                    <a:graphicData uri="http://schemas.microsoft.com/office/word/2010/wordprocessingShape">
                      <wps:wsp>
                        <wps:cNvSpPr txBox="1"/>
                        <wps:spPr>
                          <a:xfrm>
                            <a:off x="0" y="0"/>
                            <a:ext cx="549592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5B1E90" w:rsidRPr="00B43823" w:rsidRDefault="005B1E90"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2499F" id="テキスト ボックス 421" o:spid="_x0000_s1154" type="#_x0000_t202" style="position:absolute;margin-left:30.15pt;margin-top:2.25pt;width:432.75pt;height:9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" fillcolor="white [3201]" strokeweight=".5pt">
                  <v:textbo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0:09:56.509504679</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596.509521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14155 processed</w:t>
                        </w:r>
                      </w:p>
                      <w:p w:rsidR="005B1E90" w:rsidRPr="00B43823" w:rsidRDefault="005B1E90" w:rsidP="009D2119">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23.73</w:t>
                        </w:r>
                      </w:p>
                    </w:txbxContent>
                  </v:textbox>
                </v:shape>
              </w:pict>
            </mc:Fallback>
          </mc:AlternateContent>
        </w:r>
        <w:bookmarkStart w:id="9990" w:name="_Toc491775928"/>
        <w:bookmarkEnd w:id="9990"/>
      </w:del>
    </w:p>
    <w:p w:rsidR="007A57A8" w:rsidDel="00A81686" w:rsidRDefault="007A57A8" w:rsidP="007A05F9">
      <w:pPr>
        <w:pStyle w:val="CETextBody"/>
        <w:rPr>
          <w:del w:id="9991" w:author="Huy Duc. Nguyen" w:date="2017-08-29T13:07:00Z"/>
          <w:lang w:val="en-US" w:eastAsia="ja-JP"/>
        </w:rPr>
      </w:pPr>
      <w:bookmarkStart w:id="9992" w:name="_Toc491775929"/>
      <w:bookmarkEnd w:id="9992"/>
    </w:p>
    <w:p w:rsidR="007A57A8" w:rsidDel="00A81686" w:rsidRDefault="007A57A8" w:rsidP="007A05F9">
      <w:pPr>
        <w:pStyle w:val="CETextBody"/>
        <w:rPr>
          <w:del w:id="9993" w:author="Huy Duc. Nguyen" w:date="2017-08-29T13:07:00Z"/>
          <w:lang w:val="en-US" w:eastAsia="ja-JP"/>
        </w:rPr>
      </w:pPr>
      <w:bookmarkStart w:id="9994" w:name="_Toc491775930"/>
      <w:bookmarkEnd w:id="9994"/>
    </w:p>
    <w:p w:rsidR="007A57A8" w:rsidRPr="00E83D4B" w:rsidDel="00A81686" w:rsidRDefault="007A57A8" w:rsidP="007A05F9">
      <w:pPr>
        <w:pStyle w:val="CETextBody"/>
        <w:rPr>
          <w:del w:id="9995" w:author="Huy Duc. Nguyen" w:date="2017-08-29T13:07:00Z"/>
          <w:lang w:val="en-US" w:eastAsia="ja-JP"/>
        </w:rPr>
      </w:pPr>
      <w:bookmarkStart w:id="9996" w:name="_Toc491775931"/>
      <w:bookmarkEnd w:id="9996"/>
    </w:p>
    <w:p w:rsidR="003400B8" w:rsidDel="00A81686" w:rsidRDefault="00A343A0" w:rsidP="007A05F9">
      <w:pPr>
        <w:pStyle w:val="CETextBody"/>
        <w:rPr>
          <w:del w:id="9997" w:author="Huy Duc. Nguyen" w:date="2017-08-29T13:07:00Z"/>
          <w:lang w:val="en-US" w:eastAsia="ja-JP"/>
        </w:rPr>
      </w:pPr>
      <w:del w:id="9998" w:author="Huy Duc. Nguyen" w:date="2017-08-29T13:07:00Z">
        <w:r w:rsidDel="00A81686">
          <w:rPr>
            <w:noProof/>
            <w:lang w:val="en-US"/>
          </w:rPr>
          <mc:AlternateContent>
            <mc:Choice Requires="wps">
              <w:drawing>
                <wp:anchor distT="0" distB="0" distL="114300" distR="114300" simplePos="0" relativeHeight="251737600" behindDoc="0" locked="0" layoutInCell="1" allowOverlap="1" wp14:anchorId="714BB499" wp14:editId="005C4799">
                  <wp:simplePos x="0" y="0"/>
                  <wp:positionH relativeFrom="column">
                    <wp:posOffset>478155</wp:posOffset>
                  </wp:positionH>
                  <wp:positionV relativeFrom="paragraph">
                    <wp:posOffset>106680</wp:posOffset>
                  </wp:positionV>
                  <wp:extent cx="1127760" cy="161925"/>
                  <wp:effectExtent l="0" t="0" r="15240" b="28575"/>
                  <wp:wrapNone/>
                  <wp:docPr id="131" name="正方形/長方形 131"/>
                  <wp:cNvGraphicFramePr/>
                  <a:graphic xmlns:a="http://schemas.openxmlformats.org/drawingml/2006/main">
                    <a:graphicData uri="http://schemas.microsoft.com/office/word/2010/wordprocessingShape">
                      <wps:wsp>
                        <wps:cNvSpPr/>
                        <wps:spPr>
                          <a:xfrm>
                            <a:off x="0" y="0"/>
                            <a:ext cx="1127760" cy="1619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BADA" id="正方形/長方形 131" o:spid="_x0000_s1026" style="position:absolute;margin-left:37.65pt;margin-top:8.4pt;width:88.8pt;height:12.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" filled="f" strokecolor="#c0504d [3205]" strokeweight="2pt"/>
              </w:pict>
            </mc:Fallback>
          </mc:AlternateContent>
        </w:r>
        <w:bookmarkStart w:id="9999" w:name="_Toc491775932"/>
        <w:bookmarkEnd w:id="9999"/>
      </w:del>
    </w:p>
    <w:p w:rsidR="00E83D4B" w:rsidDel="00A81686" w:rsidRDefault="00E83D4B" w:rsidP="007A05F9">
      <w:pPr>
        <w:pStyle w:val="CETextBody"/>
        <w:rPr>
          <w:del w:id="10000" w:author="Huy Duc. Nguyen" w:date="2017-08-29T13:07:00Z"/>
          <w:lang w:val="en-US" w:eastAsia="ja-JP"/>
        </w:rPr>
      </w:pPr>
      <w:bookmarkStart w:id="10001" w:name="_Toc491775933"/>
      <w:bookmarkEnd w:id="10001"/>
    </w:p>
    <w:p w:rsidR="00741657" w:rsidDel="00A81686" w:rsidRDefault="00741657" w:rsidP="00741657">
      <w:pPr>
        <w:pStyle w:val="CETextBody"/>
        <w:rPr>
          <w:del w:id="10002" w:author="Huy Duc. Nguyen" w:date="2017-08-29T13:07:00Z"/>
          <w:lang w:val="en-US" w:eastAsia="ja-JP"/>
        </w:rPr>
      </w:pPr>
      <w:bookmarkStart w:id="10003" w:name="_Toc491775934"/>
      <w:bookmarkEnd w:id="10003"/>
    </w:p>
    <w:p w:rsidR="00741657" w:rsidRPr="00E83D4B" w:rsidDel="00A81686" w:rsidRDefault="00741657" w:rsidP="00997E4E">
      <w:pPr>
        <w:pStyle w:val="CETextBody"/>
        <w:numPr>
          <w:ilvl w:val="0"/>
          <w:numId w:val="240"/>
        </w:numPr>
        <w:rPr>
          <w:del w:id="10004" w:author="Huy Duc. Nguyen" w:date="2017-08-29T13:07:00Z"/>
          <w:lang w:val="en-US" w:eastAsia="ja-JP"/>
        </w:rPr>
      </w:pPr>
      <w:del w:id="1000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006" w:name="_Toc491775935"/>
        <w:bookmarkEnd w:id="10006"/>
      </w:del>
    </w:p>
    <w:p w:rsidR="00741657" w:rsidRPr="00E83D4B" w:rsidDel="00A81686" w:rsidRDefault="00741657" w:rsidP="00741657">
      <w:pPr>
        <w:pStyle w:val="CETextBody"/>
        <w:rPr>
          <w:del w:id="10007" w:author="Huy Duc. Nguyen" w:date="2017-08-29T13:07:00Z"/>
          <w:lang w:val="en-US" w:eastAsia="ja-JP"/>
        </w:rPr>
      </w:pPr>
      <w:del w:id="10008" w:author="Huy Duc. Nguyen" w:date="2017-08-29T13:07:00Z">
        <w:r w:rsidRPr="00E83D4B" w:rsidDel="00A81686">
          <w:rPr>
            <w:noProof/>
            <w:lang w:val="en-US"/>
          </w:rPr>
          <mc:AlternateContent>
            <mc:Choice Requires="wps">
              <w:drawing>
                <wp:anchor distT="0" distB="0" distL="114300" distR="114300" simplePos="0" relativeHeight="251579904" behindDoc="0" locked="0" layoutInCell="1" allowOverlap="1" wp14:anchorId="6F336F5A" wp14:editId="2343C76F">
                  <wp:simplePos x="0" y="0"/>
                  <wp:positionH relativeFrom="column">
                    <wp:posOffset>382905</wp:posOffset>
                  </wp:positionH>
                  <wp:positionV relativeFrom="paragraph">
                    <wp:posOffset>59690</wp:posOffset>
                  </wp:positionV>
                  <wp:extent cx="5495925" cy="739140"/>
                  <wp:effectExtent l="0" t="0" r="28575" b="22860"/>
                  <wp:wrapNone/>
                  <wp:docPr id="34" name="テキスト ボックス 34"/>
                  <wp:cNvGraphicFramePr/>
                  <a:graphic xmlns:a="http://schemas.openxmlformats.org/drawingml/2006/main">
                    <a:graphicData uri="http://schemas.microsoft.com/office/word/2010/wordprocessingShape">
                      <wps:wsp>
                        <wps:cNvSpPr txBox="1"/>
                        <wps:spPr>
                          <a:xfrm>
                            <a:off x="0" y="0"/>
                            <a:ext cx="549592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41657">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gst-launch-1.0 --padprobe v:sink --timer filesrc location=movie/big_buck_bunny_720p_h264_60fps.mp4 ! qtdemux name=demux demux.audio_0 ! queue ! omxaaclcdec ! alsasink device=hw:0,0 demux.video_0 ! queue ! h264parse ! omxh264dec ! vspfilter ! video/x-raw, format=BGRA, width=1920, height=720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6F5A" id="テキスト ボックス 34" o:spid="_x0000_s1155" type="#_x0000_t202" style="position:absolute;margin-left:30.15pt;margin-top:4.7pt;width:432.75pt;height:5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" fillcolor="white [3201]" strokeweight=".5pt">
                  <v:textbox>
                    <w:txbxContent>
                      <w:p w:rsidR="005B1E90" w:rsidRPr="00B43823" w:rsidRDefault="005B1E90" w:rsidP="00741657">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gst-launch-1.0 --</w:t>
                        </w:r>
                        <w:proofErr w:type="spellStart"/>
                        <w:r w:rsidRPr="00741657">
                          <w:rPr>
                            <w:rFonts w:ascii="Courier New" w:hAnsi="Courier New" w:cs="Courier New"/>
                            <w:sz w:val="18"/>
                            <w:szCs w:val="18"/>
                            <w:lang w:val="en-US" w:eastAsia="ja-JP"/>
                          </w:rPr>
                          <w:t>padprobe</w:t>
                        </w:r>
                        <w:proofErr w:type="spellEnd"/>
                        <w:r w:rsidRPr="00741657">
                          <w:rPr>
                            <w:rFonts w:ascii="Courier New" w:hAnsi="Courier New" w:cs="Courier New"/>
                            <w:sz w:val="18"/>
                            <w:szCs w:val="18"/>
                            <w:lang w:val="en-US" w:eastAsia="ja-JP"/>
                          </w:rPr>
                          <w:t xml:space="preserve"> v</w:t>
                        </w:r>
                        <w:proofErr w:type="gramStart"/>
                        <w:r w:rsidRPr="00741657">
                          <w:rPr>
                            <w:rFonts w:ascii="Courier New" w:hAnsi="Courier New" w:cs="Courier New"/>
                            <w:sz w:val="18"/>
                            <w:szCs w:val="18"/>
                            <w:lang w:val="en-US" w:eastAsia="ja-JP"/>
                          </w:rPr>
                          <w:t>:sink</w:t>
                        </w:r>
                        <w:proofErr w:type="gramEnd"/>
                        <w:r w:rsidRPr="00741657">
                          <w:rPr>
                            <w:rFonts w:ascii="Courier New" w:hAnsi="Courier New" w:cs="Courier New"/>
                            <w:sz w:val="18"/>
                            <w:szCs w:val="18"/>
                            <w:lang w:val="en-US" w:eastAsia="ja-JP"/>
                          </w:rPr>
                          <w:t xml:space="preserve"> --timer </w:t>
                        </w:r>
                        <w:proofErr w:type="spellStart"/>
                        <w:r w:rsidRPr="00741657">
                          <w:rPr>
                            <w:rFonts w:ascii="Courier New" w:hAnsi="Courier New" w:cs="Courier New"/>
                            <w:sz w:val="18"/>
                            <w:szCs w:val="18"/>
                            <w:lang w:val="en-US" w:eastAsia="ja-JP"/>
                          </w:rPr>
                          <w:t>filesrc</w:t>
                        </w:r>
                        <w:proofErr w:type="spellEnd"/>
                        <w:r w:rsidRPr="00741657">
                          <w:rPr>
                            <w:rFonts w:ascii="Courier New" w:hAnsi="Courier New" w:cs="Courier New"/>
                            <w:sz w:val="18"/>
                            <w:szCs w:val="18"/>
                            <w:lang w:val="en-US" w:eastAsia="ja-JP"/>
                          </w:rPr>
                          <w:t xml:space="preserve"> location=movie/big_buck_bunny_720p_h264_60fps.mp4 ! </w:t>
                        </w:r>
                        <w:proofErr w:type="spellStart"/>
                        <w:proofErr w:type="gramStart"/>
                        <w:r w:rsidRPr="00741657">
                          <w:rPr>
                            <w:rFonts w:ascii="Courier New" w:hAnsi="Courier New" w:cs="Courier New"/>
                            <w:sz w:val="18"/>
                            <w:szCs w:val="18"/>
                            <w:lang w:val="en-US" w:eastAsia="ja-JP"/>
                          </w:rPr>
                          <w:t>qtdemux</w:t>
                        </w:r>
                        <w:proofErr w:type="spellEnd"/>
                        <w:proofErr w:type="gramEnd"/>
                        <w:r w:rsidRPr="00741657">
                          <w:rPr>
                            <w:rFonts w:ascii="Courier New" w:hAnsi="Courier New" w:cs="Courier New"/>
                            <w:sz w:val="18"/>
                            <w:szCs w:val="18"/>
                            <w:lang w:val="en-US" w:eastAsia="ja-JP"/>
                          </w:rPr>
                          <w:t xml:space="preserve"> name=</w:t>
                        </w:r>
                        <w:proofErr w:type="spellStart"/>
                        <w:r w:rsidRPr="00741657">
                          <w:rPr>
                            <w:rFonts w:ascii="Courier New" w:hAnsi="Courier New" w:cs="Courier New"/>
                            <w:sz w:val="18"/>
                            <w:szCs w:val="18"/>
                            <w:lang w:val="en-US" w:eastAsia="ja-JP"/>
                          </w:rPr>
                          <w:t>demux</w:t>
                        </w:r>
                        <w:proofErr w:type="spellEnd"/>
                        <w:r w:rsidRPr="00741657">
                          <w:rPr>
                            <w:rFonts w:ascii="Courier New" w:hAnsi="Courier New" w:cs="Courier New"/>
                            <w:sz w:val="18"/>
                            <w:szCs w:val="18"/>
                            <w:lang w:val="en-US" w:eastAsia="ja-JP"/>
                          </w:rPr>
                          <w:t xml:space="preserve"> demux.audio_0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omxaaclcdec</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alsasink</w:t>
                        </w:r>
                        <w:proofErr w:type="spellEnd"/>
                        <w:proofErr w:type="gramEnd"/>
                        <w:r w:rsidRPr="00741657">
                          <w:rPr>
                            <w:rFonts w:ascii="Courier New" w:hAnsi="Courier New" w:cs="Courier New"/>
                            <w:sz w:val="18"/>
                            <w:szCs w:val="18"/>
                            <w:lang w:val="en-US" w:eastAsia="ja-JP"/>
                          </w:rPr>
                          <w:t xml:space="preserve"> device=hw:0,0 demux.video_0 ! </w:t>
                        </w:r>
                        <w:proofErr w:type="gramStart"/>
                        <w:r w:rsidRPr="00741657">
                          <w:rPr>
                            <w:rFonts w:ascii="Courier New" w:hAnsi="Courier New" w:cs="Courier New"/>
                            <w:sz w:val="18"/>
                            <w:szCs w:val="18"/>
                            <w:lang w:val="en-US" w:eastAsia="ja-JP"/>
                          </w:rPr>
                          <w:t>queue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h264parse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omxh264dec !</w:t>
                        </w:r>
                        <w:proofErr w:type="gramEnd"/>
                        <w:r w:rsidRPr="00741657">
                          <w:rPr>
                            <w:rFonts w:ascii="Courier New" w:hAnsi="Courier New" w:cs="Courier New"/>
                            <w:sz w:val="18"/>
                            <w:szCs w:val="18"/>
                            <w:lang w:val="en-US" w:eastAsia="ja-JP"/>
                          </w:rPr>
                          <w:t xml:space="preserve"> </w:t>
                        </w:r>
                        <w:proofErr w:type="spellStart"/>
                        <w:proofErr w:type="gramStart"/>
                        <w:r w:rsidRPr="00741657">
                          <w:rPr>
                            <w:rFonts w:ascii="Courier New" w:hAnsi="Courier New" w:cs="Courier New"/>
                            <w:sz w:val="18"/>
                            <w:szCs w:val="18"/>
                            <w:lang w:val="en-US" w:eastAsia="ja-JP"/>
                          </w:rPr>
                          <w:t>vspfilter</w:t>
                        </w:r>
                        <w:proofErr w:type="spellEnd"/>
                        <w:r w:rsidRPr="00741657">
                          <w:rPr>
                            <w:rFonts w:ascii="Courier New" w:hAnsi="Courier New" w:cs="Courier New"/>
                            <w:sz w:val="18"/>
                            <w:szCs w:val="18"/>
                            <w:lang w:val="en-US" w:eastAsia="ja-JP"/>
                          </w:rPr>
                          <w:t xml:space="preserve"> !</w:t>
                        </w:r>
                        <w:proofErr w:type="gramEnd"/>
                        <w:r w:rsidRPr="00741657">
                          <w:rPr>
                            <w:rFonts w:ascii="Courier New" w:hAnsi="Courier New" w:cs="Courier New"/>
                            <w:sz w:val="18"/>
                            <w:szCs w:val="18"/>
                            <w:lang w:val="en-US" w:eastAsia="ja-JP"/>
                          </w:rPr>
                          <w:t xml:space="preserve"> </w:t>
                        </w:r>
                        <w:proofErr w:type="gramStart"/>
                        <w:r w:rsidRPr="00741657">
                          <w:rPr>
                            <w:rFonts w:ascii="Courier New" w:hAnsi="Courier New" w:cs="Courier New"/>
                            <w:sz w:val="18"/>
                            <w:szCs w:val="18"/>
                            <w:lang w:val="en-US" w:eastAsia="ja-JP"/>
                          </w:rPr>
                          <w:t>video/x-raw</w:t>
                        </w:r>
                        <w:proofErr w:type="gramEnd"/>
                        <w:r w:rsidRPr="00741657">
                          <w:rPr>
                            <w:rFonts w:ascii="Courier New" w:hAnsi="Courier New" w:cs="Courier New"/>
                            <w:sz w:val="18"/>
                            <w:szCs w:val="18"/>
                            <w:lang w:val="en-US" w:eastAsia="ja-JP"/>
                          </w:rPr>
                          <w:t xml:space="preserve">, format=BGRA, width=1920, height=720 ! </w:t>
                        </w:r>
                        <w:proofErr w:type="spellStart"/>
                        <w:proofErr w:type="gramStart"/>
                        <w:r w:rsidRPr="00741657">
                          <w:rPr>
                            <w:rFonts w:ascii="Courier New" w:hAnsi="Courier New" w:cs="Courier New"/>
                            <w:sz w:val="18"/>
                            <w:szCs w:val="18"/>
                            <w:lang w:val="en-US" w:eastAsia="ja-JP"/>
                          </w:rPr>
                          <w:t>waylandsink</w:t>
                        </w:r>
                        <w:proofErr w:type="spellEnd"/>
                        <w:proofErr w:type="gramEnd"/>
                        <w:r w:rsidRPr="00741657">
                          <w:rPr>
                            <w:rFonts w:ascii="Courier New" w:hAnsi="Courier New" w:cs="Courier New"/>
                            <w:sz w:val="18"/>
                            <w:szCs w:val="18"/>
                            <w:lang w:val="en-US" w:eastAsia="ja-JP"/>
                          </w:rPr>
                          <w:t xml:space="preserve"> name=v</w:t>
                        </w:r>
                      </w:p>
                    </w:txbxContent>
                  </v:textbox>
                </v:shape>
              </w:pict>
            </mc:Fallback>
          </mc:AlternateContent>
        </w:r>
        <w:bookmarkStart w:id="10009" w:name="_Toc491775936"/>
        <w:bookmarkEnd w:id="10009"/>
      </w:del>
    </w:p>
    <w:p w:rsidR="00741657" w:rsidDel="00A81686" w:rsidRDefault="00741657" w:rsidP="00741657">
      <w:pPr>
        <w:pStyle w:val="CETextBody"/>
        <w:rPr>
          <w:del w:id="10010" w:author="Huy Duc. Nguyen" w:date="2017-08-29T13:07:00Z"/>
          <w:lang w:val="en-US" w:eastAsia="ja-JP"/>
        </w:rPr>
      </w:pPr>
      <w:bookmarkStart w:id="10011" w:name="_Toc491775937"/>
      <w:bookmarkEnd w:id="10011"/>
    </w:p>
    <w:p w:rsidR="00741657" w:rsidDel="00A81686" w:rsidRDefault="00741657" w:rsidP="007A05F9">
      <w:pPr>
        <w:pStyle w:val="CETextBody"/>
        <w:rPr>
          <w:del w:id="10012" w:author="Huy Duc. Nguyen" w:date="2017-08-29T13:07:00Z"/>
          <w:lang w:val="en-US" w:eastAsia="ja-JP"/>
        </w:rPr>
      </w:pPr>
      <w:bookmarkStart w:id="10013" w:name="_Toc491775938"/>
      <w:bookmarkEnd w:id="10013"/>
    </w:p>
    <w:p w:rsidR="00741657" w:rsidDel="00A81686" w:rsidRDefault="00741657" w:rsidP="007A05F9">
      <w:pPr>
        <w:pStyle w:val="CETextBody"/>
        <w:rPr>
          <w:del w:id="10014" w:author="Huy Duc. Nguyen" w:date="2017-08-29T13:07:00Z"/>
          <w:lang w:val="en-US" w:eastAsia="ja-JP"/>
        </w:rPr>
      </w:pPr>
      <w:bookmarkStart w:id="10015" w:name="_Toc491775939"/>
      <w:bookmarkEnd w:id="10015"/>
    </w:p>
    <w:p w:rsidR="00741657" w:rsidRPr="00E83D4B" w:rsidDel="00A81686" w:rsidRDefault="00741657" w:rsidP="00997E4E">
      <w:pPr>
        <w:pStyle w:val="CETextBody"/>
        <w:ind w:firstLineChars="250" w:firstLine="550"/>
        <w:rPr>
          <w:del w:id="10016" w:author="Huy Duc. Nguyen" w:date="2017-08-29T13:07:00Z"/>
          <w:lang w:val="en-US" w:eastAsia="ja-JP"/>
        </w:rPr>
      </w:pPr>
      <w:del w:id="10017"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018" w:name="_Toc491775940"/>
        <w:bookmarkEnd w:id="10018"/>
      </w:del>
    </w:p>
    <w:p w:rsidR="00741657" w:rsidRPr="00E83D4B" w:rsidDel="00A81686" w:rsidRDefault="00741657" w:rsidP="00997E4E">
      <w:pPr>
        <w:pStyle w:val="CETextBody"/>
        <w:ind w:firstLineChars="250" w:firstLine="550"/>
        <w:rPr>
          <w:del w:id="10019" w:author="Huy Duc. Nguyen" w:date="2017-08-29T13:07:00Z"/>
          <w:lang w:val="en-US" w:eastAsia="ja-JP"/>
        </w:rPr>
      </w:pPr>
      <w:del w:id="10020"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021" w:name="_Toc491775941"/>
        <w:bookmarkEnd w:id="10021"/>
      </w:del>
    </w:p>
    <w:p w:rsidR="00741657" w:rsidRPr="00E83D4B" w:rsidDel="00A81686" w:rsidRDefault="00741657" w:rsidP="00741657">
      <w:pPr>
        <w:pStyle w:val="CETextBody"/>
        <w:rPr>
          <w:del w:id="10022" w:author="Huy Duc. Nguyen" w:date="2017-08-29T13:07:00Z"/>
          <w:lang w:val="en-US" w:eastAsia="ja-JP"/>
        </w:rPr>
      </w:pPr>
      <w:del w:id="10023" w:author="Huy Duc. Nguyen" w:date="2017-08-29T13:07:00Z">
        <w:r w:rsidDel="00A81686">
          <w:rPr>
            <w:noProof/>
            <w:lang w:val="en-US"/>
          </w:rPr>
          <mc:AlternateContent>
            <mc:Choice Requires="wps">
              <w:drawing>
                <wp:anchor distT="0" distB="0" distL="114300" distR="114300" simplePos="0" relativeHeight="251580928" behindDoc="0" locked="0" layoutInCell="1" allowOverlap="1" wp14:anchorId="7A46B939" wp14:editId="063CBFFD">
                  <wp:simplePos x="0" y="0"/>
                  <wp:positionH relativeFrom="column">
                    <wp:posOffset>382905</wp:posOffset>
                  </wp:positionH>
                  <wp:positionV relativeFrom="paragraph">
                    <wp:posOffset>57150</wp:posOffset>
                  </wp:positionV>
                  <wp:extent cx="5495925" cy="1264920"/>
                  <wp:effectExtent l="0" t="0" r="28575" b="11430"/>
                  <wp:wrapNone/>
                  <wp:docPr id="56" name="テキスト ボックス 56"/>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PAUSED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READY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Setting pipeline to NULL ...</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5B1E90" w:rsidRPr="00B43823" w:rsidRDefault="005B1E90"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6B939" id="テキスト ボックス 56" o:spid="_x0000_s1156" type="#_x0000_t202" style="position:absolute;margin-left:30.15pt;margin-top:4.5pt;width:432.75pt;height:99.6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" fillcolor="white [3201]" strokeweight=".5pt">
                  <v:textbox>
                    <w:txbxContent>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Got EOS from element "pipeline0".</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Execution ended after 0:09:56.541268921</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PAUSED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READY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 xml:space="preserve">Setting pipeline to </w:t>
                        </w:r>
                        <w:proofErr w:type="gramStart"/>
                        <w:r w:rsidRPr="009D2119">
                          <w:rPr>
                            <w:rFonts w:ascii="Courier New" w:hAnsi="Courier New" w:cs="Courier New"/>
                            <w:sz w:val="18"/>
                            <w:szCs w:val="18"/>
                            <w:lang w:val="en-US" w:eastAsia="ja-JP"/>
                          </w:rPr>
                          <w:t>NULL ...</w:t>
                        </w:r>
                        <w:proofErr w:type="gramEnd"/>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Total time: 596.541260 seconds</w:t>
                        </w:r>
                      </w:p>
                      <w:p w:rsidR="005B1E90" w:rsidRPr="009D2119" w:rsidRDefault="005B1E90" w:rsidP="009D2119">
                        <w:pPr>
                          <w:rPr>
                            <w:rFonts w:ascii="Courier New" w:hAnsi="Courier New" w:cs="Courier New"/>
                            <w:sz w:val="18"/>
                            <w:szCs w:val="18"/>
                            <w:lang w:val="en-US" w:eastAsia="ja-JP"/>
                          </w:rPr>
                        </w:pPr>
                        <w:r w:rsidRPr="009D2119">
                          <w:rPr>
                            <w:rFonts w:ascii="Courier New" w:hAnsi="Courier New" w:cs="Courier New"/>
                            <w:sz w:val="18"/>
                            <w:szCs w:val="18"/>
                            <w:lang w:val="en-US" w:eastAsia="ja-JP"/>
                          </w:rPr>
                          <w:t>Frames: 30287 processed</w:t>
                        </w:r>
                      </w:p>
                      <w:p w:rsidR="005B1E90" w:rsidRPr="00B43823" w:rsidRDefault="005B1E90" w:rsidP="00741657">
                        <w:pPr>
                          <w:rPr>
                            <w:rFonts w:ascii="Courier New" w:hAnsi="Courier New" w:cs="Courier New"/>
                            <w:sz w:val="22"/>
                            <w:szCs w:val="22"/>
                            <w:lang w:val="en-US" w:eastAsia="ja-JP"/>
                          </w:rPr>
                        </w:pPr>
                        <w:r w:rsidRPr="009D2119">
                          <w:rPr>
                            <w:rFonts w:ascii="Courier New" w:hAnsi="Courier New" w:cs="Courier New"/>
                            <w:sz w:val="18"/>
                            <w:szCs w:val="18"/>
                            <w:lang w:val="en-US" w:eastAsia="ja-JP"/>
                          </w:rPr>
                          <w:t>Avg. FPS: 50.77</w:t>
                        </w:r>
                      </w:p>
                    </w:txbxContent>
                  </v:textbox>
                </v:shape>
              </w:pict>
            </mc:Fallback>
          </mc:AlternateContent>
        </w:r>
        <w:bookmarkStart w:id="10024" w:name="_Toc491775942"/>
        <w:bookmarkEnd w:id="10024"/>
      </w:del>
    </w:p>
    <w:p w:rsidR="00741657" w:rsidRPr="00E83D4B" w:rsidDel="00A81686" w:rsidRDefault="00741657" w:rsidP="00741657">
      <w:pPr>
        <w:pStyle w:val="CETextBody"/>
        <w:rPr>
          <w:del w:id="10025" w:author="Huy Duc. Nguyen" w:date="2017-08-29T13:07:00Z"/>
          <w:lang w:val="en-US" w:eastAsia="ja-JP"/>
        </w:rPr>
      </w:pPr>
      <w:bookmarkStart w:id="10026" w:name="_Toc491775943"/>
      <w:bookmarkEnd w:id="10026"/>
    </w:p>
    <w:p w:rsidR="00741657" w:rsidRPr="00E83D4B" w:rsidDel="00A81686" w:rsidRDefault="00741657" w:rsidP="00741657">
      <w:pPr>
        <w:pStyle w:val="CETextBody"/>
        <w:rPr>
          <w:del w:id="10027" w:author="Huy Duc. Nguyen" w:date="2017-08-29T13:07:00Z"/>
          <w:lang w:val="en-US" w:eastAsia="ja-JP"/>
        </w:rPr>
      </w:pPr>
      <w:bookmarkStart w:id="10028" w:name="_Toc491775944"/>
      <w:bookmarkEnd w:id="10028"/>
    </w:p>
    <w:p w:rsidR="00741657" w:rsidRPr="00762F88" w:rsidDel="00A81686" w:rsidRDefault="00741657" w:rsidP="00741657">
      <w:pPr>
        <w:pStyle w:val="CETextBody"/>
        <w:rPr>
          <w:del w:id="10029" w:author="Huy Duc. Nguyen" w:date="2017-08-29T13:07:00Z"/>
          <w:lang w:val="en-US" w:eastAsia="ja-JP"/>
        </w:rPr>
      </w:pPr>
      <w:bookmarkStart w:id="10030" w:name="_Toc491775945"/>
      <w:bookmarkEnd w:id="10030"/>
    </w:p>
    <w:p w:rsidR="00741657" w:rsidDel="00A81686" w:rsidRDefault="00741657" w:rsidP="00741657">
      <w:pPr>
        <w:pStyle w:val="CETextBody"/>
        <w:rPr>
          <w:del w:id="10031" w:author="Huy Duc. Nguyen" w:date="2017-08-29T13:07:00Z"/>
          <w:lang w:val="en-US" w:eastAsia="ja-JP"/>
        </w:rPr>
      </w:pPr>
      <w:del w:id="10032" w:author="Huy Duc. Nguyen" w:date="2017-08-29T13:07:00Z">
        <w:r w:rsidDel="00A81686">
          <w:rPr>
            <w:noProof/>
            <w:lang w:val="en-US"/>
          </w:rPr>
          <mc:AlternateContent>
            <mc:Choice Requires="wps">
              <w:drawing>
                <wp:anchor distT="0" distB="0" distL="114300" distR="114300" simplePos="0" relativeHeight="251581952" behindDoc="0" locked="0" layoutInCell="1" allowOverlap="1" wp14:anchorId="639DFF2F" wp14:editId="3F53A9B5">
                  <wp:simplePos x="0" y="0"/>
                  <wp:positionH relativeFrom="column">
                    <wp:posOffset>451485</wp:posOffset>
                  </wp:positionH>
                  <wp:positionV relativeFrom="paragraph">
                    <wp:posOffset>156210</wp:posOffset>
                  </wp:positionV>
                  <wp:extent cx="1127760" cy="160020"/>
                  <wp:effectExtent l="0" t="0" r="15240" b="11430"/>
                  <wp:wrapNone/>
                  <wp:docPr id="63" name="正方形/長方形 63"/>
                  <wp:cNvGraphicFramePr/>
                  <a:graphic xmlns:a="http://schemas.openxmlformats.org/drawingml/2006/main">
                    <a:graphicData uri="http://schemas.microsoft.com/office/word/2010/wordprocessingShape">
                      <wps:wsp>
                        <wps:cNvSpPr/>
                        <wps:spPr>
                          <a:xfrm>
                            <a:off x="0" y="0"/>
                            <a:ext cx="1127760" cy="1600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A6529" id="正方形/長方形 63" o:spid="_x0000_s1026" style="position:absolute;margin-left:35.55pt;margin-top:12.3pt;width:88.8pt;height:12.6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" filled="f" strokecolor="#c0504d [3205]" strokeweight="2pt"/>
              </w:pict>
            </mc:Fallback>
          </mc:AlternateContent>
        </w:r>
        <w:bookmarkStart w:id="10033" w:name="_Toc491775946"/>
        <w:bookmarkEnd w:id="10033"/>
      </w:del>
    </w:p>
    <w:p w:rsidR="00741657" w:rsidRPr="00741657" w:rsidDel="00A81686" w:rsidRDefault="00741657" w:rsidP="007A05F9">
      <w:pPr>
        <w:pStyle w:val="CETextBody"/>
        <w:rPr>
          <w:del w:id="10034" w:author="Huy Duc. Nguyen" w:date="2017-08-29T13:07:00Z"/>
          <w:lang w:val="en-US" w:eastAsia="ja-JP"/>
        </w:rPr>
      </w:pPr>
      <w:bookmarkStart w:id="10035" w:name="_Toc491775947"/>
      <w:bookmarkEnd w:id="10035"/>
    </w:p>
    <w:p w:rsidR="00741657" w:rsidRPr="00A57520" w:rsidDel="00A81686" w:rsidRDefault="00741657" w:rsidP="007A05F9">
      <w:pPr>
        <w:pStyle w:val="CETextBody"/>
        <w:rPr>
          <w:del w:id="10036" w:author="Huy Duc. Nguyen" w:date="2017-08-29T13:07:00Z"/>
          <w:lang w:val="en-US" w:eastAsia="ja-JP"/>
        </w:rPr>
      </w:pPr>
      <w:bookmarkStart w:id="10037" w:name="_Toc491775948"/>
      <w:bookmarkEnd w:id="10037"/>
    </w:p>
    <w:p w:rsidR="007A05F9" w:rsidRPr="00702283" w:rsidDel="00A81686" w:rsidRDefault="007A05F9" w:rsidP="00D47247">
      <w:pPr>
        <w:pStyle w:val="CETextBody"/>
        <w:numPr>
          <w:ilvl w:val="0"/>
          <w:numId w:val="35"/>
        </w:numPr>
        <w:ind w:left="426" w:hanging="426"/>
        <w:rPr>
          <w:del w:id="10038" w:author="Huy Duc. Nguyen" w:date="2017-08-29T13:07:00Z"/>
          <w:b/>
          <w:lang w:val="en-US" w:eastAsia="ja-JP"/>
        </w:rPr>
      </w:pPr>
      <w:del w:id="10039" w:author="Huy Duc. Nguyen" w:date="2017-08-29T13:07:00Z">
        <w:r w:rsidDel="00A81686">
          <w:rPr>
            <w:rFonts w:hint="eastAsia"/>
            <w:lang w:val="en-US" w:eastAsia="ja-JP"/>
          </w:rPr>
          <w:delText>Result</w:delText>
        </w:r>
        <w:bookmarkStart w:id="10040" w:name="_Toc491775949"/>
        <w:bookmarkEnd w:id="10040"/>
      </w:del>
    </w:p>
    <w:p w:rsidR="00E62D86" w:rsidDel="00A81686" w:rsidRDefault="007A05F9" w:rsidP="00E62D86">
      <w:pPr>
        <w:pStyle w:val="Caption"/>
        <w:ind w:left="422"/>
        <w:rPr>
          <w:del w:id="10041" w:author="Huy Duc. Nguyen" w:date="2017-08-29T13:07:00Z"/>
          <w:lang w:val="en-US" w:eastAsia="ja-JP"/>
        </w:rPr>
      </w:pPr>
      <w:del w:id="10042" w:author="Huy Duc. Nguyen" w:date="2017-08-29T13:07:00Z">
        <w:r w:rsidDel="00A81686">
          <w:rPr>
            <w:rFonts w:hint="eastAsia"/>
            <w:b w:val="0"/>
            <w:lang w:val="en-US" w:eastAsia="ja-JP"/>
          </w:rPr>
          <w:delText xml:space="preserve"> </w:delText>
        </w:r>
        <w:r w:rsidR="00E62D86" w:rsidDel="00A81686">
          <w:delText>Tabl</w:delText>
        </w:r>
        <w:r w:rsidR="00E62D86" w:rsidRPr="00BB3A0B" w:rsidDel="00A81686">
          <w:delText xml:space="preserve">e </w:delText>
        </w:r>
        <w:r w:rsidR="00E62D86" w:rsidRPr="00BB3A0B" w:rsidDel="00A81686">
          <w:fldChar w:fldCharType="begin"/>
        </w:r>
        <w:r w:rsidR="00E62D86" w:rsidRPr="00BB3A0B" w:rsidDel="00A81686">
          <w:delInstrText xml:space="preserve"> STYLEREF 1 \s </w:delInstrText>
        </w:r>
        <w:r w:rsidR="00E62D86" w:rsidRPr="00BB3A0B" w:rsidDel="00A81686">
          <w:fldChar w:fldCharType="separate"/>
        </w:r>
        <w:r w:rsidR="003B19D6" w:rsidDel="00A81686">
          <w:rPr>
            <w:noProof/>
          </w:rPr>
          <w:delText>5</w:delText>
        </w:r>
        <w:r w:rsidR="00E62D86" w:rsidRPr="00BB3A0B" w:rsidDel="00A81686">
          <w:fldChar w:fldCharType="end"/>
        </w:r>
        <w:r w:rsidR="00E62D86" w:rsidRPr="00BB3A0B" w:rsidDel="00A81686">
          <w:noBreakHyphen/>
        </w:r>
        <w:r w:rsidR="00E62D86" w:rsidRPr="00BB3A0B" w:rsidDel="00A81686">
          <w:fldChar w:fldCharType="begin"/>
        </w:r>
        <w:r w:rsidR="00E62D86" w:rsidRPr="00BB3A0B" w:rsidDel="00A81686">
          <w:delInstrText xml:space="preserve"> SEQ Table \* ARABIC \s 1 </w:delInstrText>
        </w:r>
        <w:r w:rsidR="00E62D86" w:rsidRPr="00BB3A0B" w:rsidDel="00A81686">
          <w:fldChar w:fldCharType="separate"/>
        </w:r>
      </w:del>
      <w:ins w:id="10043" w:author="Kazuhiro Takagi" w:date="2017-03-21T15:02:00Z">
        <w:del w:id="10044" w:author="Huy Duc. Nguyen" w:date="2017-08-28T16:38:00Z">
          <w:r w:rsidR="00520A63" w:rsidDel="003B19D6">
            <w:rPr>
              <w:noProof/>
            </w:rPr>
            <w:delText>30</w:delText>
          </w:r>
        </w:del>
      </w:ins>
      <w:ins w:id="10045" w:author=" " w:date="2017-03-09T11:18:00Z">
        <w:del w:id="10046" w:author="Huy Duc. Nguyen" w:date="2017-08-28T16:38:00Z">
          <w:r w:rsidR="00442CC0" w:rsidDel="003B19D6">
            <w:rPr>
              <w:noProof/>
            </w:rPr>
            <w:delText>30</w:delText>
          </w:r>
        </w:del>
      </w:ins>
      <w:del w:id="10047" w:author="Huy Duc. Nguyen" w:date="2017-08-28T16:38:00Z">
        <w:r w:rsidR="00003FEB" w:rsidDel="003B19D6">
          <w:rPr>
            <w:noProof/>
          </w:rPr>
          <w:delText>33</w:delText>
        </w:r>
      </w:del>
      <w:del w:id="10048" w:author="Huy Duc. Nguyen" w:date="2017-08-29T13:07:00Z">
        <w:r w:rsidR="00E62D86" w:rsidRPr="00BB3A0B" w:rsidDel="00A81686">
          <w:fldChar w:fldCharType="end"/>
        </w:r>
        <w:r w:rsidR="00E62D86" w:rsidRPr="00BB3A0B" w:rsidDel="00A81686">
          <w:rPr>
            <w:rFonts w:hint="eastAsia"/>
            <w:lang w:eastAsia="ja-JP"/>
          </w:rPr>
          <w:delText xml:space="preserve">: </w:delText>
        </w:r>
        <w:r w:rsidR="00E62D86" w:rsidRPr="00BB3A0B" w:rsidDel="00A81686">
          <w:rPr>
            <w:lang w:eastAsia="ja-JP"/>
          </w:rPr>
          <w:delText>Result</w:delText>
        </w:r>
        <w:bookmarkStart w:id="10049" w:name="_Toc491775950"/>
        <w:bookmarkEnd w:id="10049"/>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62D86" w:rsidDel="00A81686" w:rsidTr="00997E4E">
        <w:trPr>
          <w:trHeight w:val="75"/>
          <w:jc w:val="center"/>
          <w:del w:id="10050" w:author="Huy Duc. Nguyen" w:date="2017-08-29T13:07:00Z"/>
        </w:trPr>
        <w:tc>
          <w:tcPr>
            <w:tcW w:w="3512" w:type="dxa"/>
            <w:tcBorders>
              <w:bottom w:val="single" w:sz="12" w:space="0" w:color="auto"/>
            </w:tcBorders>
            <w:shd w:val="clear" w:color="auto" w:fill="BFBFBF" w:themeFill="background1" w:themeFillShade="BF"/>
          </w:tcPr>
          <w:p w:rsidR="00E62D86" w:rsidDel="00A81686" w:rsidRDefault="00E62D86" w:rsidP="003E228B">
            <w:pPr>
              <w:pStyle w:val="Default"/>
              <w:rPr>
                <w:del w:id="10051" w:author="Huy Duc. Nguyen" w:date="2017-08-29T13:07:00Z"/>
                <w:b/>
                <w:bCs/>
                <w:sz w:val="18"/>
                <w:szCs w:val="18"/>
              </w:rPr>
            </w:pPr>
            <w:del w:id="10052" w:author="Huy Duc. Nguyen" w:date="2017-08-29T13:07:00Z">
              <w:r w:rsidRPr="00997E4E" w:rsidDel="00A81686">
                <w:rPr>
                  <w:b/>
                  <w:bCs/>
                  <w:sz w:val="18"/>
                  <w:szCs w:val="18"/>
                </w:rPr>
                <w:delText>virtualization PoC (Type1)</w:delText>
              </w:r>
              <w:bookmarkStart w:id="10053" w:name="_Toc491775951"/>
              <w:bookmarkEnd w:id="10053"/>
            </w:del>
          </w:p>
        </w:tc>
        <w:tc>
          <w:tcPr>
            <w:tcW w:w="1417" w:type="dxa"/>
            <w:tcBorders>
              <w:bottom w:val="single" w:sz="12" w:space="0" w:color="auto"/>
            </w:tcBorders>
            <w:shd w:val="clear" w:color="auto" w:fill="BFBFBF" w:themeFill="background1" w:themeFillShade="BF"/>
          </w:tcPr>
          <w:p w:rsidR="00E62D86" w:rsidRPr="008D2250" w:rsidDel="00A81686" w:rsidRDefault="00E62D86" w:rsidP="003E228B">
            <w:pPr>
              <w:pStyle w:val="Default"/>
              <w:rPr>
                <w:del w:id="10054" w:author="Huy Duc. Nguyen" w:date="2017-08-29T13:07:00Z"/>
                <w:sz w:val="18"/>
                <w:szCs w:val="18"/>
              </w:rPr>
            </w:pPr>
            <w:del w:id="10055" w:author="Huy Duc. Nguyen" w:date="2017-08-29T13:07:00Z">
              <w:r w:rsidDel="00A81686">
                <w:rPr>
                  <w:rFonts w:hint="eastAsia"/>
                  <w:b/>
                  <w:bCs/>
                  <w:sz w:val="18"/>
                  <w:szCs w:val="18"/>
                </w:rPr>
                <w:delText>Value</w:delText>
              </w:r>
              <w:r w:rsidDel="00A81686">
                <w:rPr>
                  <w:b/>
                  <w:bCs/>
                  <w:sz w:val="18"/>
                  <w:szCs w:val="18"/>
                </w:rPr>
                <w:delText xml:space="preserve"> [FPS]</w:delText>
              </w:r>
              <w:bookmarkStart w:id="10056" w:name="_Toc491775952"/>
              <w:bookmarkEnd w:id="10056"/>
            </w:del>
          </w:p>
        </w:tc>
        <w:bookmarkStart w:id="10057" w:name="_Toc491775953"/>
        <w:bookmarkEnd w:id="10057"/>
      </w:tr>
      <w:tr w:rsidR="00E62D86" w:rsidDel="00A81686" w:rsidTr="00F950E6">
        <w:trPr>
          <w:trHeight w:val="227"/>
          <w:jc w:val="center"/>
          <w:del w:id="10058" w:author="Huy Duc. Nguyen" w:date="2017-08-29T13:07:00Z"/>
        </w:trPr>
        <w:tc>
          <w:tcPr>
            <w:tcW w:w="3512" w:type="dxa"/>
            <w:tcBorders>
              <w:top w:val="single" w:sz="12" w:space="0" w:color="auto"/>
              <w:bottom w:val="single" w:sz="4" w:space="0" w:color="auto"/>
            </w:tcBorders>
            <w:vAlign w:val="center"/>
          </w:tcPr>
          <w:p w:rsidR="00E62D86" w:rsidDel="00A81686" w:rsidRDefault="00E62D86" w:rsidP="00F950E6">
            <w:pPr>
              <w:pStyle w:val="Default"/>
              <w:jc w:val="both"/>
              <w:rPr>
                <w:del w:id="10059" w:author="Huy Duc. Nguyen" w:date="2017-08-29T13:07:00Z"/>
                <w:sz w:val="18"/>
                <w:szCs w:val="18"/>
              </w:rPr>
            </w:pPr>
            <w:del w:id="10060" w:author="Huy Duc. Nguyen" w:date="2017-08-29T13:07:00Z">
              <w:r w:rsidRPr="0028685B" w:rsidDel="00A81686">
                <w:rPr>
                  <w:sz w:val="16"/>
                  <w:szCs w:val="16"/>
                </w:rPr>
                <w:delText>big_buck_bunny_720p_h264.mp4</w:delText>
              </w:r>
              <w:bookmarkStart w:id="10061" w:name="_Toc491775954"/>
              <w:bookmarkEnd w:id="10061"/>
            </w:del>
          </w:p>
        </w:tc>
        <w:tc>
          <w:tcPr>
            <w:tcW w:w="1417" w:type="dxa"/>
            <w:tcBorders>
              <w:top w:val="single" w:sz="12" w:space="0" w:color="auto"/>
              <w:bottom w:val="single" w:sz="4" w:space="0" w:color="auto"/>
            </w:tcBorders>
            <w:vAlign w:val="center"/>
          </w:tcPr>
          <w:p w:rsidR="00E62D86" w:rsidRPr="00D87E7C" w:rsidDel="00A81686" w:rsidRDefault="00E62D86" w:rsidP="00B25BD6">
            <w:pPr>
              <w:pStyle w:val="Default"/>
              <w:jc w:val="right"/>
              <w:rPr>
                <w:del w:id="10062" w:author="Huy Duc. Nguyen" w:date="2017-08-29T13:07:00Z"/>
                <w:sz w:val="18"/>
                <w:szCs w:val="18"/>
              </w:rPr>
            </w:pPr>
            <w:del w:id="10063" w:author="Huy Duc. Nguyen" w:date="2017-08-29T13:07:00Z">
              <w:r w:rsidDel="00A81686">
                <w:rPr>
                  <w:rFonts w:hint="eastAsia"/>
                  <w:sz w:val="18"/>
                  <w:szCs w:val="18"/>
                </w:rPr>
                <w:delText>23.</w:delText>
              </w:r>
              <w:r w:rsidR="00F857C0" w:rsidDel="00A81686">
                <w:rPr>
                  <w:sz w:val="18"/>
                  <w:szCs w:val="18"/>
                </w:rPr>
                <w:delText>96</w:delText>
              </w:r>
              <w:bookmarkStart w:id="10064" w:name="_Toc491775955"/>
              <w:bookmarkEnd w:id="10064"/>
            </w:del>
          </w:p>
        </w:tc>
        <w:bookmarkStart w:id="10065" w:name="_Toc491775956"/>
        <w:bookmarkEnd w:id="10065"/>
      </w:tr>
      <w:tr w:rsidR="00E62D86" w:rsidDel="00A81686" w:rsidTr="00F950E6">
        <w:trPr>
          <w:trHeight w:val="227"/>
          <w:jc w:val="center"/>
          <w:del w:id="10066" w:author="Huy Duc. Nguyen" w:date="2017-08-29T13:07:00Z"/>
        </w:trPr>
        <w:tc>
          <w:tcPr>
            <w:tcW w:w="3512" w:type="dxa"/>
            <w:vAlign w:val="center"/>
          </w:tcPr>
          <w:p w:rsidR="00E62D86" w:rsidRPr="000D497A" w:rsidDel="00A81686" w:rsidRDefault="00E62D86" w:rsidP="00F950E6">
            <w:pPr>
              <w:pStyle w:val="Default"/>
              <w:jc w:val="both"/>
              <w:rPr>
                <w:del w:id="10067" w:author="Huy Duc. Nguyen" w:date="2017-08-29T13:07:00Z"/>
                <w:sz w:val="18"/>
                <w:szCs w:val="18"/>
              </w:rPr>
            </w:pPr>
            <w:del w:id="10068" w:author="Huy Duc. Nguyen" w:date="2017-08-29T13:07:00Z">
              <w:r w:rsidRPr="00943D14" w:rsidDel="00A81686">
                <w:rPr>
                  <w:sz w:val="16"/>
                  <w:szCs w:val="16"/>
                </w:rPr>
                <w:delText>big_buc</w:delText>
              </w:r>
              <w:r w:rsidDel="00A81686">
                <w:rPr>
                  <w:sz w:val="16"/>
                  <w:szCs w:val="16"/>
                </w:rPr>
                <w:delText>k_bunny_720p_h264_60fps.mp4</w:delText>
              </w:r>
              <w:bookmarkStart w:id="10069" w:name="_Toc491775957"/>
              <w:bookmarkEnd w:id="10069"/>
            </w:del>
          </w:p>
        </w:tc>
        <w:tc>
          <w:tcPr>
            <w:tcW w:w="1417" w:type="dxa"/>
            <w:tcBorders>
              <w:top w:val="single" w:sz="4" w:space="0" w:color="auto"/>
            </w:tcBorders>
            <w:vAlign w:val="center"/>
          </w:tcPr>
          <w:p w:rsidR="00E62D86" w:rsidDel="00A81686" w:rsidRDefault="009D2119" w:rsidP="00B25BD6">
            <w:pPr>
              <w:pStyle w:val="Default"/>
              <w:jc w:val="right"/>
              <w:rPr>
                <w:del w:id="10070" w:author="Huy Duc. Nguyen" w:date="2017-08-29T13:07:00Z"/>
                <w:sz w:val="18"/>
                <w:szCs w:val="18"/>
              </w:rPr>
            </w:pPr>
            <w:del w:id="10071" w:author="Huy Duc. Nguyen" w:date="2017-08-29T13:07:00Z">
              <w:r w:rsidDel="00A81686">
                <w:rPr>
                  <w:sz w:val="18"/>
                  <w:szCs w:val="18"/>
                </w:rPr>
                <w:delText>51.2</w:delText>
              </w:r>
            </w:del>
            <w:ins w:id="10072" w:author="Kazuhiro Takagi" w:date="2017-03-08T19:30:00Z">
              <w:del w:id="10073" w:author="Huy Duc. Nguyen" w:date="2017-08-29T13:07:00Z">
                <w:r w:rsidR="002C33B9" w:rsidDel="00A81686">
                  <w:rPr>
                    <w:sz w:val="18"/>
                    <w:szCs w:val="18"/>
                  </w:rPr>
                  <w:delText>3</w:delText>
                </w:r>
              </w:del>
            </w:ins>
            <w:bookmarkStart w:id="10074" w:name="_Toc491775958"/>
            <w:bookmarkEnd w:id="10074"/>
          </w:p>
        </w:tc>
        <w:bookmarkStart w:id="10075" w:name="_Toc491775959"/>
        <w:bookmarkEnd w:id="10075"/>
      </w:tr>
    </w:tbl>
    <w:p w:rsidR="007A05F9" w:rsidRPr="00B05A50" w:rsidDel="00A81686" w:rsidRDefault="007A05F9" w:rsidP="007A05F9">
      <w:pPr>
        <w:pStyle w:val="CETextBody"/>
        <w:rPr>
          <w:del w:id="10076" w:author="Huy Duc. Nguyen" w:date="2017-08-29T13:07:00Z"/>
          <w:b/>
          <w:lang w:val="en-US" w:eastAsia="ja-JP"/>
        </w:rPr>
      </w:pPr>
      <w:bookmarkStart w:id="10077" w:name="_Toc491775960"/>
      <w:bookmarkEnd w:id="10077"/>
    </w:p>
    <w:p w:rsidR="007A05F9" w:rsidDel="00A81686" w:rsidRDefault="007A05F9" w:rsidP="00D47247">
      <w:pPr>
        <w:pStyle w:val="CETextBody"/>
        <w:numPr>
          <w:ilvl w:val="0"/>
          <w:numId w:val="35"/>
        </w:numPr>
        <w:ind w:hanging="782"/>
        <w:rPr>
          <w:del w:id="10078" w:author="Huy Duc. Nguyen" w:date="2017-08-29T13:07:00Z"/>
          <w:lang w:val="en-US" w:eastAsia="ja-JP"/>
        </w:rPr>
      </w:pPr>
      <w:del w:id="1007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080" w:name="_Toc491775961"/>
        <w:bookmarkEnd w:id="10080"/>
      </w:del>
    </w:p>
    <w:p w:rsidR="00CA798B" w:rsidDel="00A81686" w:rsidRDefault="00CA798B" w:rsidP="00CA798B">
      <w:pPr>
        <w:pStyle w:val="CETextBody"/>
        <w:rPr>
          <w:ins w:id="10081" w:author="Kazuhiro Takagi" w:date="2017-03-08T23:36:00Z"/>
          <w:del w:id="10082" w:author="Huy Duc. Nguyen" w:date="2017-08-29T13:07:00Z"/>
          <w:lang w:val="en-US" w:eastAsia="ja-JP"/>
        </w:rPr>
      </w:pPr>
      <w:ins w:id="10083" w:author="Kazuhiro Takagi" w:date="2017-03-08T23:36:00Z">
        <w:del w:id="10084" w:author="Huy Duc. Nguyen" w:date="2017-08-29T13:07:00Z">
          <w:r w:rsidDel="00A81686">
            <w:rPr>
              <w:lang w:val="en-US" w:eastAsia="ja-JP"/>
            </w:rPr>
            <w:delText>We are expecting the full frame rate in playback, and the result for the 60fps content (big_buck_bunny_720p_h264_60fps.mp4) is not expected. Further investigation will be necessary to identify the problem. Refer 5.7.2.</w:delText>
          </w:r>
          <w:bookmarkStart w:id="10085" w:name="_Toc491775962"/>
          <w:bookmarkEnd w:id="10085"/>
        </w:del>
      </w:ins>
    </w:p>
    <w:p w:rsidR="00AC64E1" w:rsidDel="00A81686" w:rsidRDefault="00AC64E1" w:rsidP="00AC64E1">
      <w:pPr>
        <w:pStyle w:val="CETextBody"/>
        <w:rPr>
          <w:del w:id="10086" w:author="Huy Duc. Nguyen" w:date="2017-08-29T13:07:00Z"/>
          <w:lang w:val="en-US" w:eastAsia="ja-JP"/>
        </w:rPr>
      </w:pPr>
      <w:del w:id="10087" w:author="Huy Duc. Nguyen" w:date="2017-08-29T13:07:00Z">
        <w:r w:rsidDel="00A81686">
          <w:rPr>
            <w:lang w:val="en-US" w:eastAsia="ja-JP"/>
          </w:rPr>
          <w:delText>We expected the full frame playback</w:delText>
        </w:r>
        <w:r w:rsidR="000B4D28" w:rsidDel="00A81686">
          <w:rPr>
            <w:lang w:val="en-US" w:eastAsia="ja-JP"/>
          </w:rPr>
          <w:delText>, and</w:delText>
        </w:r>
        <w:r w:rsidDel="00A81686">
          <w:rPr>
            <w:lang w:val="en-US" w:eastAsia="ja-JP"/>
          </w:rPr>
          <w:delText xml:space="preserve"> this performance is not expected.</w:delText>
        </w:r>
        <w:bookmarkStart w:id="10088" w:name="_Toc491775963"/>
        <w:bookmarkEnd w:id="10088"/>
      </w:del>
    </w:p>
    <w:p w:rsidR="00D364A9" w:rsidDel="00A81686" w:rsidRDefault="00D364A9" w:rsidP="00D364A9">
      <w:pPr>
        <w:pStyle w:val="CETextBody"/>
        <w:rPr>
          <w:del w:id="10089" w:author="Huy Duc. Nguyen" w:date="2017-08-29T13:07:00Z"/>
          <w:lang w:val="en-US" w:eastAsia="ja-JP"/>
        </w:rPr>
      </w:pPr>
      <w:del w:id="10090" w:author="Huy Duc. Nguyen" w:date="2017-08-29T13:07:00Z">
        <w:r w:rsidDel="00A81686">
          <w:rPr>
            <w:rFonts w:hint="eastAsia"/>
            <w:lang w:val="en-US" w:eastAsia="ja-JP"/>
          </w:rPr>
          <w:delText xml:space="preserve">The </w:delText>
        </w:r>
        <w:r w:rsidR="00AC64E1" w:rsidDel="00A81686">
          <w:rPr>
            <w:lang w:val="en-US" w:eastAsia="ja-JP"/>
          </w:rPr>
          <w:delText xml:space="preserve">detail </w:delText>
        </w:r>
        <w:r w:rsidR="000B4D28" w:rsidDel="00A81686">
          <w:rPr>
            <w:lang w:val="en-US" w:eastAsia="ja-JP"/>
          </w:rPr>
          <w:delText>analysis</w:delText>
        </w:r>
        <w:r w:rsidR="000B4D28" w:rsidDel="00A81686">
          <w:rPr>
            <w:rFonts w:hint="eastAsia"/>
            <w:lang w:val="en-US" w:eastAsia="ja-JP"/>
          </w:rPr>
          <w:delText xml:space="preserve"> </w:delText>
        </w:r>
        <w:r w:rsidDel="00A81686">
          <w:rPr>
            <w:lang w:val="en-US" w:eastAsia="ja-JP"/>
          </w:rPr>
          <w:delText xml:space="preserve">is described </w:delText>
        </w:r>
        <w:r w:rsidR="000B4D28" w:rsidDel="00A81686">
          <w:rPr>
            <w:lang w:val="en-US" w:eastAsia="ja-JP"/>
          </w:rPr>
          <w:delText xml:space="preserve">in </w:delText>
        </w:r>
        <w:r w:rsidDel="00A81686">
          <w:rPr>
            <w:lang w:val="en-US" w:eastAsia="ja-JP"/>
          </w:rPr>
          <w:delText>next section.</w:delText>
        </w:r>
        <w:bookmarkStart w:id="10091" w:name="_Toc491775964"/>
        <w:bookmarkEnd w:id="10091"/>
      </w:del>
    </w:p>
    <w:p w:rsidR="00883B6E" w:rsidRPr="00FE23F3" w:rsidDel="00A81686" w:rsidRDefault="00883B6E" w:rsidP="00883B6E">
      <w:pPr>
        <w:pStyle w:val="CETextBody"/>
        <w:rPr>
          <w:del w:id="10092" w:author="Huy Duc. Nguyen" w:date="2017-08-29T13:07:00Z"/>
          <w:lang w:val="en-US" w:eastAsia="ja-JP"/>
        </w:rPr>
      </w:pPr>
      <w:bookmarkStart w:id="10093" w:name="_Toc491775965"/>
      <w:bookmarkEnd w:id="10093"/>
    </w:p>
    <w:p w:rsidR="001A01D9" w:rsidDel="00A81686" w:rsidRDefault="001A01D9">
      <w:pPr>
        <w:rPr>
          <w:del w:id="10094" w:author="Huy Duc. Nguyen" w:date="2017-08-29T13:07:00Z"/>
          <w:sz w:val="22"/>
          <w:lang w:val="en-US" w:eastAsia="ja-JP"/>
        </w:rPr>
      </w:pPr>
      <w:del w:id="10095" w:author="Huy Duc. Nguyen" w:date="2017-08-29T13:07:00Z">
        <w:r w:rsidDel="00A81686">
          <w:rPr>
            <w:lang w:val="en-US" w:eastAsia="ja-JP"/>
          </w:rPr>
          <w:br w:type="page"/>
        </w:r>
      </w:del>
    </w:p>
    <w:p w:rsidR="00883B6E" w:rsidDel="00A81686" w:rsidRDefault="00883B6E" w:rsidP="006C109A">
      <w:pPr>
        <w:pStyle w:val="Heading3"/>
        <w:rPr>
          <w:del w:id="10096" w:author="Huy Duc. Nguyen" w:date="2017-08-29T13:07:00Z"/>
        </w:rPr>
      </w:pPr>
      <w:bookmarkStart w:id="10097" w:name="_Toc473130069"/>
      <w:bookmarkStart w:id="10098" w:name="_Toc473203050"/>
      <w:bookmarkStart w:id="10099" w:name="_Toc473209508"/>
      <w:bookmarkStart w:id="10100" w:name="_Toc473225245"/>
      <w:bookmarkStart w:id="10101" w:name="_Toc473239176"/>
      <w:bookmarkStart w:id="10102" w:name="_Toc473271138"/>
      <w:bookmarkStart w:id="10103" w:name="_Toc473271979"/>
      <w:bookmarkStart w:id="10104" w:name="_Toc473272652"/>
      <w:bookmarkStart w:id="10105" w:name="_Toc473273276"/>
      <w:bookmarkEnd w:id="10097"/>
      <w:bookmarkEnd w:id="10098"/>
      <w:bookmarkEnd w:id="10099"/>
      <w:bookmarkEnd w:id="10100"/>
      <w:bookmarkEnd w:id="10101"/>
      <w:bookmarkEnd w:id="10102"/>
      <w:bookmarkEnd w:id="10103"/>
      <w:bookmarkEnd w:id="10104"/>
      <w:bookmarkEnd w:id="10105"/>
      <w:del w:id="10106" w:author="Huy Duc. Nguyen" w:date="2017-08-29T13:07:00Z">
        <w:r w:rsidRPr="007C2E44" w:rsidDel="00A81686">
          <w:delText>The overhead (FPS) compared virtualized Linux with native</w:delText>
        </w:r>
        <w:r w:rsidRPr="00883B6E" w:rsidDel="00A81686">
          <w:delText xml:space="preserve"> Linux</w:delText>
        </w:r>
        <w:bookmarkStart w:id="10107" w:name="_Toc491775966"/>
        <w:bookmarkEnd w:id="10107"/>
      </w:del>
    </w:p>
    <w:p w:rsidR="007A05F9" w:rsidDel="00A81686" w:rsidRDefault="007A05F9" w:rsidP="00D47247">
      <w:pPr>
        <w:pStyle w:val="CETextBody"/>
        <w:numPr>
          <w:ilvl w:val="0"/>
          <w:numId w:val="36"/>
        </w:numPr>
        <w:ind w:hanging="782"/>
        <w:rPr>
          <w:del w:id="10108" w:author="Huy Duc. Nguyen" w:date="2017-08-29T13:07:00Z"/>
          <w:lang w:val="en-US" w:eastAsia="ja-JP"/>
        </w:rPr>
      </w:pPr>
      <w:del w:id="10109" w:author="Huy Duc. Nguyen" w:date="2017-08-29T13:07:00Z">
        <w:r w:rsidDel="00A81686">
          <w:rPr>
            <w:rFonts w:hint="eastAsia"/>
            <w:lang w:val="en-US" w:eastAsia="ja-JP"/>
          </w:rPr>
          <w:delText>Description</w:delText>
        </w:r>
        <w:bookmarkStart w:id="10110" w:name="_Toc491775967"/>
        <w:bookmarkEnd w:id="10110"/>
      </w:del>
    </w:p>
    <w:p w:rsidR="007A05F9" w:rsidDel="00A81686" w:rsidRDefault="00B13906" w:rsidP="00943D14">
      <w:pPr>
        <w:pStyle w:val="CETextBody"/>
        <w:ind w:left="141" w:hangingChars="64" w:hanging="141"/>
        <w:rPr>
          <w:del w:id="10111" w:author="Huy Duc. Nguyen" w:date="2017-08-29T13:07:00Z"/>
          <w:lang w:val="en-US" w:eastAsia="ja-JP"/>
        </w:rPr>
      </w:pPr>
      <w:del w:id="10112" w:author="Huy Duc. Nguyen" w:date="2017-08-29T13:07:00Z">
        <w:r w:rsidDel="00A81686">
          <w:rPr>
            <w:rFonts w:hint="eastAsia"/>
            <w:lang w:val="en-US" w:eastAsia="ja-JP"/>
          </w:rPr>
          <w:delText xml:space="preserve">  </w:delText>
        </w:r>
        <w:r w:rsidRPr="00B13906" w:rsidDel="00A81686">
          <w:rPr>
            <w:lang w:val="en-US" w:eastAsia="ja-JP"/>
          </w:rPr>
          <w:delText>Compare the video display performance (Frame per second)</w:delText>
        </w:r>
        <w:r w:rsidR="007470A9" w:rsidDel="00A81686">
          <w:rPr>
            <w:rFonts w:hint="eastAsia"/>
            <w:lang w:val="en-US" w:eastAsia="ja-JP"/>
          </w:rPr>
          <w:delText xml:space="preserve"> of</w:delText>
        </w:r>
        <w:r w:rsidR="007470A9" w:rsidRPr="00B13906" w:rsidDel="00A81686">
          <w:rPr>
            <w:lang w:val="en-US" w:eastAsia="ja-JP"/>
          </w:rPr>
          <w:delText xml:space="preserve"> Center Information</w:delText>
        </w:r>
        <w:r w:rsidRPr="00B13906" w:rsidDel="00A81686">
          <w:rPr>
            <w:lang w:val="en-US" w:eastAsia="ja-JP"/>
          </w:rPr>
          <w:delText xml:space="preserve"> when using media player to playback Vide</w:delText>
        </w:r>
        <w:r w:rsidR="007470A9" w:rsidDel="00A81686">
          <w:rPr>
            <w:lang w:val="en-US" w:eastAsia="ja-JP"/>
          </w:rPr>
          <w:delText>o/Audio on virtualized Linux and native Linux</w:delText>
        </w:r>
        <w:r w:rsidRPr="00B13906" w:rsidDel="00A81686">
          <w:rPr>
            <w:lang w:val="en-US" w:eastAsia="ja-JP"/>
          </w:rPr>
          <w:delText>.</w:delText>
        </w:r>
        <w:bookmarkStart w:id="10113" w:name="_Toc491775968"/>
        <w:bookmarkEnd w:id="10113"/>
      </w:del>
    </w:p>
    <w:p w:rsidR="00AA357B" w:rsidRPr="007470A9" w:rsidDel="00A81686" w:rsidRDefault="00AA357B" w:rsidP="00AA357B">
      <w:pPr>
        <w:pStyle w:val="CETextBody"/>
        <w:rPr>
          <w:del w:id="10114" w:author="Huy Duc. Nguyen" w:date="2017-08-29T13:07:00Z"/>
          <w:lang w:val="en-US" w:eastAsia="ja-JP"/>
        </w:rPr>
      </w:pPr>
      <w:bookmarkStart w:id="10115" w:name="_Toc491775969"/>
      <w:bookmarkEnd w:id="10115"/>
    </w:p>
    <w:p w:rsidR="00AA357B" w:rsidRPr="00613E0B" w:rsidDel="00A81686" w:rsidRDefault="00AA357B" w:rsidP="00AA357B">
      <w:pPr>
        <w:pStyle w:val="CETextBody"/>
        <w:numPr>
          <w:ilvl w:val="0"/>
          <w:numId w:val="36"/>
        </w:numPr>
        <w:ind w:hanging="782"/>
        <w:rPr>
          <w:del w:id="10116" w:author="Huy Duc. Nguyen" w:date="2017-08-29T13:07:00Z"/>
          <w:lang w:val="en-US" w:eastAsia="ja-JP"/>
        </w:rPr>
      </w:pPr>
      <w:del w:id="10117" w:author="Huy Duc. Nguyen" w:date="2017-08-29T13:07:00Z">
        <w:r w:rsidRPr="00613E0B" w:rsidDel="00A81686">
          <w:rPr>
            <w:lang w:val="en-US" w:eastAsia="ja-JP"/>
          </w:rPr>
          <w:delText>Precondition</w:delText>
        </w:r>
        <w:bookmarkStart w:id="10118" w:name="_Toc491775970"/>
        <w:bookmarkEnd w:id="10118"/>
      </w:del>
    </w:p>
    <w:p w:rsidR="006A7DC8" w:rsidDel="00A81686" w:rsidRDefault="00BB33DA">
      <w:pPr>
        <w:pStyle w:val="CETextBody"/>
        <w:numPr>
          <w:ilvl w:val="0"/>
          <w:numId w:val="236"/>
        </w:numPr>
        <w:rPr>
          <w:ins w:id="10119" w:author="Kazuhiro Takagi" w:date="2017-03-08T22:15:00Z"/>
          <w:del w:id="10120" w:author="Huy Duc. Nguyen" w:date="2017-08-29T13:07:00Z"/>
          <w:lang w:val="en-US" w:eastAsia="ja-JP"/>
        </w:rPr>
      </w:pPr>
      <w:del w:id="10121" w:author="Huy Duc. Nguyen" w:date="2017-08-29T13:07:00Z">
        <w:r w:rsidRPr="00BB33DA" w:rsidDel="00A81686">
          <w:rPr>
            <w:lang w:val="en-US" w:eastAsia="ja-JP"/>
          </w:rPr>
          <w:delText>Measure on virtualized Linux on virtualized Linux  and native Linux (Type4 and Type2)</w:delText>
        </w:r>
      </w:del>
      <w:bookmarkStart w:id="10122" w:name="_Toc491775971"/>
      <w:bookmarkEnd w:id="10122"/>
    </w:p>
    <w:p w:rsidR="006A7DC8" w:rsidRPr="006A7DC8" w:rsidDel="00A81686" w:rsidRDefault="006A7DC8">
      <w:pPr>
        <w:pStyle w:val="CETextBody"/>
        <w:numPr>
          <w:ilvl w:val="0"/>
          <w:numId w:val="236"/>
        </w:numPr>
        <w:rPr>
          <w:del w:id="10123" w:author="Huy Duc. Nguyen" w:date="2017-08-29T13:07:00Z"/>
          <w:lang w:val="en-US" w:eastAsia="ja-JP"/>
        </w:rPr>
      </w:pPr>
      <w:ins w:id="10124" w:author="Kazuhiro Takagi" w:date="2017-03-08T22:16:00Z">
        <w:del w:id="10125" w:author="Huy Duc. Nguyen" w:date="2017-08-29T13:07:00Z">
          <w:r w:rsidDel="00A81686">
            <w:rPr>
              <w:lang w:val="en-US" w:eastAsia="ja-JP"/>
            </w:rPr>
            <w:delText xml:space="preserve">Video/Audio application </w:delText>
          </w:r>
        </w:del>
      </w:ins>
      <w:ins w:id="10126" w:author="Kazuhiro Takagi" w:date="2017-03-08T22:15:00Z">
        <w:del w:id="10127" w:author="Huy Duc. Nguyen" w:date="2017-08-29T13:07:00Z">
          <w:r w:rsidDel="00A81686">
            <w:rPr>
              <w:lang w:val="en-US" w:eastAsia="ja-JP"/>
            </w:rPr>
            <w:delText>run</w:delText>
          </w:r>
        </w:del>
      </w:ins>
      <w:ins w:id="10128" w:author="Kazuhiro Takagi" w:date="2017-03-08T22:16:00Z">
        <w:del w:id="10129" w:author="Huy Duc. Nguyen" w:date="2017-08-29T13:07:00Z">
          <w:r w:rsidDel="00A81686">
            <w:rPr>
              <w:lang w:val="en-US" w:eastAsia="ja-JP"/>
            </w:rPr>
            <w:delText xml:space="preserve"> only.</w:delText>
          </w:r>
        </w:del>
      </w:ins>
      <w:ins w:id="10130" w:author="Kazuhiro Takagi" w:date="2017-03-08T22:15:00Z">
        <w:del w:id="10131" w:author="Huy Duc. Nguyen" w:date="2017-08-29T13:07:00Z">
          <w:r w:rsidDel="00A81686">
            <w:rPr>
              <w:lang w:val="en-US" w:eastAsia="ja-JP"/>
            </w:rPr>
            <w:delText xml:space="preserve"> </w:delText>
          </w:r>
        </w:del>
      </w:ins>
      <w:bookmarkStart w:id="10132" w:name="_Toc491775972"/>
      <w:bookmarkEnd w:id="10132"/>
    </w:p>
    <w:p w:rsidR="00BB33DA" w:rsidDel="00A81686" w:rsidRDefault="00BB33DA" w:rsidP="00955E9B">
      <w:pPr>
        <w:pStyle w:val="CETextBody"/>
        <w:numPr>
          <w:ilvl w:val="0"/>
          <w:numId w:val="236"/>
        </w:numPr>
        <w:rPr>
          <w:del w:id="10133" w:author="Huy Duc. Nguyen" w:date="2017-08-29T13:07:00Z"/>
          <w:lang w:val="en-US" w:eastAsia="ja-JP"/>
        </w:rPr>
      </w:pPr>
      <w:del w:id="10134" w:author="Huy Duc. Nguyen" w:date="2017-08-29T13:07:00Z">
        <w:r w:rsidRPr="00BB33DA" w:rsidDel="00A81686">
          <w:rPr>
            <w:lang w:val="en-US" w:eastAsia="ja-JP"/>
          </w:rPr>
          <w:delText>Incorporate a mechanism to measure the fps (Frame per second) at media player using the following files.</w:delText>
        </w:r>
        <w:bookmarkStart w:id="10135" w:name="_Toc491775973"/>
        <w:bookmarkEnd w:id="10135"/>
      </w:del>
    </w:p>
    <w:p w:rsidR="00BB33DA" w:rsidRPr="006E4480" w:rsidDel="00A81686" w:rsidRDefault="00BB33DA" w:rsidP="00BB33DA">
      <w:pPr>
        <w:pStyle w:val="Caption"/>
        <w:ind w:left="422"/>
        <w:rPr>
          <w:del w:id="10136" w:author="Huy Duc. Nguyen" w:date="2017-08-29T13:07:00Z"/>
          <w:lang w:eastAsia="ja-JP"/>
        </w:rPr>
      </w:pPr>
      <w:del w:id="10137"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0138" w:author="Kazuhiro Takagi" w:date="2017-03-21T15:02:00Z">
        <w:del w:id="10139" w:author="Huy Duc. Nguyen" w:date="2017-08-28T16:38:00Z">
          <w:r w:rsidR="00520A63" w:rsidDel="003B19D6">
            <w:rPr>
              <w:noProof/>
            </w:rPr>
            <w:delText>31</w:delText>
          </w:r>
        </w:del>
      </w:ins>
      <w:ins w:id="10140" w:author=" " w:date="2017-03-09T11:18:00Z">
        <w:del w:id="10141" w:author="Huy Duc. Nguyen" w:date="2017-08-28T16:38:00Z">
          <w:r w:rsidR="00442CC0" w:rsidDel="003B19D6">
            <w:rPr>
              <w:noProof/>
            </w:rPr>
            <w:delText>31</w:delText>
          </w:r>
        </w:del>
      </w:ins>
      <w:del w:id="10142" w:author="Huy Duc. Nguyen" w:date="2017-08-28T16:38:00Z">
        <w:r w:rsidR="00003FEB" w:rsidDel="003B19D6">
          <w:rPr>
            <w:noProof/>
          </w:rPr>
          <w:delText>34</w:delText>
        </w:r>
      </w:del>
      <w:del w:id="10143" w:author="Huy Duc. Nguyen" w:date="2017-08-29T13:07:00Z">
        <w:r w:rsidRPr="00BB3A0B" w:rsidDel="00A81686">
          <w:fldChar w:fldCharType="end"/>
        </w:r>
        <w:r w:rsidRPr="00BB3A0B" w:rsidDel="00A81686">
          <w:rPr>
            <w:rFonts w:hint="eastAsia"/>
            <w:lang w:eastAsia="ja-JP"/>
          </w:rPr>
          <w:delText xml:space="preserve">: </w:delText>
        </w:r>
        <w:r w:rsidRPr="00833211" w:rsidDel="00A81686">
          <w:rPr>
            <w:lang w:eastAsia="ja-JP"/>
          </w:rPr>
          <w:delText>Lists of Video attributes</w:delText>
        </w:r>
        <w:bookmarkStart w:id="10144" w:name="_Toc491775974"/>
        <w:bookmarkEnd w:id="10144"/>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BB33DA" w:rsidDel="00A81686" w:rsidTr="001A2C58">
        <w:trPr>
          <w:trHeight w:val="75"/>
          <w:jc w:val="center"/>
          <w:del w:id="10145" w:author="Huy Duc. Nguyen" w:date="2017-08-29T13:07:00Z"/>
        </w:trPr>
        <w:tc>
          <w:tcPr>
            <w:tcW w:w="4406"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146" w:author="Huy Duc. Nguyen" w:date="2017-08-29T13:07:00Z"/>
                <w:b/>
                <w:bCs/>
                <w:sz w:val="18"/>
                <w:szCs w:val="18"/>
              </w:rPr>
            </w:pPr>
            <w:del w:id="10147" w:author="Huy Duc. Nguyen" w:date="2017-08-29T13:07:00Z">
              <w:r w:rsidDel="00A81686">
                <w:rPr>
                  <w:rFonts w:hint="eastAsia"/>
                  <w:b/>
                  <w:bCs/>
                  <w:sz w:val="18"/>
                  <w:szCs w:val="18"/>
                </w:rPr>
                <w:delText>File name</w:delText>
              </w:r>
              <w:bookmarkStart w:id="10148" w:name="_Toc491775975"/>
              <w:bookmarkEnd w:id="10148"/>
            </w:del>
          </w:p>
        </w:tc>
        <w:tc>
          <w:tcPr>
            <w:tcW w:w="1061"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149" w:author="Huy Duc. Nguyen" w:date="2017-08-29T13:07:00Z"/>
                <w:sz w:val="18"/>
                <w:szCs w:val="18"/>
              </w:rPr>
            </w:pPr>
            <w:del w:id="10150" w:author="Huy Duc. Nguyen" w:date="2017-08-29T13:07:00Z">
              <w:r w:rsidDel="00A81686">
                <w:rPr>
                  <w:rFonts w:hint="eastAsia"/>
                  <w:b/>
                  <w:bCs/>
                  <w:sz w:val="18"/>
                  <w:szCs w:val="18"/>
                </w:rPr>
                <w:delText>size</w:delText>
              </w:r>
              <w:bookmarkStart w:id="10151" w:name="_Toc491775976"/>
              <w:bookmarkEnd w:id="10151"/>
            </w:del>
          </w:p>
        </w:tc>
        <w:tc>
          <w:tcPr>
            <w:tcW w:w="1062" w:type="dxa"/>
            <w:tcBorders>
              <w:bottom w:val="single" w:sz="12" w:space="0" w:color="auto"/>
            </w:tcBorders>
            <w:shd w:val="clear" w:color="auto" w:fill="BFBFBF" w:themeFill="background1" w:themeFillShade="BF"/>
          </w:tcPr>
          <w:p w:rsidR="00BB33DA" w:rsidDel="00A81686" w:rsidRDefault="00BB33DA" w:rsidP="001A2C58">
            <w:pPr>
              <w:pStyle w:val="Default"/>
              <w:jc w:val="both"/>
              <w:rPr>
                <w:del w:id="10152" w:author="Huy Duc. Nguyen" w:date="2017-08-29T13:07:00Z"/>
                <w:b/>
                <w:bCs/>
                <w:sz w:val="18"/>
                <w:szCs w:val="18"/>
              </w:rPr>
            </w:pPr>
            <w:del w:id="10153" w:author="Huy Duc. Nguyen" w:date="2017-08-29T13:07:00Z">
              <w:r w:rsidDel="00A81686">
                <w:rPr>
                  <w:rFonts w:hint="eastAsia"/>
                  <w:b/>
                  <w:bCs/>
                  <w:sz w:val="18"/>
                  <w:szCs w:val="18"/>
                </w:rPr>
                <w:delText>FPS</w:delText>
              </w:r>
              <w:bookmarkStart w:id="10154" w:name="_Toc491775977"/>
              <w:bookmarkEnd w:id="10154"/>
            </w:del>
          </w:p>
        </w:tc>
        <w:tc>
          <w:tcPr>
            <w:tcW w:w="1062"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155" w:author="Huy Duc. Nguyen" w:date="2017-08-29T13:07:00Z"/>
                <w:sz w:val="18"/>
                <w:szCs w:val="18"/>
              </w:rPr>
            </w:pPr>
            <w:del w:id="10156" w:author="Huy Duc. Nguyen" w:date="2017-08-29T13:07:00Z">
              <w:r w:rsidDel="00A81686">
                <w:rPr>
                  <w:rFonts w:hint="eastAsia"/>
                  <w:b/>
                  <w:bCs/>
                  <w:sz w:val="18"/>
                  <w:szCs w:val="18"/>
                </w:rPr>
                <w:delText>Bitrate (Kbps)</w:delText>
              </w:r>
              <w:bookmarkStart w:id="10157" w:name="_Toc491775978"/>
              <w:bookmarkEnd w:id="10157"/>
            </w:del>
          </w:p>
        </w:tc>
        <w:tc>
          <w:tcPr>
            <w:tcW w:w="1062" w:type="dxa"/>
            <w:tcBorders>
              <w:bottom w:val="single" w:sz="12" w:space="0" w:color="auto"/>
            </w:tcBorders>
            <w:shd w:val="clear" w:color="auto" w:fill="BFBFBF" w:themeFill="background1" w:themeFillShade="BF"/>
          </w:tcPr>
          <w:p w:rsidR="00BB33DA" w:rsidRPr="008D2250" w:rsidDel="00A81686" w:rsidRDefault="00BB33DA" w:rsidP="001A2C58">
            <w:pPr>
              <w:pStyle w:val="Default"/>
              <w:jc w:val="both"/>
              <w:rPr>
                <w:del w:id="10158" w:author="Huy Duc. Nguyen" w:date="2017-08-29T13:07:00Z"/>
                <w:b/>
                <w:bCs/>
                <w:sz w:val="18"/>
                <w:szCs w:val="18"/>
              </w:rPr>
            </w:pPr>
            <w:del w:id="10159" w:author="Huy Duc. Nguyen" w:date="2017-08-29T13:07:00Z">
              <w:r w:rsidDel="00A81686">
                <w:rPr>
                  <w:rFonts w:hint="eastAsia"/>
                  <w:b/>
                  <w:bCs/>
                  <w:sz w:val="18"/>
                  <w:szCs w:val="18"/>
                </w:rPr>
                <w:delText>Codec</w:delText>
              </w:r>
              <w:bookmarkStart w:id="10160" w:name="_Toc491775979"/>
              <w:bookmarkEnd w:id="10160"/>
            </w:del>
          </w:p>
        </w:tc>
        <w:bookmarkStart w:id="10161" w:name="_Toc491775980"/>
        <w:bookmarkEnd w:id="10161"/>
      </w:tr>
      <w:tr w:rsidR="00BB33DA" w:rsidDel="00A81686" w:rsidTr="00F950E6">
        <w:trPr>
          <w:trHeight w:val="227"/>
          <w:jc w:val="center"/>
          <w:del w:id="10162" w:author="Huy Duc. Nguyen" w:date="2017-08-29T13:07:00Z"/>
        </w:trPr>
        <w:tc>
          <w:tcPr>
            <w:tcW w:w="4406" w:type="dxa"/>
            <w:tcBorders>
              <w:top w:val="single" w:sz="12" w:space="0" w:color="auto"/>
            </w:tcBorders>
            <w:vAlign w:val="center"/>
          </w:tcPr>
          <w:p w:rsidR="00BB33DA" w:rsidRPr="00C844A0" w:rsidDel="00A81686" w:rsidRDefault="00BB33DA" w:rsidP="00F950E6">
            <w:pPr>
              <w:pStyle w:val="Default"/>
              <w:jc w:val="both"/>
              <w:rPr>
                <w:del w:id="10163" w:author="Huy Duc. Nguyen" w:date="2017-08-29T13:07:00Z"/>
                <w:sz w:val="16"/>
                <w:szCs w:val="16"/>
              </w:rPr>
            </w:pPr>
            <w:del w:id="10164" w:author="Huy Duc. Nguyen" w:date="2017-08-29T13:07:00Z">
              <w:r w:rsidRPr="0028685B" w:rsidDel="00A81686">
                <w:rPr>
                  <w:sz w:val="16"/>
                  <w:szCs w:val="16"/>
                </w:rPr>
                <w:delText>big_buck_bunny_720p_h264.mp4</w:delText>
              </w:r>
              <w:bookmarkStart w:id="10165" w:name="_Toc491775981"/>
              <w:bookmarkEnd w:id="10165"/>
            </w:del>
          </w:p>
        </w:tc>
        <w:tc>
          <w:tcPr>
            <w:tcW w:w="1061" w:type="dxa"/>
            <w:tcBorders>
              <w:top w:val="single" w:sz="12" w:space="0" w:color="auto"/>
            </w:tcBorders>
            <w:vAlign w:val="center"/>
          </w:tcPr>
          <w:p w:rsidR="00BB33DA" w:rsidRPr="00C844A0" w:rsidDel="00A81686" w:rsidRDefault="00BB33DA" w:rsidP="00F950E6">
            <w:pPr>
              <w:pStyle w:val="Default"/>
              <w:jc w:val="center"/>
              <w:rPr>
                <w:del w:id="10166" w:author="Huy Duc. Nguyen" w:date="2017-08-29T13:07:00Z"/>
                <w:sz w:val="16"/>
                <w:szCs w:val="16"/>
              </w:rPr>
            </w:pPr>
            <w:del w:id="10167" w:author="Huy Duc. Nguyen" w:date="2017-08-29T13:07:00Z">
              <w:r w:rsidDel="00A81686">
                <w:rPr>
                  <w:rFonts w:hint="eastAsia"/>
                  <w:sz w:val="16"/>
                  <w:szCs w:val="16"/>
                </w:rPr>
                <w:delText>1280x720</w:delText>
              </w:r>
              <w:bookmarkStart w:id="10168" w:name="_Toc491775982"/>
              <w:bookmarkEnd w:id="10168"/>
            </w:del>
          </w:p>
        </w:tc>
        <w:tc>
          <w:tcPr>
            <w:tcW w:w="1062" w:type="dxa"/>
            <w:tcBorders>
              <w:top w:val="single" w:sz="12" w:space="0" w:color="auto"/>
            </w:tcBorders>
            <w:vAlign w:val="center"/>
          </w:tcPr>
          <w:p w:rsidR="00BB33DA" w:rsidRPr="00C844A0" w:rsidDel="00A81686" w:rsidRDefault="00BB33DA" w:rsidP="00B25BD6">
            <w:pPr>
              <w:pStyle w:val="Default"/>
              <w:jc w:val="right"/>
              <w:rPr>
                <w:del w:id="10169" w:author="Huy Duc. Nguyen" w:date="2017-08-29T13:07:00Z"/>
                <w:sz w:val="16"/>
                <w:szCs w:val="16"/>
              </w:rPr>
            </w:pPr>
            <w:del w:id="10170" w:author="Huy Duc. Nguyen" w:date="2017-08-29T13:07:00Z">
              <w:r w:rsidDel="00A81686">
                <w:rPr>
                  <w:rFonts w:hint="eastAsia"/>
                  <w:sz w:val="16"/>
                  <w:szCs w:val="16"/>
                </w:rPr>
                <w:delText>24.000</w:delText>
              </w:r>
              <w:bookmarkStart w:id="10171" w:name="_Toc491775983"/>
              <w:bookmarkEnd w:id="10171"/>
            </w:del>
          </w:p>
        </w:tc>
        <w:tc>
          <w:tcPr>
            <w:tcW w:w="1062" w:type="dxa"/>
            <w:tcBorders>
              <w:top w:val="single" w:sz="12" w:space="0" w:color="auto"/>
            </w:tcBorders>
            <w:vAlign w:val="center"/>
          </w:tcPr>
          <w:p w:rsidR="00BB33DA" w:rsidRPr="00C844A0" w:rsidDel="00A81686" w:rsidRDefault="00BB33DA">
            <w:pPr>
              <w:pStyle w:val="Default"/>
              <w:jc w:val="right"/>
              <w:rPr>
                <w:del w:id="10172" w:author="Huy Duc. Nguyen" w:date="2017-08-29T13:07:00Z"/>
                <w:sz w:val="16"/>
                <w:szCs w:val="16"/>
              </w:rPr>
            </w:pPr>
            <w:del w:id="10173" w:author="Huy Duc. Nguyen" w:date="2017-08-29T13:07:00Z">
              <w:r w:rsidDel="00A81686">
                <w:rPr>
                  <w:rFonts w:hint="eastAsia"/>
                  <w:sz w:val="16"/>
                  <w:szCs w:val="16"/>
                </w:rPr>
                <w:delText>5283</w:delText>
              </w:r>
              <w:bookmarkStart w:id="10174" w:name="_Toc491775984"/>
              <w:bookmarkEnd w:id="10174"/>
            </w:del>
          </w:p>
        </w:tc>
        <w:tc>
          <w:tcPr>
            <w:tcW w:w="1062" w:type="dxa"/>
            <w:tcBorders>
              <w:top w:val="single" w:sz="12" w:space="0" w:color="auto"/>
            </w:tcBorders>
            <w:vAlign w:val="center"/>
          </w:tcPr>
          <w:p w:rsidR="00BB33DA" w:rsidRPr="00C844A0" w:rsidDel="00A81686" w:rsidRDefault="00BB33DA" w:rsidP="00F950E6">
            <w:pPr>
              <w:pStyle w:val="Default"/>
              <w:jc w:val="center"/>
              <w:rPr>
                <w:del w:id="10175" w:author="Huy Duc. Nguyen" w:date="2017-08-29T13:07:00Z"/>
                <w:sz w:val="16"/>
                <w:szCs w:val="16"/>
              </w:rPr>
            </w:pPr>
            <w:del w:id="10176" w:author="Huy Duc. Nguyen" w:date="2017-08-29T13:07:00Z">
              <w:r w:rsidDel="00A81686">
                <w:rPr>
                  <w:rFonts w:hint="eastAsia"/>
                  <w:sz w:val="16"/>
                  <w:szCs w:val="16"/>
                </w:rPr>
                <w:delText>H.264</w:delText>
              </w:r>
              <w:bookmarkStart w:id="10177" w:name="_Toc491775985"/>
              <w:bookmarkEnd w:id="10177"/>
            </w:del>
          </w:p>
        </w:tc>
        <w:bookmarkStart w:id="10178" w:name="_Toc491775986"/>
        <w:bookmarkEnd w:id="10178"/>
      </w:tr>
      <w:tr w:rsidR="00BB33DA" w:rsidDel="00A81686" w:rsidTr="00F950E6">
        <w:trPr>
          <w:trHeight w:val="227"/>
          <w:jc w:val="center"/>
          <w:del w:id="10179" w:author="Huy Duc. Nguyen" w:date="2017-08-29T13:07:00Z"/>
        </w:trPr>
        <w:tc>
          <w:tcPr>
            <w:tcW w:w="4406" w:type="dxa"/>
            <w:vAlign w:val="center"/>
          </w:tcPr>
          <w:p w:rsidR="00BB33DA" w:rsidRPr="004160CB" w:rsidDel="00A81686" w:rsidRDefault="00BB33DA" w:rsidP="00F950E6">
            <w:pPr>
              <w:pStyle w:val="Default"/>
              <w:jc w:val="both"/>
              <w:rPr>
                <w:del w:id="10180" w:author="Huy Duc. Nguyen" w:date="2017-08-29T13:07:00Z"/>
                <w:sz w:val="16"/>
                <w:szCs w:val="16"/>
              </w:rPr>
            </w:pPr>
            <w:del w:id="10181" w:author="Huy Duc. Nguyen" w:date="2017-08-29T13:07:00Z">
              <w:r w:rsidRPr="00943D14" w:rsidDel="00A81686">
                <w:rPr>
                  <w:sz w:val="16"/>
                  <w:szCs w:val="16"/>
                </w:rPr>
                <w:delText>big_buck_bunny_720p_h264_60fps.mp4 (*1)</w:delText>
              </w:r>
              <w:bookmarkStart w:id="10182" w:name="_Toc491775987"/>
              <w:bookmarkEnd w:id="10182"/>
            </w:del>
          </w:p>
        </w:tc>
        <w:tc>
          <w:tcPr>
            <w:tcW w:w="1061" w:type="dxa"/>
            <w:vAlign w:val="center"/>
          </w:tcPr>
          <w:p w:rsidR="00BB33DA" w:rsidRPr="00C844A0" w:rsidDel="00A81686" w:rsidRDefault="00BB33DA" w:rsidP="00F950E6">
            <w:pPr>
              <w:pStyle w:val="Default"/>
              <w:jc w:val="center"/>
              <w:rPr>
                <w:del w:id="10183" w:author="Huy Duc. Nguyen" w:date="2017-08-29T13:07:00Z"/>
                <w:sz w:val="16"/>
                <w:szCs w:val="16"/>
              </w:rPr>
            </w:pPr>
            <w:del w:id="10184" w:author="Huy Duc. Nguyen" w:date="2017-08-29T13:07:00Z">
              <w:r w:rsidDel="00A81686">
                <w:rPr>
                  <w:rFonts w:hint="eastAsia"/>
                  <w:sz w:val="16"/>
                  <w:szCs w:val="16"/>
                </w:rPr>
                <w:delText>1280x720</w:delText>
              </w:r>
              <w:bookmarkStart w:id="10185" w:name="_Toc491775988"/>
              <w:bookmarkEnd w:id="10185"/>
            </w:del>
          </w:p>
        </w:tc>
        <w:tc>
          <w:tcPr>
            <w:tcW w:w="1062" w:type="dxa"/>
            <w:vAlign w:val="center"/>
          </w:tcPr>
          <w:p w:rsidR="00BB33DA" w:rsidRPr="00C844A0" w:rsidDel="00A81686" w:rsidRDefault="00BB33DA" w:rsidP="00B25BD6">
            <w:pPr>
              <w:pStyle w:val="Default"/>
              <w:wordWrap w:val="0"/>
              <w:jc w:val="right"/>
              <w:rPr>
                <w:del w:id="10186" w:author="Huy Duc. Nguyen" w:date="2017-08-29T13:07:00Z"/>
                <w:sz w:val="16"/>
                <w:szCs w:val="16"/>
              </w:rPr>
            </w:pPr>
            <w:del w:id="10187" w:author="Huy Duc. Nguyen" w:date="2017-08-29T13:07:00Z">
              <w:r w:rsidDel="00A81686">
                <w:rPr>
                  <w:rFonts w:hint="eastAsia"/>
                  <w:sz w:val="16"/>
                  <w:szCs w:val="16"/>
                </w:rPr>
                <w:delText>60.000</w:delText>
              </w:r>
              <w:bookmarkStart w:id="10188" w:name="_Toc491775989"/>
              <w:bookmarkEnd w:id="10188"/>
            </w:del>
          </w:p>
        </w:tc>
        <w:tc>
          <w:tcPr>
            <w:tcW w:w="1062" w:type="dxa"/>
            <w:vAlign w:val="center"/>
          </w:tcPr>
          <w:p w:rsidR="00BB33DA" w:rsidRPr="000F76EF" w:rsidDel="00A81686" w:rsidRDefault="00BB33DA">
            <w:pPr>
              <w:pStyle w:val="Default"/>
              <w:jc w:val="right"/>
              <w:rPr>
                <w:del w:id="10189" w:author="Huy Duc. Nguyen" w:date="2017-08-29T13:07:00Z"/>
                <w:sz w:val="16"/>
                <w:szCs w:val="16"/>
              </w:rPr>
            </w:pPr>
            <w:del w:id="10190" w:author="Huy Duc. Nguyen" w:date="2017-08-29T13:07:00Z">
              <w:r w:rsidRPr="00943D14" w:rsidDel="00A81686">
                <w:rPr>
                  <w:sz w:val="16"/>
                  <w:szCs w:val="16"/>
                </w:rPr>
                <w:delText>4889</w:delText>
              </w:r>
              <w:bookmarkStart w:id="10191" w:name="_Toc491775990"/>
              <w:bookmarkEnd w:id="10191"/>
            </w:del>
          </w:p>
        </w:tc>
        <w:tc>
          <w:tcPr>
            <w:tcW w:w="1062" w:type="dxa"/>
            <w:vAlign w:val="center"/>
          </w:tcPr>
          <w:p w:rsidR="00BB33DA" w:rsidRPr="00C844A0" w:rsidDel="00A81686" w:rsidRDefault="00BB33DA" w:rsidP="00F950E6">
            <w:pPr>
              <w:pStyle w:val="Default"/>
              <w:jc w:val="center"/>
              <w:rPr>
                <w:del w:id="10192" w:author="Huy Duc. Nguyen" w:date="2017-08-29T13:07:00Z"/>
                <w:sz w:val="16"/>
                <w:szCs w:val="16"/>
              </w:rPr>
            </w:pPr>
            <w:del w:id="10193" w:author="Huy Duc. Nguyen" w:date="2017-08-29T13:07:00Z">
              <w:r w:rsidDel="00A81686">
                <w:rPr>
                  <w:rFonts w:hint="eastAsia"/>
                  <w:sz w:val="16"/>
                  <w:szCs w:val="16"/>
                </w:rPr>
                <w:delText>H.264</w:delText>
              </w:r>
              <w:bookmarkStart w:id="10194" w:name="_Toc491775991"/>
              <w:bookmarkEnd w:id="10194"/>
            </w:del>
          </w:p>
        </w:tc>
        <w:bookmarkStart w:id="10195" w:name="_Toc491775992"/>
        <w:bookmarkEnd w:id="10195"/>
      </w:tr>
    </w:tbl>
    <w:p w:rsidR="00BB33DA" w:rsidRPr="00BB33DA" w:rsidDel="00A81686" w:rsidRDefault="00BB33DA">
      <w:pPr>
        <w:pStyle w:val="CETextBody"/>
        <w:rPr>
          <w:del w:id="10196" w:author="Huy Duc. Nguyen" w:date="2017-08-29T13:07:00Z"/>
          <w:lang w:val="en-US" w:eastAsia="ja-JP"/>
        </w:rPr>
      </w:pPr>
      <w:del w:id="10197" w:author="Huy Duc. Nguyen" w:date="2017-08-29T13:07:00Z">
        <w:r w:rsidDel="00A81686">
          <w:rPr>
            <w:rFonts w:hint="eastAsia"/>
            <w:lang w:val="en-US" w:eastAsia="ja-JP"/>
          </w:rPr>
          <w:delText xml:space="preserve">          </w:delText>
        </w:r>
        <w:r w:rsidRPr="00943D14" w:rsidDel="00A81686">
          <w:rPr>
            <w:sz w:val="16"/>
            <w:szCs w:val="16"/>
          </w:rPr>
          <w:delText>*1</w:delText>
        </w:r>
        <w:r w:rsidRPr="00943D14" w:rsidDel="00A81686">
          <w:rPr>
            <w:sz w:val="16"/>
            <w:szCs w:val="16"/>
            <w:lang w:eastAsia="ja-JP"/>
          </w:rPr>
          <w:delText xml:space="preserve"> : re-encoding big_buck_bunny_720p_h264.mp4 to FPS 60</w:delText>
        </w:r>
        <w:bookmarkStart w:id="10198" w:name="_Toc491775993"/>
        <w:bookmarkEnd w:id="10198"/>
      </w:del>
    </w:p>
    <w:p w:rsidR="00BB33DA" w:rsidRPr="009738A9" w:rsidDel="00A81686" w:rsidRDefault="009738A9" w:rsidP="00997E4E">
      <w:pPr>
        <w:pStyle w:val="CETextBody"/>
        <w:numPr>
          <w:ilvl w:val="0"/>
          <w:numId w:val="251"/>
        </w:numPr>
        <w:rPr>
          <w:del w:id="10199" w:author="Huy Duc. Nguyen" w:date="2017-08-29T13:07:00Z"/>
          <w:lang w:val="en-US" w:eastAsia="ja-JP"/>
        </w:rPr>
      </w:pPr>
      <w:del w:id="10200" w:author="Huy Duc. Nguyen" w:date="2017-08-29T13:07:00Z">
        <w:r w:rsidRPr="009738A9" w:rsidDel="00A81686">
          <w:rPr>
            <w:lang w:val="en-US" w:eastAsia="ja-JP"/>
          </w:rPr>
          <w:delText>Disable automatic playback of Media player.</w:delText>
        </w:r>
        <w:r w:rsidDel="00A81686">
          <w:rPr>
            <w:rFonts w:hint="eastAsia"/>
            <w:lang w:val="en-US" w:eastAsia="ja-JP"/>
          </w:rPr>
          <w:delText xml:space="preserve"> Refers to 5.7.1.</w:delText>
        </w:r>
        <w:bookmarkStart w:id="10201" w:name="_Toc491775994"/>
        <w:bookmarkEnd w:id="10201"/>
      </w:del>
    </w:p>
    <w:p w:rsidR="00BB33DA" w:rsidDel="00A81686" w:rsidRDefault="00BB33DA" w:rsidP="00955E9B">
      <w:pPr>
        <w:pStyle w:val="CETextBody"/>
        <w:numPr>
          <w:ilvl w:val="0"/>
          <w:numId w:val="236"/>
        </w:numPr>
        <w:rPr>
          <w:del w:id="10202" w:author="Huy Duc. Nguyen" w:date="2017-08-29T13:07:00Z"/>
          <w:lang w:val="en-US" w:eastAsia="ja-JP"/>
        </w:rPr>
      </w:pPr>
      <w:del w:id="10203" w:author="Huy Duc. Nguyen" w:date="2017-08-29T13:07:00Z">
        <w:r w:rsidRPr="00BB33DA" w:rsidDel="00A81686">
          <w:rPr>
            <w:lang w:val="en-US" w:eastAsia="ja-JP"/>
          </w:rPr>
          <w:delText>Compare the performance between virtualized Linux and native Linux.</w:delText>
        </w:r>
        <w:bookmarkStart w:id="10204" w:name="_Toc491775995"/>
        <w:bookmarkEnd w:id="10204"/>
      </w:del>
    </w:p>
    <w:p w:rsidR="003400B8" w:rsidRPr="007470A9" w:rsidDel="00A81686" w:rsidRDefault="003400B8" w:rsidP="003400B8">
      <w:pPr>
        <w:pStyle w:val="CETextBody"/>
        <w:rPr>
          <w:del w:id="10205" w:author="Huy Duc. Nguyen" w:date="2017-08-29T13:07:00Z"/>
          <w:lang w:val="en-US" w:eastAsia="ja-JP"/>
        </w:rPr>
      </w:pPr>
      <w:bookmarkStart w:id="10206" w:name="_Toc491775996"/>
      <w:bookmarkEnd w:id="10206"/>
    </w:p>
    <w:p w:rsidR="007A05F9" w:rsidRPr="00DA75B2" w:rsidDel="00A81686" w:rsidRDefault="00304581" w:rsidP="00943D14">
      <w:pPr>
        <w:pStyle w:val="CETextBody"/>
        <w:numPr>
          <w:ilvl w:val="0"/>
          <w:numId w:val="36"/>
        </w:numPr>
        <w:ind w:hanging="782"/>
        <w:rPr>
          <w:del w:id="10207" w:author="Huy Duc. Nguyen" w:date="2017-08-29T13:07:00Z"/>
          <w:lang w:val="en-US" w:eastAsia="ja-JP"/>
        </w:rPr>
      </w:pPr>
      <w:del w:id="10208" w:author="Huy Duc. Nguyen" w:date="2017-08-29T13:07:00Z">
        <w:r w:rsidDel="00A81686">
          <w:rPr>
            <w:rFonts w:hint="eastAsia"/>
            <w:lang w:val="en-US" w:eastAsia="ja-JP"/>
          </w:rPr>
          <w:delText>How to measure</w:delText>
        </w:r>
        <w:bookmarkStart w:id="10209" w:name="_Toc491775997"/>
        <w:bookmarkEnd w:id="10209"/>
      </w:del>
    </w:p>
    <w:p w:rsidR="009738A9" w:rsidRPr="00701E86" w:rsidDel="00A81686" w:rsidRDefault="009738A9" w:rsidP="009738A9">
      <w:pPr>
        <w:pStyle w:val="CETextBody"/>
        <w:numPr>
          <w:ilvl w:val="0"/>
          <w:numId w:val="231"/>
        </w:numPr>
        <w:ind w:firstLine="6"/>
        <w:rPr>
          <w:del w:id="10210" w:author="Huy Duc. Nguyen" w:date="2017-08-29T13:07:00Z"/>
          <w:lang w:val="en-US" w:eastAsia="ja-JP"/>
        </w:rPr>
      </w:pPr>
      <w:del w:id="10211" w:author="Huy Duc. Nguyen" w:date="2017-08-29T13:07:00Z">
        <w:r w:rsidDel="00A81686">
          <w:rPr>
            <w:rFonts w:hint="eastAsia"/>
            <w:lang w:val="en-US" w:eastAsia="ja-JP"/>
          </w:rPr>
          <w:delText xml:space="preserve">Measurement </w:delText>
        </w:r>
        <w:r w:rsidDel="00A81686">
          <w:rPr>
            <w:lang w:val="en-US" w:eastAsia="ja-JP"/>
          </w:rPr>
          <w:delText>method refers</w:delText>
        </w:r>
        <w:r w:rsidDel="00A81686">
          <w:rPr>
            <w:rFonts w:hint="eastAsia"/>
            <w:lang w:val="en-US" w:eastAsia="ja-JP"/>
          </w:rPr>
          <w:delText xml:space="preserve"> to 5.7.1.</w:delText>
        </w:r>
        <w:bookmarkStart w:id="10212" w:name="_Toc491775998"/>
        <w:bookmarkEnd w:id="10212"/>
      </w:del>
    </w:p>
    <w:p w:rsidR="00B13906" w:rsidRPr="00A57520" w:rsidDel="00A81686" w:rsidRDefault="00B13906" w:rsidP="007A05F9">
      <w:pPr>
        <w:pStyle w:val="CETextBody"/>
        <w:rPr>
          <w:del w:id="10213" w:author="Huy Duc. Nguyen" w:date="2017-08-29T13:07:00Z"/>
          <w:lang w:val="en-US" w:eastAsia="ja-JP"/>
        </w:rPr>
      </w:pPr>
      <w:bookmarkStart w:id="10214" w:name="_Toc491775999"/>
      <w:bookmarkEnd w:id="10214"/>
    </w:p>
    <w:p w:rsidR="007A05F9" w:rsidRPr="00702283" w:rsidDel="00A81686" w:rsidRDefault="007A05F9" w:rsidP="00D47247">
      <w:pPr>
        <w:pStyle w:val="CETextBody"/>
        <w:numPr>
          <w:ilvl w:val="0"/>
          <w:numId w:val="36"/>
        </w:numPr>
        <w:ind w:left="426" w:hanging="426"/>
        <w:rPr>
          <w:del w:id="10215" w:author="Huy Duc. Nguyen" w:date="2017-08-29T13:07:00Z"/>
          <w:b/>
          <w:lang w:val="en-US" w:eastAsia="ja-JP"/>
        </w:rPr>
      </w:pPr>
      <w:del w:id="10216" w:author="Huy Duc. Nguyen" w:date="2017-08-29T13:07:00Z">
        <w:r w:rsidDel="00A81686">
          <w:rPr>
            <w:rFonts w:hint="eastAsia"/>
            <w:lang w:val="en-US" w:eastAsia="ja-JP"/>
          </w:rPr>
          <w:delText>Result</w:delText>
        </w:r>
        <w:bookmarkStart w:id="10217" w:name="_Toc491776000"/>
        <w:bookmarkEnd w:id="10217"/>
      </w:del>
    </w:p>
    <w:p w:rsidR="009738A9" w:rsidDel="00A81686" w:rsidRDefault="007A05F9" w:rsidP="009738A9">
      <w:pPr>
        <w:pStyle w:val="Caption"/>
        <w:ind w:left="422"/>
        <w:rPr>
          <w:del w:id="10218" w:author="Huy Duc. Nguyen" w:date="2017-08-29T13:07:00Z"/>
          <w:lang w:val="en-US" w:eastAsia="ja-JP"/>
        </w:rPr>
      </w:pPr>
      <w:del w:id="10219" w:author="Huy Duc. Nguyen" w:date="2017-08-29T13:07:00Z">
        <w:r w:rsidDel="00A81686">
          <w:rPr>
            <w:rFonts w:hint="eastAsia"/>
            <w:b w:val="0"/>
            <w:lang w:val="en-US" w:eastAsia="ja-JP"/>
          </w:rPr>
          <w:delText xml:space="preserve"> </w:delText>
        </w:r>
        <w:r w:rsidR="009738A9" w:rsidDel="00A81686">
          <w:delText>Tabl</w:delText>
        </w:r>
        <w:r w:rsidR="009738A9" w:rsidRPr="00BB3A0B" w:rsidDel="00A81686">
          <w:delText xml:space="preserve">e </w:delText>
        </w:r>
        <w:r w:rsidR="009738A9" w:rsidRPr="00BB3A0B" w:rsidDel="00A81686">
          <w:fldChar w:fldCharType="begin"/>
        </w:r>
        <w:r w:rsidR="009738A9" w:rsidRPr="00BB3A0B" w:rsidDel="00A81686">
          <w:delInstrText xml:space="preserve"> STYLEREF 1 \s </w:delInstrText>
        </w:r>
        <w:r w:rsidR="009738A9" w:rsidRPr="00BB3A0B" w:rsidDel="00A81686">
          <w:fldChar w:fldCharType="separate"/>
        </w:r>
        <w:r w:rsidR="003B19D6" w:rsidDel="00A81686">
          <w:rPr>
            <w:noProof/>
          </w:rPr>
          <w:delText>5</w:delText>
        </w:r>
        <w:r w:rsidR="009738A9" w:rsidRPr="00BB3A0B" w:rsidDel="00A81686">
          <w:fldChar w:fldCharType="end"/>
        </w:r>
        <w:r w:rsidR="009738A9" w:rsidRPr="00BB3A0B" w:rsidDel="00A81686">
          <w:noBreakHyphen/>
        </w:r>
        <w:r w:rsidR="009738A9" w:rsidRPr="00BB3A0B" w:rsidDel="00A81686">
          <w:fldChar w:fldCharType="begin"/>
        </w:r>
        <w:r w:rsidR="009738A9" w:rsidRPr="00BB3A0B" w:rsidDel="00A81686">
          <w:delInstrText xml:space="preserve"> SEQ Table \* ARABIC \s 1 </w:delInstrText>
        </w:r>
        <w:r w:rsidR="009738A9" w:rsidRPr="00BB3A0B" w:rsidDel="00A81686">
          <w:fldChar w:fldCharType="separate"/>
        </w:r>
      </w:del>
      <w:ins w:id="10220" w:author="Kazuhiro Takagi" w:date="2017-03-21T15:02:00Z">
        <w:del w:id="10221" w:author="Huy Duc. Nguyen" w:date="2017-08-28T16:38:00Z">
          <w:r w:rsidR="00520A63" w:rsidDel="003B19D6">
            <w:rPr>
              <w:noProof/>
            </w:rPr>
            <w:delText>32</w:delText>
          </w:r>
        </w:del>
      </w:ins>
      <w:ins w:id="10222" w:author=" " w:date="2017-03-09T11:18:00Z">
        <w:del w:id="10223" w:author="Huy Duc. Nguyen" w:date="2017-08-28T16:38:00Z">
          <w:r w:rsidR="00442CC0" w:rsidDel="003B19D6">
            <w:rPr>
              <w:noProof/>
            </w:rPr>
            <w:delText>32</w:delText>
          </w:r>
        </w:del>
      </w:ins>
      <w:del w:id="10224" w:author="Huy Duc. Nguyen" w:date="2017-08-28T16:38:00Z">
        <w:r w:rsidR="00003FEB" w:rsidDel="003B19D6">
          <w:rPr>
            <w:noProof/>
          </w:rPr>
          <w:delText>35</w:delText>
        </w:r>
      </w:del>
      <w:del w:id="10225" w:author="Huy Duc. Nguyen" w:date="2017-08-29T13:07:00Z">
        <w:r w:rsidR="009738A9" w:rsidRPr="00BB3A0B" w:rsidDel="00A81686">
          <w:fldChar w:fldCharType="end"/>
        </w:r>
        <w:r w:rsidR="009738A9" w:rsidRPr="00BB3A0B" w:rsidDel="00A81686">
          <w:rPr>
            <w:rFonts w:hint="eastAsia"/>
            <w:lang w:eastAsia="ja-JP"/>
          </w:rPr>
          <w:delText xml:space="preserve">: </w:delText>
        </w:r>
        <w:r w:rsidR="009738A9" w:rsidRPr="00BB3A0B" w:rsidDel="00A81686">
          <w:rPr>
            <w:lang w:eastAsia="ja-JP"/>
          </w:rPr>
          <w:delText>Result</w:delText>
        </w:r>
        <w:r w:rsidR="00C46F4F" w:rsidDel="00A81686">
          <w:rPr>
            <w:rFonts w:hint="eastAsia"/>
            <w:lang w:eastAsia="ja-JP"/>
          </w:rPr>
          <w:delText xml:space="preserve"> (FPS)</w:delText>
        </w:r>
        <w:bookmarkStart w:id="10226" w:name="_Toc491776001"/>
        <w:bookmarkEnd w:id="1022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0227" w:author="Kazuhiro Takagi" w:date="2017-03-08T19:39: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259"/>
        <w:gridCol w:w="1632"/>
        <w:gridCol w:w="1883"/>
        <w:gridCol w:w="1500"/>
        <w:tblGridChange w:id="10228">
          <w:tblGrid>
            <w:gridCol w:w="3259"/>
            <w:gridCol w:w="1632"/>
            <w:gridCol w:w="1632"/>
            <w:gridCol w:w="1751"/>
          </w:tblGrid>
        </w:tblGridChange>
      </w:tblGrid>
      <w:tr w:rsidR="00C46F4F" w:rsidDel="00A81686" w:rsidTr="00D014FA">
        <w:trPr>
          <w:trHeight w:val="75"/>
          <w:jc w:val="center"/>
          <w:del w:id="10229" w:author="Huy Duc. Nguyen" w:date="2017-08-29T13:07:00Z"/>
          <w:trPrChange w:id="10230" w:author="Kazuhiro Takagi" w:date="2017-03-08T19:39:00Z">
            <w:trPr>
              <w:trHeight w:val="75"/>
              <w:jc w:val="center"/>
            </w:trPr>
          </w:trPrChange>
        </w:trPr>
        <w:tc>
          <w:tcPr>
            <w:tcW w:w="3259" w:type="dxa"/>
            <w:tcBorders>
              <w:bottom w:val="single" w:sz="12" w:space="0" w:color="auto"/>
            </w:tcBorders>
            <w:shd w:val="clear" w:color="auto" w:fill="BFBFBF" w:themeFill="background1" w:themeFillShade="BF"/>
            <w:tcPrChange w:id="10231" w:author="Kazuhiro Takagi" w:date="2017-03-08T19:39:00Z">
              <w:tcPr>
                <w:tcW w:w="3259" w:type="dxa"/>
                <w:tcBorders>
                  <w:bottom w:val="single" w:sz="12" w:space="0" w:color="auto"/>
                </w:tcBorders>
                <w:shd w:val="clear" w:color="auto" w:fill="BFBFBF" w:themeFill="background1" w:themeFillShade="BF"/>
              </w:tcPr>
            </w:tcPrChange>
          </w:tcPr>
          <w:p w:rsidR="00C46F4F" w:rsidDel="00A81686" w:rsidRDefault="00C46F4F" w:rsidP="00BE3369">
            <w:pPr>
              <w:pStyle w:val="Default"/>
              <w:rPr>
                <w:del w:id="10232" w:author="Huy Duc. Nguyen" w:date="2017-08-29T13:07:00Z"/>
                <w:b/>
                <w:bCs/>
                <w:sz w:val="18"/>
                <w:szCs w:val="18"/>
              </w:rPr>
            </w:pPr>
            <w:bookmarkStart w:id="10233" w:name="_Toc491776002"/>
            <w:bookmarkEnd w:id="10233"/>
          </w:p>
        </w:tc>
        <w:tc>
          <w:tcPr>
            <w:tcW w:w="1632" w:type="dxa"/>
            <w:tcBorders>
              <w:bottom w:val="single" w:sz="12" w:space="0" w:color="auto"/>
            </w:tcBorders>
            <w:shd w:val="clear" w:color="auto" w:fill="BFBFBF" w:themeFill="background1" w:themeFillShade="BF"/>
            <w:tcPrChange w:id="10234" w:author="Kazuhiro Takagi" w:date="2017-03-08T19:39:00Z">
              <w:tcPr>
                <w:tcW w:w="1632" w:type="dxa"/>
                <w:tcBorders>
                  <w:bottom w:val="single" w:sz="12" w:space="0" w:color="auto"/>
                </w:tcBorders>
                <w:shd w:val="clear" w:color="auto" w:fill="BFBFBF" w:themeFill="background1" w:themeFillShade="BF"/>
              </w:tcPr>
            </w:tcPrChange>
          </w:tcPr>
          <w:p w:rsidR="00C46F4F" w:rsidRPr="00997E4E" w:rsidDel="00A81686" w:rsidRDefault="00C46F4F">
            <w:pPr>
              <w:pStyle w:val="Default"/>
              <w:numPr>
                <w:ilvl w:val="0"/>
                <w:numId w:val="333"/>
              </w:numPr>
              <w:rPr>
                <w:del w:id="10235" w:author="Huy Duc. Nguyen" w:date="2017-08-29T13:07:00Z"/>
                <w:rFonts w:ascii="Times New Roman" w:hAnsi="Times New Roman" w:cs="Times New Roman"/>
                <w:b/>
                <w:color w:val="auto"/>
                <w:sz w:val="16"/>
                <w:lang w:val="en-GB"/>
              </w:rPr>
              <w:pPrChange w:id="10236" w:author="Kazuhiro Takagi" w:date="2017-03-08T19:39:00Z">
                <w:pPr>
                  <w:pStyle w:val="Default"/>
                </w:pPr>
              </w:pPrChange>
            </w:pPr>
            <w:del w:id="10237" w:author="Huy Duc. Nguyen" w:date="2017-08-29T13:07:00Z">
              <w:r w:rsidRPr="00997E4E" w:rsidDel="00A81686">
                <w:rPr>
                  <w:rFonts w:ascii="Times New Roman" w:hAnsi="Times New Roman" w:cs="Times New Roman"/>
                  <w:b/>
                  <w:color w:val="auto"/>
                  <w:sz w:val="16"/>
                  <w:lang w:val="en-GB"/>
                </w:rPr>
                <w:delText>Native Linux</w:delText>
              </w:r>
              <w:bookmarkStart w:id="10238" w:name="_Toc491776003"/>
              <w:bookmarkEnd w:id="10238"/>
            </w:del>
          </w:p>
          <w:p w:rsidR="00C46F4F" w:rsidRPr="00997E4E" w:rsidDel="00A81686" w:rsidRDefault="00C46F4F" w:rsidP="00BE3369">
            <w:pPr>
              <w:pStyle w:val="Default"/>
              <w:rPr>
                <w:del w:id="10239" w:author="Huy Duc. Nguyen" w:date="2017-08-29T13:07:00Z"/>
                <w:rFonts w:ascii="Times New Roman" w:hAnsi="Times New Roman" w:cs="Times New Roman"/>
                <w:b/>
                <w:color w:val="auto"/>
                <w:sz w:val="16"/>
                <w:lang w:val="en-GB"/>
              </w:rPr>
            </w:pPr>
            <w:del w:id="10240" w:author="Huy Duc. Nguyen" w:date="2017-08-29T13:07:00Z">
              <w:r w:rsidRPr="00997E4E" w:rsidDel="00A81686">
                <w:rPr>
                  <w:rFonts w:ascii="Times New Roman" w:hAnsi="Times New Roman" w:cs="Times New Roman"/>
                  <w:b/>
                  <w:color w:val="auto"/>
                  <w:sz w:val="16"/>
                  <w:lang w:val="en-GB"/>
                </w:rPr>
                <w:delText>(Type2)</w:delText>
              </w:r>
              <w:r w:rsidR="00C336C9" w:rsidDel="00A81686">
                <w:rPr>
                  <w:rFonts w:ascii="Times New Roman" w:hAnsi="Times New Roman" w:cs="Times New Roman" w:hint="eastAsia"/>
                  <w:b/>
                  <w:color w:val="auto"/>
                  <w:sz w:val="16"/>
                  <w:lang w:val="en-GB"/>
                </w:rPr>
                <w:delText xml:space="preserve"> [FPS]</w:delText>
              </w:r>
              <w:bookmarkStart w:id="10241" w:name="_Toc491776004"/>
              <w:bookmarkEnd w:id="10241"/>
            </w:del>
          </w:p>
        </w:tc>
        <w:tc>
          <w:tcPr>
            <w:tcW w:w="1883" w:type="dxa"/>
            <w:tcBorders>
              <w:bottom w:val="single" w:sz="12" w:space="0" w:color="auto"/>
            </w:tcBorders>
            <w:shd w:val="clear" w:color="auto" w:fill="BFBFBF" w:themeFill="background1" w:themeFillShade="BF"/>
            <w:tcPrChange w:id="10242" w:author="Kazuhiro Takagi" w:date="2017-03-08T19:39:00Z">
              <w:tcPr>
                <w:tcW w:w="1632" w:type="dxa"/>
                <w:tcBorders>
                  <w:bottom w:val="single" w:sz="12" w:space="0" w:color="auto"/>
                </w:tcBorders>
                <w:shd w:val="clear" w:color="auto" w:fill="BFBFBF" w:themeFill="background1" w:themeFillShade="BF"/>
              </w:tcPr>
            </w:tcPrChange>
          </w:tcPr>
          <w:p w:rsidR="00C46F4F" w:rsidRPr="00997E4E" w:rsidDel="00A81686" w:rsidRDefault="00C46F4F">
            <w:pPr>
              <w:pStyle w:val="Default"/>
              <w:numPr>
                <w:ilvl w:val="0"/>
                <w:numId w:val="333"/>
              </w:numPr>
              <w:rPr>
                <w:del w:id="10243" w:author="Huy Duc. Nguyen" w:date="2017-08-29T13:07:00Z"/>
                <w:rFonts w:ascii="Times New Roman" w:hAnsi="Times New Roman" w:cs="Times New Roman"/>
                <w:b/>
                <w:color w:val="auto"/>
                <w:sz w:val="16"/>
                <w:lang w:val="en-GB"/>
              </w:rPr>
              <w:pPrChange w:id="10244" w:author="Kazuhiro Takagi" w:date="2017-03-08T19:39:00Z">
                <w:pPr>
                  <w:pStyle w:val="Default"/>
                </w:pPr>
              </w:pPrChange>
            </w:pPr>
            <w:del w:id="10245" w:author="Huy Duc. Nguyen" w:date="2017-08-29T13:07:00Z">
              <w:r w:rsidRPr="00997E4E" w:rsidDel="00A81686">
                <w:rPr>
                  <w:rFonts w:ascii="Times New Roman" w:hAnsi="Times New Roman" w:cs="Times New Roman"/>
                  <w:b/>
                  <w:color w:val="auto"/>
                  <w:sz w:val="16"/>
                  <w:lang w:val="en-GB"/>
                </w:rPr>
                <w:delText>Virtualized Linux</w:delText>
              </w:r>
              <w:bookmarkStart w:id="10246" w:name="_Toc491776005"/>
              <w:bookmarkEnd w:id="10246"/>
            </w:del>
          </w:p>
          <w:p w:rsidR="00C46F4F" w:rsidRPr="00997E4E" w:rsidDel="00A81686" w:rsidRDefault="00C46F4F" w:rsidP="009738A9">
            <w:pPr>
              <w:pStyle w:val="Default"/>
              <w:rPr>
                <w:del w:id="10247" w:author="Huy Duc. Nguyen" w:date="2017-08-29T13:07:00Z"/>
                <w:rFonts w:ascii="Times New Roman" w:hAnsi="Times New Roman" w:cs="Times New Roman"/>
                <w:b/>
                <w:color w:val="auto"/>
                <w:sz w:val="16"/>
                <w:lang w:val="en-GB"/>
              </w:rPr>
            </w:pPr>
            <w:del w:id="10248" w:author="Huy Duc. Nguyen" w:date="2017-08-29T13:07:00Z">
              <w:r w:rsidRPr="00997E4E" w:rsidDel="00A81686">
                <w:rPr>
                  <w:rFonts w:ascii="Times New Roman" w:hAnsi="Times New Roman" w:cs="Times New Roman"/>
                  <w:b/>
                  <w:color w:val="auto"/>
                  <w:sz w:val="16"/>
                  <w:lang w:val="en-GB"/>
                </w:rPr>
                <w:delText>(Type4)</w:delText>
              </w:r>
              <w:r w:rsidR="00C336C9" w:rsidDel="00A81686">
                <w:rPr>
                  <w:rFonts w:ascii="Times New Roman" w:hAnsi="Times New Roman" w:cs="Times New Roman" w:hint="eastAsia"/>
                  <w:b/>
                  <w:color w:val="auto"/>
                  <w:sz w:val="16"/>
                  <w:lang w:val="en-GB"/>
                </w:rPr>
                <w:delText xml:space="preserve"> [FPS]</w:delText>
              </w:r>
              <w:bookmarkStart w:id="10249" w:name="_Toc491776006"/>
              <w:bookmarkEnd w:id="10249"/>
            </w:del>
          </w:p>
        </w:tc>
        <w:tc>
          <w:tcPr>
            <w:tcW w:w="1500" w:type="dxa"/>
            <w:tcBorders>
              <w:bottom w:val="single" w:sz="12" w:space="0" w:color="auto"/>
            </w:tcBorders>
            <w:shd w:val="clear" w:color="auto" w:fill="BFBFBF" w:themeFill="background1" w:themeFillShade="BF"/>
            <w:tcPrChange w:id="10250" w:author="Kazuhiro Takagi" w:date="2017-03-08T19:39:00Z">
              <w:tcPr>
                <w:tcW w:w="1751" w:type="dxa"/>
                <w:tcBorders>
                  <w:bottom w:val="single" w:sz="12" w:space="0" w:color="auto"/>
                </w:tcBorders>
                <w:shd w:val="clear" w:color="auto" w:fill="BFBFBF" w:themeFill="background1" w:themeFillShade="BF"/>
              </w:tcPr>
            </w:tcPrChange>
          </w:tcPr>
          <w:p w:rsidR="00C46F4F" w:rsidRPr="002037DF" w:rsidDel="00A81686" w:rsidRDefault="00C46F4F" w:rsidP="00C46F4F">
            <w:pPr>
              <w:pStyle w:val="Default"/>
              <w:rPr>
                <w:del w:id="10251" w:author="Huy Duc. Nguyen" w:date="2017-08-29T13:07:00Z"/>
                <w:rFonts w:ascii="Times New Roman" w:hAnsi="Times New Roman" w:cs="Times New Roman"/>
                <w:b/>
                <w:color w:val="auto"/>
                <w:sz w:val="16"/>
                <w:lang w:val="en-GB"/>
              </w:rPr>
            </w:pPr>
            <w:del w:id="10252" w:author="Huy Duc. Nguyen" w:date="2017-08-29T13:07:00Z">
              <w:r w:rsidRPr="002037DF" w:rsidDel="00A81686">
                <w:rPr>
                  <w:rFonts w:ascii="Times New Roman" w:hAnsi="Times New Roman" w:cs="Times New Roman" w:hint="eastAsia"/>
                  <w:b/>
                  <w:color w:val="auto"/>
                  <w:sz w:val="16"/>
                  <w:lang w:val="en-GB"/>
                </w:rPr>
                <w:delText>Overhead</w:delText>
              </w:r>
            </w:del>
            <w:ins w:id="10253" w:author="Kazuhiro Takagi" w:date="2017-03-13T21:03:00Z">
              <w:del w:id="10254" w:author="Huy Duc. Nguyen" w:date="2017-08-29T13:07:00Z">
                <w:r w:rsidR="00654A3D" w:rsidDel="00A81686">
                  <w:rPr>
                    <w:rFonts w:ascii="Times New Roman" w:hAnsi="Times New Roman" w:cs="Times New Roman"/>
                    <w:b/>
                    <w:color w:val="auto"/>
                    <w:sz w:val="16"/>
                    <w:lang w:val="en-GB"/>
                  </w:rPr>
                  <w:delText>Performance</w:delText>
                </w:r>
              </w:del>
            </w:ins>
            <w:ins w:id="10255" w:author="Kazuhiro Takagi" w:date="2017-03-13T21:02:00Z">
              <w:del w:id="10256" w:author="Huy Duc. Nguyen" w:date="2017-08-29T13:07:00Z">
                <w:r w:rsidR="00654A3D" w:rsidDel="00A81686">
                  <w:rPr>
                    <w:rFonts w:ascii="Times New Roman" w:hAnsi="Times New Roman" w:cs="Times New Roman"/>
                    <w:b/>
                    <w:color w:val="auto"/>
                    <w:sz w:val="16"/>
                    <w:lang w:val="en-GB"/>
                  </w:rPr>
                  <w:delText xml:space="preserve"> difference</w:delText>
                </w:r>
              </w:del>
            </w:ins>
            <w:del w:id="10257" w:author="Huy Duc. Nguyen" w:date="2017-08-29T13:07:00Z">
              <w:r w:rsidRPr="002037DF" w:rsidDel="00A81686">
                <w:rPr>
                  <w:rFonts w:ascii="Times New Roman" w:hAnsi="Times New Roman" w:cs="Times New Roman"/>
                  <w:b/>
                  <w:color w:val="auto"/>
                  <w:sz w:val="16"/>
                  <w:lang w:val="en-GB"/>
                </w:rPr>
                <w:delText>:</w:delText>
              </w:r>
              <w:bookmarkStart w:id="10258" w:name="_Toc491776007"/>
              <w:bookmarkEnd w:id="10258"/>
            </w:del>
          </w:p>
          <w:p w:rsidR="00C46F4F" w:rsidDel="00A81686" w:rsidRDefault="00D014FA">
            <w:pPr>
              <w:pStyle w:val="Default"/>
              <w:rPr>
                <w:del w:id="10259" w:author="Huy Duc. Nguyen" w:date="2017-08-29T13:07:00Z"/>
                <w:b/>
                <w:bCs/>
                <w:sz w:val="18"/>
                <w:szCs w:val="18"/>
              </w:rPr>
            </w:pPr>
            <w:ins w:id="10260" w:author="Kazuhiro Takagi" w:date="2017-03-08T19:40:00Z">
              <w:del w:id="10261" w:author="Huy Duc. Nguyen" w:date="2017-08-29T13:07:00Z">
                <w:r w:rsidDel="00A81686">
                  <w:rPr>
                    <w:rFonts w:ascii="Times New Roman" w:hAnsi="Times New Roman" w:cs="Times New Roman"/>
                    <w:b/>
                    <w:color w:val="auto"/>
                    <w:sz w:val="16"/>
                    <w:lang w:val="en-GB"/>
                  </w:rPr>
                  <w:delText>(A-B</w:delText>
                </w:r>
              </w:del>
            </w:ins>
            <w:del w:id="10262" w:author="Huy Duc. Nguyen" w:date="2017-08-29T13:07:00Z">
              <w:r w:rsidR="00C46F4F" w:rsidRPr="002037DF" w:rsidDel="00A81686">
                <w:rPr>
                  <w:rFonts w:ascii="Times New Roman" w:hAnsi="Times New Roman" w:cs="Times New Roman"/>
                  <w:b/>
                  <w:color w:val="auto"/>
                  <w:sz w:val="16"/>
                  <w:lang w:val="en-GB"/>
                </w:rPr>
                <w:delText xml:space="preserve"> ((</w:delText>
              </w:r>
              <w:r w:rsidR="00982A3A" w:rsidDel="00A81686">
                <w:rPr>
                  <w:rFonts w:ascii="Times New Roman" w:hAnsi="Times New Roman" w:cs="Times New Roman" w:hint="eastAsia"/>
                  <w:b/>
                  <w:color w:val="auto"/>
                  <w:sz w:val="16"/>
                  <w:lang w:val="en-GB"/>
                </w:rPr>
                <w:delText>B</w:delText>
              </w:r>
              <w:r w:rsidR="00982A3A" w:rsidRPr="002037DF" w:rsidDel="00A81686">
                <w:rPr>
                  <w:rFonts w:ascii="Times New Roman" w:hAnsi="Times New Roman" w:cs="Times New Roman"/>
                  <w:b/>
                  <w:color w:val="auto"/>
                  <w:sz w:val="16"/>
                  <w:lang w:val="en-GB"/>
                </w:rPr>
                <w:delText xml:space="preserve"> </w:delText>
              </w:r>
              <w:r w:rsidR="00C46F4F" w:rsidRPr="002037DF" w:rsidDel="00A81686">
                <w:rPr>
                  <w:rFonts w:ascii="Times New Roman" w:hAnsi="Times New Roman" w:cs="Times New Roman"/>
                  <w:b/>
                  <w:color w:val="auto"/>
                  <w:sz w:val="16"/>
                  <w:lang w:val="en-GB"/>
                </w:rPr>
                <w:delText xml:space="preserve">– </w:delText>
              </w:r>
              <w:r w:rsidR="00982A3A" w:rsidDel="00A81686">
                <w:rPr>
                  <w:rFonts w:ascii="Times New Roman" w:hAnsi="Times New Roman" w:cs="Times New Roman" w:hint="eastAsia"/>
                  <w:b/>
                  <w:color w:val="auto"/>
                  <w:sz w:val="16"/>
                  <w:lang w:val="en-GB"/>
                </w:rPr>
                <w:delText>A</w:delText>
              </w:r>
              <w:r w:rsidR="00C46F4F" w:rsidRPr="002037DF" w:rsidDel="00A81686">
                <w:rPr>
                  <w:rFonts w:ascii="Times New Roman" w:hAnsi="Times New Roman" w:cs="Times New Roman"/>
                  <w:b/>
                  <w:color w:val="auto"/>
                  <w:sz w:val="16"/>
                  <w:lang w:val="en-GB"/>
                </w:rPr>
                <w:delText>) /</w:delText>
              </w:r>
            </w:del>
            <w:ins w:id="10263" w:author="Kazuhiro Takagi" w:date="2017-03-08T19:41:00Z">
              <w:del w:id="10264" w:author="Huy Duc. Nguyen" w:date="2017-08-29T13:07:00Z">
                <w:r w:rsidDel="00A81686">
                  <w:rPr>
                    <w:rFonts w:ascii="Times New Roman" w:hAnsi="Times New Roman" w:cs="Times New Roman"/>
                    <w:b/>
                    <w:color w:val="auto"/>
                    <w:sz w:val="16"/>
                    <w:lang w:val="en-GB"/>
                  </w:rPr>
                  <w:delText xml:space="preserve"> </w:delText>
                </w:r>
              </w:del>
            </w:ins>
            <w:del w:id="10265" w:author="Huy Duc. Nguyen" w:date="2017-08-29T13:07:00Z">
              <w:r w:rsidR="00C46F4F" w:rsidRPr="002037DF" w:rsidDel="00A81686">
                <w:rPr>
                  <w:rFonts w:ascii="Times New Roman" w:hAnsi="Times New Roman" w:cs="Times New Roman"/>
                  <w:b/>
                  <w:color w:val="auto"/>
                  <w:sz w:val="16"/>
                  <w:lang w:val="en-GB"/>
                </w:rPr>
                <w:delText>A)*100</w:delText>
              </w:r>
              <w:r w:rsidR="00C336C9" w:rsidDel="00A81686">
                <w:rPr>
                  <w:rFonts w:ascii="Times New Roman" w:hAnsi="Times New Roman" w:cs="Times New Roman" w:hint="eastAsia"/>
                  <w:b/>
                  <w:color w:val="auto"/>
                  <w:sz w:val="16"/>
                  <w:lang w:val="en-GB"/>
                </w:rPr>
                <w:delText xml:space="preserve"> [%]</w:delText>
              </w:r>
              <w:bookmarkStart w:id="10266" w:name="_Toc491776008"/>
              <w:bookmarkEnd w:id="10266"/>
            </w:del>
          </w:p>
        </w:tc>
        <w:bookmarkStart w:id="10267" w:name="_Toc491776009"/>
        <w:bookmarkEnd w:id="10267"/>
      </w:tr>
      <w:tr w:rsidR="00CA798B" w:rsidDel="00A81686" w:rsidTr="00D014FA">
        <w:trPr>
          <w:trHeight w:val="227"/>
          <w:jc w:val="center"/>
          <w:del w:id="10268" w:author="Huy Duc. Nguyen" w:date="2017-08-29T13:07:00Z"/>
          <w:trPrChange w:id="10269" w:author="Kazuhiro Takagi" w:date="2017-03-08T19:39:00Z">
            <w:trPr>
              <w:trHeight w:val="227"/>
              <w:jc w:val="center"/>
            </w:trPr>
          </w:trPrChange>
        </w:trPr>
        <w:tc>
          <w:tcPr>
            <w:tcW w:w="3259" w:type="dxa"/>
            <w:tcBorders>
              <w:top w:val="single" w:sz="12" w:space="0" w:color="auto"/>
              <w:bottom w:val="single" w:sz="4" w:space="0" w:color="auto"/>
            </w:tcBorders>
            <w:vAlign w:val="center"/>
            <w:tcPrChange w:id="10270" w:author="Kazuhiro Takagi" w:date="2017-03-08T19:39:00Z">
              <w:tcPr>
                <w:tcW w:w="3259" w:type="dxa"/>
                <w:tcBorders>
                  <w:top w:val="single" w:sz="12" w:space="0" w:color="auto"/>
                  <w:bottom w:val="single" w:sz="4" w:space="0" w:color="auto"/>
                </w:tcBorders>
                <w:vAlign w:val="center"/>
              </w:tcPr>
            </w:tcPrChange>
          </w:tcPr>
          <w:p w:rsidR="00CA798B" w:rsidDel="00A81686" w:rsidRDefault="00CA798B" w:rsidP="00CA798B">
            <w:pPr>
              <w:pStyle w:val="Default"/>
              <w:rPr>
                <w:del w:id="10271" w:author="Huy Duc. Nguyen" w:date="2017-08-29T13:07:00Z"/>
                <w:sz w:val="18"/>
                <w:szCs w:val="18"/>
              </w:rPr>
            </w:pPr>
            <w:del w:id="10272" w:author="Huy Duc. Nguyen" w:date="2017-08-29T13:07:00Z">
              <w:r w:rsidRPr="0028685B" w:rsidDel="00A81686">
                <w:rPr>
                  <w:sz w:val="16"/>
                  <w:szCs w:val="16"/>
                </w:rPr>
                <w:delText>big_buck_bunny_720p_h264.mp4</w:delText>
              </w:r>
              <w:bookmarkStart w:id="10273" w:name="_Toc491776010"/>
              <w:bookmarkEnd w:id="10273"/>
            </w:del>
          </w:p>
        </w:tc>
        <w:tc>
          <w:tcPr>
            <w:tcW w:w="1632" w:type="dxa"/>
            <w:tcBorders>
              <w:top w:val="single" w:sz="12" w:space="0" w:color="auto"/>
              <w:bottom w:val="single" w:sz="4" w:space="0" w:color="auto"/>
            </w:tcBorders>
            <w:tcPrChange w:id="10274" w:author="Kazuhiro Takagi" w:date="2017-03-08T19:39:00Z">
              <w:tcPr>
                <w:tcW w:w="1632" w:type="dxa"/>
                <w:tcBorders>
                  <w:top w:val="single" w:sz="12" w:space="0" w:color="auto"/>
                  <w:bottom w:val="single" w:sz="4" w:space="0" w:color="auto"/>
                </w:tcBorders>
              </w:tcPr>
            </w:tcPrChange>
          </w:tcPr>
          <w:p w:rsidR="00CA798B" w:rsidDel="00A81686" w:rsidRDefault="00CA798B" w:rsidP="00CA798B">
            <w:pPr>
              <w:pStyle w:val="Default"/>
              <w:jc w:val="right"/>
              <w:rPr>
                <w:del w:id="10275" w:author="Huy Duc. Nguyen" w:date="2017-08-29T13:07:00Z"/>
                <w:sz w:val="18"/>
                <w:szCs w:val="18"/>
              </w:rPr>
            </w:pPr>
            <w:del w:id="10276" w:author="Huy Duc. Nguyen" w:date="2017-08-29T13:07:00Z">
              <w:r w:rsidDel="00A81686">
                <w:rPr>
                  <w:rFonts w:hint="eastAsia"/>
                  <w:sz w:val="18"/>
                  <w:szCs w:val="18"/>
                </w:rPr>
                <w:delText>24.00</w:delText>
              </w:r>
              <w:bookmarkStart w:id="10277" w:name="_Toc491776011"/>
              <w:bookmarkEnd w:id="10277"/>
            </w:del>
          </w:p>
        </w:tc>
        <w:tc>
          <w:tcPr>
            <w:tcW w:w="1883" w:type="dxa"/>
            <w:tcBorders>
              <w:top w:val="single" w:sz="12" w:space="0" w:color="auto"/>
              <w:bottom w:val="single" w:sz="4" w:space="0" w:color="auto"/>
            </w:tcBorders>
            <w:tcPrChange w:id="10278" w:author="Kazuhiro Takagi" w:date="2017-03-08T19:39:00Z">
              <w:tcPr>
                <w:tcW w:w="1632" w:type="dxa"/>
                <w:tcBorders>
                  <w:top w:val="single" w:sz="12" w:space="0" w:color="auto"/>
                  <w:bottom w:val="single" w:sz="4" w:space="0" w:color="auto"/>
                </w:tcBorders>
              </w:tcPr>
            </w:tcPrChange>
          </w:tcPr>
          <w:p w:rsidR="00CA798B" w:rsidDel="00A81686" w:rsidRDefault="00CA798B" w:rsidP="00CA798B">
            <w:pPr>
              <w:pStyle w:val="Default"/>
              <w:jc w:val="right"/>
              <w:rPr>
                <w:del w:id="10279" w:author="Huy Duc. Nguyen" w:date="2017-08-29T13:07:00Z"/>
                <w:sz w:val="18"/>
                <w:szCs w:val="18"/>
              </w:rPr>
            </w:pPr>
            <w:del w:id="10280" w:author="Huy Duc. Nguyen" w:date="2017-08-29T13:07:00Z">
              <w:r w:rsidDel="00A81686">
                <w:rPr>
                  <w:rFonts w:hint="eastAsia"/>
                  <w:sz w:val="18"/>
                  <w:szCs w:val="18"/>
                </w:rPr>
                <w:delText>23.</w:delText>
              </w:r>
              <w:r w:rsidDel="00A81686">
                <w:rPr>
                  <w:sz w:val="18"/>
                  <w:szCs w:val="18"/>
                </w:rPr>
                <w:delText>9</w:delText>
              </w:r>
              <w:r w:rsidDel="00A81686">
                <w:rPr>
                  <w:rFonts w:hint="eastAsia"/>
                  <w:sz w:val="18"/>
                  <w:szCs w:val="18"/>
                </w:rPr>
                <w:delText>1</w:delText>
              </w:r>
            </w:del>
            <w:ins w:id="10281" w:author="Kazuhiro Takagi" w:date="2017-03-08T19:35:00Z">
              <w:del w:id="10282" w:author="Huy Duc. Nguyen" w:date="2017-08-29T13:07:00Z">
                <w:r w:rsidDel="00A81686">
                  <w:rPr>
                    <w:sz w:val="18"/>
                    <w:szCs w:val="18"/>
                  </w:rPr>
                  <w:delText>85</w:delText>
                </w:r>
              </w:del>
            </w:ins>
            <w:bookmarkStart w:id="10283" w:name="_Toc491776012"/>
            <w:bookmarkEnd w:id="10283"/>
          </w:p>
        </w:tc>
        <w:tc>
          <w:tcPr>
            <w:tcW w:w="1500" w:type="dxa"/>
            <w:tcBorders>
              <w:top w:val="single" w:sz="12" w:space="0" w:color="auto"/>
              <w:bottom w:val="single" w:sz="4" w:space="0" w:color="auto"/>
            </w:tcBorders>
            <w:tcPrChange w:id="10284" w:author="Kazuhiro Takagi" w:date="2017-03-08T19:39:00Z">
              <w:tcPr>
                <w:tcW w:w="1751" w:type="dxa"/>
                <w:tcBorders>
                  <w:top w:val="single" w:sz="12" w:space="0" w:color="auto"/>
                  <w:bottom w:val="single" w:sz="4" w:space="0" w:color="auto"/>
                </w:tcBorders>
              </w:tcPr>
            </w:tcPrChange>
          </w:tcPr>
          <w:p w:rsidR="00CA798B" w:rsidDel="00A81686" w:rsidRDefault="00CD7C10" w:rsidP="00CA798B">
            <w:pPr>
              <w:pStyle w:val="Default"/>
              <w:jc w:val="right"/>
              <w:rPr>
                <w:del w:id="10285" w:author="Huy Duc. Nguyen" w:date="2017-08-29T13:07:00Z"/>
                <w:sz w:val="18"/>
                <w:szCs w:val="18"/>
              </w:rPr>
            </w:pPr>
            <w:ins w:id="10286" w:author="Kazuhiro Takagi" w:date="2017-03-08T23:37:00Z">
              <w:del w:id="10287" w:author="Huy Duc. Nguyen" w:date="2017-08-29T13:07:00Z">
                <w:r w:rsidDel="00A81686">
                  <w:rPr>
                    <w:sz w:val="18"/>
                    <w:szCs w:val="18"/>
                  </w:rPr>
                  <w:delText>0.63</w:delText>
                </w:r>
                <w:r w:rsidR="00CA798B" w:rsidDel="00A81686">
                  <w:rPr>
                    <w:sz w:val="18"/>
                    <w:szCs w:val="18"/>
                  </w:rPr>
                  <w:delText>%</w:delText>
                </w:r>
              </w:del>
            </w:ins>
            <w:del w:id="10288" w:author="Huy Duc. Nguyen" w:date="2017-08-29T13:07:00Z">
              <w:r w:rsidR="00CA798B" w:rsidDel="00A81686">
                <w:rPr>
                  <w:rFonts w:hint="eastAsia"/>
                  <w:sz w:val="18"/>
                  <w:szCs w:val="18"/>
                </w:rPr>
                <w:delText>-</w:delText>
              </w:r>
              <w:r w:rsidR="00CA798B" w:rsidDel="00A81686">
                <w:rPr>
                  <w:sz w:val="18"/>
                  <w:szCs w:val="18"/>
                </w:rPr>
                <w:delText>0</w:delText>
              </w:r>
              <w:r w:rsidR="00CA798B" w:rsidDel="00A81686">
                <w:rPr>
                  <w:rFonts w:hint="eastAsia"/>
                  <w:sz w:val="18"/>
                  <w:szCs w:val="18"/>
                </w:rPr>
                <w:delText>.0</w:delText>
              </w:r>
              <w:r w:rsidR="00CA798B" w:rsidDel="00A81686">
                <w:rPr>
                  <w:sz w:val="18"/>
                  <w:szCs w:val="18"/>
                </w:rPr>
                <w:delText>9</w:delText>
              </w:r>
              <w:r w:rsidR="00CA798B" w:rsidDel="00A81686">
                <w:rPr>
                  <w:rFonts w:hint="eastAsia"/>
                  <w:sz w:val="18"/>
                  <w:szCs w:val="18"/>
                </w:rPr>
                <w:delText>%</w:delText>
              </w:r>
              <w:bookmarkStart w:id="10289" w:name="_Toc491776013"/>
              <w:bookmarkEnd w:id="10289"/>
            </w:del>
          </w:p>
        </w:tc>
        <w:bookmarkStart w:id="10290" w:name="_Toc491776014"/>
        <w:bookmarkEnd w:id="10290"/>
      </w:tr>
      <w:tr w:rsidR="00CA798B" w:rsidDel="00A81686" w:rsidTr="00D014FA">
        <w:trPr>
          <w:trHeight w:val="227"/>
          <w:jc w:val="center"/>
          <w:del w:id="10291" w:author="Huy Duc. Nguyen" w:date="2017-08-29T13:07:00Z"/>
          <w:trPrChange w:id="10292" w:author="Kazuhiro Takagi" w:date="2017-03-08T19:39:00Z">
            <w:trPr>
              <w:trHeight w:val="227"/>
              <w:jc w:val="center"/>
            </w:trPr>
          </w:trPrChange>
        </w:trPr>
        <w:tc>
          <w:tcPr>
            <w:tcW w:w="3259" w:type="dxa"/>
            <w:tcPrChange w:id="10293" w:author="Kazuhiro Takagi" w:date="2017-03-08T19:39:00Z">
              <w:tcPr>
                <w:tcW w:w="3259" w:type="dxa"/>
              </w:tcPr>
            </w:tcPrChange>
          </w:tcPr>
          <w:p w:rsidR="00CA798B" w:rsidRPr="000D497A" w:rsidDel="00A81686" w:rsidRDefault="00CA798B" w:rsidP="00CA798B">
            <w:pPr>
              <w:pStyle w:val="Default"/>
              <w:rPr>
                <w:del w:id="10294" w:author="Huy Duc. Nguyen" w:date="2017-08-29T13:07:00Z"/>
                <w:sz w:val="18"/>
                <w:szCs w:val="18"/>
              </w:rPr>
            </w:pPr>
            <w:del w:id="10295" w:author="Huy Duc. Nguyen" w:date="2017-08-29T13:07:00Z">
              <w:r w:rsidRPr="00943D14" w:rsidDel="00A81686">
                <w:rPr>
                  <w:sz w:val="16"/>
                  <w:szCs w:val="16"/>
                </w:rPr>
                <w:delText>big_buc</w:delText>
              </w:r>
              <w:r w:rsidDel="00A81686">
                <w:rPr>
                  <w:sz w:val="16"/>
                  <w:szCs w:val="16"/>
                </w:rPr>
                <w:delText>k_bunny_720p_h264_60fps.mp4</w:delText>
              </w:r>
              <w:bookmarkStart w:id="10296" w:name="_Toc491776015"/>
              <w:bookmarkEnd w:id="10296"/>
            </w:del>
          </w:p>
        </w:tc>
        <w:tc>
          <w:tcPr>
            <w:tcW w:w="1632" w:type="dxa"/>
            <w:tcBorders>
              <w:top w:val="single" w:sz="4" w:space="0" w:color="auto"/>
            </w:tcBorders>
            <w:tcPrChange w:id="10297" w:author="Kazuhiro Takagi" w:date="2017-03-08T19:39:00Z">
              <w:tcPr>
                <w:tcW w:w="1632" w:type="dxa"/>
                <w:tcBorders>
                  <w:top w:val="single" w:sz="4" w:space="0" w:color="auto"/>
                </w:tcBorders>
              </w:tcPr>
            </w:tcPrChange>
          </w:tcPr>
          <w:p w:rsidR="00CA798B" w:rsidDel="00A81686" w:rsidRDefault="00CA798B" w:rsidP="00CA798B">
            <w:pPr>
              <w:pStyle w:val="Default"/>
              <w:jc w:val="right"/>
              <w:rPr>
                <w:del w:id="10298" w:author="Huy Duc. Nguyen" w:date="2017-08-29T13:07:00Z"/>
                <w:sz w:val="18"/>
                <w:szCs w:val="18"/>
              </w:rPr>
            </w:pPr>
            <w:del w:id="10299" w:author="Huy Duc. Nguyen" w:date="2017-08-29T13:07:00Z">
              <w:r w:rsidDel="00A81686">
                <w:rPr>
                  <w:rFonts w:hint="eastAsia"/>
                  <w:sz w:val="18"/>
                  <w:szCs w:val="18"/>
                </w:rPr>
                <w:delText>59</w:delText>
              </w:r>
            </w:del>
            <w:ins w:id="10300" w:author="Kazuhiro Takagi" w:date="2017-03-08T19:35:00Z">
              <w:del w:id="10301" w:author="Huy Duc. Nguyen" w:date="2017-08-29T13:07:00Z">
                <w:r w:rsidDel="00A81686">
                  <w:rPr>
                    <w:sz w:val="18"/>
                    <w:szCs w:val="18"/>
                  </w:rPr>
                  <w:delText>54</w:delText>
                </w:r>
              </w:del>
            </w:ins>
            <w:del w:id="10302" w:author="Huy Duc. Nguyen" w:date="2017-08-29T13:07:00Z">
              <w:r w:rsidDel="00A81686">
                <w:rPr>
                  <w:rFonts w:hint="eastAsia"/>
                  <w:sz w:val="18"/>
                  <w:szCs w:val="18"/>
                </w:rPr>
                <w:delText>.</w:delText>
              </w:r>
            </w:del>
            <w:ins w:id="10303" w:author="Kazuhiro Takagi" w:date="2017-03-08T19:35:00Z">
              <w:del w:id="10304" w:author="Huy Duc. Nguyen" w:date="2017-08-29T13:07:00Z">
                <w:r w:rsidDel="00A81686">
                  <w:rPr>
                    <w:sz w:val="18"/>
                    <w:szCs w:val="18"/>
                  </w:rPr>
                  <w:delText>5</w:delText>
                </w:r>
              </w:del>
            </w:ins>
            <w:del w:id="10305" w:author="Huy Duc. Nguyen" w:date="2017-08-29T13:07:00Z">
              <w:r w:rsidDel="00A81686">
                <w:rPr>
                  <w:rFonts w:hint="eastAsia"/>
                  <w:sz w:val="18"/>
                  <w:szCs w:val="18"/>
                </w:rPr>
                <w:delText>5</w:delText>
              </w:r>
            </w:del>
            <w:ins w:id="10306" w:author="Kazuhiro Takagi" w:date="2017-03-08T19:35:00Z">
              <w:del w:id="10307" w:author="Huy Duc. Nguyen" w:date="2017-08-29T13:07:00Z">
                <w:r w:rsidDel="00A81686">
                  <w:rPr>
                    <w:sz w:val="18"/>
                    <w:szCs w:val="18"/>
                  </w:rPr>
                  <w:delText>1</w:delText>
                </w:r>
              </w:del>
            </w:ins>
            <w:del w:id="10308" w:author="Huy Duc. Nguyen" w:date="2017-08-29T13:07:00Z">
              <w:r w:rsidDel="00A81686">
                <w:rPr>
                  <w:rFonts w:hint="eastAsia"/>
                  <w:sz w:val="18"/>
                  <w:szCs w:val="18"/>
                </w:rPr>
                <w:delText>5</w:delText>
              </w:r>
              <w:bookmarkStart w:id="10309" w:name="_Toc491776016"/>
              <w:bookmarkEnd w:id="10309"/>
            </w:del>
          </w:p>
        </w:tc>
        <w:tc>
          <w:tcPr>
            <w:tcW w:w="1883" w:type="dxa"/>
            <w:tcBorders>
              <w:top w:val="single" w:sz="4" w:space="0" w:color="auto"/>
            </w:tcBorders>
            <w:tcPrChange w:id="10310" w:author="Kazuhiro Takagi" w:date="2017-03-08T19:39:00Z">
              <w:tcPr>
                <w:tcW w:w="1632" w:type="dxa"/>
                <w:tcBorders>
                  <w:top w:val="single" w:sz="4" w:space="0" w:color="auto"/>
                </w:tcBorders>
              </w:tcPr>
            </w:tcPrChange>
          </w:tcPr>
          <w:p w:rsidR="00CA798B" w:rsidDel="00A81686" w:rsidRDefault="00CA798B" w:rsidP="00CA798B">
            <w:pPr>
              <w:pStyle w:val="Default"/>
              <w:jc w:val="right"/>
              <w:rPr>
                <w:del w:id="10311" w:author="Huy Duc. Nguyen" w:date="2017-08-29T13:07:00Z"/>
                <w:sz w:val="18"/>
                <w:szCs w:val="18"/>
              </w:rPr>
            </w:pPr>
            <w:del w:id="10312" w:author="Huy Duc. Nguyen" w:date="2017-08-29T13:07:00Z">
              <w:r w:rsidDel="00A81686">
                <w:rPr>
                  <w:rFonts w:hint="eastAsia"/>
                  <w:sz w:val="18"/>
                  <w:szCs w:val="18"/>
                </w:rPr>
                <w:delText>5</w:delText>
              </w:r>
              <w:r w:rsidDel="00A81686">
                <w:rPr>
                  <w:sz w:val="18"/>
                  <w:szCs w:val="18"/>
                </w:rPr>
                <w:delText>3</w:delText>
              </w:r>
            </w:del>
            <w:ins w:id="10313" w:author="Kazuhiro Takagi" w:date="2017-03-08T19:36:00Z">
              <w:del w:id="10314" w:author="Huy Duc. Nguyen" w:date="2017-08-29T13:07:00Z">
                <w:r w:rsidDel="00A81686">
                  <w:rPr>
                    <w:rFonts w:hint="eastAsia"/>
                    <w:sz w:val="18"/>
                    <w:szCs w:val="18"/>
                  </w:rPr>
                  <w:delText>5</w:delText>
                </w:r>
                <w:r w:rsidDel="00A81686">
                  <w:rPr>
                    <w:sz w:val="18"/>
                    <w:szCs w:val="18"/>
                  </w:rPr>
                  <w:delText>1</w:delText>
                </w:r>
              </w:del>
            </w:ins>
            <w:del w:id="10315" w:author="Huy Duc. Nguyen" w:date="2017-08-29T13:07:00Z">
              <w:r w:rsidDel="00A81686">
                <w:rPr>
                  <w:rFonts w:hint="eastAsia"/>
                  <w:sz w:val="18"/>
                  <w:szCs w:val="18"/>
                </w:rPr>
                <w:delText>.</w:delText>
              </w:r>
              <w:r w:rsidDel="00A81686">
                <w:rPr>
                  <w:sz w:val="18"/>
                  <w:szCs w:val="18"/>
                </w:rPr>
                <w:delText>75</w:delText>
              </w:r>
            </w:del>
            <w:ins w:id="10316" w:author="Kazuhiro Takagi" w:date="2017-03-08T19:36:00Z">
              <w:del w:id="10317" w:author="Huy Duc. Nguyen" w:date="2017-08-29T13:07:00Z">
                <w:r w:rsidDel="00A81686">
                  <w:rPr>
                    <w:sz w:val="18"/>
                    <w:szCs w:val="18"/>
                  </w:rPr>
                  <w:delText>05</w:delText>
                </w:r>
              </w:del>
            </w:ins>
            <w:bookmarkStart w:id="10318" w:name="_Toc491776017"/>
            <w:bookmarkEnd w:id="10318"/>
          </w:p>
        </w:tc>
        <w:tc>
          <w:tcPr>
            <w:tcW w:w="1500" w:type="dxa"/>
            <w:tcBorders>
              <w:top w:val="single" w:sz="4" w:space="0" w:color="auto"/>
            </w:tcBorders>
            <w:tcPrChange w:id="10319" w:author="Kazuhiro Takagi" w:date="2017-03-08T19:39:00Z">
              <w:tcPr>
                <w:tcW w:w="1751" w:type="dxa"/>
                <w:tcBorders>
                  <w:top w:val="single" w:sz="4" w:space="0" w:color="auto"/>
                </w:tcBorders>
              </w:tcPr>
            </w:tcPrChange>
          </w:tcPr>
          <w:p w:rsidR="00CA798B" w:rsidDel="00A81686" w:rsidRDefault="00CA798B" w:rsidP="00CA798B">
            <w:pPr>
              <w:pStyle w:val="Default"/>
              <w:jc w:val="right"/>
              <w:rPr>
                <w:del w:id="10320" w:author="Huy Duc. Nguyen" w:date="2017-08-29T13:07:00Z"/>
                <w:sz w:val="18"/>
                <w:szCs w:val="18"/>
              </w:rPr>
            </w:pPr>
            <w:ins w:id="10321" w:author="Kazuhiro Takagi" w:date="2017-03-08T23:37:00Z">
              <w:del w:id="10322" w:author="Huy Duc. Nguyen" w:date="2017-08-29T13:07:00Z">
                <w:r w:rsidDel="00A81686">
                  <w:rPr>
                    <w:sz w:val="18"/>
                    <w:szCs w:val="18"/>
                  </w:rPr>
                  <w:delText>6.35%</w:delText>
                </w:r>
              </w:del>
            </w:ins>
            <w:del w:id="10323" w:author="Huy Duc. Nguyen" w:date="2017-08-29T13:07:00Z">
              <w:r w:rsidDel="00A81686">
                <w:rPr>
                  <w:rFonts w:hint="eastAsia"/>
                  <w:sz w:val="18"/>
                  <w:szCs w:val="18"/>
                </w:rPr>
                <w:delText>-</w:delText>
              </w:r>
              <w:r w:rsidDel="00A81686">
                <w:rPr>
                  <w:sz w:val="18"/>
                  <w:szCs w:val="18"/>
                </w:rPr>
                <w:delText>5</w:delText>
              </w:r>
              <w:r w:rsidDel="00A81686">
                <w:rPr>
                  <w:rFonts w:hint="eastAsia"/>
                  <w:sz w:val="18"/>
                  <w:szCs w:val="18"/>
                </w:rPr>
                <w:delText>.</w:delText>
              </w:r>
              <w:r w:rsidDel="00A81686">
                <w:rPr>
                  <w:sz w:val="18"/>
                  <w:szCs w:val="18"/>
                </w:rPr>
                <w:delText>80</w:delText>
              </w:r>
              <w:r w:rsidDel="00A81686">
                <w:rPr>
                  <w:rFonts w:hint="eastAsia"/>
                  <w:sz w:val="18"/>
                  <w:szCs w:val="18"/>
                </w:rPr>
                <w:delText>%</w:delText>
              </w:r>
              <w:bookmarkStart w:id="10324" w:name="_Toc491776018"/>
              <w:bookmarkEnd w:id="10324"/>
            </w:del>
          </w:p>
        </w:tc>
        <w:bookmarkStart w:id="10325" w:name="_Toc491776019"/>
        <w:bookmarkEnd w:id="10325"/>
      </w:tr>
    </w:tbl>
    <w:p w:rsidR="007A05F9" w:rsidRPr="00B05A50" w:rsidDel="00A81686" w:rsidRDefault="007A05F9" w:rsidP="007A05F9">
      <w:pPr>
        <w:pStyle w:val="CETextBody"/>
        <w:rPr>
          <w:del w:id="10326" w:author="Huy Duc. Nguyen" w:date="2017-08-29T13:07:00Z"/>
          <w:b/>
          <w:lang w:val="en-US" w:eastAsia="ja-JP"/>
        </w:rPr>
      </w:pPr>
      <w:bookmarkStart w:id="10327" w:name="_Toc491776020"/>
      <w:bookmarkEnd w:id="10327"/>
    </w:p>
    <w:p w:rsidR="007A05F9" w:rsidRPr="00827062" w:rsidDel="00A81686" w:rsidRDefault="007A05F9" w:rsidP="00D47247">
      <w:pPr>
        <w:pStyle w:val="CETextBody"/>
        <w:numPr>
          <w:ilvl w:val="0"/>
          <w:numId w:val="36"/>
        </w:numPr>
        <w:ind w:hanging="782"/>
        <w:rPr>
          <w:del w:id="10328" w:author="Huy Duc. Nguyen" w:date="2017-08-29T13:07:00Z"/>
          <w:lang w:val="en-US" w:eastAsia="ja-JP"/>
        </w:rPr>
      </w:pPr>
      <w:del w:id="1032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330" w:name="_Toc491776021"/>
        <w:bookmarkEnd w:id="10330"/>
      </w:del>
    </w:p>
    <w:p w:rsidR="001304B5" w:rsidDel="00A81686" w:rsidRDefault="00D364A9">
      <w:pPr>
        <w:pStyle w:val="CETextBody"/>
        <w:ind w:firstLineChars="50" w:firstLine="110"/>
        <w:rPr>
          <w:del w:id="10331" w:author="Huy Duc. Nguyen" w:date="2017-08-29T13:07:00Z"/>
          <w:lang w:val="en-US" w:eastAsia="ja-JP"/>
        </w:rPr>
      </w:pPr>
      <w:del w:id="10332" w:author="Huy Duc. Nguyen" w:date="2017-08-29T13:07:00Z">
        <w:r w:rsidDel="00A81686">
          <w:rPr>
            <w:rFonts w:hint="eastAsia"/>
            <w:lang w:val="en-US" w:eastAsia="ja-JP"/>
          </w:rPr>
          <w:delText xml:space="preserve"> </w:delText>
        </w:r>
        <w:r w:rsidR="007D5492" w:rsidDel="00A81686">
          <w:rPr>
            <w:lang w:val="en-US" w:eastAsia="ja-JP"/>
          </w:rPr>
          <w:delText xml:space="preserve">The result of 60fps contents has meaningful performance reduction, and we have carried out an additional test on the virtualized Linux without other application, to exclude the other application’s effect. The result is listed below. </w:delText>
        </w:r>
        <w:bookmarkStart w:id="10333" w:name="_Toc491776022"/>
        <w:bookmarkEnd w:id="10333"/>
      </w:del>
    </w:p>
    <w:p w:rsidR="0036105B" w:rsidDel="00A81686" w:rsidRDefault="0036105B">
      <w:pPr>
        <w:pStyle w:val="CETextBody"/>
        <w:ind w:firstLineChars="50" w:firstLine="110"/>
        <w:rPr>
          <w:del w:id="10334" w:author="Huy Duc. Nguyen" w:date="2017-08-29T13:07:00Z"/>
          <w:lang w:val="en-US" w:eastAsia="ja-JP"/>
        </w:rPr>
        <w:pPrChange w:id="10335" w:author="Kazuhiro Takagi" w:date="2017-03-08T20:09:00Z">
          <w:pPr>
            <w:pStyle w:val="Caption"/>
            <w:ind w:left="422"/>
          </w:pPr>
        </w:pPrChange>
      </w:pPr>
      <w:del w:id="10336"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003FEB"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r w:rsidR="00003FEB" w:rsidDel="00A81686">
          <w:rPr>
            <w:noProof/>
          </w:rPr>
          <w:delText>36</w:delText>
        </w:r>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r w:rsidDel="00A81686">
          <w:rPr>
            <w:rFonts w:hint="eastAsia"/>
            <w:lang w:eastAsia="ja-JP"/>
          </w:rPr>
          <w:delText xml:space="preserve"> (W</w:delText>
        </w:r>
        <w:r w:rsidRPr="0036105B" w:rsidDel="00A81686">
          <w:rPr>
            <w:lang w:eastAsia="ja-JP"/>
          </w:rPr>
          <w:delText>ithout all application in Type4</w:delText>
        </w:r>
        <w:r w:rsidDel="00A81686">
          <w:rPr>
            <w:rFonts w:hint="eastAsia"/>
            <w:lang w:eastAsia="ja-JP"/>
          </w:rPr>
          <w:delText>)</w:delText>
        </w:r>
        <w:bookmarkStart w:id="10337" w:name="_Toc491776023"/>
        <w:bookmarkEnd w:id="10337"/>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9"/>
        <w:gridCol w:w="1632"/>
      </w:tblGrid>
      <w:tr w:rsidR="0036105B" w:rsidDel="00A81686" w:rsidTr="00F950E6">
        <w:trPr>
          <w:trHeight w:val="75"/>
          <w:jc w:val="center"/>
          <w:del w:id="10338" w:author="Huy Duc. Nguyen" w:date="2017-08-29T13:07:00Z"/>
        </w:trPr>
        <w:tc>
          <w:tcPr>
            <w:tcW w:w="3259" w:type="dxa"/>
            <w:tcBorders>
              <w:bottom w:val="single" w:sz="12" w:space="0" w:color="auto"/>
            </w:tcBorders>
            <w:shd w:val="clear" w:color="auto" w:fill="BFBFBF" w:themeFill="background1" w:themeFillShade="BF"/>
          </w:tcPr>
          <w:p w:rsidR="0036105B" w:rsidRPr="00DF27E3" w:rsidDel="00A81686" w:rsidRDefault="0036105B">
            <w:pPr>
              <w:pStyle w:val="CETextBody"/>
              <w:ind w:firstLineChars="50" w:firstLine="90"/>
              <w:rPr>
                <w:del w:id="10339" w:author="Huy Duc. Nguyen" w:date="2017-08-29T13:07:00Z"/>
                <w:b/>
                <w:bCs/>
                <w:sz w:val="18"/>
                <w:szCs w:val="18"/>
              </w:rPr>
              <w:pPrChange w:id="10340" w:author="Kazuhiro Takagi" w:date="2017-03-08T20:09:00Z">
                <w:pPr>
                  <w:pStyle w:val="Default"/>
                </w:pPr>
              </w:pPrChange>
            </w:pPr>
            <w:bookmarkStart w:id="10341" w:name="_Toc491776024"/>
            <w:bookmarkEnd w:id="10341"/>
          </w:p>
        </w:tc>
        <w:tc>
          <w:tcPr>
            <w:tcW w:w="1632" w:type="dxa"/>
            <w:tcBorders>
              <w:bottom w:val="single" w:sz="12" w:space="0" w:color="auto"/>
            </w:tcBorders>
            <w:shd w:val="clear" w:color="auto" w:fill="BFBFBF" w:themeFill="background1" w:themeFillShade="BF"/>
            <w:vAlign w:val="center"/>
          </w:tcPr>
          <w:p w:rsidR="0036105B" w:rsidRPr="00997E4E" w:rsidDel="00A81686" w:rsidRDefault="0036105B">
            <w:pPr>
              <w:pStyle w:val="CETextBody"/>
              <w:ind w:firstLineChars="50" w:firstLine="80"/>
              <w:rPr>
                <w:del w:id="10342" w:author="Huy Duc. Nguyen" w:date="2017-08-29T13:07:00Z"/>
                <w:b/>
                <w:sz w:val="16"/>
              </w:rPr>
              <w:pPrChange w:id="10343" w:author="Kazuhiro Takagi" w:date="2017-03-08T20:09:00Z">
                <w:pPr>
                  <w:pStyle w:val="Default"/>
                  <w:jc w:val="center"/>
                </w:pPr>
              </w:pPrChange>
            </w:pPr>
            <w:del w:id="10344" w:author="Huy Duc. Nguyen" w:date="2017-08-29T13:07:00Z">
              <w:r w:rsidDel="00A81686">
                <w:rPr>
                  <w:rFonts w:hint="eastAsia"/>
                  <w:b/>
                  <w:sz w:val="16"/>
                </w:rPr>
                <w:delText>FPS</w:delText>
              </w:r>
              <w:bookmarkStart w:id="10345" w:name="_Toc491776025"/>
              <w:bookmarkEnd w:id="10345"/>
            </w:del>
          </w:p>
        </w:tc>
        <w:bookmarkStart w:id="10346" w:name="_Toc491776026"/>
        <w:bookmarkEnd w:id="10346"/>
      </w:tr>
      <w:tr w:rsidR="0036105B" w:rsidDel="00A81686" w:rsidTr="00666193">
        <w:trPr>
          <w:trHeight w:val="227"/>
          <w:jc w:val="center"/>
          <w:del w:id="10347" w:author="Huy Duc. Nguyen" w:date="2017-08-29T13:07:00Z"/>
        </w:trPr>
        <w:tc>
          <w:tcPr>
            <w:tcW w:w="3259" w:type="dxa"/>
            <w:tcBorders>
              <w:top w:val="single" w:sz="12" w:space="0" w:color="auto"/>
              <w:bottom w:val="single" w:sz="4" w:space="0" w:color="auto"/>
            </w:tcBorders>
            <w:vAlign w:val="center"/>
          </w:tcPr>
          <w:p w:rsidR="0036105B" w:rsidDel="00A81686" w:rsidRDefault="0036105B">
            <w:pPr>
              <w:pStyle w:val="CETextBody"/>
              <w:ind w:firstLineChars="50" w:firstLine="80"/>
              <w:rPr>
                <w:del w:id="10348" w:author="Huy Duc. Nguyen" w:date="2017-08-29T13:07:00Z"/>
                <w:sz w:val="18"/>
                <w:szCs w:val="18"/>
              </w:rPr>
              <w:pPrChange w:id="10349" w:author="Kazuhiro Takagi" w:date="2017-03-08T20:09:00Z">
                <w:pPr>
                  <w:pStyle w:val="Default"/>
                </w:pPr>
              </w:pPrChange>
            </w:pPr>
            <w:del w:id="10350" w:author="Huy Duc. Nguyen" w:date="2017-08-29T13:07:00Z">
              <w:r w:rsidRPr="0028685B" w:rsidDel="00A81686">
                <w:rPr>
                  <w:sz w:val="16"/>
                  <w:szCs w:val="16"/>
                </w:rPr>
                <w:delText>big_buck_bunny_720p_h264.mp4</w:delText>
              </w:r>
              <w:bookmarkStart w:id="10351" w:name="_Toc491776027"/>
              <w:bookmarkEnd w:id="10351"/>
            </w:del>
          </w:p>
        </w:tc>
        <w:tc>
          <w:tcPr>
            <w:tcW w:w="1632" w:type="dxa"/>
            <w:tcBorders>
              <w:top w:val="single" w:sz="12" w:space="0" w:color="auto"/>
              <w:bottom w:val="single" w:sz="4" w:space="0" w:color="auto"/>
            </w:tcBorders>
          </w:tcPr>
          <w:p w:rsidR="0036105B" w:rsidDel="00A81686" w:rsidRDefault="0036105B">
            <w:pPr>
              <w:pStyle w:val="CETextBody"/>
              <w:ind w:firstLineChars="50" w:firstLine="90"/>
              <w:rPr>
                <w:del w:id="10352" w:author="Huy Duc. Nguyen" w:date="2017-08-29T13:07:00Z"/>
                <w:sz w:val="18"/>
                <w:szCs w:val="18"/>
              </w:rPr>
              <w:pPrChange w:id="10353" w:author="Kazuhiro Takagi" w:date="2017-03-08T20:09:00Z">
                <w:pPr>
                  <w:pStyle w:val="Default"/>
                  <w:jc w:val="right"/>
                </w:pPr>
              </w:pPrChange>
            </w:pPr>
            <w:del w:id="10354" w:author="Huy Duc. Nguyen" w:date="2017-08-29T13:07:00Z">
              <w:r w:rsidRPr="0036105B" w:rsidDel="00A81686">
                <w:rPr>
                  <w:sz w:val="18"/>
                  <w:szCs w:val="18"/>
                </w:rPr>
                <w:delText>23.</w:delText>
              </w:r>
              <w:r w:rsidR="00BE24BA" w:rsidDel="00A81686">
                <w:rPr>
                  <w:sz w:val="18"/>
                  <w:szCs w:val="18"/>
                </w:rPr>
                <w:delText>85</w:delText>
              </w:r>
              <w:bookmarkStart w:id="10355" w:name="_Toc491776028"/>
              <w:bookmarkEnd w:id="10355"/>
            </w:del>
          </w:p>
        </w:tc>
        <w:bookmarkStart w:id="10356" w:name="_Toc491776029"/>
        <w:bookmarkEnd w:id="10356"/>
      </w:tr>
      <w:tr w:rsidR="0036105B" w:rsidDel="00A81686" w:rsidTr="00666193">
        <w:trPr>
          <w:trHeight w:val="227"/>
          <w:jc w:val="center"/>
          <w:del w:id="10357" w:author="Huy Duc. Nguyen" w:date="2017-08-29T13:07:00Z"/>
        </w:trPr>
        <w:tc>
          <w:tcPr>
            <w:tcW w:w="3259" w:type="dxa"/>
          </w:tcPr>
          <w:p w:rsidR="0036105B" w:rsidRPr="000D497A" w:rsidDel="00A81686" w:rsidRDefault="00BE24BA">
            <w:pPr>
              <w:pStyle w:val="CETextBody"/>
              <w:ind w:firstLineChars="50" w:firstLine="80"/>
              <w:rPr>
                <w:del w:id="10358" w:author="Huy Duc. Nguyen" w:date="2017-08-29T13:07:00Z"/>
                <w:sz w:val="18"/>
                <w:szCs w:val="18"/>
              </w:rPr>
              <w:pPrChange w:id="10359" w:author="Kazuhiro Takagi" w:date="2017-03-08T20:09:00Z">
                <w:pPr>
                  <w:pStyle w:val="Default"/>
                </w:pPr>
              </w:pPrChange>
            </w:pPr>
            <w:del w:id="10360" w:author="Huy Duc. Nguyen" w:date="2017-08-29T13:07:00Z">
              <w:r w:rsidDel="00A81686">
                <w:rPr>
                  <w:sz w:val="16"/>
                  <w:szCs w:val="16"/>
                </w:rPr>
                <w:delText>9</w:delText>
              </w:r>
              <w:r w:rsidR="0036105B" w:rsidRPr="00943D14" w:rsidDel="00A81686">
                <w:rPr>
                  <w:sz w:val="16"/>
                  <w:szCs w:val="16"/>
                </w:rPr>
                <w:delText>ig_buc</w:delText>
              </w:r>
              <w:r w:rsidR="0036105B" w:rsidDel="00A81686">
                <w:rPr>
                  <w:sz w:val="16"/>
                  <w:szCs w:val="16"/>
                </w:rPr>
                <w:delText>k_bunny_720p_h264_60fps.mp4</w:delText>
              </w:r>
              <w:bookmarkStart w:id="10361" w:name="_Toc491776030"/>
              <w:bookmarkEnd w:id="10361"/>
            </w:del>
          </w:p>
        </w:tc>
        <w:tc>
          <w:tcPr>
            <w:tcW w:w="1632" w:type="dxa"/>
            <w:tcBorders>
              <w:top w:val="single" w:sz="4" w:space="0" w:color="auto"/>
            </w:tcBorders>
          </w:tcPr>
          <w:p w:rsidR="0036105B" w:rsidDel="00A81686" w:rsidRDefault="00BE24BA">
            <w:pPr>
              <w:pStyle w:val="CETextBody"/>
              <w:ind w:firstLineChars="50" w:firstLine="90"/>
              <w:rPr>
                <w:del w:id="10362" w:author="Huy Duc. Nguyen" w:date="2017-08-29T13:07:00Z"/>
                <w:sz w:val="18"/>
                <w:szCs w:val="18"/>
              </w:rPr>
              <w:pPrChange w:id="10363" w:author="Kazuhiro Takagi" w:date="2017-03-08T20:09:00Z">
                <w:pPr>
                  <w:pStyle w:val="Default"/>
                  <w:jc w:val="right"/>
                </w:pPr>
              </w:pPrChange>
            </w:pPr>
            <w:del w:id="10364" w:author="Huy Duc. Nguyen" w:date="2017-08-29T13:07:00Z">
              <w:r w:rsidDel="00A81686">
                <w:rPr>
                  <w:sz w:val="18"/>
                  <w:szCs w:val="18"/>
                </w:rPr>
                <w:delText>51.05</w:delText>
              </w:r>
              <w:bookmarkStart w:id="10365" w:name="_Toc491776031"/>
              <w:bookmarkEnd w:id="10365"/>
            </w:del>
          </w:p>
        </w:tc>
        <w:bookmarkStart w:id="10366" w:name="_Toc491776032"/>
        <w:bookmarkEnd w:id="10366"/>
      </w:tr>
    </w:tbl>
    <w:p w:rsidR="00CA798B" w:rsidDel="00A81686" w:rsidRDefault="00CA798B" w:rsidP="00CA798B">
      <w:pPr>
        <w:pStyle w:val="CETextBody"/>
        <w:rPr>
          <w:ins w:id="10367" w:author="Kazuhiro Takagi" w:date="2017-03-08T23:42:00Z"/>
          <w:del w:id="10368" w:author="Huy Duc. Nguyen" w:date="2017-08-29T13:07:00Z"/>
          <w:lang w:val="en-US" w:eastAsia="ja-JP"/>
        </w:rPr>
      </w:pPr>
      <w:ins w:id="10369" w:author="Kazuhiro Takagi" w:date="2017-03-08T23:42:00Z">
        <w:del w:id="10370" w:author="Huy Duc. Nguyen" w:date="2017-08-29T13:07:00Z">
          <w:r w:rsidDel="00A81686">
            <w:rPr>
              <w:lang w:val="en-US" w:eastAsia="ja-JP"/>
            </w:rPr>
            <w:delText>We are expecting the full frame rate in playback on both virtualized Linux and native Linux, the result for the 60fps content (big_buck_bunny_720p_h264_60fps.mp4) is not expected. Further investigation, especially for the Linux’s software structure related to the movie decoding and screen composition, will be required to identify the problem.</w:delText>
          </w:r>
          <w:bookmarkStart w:id="10371" w:name="_Toc491776033"/>
          <w:bookmarkEnd w:id="10371"/>
        </w:del>
      </w:ins>
    </w:p>
    <w:p w:rsidR="00CA798B" w:rsidDel="00A81686" w:rsidRDefault="00CA798B" w:rsidP="00CA798B">
      <w:pPr>
        <w:pStyle w:val="CETextBody"/>
        <w:rPr>
          <w:ins w:id="10372" w:author="Kazuhiro Takagi" w:date="2017-03-08T23:42:00Z"/>
          <w:del w:id="10373" w:author="Huy Duc. Nguyen" w:date="2017-08-29T13:07:00Z"/>
          <w:lang w:val="en-US" w:eastAsia="ja-JP"/>
        </w:rPr>
      </w:pPr>
      <w:ins w:id="10374" w:author="Kazuhiro Takagi" w:date="2017-03-08T23:42:00Z">
        <w:del w:id="10375" w:author="Huy Duc. Nguyen" w:date="2017-08-29T13:07:00Z">
          <w:r w:rsidDel="00A81686">
            <w:rPr>
              <w:lang w:val="en-US" w:eastAsia="ja-JP"/>
            </w:rPr>
            <w:delText xml:space="preserve"> About the performance difference between virtualized Linux and native Linux, one possibility is the performance difference of SD Card driver. The SD card read performance is measured 5.0MB/s on virtualized Linux, and 17.9MB/s on native Linux, due to the clock difference of SD host controller.</w:delText>
          </w:r>
          <w:bookmarkStart w:id="10376" w:name="_Toc491776034"/>
          <w:bookmarkEnd w:id="10376"/>
        </w:del>
      </w:ins>
    </w:p>
    <w:p w:rsidR="007D5492" w:rsidRPr="00CA798B" w:rsidDel="00A81686" w:rsidRDefault="007D5492">
      <w:pPr>
        <w:pStyle w:val="CETextBody"/>
        <w:ind w:firstLineChars="50" w:firstLine="110"/>
        <w:rPr>
          <w:del w:id="10377" w:author="Huy Duc. Nguyen" w:date="2017-08-29T13:07:00Z"/>
          <w:lang w:val="en-US" w:eastAsia="ja-JP"/>
        </w:rPr>
      </w:pPr>
      <w:bookmarkStart w:id="10378" w:name="_Toc491776035"/>
      <w:bookmarkEnd w:id="10378"/>
    </w:p>
    <w:p w:rsidR="007D5492" w:rsidDel="00A81686" w:rsidRDefault="007D5492">
      <w:pPr>
        <w:pStyle w:val="CETextBody"/>
        <w:ind w:firstLineChars="50" w:firstLine="110"/>
        <w:rPr>
          <w:del w:id="10379" w:author="Huy Duc. Nguyen" w:date="2017-08-29T13:07:00Z"/>
          <w:lang w:eastAsia="ja-JP"/>
        </w:rPr>
      </w:pPr>
      <w:del w:id="10380" w:author="Huy Duc. Nguyen" w:date="2017-08-29T13:07:00Z">
        <w:r w:rsidDel="00A81686">
          <w:rPr>
            <w:lang w:val="en-US" w:eastAsia="ja-JP"/>
          </w:rPr>
          <w:delText>The movie playback frame rate does not increase even if the other Linux application is excluded. So we consider that this result is not good due to the lack of display</w:delText>
        </w:r>
        <w:r w:rsidRPr="00DF27E3" w:rsidDel="00A81686">
          <w:rPr>
            <w:lang w:val="en-US" w:eastAsia="ja-JP"/>
          </w:rPr>
          <w:delText xml:space="preserve"> performance </w:delText>
        </w:r>
        <w:r w:rsidDel="00A81686">
          <w:rPr>
            <w:lang w:val="en-US" w:eastAsia="ja-JP"/>
          </w:rPr>
          <w:delText xml:space="preserve">as described in section </w:delText>
        </w:r>
        <w:r w:rsidRPr="00DF27E3" w:rsidDel="00A81686">
          <w:rPr>
            <w:lang w:val="en-US" w:eastAsia="ja-JP"/>
          </w:rPr>
          <w:delText>5.9.3</w:delText>
        </w:r>
        <w:r w:rsidDel="00A81686">
          <w:rPr>
            <w:rFonts w:hint="eastAsia"/>
            <w:lang w:val="en-US" w:eastAsia="ja-JP"/>
          </w:rPr>
          <w:delText>.</w:delText>
        </w:r>
        <w:bookmarkStart w:id="10381" w:name="_Toc491776036"/>
        <w:bookmarkEnd w:id="10381"/>
      </w:del>
    </w:p>
    <w:p w:rsidR="007D5492" w:rsidDel="00A81686" w:rsidRDefault="007D5492">
      <w:pPr>
        <w:pStyle w:val="CETextBody"/>
        <w:ind w:firstLineChars="50" w:firstLine="110"/>
        <w:rPr>
          <w:del w:id="10382" w:author="Huy Duc. Nguyen" w:date="2017-08-29T13:07:00Z"/>
          <w:lang w:eastAsia="ja-JP"/>
        </w:rPr>
      </w:pPr>
      <w:del w:id="10383" w:author="Huy Duc. Nguyen" w:date="2017-08-29T13:07:00Z">
        <w:r w:rsidDel="00A81686">
          <w:rPr>
            <w:lang w:eastAsia="ja-JP"/>
          </w:rPr>
          <w:delText xml:space="preserve">In addition, the frame rate on the virtualized Linux has an unusual behavior. When the movie playback runs with other graphics application, it marks a little higher frame rate than the movie playback only case. </w:delText>
        </w:r>
        <w:bookmarkStart w:id="10384" w:name="_Toc491776037"/>
        <w:bookmarkEnd w:id="10384"/>
      </w:del>
    </w:p>
    <w:p w:rsidR="007D5492" w:rsidRPr="0027486D" w:rsidDel="00A81686" w:rsidRDefault="007D5492">
      <w:pPr>
        <w:pStyle w:val="CETextBody"/>
        <w:ind w:firstLineChars="50" w:firstLine="110"/>
        <w:rPr>
          <w:del w:id="10385" w:author="Huy Duc. Nguyen" w:date="2017-08-29T13:07:00Z"/>
          <w:u w:val="single"/>
          <w:lang w:eastAsia="ja-JP"/>
        </w:rPr>
        <w:pPrChange w:id="10386" w:author="Kazuhiro Takagi" w:date="2017-03-08T20:09:00Z">
          <w:pPr>
            <w:pStyle w:val="CETextBody"/>
          </w:pPr>
        </w:pPrChange>
      </w:pPr>
      <w:del w:id="10387" w:author="Huy Duc. Nguyen" w:date="2017-08-29T13:07:00Z">
        <w:r w:rsidRPr="0027486D" w:rsidDel="00A81686">
          <w:rPr>
            <w:u w:val="single"/>
            <w:lang w:eastAsia="ja-JP"/>
          </w:rPr>
          <w:delText>As this is not seen in Native Linux, and the Linux driver related to the movie playback is not different, so we guess that this behaviour is effected by the hypervisor's interrupt and event handling difference.</w:delText>
        </w:r>
        <w:bookmarkStart w:id="10388" w:name="_Toc491776038"/>
        <w:bookmarkEnd w:id="10388"/>
      </w:del>
    </w:p>
    <w:p w:rsidR="0036105B" w:rsidRPr="0027486D" w:rsidDel="00A81686" w:rsidRDefault="0036105B">
      <w:pPr>
        <w:pStyle w:val="CETextBody"/>
        <w:ind w:firstLineChars="50" w:firstLine="110"/>
        <w:rPr>
          <w:del w:id="10389" w:author="Huy Duc. Nguyen" w:date="2017-08-29T13:07:00Z"/>
          <w:lang w:eastAsia="ja-JP"/>
        </w:rPr>
        <w:pPrChange w:id="10390" w:author="Kazuhiro Takagi" w:date="2017-03-08T20:09:00Z">
          <w:pPr>
            <w:pStyle w:val="CETextBody"/>
          </w:pPr>
        </w:pPrChange>
      </w:pPr>
      <w:bookmarkStart w:id="10391" w:name="_Toc491776039"/>
      <w:bookmarkEnd w:id="10391"/>
    </w:p>
    <w:p w:rsidR="004317C5" w:rsidDel="00A81686" w:rsidRDefault="004317C5">
      <w:pPr>
        <w:rPr>
          <w:del w:id="10392" w:author="Huy Duc. Nguyen" w:date="2017-08-29T13:07:00Z"/>
          <w:sz w:val="22"/>
          <w:lang w:val="en-US" w:eastAsia="ja-JP"/>
        </w:rPr>
      </w:pPr>
      <w:del w:id="10393" w:author="Huy Duc. Nguyen" w:date="2017-08-29T13:07:00Z">
        <w:r w:rsidDel="00A81686">
          <w:rPr>
            <w:lang w:val="en-US" w:eastAsia="ja-JP"/>
          </w:rPr>
          <w:br w:type="page"/>
        </w:r>
      </w:del>
    </w:p>
    <w:p w:rsidR="00883B6E" w:rsidRPr="007C2E44" w:rsidDel="00A81686" w:rsidRDefault="00883B6E" w:rsidP="006C109A">
      <w:pPr>
        <w:pStyle w:val="Heading3"/>
        <w:rPr>
          <w:del w:id="10394" w:author="Huy Duc. Nguyen" w:date="2017-08-29T13:07:00Z"/>
        </w:rPr>
      </w:pPr>
      <w:bookmarkStart w:id="10395" w:name="_Toc472950101"/>
      <w:bookmarkStart w:id="10396" w:name="_Toc472962876"/>
      <w:bookmarkStart w:id="10397" w:name="_Toc473130071"/>
      <w:bookmarkStart w:id="10398" w:name="_Toc473203052"/>
      <w:bookmarkStart w:id="10399" w:name="_Toc473209510"/>
      <w:bookmarkStart w:id="10400" w:name="_Toc473225247"/>
      <w:bookmarkStart w:id="10401" w:name="_Toc473239178"/>
      <w:bookmarkStart w:id="10402" w:name="_Toc473271140"/>
      <w:bookmarkStart w:id="10403" w:name="_Toc473271981"/>
      <w:bookmarkStart w:id="10404" w:name="_Toc473272654"/>
      <w:bookmarkStart w:id="10405" w:name="_Toc473273278"/>
      <w:bookmarkEnd w:id="10395"/>
      <w:bookmarkEnd w:id="10396"/>
      <w:bookmarkEnd w:id="10397"/>
      <w:bookmarkEnd w:id="10398"/>
      <w:bookmarkEnd w:id="10399"/>
      <w:bookmarkEnd w:id="10400"/>
      <w:bookmarkEnd w:id="10401"/>
      <w:bookmarkEnd w:id="10402"/>
      <w:bookmarkEnd w:id="10403"/>
      <w:bookmarkEnd w:id="10404"/>
      <w:bookmarkEnd w:id="10405"/>
      <w:del w:id="10406" w:author="Huy Duc. Nguyen" w:date="2017-08-29T13:07:00Z">
        <w:r w:rsidRPr="007C2E44" w:rsidDel="00A81686">
          <w:delText>Audio playback performance</w:delText>
        </w:r>
        <w:bookmarkStart w:id="10407" w:name="_Toc491776040"/>
        <w:bookmarkEnd w:id="10407"/>
      </w:del>
    </w:p>
    <w:p w:rsidR="007A05F9" w:rsidDel="00A81686" w:rsidRDefault="007A05F9" w:rsidP="00D47247">
      <w:pPr>
        <w:pStyle w:val="CETextBody"/>
        <w:numPr>
          <w:ilvl w:val="0"/>
          <w:numId w:val="37"/>
        </w:numPr>
        <w:ind w:hanging="782"/>
        <w:rPr>
          <w:del w:id="10408" w:author="Huy Duc. Nguyen" w:date="2017-08-29T13:07:00Z"/>
          <w:lang w:val="en-US" w:eastAsia="ja-JP"/>
        </w:rPr>
      </w:pPr>
      <w:del w:id="10409" w:author="Huy Duc. Nguyen" w:date="2017-08-29T13:07:00Z">
        <w:r w:rsidDel="00A81686">
          <w:rPr>
            <w:rFonts w:hint="eastAsia"/>
            <w:lang w:val="en-US" w:eastAsia="ja-JP"/>
          </w:rPr>
          <w:delText>Description</w:delText>
        </w:r>
        <w:bookmarkStart w:id="10410" w:name="_Toc491776041"/>
        <w:bookmarkEnd w:id="10410"/>
      </w:del>
    </w:p>
    <w:p w:rsidR="007A05F9" w:rsidDel="00A81686" w:rsidRDefault="002609CE" w:rsidP="00943D14">
      <w:pPr>
        <w:pStyle w:val="CETextBody"/>
        <w:ind w:left="141" w:hangingChars="64" w:hanging="141"/>
        <w:rPr>
          <w:del w:id="10411" w:author="Huy Duc. Nguyen" w:date="2017-08-29T13:07:00Z"/>
          <w:lang w:val="en-US" w:eastAsia="ja-JP"/>
        </w:rPr>
      </w:pPr>
      <w:del w:id="10412" w:author="Huy Duc. Nguyen" w:date="2017-08-29T13:07:00Z">
        <w:r w:rsidDel="00A81686">
          <w:rPr>
            <w:rFonts w:hint="eastAsia"/>
            <w:lang w:val="en-US" w:eastAsia="ja-JP"/>
          </w:rPr>
          <w:delText xml:space="preserve">  </w:delText>
        </w:r>
        <w:r w:rsidRPr="002609CE" w:rsidDel="00A81686">
          <w:rPr>
            <w:lang w:val="en-US" w:eastAsia="ja-JP"/>
          </w:rPr>
          <w:delText>Measure the audio playback perfor</w:delText>
        </w:r>
        <w:r w:rsidDel="00A81686">
          <w:rPr>
            <w:lang w:val="en-US" w:eastAsia="ja-JP"/>
          </w:rPr>
          <w:delText xml:space="preserve">mance </w:delText>
        </w:r>
        <w:r w:rsidR="007470A9" w:rsidDel="00A81686">
          <w:rPr>
            <w:rFonts w:hint="eastAsia"/>
            <w:lang w:val="en-US" w:eastAsia="ja-JP"/>
          </w:rPr>
          <w:delText>of</w:delText>
        </w:r>
        <w:r w:rsidR="007470A9" w:rsidRPr="002609CE" w:rsidDel="00A81686">
          <w:rPr>
            <w:lang w:val="en-US" w:eastAsia="ja-JP"/>
          </w:rPr>
          <w:delText xml:space="preserve"> Center Information</w:delText>
        </w:r>
        <w:r w:rsidR="007470A9" w:rsidDel="00A81686">
          <w:rPr>
            <w:lang w:val="en-US" w:eastAsia="ja-JP"/>
          </w:rPr>
          <w:delText xml:space="preserve"> </w:delText>
        </w:r>
        <w:r w:rsidDel="00A81686">
          <w:rPr>
            <w:lang w:val="en-US" w:eastAsia="ja-JP"/>
          </w:rPr>
          <w:delText xml:space="preserve">when using media player </w:delText>
        </w:r>
        <w:r w:rsidDel="00A81686">
          <w:rPr>
            <w:rFonts w:hint="eastAsia"/>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bookmarkStart w:id="10413" w:name="_Toc491776042"/>
        <w:bookmarkEnd w:id="10413"/>
      </w:del>
    </w:p>
    <w:p w:rsidR="00AA357B" w:rsidRPr="00726BFF" w:rsidDel="00A81686" w:rsidRDefault="00AA357B" w:rsidP="00AA357B">
      <w:pPr>
        <w:pStyle w:val="CETextBody"/>
        <w:rPr>
          <w:del w:id="10414" w:author="Huy Duc. Nguyen" w:date="2017-08-29T13:07:00Z"/>
          <w:lang w:val="en-US" w:eastAsia="ja-JP"/>
        </w:rPr>
      </w:pPr>
      <w:bookmarkStart w:id="10415" w:name="_Toc491776043"/>
      <w:bookmarkEnd w:id="10415"/>
    </w:p>
    <w:p w:rsidR="00AA357B" w:rsidRPr="00613E0B" w:rsidDel="00A81686" w:rsidRDefault="00AA357B" w:rsidP="00AA357B">
      <w:pPr>
        <w:pStyle w:val="CETextBody"/>
        <w:numPr>
          <w:ilvl w:val="0"/>
          <w:numId w:val="37"/>
        </w:numPr>
        <w:ind w:hanging="782"/>
        <w:rPr>
          <w:del w:id="10416" w:author="Huy Duc. Nguyen" w:date="2017-08-29T13:07:00Z"/>
          <w:lang w:val="en-US" w:eastAsia="ja-JP"/>
        </w:rPr>
      </w:pPr>
      <w:del w:id="10417" w:author="Huy Duc. Nguyen" w:date="2017-08-29T13:07:00Z">
        <w:r w:rsidRPr="00613E0B" w:rsidDel="00A81686">
          <w:rPr>
            <w:lang w:val="en-US" w:eastAsia="ja-JP"/>
          </w:rPr>
          <w:delText>Precondition</w:delText>
        </w:r>
        <w:bookmarkStart w:id="10418" w:name="_Toc491776044"/>
        <w:bookmarkEnd w:id="10418"/>
      </w:del>
    </w:p>
    <w:p w:rsidR="00AD799A" w:rsidRPr="002609CE" w:rsidDel="00A81686" w:rsidRDefault="00AD799A" w:rsidP="00AD799A">
      <w:pPr>
        <w:pStyle w:val="CETextBody"/>
        <w:numPr>
          <w:ilvl w:val="0"/>
          <w:numId w:val="125"/>
        </w:numPr>
        <w:rPr>
          <w:del w:id="10419" w:author="Huy Duc. Nguyen" w:date="2017-08-29T13:07:00Z"/>
          <w:lang w:val="en-US" w:eastAsia="ja-JP"/>
        </w:rPr>
      </w:pPr>
      <w:del w:id="10420" w:author="Huy Duc. Nguyen" w:date="2017-08-29T13:07:00Z">
        <w:r w:rsidRPr="002609CE" w:rsidDel="00A81686">
          <w:rPr>
            <w:rFonts w:hint="eastAsia"/>
            <w:lang w:val="en-US" w:eastAsia="ja-JP"/>
          </w:rPr>
          <w:delText xml:space="preserve">Measure on </w:delText>
        </w:r>
        <w:r w:rsidDel="00A81686">
          <w:rPr>
            <w:lang w:val="en-US" w:eastAsia="ja-JP"/>
          </w:rPr>
          <w:delText>virtualization PoC</w:delText>
        </w:r>
        <w:r w:rsidRPr="008134BF" w:rsidDel="00A81686">
          <w:rPr>
            <w:rFonts w:hint="eastAsia"/>
            <w:lang w:val="en-US" w:eastAsia="ja-JP"/>
          </w:rPr>
          <w:delText xml:space="preserve"> </w:delText>
        </w:r>
        <w:r w:rsidRPr="002609CE" w:rsidDel="00A81686">
          <w:rPr>
            <w:rFonts w:hint="eastAsia"/>
            <w:lang w:val="en-US" w:eastAsia="ja-JP"/>
          </w:rPr>
          <w:delText>(Type1)</w:delText>
        </w:r>
        <w:bookmarkStart w:id="10421" w:name="_Toc491776045"/>
        <w:bookmarkEnd w:id="10421"/>
      </w:del>
    </w:p>
    <w:p w:rsidR="007A3861" w:rsidRPr="00F57F00" w:rsidDel="00A81686" w:rsidRDefault="007A3861" w:rsidP="007A3861">
      <w:pPr>
        <w:pStyle w:val="ListParagraph"/>
        <w:numPr>
          <w:ilvl w:val="0"/>
          <w:numId w:val="125"/>
        </w:numPr>
        <w:rPr>
          <w:del w:id="10422" w:author="Huy Duc. Nguyen" w:date="2017-08-29T13:07:00Z"/>
          <w:lang w:val="en-US" w:eastAsia="ja-JP"/>
        </w:rPr>
      </w:pPr>
      <w:del w:id="10423" w:author="Huy Duc. Nguyen" w:date="2017-08-29T13:07:00Z">
        <w:r w:rsidRPr="00943D14" w:rsidDel="00A81686">
          <w:rPr>
            <w:sz w:val="22"/>
            <w:lang w:val="en-US" w:eastAsia="ja-JP"/>
          </w:rPr>
          <w:delText xml:space="preserve">Check that there are </w:delText>
        </w:r>
      </w:del>
      <w:ins w:id="10424" w:author="Kazuhiro Takagi" w:date="2017-03-13T21:04:00Z">
        <w:del w:id="10425" w:author="Huy Duc. Nguyen" w:date="2017-08-29T13:07:00Z">
          <w:r w:rsidR="00654A3D" w:rsidDel="00A81686">
            <w:rPr>
              <w:sz w:val="22"/>
              <w:lang w:val="en-US" w:eastAsia="ja-JP"/>
            </w:rPr>
            <w:delText>is</w:delText>
          </w:r>
          <w:r w:rsidR="00654A3D" w:rsidRPr="00943D14" w:rsidDel="00A81686">
            <w:rPr>
              <w:sz w:val="22"/>
              <w:lang w:val="en-US" w:eastAsia="ja-JP"/>
            </w:rPr>
            <w:delText xml:space="preserve"> </w:delText>
          </w:r>
        </w:del>
      </w:ins>
      <w:del w:id="10426" w:author="Huy Duc. Nguyen" w:date="2017-08-29T13:07:00Z">
        <w:r w:rsidRPr="00943D14" w:rsidDel="00A81686">
          <w:rPr>
            <w:sz w:val="22"/>
            <w:lang w:val="en-US" w:eastAsia="ja-JP"/>
          </w:rPr>
          <w:delText>no noise in playing the specified audio file(s).</w:delText>
        </w:r>
        <w:bookmarkStart w:id="10427" w:name="_Toc491776046"/>
        <w:bookmarkEnd w:id="10427"/>
      </w:del>
    </w:p>
    <w:p w:rsidR="007A3861" w:rsidRPr="006E4480" w:rsidDel="00A81686" w:rsidRDefault="007A3861" w:rsidP="007A3861">
      <w:pPr>
        <w:pStyle w:val="Caption"/>
        <w:ind w:left="422"/>
        <w:rPr>
          <w:del w:id="10428" w:author="Huy Duc. Nguyen" w:date="2017-08-29T13:07:00Z"/>
          <w:lang w:eastAsia="ja-JP"/>
        </w:rPr>
      </w:pPr>
      <w:del w:id="10429"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0430" w:author="Kazuhiro Takagi" w:date="2017-03-21T15:02:00Z">
        <w:del w:id="10431" w:author="Huy Duc. Nguyen" w:date="2017-08-28T16:38:00Z">
          <w:r w:rsidR="00520A63" w:rsidDel="003B19D6">
            <w:rPr>
              <w:noProof/>
            </w:rPr>
            <w:delText>33</w:delText>
          </w:r>
        </w:del>
      </w:ins>
      <w:ins w:id="10432" w:author=" " w:date="2017-03-09T11:18:00Z">
        <w:del w:id="10433" w:author="Huy Duc. Nguyen" w:date="2017-08-28T16:38:00Z">
          <w:r w:rsidR="00442CC0" w:rsidDel="003B19D6">
            <w:rPr>
              <w:noProof/>
            </w:rPr>
            <w:delText>33</w:delText>
          </w:r>
        </w:del>
      </w:ins>
      <w:del w:id="10434" w:author="Huy Duc. Nguyen" w:date="2017-08-28T16:38:00Z">
        <w:r w:rsidR="00003FEB" w:rsidDel="003B19D6">
          <w:rPr>
            <w:noProof/>
          </w:rPr>
          <w:delText>37</w:delText>
        </w:r>
      </w:del>
      <w:del w:id="10435" w:author="Huy Duc. Nguyen" w:date="2017-08-29T13:07:00Z">
        <w:r w:rsidRPr="00BB3A0B" w:rsidDel="00A81686">
          <w:fldChar w:fldCharType="end"/>
        </w:r>
        <w:r w:rsidRPr="001F386E" w:rsidDel="00A81686">
          <w:rPr>
            <w:rFonts w:hint="eastAsia"/>
            <w:lang w:eastAsia="ja-JP"/>
          </w:rPr>
          <w:delText>:</w:delText>
        </w:r>
        <w:r w:rsidRPr="00F27648" w:rsidDel="00A81686">
          <w:rPr>
            <w:lang w:eastAsia="ja-JP"/>
          </w:rPr>
          <w:delText xml:space="preserve"> </w:delText>
        </w:r>
        <w:r w:rsidRPr="00833211" w:rsidDel="00A81686">
          <w:rPr>
            <w:lang w:eastAsia="ja-JP"/>
          </w:rPr>
          <w:delText>Lists of Audio attributes</w:delText>
        </w:r>
        <w:bookmarkStart w:id="10436" w:name="_Toc491776047"/>
        <w:bookmarkEnd w:id="10436"/>
      </w:del>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06"/>
        <w:gridCol w:w="1061"/>
        <w:gridCol w:w="1062"/>
        <w:gridCol w:w="1062"/>
      </w:tblGrid>
      <w:tr w:rsidR="007A3861" w:rsidDel="00A81686" w:rsidTr="007A3861">
        <w:trPr>
          <w:trHeight w:val="75"/>
          <w:jc w:val="center"/>
          <w:del w:id="10437"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438" w:author="Huy Duc. Nguyen" w:date="2017-08-29T13:07:00Z"/>
                <w:b/>
                <w:bCs/>
                <w:sz w:val="18"/>
                <w:szCs w:val="18"/>
              </w:rPr>
            </w:pPr>
            <w:del w:id="10439" w:author="Huy Duc. Nguyen" w:date="2017-08-29T13:07:00Z">
              <w:r w:rsidDel="00A81686">
                <w:rPr>
                  <w:rFonts w:hint="eastAsia"/>
                  <w:b/>
                  <w:bCs/>
                  <w:sz w:val="18"/>
                  <w:szCs w:val="18"/>
                </w:rPr>
                <w:delText>File name</w:delText>
              </w:r>
              <w:bookmarkStart w:id="10440" w:name="_Toc491776048"/>
              <w:bookmarkEnd w:id="10440"/>
            </w:del>
          </w:p>
        </w:tc>
        <w:tc>
          <w:tcPr>
            <w:tcW w:w="1061"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10441" w:author="Huy Duc. Nguyen" w:date="2017-08-29T13:07:00Z"/>
                <w:b/>
                <w:bCs/>
                <w:sz w:val="18"/>
                <w:szCs w:val="18"/>
              </w:rPr>
            </w:pPr>
            <w:del w:id="10442" w:author="Huy Duc. Nguyen" w:date="2017-08-29T13:07:00Z">
              <w:r w:rsidDel="00A81686">
                <w:rPr>
                  <w:b/>
                  <w:bCs/>
                  <w:sz w:val="18"/>
                  <w:szCs w:val="18"/>
                </w:rPr>
                <w:delText>S</w:delText>
              </w:r>
              <w:r w:rsidDel="00A81686">
                <w:rPr>
                  <w:rFonts w:hint="eastAsia"/>
                  <w:b/>
                  <w:bCs/>
                  <w:sz w:val="18"/>
                  <w:szCs w:val="18"/>
                </w:rPr>
                <w:delText>amplingrate(KHz)</w:delText>
              </w:r>
              <w:bookmarkStart w:id="10443" w:name="_Toc491776049"/>
              <w:bookmarkEnd w:id="10443"/>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444" w:author="Huy Duc. Nguyen" w:date="2017-08-29T13:07:00Z"/>
                <w:sz w:val="18"/>
                <w:szCs w:val="18"/>
              </w:rPr>
            </w:pPr>
            <w:del w:id="10445" w:author="Huy Duc. Nguyen" w:date="2017-08-29T13:07:00Z">
              <w:r w:rsidDel="00A81686">
                <w:rPr>
                  <w:rFonts w:hint="eastAsia"/>
                  <w:b/>
                  <w:bCs/>
                  <w:sz w:val="18"/>
                  <w:szCs w:val="18"/>
                </w:rPr>
                <w:delText>Bitrate (Kbps)</w:delText>
              </w:r>
              <w:bookmarkStart w:id="10446" w:name="_Toc491776050"/>
              <w:bookmarkEnd w:id="10446"/>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447" w:author="Huy Duc. Nguyen" w:date="2017-08-29T13:07:00Z"/>
                <w:b/>
                <w:bCs/>
                <w:sz w:val="18"/>
                <w:szCs w:val="18"/>
              </w:rPr>
            </w:pPr>
            <w:del w:id="10448" w:author="Huy Duc. Nguyen" w:date="2017-08-29T13:07:00Z">
              <w:r w:rsidDel="00A81686">
                <w:rPr>
                  <w:rFonts w:hint="eastAsia"/>
                  <w:b/>
                  <w:bCs/>
                  <w:sz w:val="18"/>
                  <w:szCs w:val="18"/>
                </w:rPr>
                <w:delText>Codec</w:delText>
              </w:r>
              <w:bookmarkStart w:id="10449" w:name="_Toc491776051"/>
              <w:bookmarkEnd w:id="10449"/>
            </w:del>
          </w:p>
        </w:tc>
        <w:bookmarkStart w:id="10450" w:name="_Toc491776052"/>
        <w:bookmarkEnd w:id="10450"/>
      </w:tr>
      <w:tr w:rsidR="007A3861" w:rsidDel="00A81686" w:rsidTr="00F950E6">
        <w:trPr>
          <w:trHeight w:val="227"/>
          <w:jc w:val="center"/>
          <w:del w:id="10451"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10452" w:author="Huy Duc. Nguyen" w:date="2017-08-29T13:07:00Z"/>
                <w:sz w:val="16"/>
                <w:szCs w:val="16"/>
              </w:rPr>
            </w:pPr>
            <w:del w:id="10453" w:author="Huy Duc. Nguyen" w:date="2017-08-29T13:07:00Z">
              <w:r w:rsidRPr="0028685B" w:rsidDel="00A81686">
                <w:rPr>
                  <w:sz w:val="16"/>
                  <w:szCs w:val="16"/>
                </w:rPr>
                <w:delText>big_buck_bunny_720p_h264.mp4</w:delText>
              </w:r>
              <w:bookmarkStart w:id="10454" w:name="_Toc491776053"/>
              <w:bookmarkEnd w:id="10454"/>
            </w:del>
          </w:p>
        </w:tc>
        <w:tc>
          <w:tcPr>
            <w:tcW w:w="1061" w:type="dxa"/>
            <w:tcBorders>
              <w:top w:val="single" w:sz="12" w:space="0" w:color="auto"/>
            </w:tcBorders>
            <w:vAlign w:val="center"/>
          </w:tcPr>
          <w:p w:rsidR="007A3861" w:rsidRPr="00C844A0" w:rsidDel="00A81686" w:rsidRDefault="007A3861" w:rsidP="00B25BD6">
            <w:pPr>
              <w:pStyle w:val="Default"/>
              <w:jc w:val="right"/>
              <w:rPr>
                <w:del w:id="10455" w:author="Huy Duc. Nguyen" w:date="2017-08-29T13:07:00Z"/>
                <w:sz w:val="16"/>
                <w:szCs w:val="16"/>
              </w:rPr>
            </w:pPr>
            <w:del w:id="10456" w:author="Huy Duc. Nguyen" w:date="2017-08-29T13:07:00Z">
              <w:r w:rsidDel="00A81686">
                <w:rPr>
                  <w:rFonts w:hint="eastAsia"/>
                  <w:sz w:val="16"/>
                  <w:szCs w:val="16"/>
                </w:rPr>
                <w:delText>44.1</w:delText>
              </w:r>
              <w:bookmarkStart w:id="10457" w:name="_Toc491776054"/>
              <w:bookmarkEnd w:id="10457"/>
            </w:del>
          </w:p>
        </w:tc>
        <w:tc>
          <w:tcPr>
            <w:tcW w:w="1062" w:type="dxa"/>
            <w:tcBorders>
              <w:top w:val="single" w:sz="12" w:space="0" w:color="auto"/>
            </w:tcBorders>
            <w:vAlign w:val="center"/>
          </w:tcPr>
          <w:p w:rsidR="007A3861" w:rsidRPr="00C844A0" w:rsidDel="00A81686" w:rsidRDefault="007A3861">
            <w:pPr>
              <w:pStyle w:val="Default"/>
              <w:jc w:val="right"/>
              <w:rPr>
                <w:del w:id="10458" w:author="Huy Duc. Nguyen" w:date="2017-08-29T13:07:00Z"/>
                <w:sz w:val="16"/>
                <w:szCs w:val="16"/>
              </w:rPr>
            </w:pPr>
            <w:del w:id="10459" w:author="Huy Duc. Nguyen" w:date="2017-08-29T13:07:00Z">
              <w:r w:rsidDel="00A81686">
                <w:rPr>
                  <w:rFonts w:hint="eastAsia"/>
                  <w:sz w:val="16"/>
                  <w:szCs w:val="16"/>
                </w:rPr>
                <w:delText>132</w:delText>
              </w:r>
              <w:bookmarkStart w:id="10460" w:name="_Toc491776055"/>
              <w:bookmarkEnd w:id="10460"/>
            </w:del>
          </w:p>
        </w:tc>
        <w:tc>
          <w:tcPr>
            <w:tcW w:w="1062" w:type="dxa"/>
            <w:tcBorders>
              <w:top w:val="single" w:sz="12" w:space="0" w:color="auto"/>
            </w:tcBorders>
            <w:vAlign w:val="center"/>
          </w:tcPr>
          <w:p w:rsidR="007A3861" w:rsidRPr="00C844A0" w:rsidDel="00A81686" w:rsidRDefault="007A3861" w:rsidP="00F950E6">
            <w:pPr>
              <w:pStyle w:val="Default"/>
              <w:jc w:val="center"/>
              <w:rPr>
                <w:del w:id="10461" w:author="Huy Duc. Nguyen" w:date="2017-08-29T13:07:00Z"/>
                <w:sz w:val="16"/>
                <w:szCs w:val="16"/>
              </w:rPr>
            </w:pPr>
            <w:del w:id="10462" w:author="Huy Duc. Nguyen" w:date="2017-08-29T13:07:00Z">
              <w:r w:rsidDel="00A81686">
                <w:rPr>
                  <w:rFonts w:hint="eastAsia"/>
                  <w:sz w:val="16"/>
                  <w:szCs w:val="16"/>
                </w:rPr>
                <w:delText>AAC</w:delText>
              </w:r>
              <w:bookmarkStart w:id="10463" w:name="_Toc491776056"/>
              <w:bookmarkEnd w:id="10463"/>
            </w:del>
          </w:p>
        </w:tc>
        <w:bookmarkStart w:id="10464" w:name="_Toc491776057"/>
        <w:bookmarkEnd w:id="10464"/>
      </w:tr>
    </w:tbl>
    <w:p w:rsidR="007A3861" w:rsidRPr="001A01D9" w:rsidDel="00A81686" w:rsidRDefault="007A3861" w:rsidP="007A3861">
      <w:pPr>
        <w:pStyle w:val="CETextBody"/>
        <w:ind w:left="502"/>
        <w:rPr>
          <w:del w:id="10465" w:author="Huy Duc. Nguyen" w:date="2017-08-29T13:07:00Z"/>
          <w:lang w:val="en-US" w:eastAsia="ja-JP"/>
        </w:rPr>
      </w:pPr>
      <w:bookmarkStart w:id="10466" w:name="_Toc491776058"/>
      <w:bookmarkEnd w:id="10466"/>
    </w:p>
    <w:p w:rsidR="007A3861" w:rsidDel="00A81686" w:rsidRDefault="007A3861" w:rsidP="007A3861">
      <w:pPr>
        <w:pStyle w:val="CETextBody"/>
        <w:numPr>
          <w:ilvl w:val="0"/>
          <w:numId w:val="125"/>
        </w:numPr>
        <w:rPr>
          <w:del w:id="10467" w:author="Huy Duc. Nguyen" w:date="2017-08-29T13:07:00Z"/>
          <w:lang w:val="en-US" w:eastAsia="ja-JP"/>
        </w:rPr>
      </w:pPr>
      <w:del w:id="10468" w:author="Huy Duc. Nguyen" w:date="2017-08-29T13:07:00Z">
        <w:r w:rsidRPr="00943D14" w:rsidDel="00A81686">
          <w:rPr>
            <w:lang w:val="en-US" w:eastAsia="ja-JP"/>
          </w:rPr>
          <w:delText xml:space="preserve">Check by </w:delText>
        </w:r>
        <w:r w:rsidRPr="002A3F6C" w:rsidDel="00A81686">
          <w:rPr>
            <w:lang w:val="en-US" w:eastAsia="ja-JP"/>
          </w:rPr>
          <w:delText>listening</w:delText>
        </w:r>
        <w:r w:rsidRPr="00943D14" w:rsidDel="00A81686">
          <w:rPr>
            <w:lang w:val="en-US" w:eastAsia="ja-JP"/>
          </w:rPr>
          <w:delText>.</w:delText>
        </w:r>
        <w:bookmarkStart w:id="10469" w:name="_Toc491776059"/>
        <w:bookmarkEnd w:id="10469"/>
      </w:del>
    </w:p>
    <w:p w:rsidR="0083705D" w:rsidRPr="002A3F6C" w:rsidDel="00A81686" w:rsidRDefault="0083705D" w:rsidP="00F950E6">
      <w:pPr>
        <w:pStyle w:val="CETextBody"/>
        <w:ind w:left="562"/>
        <w:rPr>
          <w:del w:id="10470" w:author="Huy Duc. Nguyen" w:date="2017-08-29T13:07:00Z"/>
          <w:lang w:val="en-US" w:eastAsia="ja-JP"/>
        </w:rPr>
      </w:pPr>
      <w:bookmarkStart w:id="10471" w:name="_Toc491776060"/>
      <w:bookmarkEnd w:id="10471"/>
    </w:p>
    <w:p w:rsidR="007A05F9" w:rsidDel="00A81686" w:rsidRDefault="00304581" w:rsidP="00D47247">
      <w:pPr>
        <w:pStyle w:val="CETextBody"/>
        <w:numPr>
          <w:ilvl w:val="0"/>
          <w:numId w:val="37"/>
        </w:numPr>
        <w:ind w:hanging="782"/>
        <w:rPr>
          <w:del w:id="10472" w:author="Huy Duc. Nguyen" w:date="2017-08-29T13:07:00Z"/>
          <w:lang w:val="en-US" w:eastAsia="ja-JP"/>
        </w:rPr>
      </w:pPr>
      <w:del w:id="10473" w:author="Huy Duc. Nguyen" w:date="2017-08-29T13:07:00Z">
        <w:r w:rsidDel="00A81686">
          <w:rPr>
            <w:rFonts w:hint="eastAsia"/>
            <w:lang w:val="en-US" w:eastAsia="ja-JP"/>
          </w:rPr>
          <w:delText>How to measure</w:delText>
        </w:r>
        <w:bookmarkStart w:id="10474" w:name="_Toc491776061"/>
        <w:bookmarkEnd w:id="10474"/>
      </w:del>
    </w:p>
    <w:p w:rsidR="00764909" w:rsidRPr="00701E86" w:rsidDel="00A81686" w:rsidRDefault="00764909" w:rsidP="00764909">
      <w:pPr>
        <w:pStyle w:val="CETextBody"/>
        <w:numPr>
          <w:ilvl w:val="0"/>
          <w:numId w:val="311"/>
        </w:numPr>
        <w:rPr>
          <w:del w:id="10475" w:author="Huy Duc. Nguyen" w:date="2017-08-29T13:07:00Z"/>
          <w:lang w:val="en-US" w:eastAsia="ja-JP"/>
        </w:rPr>
      </w:pPr>
      <w:del w:id="10476" w:author="Huy Duc. Nguyen" w:date="2017-08-29T13:07:00Z">
        <w:r w:rsidDel="00A81686">
          <w:rPr>
            <w:rFonts w:hint="eastAsia"/>
            <w:lang w:val="en-US" w:eastAsia="ja-JP"/>
          </w:rPr>
          <w:delText xml:space="preserve">Measurement </w:delText>
        </w:r>
        <w:r w:rsidDel="00A81686">
          <w:rPr>
            <w:lang w:val="en-US" w:eastAsia="ja-JP"/>
          </w:rPr>
          <w:delText>method refers</w:delText>
        </w:r>
        <w:r w:rsidDel="00A81686">
          <w:rPr>
            <w:rFonts w:hint="eastAsia"/>
            <w:lang w:val="en-US" w:eastAsia="ja-JP"/>
          </w:rPr>
          <w:delText xml:space="preserve"> to 5.7.1.</w:delText>
        </w:r>
        <w:bookmarkStart w:id="10477" w:name="_Toc491776062"/>
        <w:bookmarkEnd w:id="10477"/>
      </w:del>
    </w:p>
    <w:p w:rsidR="0083705D" w:rsidRPr="00E83D4B" w:rsidDel="00A81686" w:rsidRDefault="0083705D" w:rsidP="00F950E6">
      <w:pPr>
        <w:pStyle w:val="CETextBody"/>
        <w:ind w:left="782"/>
        <w:rPr>
          <w:del w:id="10478" w:author="Huy Duc. Nguyen" w:date="2017-08-29T13:07:00Z"/>
          <w:lang w:val="en-US" w:eastAsia="ja-JP"/>
        </w:rPr>
      </w:pPr>
      <w:bookmarkStart w:id="10479" w:name="_Toc491776063"/>
      <w:bookmarkEnd w:id="10479"/>
    </w:p>
    <w:p w:rsidR="007A05F9" w:rsidRPr="00702283" w:rsidDel="00A81686" w:rsidRDefault="007A05F9" w:rsidP="00D47247">
      <w:pPr>
        <w:pStyle w:val="CETextBody"/>
        <w:numPr>
          <w:ilvl w:val="0"/>
          <w:numId w:val="37"/>
        </w:numPr>
        <w:ind w:left="426" w:hanging="426"/>
        <w:rPr>
          <w:del w:id="10480" w:author="Huy Duc. Nguyen" w:date="2017-08-29T13:07:00Z"/>
          <w:b/>
          <w:lang w:val="en-US" w:eastAsia="ja-JP"/>
        </w:rPr>
      </w:pPr>
      <w:del w:id="10481" w:author="Huy Duc. Nguyen" w:date="2017-08-29T13:07:00Z">
        <w:r w:rsidDel="00A81686">
          <w:rPr>
            <w:rFonts w:hint="eastAsia"/>
            <w:lang w:val="en-US" w:eastAsia="ja-JP"/>
          </w:rPr>
          <w:delText>Result</w:delText>
        </w:r>
        <w:bookmarkStart w:id="10482" w:name="_Toc491776064"/>
        <w:bookmarkEnd w:id="10482"/>
      </w:del>
    </w:p>
    <w:p w:rsidR="007A05F9" w:rsidRPr="00997E4E" w:rsidDel="00A81686" w:rsidRDefault="007A05F9" w:rsidP="0027486D">
      <w:pPr>
        <w:pStyle w:val="CETextBody"/>
        <w:ind w:firstLineChars="100" w:firstLine="220"/>
        <w:rPr>
          <w:del w:id="10483" w:author="Huy Duc. Nguyen" w:date="2017-08-29T13:07:00Z"/>
          <w:lang w:val="en-US" w:eastAsia="ja-JP"/>
        </w:rPr>
      </w:pPr>
      <w:del w:id="10484" w:author="Huy Duc. Nguyen" w:date="2017-08-29T13:07:00Z">
        <w:r w:rsidRPr="00997E4E" w:rsidDel="00A81686">
          <w:rPr>
            <w:lang w:val="en-US" w:eastAsia="ja-JP"/>
          </w:rPr>
          <w:delText xml:space="preserve"> </w:delText>
        </w:r>
        <w:r w:rsidR="00F33CFF" w:rsidRPr="00997E4E" w:rsidDel="00A81686">
          <w:rPr>
            <w:lang w:val="en-US" w:eastAsia="ja-JP"/>
          </w:rPr>
          <w:delText xml:space="preserve">Sound skipping </w:delText>
        </w:r>
        <w:r w:rsidR="00764909" w:rsidDel="00A81686">
          <w:rPr>
            <w:lang w:val="en-US" w:eastAsia="ja-JP"/>
          </w:rPr>
          <w:delText xml:space="preserve">doesn’t </w:delText>
        </w:r>
        <w:r w:rsidR="00F33CFF" w:rsidRPr="00997E4E" w:rsidDel="00A81686">
          <w:rPr>
            <w:lang w:val="en-US" w:eastAsia="ja-JP"/>
          </w:rPr>
          <w:delText xml:space="preserve">occurs on </w:delText>
        </w:r>
        <w:r w:rsidR="00F33CFF" w:rsidRPr="000E2A9D" w:rsidDel="00A81686">
          <w:rPr>
            <w:lang w:val="en-US" w:eastAsia="ja-JP"/>
          </w:rPr>
          <w:delText>virtualization</w:delText>
        </w:r>
        <w:r w:rsidR="00F33CFF" w:rsidRPr="000E2A9D" w:rsidDel="00A81686">
          <w:rPr>
            <w:rFonts w:hint="eastAsia"/>
            <w:lang w:val="en-US" w:eastAsia="ja-JP"/>
          </w:rPr>
          <w:delText xml:space="preserve"> </w:delText>
        </w:r>
        <w:r w:rsidR="00F33CFF" w:rsidDel="00A81686">
          <w:rPr>
            <w:rFonts w:hint="eastAsia"/>
            <w:lang w:val="en-US" w:eastAsia="ja-JP"/>
          </w:rPr>
          <w:delText>PoC.</w:delText>
        </w:r>
        <w:bookmarkStart w:id="10485" w:name="_Toc491776065"/>
        <w:bookmarkEnd w:id="10485"/>
      </w:del>
    </w:p>
    <w:p w:rsidR="00066B94" w:rsidDel="00A81686" w:rsidRDefault="00066B94" w:rsidP="0027486D">
      <w:pPr>
        <w:pStyle w:val="CETextBody"/>
        <w:ind w:firstLineChars="50" w:firstLine="110"/>
        <w:rPr>
          <w:del w:id="10486" w:author="Huy Duc. Nguyen" w:date="2017-08-29T13:07:00Z"/>
          <w:b/>
          <w:lang w:val="en-US" w:eastAsia="ja-JP"/>
        </w:rPr>
      </w:pPr>
      <w:bookmarkStart w:id="10487" w:name="_Toc491776066"/>
      <w:bookmarkEnd w:id="10487"/>
    </w:p>
    <w:p w:rsidR="007A05F9" w:rsidRPr="00827062" w:rsidDel="00A81686" w:rsidRDefault="007A05F9" w:rsidP="00D47247">
      <w:pPr>
        <w:pStyle w:val="CETextBody"/>
        <w:numPr>
          <w:ilvl w:val="0"/>
          <w:numId w:val="37"/>
        </w:numPr>
        <w:ind w:hanging="782"/>
        <w:rPr>
          <w:del w:id="10488" w:author="Huy Duc. Nguyen" w:date="2017-08-29T13:07:00Z"/>
          <w:lang w:val="en-US" w:eastAsia="ja-JP"/>
        </w:rPr>
      </w:pPr>
      <w:del w:id="1048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490" w:name="_Toc491776067"/>
        <w:bookmarkEnd w:id="10490"/>
      </w:del>
    </w:p>
    <w:p w:rsidR="00511F12" w:rsidRPr="00723F7E" w:rsidDel="00A81686" w:rsidRDefault="00764909" w:rsidP="007A05F9">
      <w:pPr>
        <w:pStyle w:val="CETextBody"/>
        <w:rPr>
          <w:del w:id="10491" w:author="Huy Duc. Nguyen" w:date="2017-08-29T13:07:00Z"/>
          <w:lang w:val="en-US" w:eastAsia="ja-JP"/>
        </w:rPr>
      </w:pPr>
      <w:del w:id="10492" w:author="Huy Duc. Nguyen" w:date="2017-08-29T13:07:00Z">
        <w:r w:rsidDel="00A81686">
          <w:rPr>
            <w:rFonts w:hint="eastAsia"/>
            <w:lang w:val="en-US" w:eastAsia="ja-JP"/>
          </w:rPr>
          <w:delText xml:space="preserve">    </w:delText>
        </w:r>
        <w:r w:rsidRPr="003F0AC8" w:rsidDel="00A81686">
          <w:rPr>
            <w:lang w:val="en-US" w:eastAsia="ja-JP"/>
          </w:rPr>
          <w:delText>This result is expected.</w:delText>
        </w:r>
        <w:bookmarkStart w:id="10493" w:name="_Toc491776068"/>
        <w:bookmarkEnd w:id="10493"/>
      </w:del>
    </w:p>
    <w:p w:rsidR="001A01D9" w:rsidDel="00A81686" w:rsidRDefault="001A01D9">
      <w:pPr>
        <w:rPr>
          <w:del w:id="10494" w:author="Huy Duc. Nguyen" w:date="2017-08-29T13:07:00Z"/>
          <w:sz w:val="22"/>
          <w:lang w:val="en-US" w:eastAsia="ja-JP"/>
        </w:rPr>
      </w:pPr>
      <w:del w:id="10495" w:author="Huy Duc. Nguyen" w:date="2017-08-29T13:07:00Z">
        <w:r w:rsidDel="00A81686">
          <w:rPr>
            <w:lang w:val="en-US" w:eastAsia="ja-JP"/>
          </w:rPr>
          <w:br w:type="page"/>
        </w:r>
      </w:del>
    </w:p>
    <w:p w:rsidR="00883B6E" w:rsidRPr="007C2E44" w:rsidDel="00A81686" w:rsidRDefault="00883B6E" w:rsidP="006C109A">
      <w:pPr>
        <w:pStyle w:val="Heading3"/>
        <w:rPr>
          <w:del w:id="10496" w:author="Huy Duc. Nguyen" w:date="2017-08-29T13:07:00Z"/>
        </w:rPr>
      </w:pPr>
      <w:bookmarkStart w:id="10497" w:name="_Toc473130073"/>
      <w:bookmarkStart w:id="10498" w:name="_Toc473203054"/>
      <w:bookmarkStart w:id="10499" w:name="_Toc473209512"/>
      <w:bookmarkStart w:id="10500" w:name="_Toc473225249"/>
      <w:bookmarkStart w:id="10501" w:name="_Toc473239180"/>
      <w:bookmarkStart w:id="10502" w:name="_Toc473271142"/>
      <w:bookmarkStart w:id="10503" w:name="_Toc473271983"/>
      <w:bookmarkStart w:id="10504" w:name="_Toc473272656"/>
      <w:bookmarkStart w:id="10505" w:name="_Toc473273280"/>
      <w:bookmarkEnd w:id="10497"/>
      <w:bookmarkEnd w:id="10498"/>
      <w:bookmarkEnd w:id="10499"/>
      <w:bookmarkEnd w:id="10500"/>
      <w:bookmarkEnd w:id="10501"/>
      <w:bookmarkEnd w:id="10502"/>
      <w:bookmarkEnd w:id="10503"/>
      <w:bookmarkEnd w:id="10504"/>
      <w:bookmarkEnd w:id="10505"/>
      <w:del w:id="10506" w:author="Huy Duc. Nguyen" w:date="2017-08-29T13:07:00Z">
        <w:r w:rsidRPr="007C2E44" w:rsidDel="00A81686">
          <w:delText>H.264 decoder/encoder latency</w:delText>
        </w:r>
        <w:bookmarkStart w:id="10507" w:name="_Toc491776069"/>
        <w:bookmarkEnd w:id="10507"/>
      </w:del>
    </w:p>
    <w:p w:rsidR="007A05F9" w:rsidDel="00A81686" w:rsidRDefault="007A05F9" w:rsidP="00D47247">
      <w:pPr>
        <w:pStyle w:val="CETextBody"/>
        <w:numPr>
          <w:ilvl w:val="0"/>
          <w:numId w:val="38"/>
        </w:numPr>
        <w:ind w:hanging="782"/>
        <w:rPr>
          <w:del w:id="10508" w:author="Huy Duc. Nguyen" w:date="2017-08-29T13:07:00Z"/>
          <w:lang w:val="en-US" w:eastAsia="ja-JP"/>
        </w:rPr>
      </w:pPr>
      <w:del w:id="10509" w:author="Huy Duc. Nguyen" w:date="2017-08-29T13:07:00Z">
        <w:r w:rsidDel="00A81686">
          <w:rPr>
            <w:rFonts w:hint="eastAsia"/>
            <w:lang w:val="en-US" w:eastAsia="ja-JP"/>
          </w:rPr>
          <w:delText>Description</w:delText>
        </w:r>
        <w:bookmarkStart w:id="10510" w:name="_Toc491776070"/>
        <w:bookmarkEnd w:id="10510"/>
      </w:del>
    </w:p>
    <w:p w:rsidR="007A05F9" w:rsidDel="00A81686" w:rsidRDefault="0048647F" w:rsidP="00943D14">
      <w:pPr>
        <w:pStyle w:val="CETextBody"/>
        <w:ind w:leftChars="91" w:left="280" w:hangingChars="28" w:hanging="62"/>
        <w:rPr>
          <w:ins w:id="10511" w:author="Kazuhiro Takagi" w:date="2017-03-13T21:05:00Z"/>
          <w:del w:id="10512" w:author="Huy Duc. Nguyen" w:date="2017-08-29T13:07:00Z"/>
          <w:lang w:val="en-US" w:eastAsia="ja-JP"/>
        </w:rPr>
      </w:pPr>
      <w:del w:id="10513" w:author="Huy Duc. Nguyen" w:date="2017-08-29T13:07:00Z">
        <w:r w:rsidDel="00A81686">
          <w:rPr>
            <w:lang w:val="en-US" w:eastAsia="ja-JP"/>
          </w:rPr>
          <w:delText xml:space="preserve">Measures </w:delText>
        </w:r>
        <w:r w:rsidR="00045868" w:rsidRPr="00045868" w:rsidDel="00A81686">
          <w:rPr>
            <w:lang w:val="en-US" w:eastAsia="ja-JP"/>
          </w:rPr>
          <w:delText>the performance (Frame per second) of H.264 Decoder outputs vide</w:delText>
        </w:r>
        <w:r w:rsidR="00045868" w:rsidDel="00A81686">
          <w:rPr>
            <w:rFonts w:hint="eastAsia"/>
            <w:lang w:val="en-US" w:eastAsia="ja-JP"/>
          </w:rPr>
          <w:delText xml:space="preserve"> </w:delText>
        </w:r>
        <w:r w:rsidR="00045868" w:rsidRPr="00045868" w:rsidDel="00A81686">
          <w:rPr>
            <w:lang w:val="en-US" w:eastAsia="ja-JP"/>
          </w:rPr>
          <w:delText>o</w:delText>
        </w:r>
        <w:r w:rsidR="002609CE" w:rsidDel="00A81686">
          <w:rPr>
            <w:rFonts w:hint="eastAsia"/>
            <w:lang w:val="en-US" w:eastAsia="ja-JP"/>
          </w:rPr>
          <w:delText>f</w:delText>
        </w:r>
        <w:r w:rsidR="00045868" w:rsidDel="00A81686">
          <w:rPr>
            <w:rFonts w:hint="eastAsia"/>
            <w:lang w:val="en-US" w:eastAsia="ja-JP"/>
          </w:rPr>
          <w:delText xml:space="preserve"> </w:delText>
        </w:r>
        <w:r w:rsidR="002609CE" w:rsidRPr="002609CE" w:rsidDel="00A81686">
          <w:rPr>
            <w:lang w:val="en-US" w:eastAsia="ja-JP"/>
          </w:rPr>
          <w:delText>Center Information</w:delText>
        </w:r>
        <w:r w:rsidR="002609CE" w:rsidDel="00A81686">
          <w:rPr>
            <w:rFonts w:hint="eastAsia"/>
            <w:lang w:val="en-US" w:eastAsia="ja-JP"/>
          </w:rPr>
          <w:delText xml:space="preserve"> on</w:delText>
        </w:r>
        <w:r w:rsidR="00726BFF" w:rsidDel="00A81686">
          <w:rPr>
            <w:rFonts w:hint="eastAsia"/>
            <w:lang w:val="en-US" w:eastAsia="ja-JP"/>
          </w:rPr>
          <w:delText xml:space="preserve">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726BFF" w:rsidDel="00A81686">
          <w:rPr>
            <w:rFonts w:hint="eastAsia"/>
            <w:lang w:val="en-US" w:eastAsia="ja-JP"/>
          </w:rPr>
          <w:delText>PoC</w:delText>
        </w:r>
        <w:r w:rsidR="002609CE" w:rsidRPr="002609CE" w:rsidDel="00A81686">
          <w:rPr>
            <w:lang w:val="en-US" w:eastAsia="ja-JP"/>
          </w:rPr>
          <w:delText>.</w:delText>
        </w:r>
        <w:r w:rsidR="00045868" w:rsidDel="00A81686">
          <w:rPr>
            <w:rFonts w:hint="eastAsia"/>
            <w:lang w:val="en-US" w:eastAsia="ja-JP"/>
          </w:rPr>
          <w:delText xml:space="preserve"> </w:delText>
        </w:r>
        <w:r w:rsidR="00045868" w:rsidRPr="00045868" w:rsidDel="00A81686">
          <w:rPr>
            <w:lang w:val="en-US" w:eastAsia="ja-JP"/>
          </w:rPr>
          <w:delText>The requirement of the decoder is to prepare the frame within th</w:delText>
        </w:r>
        <w:r w:rsidR="00045868" w:rsidDel="00A81686">
          <w:rPr>
            <w:lang w:val="en-US" w:eastAsia="ja-JP"/>
          </w:rPr>
          <w:delText>e specified time (30fps</w:delText>
        </w:r>
      </w:del>
      <w:ins w:id="10514" w:author="Kazuhiro Takagi" w:date="2017-03-08T20:09:00Z">
        <w:del w:id="10515" w:author="Huy Duc. Nguyen" w:date="2017-08-29T13:07:00Z">
          <w:r w:rsidR="00D04F84" w:rsidDel="00A81686">
            <w:rPr>
              <w:lang w:val="en-US" w:eastAsia="ja-JP"/>
            </w:rPr>
            <w:delText>24fps</w:delText>
          </w:r>
        </w:del>
      </w:ins>
      <w:del w:id="10516" w:author="Huy Duc. Nguyen" w:date="2017-08-29T13:07:00Z">
        <w:r w:rsidR="00045868" w:rsidDel="00A81686">
          <w:rPr>
            <w:lang w:val="en-US" w:eastAsia="ja-JP"/>
          </w:rPr>
          <w:delText>,</w:delText>
        </w:r>
        <w:r w:rsidR="00AA7790" w:rsidDel="00A81686">
          <w:rPr>
            <w:rFonts w:hint="eastAsia"/>
            <w:lang w:val="en-US" w:eastAsia="ja-JP"/>
          </w:rPr>
          <w:delText xml:space="preserve"> </w:delText>
        </w:r>
        <w:r w:rsidR="00045868" w:rsidDel="00A81686">
          <w:rPr>
            <w:lang w:val="en-US" w:eastAsia="ja-JP"/>
          </w:rPr>
          <w:delText>60fps).</w:delText>
        </w:r>
        <w:r w:rsidR="007E0C6B" w:rsidDel="00A81686">
          <w:rPr>
            <w:lang w:val="en-US" w:eastAsia="ja-JP"/>
          </w:rPr>
          <w:delText xml:space="preserve"> </w:delText>
        </w:r>
        <w:r w:rsidR="00045868" w:rsidRPr="00045868" w:rsidDel="00A81686">
          <w:rPr>
            <w:lang w:val="en-US" w:eastAsia="ja-JP"/>
          </w:rPr>
          <w:delText>Therefore, measure the frame rate of the output.</w:delText>
        </w:r>
      </w:del>
      <w:bookmarkStart w:id="10517" w:name="_Toc491776071"/>
      <w:bookmarkEnd w:id="10517"/>
    </w:p>
    <w:p w:rsidR="00654A3D" w:rsidDel="00A81686" w:rsidRDefault="00654A3D" w:rsidP="00943D14">
      <w:pPr>
        <w:pStyle w:val="CETextBody"/>
        <w:ind w:leftChars="91" w:left="280" w:hangingChars="28" w:hanging="62"/>
        <w:rPr>
          <w:del w:id="10518" w:author="Huy Duc. Nguyen" w:date="2017-08-29T13:07:00Z"/>
          <w:lang w:val="en-US" w:eastAsia="ja-JP"/>
        </w:rPr>
      </w:pPr>
      <w:ins w:id="10519" w:author="Kazuhiro Takagi" w:date="2017-03-13T21:07:00Z">
        <w:del w:id="10520" w:author="Huy Duc. Nguyen" w:date="2017-08-29T13:07:00Z">
          <w:r w:rsidDel="00A81686">
            <w:rPr>
              <w:rFonts w:hint="eastAsia"/>
              <w:lang w:val="en-US" w:eastAsia="ja-JP"/>
            </w:rPr>
            <w:delText xml:space="preserve">We have </w:delText>
          </w:r>
          <w:r w:rsidDel="00A81686">
            <w:rPr>
              <w:lang w:val="en-US" w:eastAsia="ja-JP"/>
            </w:rPr>
            <w:delText>evaluated</w:delText>
          </w:r>
          <w:r w:rsidDel="00A81686">
            <w:rPr>
              <w:rFonts w:hint="eastAsia"/>
              <w:lang w:val="en-US" w:eastAsia="ja-JP"/>
            </w:rPr>
            <w:delText xml:space="preserve"> </w:delText>
          </w:r>
          <w:r w:rsidDel="00A81686">
            <w:rPr>
              <w:lang w:val="en-US" w:eastAsia="ja-JP"/>
            </w:rPr>
            <w:delText>decoder only.</w:delText>
          </w:r>
          <w:r w:rsidR="00BA017F" w:rsidDel="00A81686">
            <w:rPr>
              <w:lang w:val="en-US" w:eastAsia="ja-JP"/>
            </w:rPr>
            <w:delText xml:space="preserve"> </w:delText>
          </w:r>
          <w:r w:rsidDel="00A81686">
            <w:rPr>
              <w:lang w:val="en-US" w:eastAsia="ja-JP"/>
            </w:rPr>
            <w:delText>T</w:delText>
          </w:r>
        </w:del>
      </w:ins>
      <w:ins w:id="10521" w:author="Kazuhiro Takagi" w:date="2017-03-13T21:05:00Z">
        <w:del w:id="10522" w:author="Huy Duc. Nguyen" w:date="2017-08-29T13:07:00Z">
          <w:r w:rsidDel="00A81686">
            <w:rPr>
              <w:lang w:val="en-US" w:eastAsia="ja-JP"/>
            </w:rPr>
            <w:delText xml:space="preserve">he encoder </w:delText>
          </w:r>
        </w:del>
      </w:ins>
      <w:ins w:id="10523" w:author="Kazuhiro Takagi" w:date="2017-03-13T21:06:00Z">
        <w:del w:id="10524" w:author="Huy Duc. Nguyen" w:date="2017-08-29T13:07:00Z">
          <w:r w:rsidDel="00A81686">
            <w:rPr>
              <w:lang w:val="en-US" w:eastAsia="ja-JP"/>
            </w:rPr>
            <w:delText>is</w:delText>
          </w:r>
        </w:del>
      </w:ins>
      <w:ins w:id="10525" w:author="Kazuhiro Takagi" w:date="2017-03-13T21:05:00Z">
        <w:del w:id="10526" w:author="Huy Duc. Nguyen" w:date="2017-08-29T13:07:00Z">
          <w:r w:rsidDel="00A81686">
            <w:rPr>
              <w:lang w:val="en-US" w:eastAsia="ja-JP"/>
            </w:rPr>
            <w:delText xml:space="preserve"> not supported</w:delText>
          </w:r>
        </w:del>
      </w:ins>
      <w:ins w:id="10527" w:author="Kazuhiro Takagi" w:date="2017-03-13T21:06:00Z">
        <w:del w:id="10528" w:author="Huy Duc. Nguyen" w:date="2017-08-29T13:07:00Z">
          <w:r w:rsidDel="00A81686">
            <w:rPr>
              <w:lang w:val="en-US" w:eastAsia="ja-JP"/>
            </w:rPr>
            <w:delText xml:space="preserve"> on this virtualization environment (Yocto 2.7.0).</w:delText>
          </w:r>
        </w:del>
      </w:ins>
      <w:ins w:id="10529" w:author="Kazuhiro Takagi" w:date="2017-03-13T21:05:00Z">
        <w:del w:id="10530" w:author="Huy Duc. Nguyen" w:date="2017-08-29T13:07:00Z">
          <w:r w:rsidDel="00A81686">
            <w:rPr>
              <w:lang w:val="en-US" w:eastAsia="ja-JP"/>
            </w:rPr>
            <w:delText xml:space="preserve"> </w:delText>
          </w:r>
        </w:del>
      </w:ins>
      <w:bookmarkStart w:id="10531" w:name="_Toc491776072"/>
      <w:bookmarkEnd w:id="10531"/>
    </w:p>
    <w:p w:rsidR="00AA357B" w:rsidRPr="00AA7790" w:rsidDel="00A81686" w:rsidRDefault="00AA357B" w:rsidP="00AA357B">
      <w:pPr>
        <w:pStyle w:val="CETextBody"/>
        <w:rPr>
          <w:del w:id="10532" w:author="Huy Duc. Nguyen" w:date="2017-08-29T13:07:00Z"/>
          <w:lang w:val="en-US" w:eastAsia="ja-JP"/>
        </w:rPr>
      </w:pPr>
      <w:bookmarkStart w:id="10533" w:name="_Toc491776073"/>
      <w:bookmarkEnd w:id="10533"/>
    </w:p>
    <w:p w:rsidR="00AA357B" w:rsidRPr="00613E0B" w:rsidDel="00A81686" w:rsidRDefault="00AA357B" w:rsidP="00AA357B">
      <w:pPr>
        <w:pStyle w:val="CETextBody"/>
        <w:numPr>
          <w:ilvl w:val="0"/>
          <w:numId w:val="38"/>
        </w:numPr>
        <w:ind w:hanging="782"/>
        <w:rPr>
          <w:del w:id="10534" w:author="Huy Duc. Nguyen" w:date="2017-08-29T13:07:00Z"/>
          <w:lang w:val="en-US" w:eastAsia="ja-JP"/>
        </w:rPr>
      </w:pPr>
      <w:del w:id="10535" w:author="Huy Duc. Nguyen" w:date="2017-08-29T13:07:00Z">
        <w:r w:rsidRPr="00613E0B" w:rsidDel="00A81686">
          <w:rPr>
            <w:lang w:val="en-US" w:eastAsia="ja-JP"/>
          </w:rPr>
          <w:delText>Precondition</w:delText>
        </w:r>
        <w:bookmarkStart w:id="10536" w:name="_Toc491776074"/>
        <w:bookmarkEnd w:id="10536"/>
      </w:del>
    </w:p>
    <w:p w:rsidR="00AD799A" w:rsidRPr="000A3144" w:rsidDel="00A81686" w:rsidRDefault="00AD799A" w:rsidP="00AD799A">
      <w:pPr>
        <w:pStyle w:val="CETextBody"/>
        <w:numPr>
          <w:ilvl w:val="0"/>
          <w:numId w:val="125"/>
        </w:numPr>
        <w:rPr>
          <w:del w:id="10537" w:author="Huy Duc. Nguyen" w:date="2017-08-29T13:07:00Z"/>
          <w:lang w:val="en-US" w:eastAsia="ja-JP"/>
        </w:rPr>
      </w:pPr>
      <w:del w:id="10538" w:author="Huy Duc. Nguyen" w:date="2017-08-29T13:07:00Z">
        <w:r w:rsidDel="00A81686">
          <w:rPr>
            <w:rFonts w:hint="eastAsia"/>
            <w:lang w:val="en-US" w:eastAsia="ja-JP"/>
          </w:rPr>
          <w:delText xml:space="preserve">Measure on </w:delText>
        </w:r>
        <w:r w:rsidRPr="00943D14" w:rsidDel="00A81686">
          <w:rPr>
            <w:lang w:val="en-US" w:eastAsia="ja-JP"/>
          </w:rPr>
          <w:delText>virtualization PoC</w:delText>
        </w:r>
        <w:r w:rsidRPr="000174C5" w:rsidDel="00A81686">
          <w:rPr>
            <w:lang w:val="en-US" w:eastAsia="ja-JP"/>
          </w:rPr>
          <w:delText xml:space="preserve"> (</w:delText>
        </w:r>
        <w:r w:rsidDel="00A81686">
          <w:rPr>
            <w:rFonts w:hint="eastAsia"/>
            <w:lang w:val="en-US" w:eastAsia="ja-JP"/>
          </w:rPr>
          <w:delText>Type</w:delText>
        </w:r>
        <w:r w:rsidR="00BB33DA" w:rsidDel="00A81686">
          <w:rPr>
            <w:rFonts w:hint="eastAsia"/>
            <w:lang w:val="en-US" w:eastAsia="ja-JP"/>
          </w:rPr>
          <w:delText>1</w:delText>
        </w:r>
        <w:r w:rsidRPr="000A3144" w:rsidDel="00A81686">
          <w:rPr>
            <w:rFonts w:hint="eastAsia"/>
            <w:lang w:val="en-US" w:eastAsia="ja-JP"/>
          </w:rPr>
          <w:delText>)</w:delText>
        </w:r>
        <w:bookmarkStart w:id="10539" w:name="_Toc491776075"/>
        <w:bookmarkEnd w:id="10539"/>
      </w:del>
    </w:p>
    <w:p w:rsidR="007A3861" w:rsidDel="00A81686" w:rsidRDefault="007A3861" w:rsidP="007A3861">
      <w:pPr>
        <w:pStyle w:val="CETextBody"/>
        <w:numPr>
          <w:ilvl w:val="0"/>
          <w:numId w:val="125"/>
        </w:numPr>
        <w:rPr>
          <w:del w:id="10540" w:author="Huy Duc. Nguyen" w:date="2017-08-29T13:07:00Z"/>
          <w:lang w:val="en-US" w:eastAsia="ja-JP"/>
        </w:rPr>
      </w:pPr>
      <w:del w:id="10541" w:author="Huy Duc. Nguyen" w:date="2017-08-29T13:07:00Z">
        <w:r w:rsidRPr="000A3144" w:rsidDel="00A81686">
          <w:rPr>
            <w:rFonts w:hint="eastAsia"/>
            <w:lang w:val="en-US" w:eastAsia="ja-JP"/>
          </w:rPr>
          <w:delText>Incorporate a mechanism to measure the decode performance media player using the following files.</w:delText>
        </w:r>
        <w:bookmarkStart w:id="10542" w:name="_Toc491776076"/>
        <w:bookmarkEnd w:id="10542"/>
      </w:del>
    </w:p>
    <w:p w:rsidR="007A3861" w:rsidDel="00A81686" w:rsidRDefault="007A3861" w:rsidP="007A3861">
      <w:pPr>
        <w:pStyle w:val="CETextBody"/>
        <w:ind w:left="142"/>
        <w:rPr>
          <w:del w:id="10543" w:author="Huy Duc. Nguyen" w:date="2017-08-29T13:07:00Z"/>
          <w:lang w:val="en-US" w:eastAsia="ja-JP"/>
        </w:rPr>
      </w:pPr>
      <w:bookmarkStart w:id="10544" w:name="_Toc491776077"/>
      <w:bookmarkEnd w:id="10544"/>
    </w:p>
    <w:p w:rsidR="007A3861" w:rsidRPr="006E4480" w:rsidDel="00A81686" w:rsidRDefault="007A3861" w:rsidP="007A3861">
      <w:pPr>
        <w:pStyle w:val="Caption"/>
        <w:ind w:left="422"/>
        <w:rPr>
          <w:del w:id="10545" w:author="Huy Duc. Nguyen" w:date="2017-08-29T13:07:00Z"/>
          <w:lang w:eastAsia="ja-JP"/>
        </w:rPr>
      </w:pPr>
      <w:del w:id="10546"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0547" w:author="Kazuhiro Takagi" w:date="2017-03-21T15:02:00Z">
        <w:del w:id="10548" w:author="Huy Duc. Nguyen" w:date="2017-08-28T16:38:00Z">
          <w:r w:rsidR="00520A63" w:rsidDel="003B19D6">
            <w:rPr>
              <w:noProof/>
            </w:rPr>
            <w:delText>34</w:delText>
          </w:r>
        </w:del>
      </w:ins>
      <w:ins w:id="10549" w:author=" " w:date="2017-03-09T11:18:00Z">
        <w:del w:id="10550" w:author="Huy Duc. Nguyen" w:date="2017-08-28T16:38:00Z">
          <w:r w:rsidR="00442CC0" w:rsidDel="003B19D6">
            <w:rPr>
              <w:noProof/>
            </w:rPr>
            <w:delText>34</w:delText>
          </w:r>
        </w:del>
      </w:ins>
      <w:del w:id="10551" w:author="Huy Duc. Nguyen" w:date="2017-08-28T16:38:00Z">
        <w:r w:rsidR="00003FEB" w:rsidDel="003B19D6">
          <w:rPr>
            <w:noProof/>
          </w:rPr>
          <w:delText>41</w:delText>
        </w:r>
      </w:del>
      <w:del w:id="10552" w:author="Huy Duc. Nguyen" w:date="2017-08-29T13:07:00Z">
        <w:r w:rsidRPr="00BB3A0B" w:rsidDel="00A81686">
          <w:fldChar w:fldCharType="end"/>
        </w:r>
        <w:r w:rsidRPr="00BB3A0B" w:rsidDel="00A81686">
          <w:rPr>
            <w:rFonts w:hint="eastAsia"/>
            <w:lang w:eastAsia="ja-JP"/>
          </w:rPr>
          <w:delText>:</w:delText>
        </w:r>
        <w:r w:rsidRPr="001F386E" w:rsidDel="00A81686">
          <w:rPr>
            <w:rFonts w:hint="eastAsia"/>
            <w:lang w:eastAsia="ja-JP"/>
          </w:rPr>
          <w:delText xml:space="preserve"> </w:delText>
        </w:r>
        <w:r w:rsidRPr="004B4F6B" w:rsidDel="00A81686">
          <w:rPr>
            <w:lang w:eastAsia="ja-JP"/>
          </w:rPr>
          <w:delText>Lists of Video attributes</w:delText>
        </w:r>
        <w:bookmarkStart w:id="10553" w:name="_Toc491776078"/>
        <w:bookmarkEnd w:id="10553"/>
      </w:del>
    </w:p>
    <w:tbl>
      <w:tblPr>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6"/>
        <w:gridCol w:w="1061"/>
        <w:gridCol w:w="1062"/>
        <w:gridCol w:w="1062"/>
        <w:gridCol w:w="1062"/>
      </w:tblGrid>
      <w:tr w:rsidR="007A3861" w:rsidDel="00A81686" w:rsidTr="007A3861">
        <w:trPr>
          <w:trHeight w:val="75"/>
          <w:jc w:val="center"/>
          <w:del w:id="10554" w:author="Huy Duc. Nguyen" w:date="2017-08-29T13:07:00Z"/>
        </w:trPr>
        <w:tc>
          <w:tcPr>
            <w:tcW w:w="4406"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555" w:author="Huy Duc. Nguyen" w:date="2017-08-29T13:07:00Z"/>
                <w:b/>
                <w:bCs/>
                <w:sz w:val="18"/>
                <w:szCs w:val="18"/>
              </w:rPr>
            </w:pPr>
            <w:del w:id="10556" w:author="Huy Duc. Nguyen" w:date="2017-08-29T13:07:00Z">
              <w:r w:rsidDel="00A81686">
                <w:rPr>
                  <w:rFonts w:hint="eastAsia"/>
                  <w:b/>
                  <w:bCs/>
                  <w:sz w:val="18"/>
                  <w:szCs w:val="18"/>
                </w:rPr>
                <w:delText>File name</w:delText>
              </w:r>
              <w:bookmarkStart w:id="10557" w:name="_Toc491776079"/>
              <w:bookmarkEnd w:id="10557"/>
            </w:del>
          </w:p>
        </w:tc>
        <w:tc>
          <w:tcPr>
            <w:tcW w:w="1061"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558" w:author="Huy Duc. Nguyen" w:date="2017-08-29T13:07:00Z"/>
                <w:sz w:val="18"/>
                <w:szCs w:val="18"/>
              </w:rPr>
            </w:pPr>
            <w:del w:id="10559" w:author="Huy Duc. Nguyen" w:date="2017-08-29T13:07:00Z">
              <w:r w:rsidDel="00A81686">
                <w:rPr>
                  <w:rFonts w:hint="eastAsia"/>
                  <w:b/>
                  <w:bCs/>
                  <w:sz w:val="18"/>
                  <w:szCs w:val="18"/>
                </w:rPr>
                <w:delText>size</w:delText>
              </w:r>
              <w:bookmarkStart w:id="10560" w:name="_Toc491776080"/>
              <w:bookmarkEnd w:id="10560"/>
            </w:del>
          </w:p>
        </w:tc>
        <w:tc>
          <w:tcPr>
            <w:tcW w:w="1062" w:type="dxa"/>
            <w:tcBorders>
              <w:bottom w:val="single" w:sz="12" w:space="0" w:color="auto"/>
            </w:tcBorders>
            <w:shd w:val="clear" w:color="auto" w:fill="BFBFBF" w:themeFill="background1" w:themeFillShade="BF"/>
          </w:tcPr>
          <w:p w:rsidR="007A3861" w:rsidDel="00A81686" w:rsidRDefault="007A3861" w:rsidP="007A3861">
            <w:pPr>
              <w:pStyle w:val="Default"/>
              <w:jc w:val="both"/>
              <w:rPr>
                <w:del w:id="10561" w:author="Huy Duc. Nguyen" w:date="2017-08-29T13:07:00Z"/>
                <w:b/>
                <w:bCs/>
                <w:sz w:val="18"/>
                <w:szCs w:val="18"/>
              </w:rPr>
            </w:pPr>
            <w:del w:id="10562" w:author="Huy Duc. Nguyen" w:date="2017-08-29T13:07:00Z">
              <w:r w:rsidDel="00A81686">
                <w:rPr>
                  <w:rFonts w:hint="eastAsia"/>
                  <w:b/>
                  <w:bCs/>
                  <w:sz w:val="18"/>
                  <w:szCs w:val="18"/>
                </w:rPr>
                <w:delText>FPS</w:delText>
              </w:r>
              <w:bookmarkStart w:id="10563" w:name="_Toc491776081"/>
              <w:bookmarkEnd w:id="10563"/>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564" w:author="Huy Duc. Nguyen" w:date="2017-08-29T13:07:00Z"/>
                <w:sz w:val="18"/>
                <w:szCs w:val="18"/>
              </w:rPr>
            </w:pPr>
            <w:del w:id="10565" w:author="Huy Duc. Nguyen" w:date="2017-08-29T13:07:00Z">
              <w:r w:rsidDel="00A81686">
                <w:rPr>
                  <w:rFonts w:hint="eastAsia"/>
                  <w:b/>
                  <w:bCs/>
                  <w:sz w:val="18"/>
                  <w:szCs w:val="18"/>
                </w:rPr>
                <w:delText>Bitrate (Kbps)</w:delText>
              </w:r>
              <w:bookmarkStart w:id="10566" w:name="_Toc491776082"/>
              <w:bookmarkEnd w:id="10566"/>
            </w:del>
          </w:p>
        </w:tc>
        <w:tc>
          <w:tcPr>
            <w:tcW w:w="1062" w:type="dxa"/>
            <w:tcBorders>
              <w:bottom w:val="single" w:sz="12" w:space="0" w:color="auto"/>
            </w:tcBorders>
            <w:shd w:val="clear" w:color="auto" w:fill="BFBFBF" w:themeFill="background1" w:themeFillShade="BF"/>
          </w:tcPr>
          <w:p w:rsidR="007A3861" w:rsidRPr="008D2250" w:rsidDel="00A81686" w:rsidRDefault="007A3861" w:rsidP="007A3861">
            <w:pPr>
              <w:pStyle w:val="Default"/>
              <w:jc w:val="both"/>
              <w:rPr>
                <w:del w:id="10567" w:author="Huy Duc. Nguyen" w:date="2017-08-29T13:07:00Z"/>
                <w:b/>
                <w:bCs/>
                <w:sz w:val="18"/>
                <w:szCs w:val="18"/>
              </w:rPr>
            </w:pPr>
            <w:del w:id="10568" w:author="Huy Duc. Nguyen" w:date="2017-08-29T13:07:00Z">
              <w:r w:rsidDel="00A81686">
                <w:rPr>
                  <w:rFonts w:hint="eastAsia"/>
                  <w:b/>
                  <w:bCs/>
                  <w:sz w:val="18"/>
                  <w:szCs w:val="18"/>
                </w:rPr>
                <w:delText>Codec</w:delText>
              </w:r>
              <w:bookmarkStart w:id="10569" w:name="_Toc491776083"/>
              <w:bookmarkEnd w:id="10569"/>
            </w:del>
          </w:p>
        </w:tc>
        <w:bookmarkStart w:id="10570" w:name="_Toc491776084"/>
        <w:bookmarkEnd w:id="10570"/>
      </w:tr>
      <w:tr w:rsidR="007A3861" w:rsidDel="00A81686" w:rsidTr="00F950E6">
        <w:trPr>
          <w:trHeight w:val="227"/>
          <w:jc w:val="center"/>
          <w:del w:id="10571" w:author="Huy Duc. Nguyen" w:date="2017-08-29T13:07:00Z"/>
        </w:trPr>
        <w:tc>
          <w:tcPr>
            <w:tcW w:w="4406" w:type="dxa"/>
            <w:tcBorders>
              <w:top w:val="single" w:sz="12" w:space="0" w:color="auto"/>
            </w:tcBorders>
            <w:vAlign w:val="center"/>
          </w:tcPr>
          <w:p w:rsidR="007A3861" w:rsidRPr="00C844A0" w:rsidDel="00A81686" w:rsidRDefault="007A3861" w:rsidP="00F950E6">
            <w:pPr>
              <w:pStyle w:val="Default"/>
              <w:jc w:val="both"/>
              <w:rPr>
                <w:del w:id="10572" w:author="Huy Duc. Nguyen" w:date="2017-08-29T13:07:00Z"/>
                <w:sz w:val="16"/>
                <w:szCs w:val="16"/>
              </w:rPr>
            </w:pPr>
            <w:del w:id="10573" w:author="Huy Duc. Nguyen" w:date="2017-08-29T13:07:00Z">
              <w:r w:rsidRPr="0028685B" w:rsidDel="00A81686">
                <w:rPr>
                  <w:sz w:val="16"/>
                  <w:szCs w:val="16"/>
                </w:rPr>
                <w:delText>big_buck_bunny_720p_h264.mp4</w:delText>
              </w:r>
              <w:bookmarkStart w:id="10574" w:name="_Toc491776085"/>
              <w:bookmarkEnd w:id="10574"/>
            </w:del>
          </w:p>
        </w:tc>
        <w:tc>
          <w:tcPr>
            <w:tcW w:w="1061" w:type="dxa"/>
            <w:tcBorders>
              <w:top w:val="single" w:sz="12" w:space="0" w:color="auto"/>
            </w:tcBorders>
            <w:vAlign w:val="center"/>
          </w:tcPr>
          <w:p w:rsidR="007A3861" w:rsidRPr="00C844A0" w:rsidDel="00A81686" w:rsidRDefault="007A3861" w:rsidP="00F950E6">
            <w:pPr>
              <w:pStyle w:val="Default"/>
              <w:jc w:val="center"/>
              <w:rPr>
                <w:del w:id="10575" w:author="Huy Duc. Nguyen" w:date="2017-08-29T13:07:00Z"/>
                <w:sz w:val="16"/>
                <w:szCs w:val="16"/>
              </w:rPr>
            </w:pPr>
            <w:del w:id="10576" w:author="Huy Duc. Nguyen" w:date="2017-08-29T13:07:00Z">
              <w:r w:rsidDel="00A81686">
                <w:rPr>
                  <w:rFonts w:hint="eastAsia"/>
                  <w:sz w:val="16"/>
                  <w:szCs w:val="16"/>
                </w:rPr>
                <w:delText>1280x720</w:delText>
              </w:r>
              <w:bookmarkStart w:id="10577" w:name="_Toc491776086"/>
              <w:bookmarkEnd w:id="10577"/>
            </w:del>
          </w:p>
        </w:tc>
        <w:tc>
          <w:tcPr>
            <w:tcW w:w="1062" w:type="dxa"/>
            <w:tcBorders>
              <w:top w:val="single" w:sz="12" w:space="0" w:color="auto"/>
            </w:tcBorders>
            <w:vAlign w:val="center"/>
          </w:tcPr>
          <w:p w:rsidR="007A3861" w:rsidRPr="00C844A0" w:rsidDel="00A81686" w:rsidRDefault="007A3861" w:rsidP="00B25BD6">
            <w:pPr>
              <w:pStyle w:val="Default"/>
              <w:jc w:val="right"/>
              <w:rPr>
                <w:del w:id="10578" w:author="Huy Duc. Nguyen" w:date="2017-08-29T13:07:00Z"/>
                <w:sz w:val="16"/>
                <w:szCs w:val="16"/>
              </w:rPr>
            </w:pPr>
            <w:del w:id="10579" w:author="Huy Duc. Nguyen" w:date="2017-08-29T13:07:00Z">
              <w:r w:rsidDel="00A81686">
                <w:rPr>
                  <w:rFonts w:hint="eastAsia"/>
                  <w:sz w:val="16"/>
                  <w:szCs w:val="16"/>
                </w:rPr>
                <w:delText>24.000</w:delText>
              </w:r>
              <w:bookmarkStart w:id="10580" w:name="_Toc491776087"/>
              <w:bookmarkEnd w:id="10580"/>
            </w:del>
          </w:p>
        </w:tc>
        <w:tc>
          <w:tcPr>
            <w:tcW w:w="1062" w:type="dxa"/>
            <w:tcBorders>
              <w:top w:val="single" w:sz="12" w:space="0" w:color="auto"/>
            </w:tcBorders>
            <w:vAlign w:val="center"/>
          </w:tcPr>
          <w:p w:rsidR="007A3861" w:rsidRPr="00C844A0" w:rsidDel="00A81686" w:rsidRDefault="007A3861">
            <w:pPr>
              <w:pStyle w:val="Default"/>
              <w:jc w:val="right"/>
              <w:rPr>
                <w:del w:id="10581" w:author="Huy Duc. Nguyen" w:date="2017-08-29T13:07:00Z"/>
                <w:sz w:val="16"/>
                <w:szCs w:val="16"/>
              </w:rPr>
            </w:pPr>
            <w:del w:id="10582" w:author="Huy Duc. Nguyen" w:date="2017-08-29T13:07:00Z">
              <w:r w:rsidDel="00A81686">
                <w:rPr>
                  <w:rFonts w:hint="eastAsia"/>
                  <w:sz w:val="16"/>
                  <w:szCs w:val="16"/>
                </w:rPr>
                <w:delText>5283</w:delText>
              </w:r>
              <w:bookmarkStart w:id="10583" w:name="_Toc491776088"/>
              <w:bookmarkEnd w:id="10583"/>
            </w:del>
          </w:p>
        </w:tc>
        <w:tc>
          <w:tcPr>
            <w:tcW w:w="1062" w:type="dxa"/>
            <w:tcBorders>
              <w:top w:val="single" w:sz="12" w:space="0" w:color="auto"/>
            </w:tcBorders>
            <w:vAlign w:val="center"/>
          </w:tcPr>
          <w:p w:rsidR="007A3861" w:rsidRPr="00C844A0" w:rsidDel="00A81686" w:rsidRDefault="007A3861" w:rsidP="00F950E6">
            <w:pPr>
              <w:pStyle w:val="Default"/>
              <w:jc w:val="center"/>
              <w:rPr>
                <w:del w:id="10584" w:author="Huy Duc. Nguyen" w:date="2017-08-29T13:07:00Z"/>
                <w:sz w:val="16"/>
                <w:szCs w:val="16"/>
              </w:rPr>
            </w:pPr>
            <w:del w:id="10585" w:author="Huy Duc. Nguyen" w:date="2017-08-29T13:07:00Z">
              <w:r w:rsidDel="00A81686">
                <w:rPr>
                  <w:rFonts w:hint="eastAsia"/>
                  <w:sz w:val="16"/>
                  <w:szCs w:val="16"/>
                </w:rPr>
                <w:delText>H.264</w:delText>
              </w:r>
              <w:bookmarkStart w:id="10586" w:name="_Toc491776089"/>
              <w:bookmarkEnd w:id="10586"/>
            </w:del>
          </w:p>
        </w:tc>
        <w:bookmarkStart w:id="10587" w:name="_Toc491776090"/>
        <w:bookmarkEnd w:id="10587"/>
      </w:tr>
      <w:tr w:rsidR="007A3861" w:rsidDel="00A81686" w:rsidTr="00F950E6">
        <w:trPr>
          <w:trHeight w:val="227"/>
          <w:jc w:val="center"/>
          <w:del w:id="10588" w:author="Huy Duc. Nguyen" w:date="2017-08-29T13:07:00Z"/>
        </w:trPr>
        <w:tc>
          <w:tcPr>
            <w:tcW w:w="4406" w:type="dxa"/>
            <w:tcBorders>
              <w:bottom w:val="single" w:sz="4" w:space="0" w:color="auto"/>
            </w:tcBorders>
            <w:vAlign w:val="center"/>
          </w:tcPr>
          <w:p w:rsidR="007A3861" w:rsidRPr="002A4476" w:rsidDel="00A81686" w:rsidRDefault="007A3861" w:rsidP="00F950E6">
            <w:pPr>
              <w:pStyle w:val="Default"/>
              <w:jc w:val="both"/>
              <w:rPr>
                <w:del w:id="10589" w:author="Huy Duc. Nguyen" w:date="2017-08-29T13:07:00Z"/>
                <w:i/>
                <w:sz w:val="16"/>
                <w:szCs w:val="16"/>
              </w:rPr>
            </w:pPr>
            <w:del w:id="10590" w:author="Huy Duc. Nguyen" w:date="2017-08-29T13:07:00Z">
              <w:r w:rsidRPr="00086A3D" w:rsidDel="00A81686">
                <w:rPr>
                  <w:sz w:val="16"/>
                  <w:szCs w:val="16"/>
                </w:rPr>
                <w:delText>big_buck_bunny_720p_h264_60fps.mp4</w:delText>
              </w:r>
              <w:r w:rsidRPr="00086A3D" w:rsidDel="00A81686">
                <w:rPr>
                  <w:rFonts w:hint="eastAsia"/>
                  <w:sz w:val="16"/>
                  <w:szCs w:val="16"/>
                </w:rPr>
                <w:delText xml:space="preserve"> (*1)</w:delText>
              </w:r>
              <w:bookmarkStart w:id="10591" w:name="_Toc491776091"/>
              <w:bookmarkEnd w:id="10591"/>
            </w:del>
          </w:p>
        </w:tc>
        <w:tc>
          <w:tcPr>
            <w:tcW w:w="1061" w:type="dxa"/>
            <w:tcBorders>
              <w:bottom w:val="single" w:sz="4" w:space="0" w:color="auto"/>
            </w:tcBorders>
            <w:vAlign w:val="center"/>
          </w:tcPr>
          <w:p w:rsidR="007A3861" w:rsidRPr="00C844A0" w:rsidDel="00A81686" w:rsidRDefault="007A3861" w:rsidP="00F950E6">
            <w:pPr>
              <w:pStyle w:val="Default"/>
              <w:jc w:val="center"/>
              <w:rPr>
                <w:del w:id="10592" w:author="Huy Duc. Nguyen" w:date="2017-08-29T13:07:00Z"/>
                <w:sz w:val="16"/>
                <w:szCs w:val="16"/>
              </w:rPr>
            </w:pPr>
            <w:del w:id="10593" w:author="Huy Duc. Nguyen" w:date="2017-08-29T13:07:00Z">
              <w:r w:rsidDel="00A81686">
                <w:rPr>
                  <w:rFonts w:hint="eastAsia"/>
                  <w:sz w:val="16"/>
                  <w:szCs w:val="16"/>
                </w:rPr>
                <w:delText>1280x720</w:delText>
              </w:r>
              <w:bookmarkStart w:id="10594" w:name="_Toc491776092"/>
              <w:bookmarkEnd w:id="10594"/>
            </w:del>
          </w:p>
        </w:tc>
        <w:tc>
          <w:tcPr>
            <w:tcW w:w="1062" w:type="dxa"/>
            <w:tcBorders>
              <w:bottom w:val="single" w:sz="4" w:space="0" w:color="auto"/>
            </w:tcBorders>
            <w:vAlign w:val="center"/>
          </w:tcPr>
          <w:p w:rsidR="007A3861" w:rsidRPr="000F76EF" w:rsidDel="00A81686" w:rsidRDefault="007A3861" w:rsidP="00B25BD6">
            <w:pPr>
              <w:pStyle w:val="Default"/>
              <w:wordWrap w:val="0"/>
              <w:jc w:val="right"/>
              <w:rPr>
                <w:del w:id="10595" w:author="Huy Duc. Nguyen" w:date="2017-08-29T13:07:00Z"/>
                <w:sz w:val="16"/>
                <w:szCs w:val="16"/>
              </w:rPr>
            </w:pPr>
            <w:del w:id="10596" w:author="Huy Duc. Nguyen" w:date="2017-08-29T13:07:00Z">
              <w:r w:rsidRPr="000F76EF" w:rsidDel="00A81686">
                <w:rPr>
                  <w:sz w:val="16"/>
                  <w:szCs w:val="16"/>
                </w:rPr>
                <w:delText>60.000</w:delText>
              </w:r>
              <w:bookmarkStart w:id="10597" w:name="_Toc491776093"/>
              <w:bookmarkEnd w:id="10597"/>
            </w:del>
          </w:p>
        </w:tc>
        <w:tc>
          <w:tcPr>
            <w:tcW w:w="1062" w:type="dxa"/>
            <w:tcBorders>
              <w:bottom w:val="single" w:sz="4" w:space="0" w:color="auto"/>
            </w:tcBorders>
            <w:vAlign w:val="center"/>
          </w:tcPr>
          <w:p w:rsidR="007A3861" w:rsidRPr="00943D14" w:rsidDel="00A81686" w:rsidRDefault="007A3861">
            <w:pPr>
              <w:pStyle w:val="Default"/>
              <w:jc w:val="right"/>
              <w:rPr>
                <w:del w:id="10598" w:author="Huy Duc. Nguyen" w:date="2017-08-29T13:07:00Z"/>
                <w:sz w:val="16"/>
                <w:szCs w:val="16"/>
              </w:rPr>
            </w:pPr>
            <w:del w:id="10599" w:author="Huy Duc. Nguyen" w:date="2017-08-29T13:07:00Z">
              <w:r w:rsidRPr="000F76EF" w:rsidDel="00A81686">
                <w:rPr>
                  <w:sz w:val="16"/>
                  <w:szCs w:val="16"/>
                </w:rPr>
                <w:delText>4889</w:delText>
              </w:r>
              <w:bookmarkStart w:id="10600" w:name="_Toc491776094"/>
              <w:bookmarkEnd w:id="10600"/>
            </w:del>
          </w:p>
        </w:tc>
        <w:tc>
          <w:tcPr>
            <w:tcW w:w="1062" w:type="dxa"/>
            <w:tcBorders>
              <w:bottom w:val="single" w:sz="4" w:space="0" w:color="auto"/>
            </w:tcBorders>
            <w:vAlign w:val="center"/>
          </w:tcPr>
          <w:p w:rsidR="007A3861" w:rsidRPr="000F76EF" w:rsidDel="00A81686" w:rsidRDefault="007A3861" w:rsidP="00F950E6">
            <w:pPr>
              <w:pStyle w:val="Default"/>
              <w:jc w:val="center"/>
              <w:rPr>
                <w:del w:id="10601" w:author="Huy Duc. Nguyen" w:date="2017-08-29T13:07:00Z"/>
                <w:sz w:val="16"/>
                <w:szCs w:val="16"/>
              </w:rPr>
            </w:pPr>
            <w:del w:id="10602" w:author="Huy Duc. Nguyen" w:date="2017-08-29T13:07:00Z">
              <w:r w:rsidRPr="000F76EF" w:rsidDel="00A81686">
                <w:rPr>
                  <w:sz w:val="16"/>
                  <w:szCs w:val="16"/>
                </w:rPr>
                <w:delText>H.264</w:delText>
              </w:r>
              <w:bookmarkStart w:id="10603" w:name="_Toc491776095"/>
              <w:bookmarkEnd w:id="10603"/>
            </w:del>
          </w:p>
        </w:tc>
        <w:bookmarkStart w:id="10604" w:name="_Toc491776096"/>
        <w:bookmarkEnd w:id="10604"/>
      </w:tr>
      <w:tr w:rsidR="004762C3" w:rsidDel="00A81686" w:rsidTr="00F950E6">
        <w:trPr>
          <w:trHeight w:val="227"/>
          <w:jc w:val="center"/>
          <w:del w:id="10605" w:author="Huy Duc. Nguyen" w:date="2017-08-29T13:07:00Z"/>
        </w:trPr>
        <w:tc>
          <w:tcPr>
            <w:tcW w:w="8653" w:type="dxa"/>
            <w:gridSpan w:val="5"/>
            <w:tcBorders>
              <w:left w:val="nil"/>
              <w:bottom w:val="nil"/>
              <w:right w:val="nil"/>
            </w:tcBorders>
            <w:vAlign w:val="center"/>
          </w:tcPr>
          <w:p w:rsidR="004762C3" w:rsidRPr="000F76EF" w:rsidDel="00A81686" w:rsidRDefault="004762C3" w:rsidP="00F950E6">
            <w:pPr>
              <w:pStyle w:val="Default"/>
              <w:jc w:val="right"/>
              <w:rPr>
                <w:del w:id="10606" w:author="Huy Duc. Nguyen" w:date="2017-08-29T13:07:00Z"/>
                <w:sz w:val="16"/>
                <w:szCs w:val="16"/>
              </w:rPr>
            </w:pPr>
            <w:del w:id="10607" w:author="Huy Duc. Nguyen" w:date="2017-08-29T13:07:00Z">
              <w:r w:rsidRPr="00943D14" w:rsidDel="00A81686">
                <w:rPr>
                  <w:sz w:val="16"/>
                  <w:szCs w:val="16"/>
                </w:rPr>
                <w:delText>*1 : re-encoding big_buck_bunny_720p_h264.mp4 to FPS 60</w:delText>
              </w:r>
              <w:bookmarkStart w:id="10608" w:name="_Toc491776097"/>
              <w:bookmarkEnd w:id="10608"/>
            </w:del>
          </w:p>
        </w:tc>
        <w:bookmarkStart w:id="10609" w:name="_Toc491776098"/>
        <w:bookmarkEnd w:id="10609"/>
      </w:tr>
    </w:tbl>
    <w:p w:rsidR="003400B8" w:rsidRPr="00AA7790" w:rsidDel="00A81686" w:rsidRDefault="003400B8" w:rsidP="00F950E6">
      <w:pPr>
        <w:pStyle w:val="CETextBody"/>
        <w:rPr>
          <w:del w:id="10610" w:author="Huy Duc. Nguyen" w:date="2017-08-29T13:07:00Z"/>
          <w:lang w:val="en-US" w:eastAsia="ja-JP"/>
        </w:rPr>
      </w:pPr>
      <w:bookmarkStart w:id="10611" w:name="_Toc491776099"/>
      <w:bookmarkEnd w:id="10611"/>
    </w:p>
    <w:p w:rsidR="00733914" w:rsidRPr="00E15BB7" w:rsidDel="00A81686" w:rsidRDefault="00304581" w:rsidP="00997E4E">
      <w:pPr>
        <w:pStyle w:val="CETextBody"/>
        <w:numPr>
          <w:ilvl w:val="0"/>
          <w:numId w:val="38"/>
        </w:numPr>
        <w:ind w:hanging="782"/>
        <w:rPr>
          <w:del w:id="10612" w:author="Huy Duc. Nguyen" w:date="2017-08-29T13:07:00Z"/>
          <w:lang w:val="en-US" w:eastAsia="ja-JP"/>
        </w:rPr>
      </w:pPr>
      <w:del w:id="10613" w:author="Huy Duc. Nguyen" w:date="2017-08-29T13:07:00Z">
        <w:r w:rsidDel="00A81686">
          <w:rPr>
            <w:rFonts w:hint="eastAsia"/>
            <w:lang w:val="en-US" w:eastAsia="ja-JP"/>
          </w:rPr>
          <w:delText>How to measure</w:delText>
        </w:r>
        <w:bookmarkStart w:id="10614" w:name="_Toc491776100"/>
        <w:bookmarkEnd w:id="10614"/>
      </w:del>
    </w:p>
    <w:p w:rsidR="00733914" w:rsidRPr="00E83D4B" w:rsidDel="00A81686" w:rsidRDefault="00733914" w:rsidP="00F950E6">
      <w:pPr>
        <w:pStyle w:val="CETextBody"/>
        <w:numPr>
          <w:ilvl w:val="0"/>
          <w:numId w:val="312"/>
        </w:numPr>
        <w:rPr>
          <w:del w:id="10615" w:author="Huy Duc. Nguyen" w:date="2017-08-29T13:07:00Z"/>
          <w:lang w:val="en-US" w:eastAsia="ja-JP"/>
        </w:rPr>
      </w:pPr>
      <w:del w:id="10616" w:author="Huy Duc. Nguyen" w:date="2017-08-29T13:07:00Z">
        <w:r w:rsidRPr="00E83D4B" w:rsidDel="00A81686">
          <w:rPr>
            <w:rFonts w:hint="eastAsia"/>
            <w:lang w:val="en-US" w:eastAsia="ja-JP"/>
          </w:rPr>
          <w:delText>Login to Linux.</w:delText>
        </w:r>
        <w:bookmarkStart w:id="10617" w:name="_Toc491776101"/>
        <w:bookmarkEnd w:id="10617"/>
      </w:del>
    </w:p>
    <w:p w:rsidR="00733914" w:rsidRPr="00E83D4B" w:rsidDel="00A81686" w:rsidRDefault="00733914" w:rsidP="00733914">
      <w:pPr>
        <w:pStyle w:val="CETextBody"/>
        <w:rPr>
          <w:del w:id="10618" w:author="Huy Duc. Nguyen" w:date="2017-08-29T13:07:00Z"/>
          <w:lang w:val="en-US" w:eastAsia="ja-JP"/>
        </w:rPr>
      </w:pPr>
      <w:del w:id="10619" w:author="Huy Duc. Nguyen" w:date="2017-08-29T13:07:00Z">
        <w:r w:rsidRPr="00E83D4B" w:rsidDel="00A81686">
          <w:rPr>
            <w:noProof/>
            <w:lang w:val="en-US"/>
          </w:rPr>
          <mc:AlternateContent>
            <mc:Choice Requires="wps">
              <w:drawing>
                <wp:anchor distT="0" distB="0" distL="114300" distR="114300" simplePos="0" relativeHeight="251582976" behindDoc="0" locked="0" layoutInCell="1" allowOverlap="1" wp14:anchorId="30EE0B72" wp14:editId="3739EAF5">
                  <wp:simplePos x="0" y="0"/>
                  <wp:positionH relativeFrom="column">
                    <wp:posOffset>382905</wp:posOffset>
                  </wp:positionH>
                  <wp:positionV relativeFrom="paragraph">
                    <wp:posOffset>45085</wp:posOffset>
                  </wp:positionV>
                  <wp:extent cx="5495925" cy="257175"/>
                  <wp:effectExtent l="0" t="0" r="28575" b="28575"/>
                  <wp:wrapNone/>
                  <wp:docPr id="260" name="テキスト ボックス 26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0B72" id="テキスト ボックス 260" o:spid="_x0000_s1157" type="#_x0000_t202" style="position:absolute;margin-left:30.15pt;margin-top:3.55pt;width:432.75pt;height:20.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OqRVTuAAgAA&#10;3gQAAA4AAAAAAAAAAAAAAAAALgIAAGRycy9lMm9Eb2MueG1sUEsBAi0AFAAGAAgAAAAhAEp6pWvc&#10;AAAABwEAAA8AAAAAAAAAAAAAAAAA2gQAAGRycy9kb3ducmV2LnhtbFBLBQYAAAAABAAEAPMAAADj&#10;BQAAAAA=&#10;" fillcolor="window" strokeweight=".5pt">
                  <v:textbox>
                    <w:txbxContent>
                      <w:p w:rsidR="005B1E90" w:rsidRPr="00767C67" w:rsidRDefault="005B1E90" w:rsidP="00733914">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0620" w:name="_Toc491776102"/>
        <w:bookmarkEnd w:id="10620"/>
      </w:del>
    </w:p>
    <w:p w:rsidR="00733914" w:rsidRPr="00E83D4B" w:rsidDel="00A81686" w:rsidRDefault="00733914" w:rsidP="00733914">
      <w:pPr>
        <w:pStyle w:val="CETextBody"/>
        <w:rPr>
          <w:del w:id="10621" w:author="Huy Duc. Nguyen" w:date="2017-08-29T13:07:00Z"/>
          <w:lang w:val="en-US" w:eastAsia="ja-JP"/>
        </w:rPr>
      </w:pPr>
      <w:bookmarkStart w:id="10622" w:name="_Toc491776103"/>
      <w:bookmarkEnd w:id="10622"/>
    </w:p>
    <w:p w:rsidR="00733914" w:rsidRPr="00E83D4B" w:rsidDel="00A81686" w:rsidRDefault="00733914" w:rsidP="00F950E6">
      <w:pPr>
        <w:pStyle w:val="CETextBody"/>
        <w:numPr>
          <w:ilvl w:val="0"/>
          <w:numId w:val="312"/>
        </w:numPr>
        <w:rPr>
          <w:del w:id="10623" w:author="Huy Duc. Nguyen" w:date="2017-08-29T13:07:00Z"/>
          <w:lang w:val="en-US" w:eastAsia="ja-JP"/>
        </w:rPr>
      </w:pPr>
      <w:del w:id="10624"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25" w:name="_Toc491776104"/>
        <w:bookmarkEnd w:id="10625"/>
      </w:del>
    </w:p>
    <w:p w:rsidR="00733914" w:rsidRPr="00E83D4B" w:rsidDel="00A81686" w:rsidRDefault="00733914" w:rsidP="00733914">
      <w:pPr>
        <w:pStyle w:val="CETextBody"/>
        <w:rPr>
          <w:del w:id="10626" w:author="Huy Duc. Nguyen" w:date="2017-08-29T13:07:00Z"/>
          <w:lang w:val="en-US" w:eastAsia="ja-JP"/>
        </w:rPr>
      </w:pPr>
      <w:del w:id="10627" w:author="Huy Duc. Nguyen" w:date="2017-08-29T13:07:00Z">
        <w:r w:rsidRPr="00E83D4B" w:rsidDel="00A81686">
          <w:rPr>
            <w:noProof/>
            <w:lang w:val="en-US"/>
          </w:rPr>
          <mc:AlternateContent>
            <mc:Choice Requires="wps">
              <w:drawing>
                <wp:anchor distT="0" distB="0" distL="114300" distR="114300" simplePos="0" relativeHeight="251585024" behindDoc="0" locked="0" layoutInCell="1" allowOverlap="1" wp14:anchorId="43F78AFA" wp14:editId="0A9B67B9">
                  <wp:simplePos x="0" y="0"/>
                  <wp:positionH relativeFrom="column">
                    <wp:posOffset>382905</wp:posOffset>
                  </wp:positionH>
                  <wp:positionV relativeFrom="paragraph">
                    <wp:posOffset>60325</wp:posOffset>
                  </wp:positionV>
                  <wp:extent cx="5495925" cy="257175"/>
                  <wp:effectExtent l="0" t="0" r="28575" b="28575"/>
                  <wp:wrapNone/>
                  <wp:docPr id="303" name="テキスト ボックス 30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733914">
                              <w:pPr>
                                <w:rPr>
                                  <w:rFonts w:ascii="Courier New" w:hAnsi="Courier New" w:cs="Courier New"/>
                                  <w:sz w:val="18"/>
                                  <w:szCs w:val="18"/>
                                  <w:lang w:val="en-US" w:eastAsia="ja-JP"/>
                                </w:rPr>
                              </w:pPr>
                              <w:r w:rsidRPr="00767C67">
                                <w:rPr>
                                  <w:rFonts w:ascii="Courier New" w:hAnsi="Courier New" w:cs="Courier New"/>
                                  <w:sz w:val="18"/>
                                  <w:szCs w:val="18"/>
                                  <w:lang w:val="en-US" w:eastAsia="ja-JP"/>
                                </w:rPr>
                                <w:t>root@salvator-x:~# amixer set "DVC Out"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78AFA" id="テキスト ボックス 303" o:spid="_x0000_s1158" type="#_x0000_t202" style="position:absolute;margin-left:30.15pt;margin-top:4.75pt;width:432.75pt;height:20.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" fillcolor="window" strokeweight=".5pt">
                  <v:textbox>
                    <w:txbxContent>
                      <w:p w:rsidR="005B1E90" w:rsidRPr="00767C67" w:rsidRDefault="005B1E90" w:rsidP="00733914">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amixer</w:t>
                        </w:r>
                        <w:proofErr w:type="spellEnd"/>
                        <w:r w:rsidRPr="00767C67">
                          <w:rPr>
                            <w:rFonts w:ascii="Courier New" w:hAnsi="Courier New" w:cs="Courier New"/>
                            <w:sz w:val="18"/>
                            <w:szCs w:val="18"/>
                            <w:lang w:val="en-US" w:eastAsia="ja-JP"/>
                          </w:rPr>
                          <w:t xml:space="preserve"> set "DVC Out" 1%</w:t>
                        </w:r>
                      </w:p>
                    </w:txbxContent>
                  </v:textbox>
                </v:shape>
              </w:pict>
            </mc:Fallback>
          </mc:AlternateContent>
        </w:r>
        <w:bookmarkStart w:id="10628" w:name="_Toc491776105"/>
        <w:bookmarkEnd w:id="10628"/>
      </w:del>
    </w:p>
    <w:p w:rsidR="00733914" w:rsidDel="00A81686" w:rsidRDefault="00733914" w:rsidP="00733914">
      <w:pPr>
        <w:pStyle w:val="CETextBody"/>
        <w:rPr>
          <w:del w:id="10629" w:author="Huy Duc. Nguyen" w:date="2017-08-29T13:07:00Z"/>
          <w:lang w:val="en-US" w:eastAsia="ja-JP"/>
        </w:rPr>
      </w:pPr>
      <w:bookmarkStart w:id="10630" w:name="_Toc491776106"/>
      <w:bookmarkEnd w:id="10630"/>
    </w:p>
    <w:p w:rsidR="00733914" w:rsidRPr="00E83D4B" w:rsidDel="00A81686" w:rsidRDefault="00733914" w:rsidP="00F950E6">
      <w:pPr>
        <w:pStyle w:val="CETextBody"/>
        <w:numPr>
          <w:ilvl w:val="0"/>
          <w:numId w:val="312"/>
        </w:numPr>
        <w:rPr>
          <w:del w:id="10631" w:author="Huy Duc. Nguyen" w:date="2017-08-29T13:07:00Z"/>
          <w:lang w:val="en-US" w:eastAsia="ja-JP"/>
        </w:rPr>
      </w:pPr>
      <w:del w:id="10632"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33" w:name="_Toc491776107"/>
        <w:bookmarkEnd w:id="10633"/>
      </w:del>
    </w:p>
    <w:p w:rsidR="00733914" w:rsidRPr="00E83D4B" w:rsidDel="00A81686" w:rsidRDefault="00733914" w:rsidP="00733914">
      <w:pPr>
        <w:pStyle w:val="CETextBody"/>
        <w:rPr>
          <w:del w:id="10634" w:author="Huy Duc. Nguyen" w:date="2017-08-29T13:07:00Z"/>
          <w:lang w:val="en-US" w:eastAsia="ja-JP"/>
        </w:rPr>
      </w:pPr>
      <w:del w:id="10635" w:author="Huy Duc. Nguyen" w:date="2017-08-29T13:07:00Z">
        <w:r w:rsidRPr="00E83D4B" w:rsidDel="00A81686">
          <w:rPr>
            <w:noProof/>
            <w:lang w:val="en-US"/>
          </w:rPr>
          <mc:AlternateContent>
            <mc:Choice Requires="wps">
              <w:drawing>
                <wp:anchor distT="0" distB="0" distL="114300" distR="114300" simplePos="0" relativeHeight="251589120" behindDoc="0" locked="0" layoutInCell="1" allowOverlap="1" wp14:anchorId="06E6E1F4" wp14:editId="6276F487">
                  <wp:simplePos x="0" y="0"/>
                  <wp:positionH relativeFrom="column">
                    <wp:posOffset>382905</wp:posOffset>
                  </wp:positionH>
                  <wp:positionV relativeFrom="paragraph">
                    <wp:posOffset>60325</wp:posOffset>
                  </wp:positionV>
                  <wp:extent cx="5495925" cy="257175"/>
                  <wp:effectExtent l="0" t="0" r="28575" b="28575"/>
                  <wp:wrapNone/>
                  <wp:docPr id="304" name="テキスト ボックス 30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modprobe -a mmngr mmngrbuf vspm vspm_if vsp2 </w:t>
                              </w:r>
                              <w:r w:rsidRPr="0052026F">
                                <w:rPr>
                                  <w:rFonts w:ascii="Courier New" w:hAnsi="Courier New" w:cs="Courier New"/>
                                  <w:sz w:val="22"/>
                                  <w:szCs w:val="22"/>
                                  <w:lang w:val="en-US" w:eastAsia="ja-JP"/>
                                </w:rPr>
                                <w:t>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E1F4" id="テキスト ボックス 304" o:spid="_x0000_s1159" type="#_x0000_t202" style="position:absolute;margin-left:30.15pt;margin-top:4.75pt;width:432.75pt;height:20.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J9UDIa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modprobe</w:t>
                        </w:r>
                        <w:proofErr w:type="spellEnd"/>
                        <w:r w:rsidRPr="00767C67">
                          <w:rPr>
                            <w:rFonts w:ascii="Courier New" w:hAnsi="Courier New" w:cs="Courier New"/>
                            <w:sz w:val="18"/>
                            <w:szCs w:val="18"/>
                            <w:lang w:val="en-US" w:eastAsia="ja-JP"/>
                          </w:rPr>
                          <w:t xml:space="preserve"> -</w:t>
                        </w:r>
                        <w:proofErr w:type="gramStart"/>
                        <w:r w:rsidRPr="00767C67">
                          <w:rPr>
                            <w:rFonts w:ascii="Courier New" w:hAnsi="Courier New" w:cs="Courier New"/>
                            <w:sz w:val="18"/>
                            <w:szCs w:val="18"/>
                            <w:lang w:val="en-US" w:eastAsia="ja-JP"/>
                          </w:rPr>
                          <w:t>a</w:t>
                        </w:r>
                        <w:proofErr w:type="gram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mmngrbuf</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w:t>
                        </w:r>
                        <w:proofErr w:type="spellEnd"/>
                        <w:r w:rsidRPr="00767C67">
                          <w:rPr>
                            <w:rFonts w:ascii="Courier New" w:hAnsi="Courier New" w:cs="Courier New"/>
                            <w:sz w:val="18"/>
                            <w:szCs w:val="18"/>
                            <w:lang w:val="en-US" w:eastAsia="ja-JP"/>
                          </w:rPr>
                          <w:t xml:space="preserve"> </w:t>
                        </w:r>
                        <w:proofErr w:type="spellStart"/>
                        <w:r w:rsidRPr="00767C67">
                          <w:rPr>
                            <w:rFonts w:ascii="Courier New" w:hAnsi="Courier New" w:cs="Courier New"/>
                            <w:sz w:val="18"/>
                            <w:szCs w:val="18"/>
                            <w:lang w:val="en-US" w:eastAsia="ja-JP"/>
                          </w:rPr>
                          <w:t>vspm_if</w:t>
                        </w:r>
                        <w:proofErr w:type="spellEnd"/>
                        <w:r w:rsidRPr="00767C67">
                          <w:rPr>
                            <w:rFonts w:ascii="Courier New" w:hAnsi="Courier New" w:cs="Courier New"/>
                            <w:sz w:val="18"/>
                            <w:szCs w:val="18"/>
                            <w:lang w:val="en-US" w:eastAsia="ja-JP"/>
                          </w:rPr>
                          <w:t xml:space="preserve"> vsp2 </w:t>
                        </w:r>
                        <w:proofErr w:type="spellStart"/>
                        <w:r w:rsidRPr="0052026F">
                          <w:rPr>
                            <w:rFonts w:ascii="Courier New" w:hAnsi="Courier New" w:cs="Courier New"/>
                            <w:sz w:val="22"/>
                            <w:szCs w:val="22"/>
                            <w:lang w:val="en-US" w:eastAsia="ja-JP"/>
                          </w:rPr>
                          <w:t>uvcs_drv</w:t>
                        </w:r>
                        <w:proofErr w:type="spellEnd"/>
                      </w:p>
                    </w:txbxContent>
                  </v:textbox>
                </v:shape>
              </w:pict>
            </mc:Fallback>
          </mc:AlternateContent>
        </w:r>
        <w:bookmarkStart w:id="10636" w:name="_Toc491776108"/>
        <w:bookmarkEnd w:id="10636"/>
      </w:del>
    </w:p>
    <w:p w:rsidR="00733914" w:rsidDel="00A81686" w:rsidRDefault="00733914" w:rsidP="00733914">
      <w:pPr>
        <w:pStyle w:val="CETextBody"/>
        <w:rPr>
          <w:del w:id="10637" w:author="Huy Duc. Nguyen" w:date="2017-08-29T13:07:00Z"/>
          <w:lang w:val="en-US" w:eastAsia="ja-JP"/>
        </w:rPr>
      </w:pPr>
      <w:bookmarkStart w:id="10638" w:name="_Toc491776109"/>
      <w:bookmarkEnd w:id="10638"/>
    </w:p>
    <w:p w:rsidR="00733914" w:rsidRPr="00E83D4B" w:rsidDel="00A81686" w:rsidRDefault="00733914" w:rsidP="00F950E6">
      <w:pPr>
        <w:pStyle w:val="CETextBody"/>
        <w:numPr>
          <w:ilvl w:val="0"/>
          <w:numId w:val="312"/>
        </w:numPr>
        <w:rPr>
          <w:del w:id="10639" w:author="Huy Duc. Nguyen" w:date="2017-08-29T13:07:00Z"/>
          <w:lang w:val="en-US" w:eastAsia="ja-JP"/>
        </w:rPr>
      </w:pPr>
      <w:del w:id="10640"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41" w:name="_Toc491776110"/>
        <w:bookmarkEnd w:id="10641"/>
      </w:del>
    </w:p>
    <w:p w:rsidR="00733914" w:rsidRPr="00E83D4B" w:rsidDel="00A81686" w:rsidRDefault="00733914" w:rsidP="00733914">
      <w:pPr>
        <w:pStyle w:val="CETextBody"/>
        <w:rPr>
          <w:del w:id="10642" w:author="Huy Duc. Nguyen" w:date="2017-08-29T13:07:00Z"/>
          <w:lang w:val="en-US" w:eastAsia="ja-JP"/>
        </w:rPr>
      </w:pPr>
      <w:del w:id="10643" w:author="Huy Duc. Nguyen" w:date="2017-08-29T13:07:00Z">
        <w:r w:rsidRPr="00E83D4B" w:rsidDel="00A81686">
          <w:rPr>
            <w:noProof/>
            <w:lang w:val="en-US"/>
          </w:rPr>
          <mc:AlternateContent>
            <mc:Choice Requires="wps">
              <w:drawing>
                <wp:anchor distT="0" distB="0" distL="114300" distR="114300" simplePos="0" relativeHeight="251590144" behindDoc="0" locked="0" layoutInCell="1" allowOverlap="1" wp14:anchorId="1F59D301" wp14:editId="54009F55">
                  <wp:simplePos x="0" y="0"/>
                  <wp:positionH relativeFrom="column">
                    <wp:posOffset>382905</wp:posOffset>
                  </wp:positionH>
                  <wp:positionV relativeFrom="paragraph">
                    <wp:posOffset>60325</wp:posOffset>
                  </wp:positionV>
                  <wp:extent cx="5495925" cy="257175"/>
                  <wp:effectExtent l="0" t="0" r="28575" b="28575"/>
                  <wp:wrapNone/>
                  <wp:docPr id="315" name="テキスト ボックス 31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root@salvator-x:~# 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D301" id="テキスト ボックス 315" o:spid="_x0000_s1160" type="#_x0000_t202" style="position:absolute;margin-left:30.15pt;margin-top:4.75pt;width:432.75pt;height:20.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media-</w:t>
                        </w:r>
                        <w:proofErr w:type="spellStart"/>
                        <w:r w:rsidRPr="0052026F">
                          <w:rPr>
                            <w:rFonts w:ascii="Courier New" w:hAnsi="Courier New" w:cs="Courier New"/>
                            <w:sz w:val="18"/>
                            <w:szCs w:val="18"/>
                            <w:lang w:val="en-US" w:eastAsia="ja-JP"/>
                          </w:rPr>
                          <w:t>ctl</w:t>
                        </w:r>
                        <w:proofErr w:type="spellEnd"/>
                        <w:r w:rsidRPr="0052026F">
                          <w:rPr>
                            <w:rFonts w:ascii="Courier New" w:hAnsi="Courier New" w:cs="Courier New"/>
                            <w:sz w:val="18"/>
                            <w:szCs w:val="18"/>
                            <w:lang w:val="en-US" w:eastAsia="ja-JP"/>
                          </w:rPr>
                          <w:t xml:space="preserve"> -d /dev/media4 -e "vspi0_vsp2@0 rpf.0 input"</w:t>
                        </w:r>
                      </w:p>
                    </w:txbxContent>
                  </v:textbox>
                </v:shape>
              </w:pict>
            </mc:Fallback>
          </mc:AlternateContent>
        </w:r>
        <w:bookmarkStart w:id="10644" w:name="_Toc491776111"/>
        <w:bookmarkEnd w:id="10644"/>
      </w:del>
    </w:p>
    <w:p w:rsidR="00733914" w:rsidDel="00A81686" w:rsidRDefault="00733914" w:rsidP="00733914">
      <w:pPr>
        <w:pStyle w:val="CETextBody"/>
        <w:rPr>
          <w:del w:id="10645" w:author="Huy Duc. Nguyen" w:date="2017-08-29T13:07:00Z"/>
          <w:lang w:val="en-US" w:eastAsia="ja-JP"/>
        </w:rPr>
      </w:pPr>
      <w:bookmarkStart w:id="10646" w:name="_Toc491776112"/>
      <w:bookmarkEnd w:id="10646"/>
    </w:p>
    <w:p w:rsidR="00733914" w:rsidRPr="00E83D4B" w:rsidDel="00A81686" w:rsidRDefault="00733914" w:rsidP="00F950E6">
      <w:pPr>
        <w:pStyle w:val="CETextBody"/>
        <w:numPr>
          <w:ilvl w:val="0"/>
          <w:numId w:val="312"/>
        </w:numPr>
        <w:rPr>
          <w:del w:id="10647" w:author="Huy Duc. Nguyen" w:date="2017-08-29T13:07:00Z"/>
          <w:lang w:val="en-US" w:eastAsia="ja-JP"/>
        </w:rPr>
      </w:pPr>
      <w:del w:id="10648"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49" w:name="_Toc491776113"/>
        <w:bookmarkEnd w:id="10649"/>
      </w:del>
    </w:p>
    <w:p w:rsidR="00733914" w:rsidRPr="00E83D4B" w:rsidDel="00A81686" w:rsidRDefault="00733914" w:rsidP="00733914">
      <w:pPr>
        <w:pStyle w:val="CETextBody"/>
        <w:rPr>
          <w:del w:id="10650" w:author="Huy Duc. Nguyen" w:date="2017-08-29T13:07:00Z"/>
          <w:lang w:val="en-US" w:eastAsia="ja-JP"/>
        </w:rPr>
      </w:pPr>
      <w:del w:id="10651" w:author="Huy Duc. Nguyen" w:date="2017-08-29T13:07:00Z">
        <w:r w:rsidRPr="00E83D4B" w:rsidDel="00A81686">
          <w:rPr>
            <w:noProof/>
            <w:lang w:val="en-US"/>
          </w:rPr>
          <mc:AlternateContent>
            <mc:Choice Requires="wps">
              <w:drawing>
                <wp:anchor distT="0" distB="0" distL="114300" distR="114300" simplePos="0" relativeHeight="251592192" behindDoc="0" locked="0" layoutInCell="1" allowOverlap="1" wp14:anchorId="0ACBFB27" wp14:editId="4E6EB985">
                  <wp:simplePos x="0" y="0"/>
                  <wp:positionH relativeFrom="column">
                    <wp:posOffset>382905</wp:posOffset>
                  </wp:positionH>
                  <wp:positionV relativeFrom="paragraph">
                    <wp:posOffset>60325</wp:posOffset>
                  </wp:positionV>
                  <wp:extent cx="5495925" cy="257175"/>
                  <wp:effectExtent l="0" t="0" r="28575" b="28575"/>
                  <wp:wrapNone/>
                  <wp:docPr id="318" name="テキスト ボックス 31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BFB27" id="テキスト ボックス 318" o:spid="_x0000_s1161" type="#_x0000_t202" style="position:absolute;margin-left:30.15pt;margin-top:4.75pt;width:432.75pt;height:20.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7st1I4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media-</w:t>
                        </w:r>
                        <w:proofErr w:type="spellStart"/>
                        <w:r w:rsidRPr="00741657">
                          <w:rPr>
                            <w:rFonts w:ascii="Courier New" w:hAnsi="Courier New" w:cs="Courier New"/>
                            <w:sz w:val="18"/>
                            <w:szCs w:val="18"/>
                            <w:lang w:val="en-US" w:eastAsia="ja-JP"/>
                          </w:rPr>
                          <w:t>ctl</w:t>
                        </w:r>
                        <w:proofErr w:type="spellEnd"/>
                        <w:r w:rsidRPr="00741657">
                          <w:rPr>
                            <w:rFonts w:ascii="Courier New" w:hAnsi="Courier New" w:cs="Courier New"/>
                            <w:sz w:val="18"/>
                            <w:szCs w:val="18"/>
                            <w:lang w:val="en-US" w:eastAsia="ja-JP"/>
                          </w:rPr>
                          <w:t xml:space="preserve"> -d /dev/media4 -e "vspi0_vsp2@0 wpf.0 output"</w:t>
                        </w:r>
                      </w:p>
                    </w:txbxContent>
                  </v:textbox>
                </v:shape>
              </w:pict>
            </mc:Fallback>
          </mc:AlternateContent>
        </w:r>
        <w:bookmarkStart w:id="10652" w:name="_Toc491776114"/>
        <w:bookmarkEnd w:id="10652"/>
      </w:del>
    </w:p>
    <w:p w:rsidR="00733914" w:rsidDel="00A81686" w:rsidRDefault="00733914" w:rsidP="00733914">
      <w:pPr>
        <w:pStyle w:val="CETextBody"/>
        <w:rPr>
          <w:del w:id="10653" w:author="Huy Duc. Nguyen" w:date="2017-08-29T13:07:00Z"/>
          <w:lang w:val="en-US" w:eastAsia="ja-JP"/>
        </w:rPr>
      </w:pPr>
      <w:bookmarkStart w:id="10654" w:name="_Toc491776115"/>
      <w:bookmarkEnd w:id="10654"/>
    </w:p>
    <w:p w:rsidR="00733914" w:rsidRPr="00E83D4B" w:rsidDel="00A81686" w:rsidRDefault="00733914" w:rsidP="00F950E6">
      <w:pPr>
        <w:pStyle w:val="CETextBody"/>
        <w:numPr>
          <w:ilvl w:val="0"/>
          <w:numId w:val="312"/>
        </w:numPr>
        <w:rPr>
          <w:del w:id="10655" w:author="Huy Duc. Nguyen" w:date="2017-08-29T13:07:00Z"/>
          <w:lang w:val="en-US" w:eastAsia="ja-JP"/>
        </w:rPr>
      </w:pPr>
      <w:del w:id="10656"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57" w:name="_Toc491776116"/>
        <w:bookmarkEnd w:id="10657"/>
      </w:del>
    </w:p>
    <w:p w:rsidR="00733914" w:rsidRPr="00E83D4B" w:rsidDel="00A81686" w:rsidRDefault="00733914" w:rsidP="00733914">
      <w:pPr>
        <w:pStyle w:val="CETextBody"/>
        <w:rPr>
          <w:del w:id="10658" w:author="Huy Duc. Nguyen" w:date="2017-08-29T13:07:00Z"/>
          <w:lang w:val="en-US" w:eastAsia="ja-JP"/>
        </w:rPr>
      </w:pPr>
      <w:del w:id="10659" w:author="Huy Duc. Nguyen" w:date="2017-08-29T13:07:00Z">
        <w:r w:rsidRPr="00E83D4B" w:rsidDel="00A81686">
          <w:rPr>
            <w:noProof/>
            <w:lang w:val="en-US"/>
          </w:rPr>
          <mc:AlternateContent>
            <mc:Choice Requires="wps">
              <w:drawing>
                <wp:anchor distT="0" distB="0" distL="114300" distR="114300" simplePos="0" relativeHeight="251593216" behindDoc="0" locked="0" layoutInCell="1" allowOverlap="1" wp14:anchorId="47A21D7F" wp14:editId="31526A3A">
                  <wp:simplePos x="0" y="0"/>
                  <wp:positionH relativeFrom="column">
                    <wp:posOffset>382905</wp:posOffset>
                  </wp:positionH>
                  <wp:positionV relativeFrom="paragraph">
                    <wp:posOffset>60325</wp:posOffset>
                  </wp:positionV>
                  <wp:extent cx="5495925" cy="257175"/>
                  <wp:effectExtent l="0" t="0" r="28575" b="28575"/>
                  <wp:wrapNone/>
                  <wp:docPr id="64" name="テキスト ボックス 64"/>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741657">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1D7F" id="テキスト ボックス 64" o:spid="_x0000_s1162" type="#_x0000_t202" style="position:absolute;margin-left:30.15pt;margin-top:4.75pt;width:432.75pt;height:20.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GJvn4oACAADc&#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741657">
                          <w:rPr>
                            <w:rFonts w:ascii="Courier New" w:hAnsi="Courier New" w:cs="Courier New"/>
                            <w:sz w:val="18"/>
                            <w:szCs w:val="18"/>
                            <w:lang w:val="en-US" w:eastAsia="ja-JP"/>
                          </w:rPr>
                          <w:t>export XDG_RUNTIME_DIR=/run/user/root</w:t>
                        </w:r>
                      </w:p>
                    </w:txbxContent>
                  </v:textbox>
                </v:shape>
              </w:pict>
            </mc:Fallback>
          </mc:AlternateContent>
        </w:r>
        <w:bookmarkStart w:id="10660" w:name="_Toc491776117"/>
        <w:bookmarkEnd w:id="10660"/>
      </w:del>
    </w:p>
    <w:p w:rsidR="00733914" w:rsidDel="00A81686" w:rsidRDefault="00733914" w:rsidP="00733914">
      <w:pPr>
        <w:pStyle w:val="CETextBody"/>
        <w:rPr>
          <w:del w:id="10661" w:author="Huy Duc. Nguyen" w:date="2017-08-29T13:07:00Z"/>
          <w:lang w:val="en-US" w:eastAsia="ja-JP"/>
        </w:rPr>
      </w:pPr>
      <w:bookmarkStart w:id="10662" w:name="_Toc491776118"/>
      <w:bookmarkEnd w:id="10662"/>
    </w:p>
    <w:p w:rsidR="00733914" w:rsidRPr="00E83D4B" w:rsidDel="00A81686" w:rsidRDefault="00733914" w:rsidP="00F950E6">
      <w:pPr>
        <w:pStyle w:val="CETextBody"/>
        <w:numPr>
          <w:ilvl w:val="0"/>
          <w:numId w:val="312"/>
        </w:numPr>
        <w:rPr>
          <w:del w:id="10663" w:author="Huy Duc. Nguyen" w:date="2017-08-29T13:07:00Z"/>
          <w:lang w:val="en-US" w:eastAsia="ja-JP"/>
        </w:rPr>
      </w:pPr>
      <w:del w:id="10664"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665" w:name="_Toc491776119"/>
        <w:bookmarkEnd w:id="10665"/>
      </w:del>
    </w:p>
    <w:p w:rsidR="00733914" w:rsidRPr="00E83D4B" w:rsidDel="00A81686" w:rsidRDefault="00733914" w:rsidP="00733914">
      <w:pPr>
        <w:pStyle w:val="CETextBody"/>
        <w:rPr>
          <w:del w:id="10666" w:author="Huy Duc. Nguyen" w:date="2017-08-29T13:07:00Z"/>
          <w:lang w:val="en-US" w:eastAsia="ja-JP"/>
        </w:rPr>
      </w:pPr>
      <w:del w:id="10667" w:author="Huy Duc. Nguyen" w:date="2017-08-29T13:07:00Z">
        <w:r w:rsidRPr="00E83D4B" w:rsidDel="00A81686">
          <w:rPr>
            <w:noProof/>
            <w:lang w:val="en-US"/>
          </w:rPr>
          <mc:AlternateContent>
            <mc:Choice Requires="wps">
              <w:drawing>
                <wp:anchor distT="0" distB="0" distL="114300" distR="114300" simplePos="0" relativeHeight="251594240" behindDoc="0" locked="0" layoutInCell="1" allowOverlap="1" wp14:anchorId="41C20BC9" wp14:editId="4C4AFA41">
                  <wp:simplePos x="0" y="0"/>
                  <wp:positionH relativeFrom="column">
                    <wp:posOffset>382905</wp:posOffset>
                  </wp:positionH>
                  <wp:positionV relativeFrom="paragraph">
                    <wp:posOffset>57785</wp:posOffset>
                  </wp:positionV>
                  <wp:extent cx="5495925" cy="502920"/>
                  <wp:effectExtent l="0" t="0" r="28575" b="11430"/>
                  <wp:wrapNone/>
                  <wp:docPr id="70" name="テキスト ボックス 70"/>
                  <wp:cNvGraphicFramePr/>
                  <a:graphic xmlns:a="http://schemas.openxmlformats.org/drawingml/2006/main">
                    <a:graphicData uri="http://schemas.microsoft.com/office/word/2010/wordprocessingShape">
                      <wps:wsp>
                        <wps:cNvSpPr txBox="1"/>
                        <wps:spPr>
                          <a:xfrm>
                            <a:off x="0" y="0"/>
                            <a:ext cx="5495925" cy="502920"/>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location=movie/big_buck_bunny_720p_h264.mp4 ! qtdemux ! h264parse ! omxh264dec name=v ! fakesink sync=false -rp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0BC9" id="テキスト ボックス 70" o:spid="_x0000_s1163" type="#_x0000_t202" style="position:absolute;margin-left:30.15pt;margin-top:4.55pt;width:432.75pt;height:39.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w:t>
                        </w:r>
                        <w:proofErr w:type="gramStart"/>
                        <w:r w:rsidRPr="00E15BB7">
                          <w:rPr>
                            <w:rFonts w:ascii="Courier New" w:hAnsi="Courier New" w:cs="Courier New"/>
                            <w:sz w:val="18"/>
                            <w:szCs w:val="18"/>
                            <w:lang w:val="en-US" w:eastAsia="ja-JP"/>
                          </w:rPr>
                          <w:t>h264.mp4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v:textbox>
                </v:shape>
              </w:pict>
            </mc:Fallback>
          </mc:AlternateContent>
        </w:r>
        <w:bookmarkStart w:id="10668" w:name="_Toc491776120"/>
        <w:bookmarkEnd w:id="10668"/>
      </w:del>
    </w:p>
    <w:p w:rsidR="00733914" w:rsidDel="00A81686" w:rsidRDefault="00733914" w:rsidP="00733914">
      <w:pPr>
        <w:pStyle w:val="CETextBody"/>
        <w:rPr>
          <w:del w:id="10669" w:author="Huy Duc. Nguyen" w:date="2017-08-29T13:07:00Z"/>
          <w:lang w:val="en-US" w:eastAsia="ja-JP"/>
        </w:rPr>
      </w:pPr>
      <w:bookmarkStart w:id="10670" w:name="_Toc491776121"/>
      <w:bookmarkEnd w:id="10670"/>
    </w:p>
    <w:p w:rsidR="00733914" w:rsidDel="00A81686" w:rsidRDefault="00733914">
      <w:pPr>
        <w:rPr>
          <w:del w:id="10671" w:author="Huy Duc. Nguyen" w:date="2017-08-29T13:07:00Z"/>
          <w:lang w:val="en-US" w:eastAsia="ja-JP"/>
        </w:rPr>
        <w:pPrChange w:id="10672" w:author=" " w:date="2017-03-14T18:34:00Z">
          <w:pPr>
            <w:pStyle w:val="CETextBody"/>
            <w:ind w:firstLineChars="200" w:firstLine="440"/>
          </w:pPr>
        </w:pPrChange>
      </w:pPr>
      <w:bookmarkStart w:id="10673" w:name="_Toc491776122"/>
      <w:bookmarkEnd w:id="10673"/>
    </w:p>
    <w:p w:rsidR="00733914" w:rsidRPr="00E83D4B" w:rsidDel="00A81686" w:rsidRDefault="00733914">
      <w:pPr>
        <w:pStyle w:val="CETextBody"/>
        <w:rPr>
          <w:del w:id="10674" w:author="Huy Duc. Nguyen" w:date="2017-08-29T13:07:00Z"/>
          <w:lang w:val="en-US" w:eastAsia="ja-JP"/>
        </w:rPr>
      </w:pPr>
      <w:bookmarkStart w:id="10675" w:name="_Toc491776123"/>
      <w:bookmarkEnd w:id="10675"/>
    </w:p>
    <w:p w:rsidR="00E15BB7" w:rsidDel="00A81686" w:rsidRDefault="00E15BB7">
      <w:pPr>
        <w:rPr>
          <w:del w:id="10676" w:author="Huy Duc. Nguyen" w:date="2017-08-29T13:07:00Z"/>
          <w:sz w:val="22"/>
          <w:lang w:val="en-US" w:eastAsia="ja-JP"/>
        </w:rPr>
      </w:pPr>
      <w:del w:id="10677" w:author="Huy Duc. Nguyen" w:date="2017-08-29T13:07:00Z">
        <w:r w:rsidDel="00A81686">
          <w:rPr>
            <w:lang w:val="en-US" w:eastAsia="ja-JP"/>
          </w:rPr>
          <w:br w:type="page"/>
        </w:r>
      </w:del>
    </w:p>
    <w:p w:rsidR="00733914" w:rsidRPr="00E83D4B" w:rsidDel="00A81686" w:rsidRDefault="00733914">
      <w:pPr>
        <w:rPr>
          <w:del w:id="10678" w:author="Huy Duc. Nguyen" w:date="2017-08-29T13:07:00Z"/>
          <w:lang w:val="en-US" w:eastAsia="ja-JP"/>
        </w:rPr>
        <w:pPrChange w:id="10679" w:author=" " w:date="2017-03-14T18:34:00Z">
          <w:pPr>
            <w:pStyle w:val="CETextBody"/>
            <w:ind w:firstLineChars="200" w:firstLine="440"/>
          </w:pPr>
        </w:pPrChange>
      </w:pPr>
      <w:del w:id="10680"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681" w:name="_Toc491776124"/>
        <w:bookmarkEnd w:id="10681"/>
      </w:del>
    </w:p>
    <w:p w:rsidR="00B45CE0" w:rsidDel="00A81686" w:rsidRDefault="00B45CE0">
      <w:pPr>
        <w:rPr>
          <w:ins w:id="10682" w:author=" " w:date="2017-03-14T18:34:00Z"/>
          <w:del w:id="10683" w:author="Huy Duc. Nguyen" w:date="2017-08-29T13:07:00Z"/>
          <w:sz w:val="22"/>
          <w:lang w:val="en-US" w:eastAsia="ja-JP"/>
        </w:rPr>
      </w:pPr>
      <w:ins w:id="10684" w:author=" " w:date="2017-03-14T18:34:00Z">
        <w:del w:id="10685" w:author="Huy Duc. Nguyen" w:date="2017-08-29T13:07:00Z">
          <w:r w:rsidDel="00A81686">
            <w:rPr>
              <w:lang w:val="en-US" w:eastAsia="ja-JP"/>
            </w:rPr>
            <w:br w:type="page"/>
          </w:r>
        </w:del>
      </w:ins>
    </w:p>
    <w:p w:rsidR="00B45CE0" w:rsidDel="00A81686" w:rsidRDefault="00B45CE0">
      <w:pPr>
        <w:pStyle w:val="CETextBody"/>
        <w:ind w:firstLineChars="300" w:firstLine="660"/>
        <w:rPr>
          <w:ins w:id="10686" w:author=" " w:date="2017-03-14T18:34:00Z"/>
          <w:del w:id="10687" w:author="Huy Duc. Nguyen" w:date="2017-08-29T13:07:00Z"/>
          <w:lang w:val="en-US" w:eastAsia="ja-JP"/>
        </w:rPr>
        <w:pPrChange w:id="10688" w:author=" " w:date="2017-03-14T18:34:00Z">
          <w:pPr>
            <w:pStyle w:val="CETextBody"/>
            <w:ind w:firstLineChars="200" w:firstLine="440"/>
          </w:pPr>
        </w:pPrChange>
      </w:pPr>
      <w:ins w:id="10689" w:author=" " w:date="2017-03-14T18:34:00Z">
        <w:del w:id="10690"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you will see the log like below.</w:delText>
          </w:r>
          <w:bookmarkStart w:id="10691" w:name="_Toc491776125"/>
          <w:bookmarkEnd w:id="10691"/>
        </w:del>
      </w:ins>
    </w:p>
    <w:p w:rsidR="00733914" w:rsidRPr="00E83D4B" w:rsidDel="00A81686" w:rsidRDefault="00733914">
      <w:pPr>
        <w:pStyle w:val="CETextBody"/>
        <w:ind w:firstLineChars="300" w:firstLine="660"/>
        <w:rPr>
          <w:del w:id="10692" w:author="Huy Duc. Nguyen" w:date="2017-08-29T13:07:00Z"/>
          <w:lang w:val="en-US" w:eastAsia="ja-JP"/>
        </w:rPr>
        <w:pPrChange w:id="10693" w:author=" " w:date="2017-03-14T18:34:00Z">
          <w:pPr>
            <w:pStyle w:val="CETextBody"/>
            <w:ind w:firstLineChars="200" w:firstLine="440"/>
          </w:pPr>
        </w:pPrChange>
      </w:pPr>
      <w:del w:id="10694"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695" w:name="_Toc491776126"/>
        <w:bookmarkEnd w:id="10695"/>
      </w:del>
    </w:p>
    <w:p w:rsidR="00733914" w:rsidRPr="00E83D4B" w:rsidDel="00A81686" w:rsidRDefault="00733914" w:rsidP="00733914">
      <w:pPr>
        <w:pStyle w:val="CETextBody"/>
        <w:rPr>
          <w:del w:id="10696" w:author="Huy Duc. Nguyen" w:date="2017-08-29T13:07:00Z"/>
          <w:lang w:val="en-US" w:eastAsia="ja-JP"/>
        </w:rPr>
      </w:pPr>
      <w:del w:id="10697" w:author="Huy Duc. Nguyen" w:date="2017-08-29T13:07:00Z">
        <w:r w:rsidDel="00A81686">
          <w:rPr>
            <w:noProof/>
            <w:lang w:val="en-US"/>
          </w:rPr>
          <mc:AlternateContent>
            <mc:Choice Requires="wps">
              <w:drawing>
                <wp:anchor distT="0" distB="0" distL="114300" distR="114300" simplePos="0" relativeHeight="251586048" behindDoc="0" locked="0" layoutInCell="1" allowOverlap="1" wp14:anchorId="736F8074" wp14:editId="179FD11D">
                  <wp:simplePos x="0" y="0"/>
                  <wp:positionH relativeFrom="column">
                    <wp:posOffset>382905</wp:posOffset>
                  </wp:positionH>
                  <wp:positionV relativeFrom="paragraph">
                    <wp:posOffset>57150</wp:posOffset>
                  </wp:positionV>
                  <wp:extent cx="5495925" cy="1264920"/>
                  <wp:effectExtent l="0" t="0" r="28575" b="11430"/>
                  <wp:wrapNone/>
                  <wp:docPr id="74" name="テキスト ボックス 74"/>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5B1E90" w:rsidRPr="00D04F84" w:rsidRDefault="005B1E90" w:rsidP="00D04F84">
                              <w:pPr>
                                <w:rPr>
                                  <w:ins w:id="10698" w:author="Kazuhiro Takagi" w:date="2017-03-08T20:08:00Z"/>
                                  <w:rFonts w:ascii="Courier New" w:hAnsi="Courier New" w:cs="Courier New"/>
                                  <w:sz w:val="18"/>
                                  <w:szCs w:val="18"/>
                                  <w:lang w:val="en-US" w:eastAsia="ja-JP"/>
                                </w:rPr>
                              </w:pPr>
                              <w:ins w:id="10699"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0700" w:author="Kazuhiro Takagi" w:date="2017-03-08T20:08:00Z"/>
                                  <w:rFonts w:ascii="Courier New" w:hAnsi="Courier New" w:cs="Courier New"/>
                                  <w:sz w:val="18"/>
                                  <w:szCs w:val="18"/>
                                  <w:lang w:val="en-US" w:eastAsia="ja-JP"/>
                                </w:rPr>
                              </w:pPr>
                              <w:ins w:id="10701" w:author="Kazuhiro Takagi" w:date="2017-03-08T20:08:00Z">
                                <w:r w:rsidRPr="00D04F84">
                                  <w:rPr>
                                    <w:rFonts w:ascii="Courier New" w:hAnsi="Courier New" w:cs="Courier New"/>
                                    <w:sz w:val="18"/>
                                    <w:szCs w:val="18"/>
                                    <w:lang w:val="en-US" w:eastAsia="ja-JP"/>
                                  </w:rPr>
                                  <w:t>Execution ended after 0:01:33.271932153</w:t>
                                </w:r>
                              </w:ins>
                            </w:p>
                            <w:p w:rsidR="005B1E90" w:rsidRPr="00D04F84" w:rsidRDefault="005B1E90" w:rsidP="00D04F84">
                              <w:pPr>
                                <w:rPr>
                                  <w:ins w:id="10702" w:author="Kazuhiro Takagi" w:date="2017-03-08T20:08:00Z"/>
                                  <w:rFonts w:ascii="Courier New" w:hAnsi="Courier New" w:cs="Courier New"/>
                                  <w:sz w:val="18"/>
                                  <w:szCs w:val="18"/>
                                  <w:lang w:val="en-US" w:eastAsia="ja-JP"/>
                                </w:rPr>
                              </w:pPr>
                              <w:ins w:id="10703" w:author="Kazuhiro Takagi" w:date="2017-03-08T20:08:00Z">
                                <w:r w:rsidRPr="00D04F84">
                                  <w:rPr>
                                    <w:rFonts w:ascii="Courier New" w:hAnsi="Courier New" w:cs="Courier New"/>
                                    <w:sz w:val="18"/>
                                    <w:szCs w:val="18"/>
                                    <w:lang w:val="en-US" w:eastAsia="ja-JP"/>
                                  </w:rPr>
                                  <w:t>Setting pipeline to PAUSED ...</w:t>
                                </w:r>
                              </w:ins>
                            </w:p>
                            <w:p w:rsidR="005B1E90" w:rsidRPr="00D04F84" w:rsidRDefault="005B1E90" w:rsidP="00D04F84">
                              <w:pPr>
                                <w:rPr>
                                  <w:ins w:id="10704" w:author="Kazuhiro Takagi" w:date="2017-03-08T20:08:00Z"/>
                                  <w:rFonts w:ascii="Courier New" w:hAnsi="Courier New" w:cs="Courier New"/>
                                  <w:sz w:val="18"/>
                                  <w:szCs w:val="18"/>
                                  <w:lang w:val="en-US" w:eastAsia="ja-JP"/>
                                </w:rPr>
                              </w:pPr>
                              <w:ins w:id="10705" w:author="Kazuhiro Takagi" w:date="2017-03-08T20:08:00Z">
                                <w:r w:rsidRPr="00D04F84">
                                  <w:rPr>
                                    <w:rFonts w:ascii="Courier New" w:hAnsi="Courier New" w:cs="Courier New"/>
                                    <w:sz w:val="18"/>
                                    <w:szCs w:val="18"/>
                                    <w:lang w:val="en-US" w:eastAsia="ja-JP"/>
                                  </w:rPr>
                                  <w:t>Setting pipeline to READY ...</w:t>
                                </w:r>
                              </w:ins>
                            </w:p>
                            <w:p w:rsidR="005B1E90" w:rsidRPr="00D04F84" w:rsidRDefault="005B1E90" w:rsidP="00D04F84">
                              <w:pPr>
                                <w:rPr>
                                  <w:ins w:id="10706" w:author="Kazuhiro Takagi" w:date="2017-03-08T20:08:00Z"/>
                                  <w:rFonts w:ascii="Courier New" w:hAnsi="Courier New" w:cs="Courier New"/>
                                  <w:sz w:val="18"/>
                                  <w:szCs w:val="18"/>
                                  <w:lang w:val="en-US" w:eastAsia="ja-JP"/>
                                </w:rPr>
                              </w:pPr>
                              <w:ins w:id="10707" w:author="Kazuhiro Takagi" w:date="2017-03-08T20:08:00Z">
                                <w:r w:rsidRPr="00D04F84">
                                  <w:rPr>
                                    <w:rFonts w:ascii="Courier New" w:hAnsi="Courier New" w:cs="Courier New"/>
                                    <w:sz w:val="18"/>
                                    <w:szCs w:val="18"/>
                                    <w:lang w:val="en-US" w:eastAsia="ja-JP"/>
                                  </w:rPr>
                                  <w:t>Setting pipeline to NULL ...</w:t>
                                </w:r>
                              </w:ins>
                            </w:p>
                            <w:p w:rsidR="005B1E90" w:rsidRPr="00D04F84" w:rsidRDefault="005B1E90" w:rsidP="00D04F84">
                              <w:pPr>
                                <w:rPr>
                                  <w:ins w:id="10708" w:author="Kazuhiro Takagi" w:date="2017-03-08T20:08:00Z"/>
                                  <w:rFonts w:ascii="Courier New" w:hAnsi="Courier New" w:cs="Courier New"/>
                                  <w:sz w:val="18"/>
                                  <w:szCs w:val="18"/>
                                  <w:lang w:val="en-US" w:eastAsia="ja-JP"/>
                                </w:rPr>
                              </w:pPr>
                              <w:ins w:id="10709" w:author="Kazuhiro Takagi" w:date="2017-03-08T20:08:00Z">
                                <w:r w:rsidRPr="00D04F84">
                                  <w:rPr>
                                    <w:rFonts w:ascii="Courier New" w:hAnsi="Courier New" w:cs="Courier New"/>
                                    <w:sz w:val="18"/>
                                    <w:szCs w:val="18"/>
                                    <w:lang w:val="en-US" w:eastAsia="ja-JP"/>
                                  </w:rPr>
                                  <w:t>Total time: 93.271935 seconds</w:t>
                                </w:r>
                              </w:ins>
                            </w:p>
                            <w:p w:rsidR="005B1E90" w:rsidRPr="00D04F84" w:rsidRDefault="005B1E90" w:rsidP="00D04F84">
                              <w:pPr>
                                <w:rPr>
                                  <w:ins w:id="10710" w:author="Kazuhiro Takagi" w:date="2017-03-08T20:08:00Z"/>
                                  <w:rFonts w:ascii="Courier New" w:hAnsi="Courier New" w:cs="Courier New"/>
                                  <w:sz w:val="18"/>
                                  <w:szCs w:val="18"/>
                                  <w:lang w:val="en-US" w:eastAsia="ja-JP"/>
                                </w:rPr>
                              </w:pPr>
                              <w:ins w:id="10711" w:author="Kazuhiro Takagi" w:date="2017-03-08T20:08:00Z">
                                <w:r w:rsidRPr="00D04F84">
                                  <w:rPr>
                                    <w:rFonts w:ascii="Courier New" w:hAnsi="Courier New" w:cs="Courier New"/>
                                    <w:sz w:val="18"/>
                                    <w:szCs w:val="18"/>
                                    <w:lang w:val="en-US" w:eastAsia="ja-JP"/>
                                  </w:rPr>
                                  <w:t>Frames: 14315 processed</w:t>
                                </w:r>
                              </w:ins>
                            </w:p>
                            <w:p w:rsidR="005B1E90" w:rsidRDefault="005B1E90" w:rsidP="00733914">
                              <w:pPr>
                                <w:rPr>
                                  <w:ins w:id="10712" w:author="Kazuhiro Takagi" w:date="2017-03-08T20:08:00Z"/>
                                  <w:rFonts w:ascii="Courier New" w:hAnsi="Courier New" w:cs="Courier New"/>
                                  <w:sz w:val="18"/>
                                  <w:szCs w:val="18"/>
                                  <w:lang w:val="en-US" w:eastAsia="ja-JP"/>
                                </w:rPr>
                              </w:pPr>
                              <w:ins w:id="10713" w:author="Kazuhiro Takagi" w:date="2017-03-08T20:08:00Z">
                                <w:r w:rsidRPr="00D04F84">
                                  <w:rPr>
                                    <w:rFonts w:ascii="Courier New" w:hAnsi="Courier New" w:cs="Courier New"/>
                                    <w:sz w:val="18"/>
                                    <w:szCs w:val="18"/>
                                    <w:lang w:val="en-US" w:eastAsia="ja-JP"/>
                                  </w:rPr>
                                  <w:t>Avg. FPS: 153.48</w:t>
                                </w:r>
                              </w:ins>
                            </w:p>
                            <w:p w:rsidR="005B1E90" w:rsidRPr="00E15BB7" w:rsidDel="00D04F84" w:rsidRDefault="005B1E90" w:rsidP="00D04F84">
                              <w:pPr>
                                <w:rPr>
                                  <w:del w:id="10714" w:author="Kazuhiro Takagi" w:date="2017-03-08T20:08:00Z"/>
                                  <w:rFonts w:ascii="Courier New" w:hAnsi="Courier New" w:cs="Courier New"/>
                                  <w:sz w:val="18"/>
                                  <w:szCs w:val="18"/>
                                  <w:lang w:val="en-US" w:eastAsia="ja-JP"/>
                                </w:rPr>
                              </w:pPr>
                              <w:del w:id="10715"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0716" w:author="Kazuhiro Takagi" w:date="2017-03-08T20:08:00Z"/>
                                  <w:rFonts w:ascii="Courier New" w:hAnsi="Courier New" w:cs="Courier New"/>
                                  <w:sz w:val="18"/>
                                  <w:szCs w:val="18"/>
                                  <w:lang w:val="en-US" w:eastAsia="ja-JP"/>
                                </w:rPr>
                              </w:pPr>
                              <w:del w:id="10717"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0718" w:author="Kazuhiro Takagi" w:date="2017-03-08T20:08:00Z"/>
                                  <w:rFonts w:ascii="Courier New" w:hAnsi="Courier New" w:cs="Courier New"/>
                                  <w:sz w:val="18"/>
                                  <w:szCs w:val="18"/>
                                  <w:lang w:val="en-US" w:eastAsia="ja-JP"/>
                                </w:rPr>
                              </w:pPr>
                              <w:del w:id="10719"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0720" w:author="Kazuhiro Takagi" w:date="2017-03-08T20:08:00Z"/>
                                  <w:rFonts w:ascii="Courier New" w:hAnsi="Courier New" w:cs="Courier New"/>
                                  <w:sz w:val="18"/>
                                  <w:szCs w:val="18"/>
                                  <w:lang w:val="en-US" w:eastAsia="ja-JP"/>
                                </w:rPr>
                              </w:pPr>
                              <w:del w:id="10721"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0722" w:author="Kazuhiro Takagi" w:date="2017-03-08T20:08:00Z"/>
                                  <w:rFonts w:ascii="Courier New" w:hAnsi="Courier New" w:cs="Courier New"/>
                                  <w:sz w:val="18"/>
                                  <w:szCs w:val="18"/>
                                  <w:lang w:val="en-US" w:eastAsia="ja-JP"/>
                                </w:rPr>
                              </w:pPr>
                              <w:del w:id="10723"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0724" w:author="Kazuhiro Takagi" w:date="2017-03-08T20:08:00Z"/>
                                  <w:rFonts w:ascii="Courier New" w:hAnsi="Courier New" w:cs="Courier New"/>
                                  <w:sz w:val="18"/>
                                  <w:szCs w:val="18"/>
                                  <w:lang w:val="en-US" w:eastAsia="ja-JP"/>
                                </w:rPr>
                              </w:pPr>
                              <w:del w:id="10725"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0726" w:author="Kazuhiro Takagi" w:date="2017-03-08T20:08:00Z"/>
                                  <w:rFonts w:ascii="Courier New" w:hAnsi="Courier New" w:cs="Courier New"/>
                                  <w:sz w:val="18"/>
                                  <w:szCs w:val="18"/>
                                  <w:lang w:val="en-US" w:eastAsia="ja-JP"/>
                                </w:rPr>
                              </w:pPr>
                              <w:del w:id="10727"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0728" w:author="Kazuhiro Takagi" w:date="2017-03-08T20:08:00Z"/>
                                  <w:rFonts w:ascii="Courier New" w:hAnsi="Courier New" w:cs="Courier New"/>
                                  <w:sz w:val="18"/>
                                  <w:szCs w:val="18"/>
                                  <w:lang w:val="en-US" w:eastAsia="ja-JP"/>
                                </w:rPr>
                              </w:pPr>
                              <w:del w:id="10729"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F8074" id="テキスト ボックス 74" o:spid="_x0000_s1164" type="#_x0000_t202" style="position:absolute;margin-left:30.15pt;margin-top:4.5pt;width:432.75pt;height:99.6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" fillcolor="window" strokeweight=".5pt">
                  <v:textbox>
                    <w:txbxContent>
                      <w:p w:rsidR="005B1E90" w:rsidRPr="00D04F84" w:rsidRDefault="005B1E90" w:rsidP="00D04F84">
                        <w:pPr>
                          <w:rPr>
                            <w:ins w:id="10940" w:author="Kazuhiro Takagi" w:date="2017-03-08T20:08:00Z"/>
                            <w:rFonts w:ascii="Courier New" w:hAnsi="Courier New" w:cs="Courier New"/>
                            <w:sz w:val="18"/>
                            <w:szCs w:val="18"/>
                            <w:lang w:val="en-US" w:eastAsia="ja-JP"/>
                          </w:rPr>
                        </w:pPr>
                        <w:ins w:id="10941"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0942" w:author="Kazuhiro Takagi" w:date="2017-03-08T20:08:00Z"/>
                            <w:rFonts w:ascii="Courier New" w:hAnsi="Courier New" w:cs="Courier New"/>
                            <w:sz w:val="18"/>
                            <w:szCs w:val="18"/>
                            <w:lang w:val="en-US" w:eastAsia="ja-JP"/>
                          </w:rPr>
                        </w:pPr>
                        <w:ins w:id="10943" w:author="Kazuhiro Takagi" w:date="2017-03-08T20:08:00Z">
                          <w:r w:rsidRPr="00D04F84">
                            <w:rPr>
                              <w:rFonts w:ascii="Courier New" w:hAnsi="Courier New" w:cs="Courier New"/>
                              <w:sz w:val="18"/>
                              <w:szCs w:val="18"/>
                              <w:lang w:val="en-US" w:eastAsia="ja-JP"/>
                            </w:rPr>
                            <w:t>Execution ended after 0:01:33.271932153</w:t>
                          </w:r>
                        </w:ins>
                      </w:p>
                      <w:p w:rsidR="005B1E90" w:rsidRPr="00D04F84" w:rsidRDefault="005B1E90" w:rsidP="00D04F84">
                        <w:pPr>
                          <w:rPr>
                            <w:ins w:id="10944" w:author="Kazuhiro Takagi" w:date="2017-03-08T20:08:00Z"/>
                            <w:rFonts w:ascii="Courier New" w:hAnsi="Courier New" w:cs="Courier New"/>
                            <w:sz w:val="18"/>
                            <w:szCs w:val="18"/>
                            <w:lang w:val="en-US" w:eastAsia="ja-JP"/>
                          </w:rPr>
                        </w:pPr>
                        <w:ins w:id="10945"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0946" w:author="Kazuhiro Takagi" w:date="2017-03-08T20:08:00Z"/>
                            <w:rFonts w:ascii="Courier New" w:hAnsi="Courier New" w:cs="Courier New"/>
                            <w:sz w:val="18"/>
                            <w:szCs w:val="18"/>
                            <w:lang w:val="en-US" w:eastAsia="ja-JP"/>
                          </w:rPr>
                        </w:pPr>
                        <w:ins w:id="10947"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0948" w:author="Kazuhiro Takagi" w:date="2017-03-08T20:08:00Z"/>
                            <w:rFonts w:ascii="Courier New" w:hAnsi="Courier New" w:cs="Courier New"/>
                            <w:sz w:val="18"/>
                            <w:szCs w:val="18"/>
                            <w:lang w:val="en-US" w:eastAsia="ja-JP"/>
                          </w:rPr>
                        </w:pPr>
                        <w:ins w:id="10949"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0950" w:author="Kazuhiro Takagi" w:date="2017-03-08T20:08:00Z"/>
                            <w:rFonts w:ascii="Courier New" w:hAnsi="Courier New" w:cs="Courier New"/>
                            <w:sz w:val="18"/>
                            <w:szCs w:val="18"/>
                            <w:lang w:val="en-US" w:eastAsia="ja-JP"/>
                          </w:rPr>
                        </w:pPr>
                        <w:ins w:id="10951" w:author="Kazuhiro Takagi" w:date="2017-03-08T20:08:00Z">
                          <w:r w:rsidRPr="00D04F84">
                            <w:rPr>
                              <w:rFonts w:ascii="Courier New" w:hAnsi="Courier New" w:cs="Courier New"/>
                              <w:sz w:val="18"/>
                              <w:szCs w:val="18"/>
                              <w:lang w:val="en-US" w:eastAsia="ja-JP"/>
                            </w:rPr>
                            <w:t>Total time: 93.271935 seconds</w:t>
                          </w:r>
                        </w:ins>
                      </w:p>
                      <w:p w:rsidR="005B1E90" w:rsidRPr="00D04F84" w:rsidRDefault="005B1E90" w:rsidP="00D04F84">
                        <w:pPr>
                          <w:rPr>
                            <w:ins w:id="10952" w:author="Kazuhiro Takagi" w:date="2017-03-08T20:08:00Z"/>
                            <w:rFonts w:ascii="Courier New" w:hAnsi="Courier New" w:cs="Courier New"/>
                            <w:sz w:val="18"/>
                            <w:szCs w:val="18"/>
                            <w:lang w:val="en-US" w:eastAsia="ja-JP"/>
                          </w:rPr>
                        </w:pPr>
                        <w:ins w:id="10953" w:author="Kazuhiro Takagi" w:date="2017-03-08T20:08:00Z">
                          <w:r w:rsidRPr="00D04F84">
                            <w:rPr>
                              <w:rFonts w:ascii="Courier New" w:hAnsi="Courier New" w:cs="Courier New"/>
                              <w:sz w:val="18"/>
                              <w:szCs w:val="18"/>
                              <w:lang w:val="en-US" w:eastAsia="ja-JP"/>
                            </w:rPr>
                            <w:t>Frames: 14315 processed</w:t>
                          </w:r>
                        </w:ins>
                      </w:p>
                      <w:p w:rsidR="005B1E90" w:rsidRDefault="005B1E90" w:rsidP="00733914">
                        <w:pPr>
                          <w:rPr>
                            <w:ins w:id="10954" w:author="Kazuhiro Takagi" w:date="2017-03-08T20:08:00Z"/>
                            <w:rFonts w:ascii="Courier New" w:hAnsi="Courier New" w:cs="Courier New"/>
                            <w:sz w:val="18"/>
                            <w:szCs w:val="18"/>
                            <w:lang w:val="en-US" w:eastAsia="ja-JP"/>
                          </w:rPr>
                        </w:pPr>
                        <w:ins w:id="10955" w:author="Kazuhiro Takagi" w:date="2017-03-08T20:08:00Z">
                          <w:r w:rsidRPr="00D04F84">
                            <w:rPr>
                              <w:rFonts w:ascii="Courier New" w:hAnsi="Courier New" w:cs="Courier New"/>
                              <w:sz w:val="18"/>
                              <w:szCs w:val="18"/>
                              <w:lang w:val="en-US" w:eastAsia="ja-JP"/>
                            </w:rPr>
                            <w:t>Avg. FPS: 153.48</w:t>
                          </w:r>
                        </w:ins>
                      </w:p>
                      <w:p w:rsidR="005B1E90" w:rsidRPr="00E15BB7" w:rsidDel="00D04F84" w:rsidRDefault="005B1E90" w:rsidP="00D04F84">
                        <w:pPr>
                          <w:rPr>
                            <w:del w:id="10956" w:author="Kazuhiro Takagi" w:date="2017-03-08T20:08:00Z"/>
                            <w:rFonts w:ascii="Courier New" w:hAnsi="Courier New" w:cs="Courier New"/>
                            <w:sz w:val="18"/>
                            <w:szCs w:val="18"/>
                            <w:lang w:val="en-US" w:eastAsia="ja-JP"/>
                          </w:rPr>
                        </w:pPr>
                        <w:del w:id="10957"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0958" w:author="Kazuhiro Takagi" w:date="2017-03-08T20:08:00Z"/>
                            <w:rFonts w:ascii="Courier New" w:hAnsi="Courier New" w:cs="Courier New"/>
                            <w:sz w:val="18"/>
                            <w:szCs w:val="18"/>
                            <w:lang w:val="en-US" w:eastAsia="ja-JP"/>
                          </w:rPr>
                        </w:pPr>
                        <w:del w:id="10959"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0960" w:author="Kazuhiro Takagi" w:date="2017-03-08T20:08:00Z"/>
                            <w:rFonts w:ascii="Courier New" w:hAnsi="Courier New" w:cs="Courier New"/>
                            <w:sz w:val="18"/>
                            <w:szCs w:val="18"/>
                            <w:lang w:val="en-US" w:eastAsia="ja-JP"/>
                          </w:rPr>
                        </w:pPr>
                        <w:del w:id="10961"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0962" w:author="Kazuhiro Takagi" w:date="2017-03-08T20:08:00Z"/>
                            <w:rFonts w:ascii="Courier New" w:hAnsi="Courier New" w:cs="Courier New"/>
                            <w:sz w:val="18"/>
                            <w:szCs w:val="18"/>
                            <w:lang w:val="en-US" w:eastAsia="ja-JP"/>
                          </w:rPr>
                        </w:pPr>
                        <w:del w:id="10963"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0964" w:author="Kazuhiro Takagi" w:date="2017-03-08T20:08:00Z"/>
                            <w:rFonts w:ascii="Courier New" w:hAnsi="Courier New" w:cs="Courier New"/>
                            <w:sz w:val="18"/>
                            <w:szCs w:val="18"/>
                            <w:lang w:val="en-US" w:eastAsia="ja-JP"/>
                          </w:rPr>
                        </w:pPr>
                        <w:del w:id="10965"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0966" w:author="Kazuhiro Takagi" w:date="2017-03-08T20:08:00Z"/>
                            <w:rFonts w:ascii="Courier New" w:hAnsi="Courier New" w:cs="Courier New"/>
                            <w:sz w:val="18"/>
                            <w:szCs w:val="18"/>
                            <w:lang w:val="en-US" w:eastAsia="ja-JP"/>
                          </w:rPr>
                        </w:pPr>
                        <w:del w:id="10967"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0968" w:author="Kazuhiro Takagi" w:date="2017-03-08T20:08:00Z"/>
                            <w:rFonts w:ascii="Courier New" w:hAnsi="Courier New" w:cs="Courier New"/>
                            <w:sz w:val="18"/>
                            <w:szCs w:val="18"/>
                            <w:lang w:val="en-US" w:eastAsia="ja-JP"/>
                          </w:rPr>
                        </w:pPr>
                        <w:del w:id="10969"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0970" w:author="Kazuhiro Takagi" w:date="2017-03-08T20:08:00Z"/>
                            <w:rFonts w:ascii="Courier New" w:hAnsi="Courier New" w:cs="Courier New"/>
                            <w:sz w:val="18"/>
                            <w:szCs w:val="18"/>
                            <w:lang w:val="en-US" w:eastAsia="ja-JP"/>
                          </w:rPr>
                        </w:pPr>
                        <w:del w:id="10971"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v:textbox>
                </v:shape>
              </w:pict>
            </mc:Fallback>
          </mc:AlternateContent>
        </w:r>
        <w:bookmarkStart w:id="10730" w:name="_Toc491776127"/>
        <w:bookmarkEnd w:id="10730"/>
      </w:del>
    </w:p>
    <w:p w:rsidR="00733914" w:rsidRPr="00E83D4B" w:rsidDel="00A81686" w:rsidRDefault="00733914" w:rsidP="00733914">
      <w:pPr>
        <w:pStyle w:val="CETextBody"/>
        <w:rPr>
          <w:del w:id="10731" w:author="Huy Duc. Nguyen" w:date="2017-08-29T13:07:00Z"/>
          <w:lang w:val="en-US" w:eastAsia="ja-JP"/>
        </w:rPr>
      </w:pPr>
      <w:bookmarkStart w:id="10732" w:name="_Toc491776128"/>
      <w:bookmarkEnd w:id="10732"/>
    </w:p>
    <w:p w:rsidR="00733914" w:rsidRPr="00E83D4B" w:rsidDel="00A81686" w:rsidRDefault="00733914" w:rsidP="00733914">
      <w:pPr>
        <w:pStyle w:val="CETextBody"/>
        <w:rPr>
          <w:del w:id="10733" w:author="Huy Duc. Nguyen" w:date="2017-08-29T13:07:00Z"/>
          <w:lang w:val="en-US" w:eastAsia="ja-JP"/>
        </w:rPr>
      </w:pPr>
      <w:bookmarkStart w:id="10734" w:name="_Toc491776129"/>
      <w:bookmarkEnd w:id="10734"/>
    </w:p>
    <w:p w:rsidR="00733914" w:rsidRPr="00E83D4B" w:rsidDel="00A81686" w:rsidRDefault="00733914" w:rsidP="00733914">
      <w:pPr>
        <w:pStyle w:val="CETextBody"/>
        <w:rPr>
          <w:del w:id="10735" w:author="Huy Duc. Nguyen" w:date="2017-08-29T13:07:00Z"/>
          <w:lang w:val="en-US" w:eastAsia="ja-JP"/>
        </w:rPr>
      </w:pPr>
      <w:bookmarkStart w:id="10736" w:name="_Toc491776130"/>
      <w:bookmarkEnd w:id="10736"/>
    </w:p>
    <w:p w:rsidR="00733914" w:rsidDel="00A81686" w:rsidRDefault="00733914" w:rsidP="00733914">
      <w:pPr>
        <w:pStyle w:val="CETextBody"/>
        <w:rPr>
          <w:del w:id="10737" w:author="Huy Duc. Nguyen" w:date="2017-08-29T13:07:00Z"/>
          <w:lang w:val="en-US" w:eastAsia="ja-JP"/>
        </w:rPr>
      </w:pPr>
      <w:del w:id="10738" w:author="Huy Duc. Nguyen" w:date="2017-08-29T13:07:00Z">
        <w:r w:rsidDel="00A81686">
          <w:rPr>
            <w:noProof/>
            <w:lang w:val="en-US"/>
          </w:rPr>
          <mc:AlternateContent>
            <mc:Choice Requires="wps">
              <w:drawing>
                <wp:anchor distT="0" distB="0" distL="114300" distR="114300" simplePos="0" relativeHeight="251587072" behindDoc="0" locked="0" layoutInCell="1" allowOverlap="1" wp14:anchorId="6925F975" wp14:editId="70DFF8FC">
                  <wp:simplePos x="0" y="0"/>
                  <wp:positionH relativeFrom="column">
                    <wp:posOffset>451485</wp:posOffset>
                  </wp:positionH>
                  <wp:positionV relativeFrom="paragraph">
                    <wp:posOffset>156210</wp:posOffset>
                  </wp:positionV>
                  <wp:extent cx="1127760" cy="160020"/>
                  <wp:effectExtent l="0" t="0" r="15240" b="11430"/>
                  <wp:wrapNone/>
                  <wp:docPr id="78" name="正方形/長方形 78"/>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15A93" id="正方形/長方形 78" o:spid="_x0000_s1026" style="position:absolute;margin-left:35.55pt;margin-top:12.3pt;width:88.8pt;height:12.6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" filled="f" strokecolor="#c0504d" strokeweight="2pt"/>
              </w:pict>
            </mc:Fallback>
          </mc:AlternateContent>
        </w:r>
        <w:bookmarkStart w:id="10739" w:name="_Toc491776131"/>
        <w:bookmarkEnd w:id="10739"/>
      </w:del>
    </w:p>
    <w:p w:rsidR="00733914" w:rsidDel="00A81686" w:rsidRDefault="00733914" w:rsidP="00733914">
      <w:pPr>
        <w:pStyle w:val="CETextBody"/>
        <w:rPr>
          <w:del w:id="10740" w:author="Huy Duc. Nguyen" w:date="2017-08-29T13:07:00Z"/>
          <w:lang w:val="en-US" w:eastAsia="ja-JP"/>
        </w:rPr>
      </w:pPr>
      <w:bookmarkStart w:id="10741" w:name="_Toc491776132"/>
      <w:bookmarkEnd w:id="10741"/>
    </w:p>
    <w:p w:rsidR="00733914" w:rsidDel="00A81686" w:rsidRDefault="00733914" w:rsidP="00733914">
      <w:pPr>
        <w:pStyle w:val="CETextBody"/>
        <w:rPr>
          <w:del w:id="10742" w:author="Huy Duc. Nguyen" w:date="2017-08-29T13:07:00Z"/>
          <w:lang w:val="en-US" w:eastAsia="ja-JP"/>
        </w:rPr>
      </w:pPr>
      <w:bookmarkStart w:id="10743" w:name="_Toc491776133"/>
      <w:bookmarkEnd w:id="10743"/>
    </w:p>
    <w:p w:rsidR="00733914" w:rsidRPr="00E83D4B" w:rsidDel="00A81686" w:rsidRDefault="00733914" w:rsidP="00F950E6">
      <w:pPr>
        <w:pStyle w:val="CETextBody"/>
        <w:numPr>
          <w:ilvl w:val="0"/>
          <w:numId w:val="312"/>
        </w:numPr>
        <w:rPr>
          <w:del w:id="10744" w:author="Huy Duc. Nguyen" w:date="2017-08-29T13:07:00Z"/>
          <w:lang w:val="en-US" w:eastAsia="ja-JP"/>
        </w:rPr>
      </w:pPr>
      <w:del w:id="1074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746" w:name="_Toc491776134"/>
        <w:bookmarkEnd w:id="10746"/>
      </w:del>
    </w:p>
    <w:p w:rsidR="00733914" w:rsidRPr="00E83D4B" w:rsidDel="00A81686" w:rsidRDefault="00733914" w:rsidP="00733914">
      <w:pPr>
        <w:pStyle w:val="CETextBody"/>
        <w:rPr>
          <w:del w:id="10747" w:author="Huy Duc. Nguyen" w:date="2017-08-29T13:07:00Z"/>
          <w:lang w:val="en-US" w:eastAsia="ja-JP"/>
        </w:rPr>
      </w:pPr>
      <w:del w:id="10748" w:author="Huy Duc. Nguyen" w:date="2017-08-29T13:07:00Z">
        <w:r w:rsidRPr="00E83D4B" w:rsidDel="00A81686">
          <w:rPr>
            <w:noProof/>
            <w:lang w:val="en-US"/>
          </w:rPr>
          <mc:AlternateContent>
            <mc:Choice Requires="wps">
              <w:drawing>
                <wp:anchor distT="0" distB="0" distL="114300" distR="114300" simplePos="0" relativeHeight="251595264" behindDoc="0" locked="0" layoutInCell="1" allowOverlap="1" wp14:anchorId="5B5FC292" wp14:editId="03B851F4">
                  <wp:simplePos x="0" y="0"/>
                  <wp:positionH relativeFrom="column">
                    <wp:posOffset>382905</wp:posOffset>
                  </wp:positionH>
                  <wp:positionV relativeFrom="paragraph">
                    <wp:posOffset>57150</wp:posOffset>
                  </wp:positionV>
                  <wp:extent cx="5495925" cy="510540"/>
                  <wp:effectExtent l="0" t="0" r="28575" b="22860"/>
                  <wp:wrapNone/>
                  <wp:docPr id="79" name="テキスト ボックス 79"/>
                  <wp:cNvGraphicFramePr/>
                  <a:graphic xmlns:a="http://schemas.openxmlformats.org/drawingml/2006/main">
                    <a:graphicData uri="http://schemas.microsoft.com/office/word/2010/wordprocessingShape">
                      <wps:wsp>
                        <wps:cNvSpPr txBox="1"/>
                        <wps:spPr>
                          <a:xfrm>
                            <a:off x="0" y="0"/>
                            <a:ext cx="5495925" cy="510540"/>
                          </a:xfrm>
                          <a:prstGeom prst="rect">
                            <a:avLst/>
                          </a:prstGeom>
                          <a:solidFill>
                            <a:sysClr val="window" lastClr="FFFFFF"/>
                          </a:solidFill>
                          <a:ln w="6350">
                            <a:solidFill>
                              <a:prstClr val="black"/>
                            </a:solidFill>
                          </a:ln>
                          <a:effectLst/>
                        </wps:spPr>
                        <wps:txbx>
                          <w:txbxContent>
                            <w:p w:rsidR="005B1E90" w:rsidRPr="00B43823" w:rsidRDefault="005B1E90" w:rsidP="00733914">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E15BB7">
                                <w:rPr>
                                  <w:rFonts w:ascii="Courier New" w:hAnsi="Courier New" w:cs="Courier New"/>
                                  <w:sz w:val="18"/>
                                  <w:szCs w:val="18"/>
                                  <w:lang w:val="en-US" w:eastAsia="ja-JP"/>
                                </w:rPr>
                                <w:t>gst-launch-1.0 filesrc location=movie/big_buck_bunny_720p_h264_60fps.mp4 ! qtdemux ! h264parse ! omxh264dec name=v ! fakesink sync=false -rp v:src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FC292" id="テキスト ボックス 79" o:spid="_x0000_s1165" type="#_x0000_t202" style="position:absolute;margin-left:30.15pt;margin-top:4.5pt;width:432.75pt;height:40.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" fillcolor="window" strokeweight=".5pt">
                  <v:textbox>
                    <w:txbxContent>
                      <w:p w:rsidR="005B1E90" w:rsidRPr="00B43823" w:rsidRDefault="005B1E90" w:rsidP="00733914">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E15BB7">
                          <w:rPr>
                            <w:rFonts w:ascii="Courier New" w:hAnsi="Courier New" w:cs="Courier New"/>
                            <w:sz w:val="18"/>
                            <w:szCs w:val="18"/>
                            <w:lang w:val="en-US" w:eastAsia="ja-JP"/>
                          </w:rPr>
                          <w:t xml:space="preserve">gst-launch-1.0 </w:t>
                        </w:r>
                        <w:proofErr w:type="spellStart"/>
                        <w:r w:rsidRPr="00E15BB7">
                          <w:rPr>
                            <w:rFonts w:ascii="Courier New" w:hAnsi="Courier New" w:cs="Courier New"/>
                            <w:sz w:val="18"/>
                            <w:szCs w:val="18"/>
                            <w:lang w:val="en-US" w:eastAsia="ja-JP"/>
                          </w:rPr>
                          <w:t>filesrc</w:t>
                        </w:r>
                        <w:proofErr w:type="spellEnd"/>
                        <w:r w:rsidRPr="00E15BB7">
                          <w:rPr>
                            <w:rFonts w:ascii="Courier New" w:hAnsi="Courier New" w:cs="Courier New"/>
                            <w:sz w:val="18"/>
                            <w:szCs w:val="18"/>
                            <w:lang w:val="en-US" w:eastAsia="ja-JP"/>
                          </w:rPr>
                          <w:t xml:space="preserve"> location=movie/big_buck_bunny_720p_h264_</w:t>
                        </w:r>
                        <w:proofErr w:type="gramStart"/>
                        <w:r w:rsidRPr="00E15BB7">
                          <w:rPr>
                            <w:rFonts w:ascii="Courier New" w:hAnsi="Courier New" w:cs="Courier New"/>
                            <w:sz w:val="18"/>
                            <w:szCs w:val="18"/>
                            <w:lang w:val="en-US" w:eastAsia="ja-JP"/>
                          </w:rPr>
                          <w:t>60fps.mp4 !</w:t>
                        </w:r>
                        <w:proofErr w:type="gramEnd"/>
                        <w:r w:rsidRPr="00E15BB7">
                          <w:rPr>
                            <w:rFonts w:ascii="Courier New" w:hAnsi="Courier New" w:cs="Courier New"/>
                            <w:sz w:val="18"/>
                            <w:szCs w:val="18"/>
                            <w:lang w:val="en-US" w:eastAsia="ja-JP"/>
                          </w:rPr>
                          <w:t xml:space="preserve"> </w:t>
                        </w:r>
                        <w:proofErr w:type="spellStart"/>
                        <w:proofErr w:type="gramStart"/>
                        <w:r w:rsidRPr="00E15BB7">
                          <w:rPr>
                            <w:rFonts w:ascii="Courier New" w:hAnsi="Courier New" w:cs="Courier New"/>
                            <w:sz w:val="18"/>
                            <w:szCs w:val="18"/>
                            <w:lang w:val="en-US" w:eastAsia="ja-JP"/>
                          </w:rPr>
                          <w:t>qtdemux</w:t>
                        </w:r>
                        <w:proofErr w:type="spellEnd"/>
                        <w:r w:rsidRPr="00E15BB7">
                          <w:rPr>
                            <w:rFonts w:ascii="Courier New" w:hAnsi="Courier New" w:cs="Courier New"/>
                            <w:sz w:val="18"/>
                            <w:szCs w:val="18"/>
                            <w:lang w:val="en-US" w:eastAsia="ja-JP"/>
                          </w:rPr>
                          <w:t xml:space="preserv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h264parse !</w:t>
                        </w:r>
                        <w:proofErr w:type="gramEnd"/>
                        <w:r w:rsidRPr="00E15BB7">
                          <w:rPr>
                            <w:rFonts w:ascii="Courier New" w:hAnsi="Courier New" w:cs="Courier New"/>
                            <w:sz w:val="18"/>
                            <w:szCs w:val="18"/>
                            <w:lang w:val="en-US" w:eastAsia="ja-JP"/>
                          </w:rPr>
                          <w:t xml:space="preserve"> </w:t>
                        </w:r>
                        <w:proofErr w:type="gramStart"/>
                        <w:r w:rsidRPr="00E15BB7">
                          <w:rPr>
                            <w:rFonts w:ascii="Courier New" w:hAnsi="Courier New" w:cs="Courier New"/>
                            <w:sz w:val="18"/>
                            <w:szCs w:val="18"/>
                            <w:lang w:val="en-US" w:eastAsia="ja-JP"/>
                          </w:rPr>
                          <w:t>omxh264dec</w:t>
                        </w:r>
                        <w:proofErr w:type="gramEnd"/>
                        <w:r w:rsidRPr="00E15BB7">
                          <w:rPr>
                            <w:rFonts w:ascii="Courier New" w:hAnsi="Courier New" w:cs="Courier New"/>
                            <w:sz w:val="18"/>
                            <w:szCs w:val="18"/>
                            <w:lang w:val="en-US" w:eastAsia="ja-JP"/>
                          </w:rPr>
                          <w:t xml:space="preserve"> name=v ! </w:t>
                        </w:r>
                        <w:proofErr w:type="spellStart"/>
                        <w:proofErr w:type="gramStart"/>
                        <w:r w:rsidRPr="00E15BB7">
                          <w:rPr>
                            <w:rFonts w:ascii="Courier New" w:hAnsi="Courier New" w:cs="Courier New"/>
                            <w:sz w:val="18"/>
                            <w:szCs w:val="18"/>
                            <w:lang w:val="en-US" w:eastAsia="ja-JP"/>
                          </w:rPr>
                          <w:t>fakesink</w:t>
                        </w:r>
                        <w:proofErr w:type="spellEnd"/>
                        <w:proofErr w:type="gramEnd"/>
                        <w:r w:rsidRPr="00E15BB7">
                          <w:rPr>
                            <w:rFonts w:ascii="Courier New" w:hAnsi="Courier New" w:cs="Courier New"/>
                            <w:sz w:val="18"/>
                            <w:szCs w:val="18"/>
                            <w:lang w:val="en-US" w:eastAsia="ja-JP"/>
                          </w:rPr>
                          <w:t xml:space="preserve"> sync=false -</w:t>
                        </w:r>
                        <w:proofErr w:type="spellStart"/>
                        <w:r w:rsidRPr="00E15BB7">
                          <w:rPr>
                            <w:rFonts w:ascii="Courier New" w:hAnsi="Courier New" w:cs="Courier New"/>
                            <w:sz w:val="18"/>
                            <w:szCs w:val="18"/>
                            <w:lang w:val="en-US" w:eastAsia="ja-JP"/>
                          </w:rPr>
                          <w:t>rp</w:t>
                        </w:r>
                        <w:proofErr w:type="spellEnd"/>
                        <w:r w:rsidRPr="00E15BB7">
                          <w:rPr>
                            <w:rFonts w:ascii="Courier New" w:hAnsi="Courier New" w:cs="Courier New"/>
                            <w:sz w:val="18"/>
                            <w:szCs w:val="18"/>
                            <w:lang w:val="en-US" w:eastAsia="ja-JP"/>
                          </w:rPr>
                          <w:t xml:space="preserve"> v:src</w:t>
                        </w:r>
                      </w:p>
                    </w:txbxContent>
                  </v:textbox>
                </v:shape>
              </w:pict>
            </mc:Fallback>
          </mc:AlternateContent>
        </w:r>
        <w:bookmarkStart w:id="10749" w:name="_Toc491776135"/>
        <w:bookmarkEnd w:id="10749"/>
      </w:del>
    </w:p>
    <w:p w:rsidR="00733914" w:rsidDel="00A81686" w:rsidRDefault="00733914" w:rsidP="00733914">
      <w:pPr>
        <w:pStyle w:val="CETextBody"/>
        <w:rPr>
          <w:del w:id="10750" w:author="Huy Duc. Nguyen" w:date="2017-08-29T13:07:00Z"/>
          <w:lang w:val="en-US" w:eastAsia="ja-JP"/>
        </w:rPr>
      </w:pPr>
      <w:bookmarkStart w:id="10751" w:name="_Toc491776136"/>
      <w:bookmarkEnd w:id="10751"/>
    </w:p>
    <w:p w:rsidR="00733914" w:rsidDel="00A81686" w:rsidRDefault="00733914" w:rsidP="00733914">
      <w:pPr>
        <w:pStyle w:val="CETextBody"/>
        <w:rPr>
          <w:del w:id="10752" w:author="Huy Duc. Nguyen" w:date="2017-08-29T13:07:00Z"/>
          <w:lang w:val="en-US" w:eastAsia="ja-JP"/>
        </w:rPr>
      </w:pPr>
      <w:bookmarkStart w:id="10753" w:name="_Toc491776137"/>
      <w:bookmarkEnd w:id="10753"/>
    </w:p>
    <w:p w:rsidR="00B45CE0" w:rsidDel="00A81686" w:rsidRDefault="00B45CE0" w:rsidP="00B45CE0">
      <w:pPr>
        <w:pStyle w:val="CETextBody"/>
        <w:ind w:firstLineChars="300" w:firstLine="660"/>
        <w:rPr>
          <w:ins w:id="10754" w:author=" " w:date="2017-03-14T18:34:00Z"/>
          <w:del w:id="10755" w:author="Huy Duc. Nguyen" w:date="2017-08-29T13:07:00Z"/>
          <w:lang w:val="en-US" w:eastAsia="ja-JP"/>
        </w:rPr>
      </w:pPr>
      <w:ins w:id="10756" w:author=" " w:date="2017-03-14T18:34:00Z">
        <w:del w:id="10757"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you will see the log like below.</w:delText>
          </w:r>
          <w:bookmarkStart w:id="10758" w:name="_Toc491776138"/>
          <w:bookmarkEnd w:id="10758"/>
        </w:del>
      </w:ins>
    </w:p>
    <w:p w:rsidR="00B45CE0" w:rsidRPr="00E83D4B" w:rsidDel="00A81686" w:rsidRDefault="00B45CE0" w:rsidP="00B45CE0">
      <w:pPr>
        <w:pStyle w:val="CETextBody"/>
        <w:ind w:firstLineChars="300" w:firstLine="660"/>
        <w:rPr>
          <w:ins w:id="10759" w:author=" " w:date="2017-03-14T18:34:00Z"/>
          <w:del w:id="10760" w:author="Huy Duc. Nguyen" w:date="2017-08-29T13:07:00Z"/>
          <w:lang w:val="en-US" w:eastAsia="ja-JP"/>
        </w:rPr>
      </w:pPr>
      <w:ins w:id="10761" w:author=" " w:date="2017-03-14T18:34:00Z">
        <w:del w:id="10762"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763" w:name="_Toc491776139"/>
          <w:bookmarkEnd w:id="10763"/>
        </w:del>
      </w:ins>
    </w:p>
    <w:p w:rsidR="00733914" w:rsidRPr="00E83D4B" w:rsidDel="00A81686" w:rsidRDefault="00733914">
      <w:pPr>
        <w:pStyle w:val="CETextBody"/>
        <w:ind w:firstLineChars="300" w:firstLine="660"/>
        <w:rPr>
          <w:del w:id="10764" w:author="Huy Duc. Nguyen" w:date="2017-08-29T13:07:00Z"/>
          <w:lang w:val="en-US" w:eastAsia="ja-JP"/>
        </w:rPr>
        <w:pPrChange w:id="10765" w:author=" " w:date="2017-03-14T18:34:00Z">
          <w:pPr>
            <w:pStyle w:val="CETextBody"/>
            <w:ind w:firstLineChars="200" w:firstLine="440"/>
          </w:pPr>
        </w:pPrChange>
      </w:pPr>
      <w:del w:id="10766" w:author="Huy Duc. Nguyen" w:date="2017-08-29T13:07:00Z">
        <w:r w:rsidRPr="00E83D4B" w:rsidDel="00A81686">
          <w:rPr>
            <w:lang w:val="en-US" w:eastAsia="ja-JP"/>
          </w:rPr>
          <w:delText xml:space="preserve">After finishing </w:delText>
        </w:r>
        <w:r w:rsidRPr="00E83D4B" w:rsidDel="00A81686">
          <w:rPr>
            <w:rFonts w:hint="eastAsia"/>
            <w:lang w:val="en-US" w:eastAsia="ja-JP"/>
          </w:rPr>
          <w:delText>a command</w:delText>
        </w:r>
        <w:r w:rsidRPr="00E83D4B" w:rsidDel="00A81686">
          <w:rPr>
            <w:lang w:val="en-US" w:eastAsia="ja-JP"/>
          </w:rPr>
          <w:delText xml:space="preserve">, you will see the log like below. </w:delText>
        </w:r>
        <w:bookmarkStart w:id="10767" w:name="_Toc491776140"/>
        <w:bookmarkEnd w:id="10767"/>
      </w:del>
    </w:p>
    <w:p w:rsidR="00733914" w:rsidRPr="00E83D4B" w:rsidDel="00A81686" w:rsidRDefault="00733914" w:rsidP="00733914">
      <w:pPr>
        <w:pStyle w:val="CETextBody"/>
        <w:ind w:firstLineChars="200" w:firstLine="440"/>
        <w:rPr>
          <w:del w:id="10768" w:author="Huy Duc. Nguyen" w:date="2017-08-29T13:07:00Z"/>
          <w:lang w:val="en-US" w:eastAsia="ja-JP"/>
        </w:rPr>
      </w:pPr>
      <w:del w:id="10769" w:author="Huy Duc. Nguyen" w:date="2017-08-29T13:07:00Z">
        <w:r w:rsidDel="00A81686">
          <w:rPr>
            <w:rFonts w:hint="eastAsia"/>
            <w:lang w:val="en-US" w:eastAsia="ja-JP"/>
          </w:rPr>
          <w:delText xml:space="preserve">Red square is </w:delText>
        </w:r>
        <w:r w:rsidRPr="00E83D4B" w:rsidDel="00A81686">
          <w:rPr>
            <w:lang w:val="en-US" w:eastAsia="ja-JP"/>
          </w:rPr>
          <w:delText>a result.</w:delText>
        </w:r>
        <w:bookmarkStart w:id="10770" w:name="_Toc491776141"/>
        <w:bookmarkEnd w:id="10770"/>
      </w:del>
    </w:p>
    <w:p w:rsidR="00733914" w:rsidRPr="00E83D4B" w:rsidDel="00A81686" w:rsidRDefault="00733914" w:rsidP="00733914">
      <w:pPr>
        <w:pStyle w:val="CETextBody"/>
        <w:rPr>
          <w:del w:id="10771" w:author="Huy Duc. Nguyen" w:date="2017-08-29T13:07:00Z"/>
          <w:lang w:val="en-US" w:eastAsia="ja-JP"/>
        </w:rPr>
      </w:pPr>
      <w:del w:id="10772" w:author="Huy Duc. Nguyen" w:date="2017-08-29T13:07:00Z">
        <w:r w:rsidDel="00A81686">
          <w:rPr>
            <w:noProof/>
            <w:lang w:val="en-US"/>
          </w:rPr>
          <mc:AlternateContent>
            <mc:Choice Requires="wps">
              <w:drawing>
                <wp:anchor distT="0" distB="0" distL="114300" distR="114300" simplePos="0" relativeHeight="251597312" behindDoc="0" locked="0" layoutInCell="1" allowOverlap="1" wp14:anchorId="512CBB3B" wp14:editId="3C17AC1D">
                  <wp:simplePos x="0" y="0"/>
                  <wp:positionH relativeFrom="column">
                    <wp:posOffset>382905</wp:posOffset>
                  </wp:positionH>
                  <wp:positionV relativeFrom="paragraph">
                    <wp:posOffset>57150</wp:posOffset>
                  </wp:positionV>
                  <wp:extent cx="5495925" cy="1264920"/>
                  <wp:effectExtent l="0" t="0" r="28575" b="11430"/>
                  <wp:wrapNone/>
                  <wp:docPr id="80" name="テキスト ボックス 80"/>
                  <wp:cNvGraphicFramePr/>
                  <a:graphic xmlns:a="http://schemas.openxmlformats.org/drawingml/2006/main">
                    <a:graphicData uri="http://schemas.microsoft.com/office/word/2010/wordprocessingShape">
                      <wps:wsp>
                        <wps:cNvSpPr txBox="1"/>
                        <wps:spPr>
                          <a:xfrm>
                            <a:off x="0" y="0"/>
                            <a:ext cx="5495925" cy="1264920"/>
                          </a:xfrm>
                          <a:prstGeom prst="rect">
                            <a:avLst/>
                          </a:prstGeom>
                          <a:solidFill>
                            <a:sysClr val="window" lastClr="FFFFFF"/>
                          </a:solidFill>
                          <a:ln w="6350">
                            <a:solidFill>
                              <a:prstClr val="black"/>
                            </a:solidFill>
                          </a:ln>
                          <a:effectLst/>
                        </wps:spPr>
                        <wps:txbx>
                          <w:txbxContent>
                            <w:p w:rsidR="005B1E90" w:rsidRPr="00D04F84" w:rsidRDefault="005B1E90" w:rsidP="00D04F84">
                              <w:pPr>
                                <w:rPr>
                                  <w:ins w:id="10773" w:author="Kazuhiro Takagi" w:date="2017-03-08T20:08:00Z"/>
                                  <w:rFonts w:ascii="Courier New" w:hAnsi="Courier New" w:cs="Courier New"/>
                                  <w:sz w:val="18"/>
                                  <w:szCs w:val="18"/>
                                  <w:lang w:val="en-US" w:eastAsia="ja-JP"/>
                                </w:rPr>
                              </w:pPr>
                              <w:ins w:id="10774"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0775" w:author="Kazuhiro Takagi" w:date="2017-03-08T20:08:00Z"/>
                                  <w:rFonts w:ascii="Courier New" w:hAnsi="Courier New" w:cs="Courier New"/>
                                  <w:sz w:val="18"/>
                                  <w:szCs w:val="18"/>
                                  <w:lang w:val="en-US" w:eastAsia="ja-JP"/>
                                </w:rPr>
                              </w:pPr>
                              <w:ins w:id="10776" w:author="Kazuhiro Takagi" w:date="2017-03-08T20:08:00Z">
                                <w:r w:rsidRPr="00D04F84">
                                  <w:rPr>
                                    <w:rFonts w:ascii="Courier New" w:hAnsi="Courier New" w:cs="Courier New"/>
                                    <w:sz w:val="18"/>
                                    <w:szCs w:val="18"/>
                                    <w:lang w:val="en-US" w:eastAsia="ja-JP"/>
                                  </w:rPr>
                                  <w:t>Execution ended after 0:02:40.763217348</w:t>
                                </w:r>
                              </w:ins>
                            </w:p>
                            <w:p w:rsidR="005B1E90" w:rsidRPr="00D04F84" w:rsidRDefault="005B1E90" w:rsidP="00D04F84">
                              <w:pPr>
                                <w:rPr>
                                  <w:ins w:id="10777" w:author="Kazuhiro Takagi" w:date="2017-03-08T20:08:00Z"/>
                                  <w:rFonts w:ascii="Courier New" w:hAnsi="Courier New" w:cs="Courier New"/>
                                  <w:sz w:val="18"/>
                                  <w:szCs w:val="18"/>
                                  <w:lang w:val="en-US" w:eastAsia="ja-JP"/>
                                </w:rPr>
                              </w:pPr>
                              <w:ins w:id="10778" w:author="Kazuhiro Takagi" w:date="2017-03-08T20:08:00Z">
                                <w:r w:rsidRPr="00D04F84">
                                  <w:rPr>
                                    <w:rFonts w:ascii="Courier New" w:hAnsi="Courier New" w:cs="Courier New"/>
                                    <w:sz w:val="18"/>
                                    <w:szCs w:val="18"/>
                                    <w:lang w:val="en-US" w:eastAsia="ja-JP"/>
                                  </w:rPr>
                                  <w:t>Setting pipeline to PAUSED ...</w:t>
                                </w:r>
                              </w:ins>
                            </w:p>
                            <w:p w:rsidR="005B1E90" w:rsidRPr="00D04F84" w:rsidRDefault="005B1E90" w:rsidP="00D04F84">
                              <w:pPr>
                                <w:rPr>
                                  <w:ins w:id="10779" w:author="Kazuhiro Takagi" w:date="2017-03-08T20:08:00Z"/>
                                  <w:rFonts w:ascii="Courier New" w:hAnsi="Courier New" w:cs="Courier New"/>
                                  <w:sz w:val="18"/>
                                  <w:szCs w:val="18"/>
                                  <w:lang w:val="en-US" w:eastAsia="ja-JP"/>
                                </w:rPr>
                              </w:pPr>
                              <w:ins w:id="10780" w:author="Kazuhiro Takagi" w:date="2017-03-08T20:08:00Z">
                                <w:r w:rsidRPr="00D04F84">
                                  <w:rPr>
                                    <w:rFonts w:ascii="Courier New" w:hAnsi="Courier New" w:cs="Courier New"/>
                                    <w:sz w:val="18"/>
                                    <w:szCs w:val="18"/>
                                    <w:lang w:val="en-US" w:eastAsia="ja-JP"/>
                                  </w:rPr>
                                  <w:t>Setting pipeline to READY ...</w:t>
                                </w:r>
                              </w:ins>
                            </w:p>
                            <w:p w:rsidR="005B1E90" w:rsidRPr="00D04F84" w:rsidRDefault="005B1E90" w:rsidP="00D04F84">
                              <w:pPr>
                                <w:rPr>
                                  <w:ins w:id="10781" w:author="Kazuhiro Takagi" w:date="2017-03-08T20:08:00Z"/>
                                  <w:rFonts w:ascii="Courier New" w:hAnsi="Courier New" w:cs="Courier New"/>
                                  <w:sz w:val="18"/>
                                  <w:szCs w:val="18"/>
                                  <w:lang w:val="en-US" w:eastAsia="ja-JP"/>
                                </w:rPr>
                              </w:pPr>
                              <w:ins w:id="10782" w:author="Kazuhiro Takagi" w:date="2017-03-08T20:08:00Z">
                                <w:r w:rsidRPr="00D04F84">
                                  <w:rPr>
                                    <w:rFonts w:ascii="Courier New" w:hAnsi="Courier New" w:cs="Courier New"/>
                                    <w:sz w:val="18"/>
                                    <w:szCs w:val="18"/>
                                    <w:lang w:val="en-US" w:eastAsia="ja-JP"/>
                                  </w:rPr>
                                  <w:t>Setting pipeline to NULL ...</w:t>
                                </w:r>
                              </w:ins>
                            </w:p>
                            <w:p w:rsidR="005B1E90" w:rsidRPr="00D04F84" w:rsidRDefault="005B1E90" w:rsidP="00D04F84">
                              <w:pPr>
                                <w:rPr>
                                  <w:ins w:id="10783" w:author="Kazuhiro Takagi" w:date="2017-03-08T20:08:00Z"/>
                                  <w:rFonts w:ascii="Courier New" w:hAnsi="Courier New" w:cs="Courier New"/>
                                  <w:sz w:val="18"/>
                                  <w:szCs w:val="18"/>
                                  <w:lang w:val="en-US" w:eastAsia="ja-JP"/>
                                </w:rPr>
                              </w:pPr>
                              <w:ins w:id="10784" w:author="Kazuhiro Takagi" w:date="2017-03-08T20:08:00Z">
                                <w:r w:rsidRPr="00D04F84">
                                  <w:rPr>
                                    <w:rFonts w:ascii="Courier New" w:hAnsi="Courier New" w:cs="Courier New"/>
                                    <w:sz w:val="18"/>
                                    <w:szCs w:val="18"/>
                                    <w:lang w:val="en-US" w:eastAsia="ja-JP"/>
                                  </w:rPr>
                                  <w:t>Total time: 160.763229 seconds</w:t>
                                </w:r>
                              </w:ins>
                            </w:p>
                            <w:p w:rsidR="005B1E90" w:rsidRPr="00D04F84" w:rsidRDefault="005B1E90" w:rsidP="00D04F84">
                              <w:pPr>
                                <w:rPr>
                                  <w:ins w:id="10785" w:author="Kazuhiro Takagi" w:date="2017-03-08T20:08:00Z"/>
                                  <w:rFonts w:ascii="Courier New" w:hAnsi="Courier New" w:cs="Courier New"/>
                                  <w:sz w:val="18"/>
                                  <w:szCs w:val="18"/>
                                  <w:lang w:val="en-US" w:eastAsia="ja-JP"/>
                                </w:rPr>
                              </w:pPr>
                              <w:ins w:id="10786" w:author="Kazuhiro Takagi" w:date="2017-03-08T20:08:00Z">
                                <w:r w:rsidRPr="00D04F84">
                                  <w:rPr>
                                    <w:rFonts w:ascii="Courier New" w:hAnsi="Courier New" w:cs="Courier New"/>
                                    <w:sz w:val="18"/>
                                    <w:szCs w:val="18"/>
                                    <w:lang w:val="en-US" w:eastAsia="ja-JP"/>
                                  </w:rPr>
                                  <w:t>Frames: 35790 processed</w:t>
                                </w:r>
                              </w:ins>
                            </w:p>
                            <w:p w:rsidR="005B1E90" w:rsidRDefault="005B1E90" w:rsidP="00733914">
                              <w:pPr>
                                <w:rPr>
                                  <w:ins w:id="10787" w:author="Kazuhiro Takagi" w:date="2017-03-08T20:08:00Z"/>
                                  <w:rFonts w:ascii="Courier New" w:hAnsi="Courier New" w:cs="Courier New"/>
                                  <w:sz w:val="18"/>
                                  <w:szCs w:val="18"/>
                                  <w:lang w:val="en-US" w:eastAsia="ja-JP"/>
                                </w:rPr>
                              </w:pPr>
                              <w:ins w:id="10788" w:author="Kazuhiro Takagi" w:date="2017-03-08T20:08:00Z">
                                <w:r w:rsidRPr="00D04F84">
                                  <w:rPr>
                                    <w:rFonts w:ascii="Courier New" w:hAnsi="Courier New" w:cs="Courier New"/>
                                    <w:sz w:val="18"/>
                                    <w:szCs w:val="18"/>
                                    <w:lang w:val="en-US" w:eastAsia="ja-JP"/>
                                  </w:rPr>
                                  <w:t>Avg. FPS: 222.63</w:t>
                                </w:r>
                              </w:ins>
                            </w:p>
                            <w:p w:rsidR="005B1E90" w:rsidRPr="00E15BB7" w:rsidDel="00D04F84" w:rsidRDefault="005B1E90" w:rsidP="00D04F84">
                              <w:pPr>
                                <w:rPr>
                                  <w:del w:id="10789" w:author="Kazuhiro Takagi" w:date="2017-03-08T20:08:00Z"/>
                                  <w:rFonts w:ascii="Courier New" w:hAnsi="Courier New" w:cs="Courier New"/>
                                  <w:sz w:val="18"/>
                                  <w:szCs w:val="18"/>
                                  <w:lang w:val="en-US" w:eastAsia="ja-JP"/>
                                </w:rPr>
                              </w:pPr>
                              <w:del w:id="10790"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0791" w:author="Kazuhiro Takagi" w:date="2017-03-08T20:08:00Z"/>
                                  <w:rFonts w:ascii="Courier New" w:hAnsi="Courier New" w:cs="Courier New"/>
                                  <w:sz w:val="18"/>
                                  <w:szCs w:val="18"/>
                                  <w:lang w:val="en-US" w:eastAsia="ja-JP"/>
                                </w:rPr>
                              </w:pPr>
                              <w:del w:id="10792"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0793" w:author="Kazuhiro Takagi" w:date="2017-03-08T20:08:00Z"/>
                                  <w:rFonts w:ascii="Courier New" w:hAnsi="Courier New" w:cs="Courier New"/>
                                  <w:sz w:val="18"/>
                                  <w:szCs w:val="18"/>
                                  <w:lang w:val="en-US" w:eastAsia="ja-JP"/>
                                </w:rPr>
                              </w:pPr>
                              <w:del w:id="10794"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0795" w:author="Kazuhiro Takagi" w:date="2017-03-08T20:08:00Z"/>
                                  <w:rFonts w:ascii="Courier New" w:hAnsi="Courier New" w:cs="Courier New"/>
                                  <w:sz w:val="18"/>
                                  <w:szCs w:val="18"/>
                                  <w:lang w:val="en-US" w:eastAsia="ja-JP"/>
                                </w:rPr>
                              </w:pPr>
                              <w:del w:id="10796"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0797" w:author="Kazuhiro Takagi" w:date="2017-03-08T20:08:00Z"/>
                                  <w:rFonts w:ascii="Courier New" w:hAnsi="Courier New" w:cs="Courier New"/>
                                  <w:sz w:val="18"/>
                                  <w:szCs w:val="18"/>
                                  <w:lang w:val="en-US" w:eastAsia="ja-JP"/>
                                </w:rPr>
                              </w:pPr>
                              <w:del w:id="10798"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0799" w:author="Kazuhiro Takagi" w:date="2017-03-08T20:08:00Z"/>
                                  <w:rFonts w:ascii="Courier New" w:hAnsi="Courier New" w:cs="Courier New"/>
                                  <w:sz w:val="18"/>
                                  <w:szCs w:val="18"/>
                                  <w:lang w:val="en-US" w:eastAsia="ja-JP"/>
                                </w:rPr>
                              </w:pPr>
                              <w:del w:id="10800"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0801" w:author="Kazuhiro Takagi" w:date="2017-03-08T20:08:00Z"/>
                                  <w:rFonts w:ascii="Courier New" w:hAnsi="Courier New" w:cs="Courier New"/>
                                  <w:sz w:val="18"/>
                                  <w:szCs w:val="18"/>
                                  <w:lang w:val="en-US" w:eastAsia="ja-JP"/>
                                </w:rPr>
                              </w:pPr>
                              <w:del w:id="10802"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0803" w:author="Kazuhiro Takagi" w:date="2017-03-08T20:08:00Z"/>
                                  <w:rFonts w:ascii="Courier New" w:hAnsi="Courier New" w:cs="Courier New"/>
                                  <w:sz w:val="18"/>
                                  <w:szCs w:val="18"/>
                                  <w:lang w:val="en-US" w:eastAsia="ja-JP"/>
                                </w:rPr>
                              </w:pPr>
                              <w:del w:id="10804"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Freeing pipeline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CBB3B" id="テキスト ボックス 80" o:spid="_x0000_s1166" type="#_x0000_t202" style="position:absolute;margin-left:30.15pt;margin-top:4.5pt;width:432.75pt;height:99.6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" fillcolor="window" strokeweight=".5pt">
                  <v:textbox>
                    <w:txbxContent>
                      <w:p w:rsidR="005B1E90" w:rsidRPr="00D04F84" w:rsidRDefault="005B1E90" w:rsidP="00D04F84">
                        <w:pPr>
                          <w:rPr>
                            <w:ins w:id="11047" w:author="Kazuhiro Takagi" w:date="2017-03-08T20:08:00Z"/>
                            <w:rFonts w:ascii="Courier New" w:hAnsi="Courier New" w:cs="Courier New"/>
                            <w:sz w:val="18"/>
                            <w:szCs w:val="18"/>
                            <w:lang w:val="en-US" w:eastAsia="ja-JP"/>
                          </w:rPr>
                        </w:pPr>
                        <w:ins w:id="11048" w:author="Kazuhiro Takagi" w:date="2017-03-08T20:08:00Z">
                          <w:r w:rsidRPr="00D04F84">
                            <w:rPr>
                              <w:rFonts w:ascii="Courier New" w:hAnsi="Courier New" w:cs="Courier New"/>
                              <w:sz w:val="18"/>
                              <w:szCs w:val="18"/>
                              <w:lang w:val="en-US" w:eastAsia="ja-JP"/>
                            </w:rPr>
                            <w:t>Got EOS from element "pipeline0".</w:t>
                          </w:r>
                        </w:ins>
                      </w:p>
                      <w:p w:rsidR="005B1E90" w:rsidRPr="00D04F84" w:rsidRDefault="005B1E90" w:rsidP="00D04F84">
                        <w:pPr>
                          <w:rPr>
                            <w:ins w:id="11049" w:author="Kazuhiro Takagi" w:date="2017-03-08T20:08:00Z"/>
                            <w:rFonts w:ascii="Courier New" w:hAnsi="Courier New" w:cs="Courier New"/>
                            <w:sz w:val="18"/>
                            <w:szCs w:val="18"/>
                            <w:lang w:val="en-US" w:eastAsia="ja-JP"/>
                          </w:rPr>
                        </w:pPr>
                        <w:ins w:id="11050" w:author="Kazuhiro Takagi" w:date="2017-03-08T20:08:00Z">
                          <w:r w:rsidRPr="00D04F84">
                            <w:rPr>
                              <w:rFonts w:ascii="Courier New" w:hAnsi="Courier New" w:cs="Courier New"/>
                              <w:sz w:val="18"/>
                              <w:szCs w:val="18"/>
                              <w:lang w:val="en-US" w:eastAsia="ja-JP"/>
                            </w:rPr>
                            <w:t>Execution ended after 0:02:40.763217348</w:t>
                          </w:r>
                        </w:ins>
                      </w:p>
                      <w:p w:rsidR="005B1E90" w:rsidRPr="00D04F84" w:rsidRDefault="005B1E90" w:rsidP="00D04F84">
                        <w:pPr>
                          <w:rPr>
                            <w:ins w:id="11051" w:author="Kazuhiro Takagi" w:date="2017-03-08T20:08:00Z"/>
                            <w:rFonts w:ascii="Courier New" w:hAnsi="Courier New" w:cs="Courier New"/>
                            <w:sz w:val="18"/>
                            <w:szCs w:val="18"/>
                            <w:lang w:val="en-US" w:eastAsia="ja-JP"/>
                          </w:rPr>
                        </w:pPr>
                        <w:ins w:id="11052"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PAUSED ...</w:t>
                          </w:r>
                          <w:proofErr w:type="gramEnd"/>
                        </w:ins>
                      </w:p>
                      <w:p w:rsidR="005B1E90" w:rsidRPr="00D04F84" w:rsidRDefault="005B1E90" w:rsidP="00D04F84">
                        <w:pPr>
                          <w:rPr>
                            <w:ins w:id="11053" w:author="Kazuhiro Takagi" w:date="2017-03-08T20:08:00Z"/>
                            <w:rFonts w:ascii="Courier New" w:hAnsi="Courier New" w:cs="Courier New"/>
                            <w:sz w:val="18"/>
                            <w:szCs w:val="18"/>
                            <w:lang w:val="en-US" w:eastAsia="ja-JP"/>
                          </w:rPr>
                        </w:pPr>
                        <w:ins w:id="11054"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READY ...</w:t>
                          </w:r>
                          <w:proofErr w:type="gramEnd"/>
                        </w:ins>
                      </w:p>
                      <w:p w:rsidR="005B1E90" w:rsidRPr="00D04F84" w:rsidRDefault="005B1E90" w:rsidP="00D04F84">
                        <w:pPr>
                          <w:rPr>
                            <w:ins w:id="11055" w:author="Kazuhiro Takagi" w:date="2017-03-08T20:08:00Z"/>
                            <w:rFonts w:ascii="Courier New" w:hAnsi="Courier New" w:cs="Courier New"/>
                            <w:sz w:val="18"/>
                            <w:szCs w:val="18"/>
                            <w:lang w:val="en-US" w:eastAsia="ja-JP"/>
                          </w:rPr>
                        </w:pPr>
                        <w:ins w:id="11056" w:author="Kazuhiro Takagi" w:date="2017-03-08T20:08:00Z">
                          <w:r w:rsidRPr="00D04F84">
                            <w:rPr>
                              <w:rFonts w:ascii="Courier New" w:hAnsi="Courier New" w:cs="Courier New"/>
                              <w:sz w:val="18"/>
                              <w:szCs w:val="18"/>
                              <w:lang w:val="en-US" w:eastAsia="ja-JP"/>
                            </w:rPr>
                            <w:t xml:space="preserve">Setting pipeline to </w:t>
                          </w:r>
                          <w:proofErr w:type="gramStart"/>
                          <w:r w:rsidRPr="00D04F84">
                            <w:rPr>
                              <w:rFonts w:ascii="Courier New" w:hAnsi="Courier New" w:cs="Courier New"/>
                              <w:sz w:val="18"/>
                              <w:szCs w:val="18"/>
                              <w:lang w:val="en-US" w:eastAsia="ja-JP"/>
                            </w:rPr>
                            <w:t>NULL ...</w:t>
                          </w:r>
                          <w:proofErr w:type="gramEnd"/>
                        </w:ins>
                      </w:p>
                      <w:p w:rsidR="005B1E90" w:rsidRPr="00D04F84" w:rsidRDefault="005B1E90" w:rsidP="00D04F84">
                        <w:pPr>
                          <w:rPr>
                            <w:ins w:id="11057" w:author="Kazuhiro Takagi" w:date="2017-03-08T20:08:00Z"/>
                            <w:rFonts w:ascii="Courier New" w:hAnsi="Courier New" w:cs="Courier New"/>
                            <w:sz w:val="18"/>
                            <w:szCs w:val="18"/>
                            <w:lang w:val="en-US" w:eastAsia="ja-JP"/>
                          </w:rPr>
                        </w:pPr>
                        <w:ins w:id="11058" w:author="Kazuhiro Takagi" w:date="2017-03-08T20:08:00Z">
                          <w:r w:rsidRPr="00D04F84">
                            <w:rPr>
                              <w:rFonts w:ascii="Courier New" w:hAnsi="Courier New" w:cs="Courier New"/>
                              <w:sz w:val="18"/>
                              <w:szCs w:val="18"/>
                              <w:lang w:val="en-US" w:eastAsia="ja-JP"/>
                            </w:rPr>
                            <w:t>Total time: 160.763229 seconds</w:t>
                          </w:r>
                        </w:ins>
                      </w:p>
                      <w:p w:rsidR="005B1E90" w:rsidRPr="00D04F84" w:rsidRDefault="005B1E90" w:rsidP="00D04F84">
                        <w:pPr>
                          <w:rPr>
                            <w:ins w:id="11059" w:author="Kazuhiro Takagi" w:date="2017-03-08T20:08:00Z"/>
                            <w:rFonts w:ascii="Courier New" w:hAnsi="Courier New" w:cs="Courier New"/>
                            <w:sz w:val="18"/>
                            <w:szCs w:val="18"/>
                            <w:lang w:val="en-US" w:eastAsia="ja-JP"/>
                          </w:rPr>
                        </w:pPr>
                        <w:ins w:id="11060" w:author="Kazuhiro Takagi" w:date="2017-03-08T20:08:00Z">
                          <w:r w:rsidRPr="00D04F84">
                            <w:rPr>
                              <w:rFonts w:ascii="Courier New" w:hAnsi="Courier New" w:cs="Courier New"/>
                              <w:sz w:val="18"/>
                              <w:szCs w:val="18"/>
                              <w:lang w:val="en-US" w:eastAsia="ja-JP"/>
                            </w:rPr>
                            <w:t>Frames: 35790 processed</w:t>
                          </w:r>
                        </w:ins>
                      </w:p>
                      <w:p w:rsidR="005B1E90" w:rsidRDefault="005B1E90" w:rsidP="00733914">
                        <w:pPr>
                          <w:rPr>
                            <w:ins w:id="11061" w:author="Kazuhiro Takagi" w:date="2017-03-08T20:08:00Z"/>
                            <w:rFonts w:ascii="Courier New" w:hAnsi="Courier New" w:cs="Courier New"/>
                            <w:sz w:val="18"/>
                            <w:szCs w:val="18"/>
                            <w:lang w:val="en-US" w:eastAsia="ja-JP"/>
                          </w:rPr>
                        </w:pPr>
                        <w:ins w:id="11062" w:author="Kazuhiro Takagi" w:date="2017-03-08T20:08:00Z">
                          <w:r w:rsidRPr="00D04F84">
                            <w:rPr>
                              <w:rFonts w:ascii="Courier New" w:hAnsi="Courier New" w:cs="Courier New"/>
                              <w:sz w:val="18"/>
                              <w:szCs w:val="18"/>
                              <w:lang w:val="en-US" w:eastAsia="ja-JP"/>
                            </w:rPr>
                            <w:t>Avg. FPS: 222.63</w:t>
                          </w:r>
                        </w:ins>
                      </w:p>
                      <w:p w:rsidR="005B1E90" w:rsidRPr="00E15BB7" w:rsidDel="00D04F84" w:rsidRDefault="005B1E90" w:rsidP="00D04F84">
                        <w:pPr>
                          <w:rPr>
                            <w:del w:id="11063" w:author="Kazuhiro Takagi" w:date="2017-03-08T20:08:00Z"/>
                            <w:rFonts w:ascii="Courier New" w:hAnsi="Courier New" w:cs="Courier New"/>
                            <w:sz w:val="18"/>
                            <w:szCs w:val="18"/>
                            <w:lang w:val="en-US" w:eastAsia="ja-JP"/>
                          </w:rPr>
                        </w:pPr>
                        <w:del w:id="11064" w:author="Kazuhiro Takagi" w:date="2017-03-08T20:08:00Z">
                          <w:r w:rsidRPr="00E15BB7" w:rsidDel="00D04F84">
                            <w:rPr>
                              <w:rFonts w:ascii="Courier New" w:hAnsi="Courier New" w:cs="Courier New"/>
                              <w:sz w:val="18"/>
                              <w:szCs w:val="18"/>
                              <w:lang w:val="en-US" w:eastAsia="ja-JP"/>
                            </w:rPr>
                            <w:delText>Got EOS from element "pipeline0".</w:delText>
                          </w:r>
                        </w:del>
                      </w:p>
                      <w:p w:rsidR="005B1E90" w:rsidRPr="00E15BB7" w:rsidDel="00D04F84" w:rsidRDefault="005B1E90" w:rsidP="00E15BB7">
                        <w:pPr>
                          <w:rPr>
                            <w:del w:id="11065" w:author="Kazuhiro Takagi" w:date="2017-03-08T20:08:00Z"/>
                            <w:rFonts w:ascii="Courier New" w:hAnsi="Courier New" w:cs="Courier New"/>
                            <w:sz w:val="18"/>
                            <w:szCs w:val="18"/>
                            <w:lang w:val="en-US" w:eastAsia="ja-JP"/>
                          </w:rPr>
                        </w:pPr>
                        <w:del w:id="11066" w:author="Kazuhiro Takagi" w:date="2017-03-08T20:08:00Z">
                          <w:r w:rsidRPr="00E15BB7" w:rsidDel="00D04F84">
                            <w:rPr>
                              <w:rFonts w:ascii="Courier New" w:hAnsi="Courier New" w:cs="Courier New"/>
                              <w:sz w:val="18"/>
                              <w:szCs w:val="18"/>
                              <w:lang w:val="en-US" w:eastAsia="ja-JP"/>
                            </w:rPr>
                            <w:delText>Execution ended after 0:01:43.999681064</w:delText>
                          </w:r>
                        </w:del>
                      </w:p>
                      <w:p w:rsidR="005B1E90" w:rsidRPr="00E15BB7" w:rsidDel="00D04F84" w:rsidRDefault="005B1E90" w:rsidP="00E15BB7">
                        <w:pPr>
                          <w:rPr>
                            <w:del w:id="11067" w:author="Kazuhiro Takagi" w:date="2017-03-08T20:08:00Z"/>
                            <w:rFonts w:ascii="Courier New" w:hAnsi="Courier New" w:cs="Courier New"/>
                            <w:sz w:val="18"/>
                            <w:szCs w:val="18"/>
                            <w:lang w:val="en-US" w:eastAsia="ja-JP"/>
                          </w:rPr>
                        </w:pPr>
                        <w:del w:id="11068" w:author="Kazuhiro Takagi" w:date="2017-03-08T20:08:00Z">
                          <w:r w:rsidRPr="00E15BB7" w:rsidDel="00D04F84">
                            <w:rPr>
                              <w:rFonts w:ascii="Courier New" w:hAnsi="Courier New" w:cs="Courier New"/>
                              <w:sz w:val="18"/>
                              <w:szCs w:val="18"/>
                              <w:lang w:val="en-US" w:eastAsia="ja-JP"/>
                            </w:rPr>
                            <w:delText>Setting pipeline to PAUSED ...</w:delText>
                          </w:r>
                        </w:del>
                      </w:p>
                      <w:p w:rsidR="005B1E90" w:rsidRPr="00E15BB7" w:rsidDel="00D04F84" w:rsidRDefault="005B1E90" w:rsidP="00E15BB7">
                        <w:pPr>
                          <w:rPr>
                            <w:del w:id="11069" w:author="Kazuhiro Takagi" w:date="2017-03-08T20:08:00Z"/>
                            <w:rFonts w:ascii="Courier New" w:hAnsi="Courier New" w:cs="Courier New"/>
                            <w:sz w:val="18"/>
                            <w:szCs w:val="18"/>
                            <w:lang w:val="en-US" w:eastAsia="ja-JP"/>
                          </w:rPr>
                        </w:pPr>
                        <w:del w:id="11070" w:author="Kazuhiro Takagi" w:date="2017-03-08T20:08:00Z">
                          <w:r w:rsidRPr="00E15BB7" w:rsidDel="00D04F84">
                            <w:rPr>
                              <w:rFonts w:ascii="Courier New" w:hAnsi="Courier New" w:cs="Courier New"/>
                              <w:sz w:val="18"/>
                              <w:szCs w:val="18"/>
                              <w:lang w:val="en-US" w:eastAsia="ja-JP"/>
                            </w:rPr>
                            <w:delText>Setting pipeline to READY ...</w:delText>
                          </w:r>
                        </w:del>
                      </w:p>
                      <w:p w:rsidR="005B1E90" w:rsidRPr="00E15BB7" w:rsidDel="00D04F84" w:rsidRDefault="005B1E90" w:rsidP="00E15BB7">
                        <w:pPr>
                          <w:rPr>
                            <w:del w:id="11071" w:author="Kazuhiro Takagi" w:date="2017-03-08T20:08:00Z"/>
                            <w:rFonts w:ascii="Courier New" w:hAnsi="Courier New" w:cs="Courier New"/>
                            <w:sz w:val="18"/>
                            <w:szCs w:val="18"/>
                            <w:lang w:val="en-US" w:eastAsia="ja-JP"/>
                          </w:rPr>
                        </w:pPr>
                        <w:del w:id="11072" w:author="Kazuhiro Takagi" w:date="2017-03-08T20:08:00Z">
                          <w:r w:rsidRPr="00E15BB7" w:rsidDel="00D04F84">
                            <w:rPr>
                              <w:rFonts w:ascii="Courier New" w:hAnsi="Courier New" w:cs="Courier New"/>
                              <w:sz w:val="18"/>
                              <w:szCs w:val="18"/>
                              <w:lang w:val="en-US" w:eastAsia="ja-JP"/>
                            </w:rPr>
                            <w:delText>Setting pipeline to NULL ...</w:delText>
                          </w:r>
                        </w:del>
                      </w:p>
                      <w:p w:rsidR="005B1E90" w:rsidRPr="00E15BB7" w:rsidDel="00D04F84" w:rsidRDefault="005B1E90" w:rsidP="00E15BB7">
                        <w:pPr>
                          <w:rPr>
                            <w:del w:id="11073" w:author="Kazuhiro Takagi" w:date="2017-03-08T20:08:00Z"/>
                            <w:rFonts w:ascii="Courier New" w:hAnsi="Courier New" w:cs="Courier New"/>
                            <w:sz w:val="18"/>
                            <w:szCs w:val="18"/>
                            <w:lang w:val="en-US" w:eastAsia="ja-JP"/>
                          </w:rPr>
                        </w:pPr>
                        <w:del w:id="11074" w:author="Kazuhiro Takagi" w:date="2017-03-08T20:08:00Z">
                          <w:r w:rsidRPr="00E15BB7" w:rsidDel="00D04F84">
                            <w:rPr>
                              <w:rFonts w:ascii="Courier New" w:hAnsi="Courier New" w:cs="Courier New"/>
                              <w:sz w:val="18"/>
                              <w:szCs w:val="18"/>
                              <w:lang w:val="en-US" w:eastAsia="ja-JP"/>
                            </w:rPr>
                            <w:delText>Total time: 103.999687 seconds</w:delText>
                          </w:r>
                        </w:del>
                      </w:p>
                      <w:p w:rsidR="005B1E90" w:rsidRPr="00E15BB7" w:rsidDel="00D04F84" w:rsidRDefault="005B1E90" w:rsidP="00E15BB7">
                        <w:pPr>
                          <w:rPr>
                            <w:del w:id="11075" w:author="Kazuhiro Takagi" w:date="2017-03-08T20:08:00Z"/>
                            <w:rFonts w:ascii="Courier New" w:hAnsi="Courier New" w:cs="Courier New"/>
                            <w:sz w:val="18"/>
                            <w:szCs w:val="18"/>
                            <w:lang w:val="en-US" w:eastAsia="ja-JP"/>
                          </w:rPr>
                        </w:pPr>
                        <w:del w:id="11076" w:author="Kazuhiro Takagi" w:date="2017-03-08T20:08:00Z">
                          <w:r w:rsidRPr="00E15BB7" w:rsidDel="00D04F84">
                            <w:rPr>
                              <w:rFonts w:ascii="Courier New" w:hAnsi="Courier New" w:cs="Courier New"/>
                              <w:sz w:val="18"/>
                              <w:szCs w:val="18"/>
                              <w:lang w:val="en-US" w:eastAsia="ja-JP"/>
                            </w:rPr>
                            <w:delText>Frames: 14315 processed</w:delText>
                          </w:r>
                        </w:del>
                      </w:p>
                      <w:p w:rsidR="005B1E90" w:rsidRPr="00E15BB7" w:rsidDel="00D04F84" w:rsidRDefault="005B1E90" w:rsidP="00E15BB7">
                        <w:pPr>
                          <w:rPr>
                            <w:del w:id="11077" w:author="Kazuhiro Takagi" w:date="2017-03-08T20:08:00Z"/>
                            <w:rFonts w:ascii="Courier New" w:hAnsi="Courier New" w:cs="Courier New"/>
                            <w:sz w:val="18"/>
                            <w:szCs w:val="18"/>
                            <w:lang w:val="en-US" w:eastAsia="ja-JP"/>
                          </w:rPr>
                        </w:pPr>
                        <w:del w:id="11078" w:author="Kazuhiro Takagi" w:date="2017-03-08T20:08:00Z">
                          <w:r w:rsidRPr="00E15BB7" w:rsidDel="00D04F84">
                            <w:rPr>
                              <w:rFonts w:ascii="Courier New" w:hAnsi="Courier New" w:cs="Courier New"/>
                              <w:sz w:val="18"/>
                              <w:szCs w:val="18"/>
                              <w:lang w:val="en-US" w:eastAsia="ja-JP"/>
                            </w:rPr>
                            <w:delText>Avg. FPS: 137.64</w:delText>
                          </w:r>
                        </w:del>
                      </w:p>
                      <w:p w:rsidR="005B1E90" w:rsidRPr="00B43823" w:rsidRDefault="005B1E90" w:rsidP="00733914">
                        <w:pPr>
                          <w:rPr>
                            <w:rFonts w:ascii="Courier New" w:hAnsi="Courier New" w:cs="Courier New"/>
                            <w:sz w:val="22"/>
                            <w:szCs w:val="22"/>
                            <w:lang w:val="en-US" w:eastAsia="ja-JP"/>
                          </w:rPr>
                        </w:pPr>
                        <w:r w:rsidRPr="00E15BB7">
                          <w:rPr>
                            <w:rFonts w:ascii="Courier New" w:hAnsi="Courier New" w:cs="Courier New"/>
                            <w:sz w:val="18"/>
                            <w:szCs w:val="18"/>
                            <w:lang w:val="en-US" w:eastAsia="ja-JP"/>
                          </w:rPr>
                          <w:t xml:space="preserve">Freeing </w:t>
                        </w:r>
                        <w:proofErr w:type="gramStart"/>
                        <w:r w:rsidRPr="00E15BB7">
                          <w:rPr>
                            <w:rFonts w:ascii="Courier New" w:hAnsi="Courier New" w:cs="Courier New"/>
                            <w:sz w:val="18"/>
                            <w:szCs w:val="18"/>
                            <w:lang w:val="en-US" w:eastAsia="ja-JP"/>
                          </w:rPr>
                          <w:t>pipeline ...</w:t>
                        </w:r>
                        <w:proofErr w:type="gramEnd"/>
                      </w:p>
                    </w:txbxContent>
                  </v:textbox>
                </v:shape>
              </w:pict>
            </mc:Fallback>
          </mc:AlternateContent>
        </w:r>
        <w:bookmarkStart w:id="10805" w:name="_Toc491776142"/>
        <w:bookmarkEnd w:id="10805"/>
      </w:del>
    </w:p>
    <w:p w:rsidR="00733914" w:rsidRPr="00E83D4B" w:rsidDel="00A81686" w:rsidRDefault="00733914" w:rsidP="00733914">
      <w:pPr>
        <w:pStyle w:val="CETextBody"/>
        <w:rPr>
          <w:del w:id="10806" w:author="Huy Duc. Nguyen" w:date="2017-08-29T13:07:00Z"/>
          <w:lang w:val="en-US" w:eastAsia="ja-JP"/>
        </w:rPr>
      </w:pPr>
      <w:bookmarkStart w:id="10807" w:name="_Toc491776143"/>
      <w:bookmarkEnd w:id="10807"/>
    </w:p>
    <w:p w:rsidR="00733914" w:rsidRPr="00E83D4B" w:rsidDel="00A81686" w:rsidRDefault="00733914" w:rsidP="00733914">
      <w:pPr>
        <w:pStyle w:val="CETextBody"/>
        <w:rPr>
          <w:del w:id="10808" w:author="Huy Duc. Nguyen" w:date="2017-08-29T13:07:00Z"/>
          <w:lang w:val="en-US" w:eastAsia="ja-JP"/>
        </w:rPr>
      </w:pPr>
      <w:bookmarkStart w:id="10809" w:name="_Toc491776144"/>
      <w:bookmarkEnd w:id="10809"/>
    </w:p>
    <w:p w:rsidR="00733914" w:rsidRPr="00762F88" w:rsidDel="00A81686" w:rsidRDefault="00733914" w:rsidP="00733914">
      <w:pPr>
        <w:pStyle w:val="CETextBody"/>
        <w:rPr>
          <w:del w:id="10810" w:author="Huy Duc. Nguyen" w:date="2017-08-29T13:07:00Z"/>
          <w:lang w:val="en-US" w:eastAsia="ja-JP"/>
        </w:rPr>
      </w:pPr>
      <w:bookmarkStart w:id="10811" w:name="_Toc491776145"/>
      <w:bookmarkEnd w:id="10811"/>
    </w:p>
    <w:p w:rsidR="00733914" w:rsidDel="00A81686" w:rsidRDefault="00733914" w:rsidP="00733914">
      <w:pPr>
        <w:pStyle w:val="CETextBody"/>
        <w:rPr>
          <w:del w:id="10812" w:author="Huy Duc. Nguyen" w:date="2017-08-29T13:07:00Z"/>
          <w:lang w:val="en-US" w:eastAsia="ja-JP"/>
        </w:rPr>
      </w:pPr>
      <w:del w:id="10813" w:author="Huy Duc. Nguyen" w:date="2017-08-29T13:07:00Z">
        <w:r w:rsidDel="00A81686">
          <w:rPr>
            <w:noProof/>
            <w:lang w:val="en-US"/>
          </w:rPr>
          <mc:AlternateContent>
            <mc:Choice Requires="wps">
              <w:drawing>
                <wp:anchor distT="0" distB="0" distL="114300" distR="114300" simplePos="0" relativeHeight="251598336" behindDoc="0" locked="0" layoutInCell="1" allowOverlap="1" wp14:anchorId="73329AAA" wp14:editId="77646C8E">
                  <wp:simplePos x="0" y="0"/>
                  <wp:positionH relativeFrom="column">
                    <wp:posOffset>451485</wp:posOffset>
                  </wp:positionH>
                  <wp:positionV relativeFrom="paragraph">
                    <wp:posOffset>156210</wp:posOffset>
                  </wp:positionV>
                  <wp:extent cx="1127760" cy="160020"/>
                  <wp:effectExtent l="0" t="0" r="15240" b="11430"/>
                  <wp:wrapNone/>
                  <wp:docPr id="81" name="正方形/長方形 81"/>
                  <wp:cNvGraphicFramePr/>
                  <a:graphic xmlns:a="http://schemas.openxmlformats.org/drawingml/2006/main">
                    <a:graphicData uri="http://schemas.microsoft.com/office/word/2010/wordprocessingShape">
                      <wps:wsp>
                        <wps:cNvSpPr/>
                        <wps:spPr>
                          <a:xfrm>
                            <a:off x="0" y="0"/>
                            <a:ext cx="112776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B6F2EC" id="正方形/長方形 81" o:spid="_x0000_s1026" style="position:absolute;margin-left:35.55pt;margin-top:12.3pt;width:88.8pt;height:12.6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" filled="f" strokecolor="#c0504d" strokeweight="2pt"/>
              </w:pict>
            </mc:Fallback>
          </mc:AlternateContent>
        </w:r>
        <w:bookmarkStart w:id="10814" w:name="_Toc491776146"/>
        <w:bookmarkEnd w:id="10814"/>
      </w:del>
    </w:p>
    <w:p w:rsidR="00733914" w:rsidRPr="00702283" w:rsidDel="00A81686" w:rsidRDefault="00733914" w:rsidP="00997E4E">
      <w:pPr>
        <w:pStyle w:val="CETextBody"/>
        <w:rPr>
          <w:del w:id="10815" w:author="Huy Duc. Nguyen" w:date="2017-08-29T13:07:00Z"/>
          <w:b/>
          <w:lang w:val="en-US" w:eastAsia="ja-JP"/>
        </w:rPr>
      </w:pPr>
      <w:bookmarkStart w:id="10816" w:name="_Toc491776147"/>
      <w:bookmarkEnd w:id="10816"/>
    </w:p>
    <w:p w:rsidR="007A3861" w:rsidDel="00A81686" w:rsidRDefault="007A3861" w:rsidP="007A05F9">
      <w:pPr>
        <w:pStyle w:val="CETextBody"/>
        <w:rPr>
          <w:del w:id="10817" w:author="Huy Duc. Nguyen" w:date="2017-08-29T13:07:00Z"/>
          <w:lang w:val="en-US" w:eastAsia="ja-JP"/>
        </w:rPr>
      </w:pPr>
      <w:bookmarkStart w:id="10818" w:name="_Toc491776148"/>
      <w:bookmarkEnd w:id="10818"/>
    </w:p>
    <w:p w:rsidR="007A05F9" w:rsidRPr="00A57520" w:rsidDel="00A81686" w:rsidRDefault="007A05F9" w:rsidP="007A05F9">
      <w:pPr>
        <w:pStyle w:val="CETextBody"/>
        <w:rPr>
          <w:del w:id="10819" w:author="Huy Duc. Nguyen" w:date="2017-08-29T13:07:00Z"/>
          <w:lang w:val="en-US" w:eastAsia="ja-JP"/>
        </w:rPr>
      </w:pPr>
      <w:bookmarkStart w:id="10820" w:name="_Toc491776149"/>
      <w:bookmarkEnd w:id="10820"/>
    </w:p>
    <w:p w:rsidR="007A05F9" w:rsidRPr="00702283" w:rsidDel="00A81686" w:rsidRDefault="007A05F9" w:rsidP="00D47247">
      <w:pPr>
        <w:pStyle w:val="CETextBody"/>
        <w:numPr>
          <w:ilvl w:val="0"/>
          <w:numId w:val="38"/>
        </w:numPr>
        <w:ind w:left="426" w:hanging="426"/>
        <w:rPr>
          <w:del w:id="10821" w:author="Huy Duc. Nguyen" w:date="2017-08-29T13:07:00Z"/>
          <w:b/>
          <w:lang w:val="en-US" w:eastAsia="ja-JP"/>
        </w:rPr>
      </w:pPr>
      <w:del w:id="10822" w:author="Huy Duc. Nguyen" w:date="2017-08-29T13:07:00Z">
        <w:r w:rsidDel="00A81686">
          <w:rPr>
            <w:rFonts w:hint="eastAsia"/>
            <w:lang w:val="en-US" w:eastAsia="ja-JP"/>
          </w:rPr>
          <w:delText>Result</w:delText>
        </w:r>
        <w:bookmarkStart w:id="10823" w:name="_Toc491776150"/>
        <w:bookmarkEnd w:id="10823"/>
      </w:del>
    </w:p>
    <w:p w:rsidR="00E15BB7" w:rsidDel="00A81686" w:rsidRDefault="007A05F9" w:rsidP="00E15BB7">
      <w:pPr>
        <w:pStyle w:val="Caption"/>
        <w:ind w:left="422"/>
        <w:rPr>
          <w:del w:id="10824" w:author="Huy Duc. Nguyen" w:date="2017-08-29T13:07:00Z"/>
          <w:lang w:val="en-US" w:eastAsia="ja-JP"/>
        </w:rPr>
      </w:pPr>
      <w:del w:id="10825" w:author="Huy Duc. Nguyen" w:date="2017-08-29T13:07:00Z">
        <w:r w:rsidDel="00A81686">
          <w:rPr>
            <w:rFonts w:hint="eastAsia"/>
            <w:b w:val="0"/>
            <w:lang w:val="en-US" w:eastAsia="ja-JP"/>
          </w:rPr>
          <w:delText xml:space="preserve"> </w:delText>
        </w:r>
        <w:r w:rsidR="00E15BB7" w:rsidDel="00A81686">
          <w:delText>Tabl</w:delText>
        </w:r>
        <w:r w:rsidR="00E15BB7" w:rsidRPr="00BB3A0B" w:rsidDel="00A81686">
          <w:delText xml:space="preserve">e </w:delText>
        </w:r>
        <w:r w:rsidR="00E15BB7" w:rsidRPr="00BB3A0B" w:rsidDel="00A81686">
          <w:fldChar w:fldCharType="begin"/>
        </w:r>
        <w:r w:rsidR="00E15BB7" w:rsidRPr="00BB3A0B" w:rsidDel="00A81686">
          <w:delInstrText xml:space="preserve"> STYLEREF 1 \s </w:delInstrText>
        </w:r>
        <w:r w:rsidR="00E15BB7" w:rsidRPr="00BB3A0B" w:rsidDel="00A81686">
          <w:fldChar w:fldCharType="separate"/>
        </w:r>
        <w:r w:rsidR="003B19D6" w:rsidDel="00A81686">
          <w:rPr>
            <w:noProof/>
          </w:rPr>
          <w:delText>5</w:delText>
        </w:r>
        <w:r w:rsidR="00E15BB7" w:rsidRPr="00BB3A0B" w:rsidDel="00A81686">
          <w:fldChar w:fldCharType="end"/>
        </w:r>
        <w:r w:rsidR="00E15BB7" w:rsidRPr="00BB3A0B" w:rsidDel="00A81686">
          <w:noBreakHyphen/>
        </w:r>
        <w:r w:rsidR="00E15BB7" w:rsidRPr="00BB3A0B" w:rsidDel="00A81686">
          <w:fldChar w:fldCharType="begin"/>
        </w:r>
        <w:r w:rsidR="00E15BB7" w:rsidRPr="00BB3A0B" w:rsidDel="00A81686">
          <w:delInstrText xml:space="preserve"> SEQ Table \* ARABIC \s 1 </w:delInstrText>
        </w:r>
        <w:r w:rsidR="00E15BB7" w:rsidRPr="00BB3A0B" w:rsidDel="00A81686">
          <w:fldChar w:fldCharType="separate"/>
        </w:r>
      </w:del>
      <w:ins w:id="10826" w:author="Kazuhiro Takagi" w:date="2017-03-21T15:02:00Z">
        <w:del w:id="10827" w:author="Huy Duc. Nguyen" w:date="2017-08-28T16:38:00Z">
          <w:r w:rsidR="00520A63" w:rsidDel="003B19D6">
            <w:rPr>
              <w:noProof/>
            </w:rPr>
            <w:delText>35</w:delText>
          </w:r>
        </w:del>
      </w:ins>
      <w:ins w:id="10828" w:author=" " w:date="2017-03-09T11:18:00Z">
        <w:del w:id="10829" w:author="Huy Duc. Nguyen" w:date="2017-08-28T16:38:00Z">
          <w:r w:rsidR="00442CC0" w:rsidDel="003B19D6">
            <w:rPr>
              <w:noProof/>
            </w:rPr>
            <w:delText>35</w:delText>
          </w:r>
        </w:del>
      </w:ins>
      <w:del w:id="10830" w:author="Huy Duc. Nguyen" w:date="2017-08-28T16:38:00Z">
        <w:r w:rsidR="00003FEB" w:rsidDel="003B19D6">
          <w:rPr>
            <w:noProof/>
          </w:rPr>
          <w:delText>42</w:delText>
        </w:r>
      </w:del>
      <w:del w:id="10831" w:author="Huy Duc. Nguyen" w:date="2017-08-29T13:07:00Z">
        <w:r w:rsidR="00E15BB7" w:rsidRPr="00BB3A0B" w:rsidDel="00A81686">
          <w:fldChar w:fldCharType="end"/>
        </w:r>
        <w:r w:rsidR="00E15BB7" w:rsidRPr="00BB3A0B" w:rsidDel="00A81686">
          <w:rPr>
            <w:rFonts w:hint="eastAsia"/>
            <w:lang w:eastAsia="ja-JP"/>
          </w:rPr>
          <w:delText xml:space="preserve">: </w:delText>
        </w:r>
        <w:r w:rsidR="00E15BB7" w:rsidRPr="00BB3A0B" w:rsidDel="00A81686">
          <w:rPr>
            <w:lang w:eastAsia="ja-JP"/>
          </w:rPr>
          <w:delText>Result</w:delText>
        </w:r>
        <w:bookmarkStart w:id="10832" w:name="_Toc491776151"/>
        <w:bookmarkEnd w:id="1083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1417"/>
      </w:tblGrid>
      <w:tr w:rsidR="00E15BB7" w:rsidDel="00A81686" w:rsidTr="003E228B">
        <w:trPr>
          <w:trHeight w:val="75"/>
          <w:jc w:val="center"/>
          <w:del w:id="10833" w:author="Huy Duc. Nguyen" w:date="2017-08-29T13:07:00Z"/>
        </w:trPr>
        <w:tc>
          <w:tcPr>
            <w:tcW w:w="3512" w:type="dxa"/>
            <w:tcBorders>
              <w:bottom w:val="single" w:sz="12" w:space="0" w:color="auto"/>
            </w:tcBorders>
            <w:shd w:val="clear" w:color="auto" w:fill="BFBFBF" w:themeFill="background1" w:themeFillShade="BF"/>
          </w:tcPr>
          <w:p w:rsidR="00E15BB7" w:rsidDel="00A81686" w:rsidRDefault="00E15BB7" w:rsidP="003E228B">
            <w:pPr>
              <w:pStyle w:val="Default"/>
              <w:rPr>
                <w:del w:id="10834" w:author="Huy Duc. Nguyen" w:date="2017-08-29T13:07:00Z"/>
                <w:b/>
                <w:bCs/>
                <w:sz w:val="18"/>
                <w:szCs w:val="18"/>
              </w:rPr>
            </w:pPr>
            <w:del w:id="10835" w:author="Huy Duc. Nguyen" w:date="2017-08-29T13:07:00Z">
              <w:r w:rsidRPr="00767C67" w:rsidDel="00A81686">
                <w:rPr>
                  <w:b/>
                  <w:bCs/>
                  <w:sz w:val="18"/>
                  <w:szCs w:val="18"/>
                </w:rPr>
                <w:delText>virtualization</w:delText>
              </w:r>
              <w:r w:rsidRPr="00767C67" w:rsidDel="00A81686">
                <w:rPr>
                  <w:rFonts w:hint="eastAsia"/>
                  <w:b/>
                  <w:bCs/>
                  <w:sz w:val="18"/>
                  <w:szCs w:val="18"/>
                </w:rPr>
                <w:delText xml:space="preserve"> PoC (Type1)</w:delText>
              </w:r>
              <w:bookmarkStart w:id="10836" w:name="_Toc491776152"/>
              <w:bookmarkEnd w:id="10836"/>
            </w:del>
          </w:p>
        </w:tc>
        <w:tc>
          <w:tcPr>
            <w:tcW w:w="1417" w:type="dxa"/>
            <w:tcBorders>
              <w:bottom w:val="single" w:sz="12" w:space="0" w:color="auto"/>
            </w:tcBorders>
            <w:shd w:val="clear" w:color="auto" w:fill="BFBFBF" w:themeFill="background1" w:themeFillShade="BF"/>
          </w:tcPr>
          <w:p w:rsidR="00E15BB7" w:rsidRPr="008D2250" w:rsidDel="00A81686" w:rsidRDefault="00E15BB7" w:rsidP="003E228B">
            <w:pPr>
              <w:pStyle w:val="Default"/>
              <w:rPr>
                <w:del w:id="10837" w:author="Huy Duc. Nguyen" w:date="2017-08-29T13:07:00Z"/>
                <w:sz w:val="18"/>
                <w:szCs w:val="18"/>
              </w:rPr>
            </w:pPr>
            <w:del w:id="10838" w:author="Huy Duc. Nguyen" w:date="2017-08-29T13:07:00Z">
              <w:r w:rsidDel="00A81686">
                <w:rPr>
                  <w:rFonts w:hint="eastAsia"/>
                  <w:b/>
                  <w:bCs/>
                  <w:sz w:val="18"/>
                  <w:szCs w:val="18"/>
                </w:rPr>
                <w:delText>Value</w:delText>
              </w:r>
              <w:r w:rsidDel="00A81686">
                <w:rPr>
                  <w:b/>
                  <w:bCs/>
                  <w:sz w:val="18"/>
                  <w:szCs w:val="18"/>
                </w:rPr>
                <w:delText xml:space="preserve"> [FPS]</w:delText>
              </w:r>
              <w:bookmarkStart w:id="10839" w:name="_Toc491776153"/>
              <w:bookmarkEnd w:id="10839"/>
            </w:del>
          </w:p>
        </w:tc>
        <w:bookmarkStart w:id="10840" w:name="_Toc491776154"/>
        <w:bookmarkEnd w:id="10840"/>
      </w:tr>
      <w:tr w:rsidR="00E15BB7" w:rsidDel="00A81686" w:rsidTr="00F950E6">
        <w:trPr>
          <w:trHeight w:val="227"/>
          <w:jc w:val="center"/>
          <w:del w:id="10841" w:author="Huy Duc. Nguyen" w:date="2017-08-29T13:07:00Z"/>
        </w:trPr>
        <w:tc>
          <w:tcPr>
            <w:tcW w:w="3512" w:type="dxa"/>
            <w:tcBorders>
              <w:top w:val="single" w:sz="12" w:space="0" w:color="auto"/>
              <w:bottom w:val="single" w:sz="4" w:space="0" w:color="auto"/>
            </w:tcBorders>
            <w:vAlign w:val="center"/>
          </w:tcPr>
          <w:p w:rsidR="00E15BB7" w:rsidDel="00A81686" w:rsidRDefault="00E15BB7" w:rsidP="00F950E6">
            <w:pPr>
              <w:pStyle w:val="Default"/>
              <w:jc w:val="both"/>
              <w:rPr>
                <w:del w:id="10842" w:author="Huy Duc. Nguyen" w:date="2017-08-29T13:07:00Z"/>
                <w:sz w:val="18"/>
                <w:szCs w:val="18"/>
              </w:rPr>
            </w:pPr>
            <w:del w:id="10843" w:author="Huy Duc. Nguyen" w:date="2017-08-29T13:07:00Z">
              <w:r w:rsidRPr="0028685B" w:rsidDel="00A81686">
                <w:rPr>
                  <w:sz w:val="16"/>
                  <w:szCs w:val="16"/>
                </w:rPr>
                <w:delText>big_buck_bunny_720p_h264.mp4</w:delText>
              </w:r>
              <w:bookmarkStart w:id="10844" w:name="_Toc491776155"/>
              <w:bookmarkEnd w:id="10844"/>
            </w:del>
          </w:p>
        </w:tc>
        <w:tc>
          <w:tcPr>
            <w:tcW w:w="1417" w:type="dxa"/>
            <w:tcBorders>
              <w:top w:val="single" w:sz="12" w:space="0" w:color="auto"/>
              <w:bottom w:val="single" w:sz="4" w:space="0" w:color="auto"/>
            </w:tcBorders>
            <w:vAlign w:val="center"/>
          </w:tcPr>
          <w:p w:rsidR="00E15BB7" w:rsidRPr="00D87E7C" w:rsidDel="00A81686" w:rsidRDefault="00D04F84" w:rsidP="00B25BD6">
            <w:pPr>
              <w:pStyle w:val="Default"/>
              <w:jc w:val="right"/>
              <w:rPr>
                <w:del w:id="10845" w:author="Huy Duc. Nguyen" w:date="2017-08-29T13:07:00Z"/>
                <w:sz w:val="18"/>
                <w:szCs w:val="18"/>
              </w:rPr>
            </w:pPr>
            <w:ins w:id="10846" w:author="Kazuhiro Takagi" w:date="2017-03-08T20:08:00Z">
              <w:del w:id="10847" w:author="Huy Duc. Nguyen" w:date="2017-08-29T13:07:00Z">
                <w:r w:rsidRPr="00D04F84" w:rsidDel="00A81686">
                  <w:rPr>
                    <w:sz w:val="18"/>
                    <w:szCs w:val="18"/>
                  </w:rPr>
                  <w:delText>153.48</w:delText>
                </w:r>
              </w:del>
            </w:ins>
            <w:del w:id="10848" w:author="Huy Duc. Nguyen" w:date="2017-08-29T13:07:00Z">
              <w:r w:rsidR="00E15BB7" w:rsidDel="00A81686">
                <w:rPr>
                  <w:rFonts w:hint="eastAsia"/>
                  <w:sz w:val="18"/>
                  <w:szCs w:val="18"/>
                </w:rPr>
                <w:delText>137.64</w:delText>
              </w:r>
              <w:bookmarkStart w:id="10849" w:name="_Toc491776156"/>
              <w:bookmarkEnd w:id="10849"/>
            </w:del>
          </w:p>
        </w:tc>
        <w:bookmarkStart w:id="10850" w:name="_Toc491776157"/>
        <w:bookmarkEnd w:id="10850"/>
      </w:tr>
      <w:tr w:rsidR="00E15BB7" w:rsidDel="00A81686" w:rsidTr="00F950E6">
        <w:trPr>
          <w:trHeight w:val="227"/>
          <w:jc w:val="center"/>
          <w:del w:id="10851" w:author="Huy Duc. Nguyen" w:date="2017-08-29T13:07:00Z"/>
        </w:trPr>
        <w:tc>
          <w:tcPr>
            <w:tcW w:w="3512" w:type="dxa"/>
            <w:vAlign w:val="center"/>
          </w:tcPr>
          <w:p w:rsidR="00E15BB7" w:rsidRPr="000D497A" w:rsidDel="00A81686" w:rsidRDefault="00E15BB7" w:rsidP="00F950E6">
            <w:pPr>
              <w:pStyle w:val="Default"/>
              <w:jc w:val="both"/>
              <w:rPr>
                <w:del w:id="10852" w:author="Huy Duc. Nguyen" w:date="2017-08-29T13:07:00Z"/>
                <w:sz w:val="18"/>
                <w:szCs w:val="18"/>
              </w:rPr>
            </w:pPr>
            <w:del w:id="10853" w:author="Huy Duc. Nguyen" w:date="2017-08-29T13:07:00Z">
              <w:r w:rsidRPr="00943D14" w:rsidDel="00A81686">
                <w:rPr>
                  <w:sz w:val="16"/>
                  <w:szCs w:val="16"/>
                </w:rPr>
                <w:delText>big_buc</w:delText>
              </w:r>
              <w:r w:rsidDel="00A81686">
                <w:rPr>
                  <w:sz w:val="16"/>
                  <w:szCs w:val="16"/>
                </w:rPr>
                <w:delText>k_bunny_720p_h264_60fps.mp4</w:delText>
              </w:r>
              <w:bookmarkStart w:id="10854" w:name="_Toc491776158"/>
              <w:bookmarkEnd w:id="10854"/>
            </w:del>
          </w:p>
        </w:tc>
        <w:tc>
          <w:tcPr>
            <w:tcW w:w="1417" w:type="dxa"/>
            <w:tcBorders>
              <w:top w:val="single" w:sz="4" w:space="0" w:color="auto"/>
            </w:tcBorders>
            <w:vAlign w:val="center"/>
          </w:tcPr>
          <w:p w:rsidR="00E15BB7" w:rsidDel="00A81686" w:rsidRDefault="009D2243" w:rsidP="00B25BD6">
            <w:pPr>
              <w:pStyle w:val="Default"/>
              <w:jc w:val="right"/>
              <w:rPr>
                <w:del w:id="10855" w:author="Huy Duc. Nguyen" w:date="2017-08-29T13:07:00Z"/>
                <w:sz w:val="18"/>
                <w:szCs w:val="18"/>
              </w:rPr>
            </w:pPr>
            <w:ins w:id="10856" w:author="Kazuhiro Takagi" w:date="2017-03-08T20:07:00Z">
              <w:del w:id="10857" w:author="Huy Duc. Nguyen" w:date="2017-08-29T13:07:00Z">
                <w:r w:rsidRPr="009D2243" w:rsidDel="00A81686">
                  <w:rPr>
                    <w:sz w:val="18"/>
                    <w:szCs w:val="18"/>
                  </w:rPr>
                  <w:delText>222</w:delText>
                </w:r>
              </w:del>
            </w:ins>
            <w:del w:id="10858" w:author="Huy Duc. Nguyen" w:date="2017-08-29T13:07:00Z">
              <w:r w:rsidR="00E15BB7" w:rsidDel="00A81686">
                <w:rPr>
                  <w:rFonts w:hint="eastAsia"/>
                  <w:sz w:val="18"/>
                  <w:szCs w:val="18"/>
                </w:rPr>
                <w:delText>188.29</w:delText>
              </w:r>
            </w:del>
            <w:ins w:id="10859" w:author="Kazuhiro Takagi" w:date="2017-03-08T20:07:00Z">
              <w:del w:id="10860" w:author="Huy Duc. Nguyen" w:date="2017-08-29T13:07:00Z">
                <w:r w:rsidDel="00A81686">
                  <w:rPr>
                    <w:sz w:val="18"/>
                    <w:szCs w:val="18"/>
                  </w:rPr>
                  <w:delText>.63</w:delText>
                </w:r>
              </w:del>
            </w:ins>
            <w:bookmarkStart w:id="10861" w:name="_Toc491776159"/>
            <w:bookmarkEnd w:id="10861"/>
          </w:p>
        </w:tc>
        <w:bookmarkStart w:id="10862" w:name="_Toc491776160"/>
        <w:bookmarkEnd w:id="10862"/>
      </w:tr>
    </w:tbl>
    <w:p w:rsidR="007A05F9" w:rsidRPr="00B05A50" w:rsidDel="00A81686" w:rsidRDefault="007A05F9" w:rsidP="007A05F9">
      <w:pPr>
        <w:pStyle w:val="CETextBody"/>
        <w:rPr>
          <w:del w:id="10863" w:author="Huy Duc. Nguyen" w:date="2017-08-29T13:07:00Z"/>
          <w:b/>
          <w:lang w:val="en-US" w:eastAsia="ja-JP"/>
        </w:rPr>
      </w:pPr>
      <w:bookmarkStart w:id="10864" w:name="_Toc491776161"/>
      <w:bookmarkEnd w:id="10864"/>
    </w:p>
    <w:p w:rsidR="007A05F9" w:rsidRPr="00827062" w:rsidDel="00A81686" w:rsidRDefault="007A05F9" w:rsidP="00D47247">
      <w:pPr>
        <w:pStyle w:val="CETextBody"/>
        <w:numPr>
          <w:ilvl w:val="0"/>
          <w:numId w:val="38"/>
        </w:numPr>
        <w:ind w:hanging="782"/>
        <w:rPr>
          <w:del w:id="10865" w:author="Huy Duc. Nguyen" w:date="2017-08-29T13:07:00Z"/>
          <w:lang w:val="en-US" w:eastAsia="ja-JP"/>
        </w:rPr>
      </w:pPr>
      <w:del w:id="10866"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0867" w:name="_Toc491776162"/>
        <w:bookmarkEnd w:id="10867"/>
      </w:del>
    </w:p>
    <w:p w:rsidR="007A05F9" w:rsidDel="00A81686" w:rsidRDefault="007A05F9" w:rsidP="007A05F9">
      <w:pPr>
        <w:pStyle w:val="CETextBody"/>
        <w:rPr>
          <w:del w:id="10868" w:author="Huy Duc. Nguyen" w:date="2017-08-29T13:07:00Z"/>
          <w:lang w:val="en-US" w:eastAsia="ja-JP"/>
        </w:rPr>
      </w:pPr>
      <w:del w:id="10869"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0870" w:name="_Toc491776163"/>
        <w:bookmarkEnd w:id="10870"/>
      </w:del>
    </w:p>
    <w:p w:rsidR="002501CC" w:rsidDel="00A81686" w:rsidRDefault="002501CC" w:rsidP="00541F41">
      <w:pPr>
        <w:pStyle w:val="CETextBody"/>
        <w:rPr>
          <w:del w:id="10871" w:author="Huy Duc. Nguyen" w:date="2017-08-29T13:07:00Z"/>
          <w:lang w:val="en-US" w:eastAsia="ja-JP"/>
        </w:rPr>
      </w:pPr>
      <w:bookmarkStart w:id="10872" w:name="_Toc491776164"/>
      <w:bookmarkEnd w:id="10872"/>
    </w:p>
    <w:p w:rsidR="002F0325" w:rsidDel="00A81686" w:rsidRDefault="002F0325">
      <w:pPr>
        <w:rPr>
          <w:del w:id="10873" w:author="Huy Duc. Nguyen" w:date="2017-08-29T13:07:00Z"/>
          <w:sz w:val="22"/>
          <w:lang w:val="en-US" w:eastAsia="ja-JP"/>
        </w:rPr>
      </w:pPr>
      <w:del w:id="10874" w:author="Huy Duc. Nguyen" w:date="2017-08-29T13:07:00Z">
        <w:r w:rsidDel="00A81686">
          <w:rPr>
            <w:lang w:val="en-US" w:eastAsia="ja-JP"/>
          </w:rPr>
          <w:br w:type="page"/>
        </w:r>
      </w:del>
    </w:p>
    <w:p w:rsidR="002501CC" w:rsidRPr="007C2E44" w:rsidDel="00A81686" w:rsidRDefault="002501CC" w:rsidP="006C109A">
      <w:pPr>
        <w:pStyle w:val="Heading2"/>
        <w:rPr>
          <w:del w:id="10875" w:author="Huy Duc. Nguyen" w:date="2017-08-29T13:07:00Z"/>
          <w:lang w:val="en-US"/>
        </w:rPr>
      </w:pPr>
      <w:bookmarkStart w:id="10876" w:name="_Toc472950104"/>
      <w:bookmarkStart w:id="10877" w:name="_Toc472962879"/>
      <w:bookmarkStart w:id="10878" w:name="_Toc473130075"/>
      <w:bookmarkStart w:id="10879" w:name="_Toc473203056"/>
      <w:bookmarkStart w:id="10880" w:name="_Toc473209514"/>
      <w:bookmarkStart w:id="10881" w:name="_Toc473225251"/>
      <w:bookmarkStart w:id="10882" w:name="_Toc473239182"/>
      <w:bookmarkStart w:id="10883" w:name="_Toc473271144"/>
      <w:bookmarkStart w:id="10884" w:name="_Toc473271985"/>
      <w:bookmarkStart w:id="10885" w:name="_Toc473272658"/>
      <w:bookmarkStart w:id="10886" w:name="_Toc473273282"/>
      <w:bookmarkEnd w:id="10876"/>
      <w:bookmarkEnd w:id="10877"/>
      <w:bookmarkEnd w:id="10878"/>
      <w:bookmarkEnd w:id="10879"/>
      <w:bookmarkEnd w:id="10880"/>
      <w:bookmarkEnd w:id="10881"/>
      <w:bookmarkEnd w:id="10882"/>
      <w:bookmarkEnd w:id="10883"/>
      <w:bookmarkEnd w:id="10884"/>
      <w:bookmarkEnd w:id="10885"/>
      <w:bookmarkEnd w:id="10886"/>
      <w:del w:id="10887" w:author="Huy Duc. Nguyen" w:date="2017-08-29T13:07:00Z">
        <w:r w:rsidRPr="007C2E44" w:rsidDel="00A81686">
          <w:rPr>
            <w:lang w:val="en-US"/>
          </w:rPr>
          <w:delText>Camera Performance</w:delText>
        </w:r>
        <w:bookmarkStart w:id="10888" w:name="_Toc491776165"/>
        <w:bookmarkEnd w:id="10888"/>
      </w:del>
    </w:p>
    <w:p w:rsidR="002501CC" w:rsidRPr="007C2E44" w:rsidDel="00A81686" w:rsidRDefault="002501CC" w:rsidP="006C109A">
      <w:pPr>
        <w:pStyle w:val="Heading3"/>
        <w:rPr>
          <w:del w:id="10889" w:author="Huy Duc. Nguyen" w:date="2017-08-29T13:07:00Z"/>
        </w:rPr>
      </w:pPr>
      <w:del w:id="10890" w:author="Huy Duc. Nguyen" w:date="2017-08-29T13:07:00Z">
        <w:r w:rsidRPr="007C2E44" w:rsidDel="00A81686">
          <w:delText>FPS on Linux of camera</w:delText>
        </w:r>
        <w:bookmarkStart w:id="10891" w:name="_Toc491776166"/>
        <w:bookmarkEnd w:id="10891"/>
      </w:del>
    </w:p>
    <w:p w:rsidR="006638BF" w:rsidDel="00A81686" w:rsidRDefault="006638BF" w:rsidP="006638BF">
      <w:pPr>
        <w:pStyle w:val="CETextBody"/>
        <w:numPr>
          <w:ilvl w:val="0"/>
          <w:numId w:val="39"/>
        </w:numPr>
        <w:ind w:hanging="782"/>
        <w:rPr>
          <w:del w:id="10892" w:author="Huy Duc. Nguyen" w:date="2017-08-29T13:07:00Z"/>
          <w:lang w:val="en-US" w:eastAsia="ja-JP"/>
        </w:rPr>
      </w:pPr>
      <w:del w:id="10893" w:author="Huy Duc. Nguyen" w:date="2017-08-29T13:07:00Z">
        <w:r w:rsidDel="00A81686">
          <w:rPr>
            <w:rFonts w:hint="eastAsia"/>
            <w:lang w:val="en-US" w:eastAsia="ja-JP"/>
          </w:rPr>
          <w:delText>Description</w:delText>
        </w:r>
        <w:bookmarkStart w:id="10894" w:name="_Toc491776167"/>
        <w:bookmarkEnd w:id="10894"/>
      </w:del>
    </w:p>
    <w:p w:rsidR="006638BF" w:rsidRPr="002F0325" w:rsidDel="00A81686" w:rsidRDefault="006638BF" w:rsidP="006638BF">
      <w:pPr>
        <w:pStyle w:val="CETextBody"/>
        <w:ind w:leftChars="59" w:left="142"/>
        <w:rPr>
          <w:del w:id="10895" w:author="Huy Duc. Nguyen" w:date="2017-08-29T13:07:00Z"/>
          <w:lang w:val="en-US" w:eastAsia="ja-JP"/>
        </w:rPr>
      </w:pPr>
      <w:del w:id="10896" w:author="Huy Duc. Nguyen" w:date="2017-08-29T13:07:00Z">
        <w:r w:rsidRPr="00034FD4" w:rsidDel="00A81686">
          <w:rPr>
            <w:rFonts w:hint="eastAsia"/>
            <w:lang w:val="en-US" w:eastAsia="ja-JP"/>
          </w:rPr>
          <w:delText xml:space="preserve">Measure the video display </w:delText>
        </w:r>
        <w:r w:rsidRPr="00034FD4" w:rsidDel="00A81686">
          <w:rPr>
            <w:lang w:val="en-US" w:eastAsia="ja-JP"/>
          </w:rPr>
          <w:delText>performance</w:delText>
        </w:r>
        <w:r w:rsidRPr="00034FD4" w:rsidDel="00A81686">
          <w:rPr>
            <w:rFonts w:hint="eastAsia"/>
            <w:lang w:val="en-US" w:eastAsia="ja-JP"/>
          </w:rPr>
          <w:delText xml:space="preserve"> (</w:delText>
        </w:r>
        <w:r w:rsidDel="00A81686">
          <w:rPr>
            <w:rFonts w:hint="eastAsia"/>
            <w:lang w:val="en-US" w:eastAsia="ja-JP"/>
          </w:rPr>
          <w:delText>F</w:delText>
        </w:r>
        <w:r w:rsidRPr="00034FD4" w:rsidDel="00A81686">
          <w:rPr>
            <w:rFonts w:hint="eastAsia"/>
            <w:lang w:val="en-US" w:eastAsia="ja-JP"/>
          </w:rPr>
          <w:delText>rame per second)</w:delText>
        </w:r>
        <w:r w:rsidDel="00A81686">
          <w:rPr>
            <w:rFonts w:hint="eastAsia"/>
            <w:lang w:val="en-US" w:eastAsia="ja-JP"/>
          </w:rPr>
          <w:delText xml:space="preserve"> of Center Information</w:delText>
        </w:r>
        <w:r w:rsidRPr="00034FD4" w:rsidDel="00A81686">
          <w:rPr>
            <w:rFonts w:hint="eastAsia"/>
            <w:lang w:val="en-US" w:eastAsia="ja-JP"/>
          </w:rPr>
          <w:delText xml:space="preserve"> </w:delText>
        </w:r>
        <w:r w:rsidDel="00A81686">
          <w:rPr>
            <w:rFonts w:hint="eastAsia"/>
            <w:lang w:val="en-US" w:eastAsia="ja-JP"/>
          </w:rPr>
          <w:delText xml:space="preserve">when using Back Monitor on </w:delText>
        </w:r>
        <w:r w:rsidRPr="000E2A9D" w:rsidDel="00A81686">
          <w:rPr>
            <w:lang w:val="en-US" w:eastAsia="ja-JP"/>
          </w:rPr>
          <w:delText>virtualization</w:delText>
        </w:r>
        <w:r w:rsidRPr="000E2A9D" w:rsidDel="00A81686">
          <w:rPr>
            <w:rFonts w:hint="eastAsia"/>
            <w:lang w:val="en-US" w:eastAsia="ja-JP"/>
          </w:rPr>
          <w:delText xml:space="preserve"> </w:delText>
        </w:r>
        <w:r w:rsidDel="00A81686">
          <w:rPr>
            <w:rFonts w:hint="eastAsia"/>
            <w:lang w:val="en-US" w:eastAsia="ja-JP"/>
          </w:rPr>
          <w:delText>PoC.</w:delText>
        </w:r>
        <w:bookmarkStart w:id="10897" w:name="_Toc491776168"/>
        <w:bookmarkEnd w:id="10897"/>
      </w:del>
    </w:p>
    <w:p w:rsidR="006638BF" w:rsidRPr="00D91989" w:rsidDel="00A81686" w:rsidRDefault="006638BF" w:rsidP="006638BF">
      <w:pPr>
        <w:pStyle w:val="CETextBody"/>
        <w:ind w:left="142"/>
        <w:rPr>
          <w:del w:id="10898" w:author="Huy Duc. Nguyen" w:date="2017-08-29T13:07:00Z"/>
          <w:lang w:val="en-US" w:eastAsia="ja-JP"/>
        </w:rPr>
      </w:pPr>
      <w:bookmarkStart w:id="10899" w:name="_Toc491776169"/>
      <w:bookmarkEnd w:id="10899"/>
    </w:p>
    <w:p w:rsidR="006638BF" w:rsidRPr="00613E0B" w:rsidDel="00A81686" w:rsidRDefault="006638BF" w:rsidP="006638BF">
      <w:pPr>
        <w:pStyle w:val="CETextBody"/>
        <w:numPr>
          <w:ilvl w:val="0"/>
          <w:numId w:val="39"/>
        </w:numPr>
        <w:ind w:hanging="782"/>
        <w:rPr>
          <w:del w:id="10900" w:author="Huy Duc. Nguyen" w:date="2017-08-29T13:07:00Z"/>
          <w:lang w:val="en-US" w:eastAsia="ja-JP"/>
        </w:rPr>
      </w:pPr>
      <w:del w:id="10901" w:author="Huy Duc. Nguyen" w:date="2017-08-29T13:07:00Z">
        <w:r w:rsidRPr="00613E0B" w:rsidDel="00A81686">
          <w:rPr>
            <w:lang w:val="en-US" w:eastAsia="ja-JP"/>
          </w:rPr>
          <w:delText>Precondition</w:delText>
        </w:r>
        <w:bookmarkStart w:id="10902" w:name="_Toc491776170"/>
        <w:bookmarkEnd w:id="10902"/>
      </w:del>
    </w:p>
    <w:p w:rsidR="006638BF" w:rsidDel="00A81686" w:rsidRDefault="006638BF" w:rsidP="002B44E5">
      <w:pPr>
        <w:pStyle w:val="CETextBody"/>
        <w:numPr>
          <w:ilvl w:val="0"/>
          <w:numId w:val="125"/>
        </w:numPr>
        <w:rPr>
          <w:del w:id="10903" w:author="Huy Duc. Nguyen" w:date="2017-08-29T13:07:00Z"/>
          <w:lang w:val="en-US" w:eastAsia="ja-JP"/>
        </w:rPr>
      </w:pPr>
      <w:del w:id="10904" w:author="Huy Duc. Nguyen" w:date="2017-08-29T13:07:00Z">
        <w:r w:rsidRPr="002F0325" w:rsidDel="00A81686">
          <w:rPr>
            <w:rFonts w:hint="eastAsia"/>
            <w:lang w:val="en-US" w:eastAsia="ja-JP"/>
          </w:rPr>
          <w:delText xml:space="preserve">Measure </w:delText>
        </w:r>
        <w:r w:rsidDel="00A81686">
          <w:rPr>
            <w:rFonts w:hint="eastAsia"/>
            <w:lang w:val="en-US" w:eastAsia="ja-JP"/>
          </w:rPr>
          <w:delText xml:space="preserve">on </w:delText>
        </w:r>
        <w:r w:rsidR="002B44E5" w:rsidRPr="002B44E5" w:rsidDel="00A81686">
          <w:rPr>
            <w:lang w:val="en-US" w:eastAsia="ja-JP"/>
          </w:rPr>
          <w:delText>virtualization PoC</w:delText>
        </w:r>
        <w:r w:rsidR="002B44E5" w:rsidRPr="002B44E5" w:rsidDel="00A81686">
          <w:rPr>
            <w:rFonts w:hint="eastAsia"/>
            <w:lang w:val="en-US" w:eastAsia="ja-JP"/>
          </w:rPr>
          <w:delText xml:space="preserve"> </w:delText>
        </w:r>
        <w:r w:rsidDel="00A81686">
          <w:rPr>
            <w:rFonts w:hint="eastAsia"/>
            <w:lang w:val="en-US" w:eastAsia="ja-JP"/>
          </w:rPr>
          <w:delText>(Type</w:delText>
        </w:r>
        <w:r w:rsidR="006B5BCD" w:rsidDel="00A81686">
          <w:rPr>
            <w:rFonts w:hint="eastAsia"/>
            <w:lang w:val="en-US" w:eastAsia="ja-JP"/>
          </w:rPr>
          <w:delText>1</w:delText>
        </w:r>
        <w:r w:rsidRPr="002F0325" w:rsidDel="00A81686">
          <w:rPr>
            <w:rFonts w:hint="eastAsia"/>
            <w:lang w:val="en-US" w:eastAsia="ja-JP"/>
          </w:rPr>
          <w:delText>)</w:delText>
        </w:r>
        <w:bookmarkStart w:id="10905" w:name="_Toc491776171"/>
        <w:bookmarkEnd w:id="10905"/>
      </w:del>
    </w:p>
    <w:p w:rsidR="006638BF" w:rsidDel="00A81686" w:rsidRDefault="006638BF" w:rsidP="006638BF">
      <w:pPr>
        <w:pStyle w:val="CETextBody"/>
        <w:numPr>
          <w:ilvl w:val="0"/>
          <w:numId w:val="125"/>
        </w:numPr>
        <w:rPr>
          <w:del w:id="10906" w:author="Huy Duc. Nguyen" w:date="2017-08-29T13:07:00Z"/>
          <w:lang w:val="en-US" w:eastAsia="ja-JP"/>
        </w:rPr>
      </w:pPr>
      <w:del w:id="10907" w:author="Huy Duc. Nguyen" w:date="2017-08-29T13:07:00Z">
        <w:r w:rsidRPr="002F0325" w:rsidDel="00A81686">
          <w:rPr>
            <w:lang w:val="en-US" w:eastAsia="ja-JP"/>
          </w:rPr>
          <w:delText xml:space="preserve">Incorporate a mechanism to measure the </w:delText>
        </w:r>
        <w:r w:rsidR="00015EEF" w:rsidDel="00A81686">
          <w:rPr>
            <w:rFonts w:hint="eastAsia"/>
            <w:lang w:val="en-US" w:eastAsia="ja-JP"/>
          </w:rPr>
          <w:delText>FPS</w:delText>
        </w:r>
        <w:r w:rsidRPr="002F0325" w:rsidDel="00A81686">
          <w:rPr>
            <w:lang w:val="en-US" w:eastAsia="ja-JP"/>
          </w:rPr>
          <w:delText xml:space="preserve"> (Frame per second) at Back Monitor. </w:delText>
        </w:r>
        <w:bookmarkStart w:id="10908" w:name="_Toc491776172"/>
        <w:bookmarkEnd w:id="10908"/>
      </w:del>
    </w:p>
    <w:p w:rsidR="004A6093" w:rsidRPr="002F0325" w:rsidDel="00A81686" w:rsidRDefault="004A6093" w:rsidP="004A6093">
      <w:pPr>
        <w:pStyle w:val="CETextBody"/>
        <w:numPr>
          <w:ilvl w:val="0"/>
          <w:numId w:val="125"/>
        </w:numPr>
        <w:rPr>
          <w:del w:id="10909" w:author="Huy Duc. Nguyen" w:date="2017-08-29T13:07:00Z"/>
          <w:lang w:val="en-US" w:eastAsia="ja-JP"/>
        </w:rPr>
      </w:pPr>
      <w:del w:id="10910" w:author="Huy Duc. Nguyen" w:date="2017-08-29T13:07:00Z">
        <w:r w:rsidRPr="004A6093" w:rsidDel="00A81686">
          <w:rPr>
            <w:lang w:val="en-US" w:eastAsia="ja-JP"/>
          </w:rPr>
          <w:delText>Connect a Camera to composite (CVBS_IN: CN21)</w:delText>
        </w:r>
        <w:bookmarkStart w:id="10911" w:name="_Toc491776173"/>
        <w:bookmarkEnd w:id="10911"/>
      </w:del>
    </w:p>
    <w:p w:rsidR="006638BF" w:rsidRPr="007A3861" w:rsidDel="00A81686" w:rsidRDefault="006638BF" w:rsidP="006638BF">
      <w:pPr>
        <w:pStyle w:val="CETextBody"/>
        <w:numPr>
          <w:ilvl w:val="0"/>
          <w:numId w:val="125"/>
        </w:numPr>
        <w:rPr>
          <w:del w:id="10912" w:author="Huy Duc. Nguyen" w:date="2017-08-29T13:07:00Z"/>
          <w:lang w:val="en-US" w:eastAsia="ja-JP"/>
        </w:rPr>
      </w:pPr>
      <w:del w:id="10913" w:author="Huy Duc. Nguyen" w:date="2017-08-29T13:07:00Z">
        <w:r w:rsidRPr="002F0325" w:rsidDel="00A81686">
          <w:rPr>
            <w:rFonts w:hint="eastAsia"/>
            <w:lang w:val="en-US" w:eastAsia="ja-JP"/>
          </w:rPr>
          <w:delText xml:space="preserve">Verified </w:delText>
        </w:r>
        <w:r w:rsidRPr="002F0325" w:rsidDel="00A81686">
          <w:rPr>
            <w:lang w:val="en-US" w:eastAsia="ja-JP"/>
          </w:rPr>
          <w:delText xml:space="preserve">10 </w:delText>
        </w:r>
        <w:r w:rsidR="00015EEF" w:rsidDel="00A81686">
          <w:rPr>
            <w:rFonts w:hint="eastAsia"/>
            <w:lang w:val="en-US" w:eastAsia="ja-JP"/>
          </w:rPr>
          <w:delText xml:space="preserve">minutes </w:delText>
        </w:r>
        <w:r w:rsidRPr="002F0325" w:rsidDel="00A81686">
          <w:rPr>
            <w:lang w:val="en-US" w:eastAsia="ja-JP"/>
          </w:rPr>
          <w:delText>and use the average</w:delText>
        </w:r>
        <w:r w:rsidR="00015EEF" w:rsidDel="00A81686">
          <w:rPr>
            <w:rFonts w:hint="eastAsia"/>
            <w:lang w:val="en-US" w:eastAsia="ja-JP"/>
          </w:rPr>
          <w:delText xml:space="preserve"> of FPS</w:delText>
        </w:r>
        <w:r w:rsidRPr="002F0325" w:rsidDel="00A81686">
          <w:rPr>
            <w:lang w:val="en-US" w:eastAsia="ja-JP"/>
          </w:rPr>
          <w:delText xml:space="preserve"> as the</w:delText>
        </w:r>
        <w:r w:rsidRPr="002F0325" w:rsidDel="00A81686">
          <w:rPr>
            <w:rFonts w:hint="eastAsia"/>
            <w:lang w:val="en-US" w:eastAsia="ja-JP"/>
          </w:rPr>
          <w:delText xml:space="preserve"> result</w:delText>
        </w:r>
        <w:r w:rsidRPr="002F0325" w:rsidDel="00A81686">
          <w:rPr>
            <w:lang w:val="en-US" w:eastAsia="ja-JP"/>
          </w:rPr>
          <w:delText xml:space="preserve"> value.</w:delText>
        </w:r>
        <w:bookmarkStart w:id="10914" w:name="_Toc491776174"/>
        <w:bookmarkEnd w:id="10914"/>
      </w:del>
    </w:p>
    <w:p w:rsidR="006638BF" w:rsidRPr="007A3861" w:rsidDel="00A81686" w:rsidRDefault="006638BF" w:rsidP="006638BF">
      <w:pPr>
        <w:pStyle w:val="CETextBody"/>
        <w:ind w:left="142"/>
        <w:rPr>
          <w:del w:id="10915" w:author="Huy Duc. Nguyen" w:date="2017-08-29T13:07:00Z"/>
          <w:lang w:val="en-US" w:eastAsia="ja-JP"/>
        </w:rPr>
      </w:pPr>
      <w:bookmarkStart w:id="10916" w:name="_Toc491776175"/>
      <w:bookmarkEnd w:id="10916"/>
    </w:p>
    <w:p w:rsidR="006638BF" w:rsidDel="00A81686" w:rsidRDefault="006638BF" w:rsidP="006638BF">
      <w:pPr>
        <w:pStyle w:val="CETextBody"/>
        <w:numPr>
          <w:ilvl w:val="0"/>
          <w:numId w:val="39"/>
        </w:numPr>
        <w:ind w:hanging="782"/>
        <w:rPr>
          <w:del w:id="10917" w:author="Huy Duc. Nguyen" w:date="2017-08-29T13:07:00Z"/>
          <w:lang w:val="en-US" w:eastAsia="ja-JP"/>
        </w:rPr>
      </w:pPr>
      <w:del w:id="10918" w:author="Huy Duc. Nguyen" w:date="2017-08-29T13:07:00Z">
        <w:r w:rsidDel="00A81686">
          <w:rPr>
            <w:rFonts w:hint="eastAsia"/>
            <w:lang w:val="en-US" w:eastAsia="ja-JP"/>
          </w:rPr>
          <w:delText>How to measure</w:delText>
        </w:r>
        <w:bookmarkStart w:id="10919" w:name="_Toc491776176"/>
        <w:bookmarkEnd w:id="10919"/>
      </w:del>
    </w:p>
    <w:p w:rsidR="00923081" w:rsidRPr="00E83D4B" w:rsidDel="00A81686" w:rsidRDefault="00923081" w:rsidP="00F950E6">
      <w:pPr>
        <w:pStyle w:val="CETextBody"/>
        <w:numPr>
          <w:ilvl w:val="0"/>
          <w:numId w:val="297"/>
        </w:numPr>
        <w:rPr>
          <w:del w:id="10920" w:author="Huy Duc. Nguyen" w:date="2017-08-29T13:07:00Z"/>
          <w:lang w:val="en-US" w:eastAsia="ja-JP"/>
        </w:rPr>
      </w:pPr>
      <w:del w:id="10921" w:author="Huy Duc. Nguyen" w:date="2017-08-29T13:07:00Z">
        <w:r w:rsidRPr="00E83D4B" w:rsidDel="00A81686">
          <w:rPr>
            <w:rFonts w:hint="eastAsia"/>
            <w:lang w:val="en-US" w:eastAsia="ja-JP"/>
          </w:rPr>
          <w:delText>Login to Linux.</w:delText>
        </w:r>
        <w:bookmarkStart w:id="10922" w:name="_Toc491776177"/>
        <w:bookmarkEnd w:id="10922"/>
      </w:del>
    </w:p>
    <w:p w:rsidR="00923081" w:rsidRPr="00E83D4B" w:rsidDel="00A81686" w:rsidRDefault="00923081" w:rsidP="00923081">
      <w:pPr>
        <w:pStyle w:val="CETextBody"/>
        <w:rPr>
          <w:del w:id="10923" w:author="Huy Duc. Nguyen" w:date="2017-08-29T13:07:00Z"/>
          <w:lang w:val="en-US" w:eastAsia="ja-JP"/>
        </w:rPr>
      </w:pPr>
      <w:del w:id="10924" w:author="Huy Duc. Nguyen" w:date="2017-08-29T13:07:00Z">
        <w:r w:rsidRPr="00E83D4B" w:rsidDel="00A81686">
          <w:rPr>
            <w:noProof/>
            <w:lang w:val="en-US"/>
          </w:rPr>
          <mc:AlternateContent>
            <mc:Choice Requires="wps">
              <w:drawing>
                <wp:anchor distT="0" distB="0" distL="114300" distR="114300" simplePos="0" relativeHeight="251691520" behindDoc="0" locked="0" layoutInCell="1" allowOverlap="1" wp14:anchorId="20427939" wp14:editId="3131465E">
                  <wp:simplePos x="0" y="0"/>
                  <wp:positionH relativeFrom="column">
                    <wp:posOffset>382905</wp:posOffset>
                  </wp:positionH>
                  <wp:positionV relativeFrom="paragraph">
                    <wp:posOffset>45085</wp:posOffset>
                  </wp:positionV>
                  <wp:extent cx="5495925" cy="257175"/>
                  <wp:effectExtent l="0" t="0" r="28575" b="28575"/>
                  <wp:wrapNone/>
                  <wp:docPr id="367" name="テキスト ボックス 36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7939" id="テキスト ボックス 367" o:spid="_x0000_s1167" type="#_x0000_t202" style="position:absolute;margin-left:30.15pt;margin-top:3.55pt;width:432.75pt;height:2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" fillcolor="window" strokeweight=".5pt">
                  <v:textbox>
                    <w:txbxContent>
                      <w:p w:rsidR="005B1E90" w:rsidRPr="00767C67" w:rsidRDefault="005B1E90" w:rsidP="00923081">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0925" w:name="_Toc491776178"/>
        <w:bookmarkEnd w:id="10925"/>
      </w:del>
    </w:p>
    <w:p w:rsidR="00923081" w:rsidRPr="00E83D4B" w:rsidDel="00A81686" w:rsidRDefault="00923081" w:rsidP="00923081">
      <w:pPr>
        <w:pStyle w:val="CETextBody"/>
        <w:rPr>
          <w:del w:id="10926" w:author="Huy Duc. Nguyen" w:date="2017-08-29T13:07:00Z"/>
          <w:lang w:val="en-US" w:eastAsia="ja-JP"/>
        </w:rPr>
      </w:pPr>
      <w:bookmarkStart w:id="10927" w:name="_Toc491776179"/>
      <w:bookmarkEnd w:id="10927"/>
    </w:p>
    <w:p w:rsidR="00923081" w:rsidRPr="00E83D4B" w:rsidDel="00A81686" w:rsidRDefault="00923081" w:rsidP="00F950E6">
      <w:pPr>
        <w:pStyle w:val="CETextBody"/>
        <w:numPr>
          <w:ilvl w:val="0"/>
          <w:numId w:val="297"/>
        </w:numPr>
        <w:rPr>
          <w:del w:id="10928" w:author="Huy Duc. Nguyen" w:date="2017-08-29T13:07:00Z"/>
          <w:lang w:val="en-US" w:eastAsia="ja-JP"/>
        </w:rPr>
      </w:pPr>
      <w:del w:id="1092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930" w:name="_Toc491776180"/>
        <w:bookmarkEnd w:id="10930"/>
      </w:del>
    </w:p>
    <w:p w:rsidR="00923081" w:rsidRPr="00E83D4B" w:rsidDel="00A81686" w:rsidRDefault="00923081" w:rsidP="00923081">
      <w:pPr>
        <w:pStyle w:val="CETextBody"/>
        <w:rPr>
          <w:del w:id="10931" w:author="Huy Duc. Nguyen" w:date="2017-08-29T13:07:00Z"/>
          <w:lang w:val="en-US" w:eastAsia="ja-JP"/>
        </w:rPr>
      </w:pPr>
      <w:del w:id="10932" w:author="Huy Duc. Nguyen" w:date="2017-08-29T13:07:00Z">
        <w:r w:rsidRPr="00E83D4B" w:rsidDel="00A81686">
          <w:rPr>
            <w:noProof/>
            <w:lang w:val="en-US"/>
          </w:rPr>
          <mc:AlternateContent>
            <mc:Choice Requires="wps">
              <w:drawing>
                <wp:anchor distT="0" distB="0" distL="114300" distR="114300" simplePos="0" relativeHeight="251693568" behindDoc="0" locked="0" layoutInCell="1" allowOverlap="1" wp14:anchorId="4A6542A3" wp14:editId="29BA53CA">
                  <wp:simplePos x="0" y="0"/>
                  <wp:positionH relativeFrom="column">
                    <wp:posOffset>382905</wp:posOffset>
                  </wp:positionH>
                  <wp:positionV relativeFrom="paragraph">
                    <wp:posOffset>60325</wp:posOffset>
                  </wp:positionV>
                  <wp:extent cx="5495925" cy="257175"/>
                  <wp:effectExtent l="0" t="0" r="28575" b="28575"/>
                  <wp:wrapNone/>
                  <wp:docPr id="368" name="テキスト ボックス 36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923081">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542A3" id="テキスト ボックス 368" o:spid="_x0000_s1168" type="#_x0000_t202" style="position:absolute;margin-left:30.15pt;margin-top:4.75pt;width:432.75pt;height:20.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OfrMtYACAADe&#10;BAAADgAAAAAAAAAAAAAAAAAuAgAAZHJzL2Uyb0RvYy54bWxQSwECLQAUAAYACAAAACEAfd/T2NsA&#10;AAAHAQAADwAAAAAAAAAAAAAAAADaBAAAZHJzL2Rvd25yZXYueG1sUEsFBgAAAAAEAAQA8wAAAOIF&#10;AAAAAA==&#10;" fillcolor="window" strokeweight=".5pt">
                  <v:textbox>
                    <w:txbxContent>
                      <w:p w:rsidR="005B1E90" w:rsidRPr="00767C67" w:rsidRDefault="005B1E90" w:rsidP="00923081">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v:textbox>
                </v:shape>
              </w:pict>
            </mc:Fallback>
          </mc:AlternateContent>
        </w:r>
        <w:bookmarkStart w:id="10933" w:name="_Toc491776181"/>
        <w:bookmarkEnd w:id="10933"/>
      </w:del>
    </w:p>
    <w:p w:rsidR="00923081" w:rsidDel="00A81686" w:rsidRDefault="00923081" w:rsidP="00923081">
      <w:pPr>
        <w:pStyle w:val="CETextBody"/>
        <w:rPr>
          <w:del w:id="10934" w:author="Huy Duc. Nguyen" w:date="2017-08-29T13:07:00Z"/>
          <w:lang w:val="en-US" w:eastAsia="ja-JP"/>
        </w:rPr>
      </w:pPr>
      <w:bookmarkStart w:id="10935" w:name="_Toc491776182"/>
      <w:bookmarkEnd w:id="10935"/>
    </w:p>
    <w:p w:rsidR="00923081" w:rsidRPr="00E83D4B" w:rsidDel="00A81686" w:rsidRDefault="00923081" w:rsidP="00F950E6">
      <w:pPr>
        <w:pStyle w:val="CETextBody"/>
        <w:numPr>
          <w:ilvl w:val="0"/>
          <w:numId w:val="297"/>
        </w:numPr>
        <w:rPr>
          <w:del w:id="10936" w:author="Huy Duc. Nguyen" w:date="2017-08-29T13:07:00Z"/>
          <w:lang w:val="en-US" w:eastAsia="ja-JP"/>
        </w:rPr>
      </w:pPr>
      <w:del w:id="10937"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938" w:name="_Toc491776183"/>
        <w:bookmarkEnd w:id="10938"/>
      </w:del>
    </w:p>
    <w:p w:rsidR="00923081" w:rsidRPr="00E83D4B" w:rsidDel="00A81686" w:rsidRDefault="00923081" w:rsidP="00923081">
      <w:pPr>
        <w:pStyle w:val="CETextBody"/>
        <w:rPr>
          <w:del w:id="10939" w:author="Huy Duc. Nguyen" w:date="2017-08-29T13:07:00Z"/>
          <w:lang w:val="en-US" w:eastAsia="ja-JP"/>
        </w:rPr>
      </w:pPr>
      <w:del w:id="10940" w:author="Huy Duc. Nguyen" w:date="2017-08-29T13:07:00Z">
        <w:r w:rsidRPr="00E83D4B" w:rsidDel="00A81686">
          <w:rPr>
            <w:noProof/>
            <w:lang w:val="en-US"/>
          </w:rPr>
          <mc:AlternateContent>
            <mc:Choice Requires="wps">
              <w:drawing>
                <wp:anchor distT="0" distB="0" distL="114300" distR="114300" simplePos="0" relativeHeight="251694592" behindDoc="0" locked="0" layoutInCell="1" allowOverlap="1" wp14:anchorId="6C2D276D" wp14:editId="1B4E5F89">
                  <wp:simplePos x="0" y="0"/>
                  <wp:positionH relativeFrom="column">
                    <wp:posOffset>382905</wp:posOffset>
                  </wp:positionH>
                  <wp:positionV relativeFrom="paragraph">
                    <wp:posOffset>60325</wp:posOffset>
                  </wp:positionV>
                  <wp:extent cx="5495925" cy="257175"/>
                  <wp:effectExtent l="0" t="0" r="28575" b="28575"/>
                  <wp:wrapNone/>
                  <wp:docPr id="369" name="テキスト ボックス 36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D276D" id="テキスト ボックス 369" o:spid="_x0000_s1169" type="#_x0000_t202" style="position:absolute;margin-left:30.15pt;margin-top:4.75pt;width:432.75pt;height:20.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KOVIuK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v:textbox>
                </v:shape>
              </w:pict>
            </mc:Fallback>
          </mc:AlternateContent>
        </w:r>
        <w:bookmarkStart w:id="10941" w:name="_Toc491776184"/>
        <w:bookmarkEnd w:id="10941"/>
      </w:del>
    </w:p>
    <w:p w:rsidR="00923081" w:rsidDel="00A81686" w:rsidRDefault="00923081" w:rsidP="00923081">
      <w:pPr>
        <w:pStyle w:val="CETextBody"/>
        <w:rPr>
          <w:del w:id="10942" w:author="Huy Duc. Nguyen" w:date="2017-08-29T13:07:00Z"/>
          <w:lang w:val="en-US" w:eastAsia="ja-JP"/>
        </w:rPr>
      </w:pPr>
      <w:bookmarkStart w:id="10943" w:name="_Toc491776185"/>
      <w:bookmarkEnd w:id="10943"/>
    </w:p>
    <w:p w:rsidR="00923081" w:rsidRPr="00E83D4B" w:rsidDel="00A81686" w:rsidRDefault="00923081" w:rsidP="00F950E6">
      <w:pPr>
        <w:pStyle w:val="CETextBody"/>
        <w:numPr>
          <w:ilvl w:val="0"/>
          <w:numId w:val="297"/>
        </w:numPr>
        <w:rPr>
          <w:del w:id="10944" w:author="Huy Duc. Nguyen" w:date="2017-08-29T13:07:00Z"/>
          <w:lang w:val="en-US" w:eastAsia="ja-JP"/>
        </w:rPr>
      </w:pPr>
      <w:del w:id="1094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946" w:name="_Toc491776186"/>
        <w:bookmarkEnd w:id="10946"/>
      </w:del>
    </w:p>
    <w:p w:rsidR="00923081" w:rsidRPr="00E83D4B" w:rsidDel="00A81686" w:rsidRDefault="00923081" w:rsidP="00923081">
      <w:pPr>
        <w:pStyle w:val="CETextBody"/>
        <w:rPr>
          <w:del w:id="10947" w:author="Huy Duc. Nguyen" w:date="2017-08-29T13:07:00Z"/>
          <w:lang w:val="en-US" w:eastAsia="ja-JP"/>
        </w:rPr>
      </w:pPr>
      <w:del w:id="10948" w:author="Huy Duc. Nguyen" w:date="2017-08-29T13:07:00Z">
        <w:r w:rsidRPr="00E83D4B" w:rsidDel="00A81686">
          <w:rPr>
            <w:noProof/>
            <w:lang w:val="en-US"/>
          </w:rPr>
          <mc:AlternateContent>
            <mc:Choice Requires="wps">
              <w:drawing>
                <wp:anchor distT="0" distB="0" distL="114300" distR="114300" simplePos="0" relativeHeight="251696640" behindDoc="0" locked="0" layoutInCell="1" allowOverlap="1" wp14:anchorId="28B3C3A4" wp14:editId="13653F40">
                  <wp:simplePos x="0" y="0"/>
                  <wp:positionH relativeFrom="column">
                    <wp:posOffset>382905</wp:posOffset>
                  </wp:positionH>
                  <wp:positionV relativeFrom="paragraph">
                    <wp:posOffset>60325</wp:posOffset>
                  </wp:positionV>
                  <wp:extent cx="5495925" cy="257175"/>
                  <wp:effectExtent l="0" t="0" r="28575" b="28575"/>
                  <wp:wrapNone/>
                  <wp:docPr id="370" name="テキスト ボックス 37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C3A4" id="テキスト ボックス 370" o:spid="_x0000_s1170" type="#_x0000_t202" style="position:absolute;margin-left:30.15pt;margin-top:4.75pt;width:432.75pt;height:20.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nthQm4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v:textbox>
                </v:shape>
              </w:pict>
            </mc:Fallback>
          </mc:AlternateContent>
        </w:r>
        <w:bookmarkStart w:id="10949" w:name="_Toc491776187"/>
        <w:bookmarkEnd w:id="10949"/>
      </w:del>
    </w:p>
    <w:p w:rsidR="00923081" w:rsidDel="00A81686" w:rsidRDefault="00923081" w:rsidP="00923081">
      <w:pPr>
        <w:pStyle w:val="CETextBody"/>
        <w:rPr>
          <w:del w:id="10950" w:author="Huy Duc. Nguyen" w:date="2017-08-29T13:07:00Z"/>
          <w:lang w:val="en-US" w:eastAsia="ja-JP"/>
        </w:rPr>
      </w:pPr>
      <w:bookmarkStart w:id="10951" w:name="_Toc491776188"/>
      <w:bookmarkEnd w:id="10951"/>
    </w:p>
    <w:p w:rsidR="00923081" w:rsidRPr="00E83D4B" w:rsidDel="00A81686" w:rsidRDefault="00923081" w:rsidP="00F950E6">
      <w:pPr>
        <w:pStyle w:val="CETextBody"/>
        <w:numPr>
          <w:ilvl w:val="0"/>
          <w:numId w:val="297"/>
        </w:numPr>
        <w:rPr>
          <w:del w:id="10952" w:author="Huy Duc. Nguyen" w:date="2017-08-29T13:07:00Z"/>
          <w:lang w:val="en-US" w:eastAsia="ja-JP"/>
        </w:rPr>
      </w:pPr>
      <w:del w:id="1095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0954" w:name="_Toc491776189"/>
        <w:bookmarkEnd w:id="10954"/>
      </w:del>
    </w:p>
    <w:p w:rsidR="00923081" w:rsidRPr="00E83D4B" w:rsidDel="00A81686" w:rsidRDefault="00923081" w:rsidP="00923081">
      <w:pPr>
        <w:pStyle w:val="CETextBody"/>
        <w:rPr>
          <w:del w:id="10955" w:author="Huy Duc. Nguyen" w:date="2017-08-29T13:07:00Z"/>
          <w:lang w:val="en-US" w:eastAsia="ja-JP"/>
        </w:rPr>
      </w:pPr>
      <w:del w:id="10956" w:author="Huy Duc. Nguyen" w:date="2017-08-29T13:07:00Z">
        <w:r w:rsidRPr="00E83D4B" w:rsidDel="00A81686">
          <w:rPr>
            <w:noProof/>
            <w:lang w:val="en-US"/>
          </w:rPr>
          <mc:AlternateContent>
            <mc:Choice Requires="wps">
              <w:drawing>
                <wp:anchor distT="0" distB="0" distL="114300" distR="114300" simplePos="0" relativeHeight="251697664" behindDoc="0" locked="0" layoutInCell="1" allowOverlap="1" wp14:anchorId="2E383778" wp14:editId="3DB4B96E">
                  <wp:simplePos x="0" y="0"/>
                  <wp:positionH relativeFrom="column">
                    <wp:posOffset>382905</wp:posOffset>
                  </wp:positionH>
                  <wp:positionV relativeFrom="paragraph">
                    <wp:posOffset>60325</wp:posOffset>
                  </wp:positionV>
                  <wp:extent cx="5495925" cy="257175"/>
                  <wp:effectExtent l="0" t="0" r="28575" b="28575"/>
                  <wp:wrapNone/>
                  <wp:docPr id="371" name="テキスト ボックス 37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3778" id="テキスト ボックス 371" o:spid="_x0000_s1171" type="#_x0000_t202" style="position:absolute;margin-left:30.15pt;margin-top:4.75pt;width:432.75pt;height:20.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7MgA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BLe+zI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v:textbox>
                </v:shape>
              </w:pict>
            </mc:Fallback>
          </mc:AlternateContent>
        </w:r>
        <w:bookmarkStart w:id="10957" w:name="_Toc491776190"/>
        <w:bookmarkEnd w:id="10957"/>
      </w:del>
    </w:p>
    <w:p w:rsidR="006638BF" w:rsidDel="00A81686" w:rsidRDefault="006638BF" w:rsidP="006638BF">
      <w:pPr>
        <w:pStyle w:val="CETextBody"/>
        <w:rPr>
          <w:del w:id="10958" w:author="Huy Duc. Nguyen" w:date="2017-08-29T13:07:00Z"/>
          <w:lang w:val="en-US" w:eastAsia="ja-JP"/>
        </w:rPr>
      </w:pPr>
      <w:bookmarkStart w:id="10959" w:name="_Toc491776191"/>
      <w:bookmarkEnd w:id="10959"/>
    </w:p>
    <w:p w:rsidR="00923081" w:rsidRPr="00E83D4B" w:rsidDel="00A81686" w:rsidRDefault="00C97258" w:rsidP="00923081">
      <w:pPr>
        <w:pStyle w:val="CETextBody"/>
        <w:numPr>
          <w:ilvl w:val="0"/>
          <w:numId w:val="297"/>
        </w:numPr>
        <w:rPr>
          <w:del w:id="10960" w:author="Huy Duc. Nguyen" w:date="2017-08-29T13:07:00Z"/>
          <w:lang w:val="en-US" w:eastAsia="ja-JP"/>
        </w:rPr>
      </w:pPr>
      <w:del w:id="10961" w:author="Huy Duc. Nguyen" w:date="2017-08-29T13:07:00Z">
        <w:r w:rsidRPr="00E83D4B" w:rsidDel="00A81686">
          <w:rPr>
            <w:noProof/>
            <w:lang w:val="en-US"/>
          </w:rPr>
          <mc:AlternateContent>
            <mc:Choice Requires="wps">
              <w:drawing>
                <wp:anchor distT="0" distB="0" distL="114300" distR="114300" simplePos="0" relativeHeight="251698688" behindDoc="0" locked="0" layoutInCell="1" allowOverlap="1" wp14:anchorId="593A8BB3" wp14:editId="360E2A98">
                  <wp:simplePos x="0" y="0"/>
                  <wp:positionH relativeFrom="column">
                    <wp:posOffset>382905</wp:posOffset>
                  </wp:positionH>
                  <wp:positionV relativeFrom="paragraph">
                    <wp:posOffset>205105</wp:posOffset>
                  </wp:positionV>
                  <wp:extent cx="5495925" cy="609600"/>
                  <wp:effectExtent l="0" t="0" r="28575" b="19050"/>
                  <wp:wrapNone/>
                  <wp:docPr id="372" name="テキスト ボックス 372"/>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5B1E90" w:rsidRPr="00B43823" w:rsidRDefault="005B1E90" w:rsidP="00923081">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device=/dev/video0 io-mode=dmabuf ! video/x-raw, format=RGB16, interlace-mode=interleaved ! queue ! vspfilter ! video/x-raw, format=BGRA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8BB3" id="テキスト ボックス 372" o:spid="_x0000_s1172" type="#_x0000_t202" style="position:absolute;left:0;text-align:left;margin-left:30.15pt;margin-top:16.15pt;width:432.75pt;height:4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Bt2zTGC&#10;AgAA3gQAAA4AAAAAAAAAAAAAAAAALgIAAGRycy9lMm9Eb2MueG1sUEsBAi0AFAAGAAgAAAAhALX9&#10;XRjdAAAACQEAAA8AAAAAAAAAAAAAAAAA3AQAAGRycy9kb3ducmV2LnhtbFBLBQYAAAAABAAEAPMA&#10;AADmBQAAAAA=&#10;" fillcolor="window" strokeweight=".5pt">
                  <v:textbox>
                    <w:txbxContent>
                      <w:p w:rsidR="005B1E90" w:rsidRPr="00B43823" w:rsidRDefault="005B1E90" w:rsidP="00923081">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device=/dev/video0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v:textbox>
                </v:shape>
              </w:pict>
            </mc:Fallback>
          </mc:AlternateContent>
        </w:r>
        <w:r w:rsidR="00923081" w:rsidDel="00A81686">
          <w:rPr>
            <w:lang w:val="en-US" w:eastAsia="ja-JP"/>
          </w:rPr>
          <w:delText>Run the following</w:delText>
        </w:r>
        <w:r w:rsidR="00923081" w:rsidRPr="00E83D4B" w:rsidDel="00A81686">
          <w:rPr>
            <w:lang w:val="en-US" w:eastAsia="ja-JP"/>
          </w:rPr>
          <w:delText xml:space="preserve"> command.</w:delText>
        </w:r>
        <w:bookmarkStart w:id="10962" w:name="_Toc491776192"/>
        <w:bookmarkEnd w:id="10962"/>
      </w:del>
    </w:p>
    <w:p w:rsidR="00923081" w:rsidRPr="00E83D4B" w:rsidDel="00A81686" w:rsidRDefault="00923081" w:rsidP="00923081">
      <w:pPr>
        <w:pStyle w:val="CETextBody"/>
        <w:rPr>
          <w:del w:id="10963" w:author="Huy Duc. Nguyen" w:date="2017-08-29T13:07:00Z"/>
          <w:lang w:val="en-US" w:eastAsia="ja-JP"/>
        </w:rPr>
      </w:pPr>
      <w:bookmarkStart w:id="10964" w:name="_Toc491776193"/>
      <w:bookmarkEnd w:id="10964"/>
    </w:p>
    <w:p w:rsidR="00923081" w:rsidDel="00A81686" w:rsidRDefault="00923081" w:rsidP="00923081">
      <w:pPr>
        <w:pStyle w:val="CETextBody"/>
        <w:rPr>
          <w:del w:id="10965" w:author="Huy Duc. Nguyen" w:date="2017-08-29T13:07:00Z"/>
          <w:lang w:val="en-US" w:eastAsia="ja-JP"/>
        </w:rPr>
      </w:pPr>
      <w:bookmarkStart w:id="10966" w:name="_Toc491776194"/>
      <w:bookmarkEnd w:id="10966"/>
    </w:p>
    <w:p w:rsidR="00C97258" w:rsidRPr="00A57520" w:rsidDel="00A81686" w:rsidRDefault="00C97258" w:rsidP="00923081">
      <w:pPr>
        <w:pStyle w:val="CETextBody"/>
        <w:rPr>
          <w:del w:id="10967" w:author="Huy Duc. Nguyen" w:date="2017-08-29T13:07:00Z"/>
          <w:lang w:val="en-US" w:eastAsia="ja-JP"/>
        </w:rPr>
      </w:pPr>
      <w:bookmarkStart w:id="10968" w:name="_Toc491776195"/>
      <w:bookmarkEnd w:id="10968"/>
    </w:p>
    <w:p w:rsidR="00C97258" w:rsidRPr="00C97258" w:rsidDel="00A81686" w:rsidRDefault="002E305C" w:rsidP="00F950E6">
      <w:pPr>
        <w:pStyle w:val="CETextBody"/>
        <w:ind w:firstLineChars="250" w:firstLine="550"/>
        <w:rPr>
          <w:del w:id="10969" w:author="Huy Duc. Nguyen" w:date="2017-08-29T13:07:00Z"/>
          <w:lang w:val="en-US" w:eastAsia="ja-JP"/>
        </w:rPr>
      </w:pPr>
      <w:del w:id="10970" w:author="Huy Duc. Nguyen" w:date="2017-08-29T13:07:00Z">
        <w:r w:rsidDel="00A81686">
          <w:rPr>
            <w:lang w:val="en-US" w:eastAsia="ja-JP"/>
          </w:rPr>
          <w:delText>Take the log for 10 minutes</w:delText>
        </w:r>
        <w:r w:rsidR="00C97258" w:rsidRPr="00C97258" w:rsidDel="00A81686">
          <w:rPr>
            <w:lang w:val="en-US" w:eastAsia="ja-JP"/>
          </w:rPr>
          <w:delText xml:space="preserve">, you will see the log like below. </w:delText>
        </w:r>
        <w:bookmarkStart w:id="10971" w:name="_Toc491776196"/>
        <w:bookmarkEnd w:id="10971"/>
      </w:del>
    </w:p>
    <w:p w:rsidR="00C97258" w:rsidRPr="00C97258" w:rsidDel="00A81686" w:rsidRDefault="008672AC" w:rsidP="00F950E6">
      <w:pPr>
        <w:pStyle w:val="CETextBody"/>
        <w:ind w:firstLineChars="250" w:firstLine="550"/>
        <w:rPr>
          <w:del w:id="10972" w:author="Huy Duc. Nguyen" w:date="2017-08-29T13:07:00Z"/>
          <w:lang w:val="en-US" w:eastAsia="ja-JP"/>
        </w:rPr>
      </w:pPr>
      <w:del w:id="10973" w:author="Huy Duc. Nguyen" w:date="2017-08-29T13:07:00Z">
        <w:r w:rsidRPr="00C97258" w:rsidDel="00A81686">
          <w:rPr>
            <w:noProof/>
            <w:lang w:val="en-US"/>
          </w:rPr>
          <mc:AlternateContent>
            <mc:Choice Requires="wps">
              <w:drawing>
                <wp:anchor distT="0" distB="0" distL="114300" distR="114300" simplePos="0" relativeHeight="251699712" behindDoc="0" locked="0" layoutInCell="1" allowOverlap="1" wp14:anchorId="5884D785" wp14:editId="7B4CDC09">
                  <wp:simplePos x="0" y="0"/>
                  <wp:positionH relativeFrom="column">
                    <wp:posOffset>382905</wp:posOffset>
                  </wp:positionH>
                  <wp:positionV relativeFrom="paragraph">
                    <wp:posOffset>201930</wp:posOffset>
                  </wp:positionV>
                  <wp:extent cx="5495925" cy="868680"/>
                  <wp:effectExtent l="0" t="0" r="28575" b="26670"/>
                  <wp:wrapNone/>
                  <wp:docPr id="373" name="テキスト ボックス 373"/>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5B1E90"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5B1E90" w:rsidRDefault="005B1E90"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D785" id="テキスト ボックス 373" o:spid="_x0000_s1173" type="#_x0000_t202" style="position:absolute;left:0;text-align:left;margin-left:30.15pt;margin-top:15.9pt;width:432.75pt;height:68.4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" fillcolor="window" strokeweight=".5pt">
                  <v:textbox>
                    <w:txbxContent>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C97258">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C97258">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C97258">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00C97258" w:rsidRPr="00C97258" w:rsidDel="00A81686">
          <w:rPr>
            <w:rFonts w:hint="eastAsia"/>
            <w:lang w:val="en-US" w:eastAsia="ja-JP"/>
          </w:rPr>
          <w:delText xml:space="preserve">Red square is </w:delText>
        </w:r>
        <w:r w:rsidR="00C97258" w:rsidRPr="00C97258" w:rsidDel="00A81686">
          <w:rPr>
            <w:lang w:val="en-US" w:eastAsia="ja-JP"/>
          </w:rPr>
          <w:delText>a result.</w:delText>
        </w:r>
        <w:bookmarkStart w:id="10974" w:name="_Toc491776197"/>
        <w:bookmarkEnd w:id="10974"/>
      </w:del>
    </w:p>
    <w:p w:rsidR="00C97258" w:rsidRPr="00C97258" w:rsidDel="00A81686" w:rsidRDefault="00C97258" w:rsidP="00C97258">
      <w:pPr>
        <w:pStyle w:val="CETextBody"/>
        <w:rPr>
          <w:del w:id="10975" w:author="Huy Duc. Nguyen" w:date="2017-08-29T13:07:00Z"/>
          <w:lang w:val="en-US" w:eastAsia="ja-JP"/>
        </w:rPr>
      </w:pPr>
      <w:del w:id="10976" w:author="Huy Duc. Nguyen" w:date="2017-08-29T13:07:00Z">
        <w:r w:rsidRPr="00C97258" w:rsidDel="00A81686">
          <w:rPr>
            <w:noProof/>
            <w:lang w:val="en-US"/>
          </w:rPr>
          <mc:AlternateContent>
            <mc:Choice Requires="wps">
              <w:drawing>
                <wp:anchor distT="0" distB="0" distL="114300" distR="114300" simplePos="0" relativeHeight="251700736" behindDoc="0" locked="0" layoutInCell="1" allowOverlap="1" wp14:anchorId="4EA2337D" wp14:editId="3F9E23BE">
                  <wp:simplePos x="0" y="0"/>
                  <wp:positionH relativeFrom="column">
                    <wp:posOffset>779145</wp:posOffset>
                  </wp:positionH>
                  <wp:positionV relativeFrom="paragraph">
                    <wp:posOffset>26035</wp:posOffset>
                  </wp:positionV>
                  <wp:extent cx="327660" cy="510540"/>
                  <wp:effectExtent l="0" t="0" r="15240" b="22860"/>
                  <wp:wrapNone/>
                  <wp:docPr id="374" name="正方形/長方形 374"/>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FF3C8" id="正方形/長方形 374" o:spid="_x0000_s1026" style="position:absolute;margin-left:61.35pt;margin-top:2.05pt;width:25.8pt;height:4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" filled="f" strokecolor="#c0504d" strokeweight="2pt"/>
              </w:pict>
            </mc:Fallback>
          </mc:AlternateContent>
        </w:r>
        <w:bookmarkStart w:id="10977" w:name="_Toc491776198"/>
        <w:bookmarkEnd w:id="10977"/>
      </w:del>
    </w:p>
    <w:p w:rsidR="00C97258" w:rsidRPr="00C97258" w:rsidDel="00A81686" w:rsidRDefault="00C97258" w:rsidP="00C97258">
      <w:pPr>
        <w:pStyle w:val="CETextBody"/>
        <w:rPr>
          <w:del w:id="10978" w:author="Huy Duc. Nguyen" w:date="2017-08-29T13:07:00Z"/>
          <w:lang w:val="en-US" w:eastAsia="ja-JP"/>
        </w:rPr>
      </w:pPr>
      <w:bookmarkStart w:id="10979" w:name="_Toc491776199"/>
      <w:bookmarkEnd w:id="10979"/>
    </w:p>
    <w:p w:rsidR="00C97258" w:rsidDel="00A81686" w:rsidRDefault="00C97258" w:rsidP="00C97258">
      <w:pPr>
        <w:pStyle w:val="CETextBody"/>
        <w:rPr>
          <w:del w:id="10980" w:author="Huy Duc. Nguyen" w:date="2017-08-29T13:07:00Z"/>
          <w:lang w:val="en-US" w:eastAsia="ja-JP"/>
        </w:rPr>
      </w:pPr>
      <w:bookmarkStart w:id="10981" w:name="_Toc491776200"/>
      <w:bookmarkEnd w:id="10981"/>
    </w:p>
    <w:p w:rsidR="008672AC" w:rsidRPr="00C97258" w:rsidDel="00A81686" w:rsidRDefault="008672AC" w:rsidP="00C97258">
      <w:pPr>
        <w:pStyle w:val="CETextBody"/>
        <w:rPr>
          <w:del w:id="10982" w:author="Huy Duc. Nguyen" w:date="2017-08-29T13:07:00Z"/>
          <w:lang w:val="en-US" w:eastAsia="ja-JP"/>
        </w:rPr>
      </w:pPr>
      <w:bookmarkStart w:id="10983" w:name="_Toc491776201"/>
      <w:bookmarkEnd w:id="10983"/>
    </w:p>
    <w:p w:rsidR="00C97258" w:rsidRPr="00C97258" w:rsidDel="00A81686" w:rsidRDefault="00C97258" w:rsidP="00C97258">
      <w:pPr>
        <w:pStyle w:val="CETextBody"/>
        <w:rPr>
          <w:del w:id="10984" w:author="Huy Duc. Nguyen" w:date="2017-08-29T13:07:00Z"/>
          <w:lang w:val="en-US" w:eastAsia="ja-JP"/>
        </w:rPr>
      </w:pPr>
      <w:bookmarkStart w:id="10985" w:name="_Toc491776202"/>
      <w:bookmarkEnd w:id="10985"/>
    </w:p>
    <w:p w:rsidR="00C97258" w:rsidDel="00A81686" w:rsidRDefault="00C97258">
      <w:pPr>
        <w:rPr>
          <w:del w:id="10986" w:author="Huy Duc. Nguyen" w:date="2017-08-29T13:07:00Z"/>
          <w:sz w:val="22"/>
          <w:lang w:val="en-US" w:eastAsia="ja-JP"/>
        </w:rPr>
      </w:pPr>
      <w:del w:id="10987" w:author="Huy Duc. Nguyen" w:date="2017-08-29T13:07:00Z">
        <w:r w:rsidDel="00A81686">
          <w:rPr>
            <w:lang w:val="en-US" w:eastAsia="ja-JP"/>
          </w:rPr>
          <w:br w:type="page"/>
        </w:r>
      </w:del>
    </w:p>
    <w:p w:rsidR="006638BF" w:rsidRPr="00702283" w:rsidDel="00A81686" w:rsidRDefault="006638BF" w:rsidP="006638BF">
      <w:pPr>
        <w:pStyle w:val="CETextBody"/>
        <w:numPr>
          <w:ilvl w:val="0"/>
          <w:numId w:val="39"/>
        </w:numPr>
        <w:ind w:left="426" w:hanging="426"/>
        <w:rPr>
          <w:del w:id="10988" w:author="Huy Duc. Nguyen" w:date="2017-08-29T13:07:00Z"/>
          <w:b/>
          <w:lang w:val="en-US" w:eastAsia="ja-JP"/>
        </w:rPr>
      </w:pPr>
      <w:del w:id="10989" w:author="Huy Duc. Nguyen" w:date="2017-08-29T13:07:00Z">
        <w:r w:rsidDel="00A81686">
          <w:rPr>
            <w:rFonts w:hint="eastAsia"/>
            <w:lang w:val="en-US" w:eastAsia="ja-JP"/>
          </w:rPr>
          <w:delText>Result</w:delText>
        </w:r>
        <w:bookmarkStart w:id="10990" w:name="_Toc491776203"/>
        <w:bookmarkEnd w:id="10990"/>
      </w:del>
    </w:p>
    <w:p w:rsidR="006C03E3" w:rsidRPr="005972B5" w:rsidDel="00A81686" w:rsidRDefault="006638BF" w:rsidP="006C03E3">
      <w:pPr>
        <w:pStyle w:val="Caption"/>
        <w:rPr>
          <w:del w:id="10991" w:author="Huy Duc. Nguyen" w:date="2017-08-29T13:07:00Z"/>
          <w:b w:val="0"/>
          <w:szCs w:val="22"/>
          <w:lang w:val="en-US" w:eastAsia="ja-JP"/>
        </w:rPr>
      </w:pPr>
      <w:del w:id="10992" w:author="Huy Duc. Nguyen" w:date="2017-08-29T13:07:00Z">
        <w:r w:rsidDel="00A81686">
          <w:rPr>
            <w:rFonts w:hint="eastAsia"/>
            <w:b w:val="0"/>
            <w:lang w:val="en-US" w:eastAsia="ja-JP"/>
          </w:rPr>
          <w:delText xml:space="preserve"> </w:delText>
        </w:r>
        <w:r w:rsidR="006C03E3" w:rsidRPr="005972B5" w:rsidDel="00A81686">
          <w:rPr>
            <w:sz w:val="22"/>
            <w:szCs w:val="22"/>
          </w:rPr>
          <w:delText xml:space="preserve">Table </w:delText>
        </w:r>
        <w:r w:rsidR="006C03E3" w:rsidRPr="005972B5" w:rsidDel="00A81686">
          <w:rPr>
            <w:sz w:val="22"/>
            <w:szCs w:val="22"/>
          </w:rPr>
          <w:fldChar w:fldCharType="begin"/>
        </w:r>
        <w:r w:rsidR="006C03E3" w:rsidRPr="005972B5" w:rsidDel="00A81686">
          <w:rPr>
            <w:sz w:val="22"/>
            <w:szCs w:val="22"/>
          </w:rPr>
          <w:delInstrText xml:space="preserve"> STYLEREF 1 \s </w:delInstrText>
        </w:r>
        <w:r w:rsidR="006C03E3" w:rsidRPr="005972B5" w:rsidDel="00A81686">
          <w:rPr>
            <w:sz w:val="22"/>
            <w:szCs w:val="22"/>
          </w:rPr>
          <w:fldChar w:fldCharType="separate"/>
        </w:r>
        <w:r w:rsidR="003B19D6" w:rsidDel="00A81686">
          <w:rPr>
            <w:noProof/>
            <w:sz w:val="22"/>
            <w:szCs w:val="22"/>
          </w:rPr>
          <w:delText>5</w:delText>
        </w:r>
        <w:r w:rsidR="006C03E3" w:rsidRPr="005972B5" w:rsidDel="00A81686">
          <w:rPr>
            <w:sz w:val="22"/>
            <w:szCs w:val="22"/>
          </w:rPr>
          <w:fldChar w:fldCharType="end"/>
        </w:r>
        <w:r w:rsidR="006C03E3" w:rsidRPr="005972B5" w:rsidDel="00A81686">
          <w:rPr>
            <w:sz w:val="22"/>
            <w:szCs w:val="22"/>
          </w:rPr>
          <w:noBreakHyphen/>
        </w:r>
        <w:r w:rsidR="006C03E3" w:rsidRPr="005972B5" w:rsidDel="00A81686">
          <w:rPr>
            <w:sz w:val="22"/>
            <w:szCs w:val="22"/>
          </w:rPr>
          <w:fldChar w:fldCharType="begin"/>
        </w:r>
        <w:r w:rsidR="006C03E3" w:rsidRPr="005972B5" w:rsidDel="00A81686">
          <w:rPr>
            <w:sz w:val="22"/>
            <w:szCs w:val="22"/>
          </w:rPr>
          <w:delInstrText xml:space="preserve"> SEQ Table \* ARABIC \s 1 </w:delInstrText>
        </w:r>
        <w:r w:rsidR="006C03E3" w:rsidRPr="005972B5" w:rsidDel="00A81686">
          <w:rPr>
            <w:sz w:val="22"/>
            <w:szCs w:val="22"/>
          </w:rPr>
          <w:fldChar w:fldCharType="separate"/>
        </w:r>
      </w:del>
      <w:ins w:id="10993" w:author="Kazuhiro Takagi" w:date="2017-03-21T15:02:00Z">
        <w:del w:id="10994" w:author="Huy Duc. Nguyen" w:date="2017-08-28T16:38:00Z">
          <w:r w:rsidR="00520A63" w:rsidDel="003B19D6">
            <w:rPr>
              <w:noProof/>
              <w:sz w:val="22"/>
              <w:szCs w:val="22"/>
            </w:rPr>
            <w:delText>36</w:delText>
          </w:r>
        </w:del>
      </w:ins>
      <w:ins w:id="10995" w:author=" " w:date="2017-03-09T11:18:00Z">
        <w:del w:id="10996" w:author="Huy Duc. Nguyen" w:date="2017-08-28T16:38:00Z">
          <w:r w:rsidR="00442CC0" w:rsidDel="003B19D6">
            <w:rPr>
              <w:noProof/>
              <w:sz w:val="22"/>
              <w:szCs w:val="22"/>
            </w:rPr>
            <w:delText>36</w:delText>
          </w:r>
        </w:del>
      </w:ins>
      <w:del w:id="10997" w:author="Huy Duc. Nguyen" w:date="2017-08-28T16:38:00Z">
        <w:r w:rsidR="00003FEB" w:rsidDel="003B19D6">
          <w:rPr>
            <w:noProof/>
            <w:sz w:val="22"/>
            <w:szCs w:val="22"/>
          </w:rPr>
          <w:delText>43</w:delText>
        </w:r>
      </w:del>
      <w:del w:id="10998" w:author="Huy Duc. Nguyen" w:date="2017-08-29T13:07:00Z">
        <w:r w:rsidR="006C03E3" w:rsidRPr="005972B5" w:rsidDel="00A81686">
          <w:rPr>
            <w:sz w:val="22"/>
            <w:szCs w:val="22"/>
          </w:rPr>
          <w:fldChar w:fldCharType="end"/>
        </w:r>
        <w:r w:rsidR="006C03E3" w:rsidRPr="005972B5" w:rsidDel="00A81686">
          <w:rPr>
            <w:sz w:val="22"/>
            <w:szCs w:val="22"/>
            <w:lang w:eastAsia="ja-JP"/>
          </w:rPr>
          <w:delText>: Result</w:delText>
        </w:r>
        <w:bookmarkStart w:id="10999" w:name="_Toc491776204"/>
        <w:bookmarkEnd w:id="10999"/>
      </w:del>
    </w:p>
    <w:tbl>
      <w:tblPr>
        <w:tblStyle w:val="TableGrid"/>
        <w:tblW w:w="0" w:type="auto"/>
        <w:jc w:val="center"/>
        <w:tblLayout w:type="fixed"/>
        <w:tblLook w:val="04A0" w:firstRow="1" w:lastRow="0" w:firstColumn="1" w:lastColumn="0" w:noHBand="0" w:noVBand="1"/>
      </w:tblPr>
      <w:tblGrid>
        <w:gridCol w:w="1667"/>
        <w:gridCol w:w="1746"/>
      </w:tblGrid>
      <w:tr w:rsidR="006C03E3" w:rsidRPr="00207443" w:rsidDel="00A81686" w:rsidTr="006B5BCD">
        <w:trPr>
          <w:trHeight w:val="227"/>
          <w:jc w:val="center"/>
          <w:del w:id="11000" w:author="Huy Duc. Nguyen" w:date="2017-08-29T13:07:00Z"/>
        </w:trPr>
        <w:tc>
          <w:tcPr>
            <w:tcW w:w="1667" w:type="dxa"/>
            <w:tcBorders>
              <w:bottom w:val="single" w:sz="4" w:space="0" w:color="auto"/>
              <w:right w:val="single" w:sz="12" w:space="0" w:color="000000"/>
            </w:tcBorders>
            <w:shd w:val="clear" w:color="auto" w:fill="BFBFBF" w:themeFill="background1" w:themeFillShade="BF"/>
          </w:tcPr>
          <w:p w:rsidR="006C03E3" w:rsidDel="00A81686" w:rsidRDefault="006C03E3" w:rsidP="006B5BCD">
            <w:pPr>
              <w:pStyle w:val="CETextBody"/>
              <w:jc w:val="center"/>
              <w:rPr>
                <w:del w:id="11001" w:author="Huy Duc. Nguyen" w:date="2017-08-29T13:07:00Z"/>
                <w:sz w:val="16"/>
                <w:lang w:eastAsia="ja-JP"/>
              </w:rPr>
            </w:pPr>
            <w:del w:id="11002" w:author="Huy Duc. Nguyen" w:date="2017-08-29T13:07:00Z">
              <w:r w:rsidDel="00A81686">
                <w:rPr>
                  <w:rFonts w:hint="eastAsia"/>
                  <w:b/>
                  <w:bCs/>
                  <w:sz w:val="18"/>
                  <w:szCs w:val="18"/>
                </w:rPr>
                <w:delText>Test environment</w:delText>
              </w:r>
              <w:bookmarkStart w:id="11003" w:name="_Toc491776205"/>
              <w:bookmarkEnd w:id="11003"/>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6C03E3" w:rsidRPr="002C3828" w:rsidDel="00A81686" w:rsidRDefault="006C03E3" w:rsidP="006B5BCD">
            <w:pPr>
              <w:pStyle w:val="CETextBody"/>
              <w:jc w:val="center"/>
              <w:rPr>
                <w:del w:id="11004" w:author="Huy Duc. Nguyen" w:date="2017-08-29T13:07:00Z"/>
                <w:b/>
                <w:sz w:val="16"/>
                <w:lang w:eastAsia="ja-JP"/>
              </w:rPr>
            </w:pPr>
            <w:del w:id="11005" w:author="Huy Duc. Nguyen" w:date="2017-08-29T13:07:00Z">
              <w:r w:rsidDel="00A81686">
                <w:rPr>
                  <w:rFonts w:hint="eastAsia"/>
                  <w:b/>
                  <w:sz w:val="16"/>
                  <w:lang w:eastAsia="ja-JP"/>
                </w:rPr>
                <w:delText>FPS</w:delText>
              </w:r>
              <w:bookmarkStart w:id="11006" w:name="_Toc491776206"/>
              <w:bookmarkEnd w:id="11006"/>
            </w:del>
          </w:p>
        </w:tc>
        <w:bookmarkStart w:id="11007" w:name="_Toc491776207"/>
        <w:bookmarkEnd w:id="11007"/>
      </w:tr>
      <w:tr w:rsidR="006C03E3" w:rsidRPr="006C03E3" w:rsidDel="00A81686" w:rsidTr="006B5BCD">
        <w:trPr>
          <w:trHeight w:val="227"/>
          <w:jc w:val="center"/>
          <w:del w:id="11008" w:author="Huy Duc. Nguyen" w:date="2017-08-29T13:07:00Z"/>
        </w:trPr>
        <w:tc>
          <w:tcPr>
            <w:tcW w:w="1667" w:type="dxa"/>
            <w:tcBorders>
              <w:top w:val="single" w:sz="4" w:space="0" w:color="auto"/>
              <w:right w:val="single" w:sz="12" w:space="0" w:color="000000"/>
            </w:tcBorders>
            <w:shd w:val="clear" w:color="auto" w:fill="BFBFBF" w:themeFill="background1" w:themeFillShade="BF"/>
            <w:vAlign w:val="center"/>
          </w:tcPr>
          <w:p w:rsidR="006C03E3" w:rsidRPr="005972B5" w:rsidDel="00A81686" w:rsidRDefault="0082089F" w:rsidP="006B5BCD">
            <w:pPr>
              <w:pStyle w:val="CETextBody"/>
              <w:jc w:val="center"/>
              <w:rPr>
                <w:del w:id="11009" w:author="Huy Duc. Nguyen" w:date="2017-08-29T13:07:00Z"/>
                <w:b/>
                <w:sz w:val="16"/>
                <w:lang w:eastAsia="ja-JP"/>
              </w:rPr>
            </w:pPr>
            <w:del w:id="11010" w:author="Huy Duc. Nguyen" w:date="2017-08-29T13:07:00Z">
              <w:r w:rsidDel="00A81686">
                <w:rPr>
                  <w:rFonts w:hint="eastAsia"/>
                  <w:b/>
                  <w:sz w:val="16"/>
                  <w:lang w:eastAsia="ja-JP"/>
                </w:rPr>
                <w:delText>V</w:delText>
              </w:r>
              <w:r w:rsidRPr="0082089F" w:rsidDel="00A81686">
                <w:rPr>
                  <w:b/>
                  <w:sz w:val="16"/>
                  <w:lang w:eastAsia="ja-JP"/>
                </w:rPr>
                <w:delText>irtualization PoC</w:delText>
              </w:r>
              <w:r w:rsidR="006C03E3" w:rsidRPr="005972B5" w:rsidDel="00A81686">
                <w:rPr>
                  <w:b/>
                  <w:sz w:val="16"/>
                  <w:lang w:eastAsia="ja-JP"/>
                </w:rPr>
                <w:delText xml:space="preserve"> (</w:delText>
              </w:r>
              <w:r w:rsidR="006C03E3" w:rsidDel="00A81686">
                <w:rPr>
                  <w:b/>
                  <w:sz w:val="16"/>
                  <w:lang w:eastAsia="ja-JP"/>
                </w:rPr>
                <w:delText>Type</w:delText>
              </w:r>
              <w:r w:rsidDel="00A81686">
                <w:rPr>
                  <w:rFonts w:hint="eastAsia"/>
                  <w:b/>
                  <w:sz w:val="16"/>
                  <w:lang w:eastAsia="ja-JP"/>
                </w:rPr>
                <w:delText>1</w:delText>
              </w:r>
              <w:r w:rsidR="006C03E3" w:rsidRPr="005972B5" w:rsidDel="00A81686">
                <w:rPr>
                  <w:b/>
                  <w:sz w:val="16"/>
                  <w:lang w:eastAsia="ja-JP"/>
                </w:rPr>
                <w:delText>)</w:delText>
              </w:r>
              <w:bookmarkStart w:id="11011" w:name="_Toc491776208"/>
              <w:bookmarkEnd w:id="11011"/>
            </w:del>
          </w:p>
        </w:tc>
        <w:tc>
          <w:tcPr>
            <w:tcW w:w="1746" w:type="dxa"/>
            <w:tcBorders>
              <w:left w:val="single" w:sz="12" w:space="0" w:color="000000"/>
              <w:bottom w:val="single" w:sz="12" w:space="0" w:color="000000"/>
              <w:right w:val="single" w:sz="12" w:space="0" w:color="000000"/>
            </w:tcBorders>
            <w:vAlign w:val="center"/>
          </w:tcPr>
          <w:p w:rsidR="006C03E3" w:rsidRPr="00F950E6" w:rsidDel="00A81686" w:rsidRDefault="002B44E5" w:rsidP="00F950E6">
            <w:pPr>
              <w:pStyle w:val="CETextBody"/>
              <w:jc w:val="right"/>
              <w:rPr>
                <w:del w:id="11012" w:author="Huy Duc. Nguyen" w:date="2017-08-29T13:07:00Z"/>
                <w:sz w:val="18"/>
                <w:szCs w:val="18"/>
                <w:lang w:eastAsia="ja-JP"/>
              </w:rPr>
            </w:pPr>
            <w:del w:id="11013" w:author="Huy Duc. Nguyen" w:date="2017-08-29T13:07:00Z">
              <w:r w:rsidDel="00A81686">
                <w:rPr>
                  <w:color w:val="000000"/>
                  <w:sz w:val="18"/>
                  <w:szCs w:val="18"/>
                  <w:lang w:eastAsia="ja-JP"/>
                </w:rPr>
                <w:delText>29.9</w:delText>
              </w:r>
              <w:r w:rsidDel="00A81686">
                <w:rPr>
                  <w:rFonts w:hint="eastAsia"/>
                  <w:color w:val="000000"/>
                  <w:sz w:val="18"/>
                  <w:szCs w:val="18"/>
                  <w:lang w:eastAsia="ja-JP"/>
                </w:rPr>
                <w:delText>4</w:delText>
              </w:r>
              <w:bookmarkStart w:id="11014" w:name="_Toc491776209"/>
              <w:bookmarkEnd w:id="11014"/>
            </w:del>
          </w:p>
        </w:tc>
        <w:bookmarkStart w:id="11015" w:name="_Toc491776210"/>
        <w:bookmarkEnd w:id="11015"/>
      </w:tr>
    </w:tbl>
    <w:p w:rsidR="006C03E3" w:rsidDel="00A81686" w:rsidRDefault="006C03E3" w:rsidP="006C03E3">
      <w:pPr>
        <w:pStyle w:val="CETextBody"/>
        <w:rPr>
          <w:del w:id="11016" w:author="Huy Duc. Nguyen" w:date="2017-08-29T13:07:00Z"/>
          <w:b/>
          <w:lang w:val="en-US" w:eastAsia="ja-JP"/>
        </w:rPr>
      </w:pPr>
      <w:bookmarkStart w:id="11017" w:name="_Toc491776211"/>
      <w:bookmarkEnd w:id="11017"/>
    </w:p>
    <w:p w:rsidR="006638BF" w:rsidRPr="00827062" w:rsidDel="00A81686" w:rsidRDefault="006638BF" w:rsidP="006638BF">
      <w:pPr>
        <w:pStyle w:val="CETextBody"/>
        <w:numPr>
          <w:ilvl w:val="0"/>
          <w:numId w:val="39"/>
        </w:numPr>
        <w:ind w:hanging="782"/>
        <w:rPr>
          <w:del w:id="11018" w:author="Huy Duc. Nguyen" w:date="2017-08-29T13:07:00Z"/>
          <w:lang w:val="en-US" w:eastAsia="ja-JP"/>
        </w:rPr>
      </w:pPr>
      <w:del w:id="11019"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020" w:name="_Toc491776212"/>
        <w:bookmarkEnd w:id="11020"/>
      </w:del>
    </w:p>
    <w:p w:rsidR="006638BF" w:rsidDel="00A81686" w:rsidRDefault="006638BF" w:rsidP="006638BF">
      <w:pPr>
        <w:pStyle w:val="CETextBody"/>
        <w:rPr>
          <w:del w:id="11021" w:author="Huy Duc. Nguyen" w:date="2017-08-29T13:07:00Z"/>
          <w:lang w:val="en-US" w:eastAsia="ja-JP"/>
        </w:rPr>
      </w:pPr>
      <w:del w:id="11022"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1023" w:name="_Toc491776213"/>
        <w:bookmarkEnd w:id="11023"/>
      </w:del>
    </w:p>
    <w:p w:rsidR="006638BF" w:rsidDel="00A81686" w:rsidRDefault="006638BF" w:rsidP="006638BF">
      <w:pPr>
        <w:pStyle w:val="CETextBody"/>
        <w:rPr>
          <w:del w:id="11024" w:author="Huy Duc. Nguyen" w:date="2017-08-29T13:07:00Z"/>
          <w:lang w:val="en-US" w:eastAsia="ja-JP"/>
        </w:rPr>
      </w:pPr>
      <w:bookmarkStart w:id="11025" w:name="_Toc491776214"/>
      <w:bookmarkEnd w:id="11025"/>
    </w:p>
    <w:p w:rsidR="006638BF" w:rsidDel="00A81686" w:rsidRDefault="006638BF">
      <w:pPr>
        <w:rPr>
          <w:del w:id="11026" w:author="Huy Duc. Nguyen" w:date="2017-08-29T13:07:00Z"/>
          <w:rFonts w:ascii="Arial" w:eastAsia="Arial" w:hAnsi="Arial" w:cs="Arial"/>
          <w:b/>
          <w:bCs/>
          <w:iCs/>
          <w:lang w:eastAsia="ja-JP"/>
        </w:rPr>
      </w:pPr>
      <w:del w:id="11027" w:author="Huy Duc. Nguyen" w:date="2017-08-29T13:07:00Z">
        <w:r w:rsidDel="00A81686">
          <w:br w:type="page"/>
        </w:r>
      </w:del>
    </w:p>
    <w:p w:rsidR="002501CC" w:rsidRPr="007C2E44" w:rsidDel="00A81686" w:rsidRDefault="002501CC" w:rsidP="006C109A">
      <w:pPr>
        <w:pStyle w:val="Heading3"/>
        <w:rPr>
          <w:del w:id="11028" w:author="Huy Duc. Nguyen" w:date="2017-08-29T13:07:00Z"/>
        </w:rPr>
      </w:pPr>
      <w:del w:id="11029" w:author="Huy Duc. Nguyen" w:date="2017-08-29T13:07:00Z">
        <w:r w:rsidRPr="007C2E44" w:rsidDel="00A81686">
          <w:delText>FPS on INTEGRITY of camera</w:delText>
        </w:r>
        <w:bookmarkStart w:id="11030" w:name="_Toc491776215"/>
        <w:bookmarkEnd w:id="11030"/>
      </w:del>
    </w:p>
    <w:p w:rsidR="007A05F9" w:rsidDel="00A81686" w:rsidRDefault="007A05F9" w:rsidP="00D47247">
      <w:pPr>
        <w:pStyle w:val="CETextBody"/>
        <w:numPr>
          <w:ilvl w:val="0"/>
          <w:numId w:val="40"/>
        </w:numPr>
        <w:ind w:hanging="782"/>
        <w:rPr>
          <w:del w:id="11031" w:author="Huy Duc. Nguyen" w:date="2017-08-29T13:07:00Z"/>
          <w:lang w:val="en-US" w:eastAsia="ja-JP"/>
        </w:rPr>
      </w:pPr>
      <w:del w:id="11032" w:author="Huy Duc. Nguyen" w:date="2017-08-29T13:07:00Z">
        <w:r w:rsidDel="00A81686">
          <w:rPr>
            <w:rFonts w:hint="eastAsia"/>
            <w:lang w:val="en-US" w:eastAsia="ja-JP"/>
          </w:rPr>
          <w:delText>Description</w:delText>
        </w:r>
        <w:bookmarkStart w:id="11033" w:name="_Toc491776216"/>
        <w:bookmarkEnd w:id="11033"/>
      </w:del>
    </w:p>
    <w:p w:rsidR="00092C6E" w:rsidRPr="00CD2C14" w:rsidDel="00A81686" w:rsidRDefault="00092C6E" w:rsidP="00943D14">
      <w:pPr>
        <w:pStyle w:val="CETextBody"/>
        <w:ind w:leftChars="59" w:left="142"/>
        <w:rPr>
          <w:del w:id="11034" w:author="Huy Duc. Nguyen" w:date="2017-08-29T13:07:00Z"/>
          <w:color w:val="00B050"/>
          <w:lang w:val="en-US" w:eastAsia="ja-JP"/>
        </w:rPr>
      </w:pPr>
      <w:del w:id="11035" w:author="Huy Duc. Nguyen" w:date="2017-08-29T13:07:00Z">
        <w:r w:rsidRPr="00034FD4" w:rsidDel="00A81686">
          <w:rPr>
            <w:rFonts w:hint="eastAsia"/>
            <w:lang w:val="en-US" w:eastAsia="ja-JP"/>
          </w:rPr>
          <w:delText xml:space="preserve">Measure the video display </w:delText>
        </w:r>
        <w:r w:rsidRPr="00034FD4" w:rsidDel="00A81686">
          <w:rPr>
            <w:lang w:val="en-US" w:eastAsia="ja-JP"/>
          </w:rPr>
          <w:delText>performance</w:delText>
        </w:r>
        <w:r w:rsidRPr="00034FD4" w:rsidDel="00A81686">
          <w:rPr>
            <w:rFonts w:hint="eastAsia"/>
            <w:lang w:val="en-US" w:eastAsia="ja-JP"/>
          </w:rPr>
          <w:delText xml:space="preserve"> (</w:delText>
        </w:r>
        <w:r w:rsidDel="00A81686">
          <w:rPr>
            <w:rFonts w:hint="eastAsia"/>
            <w:lang w:val="en-US" w:eastAsia="ja-JP"/>
          </w:rPr>
          <w:delText>F</w:delText>
        </w:r>
        <w:r w:rsidRPr="00034FD4" w:rsidDel="00A81686">
          <w:rPr>
            <w:rFonts w:hint="eastAsia"/>
            <w:lang w:val="en-US" w:eastAsia="ja-JP"/>
          </w:rPr>
          <w:delText xml:space="preserve">rame per second) </w:delText>
        </w:r>
        <w:r w:rsidR="002618C2" w:rsidDel="00A81686">
          <w:rPr>
            <w:rFonts w:hint="eastAsia"/>
            <w:lang w:val="en-US" w:eastAsia="ja-JP"/>
          </w:rPr>
          <w:delText xml:space="preserve">of Head-up display </w:delText>
        </w:r>
        <w:r w:rsidDel="00A81686">
          <w:rPr>
            <w:rFonts w:hint="eastAsia"/>
            <w:lang w:val="en-US" w:eastAsia="ja-JP"/>
          </w:rPr>
          <w:delText>when using Back M</w:delText>
        </w:r>
        <w:r w:rsidR="0048647F" w:rsidDel="00A81686">
          <w:rPr>
            <w:rFonts w:hint="eastAsia"/>
            <w:lang w:val="en-US" w:eastAsia="ja-JP"/>
          </w:rPr>
          <w:delText>onitor</w:delText>
        </w:r>
        <w:r w:rsidR="002618C2" w:rsidDel="00A81686">
          <w:rPr>
            <w:rFonts w:hint="eastAsia"/>
            <w:lang w:val="en-US" w:eastAsia="ja-JP"/>
          </w:rPr>
          <w:delText xml:space="preserve"> </w:delText>
        </w:r>
        <w:r w:rsidDel="00A81686">
          <w:rPr>
            <w:rFonts w:hint="eastAsia"/>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435EEB" w:rsidDel="00A81686">
          <w:rPr>
            <w:rFonts w:hint="eastAsia"/>
            <w:lang w:val="en-US" w:eastAsia="ja-JP"/>
          </w:rPr>
          <w:delText>PoC</w:delText>
        </w:r>
        <w:r w:rsidDel="00A81686">
          <w:rPr>
            <w:rFonts w:hint="eastAsia"/>
            <w:lang w:val="en-US" w:eastAsia="ja-JP"/>
          </w:rPr>
          <w:delText>.</w:delText>
        </w:r>
        <w:bookmarkStart w:id="11036" w:name="_Toc491776217"/>
        <w:bookmarkEnd w:id="11036"/>
      </w:del>
    </w:p>
    <w:p w:rsidR="00AA357B" w:rsidRPr="00FA4F06" w:rsidDel="00A81686" w:rsidRDefault="00AA357B" w:rsidP="00AA357B">
      <w:pPr>
        <w:pStyle w:val="CETextBody"/>
        <w:rPr>
          <w:del w:id="11037" w:author="Huy Duc. Nguyen" w:date="2017-08-29T13:07:00Z"/>
          <w:lang w:val="en-US" w:eastAsia="ja-JP"/>
        </w:rPr>
      </w:pPr>
      <w:bookmarkStart w:id="11038" w:name="_Toc491776218"/>
      <w:bookmarkEnd w:id="11038"/>
    </w:p>
    <w:p w:rsidR="00AA357B" w:rsidRPr="00613E0B" w:rsidDel="00A81686" w:rsidRDefault="00AA357B" w:rsidP="00AA357B">
      <w:pPr>
        <w:pStyle w:val="CETextBody"/>
        <w:numPr>
          <w:ilvl w:val="0"/>
          <w:numId w:val="40"/>
        </w:numPr>
        <w:ind w:hanging="782"/>
        <w:rPr>
          <w:del w:id="11039" w:author="Huy Duc. Nguyen" w:date="2017-08-29T13:07:00Z"/>
          <w:lang w:val="en-US" w:eastAsia="ja-JP"/>
        </w:rPr>
      </w:pPr>
      <w:del w:id="11040" w:author="Huy Duc. Nguyen" w:date="2017-08-29T13:07:00Z">
        <w:r w:rsidRPr="00613E0B" w:rsidDel="00A81686">
          <w:rPr>
            <w:lang w:val="en-US" w:eastAsia="ja-JP"/>
          </w:rPr>
          <w:delText>Precondition</w:delText>
        </w:r>
        <w:bookmarkStart w:id="11041" w:name="_Toc491776219"/>
        <w:bookmarkEnd w:id="11041"/>
      </w:del>
    </w:p>
    <w:p w:rsidR="00AD799A" w:rsidDel="00A81686" w:rsidRDefault="00AD799A" w:rsidP="002B44E5">
      <w:pPr>
        <w:pStyle w:val="CETextBody"/>
        <w:numPr>
          <w:ilvl w:val="0"/>
          <w:numId w:val="125"/>
        </w:numPr>
        <w:rPr>
          <w:del w:id="11042" w:author="Huy Duc. Nguyen" w:date="2017-08-29T13:07:00Z"/>
          <w:lang w:val="en-US" w:eastAsia="ja-JP"/>
        </w:rPr>
      </w:pPr>
      <w:del w:id="11043" w:author="Huy Duc. Nguyen" w:date="2017-08-29T13:07:00Z">
        <w:r w:rsidRPr="00092C6E" w:rsidDel="00A81686">
          <w:rPr>
            <w:rFonts w:hint="eastAsia"/>
            <w:lang w:val="en-US" w:eastAsia="ja-JP"/>
          </w:rPr>
          <w:delText xml:space="preserve">Measure </w:delText>
        </w:r>
        <w:r w:rsidDel="00A81686">
          <w:rPr>
            <w:rFonts w:hint="eastAsia"/>
            <w:lang w:val="en-US" w:eastAsia="ja-JP"/>
          </w:rPr>
          <w:delText xml:space="preserve">on </w:delText>
        </w:r>
        <w:r w:rsidR="002B44E5" w:rsidRPr="002B44E5" w:rsidDel="00A81686">
          <w:rPr>
            <w:lang w:val="en-US" w:eastAsia="ja-JP"/>
          </w:rPr>
          <w:delText>virtualization PoC</w:delText>
        </w:r>
        <w:r w:rsidR="002B44E5" w:rsidRPr="002B44E5" w:rsidDel="00A81686">
          <w:rPr>
            <w:rFonts w:hint="eastAsia"/>
            <w:lang w:val="en-US" w:eastAsia="ja-JP"/>
          </w:rPr>
          <w:delText xml:space="preserve"> </w:delText>
        </w:r>
        <w:r w:rsidDel="00A81686">
          <w:rPr>
            <w:rFonts w:hint="eastAsia"/>
            <w:lang w:val="en-US" w:eastAsia="ja-JP"/>
          </w:rPr>
          <w:delText>(Type</w:delText>
        </w:r>
        <w:r w:rsidR="006B5BCD" w:rsidDel="00A81686">
          <w:rPr>
            <w:rFonts w:hint="eastAsia"/>
            <w:lang w:val="en-US" w:eastAsia="ja-JP"/>
          </w:rPr>
          <w:delText>1</w:delText>
        </w:r>
        <w:r w:rsidRPr="00092C6E" w:rsidDel="00A81686">
          <w:rPr>
            <w:rFonts w:hint="eastAsia"/>
            <w:lang w:val="en-US" w:eastAsia="ja-JP"/>
          </w:rPr>
          <w:delText>)</w:delText>
        </w:r>
        <w:bookmarkStart w:id="11044" w:name="_Toc491776220"/>
        <w:bookmarkEnd w:id="11044"/>
      </w:del>
    </w:p>
    <w:p w:rsidR="00AA357B" w:rsidRPr="00AD799A" w:rsidDel="00A81686" w:rsidRDefault="00AD799A" w:rsidP="00B43823">
      <w:pPr>
        <w:pStyle w:val="CETextBody"/>
        <w:numPr>
          <w:ilvl w:val="0"/>
          <w:numId w:val="125"/>
        </w:numPr>
        <w:rPr>
          <w:del w:id="11045" w:author="Huy Duc. Nguyen" w:date="2017-08-29T13:07:00Z"/>
          <w:lang w:val="en-US" w:eastAsia="ja-JP"/>
        </w:rPr>
      </w:pPr>
      <w:del w:id="11046" w:author="Huy Duc. Nguyen" w:date="2017-08-29T13:07:00Z">
        <w:r w:rsidRPr="00092C6E" w:rsidDel="00A81686">
          <w:rPr>
            <w:lang w:val="en-US" w:eastAsia="ja-JP"/>
          </w:rPr>
          <w:delText>Incorporate</w:delText>
        </w:r>
        <w:r w:rsidDel="00A81686">
          <w:rPr>
            <w:lang w:val="en-US" w:eastAsia="ja-JP"/>
          </w:rPr>
          <w:delText xml:space="preserve"> a mechanism to measure the fps</w:delText>
        </w:r>
        <w:r w:rsidDel="00A81686">
          <w:rPr>
            <w:rFonts w:hint="eastAsia"/>
            <w:lang w:val="en-US" w:eastAsia="ja-JP"/>
          </w:rPr>
          <w:delText xml:space="preserve"> </w:delText>
        </w:r>
        <w:r w:rsidRPr="00092C6E" w:rsidDel="00A81686">
          <w:rPr>
            <w:lang w:val="en-US" w:eastAsia="ja-JP"/>
          </w:rPr>
          <w:delText xml:space="preserve">at Back Monitor. </w:delText>
        </w:r>
        <w:bookmarkStart w:id="11047" w:name="_Toc491776221"/>
        <w:bookmarkEnd w:id="11047"/>
      </w:del>
    </w:p>
    <w:p w:rsidR="003400B8" w:rsidDel="00A81686" w:rsidRDefault="002B44E5" w:rsidP="00B43823">
      <w:pPr>
        <w:pStyle w:val="CETextBody"/>
        <w:numPr>
          <w:ilvl w:val="0"/>
          <w:numId w:val="7"/>
        </w:numPr>
        <w:rPr>
          <w:del w:id="11048" w:author="Huy Duc. Nguyen" w:date="2017-08-29T13:07:00Z"/>
          <w:lang w:val="en-US" w:eastAsia="ja-JP"/>
        </w:rPr>
      </w:pPr>
      <w:del w:id="11049" w:author="Huy Duc. Nguyen" w:date="2017-08-29T13:07:00Z">
        <w:r w:rsidRPr="002F0325" w:rsidDel="00A81686">
          <w:rPr>
            <w:rFonts w:hint="eastAsia"/>
            <w:lang w:val="en-US" w:eastAsia="ja-JP"/>
          </w:rPr>
          <w:delText xml:space="preserve">Verified </w:delText>
        </w:r>
        <w:r w:rsidRPr="002F0325" w:rsidDel="00A81686">
          <w:rPr>
            <w:lang w:val="en-US" w:eastAsia="ja-JP"/>
          </w:rPr>
          <w:delText xml:space="preserve">10 </w:delText>
        </w:r>
        <w:r w:rsidDel="00A81686">
          <w:rPr>
            <w:rFonts w:hint="eastAsia"/>
            <w:lang w:val="en-US" w:eastAsia="ja-JP"/>
          </w:rPr>
          <w:delText xml:space="preserve">minutes </w:delText>
        </w:r>
        <w:r w:rsidRPr="002F0325" w:rsidDel="00A81686">
          <w:rPr>
            <w:lang w:val="en-US" w:eastAsia="ja-JP"/>
          </w:rPr>
          <w:delText>and use the average</w:delText>
        </w:r>
        <w:r w:rsidDel="00A81686">
          <w:rPr>
            <w:rFonts w:hint="eastAsia"/>
            <w:lang w:val="en-US" w:eastAsia="ja-JP"/>
          </w:rPr>
          <w:delText xml:space="preserve"> of FPS</w:delText>
        </w:r>
        <w:r w:rsidRPr="002F0325" w:rsidDel="00A81686">
          <w:rPr>
            <w:lang w:val="en-US" w:eastAsia="ja-JP"/>
          </w:rPr>
          <w:delText xml:space="preserve"> as the</w:delText>
        </w:r>
        <w:r w:rsidRPr="002F0325" w:rsidDel="00A81686">
          <w:rPr>
            <w:rFonts w:hint="eastAsia"/>
            <w:lang w:val="en-US" w:eastAsia="ja-JP"/>
          </w:rPr>
          <w:delText xml:space="preserve"> result</w:delText>
        </w:r>
        <w:r w:rsidRPr="002F0325" w:rsidDel="00A81686">
          <w:rPr>
            <w:lang w:val="en-US" w:eastAsia="ja-JP"/>
          </w:rPr>
          <w:delText xml:space="preserve"> value.</w:delText>
        </w:r>
        <w:bookmarkStart w:id="11050" w:name="_Toc491776222"/>
        <w:bookmarkEnd w:id="11050"/>
      </w:del>
    </w:p>
    <w:p w:rsidR="007A3861" w:rsidRPr="002B44E5" w:rsidDel="00A81686" w:rsidRDefault="007A3861" w:rsidP="00943D14">
      <w:pPr>
        <w:pStyle w:val="CETextBody"/>
        <w:rPr>
          <w:del w:id="11051" w:author="Huy Duc. Nguyen" w:date="2017-08-29T13:07:00Z"/>
          <w:lang w:val="en-US" w:eastAsia="ja-JP"/>
        </w:rPr>
      </w:pPr>
      <w:bookmarkStart w:id="11052" w:name="_Toc491776223"/>
      <w:bookmarkEnd w:id="11052"/>
    </w:p>
    <w:p w:rsidR="00092C6E" w:rsidRPr="00092C6E" w:rsidDel="00A81686" w:rsidRDefault="00304581" w:rsidP="00B43823">
      <w:pPr>
        <w:pStyle w:val="CETextBody"/>
        <w:numPr>
          <w:ilvl w:val="0"/>
          <w:numId w:val="40"/>
        </w:numPr>
        <w:ind w:hanging="782"/>
        <w:rPr>
          <w:del w:id="11053" w:author="Huy Duc. Nguyen" w:date="2017-08-29T13:07:00Z"/>
          <w:lang w:val="en-US" w:eastAsia="ja-JP"/>
        </w:rPr>
      </w:pPr>
      <w:del w:id="11054" w:author="Huy Duc. Nguyen" w:date="2017-08-29T13:07:00Z">
        <w:r w:rsidDel="00A81686">
          <w:rPr>
            <w:rFonts w:hint="eastAsia"/>
            <w:lang w:val="en-US" w:eastAsia="ja-JP"/>
          </w:rPr>
          <w:delText>How to measure</w:delText>
        </w:r>
        <w:bookmarkStart w:id="11055" w:name="_Toc491776224"/>
        <w:bookmarkEnd w:id="11055"/>
      </w:del>
    </w:p>
    <w:p w:rsidR="002E305C" w:rsidDel="00A81686" w:rsidRDefault="002E305C" w:rsidP="00F950E6">
      <w:pPr>
        <w:pStyle w:val="CETextBody"/>
        <w:numPr>
          <w:ilvl w:val="0"/>
          <w:numId w:val="303"/>
        </w:numPr>
        <w:ind w:firstLine="6"/>
        <w:rPr>
          <w:del w:id="11056" w:author="Huy Duc. Nguyen" w:date="2017-08-29T13:07:00Z"/>
          <w:lang w:val="en-US" w:eastAsia="ja-JP"/>
        </w:rPr>
      </w:pPr>
      <w:del w:id="11057" w:author="Huy Duc. Nguyen" w:date="2017-08-29T13:07:00Z">
        <w:r w:rsidDel="00A81686">
          <w:rPr>
            <w:rFonts w:hint="eastAsia"/>
            <w:lang w:val="en-US" w:eastAsia="ja-JP"/>
          </w:rPr>
          <w:delText>L</w:delText>
        </w:r>
        <w:r w:rsidRPr="002E305C" w:rsidDel="00A81686">
          <w:rPr>
            <w:lang w:val="en-US" w:eastAsia="ja-JP"/>
          </w:rPr>
          <w:delText>aunch</w:delText>
        </w:r>
        <w:r w:rsidDel="00A81686">
          <w:rPr>
            <w:rFonts w:hint="eastAsia"/>
            <w:lang w:val="en-US" w:eastAsia="ja-JP"/>
          </w:rPr>
          <w:delText xml:space="preserve"> Type1 and take a log for </w:delText>
        </w:r>
        <w:r w:rsidDel="00A81686">
          <w:rPr>
            <w:lang w:val="en-US" w:eastAsia="ja-JP"/>
          </w:rPr>
          <w:delText>10 minutes</w:delText>
        </w:r>
        <w:r w:rsidDel="00A81686">
          <w:rPr>
            <w:rFonts w:hint="eastAsia"/>
            <w:lang w:val="en-US" w:eastAsia="ja-JP"/>
          </w:rPr>
          <w:delText>.</w:delText>
        </w:r>
        <w:bookmarkStart w:id="11058" w:name="_Toc491776225"/>
        <w:bookmarkEnd w:id="11058"/>
      </w:del>
    </w:p>
    <w:p w:rsidR="002E305C" w:rsidRPr="00C97258" w:rsidDel="00A81686" w:rsidRDefault="002E305C" w:rsidP="00F950E6">
      <w:pPr>
        <w:pStyle w:val="CETextBody"/>
        <w:ind w:firstLineChars="300" w:firstLine="660"/>
        <w:rPr>
          <w:del w:id="11059" w:author="Huy Duc. Nguyen" w:date="2017-08-29T13:07:00Z"/>
          <w:lang w:val="en-US" w:eastAsia="ja-JP"/>
        </w:rPr>
      </w:pPr>
      <w:del w:id="11060" w:author="Huy Duc. Nguyen" w:date="2017-08-29T13:07:00Z">
        <w:r w:rsidDel="00A81686">
          <w:rPr>
            <w:rFonts w:hint="eastAsia"/>
            <w:lang w:val="en-US" w:eastAsia="ja-JP"/>
          </w:rPr>
          <w:delText>Y</w:delText>
        </w:r>
        <w:r w:rsidRPr="00C97258" w:rsidDel="00A81686">
          <w:rPr>
            <w:lang w:val="en-US" w:eastAsia="ja-JP"/>
          </w:rPr>
          <w:delText xml:space="preserve">ou will see the log like below. </w:delText>
        </w:r>
        <w:r w:rsidRPr="00C97258" w:rsidDel="00A81686">
          <w:rPr>
            <w:rFonts w:hint="eastAsia"/>
            <w:lang w:val="en-US" w:eastAsia="ja-JP"/>
          </w:rPr>
          <w:delText xml:space="preserve">Red square is </w:delText>
        </w:r>
        <w:r w:rsidRPr="00C97258" w:rsidDel="00A81686">
          <w:rPr>
            <w:lang w:val="en-US" w:eastAsia="ja-JP"/>
          </w:rPr>
          <w:delText>a result.</w:delText>
        </w:r>
        <w:bookmarkStart w:id="11061" w:name="_Toc491776226"/>
        <w:bookmarkEnd w:id="11061"/>
      </w:del>
    </w:p>
    <w:p w:rsidR="002E305C" w:rsidRPr="00C97258" w:rsidDel="00A81686" w:rsidRDefault="002E305C" w:rsidP="002E305C">
      <w:pPr>
        <w:pStyle w:val="CETextBody"/>
        <w:rPr>
          <w:del w:id="11062" w:author="Huy Duc. Nguyen" w:date="2017-08-29T13:07:00Z"/>
          <w:lang w:val="en-US" w:eastAsia="ja-JP"/>
        </w:rPr>
      </w:pPr>
      <w:del w:id="11063" w:author="Huy Duc. Nguyen" w:date="2017-08-29T13:07:00Z">
        <w:r w:rsidRPr="00C97258" w:rsidDel="00A81686">
          <w:rPr>
            <w:noProof/>
            <w:lang w:val="en-US"/>
          </w:rPr>
          <mc:AlternateContent>
            <mc:Choice Requires="wps">
              <w:drawing>
                <wp:anchor distT="0" distB="0" distL="114300" distR="114300" simplePos="0" relativeHeight="251712000" behindDoc="0" locked="0" layoutInCell="1" allowOverlap="1" wp14:anchorId="09DD8B01" wp14:editId="132A6C2C">
                  <wp:simplePos x="0" y="0"/>
                  <wp:positionH relativeFrom="column">
                    <wp:posOffset>817245</wp:posOffset>
                  </wp:positionH>
                  <wp:positionV relativeFrom="paragraph">
                    <wp:posOffset>96520</wp:posOffset>
                  </wp:positionV>
                  <wp:extent cx="533400" cy="228600"/>
                  <wp:effectExtent l="0" t="0" r="19050" b="19050"/>
                  <wp:wrapNone/>
                  <wp:docPr id="200" name="正方形/長方形 200"/>
                  <wp:cNvGraphicFramePr/>
                  <a:graphic xmlns:a="http://schemas.openxmlformats.org/drawingml/2006/main">
                    <a:graphicData uri="http://schemas.microsoft.com/office/word/2010/wordprocessingShape">
                      <wps:wsp>
                        <wps:cNvSpPr/>
                        <wps:spPr>
                          <a:xfrm>
                            <a:off x="0" y="0"/>
                            <a:ext cx="533400" cy="2286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8BED7" id="正方形/長方形 200" o:spid="_x0000_s1026" style="position:absolute;margin-left:64.35pt;margin-top:7.6pt;width:42pt;height:1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" filled="f" strokecolor="#c0504d" strokeweight="2pt"/>
              </w:pict>
            </mc:Fallback>
          </mc:AlternateContent>
        </w:r>
        <w:r w:rsidRPr="00C97258" w:rsidDel="00A81686">
          <w:rPr>
            <w:noProof/>
            <w:lang w:val="en-US"/>
          </w:rPr>
          <mc:AlternateContent>
            <mc:Choice Requires="wps">
              <w:drawing>
                <wp:anchor distT="0" distB="0" distL="114300" distR="114300" simplePos="0" relativeHeight="251710976" behindDoc="0" locked="0" layoutInCell="1" allowOverlap="1" wp14:anchorId="5D84A069" wp14:editId="440AC079">
                  <wp:simplePos x="0" y="0"/>
                  <wp:positionH relativeFrom="column">
                    <wp:posOffset>382905</wp:posOffset>
                  </wp:positionH>
                  <wp:positionV relativeFrom="paragraph">
                    <wp:posOffset>58420</wp:posOffset>
                  </wp:positionV>
                  <wp:extent cx="5495925" cy="556260"/>
                  <wp:effectExtent l="0" t="0" r="28575" b="15240"/>
                  <wp:wrapNone/>
                  <wp:docPr id="383" name="テキスト ボックス 38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ysClr val="window" lastClr="FFFFFF"/>
                          </a:solidFill>
                          <a:ln w="6350">
                            <a:solidFill>
                              <a:prstClr val="black"/>
                            </a:solidFill>
                          </a:ln>
                          <a:effectLst/>
                        </wps:spPr>
                        <wps:txbx>
                          <w:txbxContent>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5B1E90" w:rsidRPr="00B43823" w:rsidRDefault="005B1E90"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4A069" id="テキスト ボックス 383" o:spid="_x0000_s1174" type="#_x0000_t202" style="position:absolute;margin-left:30.15pt;margin-top:4.6pt;width:432.75pt;height:43.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" fillcolor="window" strokeweight=".5pt">
                  <v:textbox>
                    <w:txbxContent>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[70568280]</w:t>
                        </w:r>
                      </w:p>
                      <w:p w:rsidR="005B1E90" w:rsidRPr="002E305C" w:rsidRDefault="005B1E90" w:rsidP="002E305C">
                        <w:pPr>
                          <w:rPr>
                            <w:rFonts w:ascii="Courier New" w:hAnsi="Courier New" w:cs="Courier New"/>
                            <w:sz w:val="18"/>
                            <w:szCs w:val="18"/>
                            <w:lang w:val="en-US" w:eastAsia="ja-JP"/>
                          </w:rPr>
                        </w:pPr>
                        <w:r w:rsidRPr="002E305C">
                          <w:rPr>
                            <w:rFonts w:ascii="Courier New" w:hAnsi="Courier New" w:cs="Courier New"/>
                            <w:sz w:val="18"/>
                            <w:szCs w:val="18"/>
                            <w:lang w:val="en-US" w:eastAsia="ja-JP"/>
                          </w:rPr>
                          <w:t>[VIN] 30 FPS [71567723]</w:t>
                        </w:r>
                      </w:p>
                      <w:p w:rsidR="005B1E90" w:rsidRPr="00B43823" w:rsidRDefault="005B1E90" w:rsidP="002E305C">
                        <w:pPr>
                          <w:rPr>
                            <w:rFonts w:ascii="Courier New" w:hAnsi="Courier New" w:cs="Courier New"/>
                            <w:sz w:val="22"/>
                            <w:szCs w:val="22"/>
                            <w:lang w:val="en-US" w:eastAsia="ja-JP"/>
                          </w:rPr>
                        </w:pPr>
                        <w:r w:rsidRPr="002E305C">
                          <w:rPr>
                            <w:rFonts w:ascii="Courier New" w:hAnsi="Courier New" w:cs="Courier New"/>
                            <w:sz w:val="18"/>
                            <w:szCs w:val="18"/>
                            <w:lang w:val="en-US" w:eastAsia="ja-JP"/>
                          </w:rPr>
                          <w:t>LOG: fps: 59.980335</w:t>
                        </w:r>
                      </w:p>
                    </w:txbxContent>
                  </v:textbox>
                </v:shape>
              </w:pict>
            </mc:Fallback>
          </mc:AlternateContent>
        </w:r>
        <w:bookmarkStart w:id="11064" w:name="_Toc491776227"/>
        <w:bookmarkEnd w:id="11064"/>
      </w:del>
    </w:p>
    <w:p w:rsidR="007A05F9" w:rsidDel="00A81686" w:rsidRDefault="007A05F9" w:rsidP="007A05F9">
      <w:pPr>
        <w:pStyle w:val="CETextBody"/>
        <w:rPr>
          <w:del w:id="11065" w:author="Huy Duc. Nguyen" w:date="2017-08-29T13:07:00Z"/>
          <w:lang w:val="en-US" w:eastAsia="ja-JP"/>
        </w:rPr>
      </w:pPr>
      <w:bookmarkStart w:id="11066" w:name="_Toc491776228"/>
      <w:bookmarkEnd w:id="11066"/>
    </w:p>
    <w:p w:rsidR="002E305C" w:rsidRPr="002E305C" w:rsidDel="00A81686" w:rsidRDefault="002E305C" w:rsidP="007A05F9">
      <w:pPr>
        <w:pStyle w:val="CETextBody"/>
        <w:rPr>
          <w:del w:id="11067" w:author="Huy Duc. Nguyen" w:date="2017-08-29T13:07:00Z"/>
          <w:lang w:val="en-US" w:eastAsia="ja-JP"/>
        </w:rPr>
      </w:pPr>
      <w:bookmarkStart w:id="11068" w:name="_Toc491776229"/>
      <w:bookmarkEnd w:id="11068"/>
    </w:p>
    <w:p w:rsidR="007A3861" w:rsidRPr="00A57520" w:rsidDel="00A81686" w:rsidRDefault="007A3861" w:rsidP="007A05F9">
      <w:pPr>
        <w:pStyle w:val="CETextBody"/>
        <w:rPr>
          <w:del w:id="11069" w:author="Huy Duc. Nguyen" w:date="2017-08-29T13:07:00Z"/>
          <w:lang w:val="en-US" w:eastAsia="ja-JP"/>
        </w:rPr>
      </w:pPr>
      <w:bookmarkStart w:id="11070" w:name="_Toc491776230"/>
      <w:bookmarkEnd w:id="11070"/>
    </w:p>
    <w:p w:rsidR="007A05F9" w:rsidRPr="00702283" w:rsidDel="00A81686" w:rsidRDefault="007A05F9" w:rsidP="00D47247">
      <w:pPr>
        <w:pStyle w:val="CETextBody"/>
        <w:numPr>
          <w:ilvl w:val="0"/>
          <w:numId w:val="40"/>
        </w:numPr>
        <w:ind w:left="426" w:hanging="426"/>
        <w:rPr>
          <w:del w:id="11071" w:author="Huy Duc. Nguyen" w:date="2017-08-29T13:07:00Z"/>
          <w:b/>
          <w:lang w:val="en-US" w:eastAsia="ja-JP"/>
        </w:rPr>
      </w:pPr>
      <w:del w:id="11072" w:author="Huy Duc. Nguyen" w:date="2017-08-29T13:07:00Z">
        <w:r w:rsidDel="00A81686">
          <w:rPr>
            <w:rFonts w:hint="eastAsia"/>
            <w:lang w:val="en-US" w:eastAsia="ja-JP"/>
          </w:rPr>
          <w:delText>Result</w:delText>
        </w:r>
        <w:bookmarkStart w:id="11073" w:name="_Toc491776231"/>
        <w:bookmarkEnd w:id="11073"/>
      </w:del>
    </w:p>
    <w:p w:rsidR="0082089F" w:rsidRPr="005972B5" w:rsidDel="00A81686" w:rsidRDefault="007A05F9" w:rsidP="0082089F">
      <w:pPr>
        <w:pStyle w:val="Caption"/>
        <w:rPr>
          <w:del w:id="11074" w:author="Huy Duc. Nguyen" w:date="2017-08-29T13:07:00Z"/>
          <w:b w:val="0"/>
          <w:szCs w:val="22"/>
          <w:lang w:val="en-US" w:eastAsia="ja-JP"/>
        </w:rPr>
      </w:pPr>
      <w:del w:id="11075" w:author="Huy Duc. Nguyen" w:date="2017-08-29T13:07:00Z">
        <w:r w:rsidDel="00A81686">
          <w:rPr>
            <w:rFonts w:hint="eastAsia"/>
            <w:b w:val="0"/>
            <w:lang w:val="en-US" w:eastAsia="ja-JP"/>
          </w:rPr>
          <w:delText xml:space="preserve"> </w:delText>
        </w:r>
        <w:r w:rsidR="0082089F" w:rsidRPr="005972B5" w:rsidDel="00A81686">
          <w:rPr>
            <w:sz w:val="22"/>
            <w:szCs w:val="22"/>
          </w:rPr>
          <w:delText xml:space="preserve">Table </w:delText>
        </w:r>
        <w:r w:rsidR="0082089F" w:rsidRPr="005972B5" w:rsidDel="00A81686">
          <w:rPr>
            <w:sz w:val="22"/>
            <w:szCs w:val="22"/>
          </w:rPr>
          <w:fldChar w:fldCharType="begin"/>
        </w:r>
        <w:r w:rsidR="0082089F" w:rsidRPr="005972B5" w:rsidDel="00A81686">
          <w:rPr>
            <w:sz w:val="22"/>
            <w:szCs w:val="22"/>
          </w:rPr>
          <w:delInstrText xml:space="preserve"> STYLEREF 1 \s </w:delInstrText>
        </w:r>
        <w:r w:rsidR="0082089F" w:rsidRPr="005972B5" w:rsidDel="00A81686">
          <w:rPr>
            <w:sz w:val="22"/>
            <w:szCs w:val="22"/>
          </w:rPr>
          <w:fldChar w:fldCharType="separate"/>
        </w:r>
        <w:r w:rsidR="003B19D6" w:rsidDel="00A81686">
          <w:rPr>
            <w:noProof/>
            <w:sz w:val="22"/>
            <w:szCs w:val="22"/>
          </w:rPr>
          <w:delText>5</w:delText>
        </w:r>
        <w:r w:rsidR="0082089F" w:rsidRPr="005972B5" w:rsidDel="00A81686">
          <w:rPr>
            <w:sz w:val="22"/>
            <w:szCs w:val="22"/>
          </w:rPr>
          <w:fldChar w:fldCharType="end"/>
        </w:r>
        <w:r w:rsidR="0082089F" w:rsidRPr="005972B5" w:rsidDel="00A81686">
          <w:rPr>
            <w:sz w:val="22"/>
            <w:szCs w:val="22"/>
          </w:rPr>
          <w:noBreakHyphen/>
        </w:r>
        <w:r w:rsidR="0082089F" w:rsidRPr="005972B5" w:rsidDel="00A81686">
          <w:rPr>
            <w:sz w:val="22"/>
            <w:szCs w:val="22"/>
          </w:rPr>
          <w:fldChar w:fldCharType="begin"/>
        </w:r>
        <w:r w:rsidR="0082089F" w:rsidRPr="005972B5" w:rsidDel="00A81686">
          <w:rPr>
            <w:sz w:val="22"/>
            <w:szCs w:val="22"/>
          </w:rPr>
          <w:delInstrText xml:space="preserve"> SEQ Table \* ARABIC \s 1 </w:delInstrText>
        </w:r>
        <w:r w:rsidR="0082089F" w:rsidRPr="005972B5" w:rsidDel="00A81686">
          <w:rPr>
            <w:sz w:val="22"/>
            <w:szCs w:val="22"/>
          </w:rPr>
          <w:fldChar w:fldCharType="separate"/>
        </w:r>
      </w:del>
      <w:ins w:id="11076" w:author="Kazuhiro Takagi" w:date="2017-03-21T15:02:00Z">
        <w:del w:id="11077" w:author="Huy Duc. Nguyen" w:date="2017-08-28T16:38:00Z">
          <w:r w:rsidR="00520A63" w:rsidDel="003B19D6">
            <w:rPr>
              <w:noProof/>
              <w:sz w:val="22"/>
              <w:szCs w:val="22"/>
            </w:rPr>
            <w:delText>37</w:delText>
          </w:r>
        </w:del>
      </w:ins>
      <w:ins w:id="11078" w:author=" " w:date="2017-03-09T11:18:00Z">
        <w:del w:id="11079" w:author="Huy Duc. Nguyen" w:date="2017-08-28T16:38:00Z">
          <w:r w:rsidR="00442CC0" w:rsidDel="003B19D6">
            <w:rPr>
              <w:noProof/>
              <w:sz w:val="22"/>
              <w:szCs w:val="22"/>
            </w:rPr>
            <w:delText>37</w:delText>
          </w:r>
        </w:del>
      </w:ins>
      <w:del w:id="11080" w:author="Huy Duc. Nguyen" w:date="2017-08-28T16:38:00Z">
        <w:r w:rsidR="00003FEB" w:rsidDel="003B19D6">
          <w:rPr>
            <w:noProof/>
            <w:sz w:val="22"/>
            <w:szCs w:val="22"/>
          </w:rPr>
          <w:delText>44</w:delText>
        </w:r>
      </w:del>
      <w:del w:id="11081" w:author="Huy Duc. Nguyen" w:date="2017-08-29T13:07:00Z">
        <w:r w:rsidR="0082089F" w:rsidRPr="005972B5" w:rsidDel="00A81686">
          <w:rPr>
            <w:sz w:val="22"/>
            <w:szCs w:val="22"/>
          </w:rPr>
          <w:fldChar w:fldCharType="end"/>
        </w:r>
        <w:r w:rsidR="0082089F" w:rsidRPr="005972B5" w:rsidDel="00A81686">
          <w:rPr>
            <w:sz w:val="22"/>
            <w:szCs w:val="22"/>
            <w:lang w:eastAsia="ja-JP"/>
          </w:rPr>
          <w:delText>: Result</w:delText>
        </w:r>
        <w:bookmarkStart w:id="11082" w:name="_Toc491776232"/>
        <w:bookmarkEnd w:id="11082"/>
      </w:del>
    </w:p>
    <w:tbl>
      <w:tblPr>
        <w:tblStyle w:val="TableGrid"/>
        <w:tblW w:w="0" w:type="auto"/>
        <w:jc w:val="center"/>
        <w:tblLayout w:type="fixed"/>
        <w:tblLook w:val="04A0" w:firstRow="1" w:lastRow="0" w:firstColumn="1" w:lastColumn="0" w:noHBand="0" w:noVBand="1"/>
      </w:tblPr>
      <w:tblGrid>
        <w:gridCol w:w="1667"/>
        <w:gridCol w:w="1746"/>
      </w:tblGrid>
      <w:tr w:rsidR="0082089F" w:rsidRPr="00207443" w:rsidDel="00A81686" w:rsidTr="00287844">
        <w:trPr>
          <w:trHeight w:val="227"/>
          <w:jc w:val="center"/>
          <w:del w:id="11083" w:author="Huy Duc. Nguyen" w:date="2017-08-29T13:07:00Z"/>
        </w:trPr>
        <w:tc>
          <w:tcPr>
            <w:tcW w:w="1667" w:type="dxa"/>
            <w:tcBorders>
              <w:bottom w:val="single" w:sz="4" w:space="0" w:color="auto"/>
              <w:right w:val="single" w:sz="12" w:space="0" w:color="000000"/>
            </w:tcBorders>
            <w:shd w:val="clear" w:color="auto" w:fill="BFBFBF" w:themeFill="background1" w:themeFillShade="BF"/>
          </w:tcPr>
          <w:p w:rsidR="0082089F" w:rsidDel="00A81686" w:rsidRDefault="0082089F" w:rsidP="00287844">
            <w:pPr>
              <w:pStyle w:val="CETextBody"/>
              <w:jc w:val="center"/>
              <w:rPr>
                <w:del w:id="11084" w:author="Huy Duc. Nguyen" w:date="2017-08-29T13:07:00Z"/>
                <w:sz w:val="16"/>
                <w:lang w:eastAsia="ja-JP"/>
              </w:rPr>
            </w:pPr>
            <w:del w:id="11085" w:author="Huy Duc. Nguyen" w:date="2017-08-29T13:07:00Z">
              <w:r w:rsidDel="00A81686">
                <w:rPr>
                  <w:rFonts w:hint="eastAsia"/>
                  <w:b/>
                  <w:bCs/>
                  <w:sz w:val="18"/>
                  <w:szCs w:val="18"/>
                </w:rPr>
                <w:delText>Test environment</w:delText>
              </w:r>
              <w:bookmarkStart w:id="11086" w:name="_Toc491776233"/>
              <w:bookmarkEnd w:id="11086"/>
            </w:del>
          </w:p>
        </w:tc>
        <w:tc>
          <w:tcPr>
            <w:tcW w:w="1746" w:type="dxa"/>
            <w:tcBorders>
              <w:top w:val="single" w:sz="12" w:space="0" w:color="000000"/>
              <w:left w:val="single" w:sz="12" w:space="0" w:color="000000"/>
              <w:right w:val="single" w:sz="12" w:space="0" w:color="000000"/>
            </w:tcBorders>
            <w:shd w:val="clear" w:color="auto" w:fill="BFBFBF" w:themeFill="background1" w:themeFillShade="BF"/>
          </w:tcPr>
          <w:p w:rsidR="0082089F" w:rsidRPr="002C3828" w:rsidDel="00A81686" w:rsidRDefault="0082089F" w:rsidP="00287844">
            <w:pPr>
              <w:pStyle w:val="CETextBody"/>
              <w:jc w:val="center"/>
              <w:rPr>
                <w:del w:id="11087" w:author="Huy Duc. Nguyen" w:date="2017-08-29T13:07:00Z"/>
                <w:b/>
                <w:sz w:val="16"/>
                <w:lang w:eastAsia="ja-JP"/>
              </w:rPr>
            </w:pPr>
            <w:del w:id="11088" w:author="Huy Duc. Nguyen" w:date="2017-08-29T13:07:00Z">
              <w:r w:rsidDel="00A81686">
                <w:rPr>
                  <w:rFonts w:hint="eastAsia"/>
                  <w:b/>
                  <w:sz w:val="16"/>
                  <w:lang w:eastAsia="ja-JP"/>
                </w:rPr>
                <w:delText>FPS</w:delText>
              </w:r>
              <w:bookmarkStart w:id="11089" w:name="_Toc491776234"/>
              <w:bookmarkEnd w:id="11089"/>
            </w:del>
          </w:p>
        </w:tc>
        <w:bookmarkStart w:id="11090" w:name="_Toc491776235"/>
        <w:bookmarkEnd w:id="11090"/>
      </w:tr>
      <w:tr w:rsidR="0082089F" w:rsidRPr="006C03E3" w:rsidDel="00A81686" w:rsidTr="00287844">
        <w:trPr>
          <w:trHeight w:val="227"/>
          <w:jc w:val="center"/>
          <w:del w:id="11091" w:author="Huy Duc. Nguyen" w:date="2017-08-29T13:07:00Z"/>
        </w:trPr>
        <w:tc>
          <w:tcPr>
            <w:tcW w:w="1667" w:type="dxa"/>
            <w:tcBorders>
              <w:top w:val="single" w:sz="4" w:space="0" w:color="auto"/>
              <w:right w:val="single" w:sz="12" w:space="0" w:color="000000"/>
            </w:tcBorders>
            <w:shd w:val="clear" w:color="auto" w:fill="BFBFBF" w:themeFill="background1" w:themeFillShade="BF"/>
            <w:vAlign w:val="center"/>
          </w:tcPr>
          <w:p w:rsidR="0082089F" w:rsidRPr="005972B5" w:rsidDel="00A81686" w:rsidRDefault="0082089F" w:rsidP="00287844">
            <w:pPr>
              <w:pStyle w:val="CETextBody"/>
              <w:jc w:val="center"/>
              <w:rPr>
                <w:del w:id="11092" w:author="Huy Duc. Nguyen" w:date="2017-08-29T13:07:00Z"/>
                <w:b/>
                <w:sz w:val="16"/>
                <w:lang w:eastAsia="ja-JP"/>
              </w:rPr>
            </w:pPr>
            <w:del w:id="11093" w:author="Huy Duc. Nguyen" w:date="2017-08-29T13:07:00Z">
              <w:r w:rsidDel="00A81686">
                <w:rPr>
                  <w:rFonts w:hint="eastAsia"/>
                  <w:b/>
                  <w:sz w:val="16"/>
                  <w:lang w:eastAsia="ja-JP"/>
                </w:rPr>
                <w:delText>V</w:delText>
              </w:r>
              <w:r w:rsidRPr="0082089F" w:rsidDel="00A81686">
                <w:rPr>
                  <w:b/>
                  <w:sz w:val="16"/>
                  <w:lang w:eastAsia="ja-JP"/>
                </w:rPr>
                <w:delText>irtualization PoC</w:delText>
              </w:r>
              <w:r w:rsidRPr="005972B5" w:rsidDel="00A81686">
                <w:rPr>
                  <w:b/>
                  <w:sz w:val="16"/>
                  <w:lang w:eastAsia="ja-JP"/>
                </w:rPr>
                <w:delText xml:space="preserve"> (</w:delText>
              </w:r>
              <w:r w:rsidDel="00A81686">
                <w:rPr>
                  <w:b/>
                  <w:sz w:val="16"/>
                  <w:lang w:eastAsia="ja-JP"/>
                </w:rPr>
                <w:delText>Type</w:delText>
              </w:r>
              <w:r w:rsidDel="00A81686">
                <w:rPr>
                  <w:rFonts w:hint="eastAsia"/>
                  <w:b/>
                  <w:sz w:val="16"/>
                  <w:lang w:eastAsia="ja-JP"/>
                </w:rPr>
                <w:delText>1</w:delText>
              </w:r>
              <w:r w:rsidRPr="005972B5" w:rsidDel="00A81686">
                <w:rPr>
                  <w:b/>
                  <w:sz w:val="16"/>
                  <w:lang w:eastAsia="ja-JP"/>
                </w:rPr>
                <w:delText>)</w:delText>
              </w:r>
              <w:bookmarkStart w:id="11094" w:name="_Toc491776236"/>
              <w:bookmarkEnd w:id="11094"/>
            </w:del>
          </w:p>
        </w:tc>
        <w:tc>
          <w:tcPr>
            <w:tcW w:w="1746" w:type="dxa"/>
            <w:tcBorders>
              <w:left w:val="single" w:sz="12" w:space="0" w:color="000000"/>
              <w:bottom w:val="single" w:sz="12" w:space="0" w:color="000000"/>
              <w:right w:val="single" w:sz="12" w:space="0" w:color="000000"/>
            </w:tcBorders>
            <w:vAlign w:val="center"/>
          </w:tcPr>
          <w:p w:rsidR="0082089F" w:rsidRPr="006F14AD" w:rsidDel="00A81686" w:rsidRDefault="0082089F" w:rsidP="00287844">
            <w:pPr>
              <w:pStyle w:val="CETextBody"/>
              <w:jc w:val="right"/>
              <w:rPr>
                <w:del w:id="11095" w:author="Huy Duc. Nguyen" w:date="2017-08-29T13:07:00Z"/>
                <w:sz w:val="18"/>
                <w:szCs w:val="18"/>
                <w:lang w:eastAsia="ja-JP"/>
              </w:rPr>
            </w:pPr>
            <w:del w:id="11096" w:author="Huy Duc. Nguyen" w:date="2017-08-29T13:07:00Z">
              <w:r w:rsidRPr="006F14AD" w:rsidDel="00A81686">
                <w:rPr>
                  <w:color w:val="000000"/>
                  <w:sz w:val="18"/>
                  <w:szCs w:val="18"/>
                  <w:lang w:eastAsia="ja-JP"/>
                </w:rPr>
                <w:delText>29.9</w:delText>
              </w:r>
              <w:r w:rsidDel="00A81686">
                <w:rPr>
                  <w:rFonts w:hint="eastAsia"/>
                  <w:color w:val="000000"/>
                  <w:sz w:val="18"/>
                  <w:szCs w:val="18"/>
                  <w:lang w:eastAsia="ja-JP"/>
                </w:rPr>
                <w:delText>7</w:delText>
              </w:r>
              <w:bookmarkStart w:id="11097" w:name="_Toc491776237"/>
              <w:bookmarkEnd w:id="11097"/>
            </w:del>
          </w:p>
        </w:tc>
        <w:bookmarkStart w:id="11098" w:name="_Toc491776238"/>
        <w:bookmarkEnd w:id="11098"/>
      </w:tr>
    </w:tbl>
    <w:p w:rsidR="007A05F9" w:rsidRPr="00B05A50" w:rsidDel="00A81686" w:rsidRDefault="007A05F9" w:rsidP="007A05F9">
      <w:pPr>
        <w:pStyle w:val="CETextBody"/>
        <w:rPr>
          <w:del w:id="11099" w:author="Huy Duc. Nguyen" w:date="2017-08-29T13:07:00Z"/>
          <w:b/>
          <w:lang w:val="en-US" w:eastAsia="ja-JP"/>
        </w:rPr>
      </w:pPr>
      <w:bookmarkStart w:id="11100" w:name="_Toc491776239"/>
      <w:bookmarkEnd w:id="11100"/>
    </w:p>
    <w:p w:rsidR="007A05F9" w:rsidRPr="00827062" w:rsidDel="00A81686" w:rsidRDefault="007A05F9" w:rsidP="00D47247">
      <w:pPr>
        <w:pStyle w:val="CETextBody"/>
        <w:numPr>
          <w:ilvl w:val="0"/>
          <w:numId w:val="40"/>
        </w:numPr>
        <w:ind w:hanging="782"/>
        <w:rPr>
          <w:del w:id="11101" w:author="Huy Duc. Nguyen" w:date="2017-08-29T13:07:00Z"/>
          <w:lang w:val="en-US" w:eastAsia="ja-JP"/>
        </w:rPr>
      </w:pPr>
      <w:del w:id="11102"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103" w:name="_Toc491776240"/>
        <w:bookmarkEnd w:id="11103"/>
      </w:del>
    </w:p>
    <w:p w:rsidR="002501CC" w:rsidDel="00A81686" w:rsidRDefault="007A05F9" w:rsidP="002501CC">
      <w:pPr>
        <w:pStyle w:val="CETextBody"/>
        <w:rPr>
          <w:del w:id="11104" w:author="Huy Duc. Nguyen" w:date="2017-08-29T13:07:00Z"/>
          <w:lang w:val="en-US" w:eastAsia="ja-JP"/>
        </w:rPr>
      </w:pPr>
      <w:del w:id="11105" w:author="Huy Duc. Nguyen" w:date="2017-08-29T13:07:00Z">
        <w:r w:rsidDel="00A81686">
          <w:rPr>
            <w:rFonts w:hint="eastAsia"/>
            <w:lang w:val="en-US" w:eastAsia="ja-JP"/>
          </w:rPr>
          <w:delText xml:space="preserve"> </w:delText>
        </w:r>
        <w:r w:rsidR="003F0AC8" w:rsidRPr="003F0AC8" w:rsidDel="00A81686">
          <w:rPr>
            <w:lang w:val="en-US" w:eastAsia="ja-JP"/>
          </w:rPr>
          <w:delText>This result is expected.</w:delText>
        </w:r>
        <w:bookmarkStart w:id="11106" w:name="_Toc491776241"/>
        <w:bookmarkEnd w:id="11106"/>
      </w:del>
    </w:p>
    <w:p w:rsidR="00092C6E" w:rsidDel="00A81686" w:rsidRDefault="00092C6E" w:rsidP="002501CC">
      <w:pPr>
        <w:pStyle w:val="CETextBody"/>
        <w:rPr>
          <w:del w:id="11107" w:author="Huy Duc. Nguyen" w:date="2017-08-29T13:07:00Z"/>
          <w:lang w:val="en-US" w:eastAsia="ja-JP"/>
        </w:rPr>
      </w:pPr>
      <w:bookmarkStart w:id="11108" w:name="_Toc491776242"/>
      <w:bookmarkEnd w:id="11108"/>
    </w:p>
    <w:p w:rsidR="00092C6E" w:rsidDel="00A81686" w:rsidRDefault="00092C6E">
      <w:pPr>
        <w:rPr>
          <w:del w:id="11109" w:author="Huy Duc. Nguyen" w:date="2017-08-29T13:07:00Z"/>
          <w:sz w:val="22"/>
          <w:lang w:val="en-US" w:eastAsia="ja-JP"/>
        </w:rPr>
      </w:pPr>
      <w:del w:id="11110" w:author="Huy Duc. Nguyen" w:date="2017-08-29T13:07:00Z">
        <w:r w:rsidDel="00A81686">
          <w:rPr>
            <w:lang w:val="en-US" w:eastAsia="ja-JP"/>
          </w:rPr>
          <w:br w:type="page"/>
        </w:r>
      </w:del>
    </w:p>
    <w:p w:rsidR="002501CC" w:rsidDel="00A81686" w:rsidRDefault="002501CC" w:rsidP="006C109A">
      <w:pPr>
        <w:pStyle w:val="Heading3"/>
        <w:rPr>
          <w:del w:id="11111" w:author="Huy Duc. Nguyen" w:date="2017-08-29T13:07:00Z"/>
        </w:rPr>
      </w:pPr>
      <w:bookmarkStart w:id="11112" w:name="_Toc472950108"/>
      <w:bookmarkStart w:id="11113" w:name="_Toc472962883"/>
      <w:bookmarkStart w:id="11114" w:name="_Toc473130079"/>
      <w:bookmarkStart w:id="11115" w:name="_Toc473203060"/>
      <w:bookmarkStart w:id="11116" w:name="_Toc473209518"/>
      <w:bookmarkStart w:id="11117" w:name="_Toc473225255"/>
      <w:bookmarkStart w:id="11118" w:name="_Toc473239186"/>
      <w:bookmarkStart w:id="11119" w:name="_Toc473271148"/>
      <w:bookmarkStart w:id="11120" w:name="_Toc473271989"/>
      <w:bookmarkStart w:id="11121" w:name="_Toc473272662"/>
      <w:bookmarkStart w:id="11122" w:name="_Toc473273286"/>
      <w:bookmarkEnd w:id="11112"/>
      <w:bookmarkEnd w:id="11113"/>
      <w:bookmarkEnd w:id="11114"/>
      <w:bookmarkEnd w:id="11115"/>
      <w:bookmarkEnd w:id="11116"/>
      <w:bookmarkEnd w:id="11117"/>
      <w:bookmarkEnd w:id="11118"/>
      <w:bookmarkEnd w:id="11119"/>
      <w:bookmarkEnd w:id="11120"/>
      <w:bookmarkEnd w:id="11121"/>
      <w:bookmarkEnd w:id="11122"/>
      <w:del w:id="11123" w:author="Huy Duc. Nguyen" w:date="2017-08-29T13:07:00Z">
        <w:r w:rsidRPr="007C2E44" w:rsidDel="00A81686">
          <w:delText>The overhead (FPS) compared virtualized Linux with native</w:delText>
        </w:r>
        <w:r w:rsidRPr="002501CC" w:rsidDel="00A81686">
          <w:delText xml:space="preserve"> Linux</w:delText>
        </w:r>
        <w:bookmarkStart w:id="11124" w:name="_Toc491776243"/>
        <w:bookmarkEnd w:id="11124"/>
      </w:del>
    </w:p>
    <w:p w:rsidR="006638BF" w:rsidDel="00A81686" w:rsidRDefault="006638BF" w:rsidP="006638BF">
      <w:pPr>
        <w:pStyle w:val="CETextBody"/>
        <w:numPr>
          <w:ilvl w:val="0"/>
          <w:numId w:val="41"/>
        </w:numPr>
        <w:ind w:hanging="782"/>
        <w:rPr>
          <w:del w:id="11125" w:author="Huy Duc. Nguyen" w:date="2017-08-29T13:07:00Z"/>
          <w:lang w:val="en-US" w:eastAsia="ja-JP"/>
        </w:rPr>
      </w:pPr>
      <w:del w:id="11126" w:author="Huy Duc. Nguyen" w:date="2017-08-29T13:07:00Z">
        <w:r w:rsidRPr="000C4AB6" w:rsidDel="00A81686">
          <w:rPr>
            <w:rFonts w:hint="eastAsia"/>
            <w:lang w:val="en-US" w:eastAsia="ja-JP"/>
          </w:rPr>
          <w:delText>Descrip</w:delText>
        </w:r>
        <w:r w:rsidDel="00A81686">
          <w:rPr>
            <w:rFonts w:hint="eastAsia"/>
            <w:lang w:val="en-US" w:eastAsia="ja-JP"/>
          </w:rPr>
          <w:delText>tion</w:delText>
        </w:r>
        <w:bookmarkStart w:id="11127" w:name="_Toc491776244"/>
        <w:bookmarkEnd w:id="11127"/>
      </w:del>
    </w:p>
    <w:p w:rsidR="006638BF" w:rsidDel="00A81686" w:rsidRDefault="006638BF" w:rsidP="006638BF">
      <w:pPr>
        <w:pStyle w:val="CETextBody"/>
        <w:ind w:leftChars="59" w:left="252" w:hangingChars="50" w:hanging="110"/>
        <w:rPr>
          <w:del w:id="11128" w:author="Huy Duc. Nguyen" w:date="2017-08-29T13:07:00Z"/>
          <w:lang w:val="en-US" w:eastAsia="ja-JP"/>
        </w:rPr>
      </w:pPr>
      <w:del w:id="11129" w:author="Huy Duc. Nguyen" w:date="2017-08-29T13:07:00Z">
        <w:r w:rsidDel="00A81686">
          <w:rPr>
            <w:rFonts w:hint="eastAsia"/>
            <w:lang w:val="en-US" w:eastAsia="ja-JP"/>
          </w:rPr>
          <w:delText xml:space="preserve"> </w:delText>
        </w:r>
        <w:r w:rsidRPr="00092C6E" w:rsidDel="00A81686">
          <w:rPr>
            <w:rFonts w:hint="eastAsia"/>
            <w:lang w:val="en-US" w:eastAsia="ja-JP"/>
          </w:rPr>
          <w:delText xml:space="preserve">Compare the video display </w:delText>
        </w:r>
        <w:r w:rsidRPr="00092C6E" w:rsidDel="00A81686">
          <w:rPr>
            <w:lang w:val="en-US" w:eastAsia="ja-JP"/>
          </w:rPr>
          <w:delText>performance</w:delText>
        </w:r>
        <w:r w:rsidRPr="00092C6E" w:rsidDel="00A81686">
          <w:rPr>
            <w:rFonts w:hint="eastAsia"/>
            <w:lang w:val="en-US" w:eastAsia="ja-JP"/>
          </w:rPr>
          <w:delText xml:space="preserve"> (Frame per second)</w:delText>
        </w:r>
        <w:r w:rsidDel="00A81686">
          <w:rPr>
            <w:rFonts w:hint="eastAsia"/>
            <w:lang w:val="en-US" w:eastAsia="ja-JP"/>
          </w:rPr>
          <w:delText xml:space="preserve"> of</w:delText>
        </w:r>
        <w:r w:rsidRPr="00092C6E" w:rsidDel="00A81686">
          <w:rPr>
            <w:rFonts w:hint="eastAsia"/>
            <w:lang w:val="en-US" w:eastAsia="ja-JP"/>
          </w:rPr>
          <w:delText xml:space="preserve"> Center Information when using </w:delText>
        </w:r>
        <w:r w:rsidRPr="00092C6E" w:rsidDel="00A81686">
          <w:rPr>
            <w:lang w:val="en-US" w:eastAsia="ja-JP"/>
          </w:rPr>
          <w:delText>Back monitor</w:delText>
        </w:r>
        <w:r w:rsidRPr="00092C6E" w:rsidDel="00A81686">
          <w:rPr>
            <w:rFonts w:hint="eastAsia"/>
            <w:lang w:val="en-US" w:eastAsia="ja-JP"/>
          </w:rPr>
          <w:delText xml:space="preserve"> on </w:delText>
        </w:r>
        <w:r w:rsidRPr="00092C6E" w:rsidDel="00A81686">
          <w:rPr>
            <w:lang w:val="en-US" w:eastAsia="ja-JP"/>
          </w:rPr>
          <w:delText xml:space="preserve">virtualized Linux </w:delText>
        </w:r>
        <w:r w:rsidRPr="00092C6E" w:rsidDel="00A81686">
          <w:rPr>
            <w:rFonts w:hint="eastAsia"/>
            <w:lang w:val="en-US" w:eastAsia="ja-JP"/>
          </w:rPr>
          <w:delText>and</w:delText>
        </w:r>
        <w:r w:rsidRPr="00092C6E" w:rsidDel="00A81686">
          <w:rPr>
            <w:lang w:val="en-US" w:eastAsia="ja-JP"/>
          </w:rPr>
          <w:delText xml:space="preserve"> </w:delText>
        </w:r>
        <w:r w:rsidRPr="00092C6E" w:rsidDel="00A81686">
          <w:rPr>
            <w:rFonts w:hint="eastAsia"/>
            <w:lang w:val="en-US" w:eastAsia="ja-JP"/>
          </w:rPr>
          <w:delText>n</w:delText>
        </w:r>
        <w:r w:rsidDel="00A81686">
          <w:rPr>
            <w:lang w:val="en-US" w:eastAsia="ja-JP"/>
          </w:rPr>
          <w:delText>ative Linux</w:delText>
        </w:r>
        <w:r w:rsidDel="00A81686">
          <w:rPr>
            <w:rFonts w:hint="eastAsia"/>
            <w:lang w:val="en-US" w:eastAsia="ja-JP"/>
          </w:rPr>
          <w:delText>.</w:delText>
        </w:r>
        <w:bookmarkStart w:id="11130" w:name="_Toc491776245"/>
        <w:bookmarkEnd w:id="11130"/>
      </w:del>
    </w:p>
    <w:p w:rsidR="006638BF" w:rsidRPr="000C4AB6" w:rsidDel="00A81686" w:rsidRDefault="006638BF" w:rsidP="006638BF">
      <w:pPr>
        <w:pStyle w:val="CETextBody"/>
        <w:rPr>
          <w:del w:id="11131" w:author="Huy Duc. Nguyen" w:date="2017-08-29T13:07:00Z"/>
          <w:lang w:val="en-US" w:eastAsia="ja-JP"/>
        </w:rPr>
      </w:pPr>
      <w:bookmarkStart w:id="11132" w:name="_Toc491776246"/>
      <w:bookmarkEnd w:id="11132"/>
    </w:p>
    <w:p w:rsidR="006638BF" w:rsidRPr="00613E0B" w:rsidDel="00A81686" w:rsidRDefault="006638BF" w:rsidP="006638BF">
      <w:pPr>
        <w:pStyle w:val="CETextBody"/>
        <w:numPr>
          <w:ilvl w:val="0"/>
          <w:numId w:val="41"/>
        </w:numPr>
        <w:ind w:hanging="782"/>
        <w:rPr>
          <w:del w:id="11133" w:author="Huy Duc. Nguyen" w:date="2017-08-29T13:07:00Z"/>
          <w:lang w:val="en-US" w:eastAsia="ja-JP"/>
        </w:rPr>
      </w:pPr>
      <w:del w:id="11134" w:author="Huy Duc. Nguyen" w:date="2017-08-29T13:07:00Z">
        <w:r w:rsidRPr="00613E0B" w:rsidDel="00A81686">
          <w:rPr>
            <w:lang w:val="en-US" w:eastAsia="ja-JP"/>
          </w:rPr>
          <w:delText>Precondition</w:delText>
        </w:r>
        <w:bookmarkStart w:id="11135" w:name="_Toc491776247"/>
        <w:bookmarkEnd w:id="11135"/>
      </w:del>
    </w:p>
    <w:p w:rsidR="0082089F" w:rsidDel="00A81686" w:rsidRDefault="006638BF" w:rsidP="006638BF">
      <w:pPr>
        <w:pStyle w:val="ListParagraph"/>
        <w:numPr>
          <w:ilvl w:val="0"/>
          <w:numId w:val="7"/>
        </w:numPr>
        <w:ind w:left="426" w:hanging="284"/>
        <w:rPr>
          <w:del w:id="11136" w:author="Huy Duc. Nguyen" w:date="2017-08-29T13:07:00Z"/>
          <w:lang w:val="en-US" w:eastAsia="ja-JP"/>
        </w:rPr>
      </w:pPr>
      <w:del w:id="11137" w:author="Huy Duc. Nguyen" w:date="2017-08-29T13:07:00Z">
        <w:r w:rsidDel="00A81686">
          <w:rPr>
            <w:rFonts w:hint="eastAsia"/>
            <w:lang w:val="en-US" w:eastAsia="ja-JP"/>
          </w:rPr>
          <w:delText xml:space="preserve">Measure on </w:delText>
        </w:r>
        <w:r w:rsidR="002B44E5" w:rsidRPr="00092C6E" w:rsidDel="00A81686">
          <w:rPr>
            <w:lang w:val="en-US" w:eastAsia="ja-JP"/>
          </w:rPr>
          <w:delText xml:space="preserve">virtualized Linux </w:delText>
        </w:r>
        <w:r w:rsidR="002B44E5" w:rsidRPr="00092C6E" w:rsidDel="00A81686">
          <w:rPr>
            <w:rFonts w:hint="eastAsia"/>
            <w:lang w:val="en-US" w:eastAsia="ja-JP"/>
          </w:rPr>
          <w:delText>and</w:delText>
        </w:r>
        <w:r w:rsidR="002B44E5" w:rsidRPr="00092C6E" w:rsidDel="00A81686">
          <w:rPr>
            <w:lang w:val="en-US" w:eastAsia="ja-JP"/>
          </w:rPr>
          <w:delText xml:space="preserve"> </w:delText>
        </w:r>
        <w:r w:rsidDel="00A81686">
          <w:rPr>
            <w:rFonts w:hint="eastAsia"/>
            <w:lang w:val="en-US" w:eastAsia="ja-JP"/>
          </w:rPr>
          <w:delText xml:space="preserve">native Linux </w:delText>
        </w:r>
        <w:r w:rsidRPr="00D71B5C" w:rsidDel="00A81686">
          <w:rPr>
            <w:lang w:val="en-US" w:eastAsia="ja-JP"/>
          </w:rPr>
          <w:delText>(</w:delText>
        </w:r>
        <w:r w:rsidR="002B44E5" w:rsidDel="00A81686">
          <w:rPr>
            <w:rFonts w:hint="eastAsia"/>
            <w:lang w:val="en-US" w:eastAsia="ja-JP"/>
          </w:rPr>
          <w:delText xml:space="preserve">Type4 and </w:delText>
        </w:r>
        <w:r w:rsidRPr="00D71B5C" w:rsidDel="00A81686">
          <w:rPr>
            <w:lang w:val="en-US" w:eastAsia="ja-JP"/>
          </w:rPr>
          <w:delText>Type2)</w:delText>
        </w:r>
        <w:r w:rsidDel="00A81686">
          <w:rPr>
            <w:rFonts w:hint="eastAsia"/>
            <w:lang w:val="en-US" w:eastAsia="ja-JP"/>
          </w:rPr>
          <w:delText xml:space="preserve"> </w:delText>
        </w:r>
        <w:bookmarkStart w:id="11138" w:name="_Toc491776248"/>
        <w:bookmarkEnd w:id="11138"/>
      </w:del>
    </w:p>
    <w:p w:rsidR="0082089F" w:rsidDel="00A81686" w:rsidRDefault="0082089F" w:rsidP="00F950E6">
      <w:pPr>
        <w:pStyle w:val="ListParagraph"/>
        <w:ind w:left="426"/>
        <w:rPr>
          <w:del w:id="11139" w:author="Huy Duc. Nguyen" w:date="2017-08-29T13:07:00Z"/>
          <w:lang w:val="en-US" w:eastAsia="ja-JP"/>
        </w:rPr>
      </w:pPr>
      <w:del w:id="11140" w:author="Huy Duc. Nguyen" w:date="2017-08-29T13:07:00Z">
        <w:r w:rsidRPr="0082089F" w:rsidDel="00A81686">
          <w:rPr>
            <w:lang w:val="en-US" w:eastAsia="ja-JP"/>
          </w:rPr>
          <w:delText>*Both types sto</w:delText>
        </w:r>
        <w:r w:rsidR="009666E2" w:rsidDel="00A81686">
          <w:rPr>
            <w:lang w:val="en-US" w:eastAsia="ja-JP"/>
          </w:rPr>
          <w:delText xml:space="preserve">p the function of </w:delText>
        </w:r>
        <w:r w:rsidR="009666E2" w:rsidDel="00A81686">
          <w:rPr>
            <w:rFonts w:hint="eastAsia"/>
            <w:lang w:val="en-US" w:eastAsia="ja-JP"/>
          </w:rPr>
          <w:delText>Video/Audio playback app. Refer to 5.7.1 Precondition</w:delText>
        </w:r>
        <w:r w:rsidR="009666E2" w:rsidRPr="009666E2" w:rsidDel="00A81686">
          <w:rPr>
            <w:lang w:val="en-US" w:eastAsia="ja-JP"/>
          </w:rPr>
          <w:delText>.</w:delText>
        </w:r>
        <w:bookmarkStart w:id="11141" w:name="_Toc491776249"/>
        <w:bookmarkEnd w:id="11141"/>
      </w:del>
    </w:p>
    <w:p w:rsidR="0082089F" w:rsidDel="00A81686" w:rsidRDefault="0082089F" w:rsidP="00F950E6">
      <w:pPr>
        <w:pStyle w:val="ListParagraph"/>
        <w:numPr>
          <w:ilvl w:val="0"/>
          <w:numId w:val="7"/>
        </w:numPr>
        <w:ind w:left="426" w:hanging="284"/>
        <w:rPr>
          <w:del w:id="11142" w:author="Huy Duc. Nguyen" w:date="2017-08-29T13:07:00Z"/>
          <w:lang w:val="en-US" w:eastAsia="ja-JP"/>
        </w:rPr>
      </w:pPr>
      <w:del w:id="11143" w:author="Huy Duc. Nguyen" w:date="2017-08-29T13:07:00Z">
        <w:r w:rsidRPr="00287844" w:rsidDel="00A81686">
          <w:rPr>
            <w:lang w:val="en-US" w:eastAsia="ja-JP"/>
          </w:rPr>
          <w:delText xml:space="preserve">Measurement </w:delText>
        </w:r>
        <w:r w:rsidR="006638BF" w:rsidRPr="00E67223" w:rsidDel="00A81686">
          <w:rPr>
            <w:lang w:val="en-US" w:eastAsia="ja-JP"/>
          </w:rPr>
          <w:delText xml:space="preserve">method </w:delText>
        </w:r>
        <w:r w:rsidRPr="00E67223" w:rsidDel="00A81686">
          <w:rPr>
            <w:lang w:val="en-US" w:eastAsia="ja-JP"/>
          </w:rPr>
          <w:delText xml:space="preserve">is same as </w:delText>
        </w:r>
        <w:r w:rsidR="006638BF" w:rsidRPr="00A31ABE" w:rsidDel="00A81686">
          <w:rPr>
            <w:lang w:val="en-US" w:eastAsia="ja-JP"/>
          </w:rPr>
          <w:delText>5.8.1</w:delText>
        </w:r>
        <w:r w:rsidDel="00A81686">
          <w:rPr>
            <w:rFonts w:hint="eastAsia"/>
            <w:lang w:val="en-US" w:eastAsia="ja-JP"/>
          </w:rPr>
          <w:delText>.</w:delText>
        </w:r>
        <w:bookmarkStart w:id="11144" w:name="_Toc491776250"/>
        <w:bookmarkEnd w:id="11144"/>
      </w:del>
    </w:p>
    <w:p w:rsidR="006638BF" w:rsidRPr="00287844" w:rsidDel="00A81686" w:rsidRDefault="006638BF" w:rsidP="00F950E6">
      <w:pPr>
        <w:pStyle w:val="ListParagraph"/>
        <w:ind w:left="426"/>
        <w:rPr>
          <w:del w:id="11145" w:author="Huy Duc. Nguyen" w:date="2017-08-29T13:07:00Z"/>
          <w:lang w:val="en-US" w:eastAsia="ja-JP"/>
        </w:rPr>
      </w:pPr>
      <w:bookmarkStart w:id="11146" w:name="_Toc491776251"/>
      <w:bookmarkEnd w:id="11146"/>
    </w:p>
    <w:p w:rsidR="006638BF" w:rsidDel="00A81686" w:rsidRDefault="006638BF" w:rsidP="006638BF">
      <w:pPr>
        <w:pStyle w:val="CETextBody"/>
        <w:numPr>
          <w:ilvl w:val="0"/>
          <w:numId w:val="41"/>
        </w:numPr>
        <w:ind w:hanging="782"/>
        <w:rPr>
          <w:del w:id="11147" w:author="Huy Duc. Nguyen" w:date="2017-08-29T13:07:00Z"/>
          <w:lang w:val="en-US" w:eastAsia="ja-JP"/>
        </w:rPr>
      </w:pPr>
      <w:del w:id="11148" w:author="Huy Duc. Nguyen" w:date="2017-08-29T13:07:00Z">
        <w:r w:rsidDel="00A81686">
          <w:rPr>
            <w:rFonts w:hint="eastAsia"/>
            <w:lang w:val="en-US" w:eastAsia="ja-JP"/>
          </w:rPr>
          <w:delText>How to measure</w:delText>
        </w:r>
        <w:bookmarkStart w:id="11149" w:name="_Toc491776252"/>
        <w:bookmarkEnd w:id="11149"/>
      </w:del>
    </w:p>
    <w:p w:rsidR="002B44E5" w:rsidRPr="006F14AD" w:rsidDel="00A81686" w:rsidRDefault="00196E4F" w:rsidP="002B44E5">
      <w:pPr>
        <w:pStyle w:val="CETextBody"/>
        <w:numPr>
          <w:ilvl w:val="0"/>
          <w:numId w:val="302"/>
        </w:numPr>
        <w:ind w:hanging="278"/>
        <w:rPr>
          <w:del w:id="11150" w:author="Huy Duc. Nguyen" w:date="2017-08-29T13:07:00Z"/>
          <w:lang w:val="en-US" w:eastAsia="ja-JP"/>
        </w:rPr>
      </w:pPr>
      <w:del w:id="11151" w:author="Huy Duc. Nguyen" w:date="2017-08-29T13:07:00Z">
        <w:r w:rsidRPr="002B44E5" w:rsidDel="00A81686">
          <w:rPr>
            <w:rFonts w:hint="eastAsia"/>
            <w:lang w:val="en-US" w:eastAsia="ja-JP"/>
          </w:rPr>
          <w:delText xml:space="preserve">Type4: </w:delText>
        </w:r>
        <w:r w:rsidR="002B44E5" w:rsidRPr="006B5BCD" w:rsidDel="00A81686">
          <w:rPr>
            <w:lang w:val="en-US" w:eastAsia="ja-JP"/>
          </w:rPr>
          <w:delText>Measurement method refers to 5.8.1.</w:delText>
        </w:r>
        <w:bookmarkStart w:id="11152" w:name="_Toc491776253"/>
        <w:bookmarkEnd w:id="11152"/>
      </w:del>
    </w:p>
    <w:p w:rsidR="006B5BCD" w:rsidRPr="006B5BCD" w:rsidDel="00A81686" w:rsidRDefault="006B5BCD" w:rsidP="00F950E6">
      <w:pPr>
        <w:pStyle w:val="CETextBody"/>
        <w:numPr>
          <w:ilvl w:val="0"/>
          <w:numId w:val="302"/>
        </w:numPr>
        <w:ind w:hanging="278"/>
        <w:rPr>
          <w:del w:id="11153" w:author="Huy Duc. Nguyen" w:date="2017-08-29T13:07:00Z"/>
          <w:lang w:val="en-US" w:eastAsia="ja-JP"/>
        </w:rPr>
      </w:pPr>
      <w:del w:id="11154" w:author="Huy Duc. Nguyen" w:date="2017-08-29T13:07:00Z">
        <w:r w:rsidRPr="006B5BCD" w:rsidDel="00A81686">
          <w:rPr>
            <w:lang w:val="en-US" w:eastAsia="ja-JP"/>
          </w:rPr>
          <w:delText>Type2</w:delText>
        </w:r>
        <w:bookmarkStart w:id="11155" w:name="_Toc491776254"/>
        <w:bookmarkEnd w:id="11155"/>
      </w:del>
    </w:p>
    <w:p w:rsidR="006B5BCD" w:rsidRPr="00E83D4B" w:rsidDel="00A81686" w:rsidRDefault="006B5BCD" w:rsidP="006B5BCD">
      <w:pPr>
        <w:pStyle w:val="CETextBody"/>
        <w:numPr>
          <w:ilvl w:val="0"/>
          <w:numId w:val="301"/>
        </w:numPr>
        <w:rPr>
          <w:del w:id="11156" w:author="Huy Duc. Nguyen" w:date="2017-08-29T13:07:00Z"/>
          <w:lang w:val="en-US" w:eastAsia="ja-JP"/>
        </w:rPr>
      </w:pPr>
      <w:del w:id="11157" w:author="Huy Duc. Nguyen" w:date="2017-08-29T13:07:00Z">
        <w:r w:rsidRPr="00E83D4B" w:rsidDel="00A81686">
          <w:rPr>
            <w:rFonts w:hint="eastAsia"/>
            <w:lang w:val="en-US" w:eastAsia="ja-JP"/>
          </w:rPr>
          <w:delText>Login to Linux.</w:delText>
        </w:r>
        <w:bookmarkStart w:id="11158" w:name="_Toc491776255"/>
        <w:bookmarkEnd w:id="11158"/>
      </w:del>
    </w:p>
    <w:p w:rsidR="006B5BCD" w:rsidRPr="00E83D4B" w:rsidDel="00A81686" w:rsidRDefault="006B5BCD" w:rsidP="006B5BCD">
      <w:pPr>
        <w:pStyle w:val="CETextBody"/>
        <w:rPr>
          <w:del w:id="11159" w:author="Huy Duc. Nguyen" w:date="2017-08-29T13:07:00Z"/>
          <w:lang w:val="en-US" w:eastAsia="ja-JP"/>
        </w:rPr>
      </w:pPr>
      <w:del w:id="11160" w:author="Huy Duc. Nguyen" w:date="2017-08-29T13:07:00Z">
        <w:r w:rsidRPr="00E83D4B" w:rsidDel="00A81686">
          <w:rPr>
            <w:noProof/>
            <w:lang w:val="en-US"/>
          </w:rPr>
          <mc:AlternateContent>
            <mc:Choice Requires="wps">
              <w:drawing>
                <wp:anchor distT="0" distB="0" distL="114300" distR="114300" simplePos="0" relativeHeight="251702784" behindDoc="0" locked="0" layoutInCell="1" allowOverlap="1" wp14:anchorId="131EE3CD" wp14:editId="2315E5F3">
                  <wp:simplePos x="0" y="0"/>
                  <wp:positionH relativeFrom="column">
                    <wp:posOffset>382905</wp:posOffset>
                  </wp:positionH>
                  <wp:positionV relativeFrom="paragraph">
                    <wp:posOffset>45085</wp:posOffset>
                  </wp:positionV>
                  <wp:extent cx="5495925" cy="257175"/>
                  <wp:effectExtent l="0" t="0" r="28575" b="28575"/>
                  <wp:wrapNone/>
                  <wp:docPr id="375" name="テキスト ボックス 37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E3CD" id="テキスト ボックス 375" o:spid="_x0000_s1175" type="#_x0000_t202" style="position:absolute;margin-left:30.15pt;margin-top:3.55pt;width:432.75pt;height:20.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" fillcolor="window" strokeweight=".5pt">
                  <v:textbox>
                    <w:txbxContent>
                      <w:p w:rsidR="005B1E90" w:rsidRPr="00767C67" w:rsidRDefault="005B1E90" w:rsidP="006B5BCD">
                        <w:pPr>
                          <w:rPr>
                            <w:rFonts w:ascii="Courier New" w:hAnsi="Courier New" w:cs="Courier New"/>
                            <w:sz w:val="18"/>
                            <w:szCs w:val="18"/>
                            <w:lang w:val="en-US" w:eastAsia="ja-JP"/>
                          </w:rPr>
                        </w:pPr>
                        <w:proofErr w:type="spellStart"/>
                        <w:proofErr w:type="gramStart"/>
                        <w:r w:rsidRPr="00767C67">
                          <w:rPr>
                            <w:rFonts w:ascii="Courier New" w:hAnsi="Courier New" w:cs="Courier New"/>
                            <w:sz w:val="18"/>
                            <w:szCs w:val="18"/>
                            <w:lang w:val="en-US" w:eastAsia="ja-JP"/>
                          </w:rPr>
                          <w:t>salvator</w:t>
                        </w:r>
                        <w:proofErr w:type="spellEnd"/>
                        <w:r w:rsidRPr="00767C67">
                          <w:rPr>
                            <w:rFonts w:ascii="Courier New" w:hAnsi="Courier New" w:cs="Courier New"/>
                            <w:sz w:val="18"/>
                            <w:szCs w:val="18"/>
                            <w:lang w:val="en-US" w:eastAsia="ja-JP"/>
                          </w:rPr>
                          <w:t>-x</w:t>
                        </w:r>
                        <w:proofErr w:type="gramEnd"/>
                        <w:r w:rsidRPr="00767C67">
                          <w:rPr>
                            <w:rFonts w:ascii="Courier New" w:hAnsi="Courier New" w:cs="Courier New"/>
                            <w:sz w:val="18"/>
                            <w:szCs w:val="18"/>
                            <w:lang w:val="en-US" w:eastAsia="ja-JP"/>
                          </w:rPr>
                          <w:t xml:space="preserve"> login: root</w:t>
                        </w:r>
                      </w:p>
                    </w:txbxContent>
                  </v:textbox>
                </v:shape>
              </w:pict>
            </mc:Fallback>
          </mc:AlternateContent>
        </w:r>
        <w:bookmarkStart w:id="11161" w:name="_Toc491776256"/>
        <w:bookmarkEnd w:id="11161"/>
      </w:del>
    </w:p>
    <w:p w:rsidR="006B5BCD" w:rsidRPr="00E83D4B" w:rsidDel="00A81686" w:rsidRDefault="006B5BCD" w:rsidP="006B5BCD">
      <w:pPr>
        <w:pStyle w:val="CETextBody"/>
        <w:rPr>
          <w:del w:id="11162" w:author="Huy Duc. Nguyen" w:date="2017-08-29T13:07:00Z"/>
          <w:lang w:val="en-US" w:eastAsia="ja-JP"/>
        </w:rPr>
      </w:pPr>
      <w:bookmarkStart w:id="11163" w:name="_Toc491776257"/>
      <w:bookmarkEnd w:id="11163"/>
    </w:p>
    <w:p w:rsidR="006B5BCD" w:rsidRPr="00E83D4B" w:rsidDel="00A81686" w:rsidRDefault="006B5BCD" w:rsidP="006B5BCD">
      <w:pPr>
        <w:pStyle w:val="CETextBody"/>
        <w:numPr>
          <w:ilvl w:val="0"/>
          <w:numId w:val="301"/>
        </w:numPr>
        <w:rPr>
          <w:del w:id="11164" w:author="Huy Duc. Nguyen" w:date="2017-08-29T13:07:00Z"/>
          <w:lang w:val="en-US" w:eastAsia="ja-JP"/>
        </w:rPr>
      </w:pPr>
      <w:del w:id="11165"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166" w:name="_Toc491776258"/>
        <w:bookmarkEnd w:id="11166"/>
      </w:del>
    </w:p>
    <w:p w:rsidR="006B5BCD" w:rsidRPr="00E83D4B" w:rsidDel="00A81686" w:rsidRDefault="006B5BCD" w:rsidP="006B5BCD">
      <w:pPr>
        <w:pStyle w:val="CETextBody"/>
        <w:rPr>
          <w:del w:id="11167" w:author="Huy Duc. Nguyen" w:date="2017-08-29T13:07:00Z"/>
          <w:lang w:val="en-US" w:eastAsia="ja-JP"/>
        </w:rPr>
      </w:pPr>
      <w:del w:id="11168" w:author="Huy Duc. Nguyen" w:date="2017-08-29T13:07:00Z">
        <w:r w:rsidRPr="00E83D4B" w:rsidDel="00A81686">
          <w:rPr>
            <w:noProof/>
            <w:lang w:val="en-US"/>
          </w:rPr>
          <mc:AlternateContent>
            <mc:Choice Requires="wps">
              <w:drawing>
                <wp:anchor distT="0" distB="0" distL="114300" distR="114300" simplePos="0" relativeHeight="251703808" behindDoc="0" locked="0" layoutInCell="1" allowOverlap="1" wp14:anchorId="1A2350C7" wp14:editId="57DEB04B">
                  <wp:simplePos x="0" y="0"/>
                  <wp:positionH relativeFrom="column">
                    <wp:posOffset>382905</wp:posOffset>
                  </wp:positionH>
                  <wp:positionV relativeFrom="paragraph">
                    <wp:posOffset>60325</wp:posOffset>
                  </wp:positionV>
                  <wp:extent cx="5495925" cy="257175"/>
                  <wp:effectExtent l="0" t="0" r="28575" b="28575"/>
                  <wp:wrapNone/>
                  <wp:docPr id="376" name="テキスト ボックス 376"/>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767C67" w:rsidRDefault="005B1E90" w:rsidP="006B5BCD">
                              <w:pPr>
                                <w:rPr>
                                  <w:rFonts w:ascii="Courier New" w:hAnsi="Courier New" w:cs="Courier New"/>
                                  <w:sz w:val="18"/>
                                  <w:szCs w:val="18"/>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modprobe -a mmngr mmngrbuf vspm vspm_if vsp2 uvcs_drv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50C7" id="テキスト ボックス 376" o:spid="_x0000_s1176" type="#_x0000_t202" style="position:absolute;margin-left:30.15pt;margin-top:4.75pt;width:432.75pt;height:20.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IO/RLCBAgAA&#10;3gQAAA4AAAAAAAAAAAAAAAAALgIAAGRycy9lMm9Eb2MueG1sUEsBAi0AFAAGAAgAAAAhAH3f09jb&#10;AAAABwEAAA8AAAAAAAAAAAAAAAAA2wQAAGRycy9kb3ducmV2LnhtbFBLBQYAAAAABAAEAPMAAADj&#10;BQAAAAA=&#10;" fillcolor="window" strokeweight=".5pt">
                  <v:textbox>
                    <w:txbxContent>
                      <w:p w:rsidR="005B1E90" w:rsidRPr="00767C67" w:rsidRDefault="005B1E90" w:rsidP="006B5BCD">
                        <w:pPr>
                          <w:rPr>
                            <w:rFonts w:ascii="Courier New" w:hAnsi="Courier New" w:cs="Courier New"/>
                            <w:sz w:val="18"/>
                            <w:szCs w:val="18"/>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modprobe</w:t>
                        </w:r>
                        <w:proofErr w:type="spell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a</w:t>
                        </w:r>
                        <w:proofErr w:type="gram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mmngrbuf</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w:t>
                        </w:r>
                        <w:proofErr w:type="spellEnd"/>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vspm_if</w:t>
                        </w:r>
                        <w:proofErr w:type="spellEnd"/>
                        <w:r w:rsidRPr="00923081">
                          <w:rPr>
                            <w:rFonts w:ascii="Courier New" w:hAnsi="Courier New" w:cs="Courier New"/>
                            <w:sz w:val="18"/>
                            <w:szCs w:val="18"/>
                            <w:lang w:val="en-US" w:eastAsia="ja-JP"/>
                          </w:rPr>
                          <w:t xml:space="preserve"> vsp2 </w:t>
                        </w:r>
                        <w:proofErr w:type="spellStart"/>
                        <w:r w:rsidRPr="00923081">
                          <w:rPr>
                            <w:rFonts w:ascii="Courier New" w:hAnsi="Courier New" w:cs="Courier New"/>
                            <w:sz w:val="18"/>
                            <w:szCs w:val="18"/>
                            <w:lang w:val="en-US" w:eastAsia="ja-JP"/>
                          </w:rPr>
                          <w:t>uvcs_drv</w:t>
                        </w:r>
                        <w:proofErr w:type="spellEnd"/>
                      </w:p>
                    </w:txbxContent>
                  </v:textbox>
                </v:shape>
              </w:pict>
            </mc:Fallback>
          </mc:AlternateContent>
        </w:r>
        <w:bookmarkStart w:id="11169" w:name="_Toc491776259"/>
        <w:bookmarkEnd w:id="11169"/>
      </w:del>
    </w:p>
    <w:p w:rsidR="006B5BCD" w:rsidDel="00A81686" w:rsidRDefault="006B5BCD" w:rsidP="006B5BCD">
      <w:pPr>
        <w:pStyle w:val="CETextBody"/>
        <w:rPr>
          <w:del w:id="11170" w:author="Huy Duc. Nguyen" w:date="2017-08-29T13:07:00Z"/>
          <w:lang w:val="en-US" w:eastAsia="ja-JP"/>
        </w:rPr>
      </w:pPr>
      <w:bookmarkStart w:id="11171" w:name="_Toc491776260"/>
      <w:bookmarkEnd w:id="11171"/>
    </w:p>
    <w:p w:rsidR="006B5BCD" w:rsidRPr="00E83D4B" w:rsidDel="00A81686" w:rsidRDefault="006B5BCD" w:rsidP="006B5BCD">
      <w:pPr>
        <w:pStyle w:val="CETextBody"/>
        <w:numPr>
          <w:ilvl w:val="0"/>
          <w:numId w:val="301"/>
        </w:numPr>
        <w:rPr>
          <w:del w:id="11172" w:author="Huy Duc. Nguyen" w:date="2017-08-29T13:07:00Z"/>
          <w:lang w:val="en-US" w:eastAsia="ja-JP"/>
        </w:rPr>
      </w:pPr>
      <w:del w:id="11173"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174" w:name="_Toc491776261"/>
        <w:bookmarkEnd w:id="11174"/>
      </w:del>
    </w:p>
    <w:p w:rsidR="006B5BCD" w:rsidRPr="00E83D4B" w:rsidDel="00A81686" w:rsidRDefault="006B5BCD" w:rsidP="006B5BCD">
      <w:pPr>
        <w:pStyle w:val="CETextBody"/>
        <w:rPr>
          <w:del w:id="11175" w:author="Huy Duc. Nguyen" w:date="2017-08-29T13:07:00Z"/>
          <w:lang w:val="en-US" w:eastAsia="ja-JP"/>
        </w:rPr>
      </w:pPr>
      <w:del w:id="11176" w:author="Huy Duc. Nguyen" w:date="2017-08-29T13:07:00Z">
        <w:r w:rsidRPr="00E83D4B" w:rsidDel="00A81686">
          <w:rPr>
            <w:noProof/>
            <w:lang w:val="en-US"/>
          </w:rPr>
          <mc:AlternateContent>
            <mc:Choice Requires="wps">
              <w:drawing>
                <wp:anchor distT="0" distB="0" distL="114300" distR="114300" simplePos="0" relativeHeight="251704832" behindDoc="0" locked="0" layoutInCell="1" allowOverlap="1" wp14:anchorId="151E0A76" wp14:editId="3C8402D8">
                  <wp:simplePos x="0" y="0"/>
                  <wp:positionH relativeFrom="column">
                    <wp:posOffset>382905</wp:posOffset>
                  </wp:positionH>
                  <wp:positionV relativeFrom="paragraph">
                    <wp:posOffset>60325</wp:posOffset>
                  </wp:positionV>
                  <wp:extent cx="5495925" cy="257175"/>
                  <wp:effectExtent l="0" t="0" r="28575" b="28575"/>
                  <wp:wrapNone/>
                  <wp:docPr id="377" name="テキスト ボックス 37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r w:rsidRPr="00767C67">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rpf.0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E0A76" id="テキスト ボックス 377" o:spid="_x0000_s1177" type="#_x0000_t202" style="position:absolute;margin-left:30.15pt;margin-top:4.75pt;width:432.75pt;height:20.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rngQ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767C67">
                          <w:rPr>
                            <w:rFonts w:ascii="Courier New" w:hAnsi="Courier New" w:cs="Courier New"/>
                            <w:sz w:val="18"/>
                            <w:szCs w:val="18"/>
                            <w:lang w:val="en-US" w:eastAsia="ja-JP"/>
                          </w:rPr>
                          <w:t>root@salvator-x</w:t>
                        </w:r>
                        <w:proofErr w:type="spellEnd"/>
                        <w:r w:rsidRPr="00767C67">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rpf.0 input"</w:t>
                        </w:r>
                      </w:p>
                    </w:txbxContent>
                  </v:textbox>
                </v:shape>
              </w:pict>
            </mc:Fallback>
          </mc:AlternateContent>
        </w:r>
        <w:bookmarkStart w:id="11177" w:name="_Toc491776262"/>
        <w:bookmarkEnd w:id="11177"/>
      </w:del>
    </w:p>
    <w:p w:rsidR="006B5BCD" w:rsidDel="00A81686" w:rsidRDefault="006B5BCD" w:rsidP="006B5BCD">
      <w:pPr>
        <w:pStyle w:val="CETextBody"/>
        <w:rPr>
          <w:del w:id="11178" w:author="Huy Duc. Nguyen" w:date="2017-08-29T13:07:00Z"/>
          <w:lang w:val="en-US" w:eastAsia="ja-JP"/>
        </w:rPr>
      </w:pPr>
      <w:bookmarkStart w:id="11179" w:name="_Toc491776263"/>
      <w:bookmarkEnd w:id="11179"/>
    </w:p>
    <w:p w:rsidR="006B5BCD" w:rsidRPr="00E83D4B" w:rsidDel="00A81686" w:rsidRDefault="006B5BCD" w:rsidP="006B5BCD">
      <w:pPr>
        <w:pStyle w:val="CETextBody"/>
        <w:numPr>
          <w:ilvl w:val="0"/>
          <w:numId w:val="301"/>
        </w:numPr>
        <w:rPr>
          <w:del w:id="11180" w:author="Huy Duc. Nguyen" w:date="2017-08-29T13:07:00Z"/>
          <w:lang w:val="en-US" w:eastAsia="ja-JP"/>
        </w:rPr>
      </w:pPr>
      <w:del w:id="11181"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182" w:name="_Toc491776264"/>
        <w:bookmarkEnd w:id="11182"/>
      </w:del>
    </w:p>
    <w:p w:rsidR="006B5BCD" w:rsidRPr="00E83D4B" w:rsidDel="00A81686" w:rsidRDefault="006B5BCD" w:rsidP="006B5BCD">
      <w:pPr>
        <w:pStyle w:val="CETextBody"/>
        <w:rPr>
          <w:del w:id="11183" w:author="Huy Duc. Nguyen" w:date="2017-08-29T13:07:00Z"/>
          <w:lang w:val="en-US" w:eastAsia="ja-JP"/>
        </w:rPr>
      </w:pPr>
      <w:del w:id="11184" w:author="Huy Duc. Nguyen" w:date="2017-08-29T13:07:00Z">
        <w:r w:rsidRPr="00E83D4B" w:rsidDel="00A81686">
          <w:rPr>
            <w:noProof/>
            <w:lang w:val="en-US"/>
          </w:rPr>
          <mc:AlternateContent>
            <mc:Choice Requires="wps">
              <w:drawing>
                <wp:anchor distT="0" distB="0" distL="114300" distR="114300" simplePos="0" relativeHeight="251705856" behindDoc="0" locked="0" layoutInCell="1" allowOverlap="1" wp14:anchorId="2F6DF83A" wp14:editId="28D8A828">
                  <wp:simplePos x="0" y="0"/>
                  <wp:positionH relativeFrom="column">
                    <wp:posOffset>382905</wp:posOffset>
                  </wp:positionH>
                  <wp:positionV relativeFrom="paragraph">
                    <wp:posOffset>60325</wp:posOffset>
                  </wp:positionV>
                  <wp:extent cx="5495925" cy="257175"/>
                  <wp:effectExtent l="0" t="0" r="28575" b="28575"/>
                  <wp:wrapNone/>
                  <wp:docPr id="378" name="テキスト ボックス 37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media-ctl -d /dev/media4 -e "vspi0_vsp2@0 wpf.0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DF83A" id="テキスト ボックス 378" o:spid="_x0000_s1178" type="#_x0000_t202" style="position:absolute;margin-left:30.15pt;margin-top:4.75pt;width:432.75pt;height:20.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ja6wSY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media-</w:t>
                        </w:r>
                        <w:proofErr w:type="spellStart"/>
                        <w:r w:rsidRPr="00923081">
                          <w:rPr>
                            <w:rFonts w:ascii="Courier New" w:hAnsi="Courier New" w:cs="Courier New"/>
                            <w:sz w:val="18"/>
                            <w:szCs w:val="18"/>
                            <w:lang w:val="en-US" w:eastAsia="ja-JP"/>
                          </w:rPr>
                          <w:t>ctl</w:t>
                        </w:r>
                        <w:proofErr w:type="spellEnd"/>
                        <w:r w:rsidRPr="00923081">
                          <w:rPr>
                            <w:rFonts w:ascii="Courier New" w:hAnsi="Courier New" w:cs="Courier New"/>
                            <w:sz w:val="18"/>
                            <w:szCs w:val="18"/>
                            <w:lang w:val="en-US" w:eastAsia="ja-JP"/>
                          </w:rPr>
                          <w:t xml:space="preserve"> -d /dev/media4 -e "vspi0_vsp2@0 wpf.0 output"</w:t>
                        </w:r>
                      </w:p>
                    </w:txbxContent>
                  </v:textbox>
                </v:shape>
              </w:pict>
            </mc:Fallback>
          </mc:AlternateContent>
        </w:r>
        <w:bookmarkStart w:id="11185" w:name="_Toc491776265"/>
        <w:bookmarkEnd w:id="11185"/>
      </w:del>
    </w:p>
    <w:p w:rsidR="006B5BCD" w:rsidDel="00A81686" w:rsidRDefault="006B5BCD" w:rsidP="006B5BCD">
      <w:pPr>
        <w:pStyle w:val="CETextBody"/>
        <w:rPr>
          <w:del w:id="11186" w:author="Huy Duc. Nguyen" w:date="2017-08-29T13:07:00Z"/>
          <w:lang w:val="en-US" w:eastAsia="ja-JP"/>
        </w:rPr>
      </w:pPr>
      <w:bookmarkStart w:id="11187" w:name="_Toc491776266"/>
      <w:bookmarkEnd w:id="11187"/>
    </w:p>
    <w:p w:rsidR="006B5BCD" w:rsidRPr="00E83D4B" w:rsidDel="00A81686" w:rsidRDefault="006B5BCD" w:rsidP="006B5BCD">
      <w:pPr>
        <w:pStyle w:val="CETextBody"/>
        <w:numPr>
          <w:ilvl w:val="0"/>
          <w:numId w:val="301"/>
        </w:numPr>
        <w:rPr>
          <w:del w:id="11188" w:author="Huy Duc. Nguyen" w:date="2017-08-29T13:07:00Z"/>
          <w:lang w:val="en-US" w:eastAsia="ja-JP"/>
        </w:rPr>
      </w:pPr>
      <w:del w:id="11189" w:author="Huy Duc. Nguyen" w:date="2017-08-29T13:07:00Z">
        <w:r w:rsidDel="00A81686">
          <w:rPr>
            <w:lang w:val="en-US" w:eastAsia="ja-JP"/>
          </w:rPr>
          <w:delText>Run the following</w:delText>
        </w:r>
        <w:r w:rsidRPr="00E83D4B" w:rsidDel="00A81686">
          <w:rPr>
            <w:lang w:val="en-US" w:eastAsia="ja-JP"/>
          </w:rPr>
          <w:delText xml:space="preserve"> command.</w:delText>
        </w:r>
        <w:bookmarkStart w:id="11190" w:name="_Toc491776267"/>
        <w:bookmarkEnd w:id="11190"/>
      </w:del>
    </w:p>
    <w:p w:rsidR="006B5BCD" w:rsidRPr="00E83D4B" w:rsidDel="00A81686" w:rsidRDefault="006B5BCD" w:rsidP="006B5BCD">
      <w:pPr>
        <w:pStyle w:val="CETextBody"/>
        <w:rPr>
          <w:del w:id="11191" w:author="Huy Duc. Nguyen" w:date="2017-08-29T13:07:00Z"/>
          <w:lang w:val="en-US" w:eastAsia="ja-JP"/>
        </w:rPr>
      </w:pPr>
      <w:del w:id="11192" w:author="Huy Duc. Nguyen" w:date="2017-08-29T13:07:00Z">
        <w:r w:rsidRPr="00E83D4B" w:rsidDel="00A81686">
          <w:rPr>
            <w:noProof/>
            <w:lang w:val="en-US"/>
          </w:rPr>
          <mc:AlternateContent>
            <mc:Choice Requires="wps">
              <w:drawing>
                <wp:anchor distT="0" distB="0" distL="114300" distR="114300" simplePos="0" relativeHeight="251706880" behindDoc="0" locked="0" layoutInCell="1" allowOverlap="1" wp14:anchorId="1AB7CD44" wp14:editId="184A6F2A">
                  <wp:simplePos x="0" y="0"/>
                  <wp:positionH relativeFrom="column">
                    <wp:posOffset>382905</wp:posOffset>
                  </wp:positionH>
                  <wp:positionV relativeFrom="paragraph">
                    <wp:posOffset>60325</wp:posOffset>
                  </wp:positionV>
                  <wp:extent cx="5495925" cy="257175"/>
                  <wp:effectExtent l="0" t="0" r="28575" b="28575"/>
                  <wp:wrapNone/>
                  <wp:docPr id="379" name="テキスト ボックス 37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r w:rsidRPr="0052026F">
                                <w:rPr>
                                  <w:rFonts w:ascii="Courier New" w:hAnsi="Courier New" w:cs="Courier New"/>
                                  <w:sz w:val="18"/>
                                  <w:szCs w:val="18"/>
                                  <w:lang w:val="en-US" w:eastAsia="ja-JP"/>
                                </w:rPr>
                                <w:t xml:space="preserve">root@salvator-x:~# </w:t>
                              </w:r>
                              <w:r w:rsidRPr="00923081">
                                <w:rPr>
                                  <w:rFonts w:ascii="Courier New" w:hAnsi="Courier New" w:cs="Courier New"/>
                                  <w:sz w:val="18"/>
                                  <w:szCs w:val="18"/>
                                  <w:lang w:val="en-US" w:eastAsia="ja-JP"/>
                                </w:rPr>
                                <w:t>export XDG_RUNTIME_DIR=/run/user/root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CD44" id="テキスト ボックス 379" o:spid="_x0000_s1179" type="#_x0000_t202" style="position:absolute;margin-left:30.15pt;margin-top:4.75pt;width:432.75pt;height:20.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52026F">
                          <w:rPr>
                            <w:rFonts w:ascii="Courier New" w:hAnsi="Courier New" w:cs="Courier New"/>
                            <w:sz w:val="18"/>
                            <w:szCs w:val="18"/>
                            <w:lang w:val="en-US" w:eastAsia="ja-JP"/>
                          </w:rPr>
                          <w:t>root@salvator-x</w:t>
                        </w:r>
                        <w:proofErr w:type="spellEnd"/>
                        <w:r w:rsidRPr="0052026F">
                          <w:rPr>
                            <w:rFonts w:ascii="Courier New" w:hAnsi="Courier New" w:cs="Courier New"/>
                            <w:sz w:val="18"/>
                            <w:szCs w:val="18"/>
                            <w:lang w:val="en-US" w:eastAsia="ja-JP"/>
                          </w:rPr>
                          <w:t xml:space="preserve">:~# </w:t>
                        </w:r>
                        <w:r w:rsidRPr="00923081">
                          <w:rPr>
                            <w:rFonts w:ascii="Courier New" w:hAnsi="Courier New" w:cs="Courier New"/>
                            <w:sz w:val="18"/>
                            <w:szCs w:val="18"/>
                            <w:lang w:val="en-US" w:eastAsia="ja-JP"/>
                          </w:rPr>
                          <w:t>export XDG_RUNTIME_DIR=/run/user/root</w:t>
                        </w:r>
                      </w:p>
                    </w:txbxContent>
                  </v:textbox>
                </v:shape>
              </w:pict>
            </mc:Fallback>
          </mc:AlternateContent>
        </w:r>
        <w:bookmarkStart w:id="11193" w:name="_Toc491776268"/>
        <w:bookmarkEnd w:id="11193"/>
      </w:del>
    </w:p>
    <w:p w:rsidR="006B5BCD" w:rsidDel="00A81686" w:rsidRDefault="006B5BCD" w:rsidP="006B5BCD">
      <w:pPr>
        <w:pStyle w:val="CETextBody"/>
        <w:rPr>
          <w:del w:id="11194" w:author="Huy Duc. Nguyen" w:date="2017-08-29T13:07:00Z"/>
          <w:lang w:val="en-US" w:eastAsia="ja-JP"/>
        </w:rPr>
      </w:pPr>
      <w:bookmarkStart w:id="11195" w:name="_Toc491776269"/>
      <w:bookmarkEnd w:id="11195"/>
    </w:p>
    <w:p w:rsidR="006B5BCD" w:rsidRPr="00E83D4B" w:rsidDel="00A81686" w:rsidRDefault="006B5BCD" w:rsidP="006B5BCD">
      <w:pPr>
        <w:pStyle w:val="CETextBody"/>
        <w:numPr>
          <w:ilvl w:val="0"/>
          <w:numId w:val="301"/>
        </w:numPr>
        <w:rPr>
          <w:del w:id="11196" w:author="Huy Duc. Nguyen" w:date="2017-08-29T13:07:00Z"/>
          <w:lang w:val="en-US" w:eastAsia="ja-JP"/>
        </w:rPr>
      </w:pPr>
      <w:del w:id="11197" w:author="Huy Duc. Nguyen" w:date="2017-08-29T13:07:00Z">
        <w:r w:rsidRPr="00E83D4B" w:rsidDel="00A81686">
          <w:rPr>
            <w:noProof/>
            <w:lang w:val="en-US"/>
          </w:rPr>
          <mc:AlternateContent>
            <mc:Choice Requires="wps">
              <w:drawing>
                <wp:anchor distT="0" distB="0" distL="114300" distR="114300" simplePos="0" relativeHeight="251707904" behindDoc="0" locked="0" layoutInCell="1" allowOverlap="1" wp14:anchorId="7A976057" wp14:editId="1C57F1C1">
                  <wp:simplePos x="0" y="0"/>
                  <wp:positionH relativeFrom="column">
                    <wp:posOffset>382905</wp:posOffset>
                  </wp:positionH>
                  <wp:positionV relativeFrom="paragraph">
                    <wp:posOffset>205105</wp:posOffset>
                  </wp:positionV>
                  <wp:extent cx="5495925" cy="609600"/>
                  <wp:effectExtent l="0" t="0" r="28575" b="19050"/>
                  <wp:wrapNone/>
                  <wp:docPr id="380" name="テキスト ボックス 380"/>
                  <wp:cNvGraphicFramePr/>
                  <a:graphic xmlns:a="http://schemas.openxmlformats.org/drawingml/2006/main">
                    <a:graphicData uri="http://schemas.microsoft.com/office/word/2010/wordprocessingShape">
                      <wps:wsp>
                        <wps:cNvSpPr txBox="1"/>
                        <wps:spPr>
                          <a:xfrm>
                            <a:off x="0" y="0"/>
                            <a:ext cx="5495925" cy="609600"/>
                          </a:xfrm>
                          <a:prstGeom prst="rect">
                            <a:avLst/>
                          </a:prstGeom>
                          <a:solidFill>
                            <a:sysClr val="window" lastClr="FFFFFF"/>
                          </a:solidFill>
                          <a:ln w="6350">
                            <a:solidFill>
                              <a:prstClr val="black"/>
                            </a:solidFill>
                          </a:ln>
                          <a:effectLst/>
                        </wps:spPr>
                        <wps:txbx>
                          <w:txbxContent>
                            <w:p w:rsidR="005B1E90" w:rsidRPr="00B43823" w:rsidRDefault="005B1E90" w:rsidP="006B5BCD">
                              <w:pPr>
                                <w:rPr>
                                  <w:rFonts w:ascii="Courier New" w:hAnsi="Courier New" w:cs="Courier New"/>
                                  <w:sz w:val="22"/>
                                  <w:szCs w:val="22"/>
                                  <w:lang w:val="en-US" w:eastAsia="ja-JP"/>
                                </w:rPr>
                              </w:pPr>
                              <w:r w:rsidRPr="00923081">
                                <w:rPr>
                                  <w:rFonts w:ascii="Courier New" w:hAnsi="Courier New" w:cs="Courier New"/>
                                  <w:sz w:val="18"/>
                                  <w:szCs w:val="18"/>
                                  <w:lang w:val="en-US" w:eastAsia="ja-JP"/>
                                </w:rPr>
                                <w:t>root@salvator-x:~# gst-launch-1.0 --padprobe v:sink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io-mode=dmabuf ! video/x-raw, format=RGB16, interlace-mode=interleaved ! queue ! vspfilter ! video/x-raw, format=BGRA ! waylandsink name=v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6057" id="テキスト ボックス 380" o:spid="_x0000_s1180" type="#_x0000_t202" style="position:absolute;left:0;text-align:left;margin-left:30.15pt;margin-top:16.15pt;width:432.75pt;height:4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" fillcolor="window" strokeweight=".5pt">
                  <v:textbox>
                    <w:txbxContent>
                      <w:p w:rsidR="005B1E90" w:rsidRPr="00B43823" w:rsidRDefault="005B1E90" w:rsidP="006B5BCD">
                        <w:pPr>
                          <w:rPr>
                            <w:rFonts w:ascii="Courier New" w:hAnsi="Courier New" w:cs="Courier New"/>
                            <w:sz w:val="22"/>
                            <w:szCs w:val="22"/>
                            <w:lang w:val="en-US" w:eastAsia="ja-JP"/>
                          </w:rPr>
                        </w:pPr>
                        <w:proofErr w:type="spellStart"/>
                        <w:r w:rsidRPr="00923081">
                          <w:rPr>
                            <w:rFonts w:ascii="Courier New" w:hAnsi="Courier New" w:cs="Courier New"/>
                            <w:sz w:val="18"/>
                            <w:szCs w:val="18"/>
                            <w:lang w:val="en-US" w:eastAsia="ja-JP"/>
                          </w:rPr>
                          <w:t>root@salvator-x</w:t>
                        </w:r>
                        <w:proofErr w:type="spellEnd"/>
                        <w:r w:rsidRPr="00923081">
                          <w:rPr>
                            <w:rFonts w:ascii="Courier New" w:hAnsi="Courier New" w:cs="Courier New"/>
                            <w:sz w:val="18"/>
                            <w:szCs w:val="18"/>
                            <w:lang w:val="en-US" w:eastAsia="ja-JP"/>
                          </w:rPr>
                          <w:t>:~# gst-launch-1.0 --</w:t>
                        </w:r>
                        <w:proofErr w:type="spellStart"/>
                        <w:r w:rsidRPr="00923081">
                          <w:rPr>
                            <w:rFonts w:ascii="Courier New" w:hAnsi="Courier New" w:cs="Courier New"/>
                            <w:sz w:val="18"/>
                            <w:szCs w:val="18"/>
                            <w:lang w:val="en-US" w:eastAsia="ja-JP"/>
                          </w:rPr>
                          <w:t>padprobe</w:t>
                        </w:r>
                        <w:proofErr w:type="spellEnd"/>
                        <w:r w:rsidRPr="00923081">
                          <w:rPr>
                            <w:rFonts w:ascii="Courier New" w:hAnsi="Courier New" w:cs="Courier New"/>
                            <w:sz w:val="18"/>
                            <w:szCs w:val="18"/>
                            <w:lang w:val="en-US" w:eastAsia="ja-JP"/>
                          </w:rPr>
                          <w:t xml:space="preserve"> v</w:t>
                        </w:r>
                        <w:proofErr w:type="gramStart"/>
                        <w:r w:rsidRPr="00923081">
                          <w:rPr>
                            <w:rFonts w:ascii="Courier New" w:hAnsi="Courier New" w:cs="Courier New"/>
                            <w:sz w:val="18"/>
                            <w:szCs w:val="18"/>
                            <w:lang w:val="en-US" w:eastAsia="ja-JP"/>
                          </w:rPr>
                          <w:t>:sink</w:t>
                        </w:r>
                        <w:proofErr w:type="gramEnd"/>
                        <w:r w:rsidRPr="00923081">
                          <w:rPr>
                            <w:rFonts w:ascii="Courier New" w:hAnsi="Courier New" w:cs="Courier New"/>
                            <w:sz w:val="18"/>
                            <w:szCs w:val="18"/>
                            <w:lang w:val="en-US" w:eastAsia="ja-JP"/>
                          </w:rPr>
                          <w:t xml:space="preserve"> --timer v4l2src device=/dev/video</w:t>
                        </w:r>
                        <w:r>
                          <w:rPr>
                            <w:rFonts w:ascii="Courier New" w:hAnsi="Courier New" w:cs="Courier New" w:hint="eastAsia"/>
                            <w:sz w:val="18"/>
                            <w:szCs w:val="18"/>
                            <w:lang w:val="en-US" w:eastAsia="ja-JP"/>
                          </w:rPr>
                          <w:t>1</w:t>
                        </w:r>
                        <w:r w:rsidRPr="00923081">
                          <w:rPr>
                            <w:rFonts w:ascii="Courier New" w:hAnsi="Courier New" w:cs="Courier New"/>
                            <w:sz w:val="18"/>
                            <w:szCs w:val="18"/>
                            <w:lang w:val="en-US" w:eastAsia="ja-JP"/>
                          </w:rPr>
                          <w:t xml:space="preserve"> </w:t>
                        </w:r>
                        <w:proofErr w:type="spellStart"/>
                        <w:r w:rsidRPr="00923081">
                          <w:rPr>
                            <w:rFonts w:ascii="Courier New" w:hAnsi="Courier New" w:cs="Courier New"/>
                            <w:sz w:val="18"/>
                            <w:szCs w:val="18"/>
                            <w:lang w:val="en-US" w:eastAsia="ja-JP"/>
                          </w:rPr>
                          <w:t>io</w:t>
                        </w:r>
                        <w:proofErr w:type="spellEnd"/>
                        <w:r w:rsidRPr="00923081">
                          <w:rPr>
                            <w:rFonts w:ascii="Courier New" w:hAnsi="Courier New" w:cs="Courier New"/>
                            <w:sz w:val="18"/>
                            <w:szCs w:val="18"/>
                            <w:lang w:val="en-US" w:eastAsia="ja-JP"/>
                          </w:rPr>
                          <w:t>-mode=</w:t>
                        </w:r>
                        <w:proofErr w:type="spellStart"/>
                        <w:r w:rsidRPr="00923081">
                          <w:rPr>
                            <w:rFonts w:ascii="Courier New" w:hAnsi="Courier New" w:cs="Courier New"/>
                            <w:sz w:val="18"/>
                            <w:szCs w:val="18"/>
                            <w:lang w:val="en-US" w:eastAsia="ja-JP"/>
                          </w:rPr>
                          <w:t>dmabuf</w:t>
                        </w:r>
                        <w:proofErr w:type="spellEnd"/>
                        <w:r w:rsidRPr="00923081">
                          <w:rPr>
                            <w:rFonts w:ascii="Courier New" w:hAnsi="Courier New" w:cs="Courier New"/>
                            <w:sz w:val="18"/>
                            <w:szCs w:val="18"/>
                            <w:lang w:val="en-US" w:eastAsia="ja-JP"/>
                          </w:rPr>
                          <w:t xml:space="preserve"> !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format=RGB16, interlace-mode=interleaved ! </w:t>
                        </w:r>
                        <w:proofErr w:type="gramStart"/>
                        <w:r w:rsidRPr="00923081">
                          <w:rPr>
                            <w:rFonts w:ascii="Courier New" w:hAnsi="Courier New" w:cs="Courier New"/>
                            <w:sz w:val="18"/>
                            <w:szCs w:val="18"/>
                            <w:lang w:val="en-US" w:eastAsia="ja-JP"/>
                          </w:rPr>
                          <w:t>queue !</w:t>
                        </w:r>
                        <w:proofErr w:type="gramEnd"/>
                        <w:r w:rsidRPr="00923081">
                          <w:rPr>
                            <w:rFonts w:ascii="Courier New" w:hAnsi="Courier New" w:cs="Courier New"/>
                            <w:sz w:val="18"/>
                            <w:szCs w:val="18"/>
                            <w:lang w:val="en-US" w:eastAsia="ja-JP"/>
                          </w:rPr>
                          <w:t xml:space="preserve"> </w:t>
                        </w:r>
                        <w:proofErr w:type="spellStart"/>
                        <w:proofErr w:type="gramStart"/>
                        <w:r w:rsidRPr="00923081">
                          <w:rPr>
                            <w:rFonts w:ascii="Courier New" w:hAnsi="Courier New" w:cs="Courier New"/>
                            <w:sz w:val="18"/>
                            <w:szCs w:val="18"/>
                            <w:lang w:val="en-US" w:eastAsia="ja-JP"/>
                          </w:rPr>
                          <w:t>vspfilter</w:t>
                        </w:r>
                        <w:proofErr w:type="spellEnd"/>
                        <w:r w:rsidRPr="00923081">
                          <w:rPr>
                            <w:rFonts w:ascii="Courier New" w:hAnsi="Courier New" w:cs="Courier New"/>
                            <w:sz w:val="18"/>
                            <w:szCs w:val="18"/>
                            <w:lang w:val="en-US" w:eastAsia="ja-JP"/>
                          </w:rPr>
                          <w:t xml:space="preserve"> !</w:t>
                        </w:r>
                        <w:proofErr w:type="gramEnd"/>
                        <w:r w:rsidRPr="00923081">
                          <w:rPr>
                            <w:rFonts w:ascii="Courier New" w:hAnsi="Courier New" w:cs="Courier New"/>
                            <w:sz w:val="18"/>
                            <w:szCs w:val="18"/>
                            <w:lang w:val="en-US" w:eastAsia="ja-JP"/>
                          </w:rPr>
                          <w:t xml:space="preserve"> </w:t>
                        </w:r>
                        <w:proofErr w:type="gramStart"/>
                        <w:r w:rsidRPr="00923081">
                          <w:rPr>
                            <w:rFonts w:ascii="Courier New" w:hAnsi="Courier New" w:cs="Courier New"/>
                            <w:sz w:val="18"/>
                            <w:szCs w:val="18"/>
                            <w:lang w:val="en-US" w:eastAsia="ja-JP"/>
                          </w:rPr>
                          <w:t>video/x-raw</w:t>
                        </w:r>
                        <w:proofErr w:type="gramEnd"/>
                        <w:r w:rsidRPr="00923081">
                          <w:rPr>
                            <w:rFonts w:ascii="Courier New" w:hAnsi="Courier New" w:cs="Courier New"/>
                            <w:sz w:val="18"/>
                            <w:szCs w:val="18"/>
                            <w:lang w:val="en-US" w:eastAsia="ja-JP"/>
                          </w:rPr>
                          <w:t xml:space="preserve">, format=BGRA ! </w:t>
                        </w:r>
                        <w:proofErr w:type="spellStart"/>
                        <w:proofErr w:type="gramStart"/>
                        <w:r w:rsidRPr="00923081">
                          <w:rPr>
                            <w:rFonts w:ascii="Courier New" w:hAnsi="Courier New" w:cs="Courier New"/>
                            <w:sz w:val="18"/>
                            <w:szCs w:val="18"/>
                            <w:lang w:val="en-US" w:eastAsia="ja-JP"/>
                          </w:rPr>
                          <w:t>waylandsink</w:t>
                        </w:r>
                        <w:proofErr w:type="spellEnd"/>
                        <w:proofErr w:type="gramEnd"/>
                        <w:r w:rsidRPr="00923081">
                          <w:rPr>
                            <w:rFonts w:ascii="Courier New" w:hAnsi="Courier New" w:cs="Courier New"/>
                            <w:sz w:val="18"/>
                            <w:szCs w:val="18"/>
                            <w:lang w:val="en-US" w:eastAsia="ja-JP"/>
                          </w:rPr>
                          <w:t xml:space="preserve"> name=v</w:t>
                        </w:r>
                      </w:p>
                    </w:txbxContent>
                  </v:textbox>
                </v:shape>
              </w:pict>
            </mc:Fallback>
          </mc:AlternateContent>
        </w:r>
        <w:r w:rsidDel="00A81686">
          <w:rPr>
            <w:lang w:val="en-US" w:eastAsia="ja-JP"/>
          </w:rPr>
          <w:delText>Run the following</w:delText>
        </w:r>
        <w:r w:rsidRPr="00E83D4B" w:rsidDel="00A81686">
          <w:rPr>
            <w:lang w:val="en-US" w:eastAsia="ja-JP"/>
          </w:rPr>
          <w:delText xml:space="preserve"> command.</w:delText>
        </w:r>
        <w:bookmarkStart w:id="11198" w:name="_Toc491776270"/>
        <w:bookmarkEnd w:id="11198"/>
      </w:del>
    </w:p>
    <w:p w:rsidR="006B5BCD" w:rsidRPr="00E83D4B" w:rsidDel="00A81686" w:rsidRDefault="006B5BCD" w:rsidP="006B5BCD">
      <w:pPr>
        <w:pStyle w:val="CETextBody"/>
        <w:rPr>
          <w:del w:id="11199" w:author="Huy Duc. Nguyen" w:date="2017-08-29T13:07:00Z"/>
          <w:lang w:val="en-US" w:eastAsia="ja-JP"/>
        </w:rPr>
      </w:pPr>
      <w:bookmarkStart w:id="11200" w:name="_Toc491776271"/>
      <w:bookmarkEnd w:id="11200"/>
    </w:p>
    <w:p w:rsidR="006B5BCD" w:rsidDel="00A81686" w:rsidRDefault="006B5BCD" w:rsidP="006B5BCD">
      <w:pPr>
        <w:pStyle w:val="CETextBody"/>
        <w:rPr>
          <w:del w:id="11201" w:author="Huy Duc. Nguyen" w:date="2017-08-29T13:07:00Z"/>
          <w:lang w:val="en-US" w:eastAsia="ja-JP"/>
        </w:rPr>
      </w:pPr>
      <w:bookmarkStart w:id="11202" w:name="_Toc491776272"/>
      <w:bookmarkEnd w:id="11202"/>
    </w:p>
    <w:p w:rsidR="006B5BCD" w:rsidRPr="00A57520" w:rsidDel="00A81686" w:rsidRDefault="006B5BCD" w:rsidP="006B5BCD">
      <w:pPr>
        <w:pStyle w:val="CETextBody"/>
        <w:rPr>
          <w:del w:id="11203" w:author="Huy Duc. Nguyen" w:date="2017-08-29T13:07:00Z"/>
          <w:lang w:val="en-US" w:eastAsia="ja-JP"/>
        </w:rPr>
      </w:pPr>
      <w:bookmarkStart w:id="11204" w:name="_Toc491776273"/>
      <w:bookmarkEnd w:id="11204"/>
    </w:p>
    <w:p w:rsidR="006B5BCD" w:rsidRPr="00C97258" w:rsidDel="00A81686" w:rsidRDefault="002E305C" w:rsidP="006B5BCD">
      <w:pPr>
        <w:pStyle w:val="CETextBody"/>
        <w:ind w:firstLineChars="250" w:firstLine="550"/>
        <w:rPr>
          <w:del w:id="11205" w:author="Huy Duc. Nguyen" w:date="2017-08-29T13:07:00Z"/>
          <w:lang w:val="en-US" w:eastAsia="ja-JP"/>
        </w:rPr>
      </w:pPr>
      <w:del w:id="11206" w:author="Huy Duc. Nguyen" w:date="2017-08-29T13:07:00Z">
        <w:r w:rsidDel="00A81686">
          <w:rPr>
            <w:lang w:val="en-US" w:eastAsia="ja-JP"/>
          </w:rPr>
          <w:delText>Take the log for 10 minutes</w:delText>
        </w:r>
        <w:r w:rsidR="006B5BCD" w:rsidRPr="00C97258" w:rsidDel="00A81686">
          <w:rPr>
            <w:lang w:val="en-US" w:eastAsia="ja-JP"/>
          </w:rPr>
          <w:delText xml:space="preserve">, you will see the log like below. </w:delText>
        </w:r>
        <w:r w:rsidR="006B5BCD" w:rsidRPr="00C97258" w:rsidDel="00A81686">
          <w:rPr>
            <w:rFonts w:hint="eastAsia"/>
            <w:lang w:val="en-US" w:eastAsia="ja-JP"/>
          </w:rPr>
          <w:delText xml:space="preserve">Red square is </w:delText>
        </w:r>
        <w:r w:rsidR="006B5BCD" w:rsidRPr="00C97258" w:rsidDel="00A81686">
          <w:rPr>
            <w:lang w:val="en-US" w:eastAsia="ja-JP"/>
          </w:rPr>
          <w:delText>a result.</w:delText>
        </w:r>
        <w:bookmarkStart w:id="11207" w:name="_Toc491776274"/>
        <w:bookmarkEnd w:id="11207"/>
      </w:del>
    </w:p>
    <w:p w:rsidR="006B5BCD" w:rsidRPr="00C97258" w:rsidDel="00A81686" w:rsidRDefault="006B5BCD" w:rsidP="006B5BCD">
      <w:pPr>
        <w:pStyle w:val="CETextBody"/>
        <w:rPr>
          <w:del w:id="11208" w:author="Huy Duc. Nguyen" w:date="2017-08-29T13:07:00Z"/>
          <w:lang w:val="en-US" w:eastAsia="ja-JP"/>
        </w:rPr>
      </w:pPr>
      <w:del w:id="11209" w:author="Huy Duc. Nguyen" w:date="2017-08-29T13:07:00Z">
        <w:r w:rsidRPr="00C97258" w:rsidDel="00A81686">
          <w:rPr>
            <w:noProof/>
            <w:lang w:val="en-US"/>
          </w:rPr>
          <mc:AlternateContent>
            <mc:Choice Requires="wps">
              <w:drawing>
                <wp:anchor distT="0" distB="0" distL="114300" distR="114300" simplePos="0" relativeHeight="251708928" behindDoc="0" locked="0" layoutInCell="1" allowOverlap="1" wp14:anchorId="74E22E3C" wp14:editId="2414ABAF">
                  <wp:simplePos x="0" y="0"/>
                  <wp:positionH relativeFrom="column">
                    <wp:posOffset>382905</wp:posOffset>
                  </wp:positionH>
                  <wp:positionV relativeFrom="paragraph">
                    <wp:posOffset>56515</wp:posOffset>
                  </wp:positionV>
                  <wp:extent cx="5495925" cy="868680"/>
                  <wp:effectExtent l="0" t="0" r="28575" b="26670"/>
                  <wp:wrapNone/>
                  <wp:docPr id="381" name="テキスト ボックス 381"/>
                  <wp:cNvGraphicFramePr/>
                  <a:graphic xmlns:a="http://schemas.openxmlformats.org/drawingml/2006/main">
                    <a:graphicData uri="http://schemas.microsoft.com/office/word/2010/wordprocessingShape">
                      <wps:wsp>
                        <wps:cNvSpPr txBox="1"/>
                        <wps:spPr>
                          <a:xfrm>
                            <a:off x="0" y="0"/>
                            <a:ext cx="5495925" cy="868680"/>
                          </a:xfrm>
                          <a:prstGeom prst="rect">
                            <a:avLst/>
                          </a:prstGeom>
                          <a:solidFill>
                            <a:sysClr val="window" lastClr="FFFFFF"/>
                          </a:solidFill>
                          <a:ln w="6350">
                            <a:solidFill>
                              <a:prstClr val="black"/>
                            </a:solidFill>
                          </a:ln>
                          <a:effectLst/>
                        </wps:spPr>
                        <wps:txbx>
                          <w:txbxContent>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00:00:45</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00:00:46</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00:00:47</w:t>
                              </w:r>
                            </w:p>
                            <w:p w:rsidR="005B1E90"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FPS:  30  TIME 00:00:48</w:t>
                              </w:r>
                            </w:p>
                            <w:p w:rsidR="005B1E90" w:rsidRDefault="005B1E90"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22E3C" id="テキスト ボックス 381" o:spid="_x0000_s1181" type="#_x0000_t202" style="position:absolute;margin-left:30.15pt;margin-top:4.45pt;width:432.75pt;height:68.4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" fillcolor="window" strokeweight=".5pt">
                  <v:textbox>
                    <w:txbxContent>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00:00:45</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00:00:46</w:t>
                        </w:r>
                      </w:p>
                      <w:p w:rsidR="005B1E90" w:rsidRPr="00C97258"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00:00:47</w:t>
                        </w:r>
                      </w:p>
                      <w:p w:rsidR="005B1E90" w:rsidRDefault="005B1E90" w:rsidP="006B5BCD">
                        <w:pPr>
                          <w:rPr>
                            <w:rFonts w:ascii="Courier New" w:hAnsi="Courier New" w:cs="Courier New"/>
                            <w:sz w:val="18"/>
                            <w:szCs w:val="18"/>
                            <w:lang w:val="en-US" w:eastAsia="ja-JP"/>
                          </w:rPr>
                        </w:pPr>
                        <w:r w:rsidRPr="00C97258">
                          <w:rPr>
                            <w:rFonts w:ascii="Courier New" w:hAnsi="Courier New" w:cs="Courier New"/>
                            <w:sz w:val="18"/>
                            <w:szCs w:val="18"/>
                            <w:lang w:val="en-US" w:eastAsia="ja-JP"/>
                          </w:rPr>
                          <w:t xml:space="preserve">FPS:  </w:t>
                        </w:r>
                        <w:proofErr w:type="gramStart"/>
                        <w:r w:rsidRPr="00C97258">
                          <w:rPr>
                            <w:rFonts w:ascii="Courier New" w:hAnsi="Courier New" w:cs="Courier New"/>
                            <w:sz w:val="18"/>
                            <w:szCs w:val="18"/>
                            <w:lang w:val="en-US" w:eastAsia="ja-JP"/>
                          </w:rPr>
                          <w:t>30  TIME</w:t>
                        </w:r>
                        <w:proofErr w:type="gramEnd"/>
                        <w:r w:rsidRPr="00C97258">
                          <w:rPr>
                            <w:rFonts w:ascii="Courier New" w:hAnsi="Courier New" w:cs="Courier New"/>
                            <w:sz w:val="18"/>
                            <w:szCs w:val="18"/>
                            <w:lang w:val="en-US" w:eastAsia="ja-JP"/>
                          </w:rPr>
                          <w:t xml:space="preserve"> 00:00:48</w:t>
                        </w:r>
                      </w:p>
                      <w:p w:rsidR="005B1E90" w:rsidRDefault="005B1E90" w:rsidP="006B5BCD">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6B5BCD">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sidDel="00A81686">
          <w:rPr>
            <w:noProof/>
            <w:lang w:val="en-US"/>
          </w:rPr>
          <mc:AlternateContent>
            <mc:Choice Requires="wps">
              <w:drawing>
                <wp:anchor distT="0" distB="0" distL="114300" distR="114300" simplePos="0" relativeHeight="251709952" behindDoc="0" locked="0" layoutInCell="1" allowOverlap="1" wp14:anchorId="480B2407" wp14:editId="6E71F702">
                  <wp:simplePos x="0" y="0"/>
                  <wp:positionH relativeFrom="column">
                    <wp:posOffset>779145</wp:posOffset>
                  </wp:positionH>
                  <wp:positionV relativeFrom="paragraph">
                    <wp:posOffset>102235</wp:posOffset>
                  </wp:positionV>
                  <wp:extent cx="327660" cy="510540"/>
                  <wp:effectExtent l="0" t="0" r="15240" b="22860"/>
                  <wp:wrapNone/>
                  <wp:docPr id="382" name="正方形/長方形 382"/>
                  <wp:cNvGraphicFramePr/>
                  <a:graphic xmlns:a="http://schemas.openxmlformats.org/drawingml/2006/main">
                    <a:graphicData uri="http://schemas.microsoft.com/office/word/2010/wordprocessingShape">
                      <wps:wsp>
                        <wps:cNvSpPr/>
                        <wps:spPr>
                          <a:xfrm>
                            <a:off x="0" y="0"/>
                            <a:ext cx="327660" cy="5105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764" id="正方形/長方形 382" o:spid="_x0000_s1026" style="position:absolute;margin-left:61.35pt;margin-top:8.05pt;width:25.8pt;height:40.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" filled="f" strokecolor="#c0504d" strokeweight="2pt"/>
              </w:pict>
            </mc:Fallback>
          </mc:AlternateContent>
        </w:r>
        <w:bookmarkStart w:id="11210" w:name="_Toc491776275"/>
        <w:bookmarkEnd w:id="11210"/>
      </w:del>
    </w:p>
    <w:p w:rsidR="006B5BCD" w:rsidRPr="00C97258" w:rsidDel="00A81686" w:rsidRDefault="006B5BCD" w:rsidP="006B5BCD">
      <w:pPr>
        <w:pStyle w:val="CETextBody"/>
        <w:rPr>
          <w:del w:id="11211" w:author="Huy Duc. Nguyen" w:date="2017-08-29T13:07:00Z"/>
          <w:lang w:val="en-US" w:eastAsia="ja-JP"/>
        </w:rPr>
      </w:pPr>
      <w:bookmarkStart w:id="11212" w:name="_Toc491776276"/>
      <w:bookmarkEnd w:id="11212"/>
    </w:p>
    <w:p w:rsidR="006B5BCD" w:rsidRPr="00C97258" w:rsidDel="00A81686" w:rsidRDefault="006B5BCD" w:rsidP="006B5BCD">
      <w:pPr>
        <w:pStyle w:val="CETextBody"/>
        <w:rPr>
          <w:del w:id="11213" w:author="Huy Duc. Nguyen" w:date="2017-08-29T13:07:00Z"/>
          <w:lang w:val="en-US" w:eastAsia="ja-JP"/>
        </w:rPr>
      </w:pPr>
      <w:bookmarkStart w:id="11214" w:name="_Toc491776277"/>
      <w:bookmarkEnd w:id="11214"/>
    </w:p>
    <w:p w:rsidR="006B5BCD" w:rsidRPr="00C97258" w:rsidDel="00A81686" w:rsidRDefault="006B5BCD" w:rsidP="006B5BCD">
      <w:pPr>
        <w:pStyle w:val="CETextBody"/>
        <w:rPr>
          <w:del w:id="11215" w:author="Huy Duc. Nguyen" w:date="2017-08-29T13:07:00Z"/>
          <w:lang w:val="en-US" w:eastAsia="ja-JP"/>
        </w:rPr>
      </w:pPr>
      <w:bookmarkStart w:id="11216" w:name="_Toc491776278"/>
      <w:bookmarkEnd w:id="11216"/>
    </w:p>
    <w:p w:rsidR="006B5BCD" w:rsidDel="00A81686" w:rsidRDefault="006B5BCD" w:rsidP="006B5BCD">
      <w:pPr>
        <w:rPr>
          <w:del w:id="11217" w:author="Huy Duc. Nguyen" w:date="2017-08-29T13:07:00Z"/>
          <w:sz w:val="22"/>
          <w:lang w:val="en-US" w:eastAsia="ja-JP"/>
        </w:rPr>
      </w:pPr>
      <w:del w:id="11218" w:author="Huy Duc. Nguyen" w:date="2017-08-29T13:07:00Z">
        <w:r w:rsidDel="00A81686">
          <w:rPr>
            <w:lang w:val="en-US" w:eastAsia="ja-JP"/>
          </w:rPr>
          <w:br w:type="page"/>
        </w:r>
      </w:del>
    </w:p>
    <w:p w:rsidR="006638BF" w:rsidRPr="00702283" w:rsidDel="00A81686" w:rsidRDefault="006638BF" w:rsidP="006638BF">
      <w:pPr>
        <w:pStyle w:val="CETextBody"/>
        <w:numPr>
          <w:ilvl w:val="0"/>
          <w:numId w:val="41"/>
        </w:numPr>
        <w:ind w:left="426" w:hanging="426"/>
        <w:rPr>
          <w:del w:id="11219" w:author="Huy Duc. Nguyen" w:date="2017-08-29T13:07:00Z"/>
          <w:b/>
          <w:lang w:val="en-US" w:eastAsia="ja-JP"/>
        </w:rPr>
      </w:pPr>
      <w:del w:id="11220" w:author="Huy Duc. Nguyen" w:date="2017-08-29T13:07:00Z">
        <w:r w:rsidDel="00A81686">
          <w:rPr>
            <w:rFonts w:hint="eastAsia"/>
            <w:lang w:val="en-US" w:eastAsia="ja-JP"/>
          </w:rPr>
          <w:delText>Result</w:delText>
        </w:r>
        <w:bookmarkStart w:id="11221" w:name="_Toc491776279"/>
        <w:bookmarkEnd w:id="11221"/>
      </w:del>
    </w:p>
    <w:p w:rsidR="00196E4F" w:rsidDel="00A81686" w:rsidRDefault="00196E4F" w:rsidP="00F950E6">
      <w:pPr>
        <w:pStyle w:val="Caption"/>
        <w:rPr>
          <w:del w:id="11222" w:author="Huy Duc. Nguyen" w:date="2017-08-29T13:07:00Z"/>
          <w:lang w:val="en-US" w:eastAsia="ja-JP"/>
        </w:rPr>
      </w:pPr>
      <w:del w:id="11223" w:author="Huy Duc. Nguyen" w:date="2017-08-29T13:07: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1224" w:author="Kazuhiro Takagi" w:date="2017-03-21T15:02:00Z">
        <w:del w:id="11225" w:author="Huy Duc. Nguyen" w:date="2017-08-28T16:38:00Z">
          <w:r w:rsidR="00520A63" w:rsidDel="003B19D6">
            <w:rPr>
              <w:noProof/>
            </w:rPr>
            <w:delText>38</w:delText>
          </w:r>
        </w:del>
      </w:ins>
      <w:ins w:id="11226" w:author=" " w:date="2017-03-09T11:18:00Z">
        <w:del w:id="11227" w:author="Huy Duc. Nguyen" w:date="2017-08-28T16:38:00Z">
          <w:r w:rsidR="00442CC0" w:rsidDel="003B19D6">
            <w:rPr>
              <w:noProof/>
            </w:rPr>
            <w:delText>38</w:delText>
          </w:r>
        </w:del>
      </w:ins>
      <w:del w:id="11228" w:author="Huy Duc. Nguyen" w:date="2017-08-28T16:38:00Z">
        <w:r w:rsidR="00003FEB" w:rsidDel="003B19D6">
          <w:rPr>
            <w:noProof/>
          </w:rPr>
          <w:delText>45</w:delText>
        </w:r>
      </w:del>
      <w:del w:id="11229" w:author="Huy Duc. Nguyen" w:date="2017-08-29T13:07: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11230" w:name="_Toc491776280"/>
        <w:bookmarkEnd w:id="11230"/>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5"/>
        <w:gridCol w:w="1134"/>
        <w:gridCol w:w="1559"/>
      </w:tblGrid>
      <w:tr w:rsidR="00196E4F" w:rsidDel="00A81686" w:rsidTr="006B5BCD">
        <w:trPr>
          <w:trHeight w:val="75"/>
          <w:jc w:val="center"/>
          <w:del w:id="11231" w:author="Huy Duc. Nguyen" w:date="2017-08-29T13:07:00Z"/>
        </w:trPr>
        <w:tc>
          <w:tcPr>
            <w:tcW w:w="2585" w:type="dxa"/>
            <w:tcBorders>
              <w:bottom w:val="single" w:sz="12" w:space="0" w:color="auto"/>
            </w:tcBorders>
            <w:shd w:val="clear" w:color="auto" w:fill="BFBFBF" w:themeFill="background1" w:themeFillShade="BF"/>
          </w:tcPr>
          <w:p w:rsidR="00196E4F" w:rsidRPr="00997E4E" w:rsidDel="00A81686" w:rsidRDefault="00196E4F" w:rsidP="006B5BCD">
            <w:pPr>
              <w:pStyle w:val="Default"/>
              <w:rPr>
                <w:del w:id="11232" w:author="Huy Duc. Nguyen" w:date="2017-08-29T13:07:00Z"/>
                <w:rFonts w:ascii="Times New Roman" w:hAnsi="Times New Roman" w:cs="Times New Roman"/>
                <w:b/>
                <w:color w:val="auto"/>
                <w:sz w:val="16"/>
                <w:lang w:val="en-GB"/>
              </w:rPr>
            </w:pPr>
            <w:del w:id="11233" w:author="Huy Duc. Nguyen" w:date="2017-08-29T13:07:00Z">
              <w:r w:rsidRPr="00997E4E" w:rsidDel="00A81686">
                <w:rPr>
                  <w:rFonts w:ascii="Times New Roman" w:hAnsi="Times New Roman" w:cs="Times New Roman"/>
                  <w:b/>
                  <w:color w:val="auto"/>
                  <w:sz w:val="16"/>
                  <w:lang w:val="en-GB"/>
                </w:rPr>
                <w:delText>Test environment</w:delText>
              </w:r>
              <w:bookmarkStart w:id="11234" w:name="_Toc491776281"/>
              <w:bookmarkEnd w:id="11234"/>
            </w:del>
          </w:p>
        </w:tc>
        <w:tc>
          <w:tcPr>
            <w:tcW w:w="1134" w:type="dxa"/>
            <w:tcBorders>
              <w:bottom w:val="single" w:sz="12" w:space="0" w:color="auto"/>
            </w:tcBorders>
            <w:shd w:val="clear" w:color="auto" w:fill="BFBFBF" w:themeFill="background1" w:themeFillShade="BF"/>
          </w:tcPr>
          <w:p w:rsidR="00196E4F" w:rsidRPr="00997E4E" w:rsidDel="00A81686" w:rsidRDefault="0082089F" w:rsidP="00F950E6">
            <w:pPr>
              <w:pStyle w:val="Default"/>
              <w:jc w:val="center"/>
              <w:rPr>
                <w:del w:id="11235" w:author="Huy Duc. Nguyen" w:date="2017-08-29T13:07:00Z"/>
                <w:rFonts w:ascii="Times New Roman" w:hAnsi="Times New Roman" w:cs="Times New Roman"/>
                <w:b/>
                <w:color w:val="auto"/>
                <w:sz w:val="16"/>
                <w:lang w:val="en-GB"/>
              </w:rPr>
            </w:pPr>
            <w:del w:id="11236" w:author="Huy Duc. Nguyen" w:date="2017-08-29T13:07:00Z">
              <w:r w:rsidDel="00A81686">
                <w:rPr>
                  <w:rFonts w:ascii="Times New Roman" w:hAnsi="Times New Roman" w:cs="Times New Roman" w:hint="eastAsia"/>
                  <w:b/>
                  <w:color w:val="auto"/>
                  <w:sz w:val="16"/>
                  <w:lang w:val="en-GB"/>
                </w:rPr>
                <w:delText>FPS</w:delText>
              </w:r>
              <w:bookmarkStart w:id="11237" w:name="_Toc491776282"/>
              <w:bookmarkEnd w:id="11237"/>
            </w:del>
          </w:p>
        </w:tc>
        <w:tc>
          <w:tcPr>
            <w:tcW w:w="1559" w:type="dxa"/>
            <w:tcBorders>
              <w:bottom w:val="single" w:sz="12" w:space="0" w:color="auto"/>
              <w:right w:val="single" w:sz="4" w:space="0" w:color="auto"/>
            </w:tcBorders>
            <w:shd w:val="clear" w:color="auto" w:fill="BFBFBF" w:themeFill="background1" w:themeFillShade="BF"/>
          </w:tcPr>
          <w:p w:rsidR="00196E4F" w:rsidRPr="00997E4E" w:rsidDel="00A81686" w:rsidRDefault="00196E4F" w:rsidP="006B5BCD">
            <w:pPr>
              <w:pStyle w:val="Default"/>
              <w:rPr>
                <w:del w:id="11238" w:author="Huy Duc. Nguyen" w:date="2017-08-29T13:07:00Z"/>
                <w:rFonts w:ascii="Times New Roman" w:hAnsi="Times New Roman" w:cs="Times New Roman"/>
                <w:b/>
                <w:color w:val="auto"/>
                <w:sz w:val="16"/>
                <w:lang w:val="en-GB"/>
              </w:rPr>
            </w:pPr>
            <w:del w:id="11239" w:author="Huy Duc. Nguyen" w:date="2017-08-29T13:07:00Z">
              <w:r w:rsidRPr="00997E4E" w:rsidDel="00A81686">
                <w:rPr>
                  <w:rFonts w:ascii="Times New Roman" w:hAnsi="Times New Roman" w:cs="Times New Roman"/>
                  <w:b/>
                  <w:color w:val="auto"/>
                  <w:sz w:val="16"/>
                  <w:lang w:val="en-GB"/>
                </w:rPr>
                <w:delText>Overhead</w:delText>
              </w:r>
            </w:del>
            <w:ins w:id="11240" w:author="Kazuhiro Takagi" w:date="2017-03-13T21:10:00Z">
              <w:del w:id="11241" w:author="Huy Duc. Nguyen" w:date="2017-08-29T13:07:00Z">
                <w:r w:rsidR="00BA017F" w:rsidDel="00A81686">
                  <w:rPr>
                    <w:rFonts w:ascii="Times New Roman" w:hAnsi="Times New Roman" w:cs="Times New Roman"/>
                    <w:b/>
                    <w:color w:val="auto"/>
                    <w:sz w:val="16"/>
                    <w:lang w:val="en-GB"/>
                  </w:rPr>
                  <w:delText xml:space="preserve">Performance </w:delText>
                </w:r>
              </w:del>
            </w:ins>
            <w:ins w:id="11242" w:author="Kazuhiro Takagi" w:date="2017-03-13T21:11:00Z">
              <w:del w:id="11243" w:author="Huy Duc. Nguyen" w:date="2017-08-29T13:07:00Z">
                <w:r w:rsidR="00BA017F" w:rsidDel="00A81686">
                  <w:rPr>
                    <w:rFonts w:ascii="Times New Roman" w:hAnsi="Times New Roman" w:cs="Times New Roman"/>
                    <w:b/>
                    <w:color w:val="auto"/>
                    <w:sz w:val="16"/>
                    <w:lang w:val="en-GB"/>
                  </w:rPr>
                  <w:delText>difference</w:delText>
                </w:r>
              </w:del>
            </w:ins>
            <w:del w:id="11244" w:author="Huy Duc. Nguyen" w:date="2017-08-29T13:07:00Z">
              <w:r w:rsidRPr="00997E4E" w:rsidDel="00A81686">
                <w:rPr>
                  <w:rFonts w:ascii="Times New Roman" w:hAnsi="Times New Roman" w:cs="Times New Roman"/>
                  <w:b/>
                  <w:color w:val="auto"/>
                  <w:sz w:val="16"/>
                  <w:lang w:val="en-GB"/>
                </w:rPr>
                <w:delText>:</w:delText>
              </w:r>
              <w:bookmarkStart w:id="11245" w:name="_Toc491776283"/>
              <w:bookmarkEnd w:id="11245"/>
            </w:del>
          </w:p>
          <w:p w:rsidR="00196E4F" w:rsidRPr="00997E4E" w:rsidDel="00A81686" w:rsidRDefault="00196E4F" w:rsidP="006B5BCD">
            <w:pPr>
              <w:pStyle w:val="Default"/>
              <w:rPr>
                <w:del w:id="11246" w:author="Huy Duc. Nguyen" w:date="2017-08-29T13:07:00Z"/>
                <w:rFonts w:ascii="Times New Roman" w:hAnsi="Times New Roman" w:cs="Times New Roman"/>
                <w:b/>
                <w:color w:val="auto"/>
                <w:sz w:val="16"/>
                <w:lang w:val="en-GB"/>
              </w:rPr>
            </w:pPr>
            <w:del w:id="11247" w:author="Huy Duc. Nguyen" w:date="2017-08-29T13:07:00Z">
              <w:r w:rsidRPr="00997E4E" w:rsidDel="00A81686">
                <w:rPr>
                  <w:rFonts w:ascii="Times New Roman" w:hAnsi="Times New Roman" w:cs="Times New Roman"/>
                  <w:b/>
                  <w:color w:val="auto"/>
                  <w:sz w:val="16"/>
                  <w:lang w:val="en-GB"/>
                </w:rPr>
                <w:delText xml:space="preserve"> ((</w:delText>
              </w:r>
              <w:r w:rsidDel="00A81686">
                <w:rPr>
                  <w:rFonts w:ascii="Times New Roman" w:hAnsi="Times New Roman" w:cs="Times New Roman"/>
                  <w:b/>
                  <w:color w:val="auto"/>
                  <w:sz w:val="16"/>
                  <w:lang w:val="en-GB"/>
                </w:rPr>
                <w:delText>B</w:delText>
              </w:r>
              <w:r w:rsidRPr="00997E4E" w:rsidDel="00A81686">
                <w:rPr>
                  <w:rFonts w:ascii="Times New Roman" w:hAnsi="Times New Roman" w:cs="Times New Roman"/>
                  <w:b/>
                  <w:color w:val="auto"/>
                  <w:sz w:val="16"/>
                  <w:lang w:val="en-GB"/>
                </w:rPr>
                <w:delText xml:space="preserve"> – </w:delText>
              </w:r>
              <w:r w:rsidDel="00A81686">
                <w:rPr>
                  <w:rFonts w:ascii="Times New Roman" w:hAnsi="Times New Roman" w:cs="Times New Roman"/>
                  <w:b/>
                  <w:color w:val="auto"/>
                  <w:sz w:val="16"/>
                  <w:lang w:val="en-GB"/>
                </w:rPr>
                <w:delText>A</w:delText>
              </w:r>
              <w:r w:rsidRPr="00997E4E" w:rsidDel="00A81686">
                <w:rPr>
                  <w:rFonts w:ascii="Times New Roman" w:hAnsi="Times New Roman" w:cs="Times New Roman"/>
                  <w:b/>
                  <w:color w:val="auto"/>
                  <w:sz w:val="16"/>
                  <w:lang w:val="en-GB"/>
                </w:rPr>
                <w:delText>) /A)*100</w:delText>
              </w:r>
              <w:bookmarkStart w:id="11248" w:name="_Toc491776284"/>
              <w:bookmarkEnd w:id="11248"/>
            </w:del>
          </w:p>
        </w:tc>
        <w:bookmarkStart w:id="11249" w:name="_Toc491776285"/>
        <w:bookmarkEnd w:id="11249"/>
      </w:tr>
      <w:tr w:rsidR="00196E4F" w:rsidDel="00A81686" w:rsidTr="006B5BCD">
        <w:trPr>
          <w:trHeight w:val="243"/>
          <w:jc w:val="center"/>
          <w:del w:id="11250" w:author="Huy Duc. Nguyen" w:date="2017-08-29T13:07:00Z"/>
        </w:trPr>
        <w:tc>
          <w:tcPr>
            <w:tcW w:w="2585" w:type="dxa"/>
            <w:tcBorders>
              <w:top w:val="single" w:sz="12" w:space="0" w:color="auto"/>
              <w:bottom w:val="single" w:sz="4" w:space="0" w:color="auto"/>
            </w:tcBorders>
            <w:shd w:val="clear" w:color="auto" w:fill="BFBFBF" w:themeFill="background1" w:themeFillShade="BF"/>
            <w:vAlign w:val="center"/>
          </w:tcPr>
          <w:p w:rsidR="00196E4F" w:rsidRPr="00997E4E" w:rsidDel="00A81686" w:rsidRDefault="00196E4F" w:rsidP="006B5BCD">
            <w:pPr>
              <w:pStyle w:val="Default"/>
              <w:jc w:val="both"/>
              <w:rPr>
                <w:del w:id="11251" w:author="Huy Duc. Nguyen" w:date="2017-08-29T13:07:00Z"/>
                <w:rFonts w:ascii="Times New Roman" w:hAnsi="Times New Roman" w:cs="Times New Roman"/>
                <w:b/>
                <w:color w:val="auto"/>
                <w:sz w:val="16"/>
                <w:lang w:val="en-GB"/>
              </w:rPr>
            </w:pPr>
            <w:del w:id="11252" w:author="Huy Duc. Nguyen" w:date="2017-08-29T13:07:00Z">
              <w:r w:rsidRPr="00997E4E" w:rsidDel="00A81686">
                <w:rPr>
                  <w:rFonts w:ascii="Times New Roman" w:hAnsi="Times New Roman" w:cs="Times New Roman"/>
                  <w:b/>
                  <w:color w:val="auto"/>
                  <w:sz w:val="16"/>
                  <w:lang w:val="en-GB"/>
                </w:rPr>
                <w:delText>(A) Native Linux (Type2)</w:delText>
              </w:r>
              <w:bookmarkStart w:id="11253" w:name="_Toc491776286"/>
              <w:bookmarkEnd w:id="11253"/>
            </w:del>
          </w:p>
        </w:tc>
        <w:tc>
          <w:tcPr>
            <w:tcW w:w="1134" w:type="dxa"/>
            <w:tcBorders>
              <w:top w:val="single" w:sz="12" w:space="0" w:color="auto"/>
              <w:bottom w:val="single" w:sz="4" w:space="0" w:color="auto"/>
            </w:tcBorders>
            <w:vAlign w:val="center"/>
          </w:tcPr>
          <w:p w:rsidR="00196E4F" w:rsidRPr="00F950E6" w:rsidDel="00A81686" w:rsidRDefault="008E6DFE" w:rsidP="00F950E6">
            <w:pPr>
              <w:pStyle w:val="Default"/>
              <w:jc w:val="right"/>
              <w:rPr>
                <w:del w:id="11254" w:author="Huy Duc. Nguyen" w:date="2017-08-29T13:07:00Z"/>
                <w:rFonts w:ascii="Times New Roman" w:hAnsi="Times New Roman" w:cs="Times New Roman"/>
                <w:color w:val="auto"/>
                <w:sz w:val="18"/>
                <w:szCs w:val="18"/>
                <w:lang w:val="en-GB"/>
              </w:rPr>
            </w:pPr>
            <w:del w:id="11255" w:author="Huy Duc. Nguyen" w:date="2017-08-29T13:07:00Z">
              <w:r w:rsidDel="00A81686">
                <w:rPr>
                  <w:rFonts w:ascii="Times New Roman" w:hAnsi="Times New Roman" w:cs="Times New Roman" w:hint="eastAsia"/>
                  <w:color w:val="auto"/>
                  <w:sz w:val="18"/>
                  <w:szCs w:val="18"/>
                  <w:lang w:val="en-GB"/>
                </w:rPr>
                <w:delText>29.95</w:delText>
              </w:r>
              <w:bookmarkStart w:id="11256" w:name="_Toc491776287"/>
              <w:bookmarkEnd w:id="11256"/>
            </w:del>
          </w:p>
        </w:tc>
        <w:tc>
          <w:tcPr>
            <w:tcW w:w="1559" w:type="dxa"/>
            <w:vMerge w:val="restart"/>
            <w:tcBorders>
              <w:top w:val="single" w:sz="12" w:space="0" w:color="auto"/>
              <w:right w:val="single" w:sz="4" w:space="0" w:color="auto"/>
            </w:tcBorders>
            <w:vAlign w:val="center"/>
          </w:tcPr>
          <w:p w:rsidR="00196E4F" w:rsidRPr="00F950E6" w:rsidDel="00A81686" w:rsidRDefault="008E6DFE">
            <w:pPr>
              <w:pStyle w:val="Default"/>
              <w:jc w:val="both"/>
              <w:rPr>
                <w:del w:id="11257" w:author="Huy Duc. Nguyen" w:date="2017-08-29T13:07:00Z"/>
                <w:rFonts w:ascii="Times New Roman" w:hAnsi="Times New Roman" w:cs="Times New Roman"/>
                <w:color w:val="auto"/>
                <w:sz w:val="18"/>
                <w:szCs w:val="18"/>
                <w:lang w:val="en-GB"/>
              </w:rPr>
            </w:pPr>
            <w:del w:id="11258" w:author="Huy Duc. Nguyen" w:date="2017-08-29T13:07:00Z">
              <w:r w:rsidDel="00A81686">
                <w:rPr>
                  <w:rFonts w:ascii="Times New Roman" w:hAnsi="Times New Roman" w:cs="Times New Roman" w:hint="eastAsia"/>
                  <w:color w:val="auto"/>
                  <w:sz w:val="18"/>
                  <w:szCs w:val="18"/>
                  <w:lang w:val="en-GB"/>
                </w:rPr>
                <w:delText>0.00%</w:delText>
              </w:r>
              <w:bookmarkStart w:id="11259" w:name="_Toc491776288"/>
              <w:bookmarkEnd w:id="11259"/>
            </w:del>
          </w:p>
        </w:tc>
        <w:bookmarkStart w:id="11260" w:name="_Toc491776289"/>
        <w:bookmarkEnd w:id="11260"/>
      </w:tr>
      <w:tr w:rsidR="00196E4F" w:rsidDel="00A81686" w:rsidTr="006B5BCD">
        <w:trPr>
          <w:trHeight w:val="242"/>
          <w:jc w:val="center"/>
          <w:del w:id="11261" w:author="Huy Duc. Nguyen" w:date="2017-08-29T13:07:00Z"/>
        </w:trPr>
        <w:tc>
          <w:tcPr>
            <w:tcW w:w="2585" w:type="dxa"/>
            <w:shd w:val="clear" w:color="auto" w:fill="BFBFBF" w:themeFill="background1" w:themeFillShade="BF"/>
            <w:vAlign w:val="center"/>
          </w:tcPr>
          <w:p w:rsidR="00196E4F" w:rsidRPr="00997E4E" w:rsidDel="00A81686" w:rsidRDefault="00196E4F" w:rsidP="006B5BCD">
            <w:pPr>
              <w:pStyle w:val="Default"/>
              <w:jc w:val="both"/>
              <w:rPr>
                <w:del w:id="11262" w:author="Huy Duc. Nguyen" w:date="2017-08-29T13:07:00Z"/>
                <w:rFonts w:ascii="Times New Roman" w:hAnsi="Times New Roman" w:cs="Times New Roman"/>
                <w:b/>
                <w:color w:val="auto"/>
                <w:sz w:val="16"/>
                <w:lang w:val="en-GB"/>
              </w:rPr>
            </w:pPr>
            <w:del w:id="11263" w:author="Huy Duc. Nguyen" w:date="2017-08-29T13:07:00Z">
              <w:r w:rsidRPr="00997E4E" w:rsidDel="00A81686">
                <w:rPr>
                  <w:rFonts w:ascii="Times New Roman" w:hAnsi="Times New Roman" w:cs="Times New Roman"/>
                  <w:b/>
                  <w:color w:val="auto"/>
                  <w:sz w:val="16"/>
                  <w:lang w:val="en-GB"/>
                </w:rPr>
                <w:delText>(B) Virtualized Linux (Type4)</w:delText>
              </w:r>
              <w:bookmarkStart w:id="11264" w:name="_Toc491776290"/>
              <w:bookmarkEnd w:id="11264"/>
            </w:del>
          </w:p>
        </w:tc>
        <w:tc>
          <w:tcPr>
            <w:tcW w:w="1134" w:type="dxa"/>
            <w:vAlign w:val="center"/>
          </w:tcPr>
          <w:p w:rsidR="00196E4F" w:rsidRPr="00F950E6" w:rsidDel="00A81686" w:rsidRDefault="008E6DFE" w:rsidP="00F950E6">
            <w:pPr>
              <w:pStyle w:val="Default"/>
              <w:jc w:val="right"/>
              <w:rPr>
                <w:del w:id="11265" w:author="Huy Duc. Nguyen" w:date="2017-08-29T13:07:00Z"/>
                <w:rFonts w:ascii="Times New Roman" w:hAnsi="Times New Roman" w:cs="Times New Roman"/>
                <w:color w:val="auto"/>
                <w:sz w:val="18"/>
                <w:szCs w:val="18"/>
                <w:lang w:val="en-GB"/>
              </w:rPr>
            </w:pPr>
            <w:del w:id="11266" w:author="Huy Duc. Nguyen" w:date="2017-08-29T13:07:00Z">
              <w:r w:rsidRPr="00F950E6" w:rsidDel="00A81686">
                <w:rPr>
                  <w:rFonts w:ascii="Times New Roman" w:hAnsi="Times New Roman" w:cs="Times New Roman"/>
                  <w:color w:val="auto"/>
                  <w:sz w:val="18"/>
                  <w:szCs w:val="18"/>
                  <w:lang w:val="en-GB"/>
                </w:rPr>
                <w:delText>29.95</w:delText>
              </w:r>
              <w:bookmarkStart w:id="11267" w:name="_Toc491776291"/>
              <w:bookmarkEnd w:id="11267"/>
            </w:del>
          </w:p>
        </w:tc>
        <w:tc>
          <w:tcPr>
            <w:tcW w:w="1559" w:type="dxa"/>
            <w:vMerge/>
            <w:tcBorders>
              <w:right w:val="single" w:sz="4" w:space="0" w:color="auto"/>
            </w:tcBorders>
            <w:vAlign w:val="center"/>
          </w:tcPr>
          <w:p w:rsidR="00196E4F" w:rsidRPr="00196E4F" w:rsidDel="00A81686" w:rsidRDefault="00196E4F" w:rsidP="006B5BCD">
            <w:pPr>
              <w:pStyle w:val="Default"/>
              <w:jc w:val="both"/>
              <w:rPr>
                <w:del w:id="11268" w:author="Huy Duc. Nguyen" w:date="2017-08-29T13:07:00Z"/>
                <w:sz w:val="18"/>
                <w:szCs w:val="18"/>
              </w:rPr>
            </w:pPr>
            <w:bookmarkStart w:id="11269" w:name="_Toc491776292"/>
            <w:bookmarkEnd w:id="11269"/>
          </w:p>
        </w:tc>
        <w:bookmarkStart w:id="11270" w:name="_Toc491776293"/>
        <w:bookmarkEnd w:id="11270"/>
      </w:tr>
    </w:tbl>
    <w:p w:rsidR="006638BF" w:rsidRPr="00B05A50" w:rsidDel="00A81686" w:rsidRDefault="006638BF" w:rsidP="006638BF">
      <w:pPr>
        <w:pStyle w:val="CETextBody"/>
        <w:rPr>
          <w:del w:id="11271" w:author="Huy Duc. Nguyen" w:date="2017-08-29T13:07:00Z"/>
          <w:b/>
          <w:lang w:val="en-US" w:eastAsia="ja-JP"/>
        </w:rPr>
      </w:pPr>
      <w:bookmarkStart w:id="11272" w:name="_Toc491776294"/>
      <w:bookmarkEnd w:id="11272"/>
    </w:p>
    <w:p w:rsidR="006638BF" w:rsidRPr="00827062" w:rsidDel="00A81686" w:rsidRDefault="006638BF" w:rsidP="006638BF">
      <w:pPr>
        <w:pStyle w:val="CETextBody"/>
        <w:numPr>
          <w:ilvl w:val="0"/>
          <w:numId w:val="41"/>
        </w:numPr>
        <w:ind w:hanging="782"/>
        <w:rPr>
          <w:del w:id="11273" w:author="Huy Duc. Nguyen" w:date="2017-08-29T13:07:00Z"/>
          <w:lang w:val="en-US" w:eastAsia="ja-JP"/>
        </w:rPr>
      </w:pPr>
      <w:del w:id="11274"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275" w:name="_Toc491776295"/>
        <w:bookmarkEnd w:id="11275"/>
      </w:del>
    </w:p>
    <w:p w:rsidR="006638BF" w:rsidDel="00A81686" w:rsidRDefault="003F0AC8" w:rsidP="00F950E6">
      <w:pPr>
        <w:pStyle w:val="CETextBody"/>
        <w:ind w:firstLineChars="50" w:firstLine="110"/>
        <w:rPr>
          <w:del w:id="11276" w:author="Huy Duc. Nguyen" w:date="2017-08-29T13:07:00Z"/>
          <w:lang w:val="en-US" w:eastAsia="ja-JP"/>
        </w:rPr>
      </w:pPr>
      <w:del w:id="11277" w:author="Huy Duc. Nguyen" w:date="2017-08-29T13:07:00Z">
        <w:r w:rsidRPr="003F0AC8" w:rsidDel="00A81686">
          <w:rPr>
            <w:lang w:val="en-US" w:eastAsia="ja-JP"/>
          </w:rPr>
          <w:delText>This result is expected.</w:delText>
        </w:r>
        <w:bookmarkStart w:id="11278" w:name="_Toc491776296"/>
        <w:bookmarkEnd w:id="11278"/>
      </w:del>
    </w:p>
    <w:p w:rsidR="006638BF" w:rsidRPr="00723F7E" w:rsidDel="00A81686" w:rsidRDefault="006638BF" w:rsidP="006638BF">
      <w:pPr>
        <w:rPr>
          <w:del w:id="11279" w:author="Huy Duc. Nguyen" w:date="2017-08-29T13:07:00Z"/>
          <w:lang w:val="en-US" w:eastAsia="ja-JP"/>
        </w:rPr>
      </w:pPr>
      <w:bookmarkStart w:id="11280" w:name="_Toc491776297"/>
      <w:bookmarkEnd w:id="11280"/>
    </w:p>
    <w:p w:rsidR="00E9184A" w:rsidDel="00A81686" w:rsidRDefault="00E9184A" w:rsidP="002501CC">
      <w:pPr>
        <w:rPr>
          <w:del w:id="11281" w:author="Huy Duc. Nguyen" w:date="2017-08-29T13:07:00Z"/>
          <w:lang w:val="en-US" w:eastAsia="ja-JP"/>
        </w:rPr>
      </w:pPr>
      <w:del w:id="11282" w:author="Huy Duc. Nguyen" w:date="2017-08-29T13:07:00Z">
        <w:r w:rsidDel="00A81686">
          <w:rPr>
            <w:lang w:val="en-US" w:eastAsia="ja-JP"/>
          </w:rPr>
          <w:br w:type="page"/>
        </w:r>
      </w:del>
    </w:p>
    <w:p w:rsidR="00681004" w:rsidRPr="007C2E44" w:rsidDel="00A81686" w:rsidRDefault="00681004" w:rsidP="006C109A">
      <w:pPr>
        <w:pStyle w:val="Heading2"/>
        <w:rPr>
          <w:del w:id="11283" w:author="Huy Duc. Nguyen" w:date="2017-08-29T13:07:00Z"/>
          <w:lang w:val="en-US"/>
        </w:rPr>
      </w:pPr>
      <w:del w:id="11284" w:author="Huy Duc. Nguyen" w:date="2017-08-29T13:07:00Z">
        <w:r w:rsidRPr="007C2E44" w:rsidDel="00A81686">
          <w:rPr>
            <w:lang w:val="en-US"/>
          </w:rPr>
          <w:delText>Display Performance</w:delText>
        </w:r>
        <w:bookmarkStart w:id="11285" w:name="_Toc491776298"/>
        <w:bookmarkEnd w:id="11285"/>
      </w:del>
    </w:p>
    <w:p w:rsidR="00681004" w:rsidRPr="007C2E44" w:rsidDel="00A81686" w:rsidRDefault="00681004" w:rsidP="006C109A">
      <w:pPr>
        <w:pStyle w:val="Heading3"/>
        <w:rPr>
          <w:del w:id="11286" w:author="Huy Duc. Nguyen" w:date="2017-08-29T13:07:00Z"/>
        </w:rPr>
      </w:pPr>
      <w:del w:id="11287" w:author="Huy Duc. Nguyen" w:date="2017-08-29T13:07:00Z">
        <w:r w:rsidRPr="007C2E44" w:rsidDel="00A81686">
          <w:delText>OpenGL Performance</w:delText>
        </w:r>
        <w:bookmarkStart w:id="11288" w:name="_Toc491776299"/>
        <w:bookmarkEnd w:id="11288"/>
      </w:del>
    </w:p>
    <w:p w:rsidR="00C9745C" w:rsidDel="00A81686" w:rsidRDefault="00C9745C" w:rsidP="00943D14">
      <w:pPr>
        <w:pStyle w:val="CETextBody"/>
        <w:ind w:firstLineChars="50" w:firstLine="110"/>
        <w:rPr>
          <w:del w:id="11289" w:author="Huy Duc. Nguyen" w:date="2017-08-29T13:07:00Z"/>
          <w:lang w:val="en-US" w:eastAsia="ja-JP"/>
        </w:rPr>
      </w:pPr>
      <w:del w:id="11290" w:author="Huy Duc. Nguyen" w:date="2017-08-29T13:07:00Z">
        <w:r w:rsidDel="00A81686">
          <w:rPr>
            <w:lang w:val="en-US" w:eastAsia="ja-JP"/>
          </w:rPr>
          <w:delText>This and Section 5.6.1</w:delText>
        </w:r>
        <w:r w:rsidDel="00A81686">
          <w:rPr>
            <w:rFonts w:hint="eastAsia"/>
            <w:lang w:val="en-US" w:eastAsia="ja-JP"/>
          </w:rPr>
          <w:delText xml:space="preserve"> </w:delText>
        </w:r>
        <w:r w:rsidDel="00A81686">
          <w:rPr>
            <w:lang w:val="en-US" w:eastAsia="ja-JP"/>
          </w:rPr>
          <w:delText>and 5.6.2 are duplicated. Refer to Section 5.6.1 and 5.6.2.</w:delText>
        </w:r>
        <w:bookmarkStart w:id="11291" w:name="_Toc491776300"/>
        <w:bookmarkEnd w:id="11291"/>
      </w:del>
    </w:p>
    <w:p w:rsidR="00C9745C" w:rsidDel="00A81686" w:rsidRDefault="00C9745C">
      <w:pPr>
        <w:rPr>
          <w:del w:id="11292" w:author="Huy Duc. Nguyen" w:date="2017-08-29T13:07:00Z"/>
          <w:lang w:val="en-US" w:eastAsia="ja-JP"/>
        </w:rPr>
      </w:pPr>
      <w:bookmarkStart w:id="11293" w:name="_Toc491776301"/>
      <w:bookmarkEnd w:id="11293"/>
    </w:p>
    <w:p w:rsidR="00681004" w:rsidRPr="007C2E44" w:rsidDel="00A81686" w:rsidRDefault="00681004" w:rsidP="006C109A">
      <w:pPr>
        <w:pStyle w:val="Heading3"/>
        <w:rPr>
          <w:del w:id="11294" w:author="Huy Duc. Nguyen" w:date="2017-08-29T13:07:00Z"/>
        </w:rPr>
      </w:pPr>
      <w:del w:id="11295" w:author="Huy Duc. Nguyen" w:date="2017-08-29T13:07:00Z">
        <w:r w:rsidRPr="007C2E44" w:rsidDel="00A81686">
          <w:delText>Total performance of display system</w:delText>
        </w:r>
        <w:bookmarkStart w:id="11296" w:name="_Toc491776302"/>
        <w:bookmarkEnd w:id="11296"/>
      </w:del>
    </w:p>
    <w:p w:rsidR="002E4BC6" w:rsidDel="00A81686" w:rsidRDefault="002E4BC6" w:rsidP="00D47247">
      <w:pPr>
        <w:pStyle w:val="CETextBody"/>
        <w:numPr>
          <w:ilvl w:val="0"/>
          <w:numId w:val="43"/>
        </w:numPr>
        <w:ind w:hanging="782"/>
        <w:rPr>
          <w:del w:id="11297" w:author="Huy Duc. Nguyen" w:date="2017-08-29T13:07:00Z"/>
          <w:lang w:val="en-US" w:eastAsia="ja-JP"/>
        </w:rPr>
      </w:pPr>
      <w:del w:id="11298" w:author="Huy Duc. Nguyen" w:date="2017-08-29T13:07:00Z">
        <w:r w:rsidDel="00A81686">
          <w:rPr>
            <w:rFonts w:hint="eastAsia"/>
            <w:lang w:val="en-US" w:eastAsia="ja-JP"/>
          </w:rPr>
          <w:delText>Description</w:delText>
        </w:r>
        <w:bookmarkStart w:id="11299" w:name="_Toc491776303"/>
        <w:bookmarkEnd w:id="11299"/>
      </w:del>
    </w:p>
    <w:p w:rsidR="002E4BC6" w:rsidRPr="00943D14" w:rsidDel="00A81686" w:rsidRDefault="002618C2">
      <w:pPr>
        <w:pStyle w:val="CETextBody"/>
        <w:ind w:left="142"/>
        <w:rPr>
          <w:del w:id="11300" w:author="Huy Duc. Nguyen" w:date="2017-08-29T13:07:00Z"/>
          <w:i/>
          <w:lang w:val="en-US" w:eastAsia="ja-JP"/>
        </w:rPr>
      </w:pPr>
      <w:del w:id="11301" w:author="Huy Duc. Nguyen" w:date="2017-08-29T13:07:00Z">
        <w:r w:rsidDel="00A81686">
          <w:rPr>
            <w:lang w:val="en-US" w:eastAsia="ja-JP"/>
          </w:rPr>
          <w:delText xml:space="preserve">Measure </w:delText>
        </w:r>
        <w:r w:rsidR="00654EFB" w:rsidRPr="00654EFB" w:rsidDel="00A81686">
          <w:rPr>
            <w:lang w:val="en-US" w:eastAsia="ja-JP"/>
          </w:rPr>
          <w:delText>Composite performance of display</w:delText>
        </w:r>
        <w:r w:rsidR="00654EFB" w:rsidDel="00A81686">
          <w:rPr>
            <w:rFonts w:hint="eastAsia"/>
            <w:lang w:val="en-US" w:eastAsia="ja-JP"/>
          </w:rPr>
          <w:delText xml:space="preserve"> </w:delText>
        </w:r>
        <w:r w:rsidR="00654EFB" w:rsidDel="00A81686">
          <w:rPr>
            <w:lang w:val="en-US" w:eastAsia="ja-JP"/>
          </w:rPr>
          <w:delText xml:space="preserve">on </w:delText>
        </w:r>
        <w:r w:rsidR="000E2A9D" w:rsidRPr="000E2A9D" w:rsidDel="00A81686">
          <w:rPr>
            <w:lang w:val="en-US" w:eastAsia="ja-JP"/>
          </w:rPr>
          <w:delText>virtualization</w:delText>
        </w:r>
        <w:r w:rsidR="000E2A9D" w:rsidRPr="000E2A9D" w:rsidDel="00A81686">
          <w:rPr>
            <w:rFonts w:hint="eastAsia"/>
            <w:lang w:val="en-US" w:eastAsia="ja-JP"/>
          </w:rPr>
          <w:delText xml:space="preserve"> </w:delText>
        </w:r>
        <w:r w:rsidR="00654EFB" w:rsidDel="00A81686">
          <w:rPr>
            <w:rFonts w:hint="eastAsia"/>
            <w:lang w:val="en-US" w:eastAsia="ja-JP"/>
          </w:rPr>
          <w:delText>PoC</w:delText>
        </w:r>
        <w:r w:rsidR="00891EA3" w:rsidRPr="00891EA3" w:rsidDel="00A81686">
          <w:rPr>
            <w:lang w:val="en-US" w:eastAsia="ja-JP"/>
          </w:rPr>
          <w:delText>.</w:delText>
        </w:r>
        <w:bookmarkStart w:id="11302" w:name="_Toc491776304"/>
        <w:bookmarkEnd w:id="11302"/>
      </w:del>
    </w:p>
    <w:p w:rsidR="00AA357B" w:rsidRPr="00C549DE" w:rsidDel="00A81686" w:rsidRDefault="00AA357B" w:rsidP="00AA357B">
      <w:pPr>
        <w:pStyle w:val="CETextBody"/>
        <w:ind w:left="142"/>
        <w:rPr>
          <w:del w:id="11303" w:author="Huy Duc. Nguyen" w:date="2017-08-29T13:07:00Z"/>
          <w:lang w:val="en-US" w:eastAsia="ja-JP"/>
        </w:rPr>
      </w:pPr>
      <w:bookmarkStart w:id="11304" w:name="_Toc491776305"/>
      <w:bookmarkEnd w:id="11304"/>
    </w:p>
    <w:p w:rsidR="00AA357B" w:rsidRPr="00613E0B" w:rsidDel="00A81686" w:rsidRDefault="00AA357B" w:rsidP="00AA357B">
      <w:pPr>
        <w:pStyle w:val="CETextBody"/>
        <w:numPr>
          <w:ilvl w:val="0"/>
          <w:numId w:val="43"/>
        </w:numPr>
        <w:ind w:hanging="782"/>
        <w:rPr>
          <w:del w:id="11305" w:author="Huy Duc. Nguyen" w:date="2017-08-29T13:07:00Z"/>
          <w:lang w:val="en-US" w:eastAsia="ja-JP"/>
        </w:rPr>
      </w:pPr>
      <w:del w:id="11306" w:author="Huy Duc. Nguyen" w:date="2017-08-29T13:07:00Z">
        <w:r w:rsidRPr="00613E0B" w:rsidDel="00A81686">
          <w:rPr>
            <w:lang w:val="en-US" w:eastAsia="ja-JP"/>
          </w:rPr>
          <w:delText>Precondition</w:delText>
        </w:r>
        <w:bookmarkStart w:id="11307" w:name="_Toc491776306"/>
        <w:bookmarkEnd w:id="11307"/>
      </w:del>
    </w:p>
    <w:p w:rsidR="009107D0" w:rsidRPr="00891EA3" w:rsidDel="00A81686" w:rsidRDefault="009107D0" w:rsidP="009107D0">
      <w:pPr>
        <w:pStyle w:val="CETextBody"/>
        <w:numPr>
          <w:ilvl w:val="0"/>
          <w:numId w:val="7"/>
        </w:numPr>
        <w:rPr>
          <w:del w:id="11308" w:author="Huy Duc. Nguyen" w:date="2017-08-29T13:07:00Z"/>
          <w:lang w:val="en-US" w:eastAsia="ja-JP"/>
        </w:rPr>
      </w:pPr>
      <w:del w:id="11309" w:author="Huy Duc. Nguyen" w:date="2017-08-29T13:07:00Z">
        <w:r w:rsidRPr="00891EA3" w:rsidDel="00A81686">
          <w:rPr>
            <w:rFonts w:hint="eastAsia"/>
            <w:lang w:val="en-US" w:eastAsia="ja-JP"/>
          </w:rPr>
          <w:delText xml:space="preserve">Measure on </w:delText>
        </w:r>
        <w:r w:rsidDel="00A81686">
          <w:rPr>
            <w:rFonts w:hint="eastAsia"/>
            <w:lang w:val="en-US" w:eastAsia="ja-JP"/>
          </w:rPr>
          <w:delText>virtualization PoC</w:delText>
        </w:r>
        <w:r w:rsidRPr="00891EA3" w:rsidDel="00A81686">
          <w:rPr>
            <w:rFonts w:hint="eastAsia"/>
            <w:lang w:val="en-US" w:eastAsia="ja-JP"/>
          </w:rPr>
          <w:delText xml:space="preserve"> (Type1)</w:delText>
        </w:r>
        <w:bookmarkStart w:id="11310" w:name="_Toc491776307"/>
        <w:bookmarkEnd w:id="11310"/>
      </w:del>
    </w:p>
    <w:p w:rsidR="00891EA3" w:rsidRPr="00B54167" w:rsidDel="00A81686" w:rsidRDefault="00891EA3" w:rsidP="002E4BC6">
      <w:pPr>
        <w:pStyle w:val="CETextBody"/>
        <w:ind w:left="142"/>
        <w:rPr>
          <w:del w:id="11311" w:author="Huy Duc. Nguyen" w:date="2017-08-29T13:07:00Z"/>
          <w:lang w:val="en-US" w:eastAsia="ja-JP"/>
        </w:rPr>
      </w:pPr>
      <w:bookmarkStart w:id="11312" w:name="_Toc491776308"/>
      <w:bookmarkEnd w:id="11312"/>
    </w:p>
    <w:p w:rsidR="002E4BC6" w:rsidDel="00A81686" w:rsidRDefault="00304581" w:rsidP="00D47247">
      <w:pPr>
        <w:pStyle w:val="CETextBody"/>
        <w:numPr>
          <w:ilvl w:val="0"/>
          <w:numId w:val="43"/>
        </w:numPr>
        <w:ind w:hanging="782"/>
        <w:rPr>
          <w:del w:id="11313" w:author="Huy Duc. Nguyen" w:date="2017-08-29T13:07:00Z"/>
          <w:lang w:val="en-US" w:eastAsia="ja-JP"/>
        </w:rPr>
      </w:pPr>
      <w:del w:id="11314" w:author="Huy Duc. Nguyen" w:date="2017-08-29T13:07:00Z">
        <w:r w:rsidDel="00A81686">
          <w:rPr>
            <w:rFonts w:hint="eastAsia"/>
            <w:lang w:val="en-US" w:eastAsia="ja-JP"/>
          </w:rPr>
          <w:delText>How to measure</w:delText>
        </w:r>
        <w:bookmarkStart w:id="11315" w:name="_Toc491776309"/>
        <w:bookmarkEnd w:id="11315"/>
      </w:del>
    </w:p>
    <w:p w:rsidR="00B54167" w:rsidRPr="00505000" w:rsidDel="00A81686" w:rsidRDefault="00505000" w:rsidP="00955E9B">
      <w:pPr>
        <w:pStyle w:val="CETextBody"/>
        <w:numPr>
          <w:ilvl w:val="0"/>
          <w:numId w:val="234"/>
        </w:numPr>
        <w:ind w:firstLine="6"/>
        <w:rPr>
          <w:del w:id="11316" w:author="Huy Duc. Nguyen" w:date="2017-08-29T13:07:00Z"/>
          <w:lang w:val="en-US" w:eastAsia="ja-JP"/>
        </w:rPr>
      </w:pPr>
      <w:del w:id="11317" w:author="Huy Duc. Nguyen" w:date="2017-08-29T13:07:00Z">
        <w:r w:rsidRPr="00B54167" w:rsidDel="00A81686">
          <w:rPr>
            <w:lang w:val="en-US" w:eastAsia="ja-JP"/>
          </w:rPr>
          <w:delText>Check that there are no noise in</w:delText>
        </w:r>
        <w:r w:rsidRPr="00B54167" w:rsidDel="00A81686">
          <w:rPr>
            <w:rFonts w:hint="eastAsia"/>
            <w:lang w:val="en-US" w:eastAsia="ja-JP"/>
          </w:rPr>
          <w:delText xml:space="preserve"> </w:delText>
        </w:r>
        <w:r w:rsidRPr="00B54167" w:rsidDel="00A81686">
          <w:rPr>
            <w:lang w:val="en-US" w:eastAsia="ja-JP"/>
          </w:rPr>
          <w:delText>display</w:delText>
        </w:r>
        <w:r w:rsidR="00282163" w:rsidDel="00A81686">
          <w:rPr>
            <w:rFonts w:hint="eastAsia"/>
            <w:lang w:val="en-US" w:eastAsia="ja-JP"/>
          </w:rPr>
          <w:delText xml:space="preserve"> for 10 minutes</w:delText>
        </w:r>
        <w:r w:rsidRPr="00B54167" w:rsidDel="00A81686">
          <w:rPr>
            <w:rFonts w:hint="eastAsia"/>
            <w:lang w:val="en-US" w:eastAsia="ja-JP"/>
          </w:rPr>
          <w:delText>.</w:delText>
        </w:r>
        <w:bookmarkStart w:id="11318" w:name="_Toc491776310"/>
        <w:bookmarkEnd w:id="11318"/>
      </w:del>
    </w:p>
    <w:p w:rsidR="00690EC7" w:rsidRPr="002A3F6C" w:rsidDel="00A81686" w:rsidRDefault="00690EC7" w:rsidP="002E4BC6">
      <w:pPr>
        <w:pStyle w:val="CETextBody"/>
        <w:rPr>
          <w:del w:id="11319" w:author="Huy Duc. Nguyen" w:date="2017-08-29T13:07:00Z"/>
          <w:lang w:val="en-US" w:eastAsia="ja-JP"/>
        </w:rPr>
      </w:pPr>
      <w:bookmarkStart w:id="11320" w:name="_Toc491776311"/>
      <w:bookmarkEnd w:id="11320"/>
    </w:p>
    <w:p w:rsidR="002E4BC6" w:rsidRPr="00702283" w:rsidDel="00A81686" w:rsidRDefault="002E4BC6" w:rsidP="00D47247">
      <w:pPr>
        <w:pStyle w:val="CETextBody"/>
        <w:numPr>
          <w:ilvl w:val="0"/>
          <w:numId w:val="43"/>
        </w:numPr>
        <w:ind w:left="426" w:hanging="426"/>
        <w:rPr>
          <w:del w:id="11321" w:author="Huy Duc. Nguyen" w:date="2017-08-29T13:07:00Z"/>
          <w:b/>
          <w:lang w:val="en-US" w:eastAsia="ja-JP"/>
        </w:rPr>
      </w:pPr>
      <w:del w:id="11322" w:author="Huy Duc. Nguyen" w:date="2017-08-29T13:07:00Z">
        <w:r w:rsidDel="00A81686">
          <w:rPr>
            <w:rFonts w:hint="eastAsia"/>
            <w:lang w:val="en-US" w:eastAsia="ja-JP"/>
          </w:rPr>
          <w:delText>Result</w:delText>
        </w:r>
        <w:bookmarkStart w:id="11323" w:name="_Toc491776312"/>
        <w:bookmarkEnd w:id="11323"/>
      </w:del>
    </w:p>
    <w:p w:rsidR="00B54167" w:rsidRPr="00F950E6" w:rsidDel="00A81686" w:rsidRDefault="00282163" w:rsidP="00F950E6">
      <w:pPr>
        <w:pStyle w:val="CETextBody"/>
        <w:ind w:firstLineChars="100" w:firstLine="220"/>
        <w:rPr>
          <w:del w:id="11324" w:author="Huy Duc. Nguyen" w:date="2017-08-29T13:07:00Z"/>
          <w:lang w:val="en-US" w:eastAsia="ja-JP"/>
        </w:rPr>
      </w:pPr>
      <w:del w:id="11325" w:author="Huy Duc. Nguyen" w:date="2017-08-29T13:07:00Z">
        <w:r w:rsidRPr="00F950E6" w:rsidDel="00A81686">
          <w:rPr>
            <w:lang w:val="en-US" w:eastAsia="ja-JP"/>
          </w:rPr>
          <w:delText xml:space="preserve">No noise in </w:delText>
        </w:r>
        <w:r w:rsidDel="00A81686">
          <w:rPr>
            <w:rFonts w:hint="eastAsia"/>
            <w:lang w:val="en-US" w:eastAsia="ja-JP"/>
          </w:rPr>
          <w:delText xml:space="preserve">3 </w:delText>
        </w:r>
        <w:r w:rsidRPr="00F950E6" w:rsidDel="00A81686">
          <w:rPr>
            <w:lang w:val="en-US" w:eastAsia="ja-JP"/>
          </w:rPr>
          <w:delText>display</w:delText>
        </w:r>
        <w:r w:rsidDel="00A81686">
          <w:rPr>
            <w:rFonts w:hint="eastAsia"/>
            <w:lang w:val="en-US" w:eastAsia="ja-JP"/>
          </w:rPr>
          <w:delText>s (Center Information, Instrument Cluster and Head-up display)</w:delText>
        </w:r>
        <w:r w:rsidRPr="00F950E6" w:rsidDel="00A81686">
          <w:rPr>
            <w:lang w:val="en-US" w:eastAsia="ja-JP"/>
          </w:rPr>
          <w:delText xml:space="preserve"> for 10 minutes</w:delText>
        </w:r>
        <w:r w:rsidDel="00A81686">
          <w:rPr>
            <w:rFonts w:hint="eastAsia"/>
            <w:lang w:val="en-US" w:eastAsia="ja-JP"/>
          </w:rPr>
          <w:delText>.</w:delText>
        </w:r>
        <w:bookmarkStart w:id="11326" w:name="_Toc491776313"/>
        <w:bookmarkEnd w:id="11326"/>
      </w:del>
    </w:p>
    <w:p w:rsidR="002E4BC6" w:rsidRPr="00B05A50" w:rsidDel="00A81686" w:rsidRDefault="002E4BC6" w:rsidP="002E4BC6">
      <w:pPr>
        <w:pStyle w:val="CETextBody"/>
        <w:rPr>
          <w:del w:id="11327" w:author="Huy Duc. Nguyen" w:date="2017-08-29T13:07:00Z"/>
          <w:b/>
          <w:lang w:val="en-US" w:eastAsia="ja-JP"/>
        </w:rPr>
      </w:pPr>
      <w:del w:id="11328" w:author="Huy Duc. Nguyen" w:date="2017-08-29T13:07:00Z">
        <w:r w:rsidDel="00A81686">
          <w:rPr>
            <w:rFonts w:hint="eastAsia"/>
            <w:b/>
            <w:lang w:val="en-US" w:eastAsia="ja-JP"/>
          </w:rPr>
          <w:delText xml:space="preserve"> </w:delText>
        </w:r>
        <w:bookmarkStart w:id="11329" w:name="_Toc491776314"/>
        <w:bookmarkEnd w:id="11329"/>
      </w:del>
    </w:p>
    <w:p w:rsidR="002E4BC6" w:rsidRPr="00827062" w:rsidDel="00A81686" w:rsidRDefault="002E4BC6" w:rsidP="00D47247">
      <w:pPr>
        <w:pStyle w:val="CETextBody"/>
        <w:numPr>
          <w:ilvl w:val="0"/>
          <w:numId w:val="43"/>
        </w:numPr>
        <w:ind w:hanging="782"/>
        <w:rPr>
          <w:del w:id="11330" w:author="Huy Duc. Nguyen" w:date="2017-08-29T13:07:00Z"/>
          <w:lang w:val="en-US" w:eastAsia="ja-JP"/>
        </w:rPr>
      </w:pPr>
      <w:del w:id="11331"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332" w:name="_Toc491776315"/>
        <w:bookmarkEnd w:id="11332"/>
      </w:del>
    </w:p>
    <w:p w:rsidR="00681004" w:rsidDel="00A81686" w:rsidRDefault="002E4BC6" w:rsidP="00681004">
      <w:pPr>
        <w:pStyle w:val="CETextBody"/>
        <w:rPr>
          <w:del w:id="11333" w:author="Huy Duc. Nguyen" w:date="2017-08-29T13:07:00Z"/>
          <w:lang w:val="en-US" w:eastAsia="ja-JP"/>
        </w:rPr>
      </w:pPr>
      <w:del w:id="11334" w:author="Huy Duc. Nguyen" w:date="2017-08-29T13:07:00Z">
        <w:r w:rsidDel="00A81686">
          <w:rPr>
            <w:rFonts w:hint="eastAsia"/>
            <w:lang w:val="en-US" w:eastAsia="ja-JP"/>
          </w:rPr>
          <w:delText xml:space="preserve"> </w:delText>
        </w:r>
        <w:r w:rsidR="00015EEF" w:rsidDel="00A81686">
          <w:rPr>
            <w:rFonts w:hint="eastAsia"/>
            <w:lang w:val="en-US" w:eastAsia="ja-JP"/>
          </w:rPr>
          <w:delText xml:space="preserve">  </w:delText>
        </w:r>
        <w:r w:rsidR="00015EEF" w:rsidRPr="00015EEF" w:rsidDel="00A81686">
          <w:rPr>
            <w:lang w:val="en-US" w:eastAsia="ja-JP"/>
          </w:rPr>
          <w:delText>This result is expected.</w:delText>
        </w:r>
        <w:bookmarkStart w:id="11335" w:name="_Toc491776316"/>
        <w:bookmarkEnd w:id="11335"/>
      </w:del>
    </w:p>
    <w:p w:rsidR="00B54167" w:rsidDel="00A81686" w:rsidRDefault="00B54167">
      <w:pPr>
        <w:rPr>
          <w:del w:id="11336" w:author="Huy Duc. Nguyen" w:date="2017-08-29T13:07:00Z"/>
          <w:rFonts w:ascii="Arial" w:eastAsia="Arial" w:hAnsi="Arial" w:cs="Arial"/>
          <w:b/>
          <w:bCs/>
          <w:iCs/>
          <w:lang w:eastAsia="ja-JP"/>
        </w:rPr>
      </w:pPr>
      <w:del w:id="11337" w:author="Huy Duc. Nguyen" w:date="2017-08-29T13:07:00Z">
        <w:r w:rsidDel="00A81686">
          <w:br w:type="page"/>
        </w:r>
      </w:del>
    </w:p>
    <w:p w:rsidR="00681004" w:rsidRPr="007C2E44" w:rsidDel="00A81686" w:rsidRDefault="00681004" w:rsidP="006C109A">
      <w:pPr>
        <w:pStyle w:val="Heading3"/>
        <w:rPr>
          <w:del w:id="11338" w:author="Huy Duc. Nguyen" w:date="2017-08-29T13:07:00Z"/>
        </w:rPr>
      </w:pPr>
      <w:del w:id="11339" w:author="Huy Duc. Nguyen" w:date="2017-08-29T13:07:00Z">
        <w:r w:rsidRPr="007C2E44" w:rsidDel="00A81686">
          <w:delText>The overhead (processing time) of display virtualization</w:delText>
        </w:r>
        <w:bookmarkStart w:id="11340" w:name="_Toc491776317"/>
        <w:bookmarkEnd w:id="11340"/>
      </w:del>
    </w:p>
    <w:p w:rsidR="002E4BC6" w:rsidDel="00A81686" w:rsidRDefault="002E4BC6" w:rsidP="00D47247">
      <w:pPr>
        <w:pStyle w:val="CETextBody"/>
        <w:numPr>
          <w:ilvl w:val="0"/>
          <w:numId w:val="44"/>
        </w:numPr>
        <w:ind w:hanging="782"/>
        <w:rPr>
          <w:del w:id="11341" w:author="Huy Duc. Nguyen" w:date="2017-08-29T13:07:00Z"/>
          <w:lang w:val="en-US" w:eastAsia="ja-JP"/>
        </w:rPr>
      </w:pPr>
      <w:del w:id="11342" w:author="Huy Duc. Nguyen" w:date="2017-08-29T13:07:00Z">
        <w:r w:rsidDel="00A81686">
          <w:rPr>
            <w:rFonts w:hint="eastAsia"/>
            <w:lang w:val="en-US" w:eastAsia="ja-JP"/>
          </w:rPr>
          <w:delText>Description</w:delText>
        </w:r>
        <w:bookmarkStart w:id="11343" w:name="_Toc491776318"/>
        <w:bookmarkEnd w:id="11343"/>
      </w:del>
    </w:p>
    <w:p w:rsidR="00D5130B" w:rsidDel="00A81686" w:rsidRDefault="003150BB" w:rsidP="00943D14">
      <w:pPr>
        <w:pStyle w:val="CETextBody"/>
        <w:ind w:leftChars="59" w:left="142"/>
        <w:rPr>
          <w:del w:id="11344" w:author="Huy Duc. Nguyen" w:date="2017-08-29T13:07:00Z"/>
          <w:lang w:val="en-US" w:eastAsia="ja-JP"/>
        </w:rPr>
      </w:pPr>
      <w:del w:id="11345" w:author="Huy Duc. Nguyen" w:date="2017-08-29T13:07:00Z">
        <w:r w:rsidRPr="003150BB" w:rsidDel="00A81686">
          <w:rPr>
            <w:lang w:val="en-US" w:eastAsia="ja-JP"/>
          </w:rPr>
          <w:delText>Measure</w:delText>
        </w:r>
        <w:r w:rsidR="00A236D0" w:rsidDel="00A81686">
          <w:rPr>
            <w:rFonts w:hint="eastAsia"/>
            <w:lang w:val="en-US" w:eastAsia="ja-JP"/>
          </w:rPr>
          <w:delText xml:space="preserve"> the paint processing time of display on </w:delText>
        </w:r>
        <w:r w:rsidR="00A236D0" w:rsidRPr="00092C6E" w:rsidDel="00A81686">
          <w:rPr>
            <w:lang w:val="en-US" w:eastAsia="ja-JP"/>
          </w:rPr>
          <w:delText>virtualized</w:delText>
        </w:r>
        <w:r w:rsidR="00A236D0" w:rsidDel="00A81686">
          <w:rPr>
            <w:rFonts w:hint="eastAsia"/>
            <w:lang w:val="en-US" w:eastAsia="ja-JP"/>
          </w:rPr>
          <w:delText xml:space="preserve"> Linux and native Linux</w:delText>
        </w:r>
        <w:r w:rsidR="00A236D0" w:rsidRPr="003150BB" w:rsidDel="00A81686">
          <w:rPr>
            <w:lang w:val="en-US" w:eastAsia="ja-JP"/>
          </w:rPr>
          <w:delText xml:space="preserve"> </w:delText>
        </w:r>
        <w:r w:rsidR="00D5130B" w:rsidRPr="00D5130B" w:rsidDel="00A81686">
          <w:rPr>
            <w:lang w:val="en-US" w:eastAsia="ja-JP"/>
          </w:rPr>
          <w:delText>.</w:delText>
        </w:r>
        <w:bookmarkStart w:id="11346" w:name="_Toc491776319"/>
        <w:bookmarkEnd w:id="11346"/>
      </w:del>
    </w:p>
    <w:p w:rsidR="00AA357B" w:rsidRPr="00B04FB8" w:rsidDel="00A81686" w:rsidRDefault="00AA357B" w:rsidP="00AA357B">
      <w:pPr>
        <w:pStyle w:val="CETextBody"/>
        <w:ind w:left="142"/>
        <w:rPr>
          <w:del w:id="11347" w:author="Huy Duc. Nguyen" w:date="2017-08-29T13:07:00Z"/>
          <w:lang w:val="en-US" w:eastAsia="ja-JP"/>
        </w:rPr>
      </w:pPr>
      <w:bookmarkStart w:id="11348" w:name="_Toc491776320"/>
      <w:bookmarkEnd w:id="11348"/>
    </w:p>
    <w:p w:rsidR="00AA357B" w:rsidRPr="00613E0B" w:rsidDel="00A81686" w:rsidRDefault="00AA357B" w:rsidP="00AA357B">
      <w:pPr>
        <w:pStyle w:val="CETextBody"/>
        <w:numPr>
          <w:ilvl w:val="0"/>
          <w:numId w:val="44"/>
        </w:numPr>
        <w:ind w:hanging="782"/>
        <w:rPr>
          <w:del w:id="11349" w:author="Huy Duc. Nguyen" w:date="2017-08-29T13:07:00Z"/>
          <w:lang w:val="en-US" w:eastAsia="ja-JP"/>
        </w:rPr>
      </w:pPr>
      <w:del w:id="11350" w:author="Huy Duc. Nguyen" w:date="2017-08-29T13:07:00Z">
        <w:r w:rsidRPr="00613E0B" w:rsidDel="00A81686">
          <w:rPr>
            <w:lang w:val="en-US" w:eastAsia="ja-JP"/>
          </w:rPr>
          <w:delText>Precondition</w:delText>
        </w:r>
        <w:bookmarkStart w:id="11351" w:name="_Toc491776321"/>
        <w:bookmarkEnd w:id="11351"/>
      </w:del>
    </w:p>
    <w:p w:rsidR="009107D0" w:rsidDel="00A81686" w:rsidRDefault="009107D0" w:rsidP="009107D0">
      <w:pPr>
        <w:pStyle w:val="CETextBody"/>
        <w:numPr>
          <w:ilvl w:val="0"/>
          <w:numId w:val="7"/>
        </w:numPr>
        <w:rPr>
          <w:ins w:id="11352" w:author="Kazuhiro Takagi" w:date="2017-03-08T23:47:00Z"/>
          <w:del w:id="11353" w:author="Huy Duc. Nguyen" w:date="2017-08-29T13:07:00Z"/>
          <w:lang w:val="en-US" w:eastAsia="ja-JP"/>
        </w:rPr>
      </w:pPr>
      <w:del w:id="11354" w:author="Huy Duc. Nguyen" w:date="2017-08-29T13:07:00Z">
        <w:r w:rsidRPr="00891EA3" w:rsidDel="00A81686">
          <w:rPr>
            <w:rFonts w:hint="eastAsia"/>
            <w:lang w:val="en-US" w:eastAsia="ja-JP"/>
          </w:rPr>
          <w:delText xml:space="preserve">Measure on </w:delText>
        </w:r>
        <w:r w:rsidR="00D60488" w:rsidRPr="00092C6E" w:rsidDel="00A81686">
          <w:rPr>
            <w:lang w:val="en-US" w:eastAsia="ja-JP"/>
          </w:rPr>
          <w:delText>virtualized</w:delText>
        </w:r>
        <w:r w:rsidR="00D60488" w:rsidDel="00A81686">
          <w:rPr>
            <w:rFonts w:hint="eastAsia"/>
            <w:lang w:val="en-US" w:eastAsia="ja-JP"/>
          </w:rPr>
          <w:delText xml:space="preserve"> Linux </w:delText>
        </w:r>
        <w:r w:rsidDel="00A81686">
          <w:rPr>
            <w:rFonts w:hint="eastAsia"/>
            <w:lang w:val="en-US" w:eastAsia="ja-JP"/>
          </w:rPr>
          <w:delText>and native Linux</w:delText>
        </w:r>
        <w:r w:rsidRPr="00891EA3" w:rsidDel="00A81686">
          <w:rPr>
            <w:rFonts w:hint="eastAsia"/>
            <w:lang w:val="en-US" w:eastAsia="ja-JP"/>
          </w:rPr>
          <w:delText>(Type</w:delText>
        </w:r>
        <w:r w:rsidR="00D60488" w:rsidDel="00A81686">
          <w:rPr>
            <w:rFonts w:hint="eastAsia"/>
            <w:lang w:val="en-US" w:eastAsia="ja-JP"/>
          </w:rPr>
          <w:delText>4</w:delText>
        </w:r>
        <w:r w:rsidDel="00A81686">
          <w:rPr>
            <w:rFonts w:hint="eastAsia"/>
            <w:lang w:val="en-US" w:eastAsia="ja-JP"/>
          </w:rPr>
          <w:delText xml:space="preserve"> and Type2</w:delText>
        </w:r>
        <w:r w:rsidRPr="00891EA3" w:rsidDel="00A81686">
          <w:rPr>
            <w:rFonts w:hint="eastAsia"/>
            <w:lang w:val="en-US" w:eastAsia="ja-JP"/>
          </w:rPr>
          <w:delText>)</w:delText>
        </w:r>
      </w:del>
      <w:bookmarkStart w:id="11355" w:name="_Toc491776322"/>
      <w:bookmarkEnd w:id="11355"/>
    </w:p>
    <w:p w:rsidR="00452401" w:rsidRPr="00891EA3" w:rsidDel="00A81686" w:rsidRDefault="00452401" w:rsidP="009107D0">
      <w:pPr>
        <w:pStyle w:val="CETextBody"/>
        <w:numPr>
          <w:ilvl w:val="0"/>
          <w:numId w:val="7"/>
        </w:numPr>
        <w:rPr>
          <w:del w:id="11356" w:author="Huy Duc. Nguyen" w:date="2017-08-29T13:07:00Z"/>
          <w:lang w:val="en-US" w:eastAsia="ja-JP"/>
        </w:rPr>
      </w:pPr>
      <w:ins w:id="11357" w:author="Kazuhiro Takagi" w:date="2017-03-08T23:47:00Z">
        <w:del w:id="11358" w:author="Huy Duc. Nguyen" w:date="2017-08-29T13:07:00Z">
          <w:r w:rsidDel="00A81686">
            <w:rPr>
              <w:lang w:val="en-US" w:eastAsia="ja-JP"/>
            </w:rPr>
            <w:delText xml:space="preserve">Use Video / Audio </w:delText>
          </w:r>
        </w:del>
      </w:ins>
      <w:ins w:id="11359" w:author="Kazuhiro Takagi" w:date="2017-03-08T23:48:00Z">
        <w:del w:id="11360" w:author="Huy Duc. Nguyen" w:date="2017-08-29T13:07:00Z">
          <w:r w:rsidDel="00A81686">
            <w:rPr>
              <w:lang w:val="en-US" w:eastAsia="ja-JP"/>
            </w:rPr>
            <w:delText>playback app only.</w:delText>
          </w:r>
        </w:del>
      </w:ins>
      <w:bookmarkStart w:id="11361" w:name="_Toc491776323"/>
      <w:bookmarkEnd w:id="11361"/>
    </w:p>
    <w:p w:rsidR="00AA357B" w:rsidRPr="00F514A1" w:rsidDel="00A81686" w:rsidRDefault="009107D0" w:rsidP="00B43823">
      <w:pPr>
        <w:pStyle w:val="ListParagraph"/>
        <w:numPr>
          <w:ilvl w:val="0"/>
          <w:numId w:val="7"/>
        </w:numPr>
        <w:rPr>
          <w:del w:id="11362" w:author="Huy Duc. Nguyen" w:date="2017-08-29T13:07:00Z"/>
          <w:lang w:val="en-US" w:eastAsia="ja-JP"/>
        </w:rPr>
      </w:pPr>
      <w:del w:id="11363" w:author="Huy Duc. Nguyen" w:date="2017-08-29T13:07:00Z">
        <w:r w:rsidRPr="00D91989" w:rsidDel="00A81686">
          <w:rPr>
            <w:sz w:val="22"/>
            <w:lang w:val="en-US" w:eastAsia="ja-JP"/>
          </w:rPr>
          <w:delText>Use JSON-timeline</w:delText>
        </w:r>
        <w:r w:rsidDel="00A81686">
          <w:rPr>
            <w:rFonts w:hint="eastAsia"/>
            <w:sz w:val="22"/>
            <w:lang w:val="en-US" w:eastAsia="ja-JP"/>
          </w:rPr>
          <w:delText xml:space="preserve"> </w:delText>
        </w:r>
        <w:r w:rsidRPr="00D91989" w:rsidDel="00A81686">
          <w:rPr>
            <w:sz w:val="22"/>
            <w:lang w:val="en-US" w:eastAsia="ja-JP"/>
          </w:rPr>
          <w:delText>on Weston</w:delText>
        </w:r>
        <w:bookmarkStart w:id="11364" w:name="_Toc491776324"/>
        <w:bookmarkEnd w:id="11364"/>
      </w:del>
    </w:p>
    <w:p w:rsidR="003400B8" w:rsidDel="00A81686" w:rsidRDefault="00B54167" w:rsidP="00B43823">
      <w:pPr>
        <w:pStyle w:val="CETextBody"/>
        <w:numPr>
          <w:ilvl w:val="0"/>
          <w:numId w:val="7"/>
        </w:numPr>
        <w:rPr>
          <w:del w:id="11365" w:author="Huy Duc. Nguyen" w:date="2017-08-29T13:07:00Z"/>
          <w:lang w:val="en-US" w:eastAsia="ja-JP"/>
        </w:rPr>
      </w:pPr>
      <w:del w:id="11366" w:author="Huy Duc. Nguyen" w:date="2017-08-29T13:07:00Z">
        <w:r w:rsidRPr="00B54167" w:rsidDel="00A81686">
          <w:rPr>
            <w:rFonts w:hint="eastAsia"/>
            <w:lang w:val="en-US" w:eastAsia="ja-JP"/>
          </w:rPr>
          <w:delText xml:space="preserve">Verified </w:delText>
        </w:r>
        <w:r w:rsidRPr="00B54167" w:rsidDel="00A81686">
          <w:rPr>
            <w:lang w:val="en-US" w:eastAsia="ja-JP"/>
          </w:rPr>
          <w:delText xml:space="preserve">10 </w:delText>
        </w:r>
        <w:r w:rsidR="007A3D06" w:rsidDel="00A81686">
          <w:rPr>
            <w:rFonts w:hint="eastAsia"/>
            <w:lang w:val="en-US" w:eastAsia="ja-JP"/>
          </w:rPr>
          <w:delText xml:space="preserve">minutes </w:delText>
        </w:r>
        <w:r w:rsidRPr="00B54167" w:rsidDel="00A81686">
          <w:rPr>
            <w:lang w:val="en-US" w:eastAsia="ja-JP"/>
          </w:rPr>
          <w:delText>and use the average</w:delText>
        </w:r>
        <w:r w:rsidR="00827517" w:rsidDel="00A81686">
          <w:rPr>
            <w:rFonts w:hint="eastAsia"/>
            <w:lang w:val="en-US" w:eastAsia="ja-JP"/>
          </w:rPr>
          <w:delText xml:space="preserve">, </w:delText>
        </w:r>
        <w:r w:rsidR="00827517" w:rsidDel="00A81686">
          <w:rPr>
            <w:lang w:val="en-US" w:eastAsia="ja-JP"/>
          </w:rPr>
          <w:delText>minimum and</w:delText>
        </w:r>
        <w:r w:rsidR="00827517" w:rsidDel="00A81686">
          <w:rPr>
            <w:rFonts w:hint="eastAsia"/>
            <w:lang w:val="en-US" w:eastAsia="ja-JP"/>
          </w:rPr>
          <w:delText xml:space="preserve"> </w:delText>
        </w:r>
        <w:r w:rsidR="00827517" w:rsidRPr="00E51068" w:rsidDel="00A81686">
          <w:rPr>
            <w:lang w:val="en-US" w:eastAsia="ja-JP"/>
          </w:rPr>
          <w:delText>maximum</w:delText>
        </w:r>
        <w:r w:rsidR="00827517" w:rsidDel="00A81686">
          <w:rPr>
            <w:rFonts w:hint="eastAsia"/>
            <w:lang w:val="en-US" w:eastAsia="ja-JP"/>
          </w:rPr>
          <w:delText xml:space="preserve"> value</w:delText>
        </w:r>
        <w:r w:rsidRPr="00B54167" w:rsidDel="00A81686">
          <w:rPr>
            <w:lang w:val="en-US" w:eastAsia="ja-JP"/>
          </w:rPr>
          <w:delText xml:space="preserve"> as the</w:delText>
        </w:r>
        <w:r w:rsidRPr="00B54167" w:rsidDel="00A81686">
          <w:rPr>
            <w:rFonts w:hint="eastAsia"/>
            <w:lang w:val="en-US" w:eastAsia="ja-JP"/>
          </w:rPr>
          <w:delText xml:space="preserve"> result</w:delText>
        </w:r>
        <w:r w:rsidRPr="00B54167" w:rsidDel="00A81686">
          <w:rPr>
            <w:lang w:val="en-US" w:eastAsia="ja-JP"/>
          </w:rPr>
          <w:delText xml:space="preserve"> value.</w:delText>
        </w:r>
        <w:bookmarkStart w:id="11367" w:name="_Toc491776325"/>
        <w:bookmarkEnd w:id="11367"/>
      </w:del>
    </w:p>
    <w:p w:rsidR="00B54167" w:rsidRPr="00684D07" w:rsidDel="00A81686" w:rsidRDefault="00684D07" w:rsidP="00F950E6">
      <w:pPr>
        <w:pStyle w:val="CETextBody"/>
        <w:numPr>
          <w:ilvl w:val="0"/>
          <w:numId w:val="7"/>
        </w:numPr>
        <w:rPr>
          <w:del w:id="11368" w:author="Huy Duc. Nguyen" w:date="2017-08-29T13:07:00Z"/>
          <w:lang w:val="en-US" w:eastAsia="ja-JP"/>
        </w:rPr>
      </w:pPr>
      <w:del w:id="11369" w:author="Huy Duc. Nguyen" w:date="2017-08-29T13:07:00Z">
        <w:r w:rsidDel="00A81686">
          <w:rPr>
            <w:rFonts w:hint="eastAsia"/>
            <w:lang w:val="en-US" w:eastAsia="ja-JP"/>
          </w:rPr>
          <w:delText xml:space="preserve">Use a </w:delText>
        </w:r>
        <w:r w:rsidR="00720F84" w:rsidDel="00A81686">
          <w:rPr>
            <w:lang w:val="en-US" w:eastAsia="ja-JP"/>
          </w:rPr>
          <w:delText>Keyboard</w:delText>
        </w:r>
        <w:r w:rsidR="00720F84" w:rsidDel="00A81686">
          <w:rPr>
            <w:rFonts w:hint="eastAsia"/>
            <w:lang w:val="en-US" w:eastAsia="ja-JP"/>
          </w:rPr>
          <w:delText xml:space="preserve"> </w:delText>
        </w:r>
        <w:r w:rsidR="005753D0" w:rsidDel="00A81686">
          <w:rPr>
            <w:rFonts w:hint="eastAsia"/>
            <w:lang w:val="en-US" w:eastAsia="ja-JP"/>
          </w:rPr>
          <w:delText xml:space="preserve">connected to </w:delText>
        </w:r>
        <w:r w:rsidR="005753D0" w:rsidRPr="00684D07" w:rsidDel="00A81686">
          <w:rPr>
            <w:rFonts w:hint="eastAsia"/>
            <w:lang w:val="en-US" w:eastAsia="ja-JP"/>
          </w:rPr>
          <w:delText>Salvator-X</w:delText>
        </w:r>
        <w:bookmarkStart w:id="11370" w:name="_Toc491776326"/>
        <w:bookmarkEnd w:id="11370"/>
      </w:del>
    </w:p>
    <w:p w:rsidR="00720F84" w:rsidRPr="00B54167" w:rsidDel="00A81686" w:rsidRDefault="00720F84" w:rsidP="002E4BC6">
      <w:pPr>
        <w:pStyle w:val="CETextBody"/>
        <w:ind w:left="142"/>
        <w:rPr>
          <w:del w:id="11371" w:author="Huy Duc. Nguyen" w:date="2017-08-29T13:07:00Z"/>
          <w:lang w:val="en-US" w:eastAsia="ja-JP"/>
        </w:rPr>
      </w:pPr>
      <w:bookmarkStart w:id="11372" w:name="_Toc491776327"/>
      <w:bookmarkEnd w:id="11372"/>
    </w:p>
    <w:p w:rsidR="00684D07" w:rsidRPr="00684D07" w:rsidDel="00A81686" w:rsidRDefault="00304581">
      <w:pPr>
        <w:pStyle w:val="CETextBody"/>
        <w:numPr>
          <w:ilvl w:val="0"/>
          <w:numId w:val="44"/>
        </w:numPr>
        <w:ind w:hanging="782"/>
        <w:rPr>
          <w:del w:id="11373" w:author="Huy Duc. Nguyen" w:date="2017-08-29T13:07:00Z"/>
          <w:lang w:val="en-US" w:eastAsia="ja-JP"/>
        </w:rPr>
      </w:pPr>
      <w:del w:id="11374" w:author="Huy Duc. Nguyen" w:date="2017-08-29T13:07:00Z">
        <w:r w:rsidDel="00A81686">
          <w:rPr>
            <w:rFonts w:hint="eastAsia"/>
            <w:lang w:val="en-US" w:eastAsia="ja-JP"/>
          </w:rPr>
          <w:delText>How to measure</w:delText>
        </w:r>
        <w:bookmarkStart w:id="11375" w:name="_Toc491776328"/>
        <w:bookmarkEnd w:id="11375"/>
      </w:del>
    </w:p>
    <w:p w:rsidR="00684D07" w:rsidDel="00A81686" w:rsidRDefault="00684D07" w:rsidP="00F950E6">
      <w:pPr>
        <w:pStyle w:val="CETextBody"/>
        <w:numPr>
          <w:ilvl w:val="1"/>
          <w:numId w:val="282"/>
        </w:numPr>
        <w:ind w:firstLine="6"/>
        <w:rPr>
          <w:del w:id="11376" w:author="Huy Duc. Nguyen" w:date="2017-08-29T13:07:00Z"/>
          <w:lang w:val="en-US" w:eastAsia="ja-JP"/>
        </w:rPr>
      </w:pPr>
      <w:del w:id="11377" w:author="Huy Duc. Nguyen" w:date="2017-08-29T13:07:00Z">
        <w:r w:rsidRPr="00684D07" w:rsidDel="00A81686">
          <w:rPr>
            <w:rFonts w:hint="eastAsia"/>
            <w:lang w:val="en-US" w:eastAsia="ja-JP"/>
          </w:rPr>
          <w:delText>Enter the following</w:delText>
        </w:r>
        <w:r w:rsidR="005753D0" w:rsidDel="00A81686">
          <w:rPr>
            <w:rFonts w:hint="eastAsia"/>
            <w:lang w:val="en-US" w:eastAsia="ja-JP"/>
          </w:rPr>
          <w:delText xml:space="preserve"> </w:delText>
        </w:r>
        <w:r w:rsidR="005753D0" w:rsidRPr="00684D07" w:rsidDel="00A81686">
          <w:rPr>
            <w:lang w:val="en-US" w:eastAsia="ja-JP"/>
          </w:rPr>
          <w:delText>key</w:delText>
        </w:r>
        <w:r w:rsidRPr="00684D07" w:rsidDel="00A81686">
          <w:rPr>
            <w:rFonts w:hint="eastAsia"/>
            <w:lang w:val="en-US" w:eastAsia="ja-JP"/>
          </w:rPr>
          <w:delText xml:space="preserve"> from the keyboard connected to</w:delText>
        </w:r>
        <w:r w:rsidR="005753D0" w:rsidDel="00A81686">
          <w:rPr>
            <w:rFonts w:hint="eastAsia"/>
            <w:lang w:val="en-US" w:eastAsia="ja-JP"/>
          </w:rPr>
          <w:delText xml:space="preserve"> </w:delText>
        </w:r>
        <w:r w:rsidRPr="00684D07" w:rsidDel="00A81686">
          <w:rPr>
            <w:rFonts w:hint="eastAsia"/>
            <w:lang w:val="en-US" w:eastAsia="ja-JP"/>
          </w:rPr>
          <w:delText>Salvator-X</w:delText>
        </w:r>
        <w:r w:rsidR="005753D0" w:rsidDel="00A81686">
          <w:rPr>
            <w:rFonts w:hint="eastAsia"/>
            <w:lang w:val="en-US" w:eastAsia="ja-JP"/>
          </w:rPr>
          <w:delText xml:space="preserve"> for </w:delText>
        </w:r>
        <w:r w:rsidR="005753D0" w:rsidRPr="00075E9F" w:rsidDel="00A81686">
          <w:rPr>
            <w:lang w:val="en-US" w:eastAsia="ja-JP"/>
          </w:rPr>
          <w:delText>starting record a log.</w:delText>
        </w:r>
        <w:bookmarkStart w:id="11378" w:name="_Toc491776329"/>
        <w:bookmarkEnd w:id="11378"/>
      </w:del>
    </w:p>
    <w:p w:rsidR="00075E9F" w:rsidRPr="00075E9F" w:rsidDel="00A81686" w:rsidRDefault="00075E9F" w:rsidP="00F950E6">
      <w:pPr>
        <w:pStyle w:val="CETextBody"/>
        <w:ind w:left="426" w:firstLineChars="100" w:firstLine="220"/>
        <w:rPr>
          <w:del w:id="11379" w:author="Huy Duc. Nguyen" w:date="2017-08-29T13:07:00Z"/>
          <w:lang w:val="en-US" w:eastAsia="ja-JP"/>
        </w:rPr>
      </w:pPr>
      <w:del w:id="11380" w:author="Huy Duc. Nguyen" w:date="2017-08-29T13:07:00Z">
        <w:r w:rsidRPr="00075E9F" w:rsidDel="00A81686">
          <w:rPr>
            <w:lang w:val="en-US" w:eastAsia="ja-JP"/>
          </w:rPr>
          <w:delText xml:space="preserve">Press [Super(windows </w:delText>
        </w:r>
        <w:r w:rsidR="005753D0" w:rsidRPr="00075E9F" w:rsidDel="00A81686">
          <w:rPr>
            <w:lang w:val="en-US" w:eastAsia="ja-JP"/>
          </w:rPr>
          <w:delText>key</w:delText>
        </w:r>
        <w:r w:rsidRPr="00075E9F" w:rsidDel="00A81686">
          <w:rPr>
            <w:lang w:val="en-US" w:eastAsia="ja-JP"/>
          </w:rPr>
          <w:delText>)</w:delText>
        </w:r>
        <w:r w:rsidR="005753D0" w:rsidDel="00A81686">
          <w:rPr>
            <w:lang w:val="en-US" w:eastAsia="ja-JP"/>
          </w:rPr>
          <w:delText xml:space="preserve"> + Shift + Space + T]</w:delText>
        </w:r>
        <w:bookmarkStart w:id="11381" w:name="_Toc491776330"/>
        <w:bookmarkEnd w:id="11381"/>
      </w:del>
    </w:p>
    <w:p w:rsidR="00075E9F" w:rsidRPr="00075E9F" w:rsidDel="00A81686" w:rsidRDefault="00241CD4" w:rsidP="00F950E6">
      <w:pPr>
        <w:pStyle w:val="CETextBody"/>
        <w:numPr>
          <w:ilvl w:val="1"/>
          <w:numId w:val="282"/>
        </w:numPr>
        <w:ind w:firstLine="6"/>
        <w:rPr>
          <w:del w:id="11382" w:author="Huy Duc. Nguyen" w:date="2017-08-29T13:07:00Z"/>
          <w:lang w:val="en-US" w:eastAsia="ja-JP"/>
        </w:rPr>
      </w:pPr>
      <w:del w:id="11383" w:author="Huy Duc. Nguyen" w:date="2017-08-29T13:07:00Z">
        <w:r w:rsidDel="00A81686">
          <w:rPr>
            <w:lang w:val="en-US" w:eastAsia="ja-JP"/>
          </w:rPr>
          <w:delText xml:space="preserve">Run the </w:delText>
        </w:r>
        <w:r w:rsidRPr="00241CD4" w:rsidDel="00A81686">
          <w:rPr>
            <w:lang w:val="en-US" w:eastAsia="ja-JP"/>
          </w:rPr>
          <w:delText>Salvator-X</w:delText>
        </w:r>
        <w:bookmarkStart w:id="11384" w:name="_Toc491776331"/>
        <w:bookmarkEnd w:id="11384"/>
      </w:del>
    </w:p>
    <w:p w:rsidR="005753D0" w:rsidDel="00A81686" w:rsidRDefault="005753D0" w:rsidP="00F950E6">
      <w:pPr>
        <w:pStyle w:val="CETextBody"/>
        <w:numPr>
          <w:ilvl w:val="1"/>
          <w:numId w:val="282"/>
        </w:numPr>
        <w:ind w:firstLine="6"/>
        <w:rPr>
          <w:del w:id="11385" w:author="Huy Duc. Nguyen" w:date="2017-08-29T13:07:00Z"/>
          <w:lang w:val="en-US" w:eastAsia="ja-JP"/>
        </w:rPr>
      </w:pPr>
      <w:del w:id="11386" w:author="Huy Duc. Nguyen" w:date="2017-08-29T13:07:00Z">
        <w:r w:rsidRPr="00684D07" w:rsidDel="00A81686">
          <w:rPr>
            <w:rFonts w:hint="eastAsia"/>
            <w:lang w:val="en-US" w:eastAsia="ja-JP"/>
          </w:rPr>
          <w:delText>Enter the following</w:delText>
        </w:r>
        <w:r w:rsidDel="00A81686">
          <w:rPr>
            <w:rFonts w:hint="eastAsia"/>
            <w:lang w:val="en-US" w:eastAsia="ja-JP"/>
          </w:rPr>
          <w:delText xml:space="preserve"> </w:delText>
        </w:r>
        <w:r w:rsidRPr="00684D07" w:rsidDel="00A81686">
          <w:rPr>
            <w:lang w:val="en-US" w:eastAsia="ja-JP"/>
          </w:rPr>
          <w:delText>key</w:delText>
        </w:r>
        <w:r w:rsidRPr="00684D07" w:rsidDel="00A81686">
          <w:rPr>
            <w:rFonts w:hint="eastAsia"/>
            <w:lang w:val="en-US" w:eastAsia="ja-JP"/>
          </w:rPr>
          <w:delText xml:space="preserve"> </w:delText>
        </w:r>
        <w:r w:rsidRPr="005753D0" w:rsidDel="00A81686">
          <w:rPr>
            <w:lang w:val="en-US" w:eastAsia="ja-JP"/>
          </w:rPr>
          <w:delText>from the keyboard connected to Salvator-X</w:delText>
        </w:r>
        <w:bookmarkStart w:id="11387" w:name="_Toc491776332"/>
        <w:bookmarkEnd w:id="11387"/>
      </w:del>
    </w:p>
    <w:p w:rsidR="00075E9F" w:rsidRPr="00075E9F" w:rsidDel="00A81686" w:rsidRDefault="00075E9F" w:rsidP="00F950E6">
      <w:pPr>
        <w:pStyle w:val="CETextBody"/>
        <w:ind w:left="426" w:firstLineChars="100" w:firstLine="220"/>
        <w:rPr>
          <w:del w:id="11388" w:author="Huy Duc. Nguyen" w:date="2017-08-29T13:07:00Z"/>
          <w:lang w:val="en-US" w:eastAsia="ja-JP"/>
        </w:rPr>
      </w:pPr>
      <w:del w:id="11389" w:author="Huy Duc. Nguyen" w:date="2017-08-29T13:07:00Z">
        <w:r w:rsidRPr="00075E9F" w:rsidDel="00A81686">
          <w:rPr>
            <w:lang w:val="en-US" w:eastAsia="ja-JP"/>
          </w:rPr>
          <w:delText xml:space="preserve">Press [Super(windows </w:delText>
        </w:r>
        <w:r w:rsidR="005753D0" w:rsidRPr="00075E9F" w:rsidDel="00A81686">
          <w:rPr>
            <w:lang w:val="en-US" w:eastAsia="ja-JP"/>
          </w:rPr>
          <w:delText>key</w:delText>
        </w:r>
        <w:r w:rsidRPr="00075E9F" w:rsidDel="00A81686">
          <w:rPr>
            <w:lang w:val="en-US" w:eastAsia="ja-JP"/>
          </w:rPr>
          <w:delText>)</w:delText>
        </w:r>
        <w:r w:rsidR="00684D07" w:rsidDel="00A81686">
          <w:rPr>
            <w:lang w:val="en-US" w:eastAsia="ja-JP"/>
          </w:rPr>
          <w:delText xml:space="preserve"> + Shift + Space + T] </w:delText>
        </w:r>
        <w:r w:rsidRPr="00075E9F" w:rsidDel="00A81686">
          <w:rPr>
            <w:lang w:val="en-US" w:eastAsia="ja-JP"/>
          </w:rPr>
          <w:delText>for stopping record a log.</w:delText>
        </w:r>
        <w:bookmarkStart w:id="11390" w:name="_Toc491776333"/>
        <w:bookmarkEnd w:id="11390"/>
      </w:del>
    </w:p>
    <w:p w:rsidR="00B54167" w:rsidDel="00A81686" w:rsidRDefault="00075E9F" w:rsidP="00F950E6">
      <w:pPr>
        <w:pStyle w:val="CETextBody"/>
        <w:numPr>
          <w:ilvl w:val="1"/>
          <w:numId w:val="282"/>
        </w:numPr>
        <w:ind w:firstLine="6"/>
        <w:rPr>
          <w:del w:id="11391" w:author="Huy Duc. Nguyen" w:date="2017-08-29T13:07:00Z"/>
          <w:lang w:val="en-US" w:eastAsia="ja-JP"/>
        </w:rPr>
      </w:pPr>
      <w:del w:id="11392" w:author="Huy Duc. Nguyen" w:date="2017-08-29T13:07:00Z">
        <w:r w:rsidRPr="00075E9F" w:rsidDel="00A81686">
          <w:rPr>
            <w:lang w:val="en-US" w:eastAsia="ja-JP"/>
          </w:rPr>
          <w:delText>Output a Timeline log (weston-timeline - *. Log) on root folder (/)</w:delText>
        </w:r>
        <w:bookmarkStart w:id="11393" w:name="_Toc491776334"/>
        <w:bookmarkEnd w:id="11393"/>
      </w:del>
    </w:p>
    <w:p w:rsidR="00827517" w:rsidRPr="00827517" w:rsidDel="00A81686" w:rsidRDefault="00827517" w:rsidP="00827517">
      <w:pPr>
        <w:pStyle w:val="CETextBody"/>
        <w:ind w:left="426"/>
        <w:rPr>
          <w:del w:id="11394" w:author="Huy Duc. Nguyen" w:date="2017-08-29T13:07:00Z"/>
          <w:lang w:val="en-US" w:eastAsia="ja-JP"/>
        </w:rPr>
      </w:pPr>
      <w:del w:id="11395" w:author="Huy Duc. Nguyen" w:date="2017-08-29T13:07:00Z">
        <w:r w:rsidDel="00A81686">
          <w:rPr>
            <w:rFonts w:hint="eastAsia"/>
            <w:lang w:val="en-US" w:eastAsia="ja-JP"/>
          </w:rPr>
          <w:delText xml:space="preserve">     </w:delText>
        </w:r>
        <w:r w:rsidRPr="00827517" w:rsidDel="00A81686">
          <w:rPr>
            <w:lang w:val="en-US" w:eastAsia="ja-JP"/>
          </w:rPr>
          <w:delText>After finishing a command, you will see the log like below.</w:delText>
        </w:r>
        <w:bookmarkStart w:id="11396" w:name="_Toc491776335"/>
        <w:bookmarkEnd w:id="11396"/>
      </w:del>
    </w:p>
    <w:p w:rsidR="00827517" w:rsidRPr="00827517" w:rsidDel="00A81686" w:rsidRDefault="00827517" w:rsidP="00F950E6">
      <w:pPr>
        <w:pStyle w:val="CETextBody"/>
        <w:ind w:left="426" w:firstLineChars="150" w:firstLine="330"/>
        <w:rPr>
          <w:del w:id="11397" w:author="Huy Duc. Nguyen" w:date="2017-08-29T13:07:00Z"/>
          <w:lang w:val="en-US" w:eastAsia="ja-JP"/>
        </w:rPr>
      </w:pPr>
      <w:del w:id="11398" w:author="Huy Duc. Nguyen" w:date="2017-08-29T13:07:00Z">
        <w:r w:rsidRPr="00827517" w:rsidDel="00A81686">
          <w:rPr>
            <w:lang w:val="en-US" w:eastAsia="ja-JP"/>
          </w:rPr>
          <w:delText xml:space="preserve">Red square is results. </w:delText>
        </w:r>
        <w:bookmarkStart w:id="11399" w:name="_Toc491776336"/>
        <w:bookmarkEnd w:id="11399"/>
      </w:del>
    </w:p>
    <w:p w:rsidR="00827517" w:rsidDel="00A81686" w:rsidRDefault="00827517" w:rsidP="00827517">
      <w:pPr>
        <w:pStyle w:val="CETextBody"/>
        <w:rPr>
          <w:del w:id="11400" w:author="Huy Duc. Nguyen" w:date="2017-08-29T13:07:00Z"/>
          <w:lang w:val="en-US" w:eastAsia="ja-JP"/>
        </w:rPr>
      </w:pPr>
      <w:del w:id="11401" w:author="Huy Duc. Nguyen" w:date="2017-08-29T13:07:00Z">
        <w:r w:rsidRPr="00E83D4B" w:rsidDel="00A81686">
          <w:rPr>
            <w:noProof/>
            <w:lang w:val="en-US"/>
          </w:rPr>
          <mc:AlternateContent>
            <mc:Choice Requires="wps">
              <w:drawing>
                <wp:anchor distT="0" distB="0" distL="114300" distR="114300" simplePos="0" relativeHeight="251665920" behindDoc="0" locked="0" layoutInCell="1" allowOverlap="1" wp14:anchorId="19D45CAF" wp14:editId="02F47155">
                  <wp:simplePos x="0" y="0"/>
                  <wp:positionH relativeFrom="column">
                    <wp:posOffset>405765</wp:posOffset>
                  </wp:positionH>
                  <wp:positionV relativeFrom="paragraph">
                    <wp:posOffset>27940</wp:posOffset>
                  </wp:positionV>
                  <wp:extent cx="5495925" cy="1028700"/>
                  <wp:effectExtent l="0" t="0" r="28575" b="19050"/>
                  <wp:wrapNone/>
                  <wp:docPr id="141" name="テキスト ボックス 141"/>
                  <wp:cNvGraphicFramePr/>
                  <a:graphic xmlns:a="http://schemas.openxmlformats.org/drawingml/2006/main">
                    <a:graphicData uri="http://schemas.microsoft.com/office/word/2010/wordprocessingShape">
                      <wps:wsp>
                        <wps:cNvSpPr txBox="1"/>
                        <wps:spPr>
                          <a:xfrm>
                            <a:off x="0" y="0"/>
                            <a:ext cx="5495925" cy="1028700"/>
                          </a:xfrm>
                          <a:prstGeom prst="rect">
                            <a:avLst/>
                          </a:prstGeom>
                          <a:solidFill>
                            <a:sysClr val="window" lastClr="FFFFFF"/>
                          </a:solidFill>
                          <a:ln w="6350">
                            <a:solidFill>
                              <a:prstClr val="black"/>
                            </a:solidFill>
                          </a:ln>
                          <a:effectLst/>
                        </wps:spPr>
                        <wps:txbx>
                          <w:txbxContent>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"id":1, "type":"weston_output", "name":"HDMI-A-1"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620759003], "N":"core_repaint_finished", "wo":1, "vblank":[99, 620699000]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629974763], "N":"core_repaint_begin", "wo":1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"id":2, "type":"weston_surface", "desc":"top-level window 'nng_navi_win_0'"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630139403], "N":"core_flush_damage", "ws":2, "wo":1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"id":3, "type":"weston_surface", "desc":"top-level window 'IMG MDK test'"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630174923], "N":"core_flush_damage", "ws":3, "wo":1 }</w:t>
                              </w:r>
                            </w:p>
                            <w:p w:rsidR="005B1E90" w:rsidRPr="00F950E6" w:rsidRDefault="005B1E90" w:rsidP="00827517">
                              <w:pPr>
                                <w:rPr>
                                  <w:rFonts w:ascii="Courier New" w:hAnsi="Courier New" w:cs="Courier New"/>
                                  <w:sz w:val="14"/>
                                  <w:szCs w:val="14"/>
                                  <w:lang w:val="en-US" w:eastAsia="ja-JP"/>
                                </w:rPr>
                              </w:pPr>
                              <w:r w:rsidRPr="00F950E6">
                                <w:rPr>
                                  <w:rFonts w:ascii="Courier New" w:hAnsi="Courier New" w:cs="Courier New"/>
                                  <w:sz w:val="14"/>
                                  <w:szCs w:val="14"/>
                                  <w:lang w:val="en-US" w:eastAsia="ja-JP"/>
                                </w:rPr>
                                <w:t>{ "T":[99, 633777563], "N":"core_repaint_posted", "wo":1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45CAF" id="テキスト ボックス 141" o:spid="_x0000_s1182" type="#_x0000_t202" style="position:absolute;margin-left:31.95pt;margin-top:2.2pt;width:432.75pt;height:8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" fillcolor="window" strokeweight=".5pt">
                  <v:textbox>
                    <w:txbxContent>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id":1, "type":"</w:t>
                        </w:r>
                        <w:proofErr w:type="spellStart"/>
                        <w:r w:rsidRPr="00F950E6">
                          <w:rPr>
                            <w:rFonts w:ascii="Courier New" w:hAnsi="Courier New" w:cs="Courier New"/>
                            <w:sz w:val="14"/>
                            <w:szCs w:val="14"/>
                            <w:lang w:val="en-US" w:eastAsia="ja-JP"/>
                          </w:rPr>
                          <w:t>weston_output</w:t>
                        </w:r>
                        <w:proofErr w:type="spellEnd"/>
                        <w:r w:rsidRPr="00F950E6">
                          <w:rPr>
                            <w:rFonts w:ascii="Courier New" w:hAnsi="Courier New" w:cs="Courier New"/>
                            <w:sz w:val="14"/>
                            <w:szCs w:val="14"/>
                            <w:lang w:val="en-US" w:eastAsia="ja-JP"/>
                          </w:rPr>
                          <w:t>", "name":"HDMI-A-1"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620759003], "N":"</w:t>
                        </w:r>
                        <w:proofErr w:type="spellStart"/>
                        <w:r w:rsidRPr="00F950E6">
                          <w:rPr>
                            <w:rFonts w:ascii="Courier New" w:hAnsi="Courier New" w:cs="Courier New"/>
                            <w:sz w:val="14"/>
                            <w:szCs w:val="14"/>
                            <w:lang w:val="en-US" w:eastAsia="ja-JP"/>
                          </w:rPr>
                          <w:t>core_repaint_finished</w:t>
                        </w:r>
                        <w:proofErr w:type="spellEnd"/>
                        <w:r w:rsidRPr="00F950E6">
                          <w:rPr>
                            <w:rFonts w:ascii="Courier New" w:hAnsi="Courier New" w:cs="Courier New"/>
                            <w:sz w:val="14"/>
                            <w:szCs w:val="14"/>
                            <w:lang w:val="en-US" w:eastAsia="ja-JP"/>
                          </w:rPr>
                          <w:t>", "wo":1, "</w:t>
                        </w:r>
                        <w:proofErr w:type="spellStart"/>
                        <w:r w:rsidRPr="00F950E6">
                          <w:rPr>
                            <w:rFonts w:ascii="Courier New" w:hAnsi="Courier New" w:cs="Courier New"/>
                            <w:sz w:val="14"/>
                            <w:szCs w:val="14"/>
                            <w:lang w:val="en-US" w:eastAsia="ja-JP"/>
                          </w:rPr>
                          <w:t>vblank</w:t>
                        </w:r>
                        <w:proofErr w:type="spellEnd"/>
                        <w:r w:rsidRPr="00F950E6">
                          <w:rPr>
                            <w:rFonts w:ascii="Courier New" w:hAnsi="Courier New" w:cs="Courier New"/>
                            <w:sz w:val="14"/>
                            <w:szCs w:val="14"/>
                            <w:lang w:val="en-US" w:eastAsia="ja-JP"/>
                          </w:rPr>
                          <w:t>":[99, 620699000]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629974763], "N":"</w:t>
                        </w:r>
                        <w:proofErr w:type="spellStart"/>
                        <w:r w:rsidRPr="00F950E6">
                          <w:rPr>
                            <w:rFonts w:ascii="Courier New" w:hAnsi="Courier New" w:cs="Courier New"/>
                            <w:sz w:val="14"/>
                            <w:szCs w:val="14"/>
                            <w:lang w:val="en-US" w:eastAsia="ja-JP"/>
                          </w:rPr>
                          <w:t>core_repaint_begin</w:t>
                        </w:r>
                        <w:proofErr w:type="spellEnd"/>
                        <w:r w:rsidRPr="00F950E6">
                          <w:rPr>
                            <w:rFonts w:ascii="Courier New" w:hAnsi="Courier New" w:cs="Courier New"/>
                            <w:sz w:val="14"/>
                            <w:szCs w:val="14"/>
                            <w:lang w:val="en-US" w:eastAsia="ja-JP"/>
                          </w:rPr>
                          <w:t>",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id":2,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'nng_navi_win_0'"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630139403],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"ws":2,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id":3, "type":"</w:t>
                        </w:r>
                        <w:proofErr w:type="spellStart"/>
                        <w:r w:rsidRPr="00F950E6">
                          <w:rPr>
                            <w:rFonts w:ascii="Courier New" w:hAnsi="Courier New" w:cs="Courier New"/>
                            <w:sz w:val="14"/>
                            <w:szCs w:val="14"/>
                            <w:lang w:val="en-US" w:eastAsia="ja-JP"/>
                          </w:rPr>
                          <w:t>weston_surface</w:t>
                        </w:r>
                        <w:proofErr w:type="spellEnd"/>
                        <w:r w:rsidRPr="00F950E6">
                          <w:rPr>
                            <w:rFonts w:ascii="Courier New" w:hAnsi="Courier New" w:cs="Courier New"/>
                            <w:sz w:val="14"/>
                            <w:szCs w:val="14"/>
                            <w:lang w:val="en-US" w:eastAsia="ja-JP"/>
                          </w:rPr>
                          <w:t>", "</w:t>
                        </w:r>
                        <w:proofErr w:type="spellStart"/>
                        <w:r w:rsidRPr="00F950E6">
                          <w:rPr>
                            <w:rFonts w:ascii="Courier New" w:hAnsi="Courier New" w:cs="Courier New"/>
                            <w:sz w:val="14"/>
                            <w:szCs w:val="14"/>
                            <w:lang w:val="en-US" w:eastAsia="ja-JP"/>
                          </w:rPr>
                          <w:t>desc</w:t>
                        </w:r>
                        <w:proofErr w:type="spellEnd"/>
                        <w:r w:rsidRPr="00F950E6">
                          <w:rPr>
                            <w:rFonts w:ascii="Courier New" w:hAnsi="Courier New" w:cs="Courier New"/>
                            <w:sz w:val="14"/>
                            <w:szCs w:val="14"/>
                            <w:lang w:val="en-US" w:eastAsia="ja-JP"/>
                          </w:rPr>
                          <w:t>":"top-level window 'IMG MDK test'"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630174923], "N":"</w:t>
                        </w:r>
                        <w:proofErr w:type="spellStart"/>
                        <w:r w:rsidRPr="00F950E6">
                          <w:rPr>
                            <w:rFonts w:ascii="Courier New" w:hAnsi="Courier New" w:cs="Courier New"/>
                            <w:sz w:val="14"/>
                            <w:szCs w:val="14"/>
                            <w:lang w:val="en-US" w:eastAsia="ja-JP"/>
                          </w:rPr>
                          <w:t>core_flush_damage</w:t>
                        </w:r>
                        <w:proofErr w:type="spellEnd"/>
                        <w:r w:rsidRPr="00F950E6">
                          <w:rPr>
                            <w:rFonts w:ascii="Courier New" w:hAnsi="Courier New" w:cs="Courier New"/>
                            <w:sz w:val="14"/>
                            <w:szCs w:val="14"/>
                            <w:lang w:val="en-US" w:eastAsia="ja-JP"/>
                          </w:rPr>
                          <w:t>", "ws":3, "wo":1 }</w:t>
                        </w:r>
                      </w:p>
                      <w:p w:rsidR="005B1E90" w:rsidRPr="00F950E6" w:rsidRDefault="005B1E90" w:rsidP="00827517">
                        <w:pPr>
                          <w:rPr>
                            <w:rFonts w:ascii="Courier New" w:hAnsi="Courier New" w:cs="Courier New"/>
                            <w:sz w:val="14"/>
                            <w:szCs w:val="14"/>
                            <w:lang w:val="en-US" w:eastAsia="ja-JP"/>
                          </w:rPr>
                        </w:pPr>
                        <w:proofErr w:type="gramStart"/>
                        <w:r w:rsidRPr="00F950E6">
                          <w:rPr>
                            <w:rFonts w:ascii="Courier New" w:hAnsi="Courier New" w:cs="Courier New"/>
                            <w:sz w:val="14"/>
                            <w:szCs w:val="14"/>
                            <w:lang w:val="en-US" w:eastAsia="ja-JP"/>
                          </w:rPr>
                          <w:t>{ "</w:t>
                        </w:r>
                        <w:proofErr w:type="gramEnd"/>
                        <w:r w:rsidRPr="00F950E6">
                          <w:rPr>
                            <w:rFonts w:ascii="Courier New" w:hAnsi="Courier New" w:cs="Courier New"/>
                            <w:sz w:val="14"/>
                            <w:szCs w:val="14"/>
                            <w:lang w:val="en-US" w:eastAsia="ja-JP"/>
                          </w:rPr>
                          <w:t>T":[99, 633777563], "N":"</w:t>
                        </w:r>
                        <w:proofErr w:type="spellStart"/>
                        <w:r w:rsidRPr="00F950E6">
                          <w:rPr>
                            <w:rFonts w:ascii="Courier New" w:hAnsi="Courier New" w:cs="Courier New"/>
                            <w:sz w:val="14"/>
                            <w:szCs w:val="14"/>
                            <w:lang w:val="en-US" w:eastAsia="ja-JP"/>
                          </w:rPr>
                          <w:t>core_repaint_posted</w:t>
                        </w:r>
                        <w:proofErr w:type="spellEnd"/>
                        <w:r w:rsidRPr="00F950E6">
                          <w:rPr>
                            <w:rFonts w:ascii="Courier New" w:hAnsi="Courier New" w:cs="Courier New"/>
                            <w:sz w:val="14"/>
                            <w:szCs w:val="14"/>
                            <w:lang w:val="en-US" w:eastAsia="ja-JP"/>
                          </w:rPr>
                          <w:t>", "wo":1 }</w:t>
                        </w:r>
                      </w:p>
                    </w:txbxContent>
                  </v:textbox>
                </v:shape>
              </w:pict>
            </mc:Fallback>
          </mc:AlternateContent>
        </w:r>
        <w:bookmarkStart w:id="11402" w:name="_Toc491776337"/>
        <w:bookmarkEnd w:id="11402"/>
      </w:del>
    </w:p>
    <w:p w:rsidR="00827517" w:rsidDel="00A81686" w:rsidRDefault="00827517" w:rsidP="00827517">
      <w:pPr>
        <w:pStyle w:val="CETextBody"/>
        <w:rPr>
          <w:del w:id="11403" w:author="Huy Duc. Nguyen" w:date="2017-08-29T13:07:00Z"/>
          <w:lang w:val="en-US" w:eastAsia="ja-JP"/>
        </w:rPr>
      </w:pPr>
      <w:del w:id="11404" w:author="Huy Duc. Nguyen" w:date="2017-08-29T13:07:00Z">
        <w:r w:rsidDel="00A81686">
          <w:rPr>
            <w:noProof/>
            <w:lang w:val="en-US"/>
          </w:rPr>
          <mc:AlternateContent>
            <mc:Choice Requires="wps">
              <w:drawing>
                <wp:anchor distT="0" distB="0" distL="114300" distR="114300" simplePos="0" relativeHeight="251667968" behindDoc="0" locked="0" layoutInCell="1" allowOverlap="1" wp14:anchorId="76AC6F7D" wp14:editId="503E15A8">
                  <wp:simplePos x="0" y="0"/>
                  <wp:positionH relativeFrom="column">
                    <wp:posOffset>1045845</wp:posOffset>
                  </wp:positionH>
                  <wp:positionV relativeFrom="paragraph">
                    <wp:posOffset>52705</wp:posOffset>
                  </wp:positionV>
                  <wp:extent cx="1943100" cy="129540"/>
                  <wp:effectExtent l="0" t="0" r="19050" b="22860"/>
                  <wp:wrapNone/>
                  <wp:docPr id="150" name="正方形/長方形 150"/>
                  <wp:cNvGraphicFramePr/>
                  <a:graphic xmlns:a="http://schemas.openxmlformats.org/drawingml/2006/main">
                    <a:graphicData uri="http://schemas.microsoft.com/office/word/2010/wordprocessingShape">
                      <wps:wsp>
                        <wps:cNvSpPr/>
                        <wps:spPr>
                          <a:xfrm>
                            <a:off x="0" y="0"/>
                            <a:ext cx="1943100" cy="1295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D19F" id="正方形/長方形 150" o:spid="_x0000_s1026" style="position:absolute;margin-left:82.35pt;margin-top:4.15pt;width:153pt;height:10.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" filled="f" strokecolor="#c0504d [3205]" strokeweight="2pt"/>
              </w:pict>
            </mc:Fallback>
          </mc:AlternateContent>
        </w:r>
        <w:bookmarkStart w:id="11405" w:name="_Toc491776338"/>
        <w:bookmarkEnd w:id="11405"/>
      </w:del>
    </w:p>
    <w:p w:rsidR="00827517" w:rsidDel="00A81686" w:rsidRDefault="00827517" w:rsidP="00827517">
      <w:pPr>
        <w:pStyle w:val="CETextBody"/>
        <w:rPr>
          <w:del w:id="11406" w:author="Huy Duc. Nguyen" w:date="2017-08-29T13:07:00Z"/>
          <w:lang w:val="en-US" w:eastAsia="ja-JP"/>
        </w:rPr>
      </w:pPr>
      <w:bookmarkStart w:id="11407" w:name="_Toc491776339"/>
      <w:bookmarkEnd w:id="11407"/>
    </w:p>
    <w:p w:rsidR="00827517" w:rsidDel="00A81686" w:rsidRDefault="00827517" w:rsidP="00827517">
      <w:pPr>
        <w:pStyle w:val="CETextBody"/>
        <w:rPr>
          <w:del w:id="11408" w:author="Huy Duc. Nguyen" w:date="2017-08-29T13:07:00Z"/>
          <w:lang w:val="en-US" w:eastAsia="ja-JP"/>
        </w:rPr>
      </w:pPr>
      <w:del w:id="11409" w:author="Huy Duc. Nguyen" w:date="2017-08-29T13:07:00Z">
        <w:r w:rsidDel="00A81686">
          <w:rPr>
            <w:noProof/>
            <w:lang w:val="en-US"/>
          </w:rPr>
          <mc:AlternateContent>
            <mc:Choice Requires="wps">
              <w:drawing>
                <wp:anchor distT="0" distB="0" distL="114300" distR="114300" simplePos="0" relativeHeight="251670016" behindDoc="0" locked="0" layoutInCell="1" allowOverlap="1" wp14:anchorId="78D1B98D" wp14:editId="20C8492A">
                  <wp:simplePos x="0" y="0"/>
                  <wp:positionH relativeFrom="column">
                    <wp:posOffset>1045845</wp:posOffset>
                  </wp:positionH>
                  <wp:positionV relativeFrom="paragraph">
                    <wp:posOffset>102235</wp:posOffset>
                  </wp:positionV>
                  <wp:extent cx="2026920" cy="167640"/>
                  <wp:effectExtent l="0" t="0" r="11430" b="22860"/>
                  <wp:wrapNone/>
                  <wp:docPr id="194" name="正方形/長方形 194"/>
                  <wp:cNvGraphicFramePr/>
                  <a:graphic xmlns:a="http://schemas.openxmlformats.org/drawingml/2006/main">
                    <a:graphicData uri="http://schemas.microsoft.com/office/word/2010/wordprocessingShape">
                      <wps:wsp>
                        <wps:cNvSpPr/>
                        <wps:spPr>
                          <a:xfrm>
                            <a:off x="0" y="0"/>
                            <a:ext cx="202692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D6B1" id="正方形/長方形 194" o:spid="_x0000_s1026" style="position:absolute;margin-left:82.35pt;margin-top:8.05pt;width:159.6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" filled="f" strokecolor="#c0504d [3205]" strokeweight="2pt"/>
              </w:pict>
            </mc:Fallback>
          </mc:AlternateContent>
        </w:r>
        <w:bookmarkStart w:id="11410" w:name="_Toc491776340"/>
        <w:bookmarkEnd w:id="11410"/>
      </w:del>
    </w:p>
    <w:p w:rsidR="00827517" w:rsidDel="00A81686" w:rsidRDefault="00827517" w:rsidP="00827517">
      <w:pPr>
        <w:pStyle w:val="CETextBody"/>
        <w:rPr>
          <w:del w:id="11411" w:author="Huy Duc. Nguyen" w:date="2017-08-29T13:07:00Z"/>
          <w:lang w:val="en-US" w:eastAsia="ja-JP"/>
        </w:rPr>
      </w:pPr>
      <w:bookmarkStart w:id="11412" w:name="_Toc491776341"/>
      <w:bookmarkEnd w:id="11412"/>
    </w:p>
    <w:p w:rsidR="00827517" w:rsidDel="00A81686" w:rsidRDefault="00827517" w:rsidP="00F950E6">
      <w:pPr>
        <w:pStyle w:val="CETextBody"/>
        <w:ind w:left="426"/>
        <w:rPr>
          <w:del w:id="11413" w:author="Huy Duc. Nguyen" w:date="2017-08-29T13:07:00Z"/>
          <w:lang w:val="en-US" w:eastAsia="ja-JP"/>
        </w:rPr>
      </w:pPr>
      <w:bookmarkStart w:id="11414" w:name="_Toc491776342"/>
      <w:bookmarkEnd w:id="11414"/>
    </w:p>
    <w:p w:rsidR="000B46DF" w:rsidDel="00A81686" w:rsidRDefault="000B46DF" w:rsidP="00F950E6">
      <w:pPr>
        <w:pStyle w:val="CETextBody"/>
        <w:numPr>
          <w:ilvl w:val="0"/>
          <w:numId w:val="284"/>
        </w:numPr>
        <w:ind w:left="709" w:hanging="287"/>
        <w:rPr>
          <w:del w:id="11415" w:author="Huy Duc. Nguyen" w:date="2017-08-29T13:07:00Z"/>
          <w:lang w:val="en-US" w:eastAsia="ja-JP"/>
        </w:rPr>
      </w:pPr>
      <w:del w:id="11416" w:author="Huy Duc. Nguyen" w:date="2017-08-29T13:07:00Z">
        <w:r w:rsidDel="00A81686">
          <w:rPr>
            <w:lang w:val="en-US" w:eastAsia="ja-JP"/>
          </w:rPr>
          <w:delText xml:space="preserve">Check the </w:delText>
        </w:r>
        <w:r w:rsidDel="00A81686">
          <w:rPr>
            <w:rFonts w:hint="eastAsia"/>
            <w:lang w:val="en-US" w:eastAsia="ja-JP"/>
          </w:rPr>
          <w:delText>processing time of display</w:delText>
        </w:r>
        <w:r w:rsidDel="00A81686">
          <w:rPr>
            <w:lang w:val="en-US" w:eastAsia="ja-JP"/>
          </w:rPr>
          <w:delText xml:space="preserve"> as follows.</w:delText>
        </w:r>
        <w:r w:rsidR="00E51068" w:rsidDel="00A81686">
          <w:rPr>
            <w:rFonts w:hint="eastAsia"/>
            <w:lang w:val="en-US" w:eastAsia="ja-JP"/>
          </w:rPr>
          <w:delText xml:space="preserve"> </w:delText>
        </w:r>
        <w:r w:rsidR="00E51068" w:rsidRPr="00E51068" w:rsidDel="00A81686">
          <w:rPr>
            <w:lang w:val="en-US" w:eastAsia="ja-JP"/>
          </w:rPr>
          <w:delText xml:space="preserve"> </w:delText>
        </w:r>
        <w:r w:rsidR="00303CD7" w:rsidRPr="00E51068" w:rsidDel="00A81686">
          <w:rPr>
            <w:lang w:val="en-US" w:eastAsia="ja-JP"/>
          </w:rPr>
          <w:delText>C</w:delText>
        </w:r>
        <w:r w:rsidR="00E51068" w:rsidRPr="00E51068" w:rsidDel="00A81686">
          <w:rPr>
            <w:lang w:val="en-US" w:eastAsia="ja-JP"/>
          </w:rPr>
          <w:delText>alculate</w:delText>
        </w:r>
        <w:r w:rsidR="00303CD7" w:rsidDel="00A81686">
          <w:rPr>
            <w:rFonts w:hint="eastAsia"/>
            <w:lang w:val="en-US" w:eastAsia="ja-JP"/>
          </w:rPr>
          <w:delText xml:space="preserve"> </w:delText>
        </w:r>
        <w:r w:rsidR="00303CD7" w:rsidDel="00A81686">
          <w:rPr>
            <w:lang w:val="en-US" w:eastAsia="ja-JP"/>
          </w:rPr>
          <w:delText>the average</w:delText>
        </w:r>
        <w:r w:rsidR="00303CD7" w:rsidDel="00A81686">
          <w:rPr>
            <w:rFonts w:hint="eastAsia"/>
            <w:lang w:val="en-US" w:eastAsia="ja-JP"/>
          </w:rPr>
          <w:delText xml:space="preserve"> and find</w:delText>
        </w:r>
        <w:r w:rsidR="00827517" w:rsidDel="00A81686">
          <w:rPr>
            <w:lang w:val="en-US" w:eastAsia="ja-JP"/>
          </w:rPr>
          <w:delText xml:space="preserve"> minimum and</w:delText>
        </w:r>
        <w:r w:rsidR="00827517" w:rsidDel="00A81686">
          <w:rPr>
            <w:rFonts w:hint="eastAsia"/>
            <w:lang w:val="en-US" w:eastAsia="ja-JP"/>
          </w:rPr>
          <w:delText xml:space="preserve"> </w:delText>
        </w:r>
        <w:r w:rsidR="00E51068" w:rsidRPr="00E51068" w:rsidDel="00A81686">
          <w:rPr>
            <w:lang w:val="en-US" w:eastAsia="ja-JP"/>
          </w:rPr>
          <w:delText xml:space="preserve">maximum </w:delText>
        </w:r>
        <w:r w:rsidR="00303CD7" w:rsidDel="00A81686">
          <w:rPr>
            <w:rFonts w:hint="eastAsia"/>
            <w:lang w:val="en-US" w:eastAsia="ja-JP"/>
          </w:rPr>
          <w:delText>value</w:delText>
        </w:r>
        <w:r w:rsidR="00E51068" w:rsidRPr="00E51068" w:rsidDel="00A81686">
          <w:rPr>
            <w:lang w:val="en-US" w:eastAsia="ja-JP"/>
          </w:rPr>
          <w:delText>.</w:delText>
        </w:r>
        <w:bookmarkStart w:id="11417" w:name="_Toc491776343"/>
        <w:bookmarkEnd w:id="11417"/>
      </w:del>
    </w:p>
    <w:p w:rsidR="000B46DF" w:rsidDel="00A81686" w:rsidRDefault="00E94098" w:rsidP="00F950E6">
      <w:pPr>
        <w:pStyle w:val="CETextBody"/>
        <w:ind w:left="842"/>
        <w:rPr>
          <w:del w:id="11418" w:author="Huy Duc. Nguyen" w:date="2017-08-29T13:07:00Z"/>
          <w:lang w:val="en-US" w:eastAsia="ja-JP"/>
        </w:rPr>
      </w:pPr>
      <w:del w:id="11419" w:author="Huy Duc. Nguyen" w:date="2017-08-29T13:07:00Z">
        <w:r w:rsidRPr="00DD5587" w:rsidDel="00A81686">
          <w:rPr>
            <w:rFonts w:hint="eastAsia"/>
            <w:lang w:val="en-US" w:eastAsia="ja-JP"/>
          </w:rPr>
          <w:delText>P</w:delText>
        </w:r>
        <w:r w:rsidRPr="00DD5587" w:rsidDel="00A81686">
          <w:rPr>
            <w:lang w:val="en-US" w:eastAsia="ja-JP"/>
          </w:rPr>
          <w:delText>rocessing time</w:delText>
        </w:r>
        <w:r w:rsidDel="00A81686">
          <w:rPr>
            <w:rFonts w:hint="eastAsia"/>
            <w:lang w:val="en-US" w:eastAsia="ja-JP"/>
          </w:rPr>
          <w:delText xml:space="preserve"> (ms)  = </w:delText>
        </w:r>
        <w:r w:rsidR="00E51068" w:rsidDel="00A81686">
          <w:rPr>
            <w:rFonts w:hint="eastAsia"/>
            <w:lang w:val="en-US" w:eastAsia="ja-JP"/>
          </w:rPr>
          <w:delText>(</w:delText>
        </w:r>
        <w:r w:rsidR="00E51068" w:rsidRPr="00E51068" w:rsidDel="00A81686">
          <w:rPr>
            <w:lang w:val="en-US" w:eastAsia="ja-JP"/>
          </w:rPr>
          <w:delText>core_repaint_posted</w:delText>
        </w:r>
        <w:r w:rsidR="00827517" w:rsidDel="00A81686">
          <w:rPr>
            <w:rFonts w:hint="eastAsia"/>
            <w:lang w:val="en-US" w:eastAsia="ja-JP"/>
          </w:rPr>
          <w:delText xml:space="preserve"> value</w:delText>
        </w:r>
        <w:r w:rsidR="00E51068" w:rsidDel="00A81686">
          <w:rPr>
            <w:rFonts w:hint="eastAsia"/>
            <w:lang w:val="en-US" w:eastAsia="ja-JP"/>
          </w:rPr>
          <w:delText xml:space="preserve">) </w:delText>
        </w:r>
        <w:r w:rsidR="00E51068" w:rsidDel="00A81686">
          <w:rPr>
            <w:lang w:val="en-US" w:eastAsia="ja-JP"/>
          </w:rPr>
          <w:delText>–</w:delText>
        </w:r>
        <w:r w:rsidR="00E51068" w:rsidDel="00A81686">
          <w:rPr>
            <w:rFonts w:hint="eastAsia"/>
            <w:lang w:val="en-US" w:eastAsia="ja-JP"/>
          </w:rPr>
          <w:delText xml:space="preserve"> (</w:delText>
        </w:r>
        <w:r w:rsidR="00E51068" w:rsidRPr="00E51068" w:rsidDel="00A81686">
          <w:rPr>
            <w:lang w:val="en-US" w:eastAsia="ja-JP"/>
          </w:rPr>
          <w:delText>core_repaint_begin</w:delText>
        </w:r>
        <w:r w:rsidR="00827517" w:rsidDel="00A81686">
          <w:rPr>
            <w:rFonts w:hint="eastAsia"/>
            <w:lang w:val="en-US" w:eastAsia="ja-JP"/>
          </w:rPr>
          <w:delText xml:space="preserve"> value</w:delText>
        </w:r>
        <w:r w:rsidR="00E51068" w:rsidDel="00A81686">
          <w:rPr>
            <w:rFonts w:hint="eastAsia"/>
            <w:lang w:val="en-US" w:eastAsia="ja-JP"/>
          </w:rPr>
          <w:delText>)</w:delText>
        </w:r>
        <w:r w:rsidR="00827517" w:rsidDel="00A81686">
          <w:rPr>
            <w:rFonts w:hint="eastAsia"/>
            <w:lang w:val="en-US" w:eastAsia="ja-JP"/>
          </w:rPr>
          <w:delText xml:space="preserve"> / 1000000</w:delText>
        </w:r>
        <w:bookmarkStart w:id="11420" w:name="_Toc491776344"/>
        <w:bookmarkEnd w:id="11420"/>
      </w:del>
    </w:p>
    <w:p w:rsidR="008137D5" w:rsidDel="00A81686" w:rsidRDefault="00E94098" w:rsidP="002E4BC6">
      <w:pPr>
        <w:pStyle w:val="CETextBody"/>
        <w:rPr>
          <w:del w:id="11421" w:author="Huy Duc. Nguyen" w:date="2017-08-29T13:07:00Z"/>
          <w:lang w:val="en-US" w:eastAsia="ja-JP"/>
        </w:rPr>
      </w:pPr>
      <w:del w:id="11422" w:author="Huy Duc. Nguyen" w:date="2017-08-29T13:07:00Z">
        <w:r w:rsidDel="00A81686">
          <w:rPr>
            <w:rFonts w:hint="eastAsia"/>
            <w:lang w:val="en-US" w:eastAsia="ja-JP"/>
          </w:rPr>
          <w:delText xml:space="preserve">               Overhead = (</w:delText>
        </w:r>
        <w:r w:rsidRPr="00F950E6" w:rsidDel="00A81686">
          <w:rPr>
            <w:lang w:val="en-US" w:eastAsia="ja-JP"/>
          </w:rPr>
          <w:delText>Virtualized Linux</w:delText>
        </w:r>
        <w:r w:rsidDel="00A81686">
          <w:rPr>
            <w:rFonts w:hint="eastAsia"/>
            <w:lang w:val="en-US" w:eastAsia="ja-JP"/>
          </w:rPr>
          <w:delText>)</w:delText>
        </w:r>
        <w:r w:rsidRPr="00F950E6" w:rsidDel="00A81686">
          <w:rPr>
            <w:lang w:val="en-US" w:eastAsia="ja-JP"/>
          </w:rPr>
          <w:delText xml:space="preserve"> -  </w:delText>
        </w:r>
        <w:r w:rsidDel="00A81686">
          <w:rPr>
            <w:rFonts w:hint="eastAsia"/>
            <w:lang w:val="en-US" w:eastAsia="ja-JP"/>
          </w:rPr>
          <w:delText>(</w:delText>
        </w:r>
        <w:r w:rsidRPr="00F950E6" w:rsidDel="00A81686">
          <w:rPr>
            <w:lang w:val="en-US" w:eastAsia="ja-JP"/>
          </w:rPr>
          <w:delText>Native Linux</w:delText>
        </w:r>
        <w:r w:rsidDel="00A81686">
          <w:rPr>
            <w:rFonts w:hint="eastAsia"/>
            <w:lang w:val="en-US" w:eastAsia="ja-JP"/>
          </w:rPr>
          <w:delText>)</w:delText>
        </w:r>
        <w:bookmarkStart w:id="11423" w:name="_Toc491776345"/>
        <w:bookmarkEnd w:id="11423"/>
      </w:del>
    </w:p>
    <w:p w:rsidR="00E94098" w:rsidRPr="00E94098" w:rsidDel="00A81686" w:rsidRDefault="00E94098" w:rsidP="002E4BC6">
      <w:pPr>
        <w:pStyle w:val="CETextBody"/>
        <w:rPr>
          <w:del w:id="11424" w:author="Huy Duc. Nguyen" w:date="2017-08-29T13:07:00Z"/>
          <w:lang w:val="en-US" w:eastAsia="ja-JP"/>
        </w:rPr>
      </w:pPr>
      <w:bookmarkStart w:id="11425" w:name="_Toc491776346"/>
      <w:bookmarkEnd w:id="11425"/>
    </w:p>
    <w:p w:rsidR="002E4BC6" w:rsidRPr="00702283" w:rsidDel="00A81686" w:rsidRDefault="002E4BC6" w:rsidP="00D47247">
      <w:pPr>
        <w:pStyle w:val="CETextBody"/>
        <w:numPr>
          <w:ilvl w:val="0"/>
          <w:numId w:val="44"/>
        </w:numPr>
        <w:ind w:left="426" w:hanging="426"/>
        <w:rPr>
          <w:del w:id="11426" w:author="Huy Duc. Nguyen" w:date="2017-08-29T13:07:00Z"/>
          <w:b/>
          <w:lang w:val="en-US" w:eastAsia="ja-JP"/>
        </w:rPr>
      </w:pPr>
      <w:del w:id="11427" w:author="Huy Duc. Nguyen" w:date="2017-08-29T13:07:00Z">
        <w:r w:rsidDel="00A81686">
          <w:rPr>
            <w:rFonts w:hint="eastAsia"/>
            <w:lang w:val="en-US" w:eastAsia="ja-JP"/>
          </w:rPr>
          <w:delText>Result</w:delText>
        </w:r>
        <w:bookmarkStart w:id="11428" w:name="_Toc491776347"/>
        <w:bookmarkEnd w:id="11428"/>
      </w:del>
    </w:p>
    <w:p w:rsidR="00BB79EF" w:rsidRPr="004B3D03" w:rsidDel="00A81686" w:rsidRDefault="002E4BC6" w:rsidP="00BB79EF">
      <w:pPr>
        <w:pStyle w:val="CETextBody"/>
        <w:ind w:left="142"/>
        <w:jc w:val="center"/>
        <w:rPr>
          <w:del w:id="11429" w:author="Huy Duc. Nguyen" w:date="2017-08-29T13:07:00Z"/>
          <w:lang w:val="en-US" w:eastAsia="ja-JP"/>
        </w:rPr>
      </w:pPr>
      <w:del w:id="11430" w:author="Huy Duc. Nguyen" w:date="2017-08-29T13:07:00Z">
        <w:r w:rsidDel="00A81686">
          <w:rPr>
            <w:rFonts w:hint="eastAsia"/>
            <w:b/>
            <w:lang w:val="en-US" w:eastAsia="ja-JP"/>
          </w:rPr>
          <w:delText xml:space="preserve"> </w:delText>
        </w:r>
        <w:r w:rsidR="00BB79EF" w:rsidRPr="00D9581E" w:rsidDel="00A81686">
          <w:rPr>
            <w:b/>
            <w:szCs w:val="22"/>
          </w:rPr>
          <w:delText>Table</w:delText>
        </w:r>
        <w:r w:rsidR="00BB79EF" w:rsidRPr="004B3D03" w:rsidDel="00A81686">
          <w:rPr>
            <w:b/>
            <w:szCs w:val="22"/>
            <w:lang w:eastAsia="ja-JP"/>
          </w:rPr>
          <w:delText xml:space="preserve"> </w:delText>
        </w:r>
        <w:r w:rsidR="00BB79EF" w:rsidRPr="004B3D03" w:rsidDel="00A81686">
          <w:rPr>
            <w:b/>
            <w:szCs w:val="22"/>
            <w:lang w:eastAsia="ja-JP"/>
          </w:rPr>
          <w:fldChar w:fldCharType="begin"/>
        </w:r>
        <w:r w:rsidR="00BB79EF" w:rsidRPr="004B3D03" w:rsidDel="00A81686">
          <w:rPr>
            <w:b/>
            <w:szCs w:val="22"/>
            <w:lang w:eastAsia="ja-JP"/>
          </w:rPr>
          <w:delInstrText xml:space="preserve"> STYLEREF 1 \s </w:delInstrText>
        </w:r>
        <w:r w:rsidR="00BB79EF" w:rsidRPr="004B3D03" w:rsidDel="00A81686">
          <w:rPr>
            <w:b/>
            <w:szCs w:val="22"/>
            <w:lang w:eastAsia="ja-JP"/>
          </w:rPr>
          <w:fldChar w:fldCharType="separate"/>
        </w:r>
        <w:r w:rsidR="003B19D6" w:rsidDel="00A81686">
          <w:rPr>
            <w:b/>
            <w:noProof/>
            <w:szCs w:val="22"/>
            <w:lang w:eastAsia="ja-JP"/>
          </w:rPr>
          <w:delText>5</w:delText>
        </w:r>
        <w:r w:rsidR="00BB79EF" w:rsidRPr="004B3D03" w:rsidDel="00A81686">
          <w:rPr>
            <w:b/>
            <w:szCs w:val="22"/>
            <w:lang w:eastAsia="ja-JP"/>
          </w:rPr>
          <w:fldChar w:fldCharType="end"/>
        </w:r>
        <w:r w:rsidR="00BB79EF" w:rsidRPr="004B3D03" w:rsidDel="00A81686">
          <w:rPr>
            <w:b/>
            <w:szCs w:val="22"/>
            <w:lang w:eastAsia="ja-JP"/>
          </w:rPr>
          <w:noBreakHyphen/>
        </w:r>
        <w:r w:rsidR="00BB79EF" w:rsidRPr="004B3D03" w:rsidDel="00A81686">
          <w:rPr>
            <w:b/>
            <w:szCs w:val="22"/>
            <w:lang w:eastAsia="ja-JP"/>
          </w:rPr>
          <w:fldChar w:fldCharType="begin"/>
        </w:r>
        <w:r w:rsidR="00BB79EF" w:rsidRPr="004B3D03" w:rsidDel="00A81686">
          <w:rPr>
            <w:b/>
            <w:szCs w:val="22"/>
            <w:lang w:eastAsia="ja-JP"/>
          </w:rPr>
          <w:delInstrText xml:space="preserve"> SEQ Table \* ARABIC \s 1 </w:delInstrText>
        </w:r>
        <w:r w:rsidR="00BB79EF" w:rsidRPr="004B3D03" w:rsidDel="00A81686">
          <w:rPr>
            <w:b/>
            <w:szCs w:val="22"/>
            <w:lang w:eastAsia="ja-JP"/>
          </w:rPr>
          <w:fldChar w:fldCharType="separate"/>
        </w:r>
      </w:del>
      <w:ins w:id="11431" w:author="Kazuhiro Takagi" w:date="2017-03-21T15:02:00Z">
        <w:del w:id="11432" w:author="Huy Duc. Nguyen" w:date="2017-08-28T16:38:00Z">
          <w:r w:rsidR="00520A63" w:rsidDel="003B19D6">
            <w:rPr>
              <w:b/>
              <w:noProof/>
              <w:szCs w:val="22"/>
              <w:lang w:eastAsia="ja-JP"/>
            </w:rPr>
            <w:delText>39</w:delText>
          </w:r>
        </w:del>
      </w:ins>
      <w:ins w:id="11433" w:author=" " w:date="2017-03-09T11:18:00Z">
        <w:del w:id="11434" w:author="Huy Duc. Nguyen" w:date="2017-08-28T16:38:00Z">
          <w:r w:rsidR="00442CC0" w:rsidDel="003B19D6">
            <w:rPr>
              <w:b/>
              <w:noProof/>
              <w:szCs w:val="22"/>
              <w:lang w:eastAsia="ja-JP"/>
            </w:rPr>
            <w:delText>39</w:delText>
          </w:r>
        </w:del>
      </w:ins>
      <w:del w:id="11435" w:author="Huy Duc. Nguyen" w:date="2017-08-28T16:38:00Z">
        <w:r w:rsidR="00003FEB" w:rsidDel="003B19D6">
          <w:rPr>
            <w:b/>
            <w:noProof/>
            <w:szCs w:val="22"/>
            <w:lang w:eastAsia="ja-JP"/>
          </w:rPr>
          <w:delText>46</w:delText>
        </w:r>
      </w:del>
      <w:del w:id="11436" w:author="Huy Duc. Nguyen" w:date="2017-08-29T13:07:00Z">
        <w:r w:rsidR="00BB79EF" w:rsidRPr="004B3D03" w:rsidDel="00A81686">
          <w:rPr>
            <w:b/>
            <w:szCs w:val="22"/>
            <w:lang w:eastAsia="ja-JP"/>
          </w:rPr>
          <w:fldChar w:fldCharType="end"/>
        </w:r>
        <w:r w:rsidR="00BB79EF" w:rsidRPr="00D9581E" w:rsidDel="00A81686">
          <w:rPr>
            <w:b/>
            <w:szCs w:val="22"/>
            <w:lang w:eastAsia="ja-JP"/>
          </w:rPr>
          <w:delText>: Result</w:delText>
        </w:r>
        <w:bookmarkStart w:id="11437" w:name="_Toc491776348"/>
        <w:bookmarkEnd w:id="11437"/>
      </w:del>
    </w:p>
    <w:tbl>
      <w:tblPr>
        <w:tblStyle w:val="TableGrid"/>
        <w:tblW w:w="0" w:type="auto"/>
        <w:jc w:val="center"/>
        <w:tblLayout w:type="fixed"/>
        <w:tblLook w:val="04A0" w:firstRow="1" w:lastRow="0" w:firstColumn="1" w:lastColumn="0" w:noHBand="0" w:noVBand="1"/>
        <w:tblPrChange w:id="11438" w:author="Kazuhiro Takagi" w:date="2017-03-08T22:42:00Z">
          <w:tblPr>
            <w:tblStyle w:val="TableGrid"/>
            <w:tblW w:w="0" w:type="auto"/>
            <w:jc w:val="center"/>
            <w:tblLayout w:type="fixed"/>
            <w:tblLook w:val="04A0" w:firstRow="1" w:lastRow="0" w:firstColumn="1" w:lastColumn="0" w:noHBand="0" w:noVBand="1"/>
          </w:tblPr>
        </w:tblPrChange>
      </w:tblPr>
      <w:tblGrid>
        <w:gridCol w:w="1356"/>
        <w:gridCol w:w="1060"/>
        <w:gridCol w:w="3386"/>
        <w:tblGridChange w:id="11439">
          <w:tblGrid>
            <w:gridCol w:w="1356"/>
            <w:gridCol w:w="1060"/>
            <w:gridCol w:w="3544"/>
            <w:gridCol w:w="1276"/>
          </w:tblGrid>
        </w:tblGridChange>
      </w:tblGrid>
      <w:tr w:rsidR="00A774CB" w:rsidRPr="00207443" w:rsidDel="00A81686" w:rsidTr="00320F5D">
        <w:trPr>
          <w:jc w:val="center"/>
          <w:del w:id="11440" w:author="Huy Duc. Nguyen" w:date="2017-08-29T13:07:00Z"/>
          <w:trPrChange w:id="11441" w:author="Kazuhiro Takagi" w:date="2017-03-08T22:42:00Z">
            <w:trPr>
              <w:jc w:val="center"/>
            </w:trPr>
          </w:trPrChange>
        </w:trPr>
        <w:tc>
          <w:tcPr>
            <w:tcW w:w="1356" w:type="dxa"/>
            <w:vMerge w:val="restart"/>
            <w:tcBorders>
              <w:top w:val="single" w:sz="4" w:space="0" w:color="auto"/>
              <w:left w:val="single" w:sz="4" w:space="0" w:color="auto"/>
              <w:right w:val="double" w:sz="4" w:space="0" w:color="auto"/>
            </w:tcBorders>
            <w:shd w:val="clear" w:color="auto" w:fill="BFBFBF" w:themeFill="background1" w:themeFillShade="BF"/>
            <w:tcPrChange w:id="11442" w:author="Kazuhiro Takagi" w:date="2017-03-08T22:42:00Z">
              <w:tcPr>
                <w:tcW w:w="1356" w:type="dxa"/>
                <w:vMerge w:val="restart"/>
                <w:tcBorders>
                  <w:top w:val="single" w:sz="4" w:space="0" w:color="auto"/>
                  <w:left w:val="single" w:sz="4" w:space="0" w:color="auto"/>
                  <w:right w:val="double" w:sz="4" w:space="0" w:color="auto"/>
                </w:tcBorders>
                <w:shd w:val="clear" w:color="auto" w:fill="BFBFBF" w:themeFill="background1" w:themeFillShade="BF"/>
              </w:tcPr>
            </w:tcPrChange>
          </w:tcPr>
          <w:p w:rsidR="00A774CB" w:rsidDel="00A81686" w:rsidRDefault="00A774CB" w:rsidP="00925DEF">
            <w:pPr>
              <w:pStyle w:val="CETextBody"/>
              <w:jc w:val="center"/>
              <w:rPr>
                <w:del w:id="11443" w:author="Huy Duc. Nguyen" w:date="2017-08-29T13:07:00Z"/>
                <w:b/>
                <w:sz w:val="16"/>
                <w:lang w:eastAsia="ja-JP"/>
              </w:rPr>
            </w:pPr>
            <w:bookmarkStart w:id="11444" w:name="_Toc491776349"/>
            <w:bookmarkEnd w:id="11444"/>
          </w:p>
        </w:tc>
        <w:tc>
          <w:tcPr>
            <w:tcW w:w="4446" w:type="dxa"/>
            <w:gridSpan w:val="2"/>
            <w:tcBorders>
              <w:top w:val="single" w:sz="4" w:space="0" w:color="auto"/>
              <w:left w:val="single" w:sz="4" w:space="0" w:color="auto"/>
              <w:right w:val="single" w:sz="4" w:space="0" w:color="auto"/>
            </w:tcBorders>
            <w:shd w:val="clear" w:color="auto" w:fill="BFBFBF" w:themeFill="background1" w:themeFillShade="BF"/>
            <w:tcPrChange w:id="11445" w:author="Kazuhiro Takagi" w:date="2017-03-08T22:42:00Z">
              <w:tcPr>
                <w:tcW w:w="5880"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A774CB" w:rsidRPr="00150A75" w:rsidDel="00A81686" w:rsidRDefault="00A774CB" w:rsidP="00150A75">
            <w:pPr>
              <w:pStyle w:val="CETextBody"/>
              <w:jc w:val="center"/>
              <w:rPr>
                <w:del w:id="11446" w:author="Huy Duc. Nguyen" w:date="2017-08-29T13:07:00Z"/>
                <w:b/>
                <w:sz w:val="16"/>
                <w:szCs w:val="16"/>
                <w:lang w:eastAsia="ja-JP"/>
              </w:rPr>
            </w:pPr>
            <w:del w:id="11447" w:author="Huy Duc. Nguyen" w:date="2017-08-29T13:07:00Z">
              <w:r w:rsidDel="00A81686">
                <w:rPr>
                  <w:rFonts w:hint="eastAsia"/>
                  <w:b/>
                  <w:sz w:val="16"/>
                  <w:szCs w:val="16"/>
                  <w:lang w:eastAsia="ja-JP"/>
                </w:rPr>
                <w:delText>P</w:delText>
              </w:r>
              <w:r w:rsidRPr="00BB79EF" w:rsidDel="00A81686">
                <w:rPr>
                  <w:b/>
                  <w:sz w:val="16"/>
                  <w:szCs w:val="16"/>
                  <w:lang w:eastAsia="ja-JP"/>
                </w:rPr>
                <w:delText>rocessing time</w:delText>
              </w:r>
              <w:r w:rsidDel="00A81686">
                <w:rPr>
                  <w:rFonts w:hint="eastAsia"/>
                  <w:b/>
                  <w:sz w:val="16"/>
                  <w:szCs w:val="16"/>
                  <w:lang w:eastAsia="ja-JP"/>
                </w:rPr>
                <w:delText xml:space="preserve"> (ms)</w:delText>
              </w:r>
              <w:bookmarkStart w:id="11448" w:name="_Toc491776350"/>
              <w:bookmarkEnd w:id="11448"/>
            </w:del>
          </w:p>
        </w:tc>
        <w:bookmarkStart w:id="11449" w:name="_Toc491776351"/>
        <w:bookmarkEnd w:id="11449"/>
      </w:tr>
      <w:tr w:rsidR="00320F5D" w:rsidRPr="00207443" w:rsidDel="00A81686" w:rsidTr="00320F5D">
        <w:trPr>
          <w:trHeight w:val="270"/>
          <w:jc w:val="center"/>
          <w:del w:id="11450" w:author="Huy Duc. Nguyen" w:date="2017-08-29T13:07:00Z"/>
          <w:trPrChange w:id="11451" w:author="Kazuhiro Takagi" w:date="2017-03-08T22:42:00Z">
            <w:trPr>
              <w:gridAfter w:val="0"/>
              <w:wAfter w:w="12" w:type="dxa"/>
              <w:trHeight w:val="270"/>
              <w:jc w:val="center"/>
            </w:trPr>
          </w:trPrChange>
        </w:trPr>
        <w:tc>
          <w:tcPr>
            <w:tcW w:w="1356" w:type="dxa"/>
            <w:vMerge/>
            <w:tcBorders>
              <w:left w:val="single" w:sz="4" w:space="0" w:color="auto"/>
              <w:right w:val="double" w:sz="4" w:space="0" w:color="auto"/>
            </w:tcBorders>
            <w:shd w:val="clear" w:color="auto" w:fill="BFBFBF" w:themeFill="background1" w:themeFillShade="BF"/>
            <w:tcPrChange w:id="11452" w:author="Kazuhiro Takagi" w:date="2017-03-08T22:42:00Z">
              <w:tcPr>
                <w:tcW w:w="1356" w:type="dxa"/>
                <w:vMerge/>
                <w:tcBorders>
                  <w:left w:val="single" w:sz="4" w:space="0" w:color="auto"/>
                  <w:right w:val="double" w:sz="4" w:space="0" w:color="auto"/>
                </w:tcBorders>
                <w:shd w:val="clear" w:color="auto" w:fill="BFBFBF" w:themeFill="background1" w:themeFillShade="BF"/>
              </w:tcPr>
            </w:tcPrChange>
          </w:tcPr>
          <w:p w:rsidR="00320F5D" w:rsidRPr="00E8715A" w:rsidDel="00A81686" w:rsidRDefault="00320F5D" w:rsidP="00F950E6">
            <w:pPr>
              <w:pStyle w:val="CETextBody"/>
              <w:rPr>
                <w:del w:id="11453" w:author="Huy Duc. Nguyen" w:date="2017-08-29T13:07:00Z"/>
                <w:b/>
                <w:sz w:val="16"/>
                <w:lang w:eastAsia="ja-JP"/>
              </w:rPr>
            </w:pPr>
            <w:bookmarkStart w:id="11454" w:name="_Toc491776352"/>
            <w:bookmarkEnd w:id="11454"/>
          </w:p>
        </w:tc>
        <w:tc>
          <w:tcPr>
            <w:tcW w:w="1060" w:type="dxa"/>
            <w:tcBorders>
              <w:left w:val="double" w:sz="4" w:space="0" w:color="auto"/>
              <w:right w:val="single" w:sz="4" w:space="0" w:color="auto"/>
            </w:tcBorders>
            <w:shd w:val="clear" w:color="auto" w:fill="BFBFBF" w:themeFill="background1" w:themeFillShade="BF"/>
            <w:tcPrChange w:id="11455" w:author="Kazuhiro Takagi" w:date="2017-03-08T22:42:00Z">
              <w:tcPr>
                <w:tcW w:w="1060" w:type="dxa"/>
                <w:tcBorders>
                  <w:left w:val="double" w:sz="4" w:space="0" w:color="auto"/>
                  <w:right w:val="single" w:sz="4" w:space="0" w:color="auto"/>
                </w:tcBorders>
                <w:shd w:val="clear" w:color="auto" w:fill="BFBFBF" w:themeFill="background1" w:themeFillShade="BF"/>
              </w:tcPr>
            </w:tcPrChange>
          </w:tcPr>
          <w:p w:rsidR="00320F5D" w:rsidDel="00A81686" w:rsidRDefault="00320F5D" w:rsidP="00150A75">
            <w:pPr>
              <w:pStyle w:val="CETextBody"/>
              <w:jc w:val="center"/>
              <w:rPr>
                <w:del w:id="11456" w:author="Huy Duc. Nguyen" w:date="2017-08-29T13:07:00Z"/>
                <w:b/>
                <w:sz w:val="16"/>
                <w:lang w:eastAsia="ja-JP"/>
              </w:rPr>
            </w:pPr>
            <w:del w:id="11457" w:author="Huy Duc. Nguyen" w:date="2017-08-29T13:07:00Z">
              <w:r w:rsidDel="00A81686">
                <w:rPr>
                  <w:rFonts w:hint="eastAsia"/>
                  <w:b/>
                  <w:sz w:val="16"/>
                  <w:lang w:eastAsia="ja-JP"/>
                </w:rPr>
                <w:delText>Ave.</w:delText>
              </w:r>
              <w:bookmarkStart w:id="11458" w:name="_Toc491776353"/>
              <w:bookmarkEnd w:id="11458"/>
            </w:del>
          </w:p>
        </w:tc>
        <w:tc>
          <w:tcPr>
            <w:tcW w:w="3386" w:type="dxa"/>
            <w:tcBorders>
              <w:left w:val="single" w:sz="4" w:space="0" w:color="auto"/>
              <w:right w:val="single" w:sz="4" w:space="0" w:color="auto"/>
            </w:tcBorders>
            <w:shd w:val="clear" w:color="auto" w:fill="BFBFBF" w:themeFill="background1" w:themeFillShade="BF"/>
            <w:tcPrChange w:id="11459" w:author="Kazuhiro Takagi" w:date="2017-03-08T22:42:00Z">
              <w:tcPr>
                <w:tcW w:w="3544" w:type="dxa"/>
                <w:tcBorders>
                  <w:left w:val="single" w:sz="4" w:space="0" w:color="auto"/>
                  <w:right w:val="single" w:sz="4" w:space="0" w:color="auto"/>
                </w:tcBorders>
                <w:shd w:val="clear" w:color="auto" w:fill="BFBFBF" w:themeFill="background1" w:themeFillShade="BF"/>
              </w:tcPr>
            </w:tcPrChange>
          </w:tcPr>
          <w:p w:rsidR="00320F5D" w:rsidRPr="00387E9A" w:rsidDel="00A81686" w:rsidRDefault="00320F5D" w:rsidP="00F950E6">
            <w:pPr>
              <w:pStyle w:val="CETextBody"/>
              <w:ind w:firstLineChars="250" w:firstLine="402"/>
              <w:jc w:val="center"/>
              <w:rPr>
                <w:del w:id="11460" w:author="Huy Duc. Nguyen" w:date="2017-08-29T13:07:00Z"/>
                <w:b/>
                <w:sz w:val="16"/>
                <w:lang w:eastAsia="ja-JP"/>
              </w:rPr>
            </w:pPr>
            <w:del w:id="11461" w:author="Huy Duc. Nguyen" w:date="2017-08-29T13:07:00Z">
              <w:r w:rsidDel="00A81686">
                <w:rPr>
                  <w:rFonts w:hint="eastAsia"/>
                  <w:b/>
                  <w:sz w:val="16"/>
                  <w:lang w:eastAsia="ja-JP"/>
                </w:rPr>
                <w:delText>Max.</w:delText>
              </w:r>
              <w:bookmarkStart w:id="11462" w:name="_Toc491776354"/>
              <w:bookmarkEnd w:id="11462"/>
            </w:del>
          </w:p>
        </w:tc>
        <w:bookmarkStart w:id="11463" w:name="_Toc491776355"/>
        <w:bookmarkEnd w:id="11463"/>
      </w:tr>
      <w:tr w:rsidR="00320F5D" w:rsidRPr="00320F5D" w:rsidDel="00A81686" w:rsidTr="00320F5D">
        <w:trPr>
          <w:trHeight w:hRule="exact" w:val="622"/>
          <w:jc w:val="center"/>
          <w:del w:id="11464" w:author="Huy Duc. Nguyen" w:date="2017-08-29T13:07:00Z"/>
          <w:trPrChange w:id="11465" w:author="Kazuhiro Takagi" w:date="2017-03-08T22:42:00Z">
            <w:trPr>
              <w:gridAfter w:val="0"/>
              <w:wAfter w:w="12" w:type="dxa"/>
              <w:trHeight w:hRule="exact" w:val="622"/>
              <w:jc w:val="center"/>
            </w:trPr>
          </w:trPrChange>
        </w:trPr>
        <w:tc>
          <w:tcPr>
            <w:tcW w:w="1356" w:type="dxa"/>
            <w:tcBorders>
              <w:left w:val="single" w:sz="4" w:space="0" w:color="auto"/>
              <w:right w:val="double" w:sz="4" w:space="0" w:color="auto"/>
            </w:tcBorders>
            <w:shd w:val="clear" w:color="auto" w:fill="BFBFBF" w:themeFill="background1" w:themeFillShade="BF"/>
            <w:vAlign w:val="center"/>
            <w:tcPrChange w:id="11466" w:author="Kazuhiro Takagi" w:date="2017-03-08T22:42:00Z">
              <w:tcPr>
                <w:tcW w:w="1356" w:type="dxa"/>
                <w:tcBorders>
                  <w:left w:val="single" w:sz="4" w:space="0" w:color="auto"/>
                  <w:right w:val="double" w:sz="4" w:space="0" w:color="auto"/>
                </w:tcBorders>
                <w:shd w:val="clear" w:color="auto" w:fill="BFBFBF" w:themeFill="background1" w:themeFillShade="BF"/>
                <w:vAlign w:val="center"/>
              </w:tcPr>
            </w:tcPrChange>
          </w:tcPr>
          <w:p w:rsidR="00320F5D" w:rsidRPr="00955E9B" w:rsidDel="00A81686" w:rsidRDefault="00320F5D" w:rsidP="00F950E6">
            <w:pPr>
              <w:pStyle w:val="CETextBody"/>
              <w:jc w:val="center"/>
              <w:rPr>
                <w:del w:id="11467" w:author="Huy Duc. Nguyen" w:date="2017-08-29T13:07:00Z"/>
                <w:b/>
                <w:sz w:val="16"/>
                <w:szCs w:val="16"/>
                <w:lang w:eastAsia="ja-JP"/>
              </w:rPr>
            </w:pPr>
            <w:del w:id="11468" w:author="Huy Duc. Nguyen" w:date="2017-08-29T13:07:00Z">
              <w:r w:rsidDel="00A81686">
                <w:rPr>
                  <w:rFonts w:hint="eastAsia"/>
                  <w:b/>
                  <w:sz w:val="16"/>
                  <w:lang w:eastAsia="ja-JP"/>
                </w:rPr>
                <w:delText>V</w:delText>
              </w:r>
              <w:r w:rsidRPr="00931937" w:rsidDel="00A81686">
                <w:rPr>
                  <w:b/>
                  <w:sz w:val="16"/>
                  <w:lang w:eastAsia="ja-JP"/>
                </w:rPr>
                <w:delText xml:space="preserve">irtualized Linux </w:delText>
              </w:r>
              <w:r w:rsidDel="00A81686">
                <w:rPr>
                  <w:b/>
                  <w:sz w:val="16"/>
                  <w:lang w:eastAsia="ja-JP"/>
                </w:rPr>
                <w:delText>(Type</w:delText>
              </w:r>
              <w:r w:rsidDel="00A81686">
                <w:rPr>
                  <w:rFonts w:hint="eastAsia"/>
                  <w:b/>
                  <w:sz w:val="16"/>
                  <w:lang w:eastAsia="ja-JP"/>
                </w:rPr>
                <w:delText>4</w:delText>
              </w:r>
              <w:r w:rsidRPr="00387E9A" w:rsidDel="00A81686">
                <w:rPr>
                  <w:b/>
                  <w:sz w:val="16"/>
                  <w:lang w:eastAsia="ja-JP"/>
                </w:rPr>
                <w:delText>)</w:delText>
              </w:r>
              <w:bookmarkStart w:id="11469" w:name="_Toc491776356"/>
              <w:bookmarkEnd w:id="11469"/>
            </w:del>
          </w:p>
        </w:tc>
        <w:tc>
          <w:tcPr>
            <w:tcW w:w="1060" w:type="dxa"/>
            <w:tcBorders>
              <w:left w:val="double" w:sz="4" w:space="0" w:color="auto"/>
              <w:right w:val="single" w:sz="4" w:space="0" w:color="auto"/>
            </w:tcBorders>
            <w:tcPrChange w:id="11470" w:author="Kazuhiro Takagi" w:date="2017-03-08T22:42:00Z">
              <w:tcPr>
                <w:tcW w:w="1060" w:type="dxa"/>
                <w:tcBorders>
                  <w:left w:val="double" w:sz="4" w:space="0" w:color="auto"/>
                  <w:right w:val="single" w:sz="4" w:space="0" w:color="auto"/>
                </w:tcBorders>
              </w:tcPr>
            </w:tcPrChange>
          </w:tcPr>
          <w:p w:rsidR="00320F5D" w:rsidRPr="00F950E6" w:rsidDel="00A81686" w:rsidRDefault="00320F5D" w:rsidP="00150A75">
            <w:pPr>
              <w:pStyle w:val="CETextBody"/>
              <w:jc w:val="right"/>
              <w:rPr>
                <w:del w:id="11471" w:author="Huy Duc. Nguyen" w:date="2017-08-29T13:07:00Z"/>
                <w:sz w:val="18"/>
                <w:szCs w:val="18"/>
                <w:lang w:eastAsia="ja-JP"/>
              </w:rPr>
            </w:pPr>
            <w:del w:id="11472" w:author="Huy Duc. Nguyen" w:date="2017-08-29T13:07:00Z">
              <w:r w:rsidDel="00A81686">
                <w:rPr>
                  <w:rFonts w:hint="eastAsia"/>
                  <w:sz w:val="18"/>
                  <w:szCs w:val="18"/>
                  <w:lang w:eastAsia="ja-JP"/>
                </w:rPr>
                <w:delText>3.56</w:delText>
              </w:r>
              <w:bookmarkStart w:id="11473" w:name="_Toc491776357"/>
              <w:bookmarkEnd w:id="11473"/>
            </w:del>
          </w:p>
        </w:tc>
        <w:tc>
          <w:tcPr>
            <w:tcW w:w="3386" w:type="dxa"/>
            <w:tcBorders>
              <w:left w:val="single" w:sz="4" w:space="0" w:color="auto"/>
              <w:right w:val="single" w:sz="4" w:space="0" w:color="auto"/>
            </w:tcBorders>
            <w:tcPrChange w:id="11474" w:author="Kazuhiro Takagi" w:date="2017-03-08T22:42:00Z">
              <w:tcPr>
                <w:tcW w:w="3544" w:type="dxa"/>
                <w:tcBorders>
                  <w:left w:val="single" w:sz="4" w:space="0" w:color="auto"/>
                  <w:right w:val="single" w:sz="4" w:space="0" w:color="auto"/>
                </w:tcBorders>
              </w:tcPr>
            </w:tcPrChange>
          </w:tcPr>
          <w:p w:rsidR="00320F5D" w:rsidDel="00A81686" w:rsidRDefault="00320F5D">
            <w:pPr>
              <w:pStyle w:val="CETextBody"/>
              <w:jc w:val="right"/>
              <w:rPr>
                <w:del w:id="11475" w:author="Huy Duc. Nguyen" w:date="2017-08-29T13:07:00Z"/>
                <w:sz w:val="18"/>
                <w:szCs w:val="18"/>
                <w:lang w:eastAsia="ja-JP"/>
              </w:rPr>
            </w:pPr>
            <w:del w:id="11476" w:author="Huy Duc. Nguyen" w:date="2017-08-29T13:07:00Z">
              <w:r w:rsidDel="00A81686">
                <w:rPr>
                  <w:rFonts w:hint="eastAsia"/>
                  <w:sz w:val="18"/>
                  <w:szCs w:val="18"/>
                  <w:lang w:eastAsia="ja-JP"/>
                </w:rPr>
                <w:delText>22</w:delText>
              </w:r>
            </w:del>
            <w:ins w:id="11477" w:author="Kazuhiro Takagi" w:date="2017-03-08T22:17:00Z">
              <w:del w:id="11478" w:author="Huy Duc. Nguyen" w:date="2017-08-29T13:07:00Z">
                <w:r w:rsidDel="00A81686">
                  <w:rPr>
                    <w:sz w:val="18"/>
                    <w:szCs w:val="18"/>
                    <w:lang w:eastAsia="ja-JP"/>
                  </w:rPr>
                  <w:delText>3</w:delText>
                </w:r>
                <w:r w:rsidDel="00A81686">
                  <w:rPr>
                    <w:rFonts w:hint="eastAsia"/>
                    <w:sz w:val="18"/>
                    <w:szCs w:val="18"/>
                    <w:lang w:eastAsia="ja-JP"/>
                  </w:rPr>
                  <w:delText>2</w:delText>
                </w:r>
              </w:del>
            </w:ins>
            <w:del w:id="11479" w:author="Huy Duc. Nguyen" w:date="2017-08-29T13:07:00Z">
              <w:r w:rsidDel="00A81686">
                <w:rPr>
                  <w:rFonts w:hint="eastAsia"/>
                  <w:sz w:val="18"/>
                  <w:szCs w:val="18"/>
                  <w:lang w:eastAsia="ja-JP"/>
                </w:rPr>
                <w:delText>.78</w:delText>
              </w:r>
            </w:del>
            <w:ins w:id="11480" w:author="Kazuhiro Takagi" w:date="2017-03-08T22:17:00Z">
              <w:del w:id="11481" w:author="Huy Duc. Nguyen" w:date="2017-08-29T13:07:00Z">
                <w:r w:rsidDel="00A81686">
                  <w:rPr>
                    <w:sz w:val="18"/>
                    <w:szCs w:val="18"/>
                    <w:lang w:eastAsia="ja-JP"/>
                  </w:rPr>
                  <w:delText>154</w:delText>
                </w:r>
              </w:del>
            </w:ins>
            <w:bookmarkStart w:id="11482" w:name="_Toc491776358"/>
            <w:bookmarkEnd w:id="11482"/>
          </w:p>
          <w:p w:rsidR="00320F5D" w:rsidRPr="00F950E6" w:rsidDel="00A81686" w:rsidRDefault="00320F5D" w:rsidP="00F950E6">
            <w:pPr>
              <w:pStyle w:val="CETextBody"/>
              <w:wordWrap w:val="0"/>
              <w:jc w:val="right"/>
              <w:rPr>
                <w:del w:id="11483" w:author="Huy Duc. Nguyen" w:date="2017-08-29T13:07:00Z"/>
                <w:sz w:val="18"/>
                <w:szCs w:val="18"/>
                <w:lang w:eastAsia="ja-JP"/>
              </w:rPr>
            </w:pPr>
            <w:del w:id="11484" w:author="Huy Duc. Nguyen" w:date="2017-08-29T13:07:00Z">
              <w:r w:rsidDel="00A81686">
                <w:rPr>
                  <w:rFonts w:hint="eastAsia"/>
                  <w:sz w:val="18"/>
                  <w:szCs w:val="18"/>
                  <w:lang w:eastAsia="ja-JP"/>
                </w:rPr>
                <w:delText>*</w:delText>
              </w:r>
              <w:r w:rsidDel="00A81686">
                <w:rPr>
                  <w:sz w:val="18"/>
                  <w:szCs w:val="18"/>
                  <w:lang w:eastAsia="ja-JP"/>
                </w:rPr>
                <w:delText>G</w:delText>
              </w:r>
              <w:r w:rsidDel="00A81686">
                <w:rPr>
                  <w:rFonts w:hint="eastAsia"/>
                  <w:sz w:val="18"/>
                  <w:szCs w:val="18"/>
                  <w:lang w:eastAsia="ja-JP"/>
                </w:rPr>
                <w:delText xml:space="preserve">reater than </w:delText>
              </w:r>
              <w:r w:rsidRPr="00F950E6" w:rsidDel="00A81686">
                <w:rPr>
                  <w:sz w:val="18"/>
                  <w:szCs w:val="18"/>
                  <w:lang w:eastAsia="ja-JP"/>
                </w:rPr>
                <w:delText>8</w:delText>
              </w:r>
            </w:del>
            <w:ins w:id="11485" w:author="Kazuhiro Takagi" w:date="2017-03-08T22:18:00Z">
              <w:del w:id="11486" w:author="Huy Duc. Nguyen" w:date="2017-08-29T13:07:00Z">
                <w:r w:rsidDel="00A81686">
                  <w:rPr>
                    <w:sz w:val="18"/>
                    <w:szCs w:val="18"/>
                    <w:lang w:eastAsia="ja-JP"/>
                  </w:rPr>
                  <w:delText>3</w:delText>
                </w:r>
              </w:del>
            </w:ins>
            <w:del w:id="11487" w:author="Huy Duc. Nguyen" w:date="2017-08-29T13:07:00Z">
              <w:r w:rsidRPr="00F950E6" w:rsidDel="00A81686">
                <w:rPr>
                  <w:sz w:val="18"/>
                  <w:szCs w:val="18"/>
                </w:rPr>
                <w:delText>.</w:delText>
              </w:r>
            </w:del>
            <w:ins w:id="11488" w:author="Kazuhiro Takagi" w:date="2017-03-08T22:46:00Z">
              <w:del w:id="11489" w:author="Huy Duc. Nguyen" w:date="2017-08-29T13:07:00Z">
                <w:r w:rsidDel="00A81686">
                  <w:rPr>
                    <w:sz w:val="18"/>
                    <w:szCs w:val="18"/>
                  </w:rPr>
                  <w:delText>251</w:delText>
                </w:r>
              </w:del>
            </w:ins>
            <w:del w:id="11490" w:author="Huy Duc. Nguyen" w:date="2017-08-29T13:07:00Z">
              <w:r w:rsidRPr="00F950E6" w:rsidDel="00A81686">
                <w:rPr>
                  <w:sz w:val="18"/>
                  <w:szCs w:val="18"/>
                </w:rPr>
                <w:delText>09</w:delText>
              </w:r>
              <w:r w:rsidRPr="00F950E6" w:rsidDel="00A81686">
                <w:rPr>
                  <w:sz w:val="18"/>
                  <w:szCs w:val="18"/>
                  <w:lang w:eastAsia="ja-JP"/>
                </w:rPr>
                <w:delText xml:space="preserve"> times</w:delText>
              </w:r>
              <w:r w:rsidDel="00A81686">
                <w:rPr>
                  <w:rFonts w:hint="eastAsia"/>
                  <w:sz w:val="18"/>
                  <w:szCs w:val="18"/>
                  <w:lang w:eastAsia="ja-JP"/>
                </w:rPr>
                <w:delText>: 488</w:delText>
              </w:r>
            </w:del>
            <w:ins w:id="11491" w:author="Kazuhiro Takagi" w:date="2017-03-08T22:28:00Z">
              <w:del w:id="11492" w:author="Huy Duc. Nguyen" w:date="2017-08-29T13:07:00Z">
                <w:r w:rsidDel="00A81686">
                  <w:rPr>
                    <w:sz w:val="18"/>
                    <w:szCs w:val="18"/>
                    <w:lang w:eastAsia="ja-JP"/>
                  </w:rPr>
                  <w:delText>1</w:delText>
                </w:r>
              </w:del>
            </w:ins>
            <w:ins w:id="11493" w:author="Kazuhiro Takagi" w:date="2017-03-08T22:47:00Z">
              <w:del w:id="11494" w:author="Huy Duc. Nguyen" w:date="2017-08-29T13:07:00Z">
                <w:r w:rsidDel="00A81686">
                  <w:rPr>
                    <w:sz w:val="18"/>
                    <w:szCs w:val="18"/>
                    <w:lang w:eastAsia="ja-JP"/>
                  </w:rPr>
                  <w:delText>2</w:delText>
                </w:r>
              </w:del>
            </w:ins>
            <w:del w:id="11495" w:author="Huy Duc. Nguyen" w:date="2017-08-29T13:07:00Z">
              <w:r w:rsidDel="00A81686">
                <w:rPr>
                  <w:rFonts w:hint="eastAsia"/>
                  <w:sz w:val="18"/>
                  <w:szCs w:val="18"/>
                  <w:lang w:eastAsia="ja-JP"/>
                </w:rPr>
                <w:delText xml:space="preserve">/32606 </w:delText>
              </w:r>
            </w:del>
            <w:ins w:id="11496" w:author="Kazuhiro Takagi" w:date="2017-03-08T22:44:00Z">
              <w:del w:id="11497" w:author="Huy Duc. Nguyen" w:date="2017-08-29T13:07:00Z">
                <w:r w:rsidDel="00A81686">
                  <w:rPr>
                    <w:sz w:val="18"/>
                    <w:szCs w:val="18"/>
                    <w:lang w:eastAsia="ja-JP"/>
                  </w:rPr>
                  <w:delText>14225</w:delText>
                </w:r>
                <w:r w:rsidDel="00A81686">
                  <w:rPr>
                    <w:rFonts w:hint="eastAsia"/>
                    <w:sz w:val="18"/>
                    <w:szCs w:val="18"/>
                    <w:lang w:eastAsia="ja-JP"/>
                  </w:rPr>
                  <w:delText xml:space="preserve"> </w:delText>
                </w:r>
              </w:del>
            </w:ins>
            <w:del w:id="11498" w:author="Huy Duc. Nguyen" w:date="2017-08-29T13:07:00Z">
              <w:r w:rsidDel="00A81686">
                <w:rPr>
                  <w:rFonts w:hint="eastAsia"/>
                  <w:sz w:val="18"/>
                  <w:szCs w:val="18"/>
                  <w:lang w:eastAsia="ja-JP"/>
                </w:rPr>
                <w:delText>times</w:delText>
              </w:r>
              <w:bookmarkStart w:id="11499" w:name="_Toc491776359"/>
              <w:bookmarkEnd w:id="11499"/>
            </w:del>
          </w:p>
        </w:tc>
        <w:bookmarkStart w:id="11500" w:name="_Toc491776360"/>
        <w:bookmarkEnd w:id="11500"/>
      </w:tr>
      <w:tr w:rsidR="00320F5D" w:rsidRPr="00207443" w:rsidDel="00A81686" w:rsidTr="00320F5D">
        <w:trPr>
          <w:trHeight w:hRule="exact" w:val="560"/>
          <w:jc w:val="center"/>
          <w:del w:id="11501" w:author="Huy Duc. Nguyen" w:date="2017-08-29T13:07:00Z"/>
          <w:trPrChange w:id="11502" w:author="Kazuhiro Takagi" w:date="2017-03-08T22:42:00Z">
            <w:trPr>
              <w:gridAfter w:val="0"/>
              <w:wAfter w:w="12" w:type="dxa"/>
              <w:trHeight w:hRule="exact" w:val="560"/>
              <w:jc w:val="center"/>
            </w:trPr>
          </w:trPrChange>
        </w:trPr>
        <w:tc>
          <w:tcPr>
            <w:tcW w:w="1356" w:type="dxa"/>
            <w:tcBorders>
              <w:left w:val="single" w:sz="4" w:space="0" w:color="auto"/>
              <w:right w:val="double" w:sz="4" w:space="0" w:color="auto"/>
            </w:tcBorders>
            <w:shd w:val="clear" w:color="auto" w:fill="BFBFBF" w:themeFill="background1" w:themeFillShade="BF"/>
            <w:vAlign w:val="center"/>
            <w:tcPrChange w:id="11503" w:author="Kazuhiro Takagi" w:date="2017-03-08T22:42:00Z">
              <w:tcPr>
                <w:tcW w:w="1356" w:type="dxa"/>
                <w:tcBorders>
                  <w:left w:val="single" w:sz="4" w:space="0" w:color="auto"/>
                  <w:right w:val="double" w:sz="4" w:space="0" w:color="auto"/>
                </w:tcBorders>
                <w:shd w:val="clear" w:color="auto" w:fill="BFBFBF" w:themeFill="background1" w:themeFillShade="BF"/>
                <w:vAlign w:val="center"/>
              </w:tcPr>
            </w:tcPrChange>
          </w:tcPr>
          <w:p w:rsidR="00320F5D" w:rsidDel="00A81686" w:rsidRDefault="00320F5D" w:rsidP="00150A75">
            <w:pPr>
              <w:pStyle w:val="CETextBody"/>
              <w:jc w:val="center"/>
              <w:rPr>
                <w:del w:id="11504" w:author="Huy Duc. Nguyen" w:date="2017-08-29T13:07:00Z"/>
                <w:b/>
                <w:sz w:val="16"/>
                <w:szCs w:val="16"/>
                <w:lang w:eastAsia="ja-JP"/>
              </w:rPr>
            </w:pPr>
            <w:del w:id="11505" w:author="Huy Duc. Nguyen" w:date="2017-08-29T13:07:00Z">
              <w:r w:rsidRPr="00387E9A" w:rsidDel="00A81686">
                <w:rPr>
                  <w:b/>
                  <w:sz w:val="16"/>
                  <w:lang w:eastAsia="ja-JP"/>
                </w:rPr>
                <w:delText>Native Linux(Type2)</w:delText>
              </w:r>
              <w:bookmarkStart w:id="11506" w:name="_Toc491776361"/>
              <w:bookmarkEnd w:id="11506"/>
            </w:del>
          </w:p>
        </w:tc>
        <w:tc>
          <w:tcPr>
            <w:tcW w:w="1060" w:type="dxa"/>
            <w:tcBorders>
              <w:left w:val="double" w:sz="4" w:space="0" w:color="auto"/>
              <w:right w:val="single" w:sz="4" w:space="0" w:color="auto"/>
            </w:tcBorders>
            <w:tcPrChange w:id="11507" w:author="Kazuhiro Takagi" w:date="2017-03-08T22:42:00Z">
              <w:tcPr>
                <w:tcW w:w="1060" w:type="dxa"/>
                <w:tcBorders>
                  <w:left w:val="double" w:sz="4" w:space="0" w:color="auto"/>
                  <w:right w:val="single" w:sz="4" w:space="0" w:color="auto"/>
                </w:tcBorders>
              </w:tcPr>
            </w:tcPrChange>
          </w:tcPr>
          <w:p w:rsidR="00320F5D" w:rsidDel="00A81686" w:rsidRDefault="00320F5D" w:rsidP="00A774CB">
            <w:pPr>
              <w:pStyle w:val="CETextBody"/>
              <w:jc w:val="right"/>
              <w:rPr>
                <w:ins w:id="11508" w:author="Kazuhiro Takagi" w:date="2017-03-08T22:19:00Z"/>
                <w:del w:id="11509" w:author="Huy Duc. Nguyen" w:date="2017-08-29T13:07:00Z"/>
                <w:color w:val="000000"/>
                <w:sz w:val="18"/>
                <w:szCs w:val="18"/>
                <w:lang w:eastAsia="ja-JP"/>
              </w:rPr>
            </w:pPr>
            <w:del w:id="11510" w:author="Huy Duc. Nguyen" w:date="2017-08-29T13:07:00Z">
              <w:r w:rsidDel="00A81686">
                <w:rPr>
                  <w:rFonts w:hint="eastAsia"/>
                  <w:color w:val="000000"/>
                  <w:sz w:val="18"/>
                  <w:szCs w:val="18"/>
                  <w:lang w:eastAsia="ja-JP"/>
                </w:rPr>
                <w:delText>3.30</w:delText>
              </w:r>
            </w:del>
            <w:ins w:id="11511" w:author="Kazuhiro Takagi" w:date="2017-03-08T22:19:00Z">
              <w:del w:id="11512" w:author="Huy Duc. Nguyen" w:date="2017-08-29T13:07:00Z">
                <w:r w:rsidDel="00A81686">
                  <w:rPr>
                    <w:color w:val="000000"/>
                    <w:sz w:val="18"/>
                    <w:szCs w:val="18"/>
                    <w:lang w:eastAsia="ja-JP"/>
                  </w:rPr>
                  <w:delText>1.824</w:delText>
                </w:r>
                <w:bookmarkStart w:id="11513" w:name="_Toc491776362"/>
                <w:bookmarkEnd w:id="11513"/>
              </w:del>
            </w:ins>
          </w:p>
          <w:p w:rsidR="00320F5D" w:rsidDel="00A81686" w:rsidRDefault="00320F5D">
            <w:pPr>
              <w:pStyle w:val="CETextBody"/>
              <w:ind w:right="90"/>
              <w:jc w:val="right"/>
              <w:rPr>
                <w:del w:id="11514" w:author="Huy Duc. Nguyen" w:date="2017-08-29T13:07:00Z"/>
                <w:sz w:val="18"/>
                <w:szCs w:val="18"/>
                <w:lang w:eastAsia="ja-JP"/>
              </w:rPr>
              <w:pPrChange w:id="11515" w:author="Kazuhiro Takagi" w:date="2017-03-08T22:19:00Z">
                <w:pPr>
                  <w:pStyle w:val="CETextBody"/>
                  <w:jc w:val="right"/>
                </w:pPr>
              </w:pPrChange>
            </w:pPr>
            <w:bookmarkStart w:id="11516" w:name="_Toc491776363"/>
            <w:bookmarkEnd w:id="11516"/>
          </w:p>
        </w:tc>
        <w:tc>
          <w:tcPr>
            <w:tcW w:w="3386" w:type="dxa"/>
            <w:tcBorders>
              <w:left w:val="single" w:sz="4" w:space="0" w:color="auto"/>
              <w:right w:val="single" w:sz="4" w:space="0" w:color="auto"/>
            </w:tcBorders>
            <w:tcPrChange w:id="11517" w:author="Kazuhiro Takagi" w:date="2017-03-08T22:42:00Z">
              <w:tcPr>
                <w:tcW w:w="3544" w:type="dxa"/>
                <w:tcBorders>
                  <w:left w:val="single" w:sz="4" w:space="0" w:color="auto"/>
                  <w:right w:val="single" w:sz="4" w:space="0" w:color="auto"/>
                </w:tcBorders>
              </w:tcPr>
            </w:tcPrChange>
          </w:tcPr>
          <w:p w:rsidR="00320F5D" w:rsidDel="00A81686" w:rsidRDefault="00320F5D" w:rsidP="00A774CB">
            <w:pPr>
              <w:pStyle w:val="CETextBody"/>
              <w:jc w:val="right"/>
              <w:rPr>
                <w:del w:id="11518" w:author="Huy Duc. Nguyen" w:date="2017-08-29T13:07:00Z"/>
                <w:sz w:val="18"/>
                <w:szCs w:val="18"/>
                <w:lang w:eastAsia="ja-JP"/>
              </w:rPr>
            </w:pPr>
            <w:del w:id="11519" w:author="Huy Duc. Nguyen" w:date="2017-08-29T13:07:00Z">
              <w:r w:rsidDel="00A81686">
                <w:rPr>
                  <w:rFonts w:hint="eastAsia"/>
                  <w:color w:val="000000"/>
                  <w:sz w:val="18"/>
                  <w:szCs w:val="18"/>
                  <w:lang w:eastAsia="ja-JP"/>
                </w:rPr>
                <w:delText>8</w:delText>
              </w:r>
            </w:del>
            <w:ins w:id="11520" w:author="Kazuhiro Takagi" w:date="2017-03-08T22:18:00Z">
              <w:del w:id="11521" w:author="Huy Duc. Nguyen" w:date="2017-08-29T13:07:00Z">
                <w:r w:rsidDel="00A81686">
                  <w:rPr>
                    <w:color w:val="000000"/>
                    <w:sz w:val="18"/>
                    <w:szCs w:val="18"/>
                    <w:lang w:eastAsia="ja-JP"/>
                  </w:rPr>
                  <w:delText>3</w:delText>
                </w:r>
              </w:del>
            </w:ins>
            <w:del w:id="11522" w:author="Huy Duc. Nguyen" w:date="2017-08-29T13:07:00Z">
              <w:r w:rsidDel="00A81686">
                <w:rPr>
                  <w:rFonts w:hint="eastAsia"/>
                  <w:color w:val="000000"/>
                  <w:sz w:val="18"/>
                  <w:szCs w:val="18"/>
                  <w:lang w:eastAsia="ja-JP"/>
                </w:rPr>
                <w:delText>.09</w:delText>
              </w:r>
            </w:del>
            <w:ins w:id="11523" w:author="Kazuhiro Takagi" w:date="2017-03-08T22:18:00Z">
              <w:del w:id="11524" w:author="Huy Duc. Nguyen" w:date="2017-08-29T13:07:00Z">
                <w:r w:rsidDel="00A81686">
                  <w:rPr>
                    <w:color w:val="000000"/>
                    <w:sz w:val="18"/>
                    <w:szCs w:val="18"/>
                    <w:lang w:eastAsia="ja-JP"/>
                  </w:rPr>
                  <w:delText>251</w:delText>
                </w:r>
              </w:del>
            </w:ins>
            <w:bookmarkStart w:id="11525" w:name="_Toc491776364"/>
            <w:bookmarkEnd w:id="11525"/>
          </w:p>
        </w:tc>
        <w:bookmarkStart w:id="11526" w:name="_Toc491776365"/>
        <w:bookmarkEnd w:id="11526"/>
      </w:tr>
    </w:tbl>
    <w:p w:rsidR="00492C37" w:rsidDel="00A81686" w:rsidRDefault="00492C37" w:rsidP="002E4BC6">
      <w:pPr>
        <w:pStyle w:val="CETextBody"/>
        <w:rPr>
          <w:del w:id="11527" w:author="Huy Duc. Nguyen" w:date="2017-08-29T13:07:00Z"/>
          <w:b/>
          <w:lang w:val="en-US" w:eastAsia="ja-JP"/>
        </w:rPr>
      </w:pPr>
      <w:bookmarkStart w:id="11528" w:name="_Toc491776366"/>
      <w:bookmarkEnd w:id="11528"/>
    </w:p>
    <w:p w:rsidR="00492C37" w:rsidDel="00A81686" w:rsidRDefault="00492C37">
      <w:pPr>
        <w:rPr>
          <w:del w:id="11529" w:author="Huy Duc. Nguyen" w:date="2017-08-29T13:07:00Z"/>
          <w:b/>
          <w:sz w:val="22"/>
          <w:lang w:val="en-US" w:eastAsia="ja-JP"/>
        </w:rPr>
      </w:pPr>
      <w:del w:id="11530" w:author="Huy Duc. Nguyen" w:date="2017-08-29T13:07:00Z">
        <w:r w:rsidDel="00A81686">
          <w:rPr>
            <w:b/>
            <w:lang w:val="en-US" w:eastAsia="ja-JP"/>
          </w:rPr>
          <w:br w:type="page"/>
        </w:r>
      </w:del>
    </w:p>
    <w:p w:rsidR="002E4BC6" w:rsidDel="00A81686" w:rsidRDefault="002E4BC6" w:rsidP="002E4BC6">
      <w:pPr>
        <w:pStyle w:val="CETextBody"/>
        <w:rPr>
          <w:del w:id="11531" w:author="Huy Duc. Nguyen" w:date="2017-08-29T13:07:00Z"/>
          <w:b/>
          <w:lang w:val="en-US" w:eastAsia="ja-JP"/>
        </w:rPr>
      </w:pPr>
      <w:bookmarkStart w:id="11532" w:name="_Toc491776367"/>
      <w:bookmarkEnd w:id="11532"/>
    </w:p>
    <w:p w:rsidR="00A236D0" w:rsidDel="00A81686" w:rsidRDefault="00A236D0" w:rsidP="00A236D0">
      <w:pPr>
        <w:pStyle w:val="Caption"/>
        <w:ind w:left="422"/>
        <w:rPr>
          <w:del w:id="11533" w:author="Huy Duc. Nguyen" w:date="2017-08-29T13:07:00Z"/>
          <w:sz w:val="22"/>
          <w:szCs w:val="22"/>
          <w:lang w:eastAsia="ja-JP"/>
        </w:rPr>
      </w:pPr>
      <w:del w:id="11534" w:author="Huy Duc. Nguyen" w:date="2017-08-29T13:07:00Z">
        <w:r w:rsidRPr="00F950E6" w:rsidDel="00A81686">
          <w:rPr>
            <w:sz w:val="22"/>
            <w:szCs w:val="22"/>
            <w:lang w:eastAsia="ja-JP"/>
          </w:rPr>
          <w:delText xml:space="preserve">Table </w:delText>
        </w:r>
        <w:r w:rsidRPr="00F950E6" w:rsidDel="00A81686">
          <w:rPr>
            <w:sz w:val="22"/>
            <w:szCs w:val="22"/>
            <w:lang w:eastAsia="ja-JP"/>
          </w:rPr>
          <w:fldChar w:fldCharType="begin"/>
        </w:r>
        <w:r w:rsidRPr="00F950E6" w:rsidDel="00A81686">
          <w:rPr>
            <w:sz w:val="22"/>
            <w:szCs w:val="22"/>
            <w:lang w:eastAsia="ja-JP"/>
          </w:rPr>
          <w:delInstrText xml:space="preserve"> STYLEREF 1 \s </w:delInstrText>
        </w:r>
        <w:r w:rsidRPr="00F950E6" w:rsidDel="00A81686">
          <w:rPr>
            <w:sz w:val="22"/>
            <w:szCs w:val="22"/>
            <w:lang w:eastAsia="ja-JP"/>
          </w:rPr>
          <w:fldChar w:fldCharType="separate"/>
        </w:r>
        <w:r w:rsidR="003B19D6" w:rsidDel="00A81686">
          <w:rPr>
            <w:noProof/>
            <w:sz w:val="22"/>
            <w:szCs w:val="22"/>
            <w:lang w:eastAsia="ja-JP"/>
          </w:rPr>
          <w:delText>5</w:delText>
        </w:r>
        <w:r w:rsidRPr="00F950E6" w:rsidDel="00A81686">
          <w:rPr>
            <w:sz w:val="22"/>
            <w:szCs w:val="22"/>
            <w:lang w:eastAsia="ja-JP"/>
          </w:rPr>
          <w:fldChar w:fldCharType="end"/>
        </w:r>
        <w:r w:rsidRPr="00F950E6" w:rsidDel="00A81686">
          <w:rPr>
            <w:sz w:val="22"/>
            <w:szCs w:val="22"/>
            <w:lang w:eastAsia="ja-JP"/>
          </w:rPr>
          <w:noBreakHyphen/>
        </w:r>
        <w:r w:rsidRPr="00F950E6" w:rsidDel="00A81686">
          <w:rPr>
            <w:sz w:val="22"/>
            <w:szCs w:val="22"/>
            <w:lang w:eastAsia="ja-JP"/>
          </w:rPr>
          <w:fldChar w:fldCharType="begin"/>
        </w:r>
        <w:r w:rsidRPr="00F950E6" w:rsidDel="00A81686">
          <w:rPr>
            <w:sz w:val="22"/>
            <w:szCs w:val="22"/>
            <w:lang w:eastAsia="ja-JP"/>
          </w:rPr>
          <w:delInstrText xml:space="preserve"> SEQ Table \* ARABIC \s 1 </w:delInstrText>
        </w:r>
        <w:r w:rsidRPr="00F950E6" w:rsidDel="00A81686">
          <w:rPr>
            <w:sz w:val="22"/>
            <w:szCs w:val="22"/>
            <w:lang w:eastAsia="ja-JP"/>
          </w:rPr>
          <w:fldChar w:fldCharType="separate"/>
        </w:r>
      </w:del>
      <w:ins w:id="11535" w:author="Kazuhiro Takagi" w:date="2017-03-21T15:02:00Z">
        <w:del w:id="11536" w:author="Huy Duc. Nguyen" w:date="2017-08-28T16:38:00Z">
          <w:r w:rsidR="00520A63" w:rsidDel="003B19D6">
            <w:rPr>
              <w:noProof/>
              <w:sz w:val="22"/>
              <w:szCs w:val="22"/>
              <w:lang w:eastAsia="ja-JP"/>
            </w:rPr>
            <w:delText>40</w:delText>
          </w:r>
        </w:del>
      </w:ins>
      <w:ins w:id="11537" w:author=" " w:date="2017-03-09T11:18:00Z">
        <w:del w:id="11538" w:author="Huy Duc. Nguyen" w:date="2017-08-28T16:38:00Z">
          <w:r w:rsidR="00442CC0" w:rsidDel="003B19D6">
            <w:rPr>
              <w:noProof/>
              <w:sz w:val="22"/>
              <w:szCs w:val="22"/>
              <w:lang w:eastAsia="ja-JP"/>
            </w:rPr>
            <w:delText>40</w:delText>
          </w:r>
        </w:del>
      </w:ins>
      <w:del w:id="11539" w:author="Huy Duc. Nguyen" w:date="2017-08-28T16:38:00Z">
        <w:r w:rsidR="00003FEB" w:rsidDel="003B19D6">
          <w:rPr>
            <w:noProof/>
            <w:sz w:val="22"/>
            <w:szCs w:val="22"/>
            <w:lang w:eastAsia="ja-JP"/>
          </w:rPr>
          <w:delText>47</w:delText>
        </w:r>
      </w:del>
      <w:del w:id="11540" w:author="Huy Duc. Nguyen" w:date="2017-08-29T13:07:00Z">
        <w:r w:rsidRPr="00F950E6" w:rsidDel="00A81686">
          <w:rPr>
            <w:sz w:val="22"/>
            <w:szCs w:val="22"/>
            <w:lang w:eastAsia="ja-JP"/>
          </w:rPr>
          <w:fldChar w:fldCharType="end"/>
        </w:r>
        <w:r w:rsidRPr="00F950E6" w:rsidDel="00A81686">
          <w:rPr>
            <w:sz w:val="22"/>
            <w:szCs w:val="22"/>
            <w:lang w:eastAsia="ja-JP"/>
          </w:rPr>
          <w:delText xml:space="preserve">: </w:delText>
        </w:r>
        <w:r w:rsidDel="00A81686">
          <w:rPr>
            <w:rFonts w:hint="eastAsia"/>
            <w:sz w:val="22"/>
            <w:szCs w:val="22"/>
            <w:lang w:eastAsia="ja-JP"/>
          </w:rPr>
          <w:delText>Overhead</w:delText>
        </w:r>
        <w:bookmarkStart w:id="11541" w:name="_Toc491776368"/>
        <w:bookmarkEnd w:id="11541"/>
      </w:del>
    </w:p>
    <w:tbl>
      <w:tblPr>
        <w:tblStyle w:val="TableGrid"/>
        <w:tblW w:w="0" w:type="auto"/>
        <w:jc w:val="center"/>
        <w:tblLayout w:type="fixed"/>
        <w:tblLook w:val="04A0" w:firstRow="1" w:lastRow="0" w:firstColumn="1" w:lastColumn="0" w:noHBand="0" w:noVBand="1"/>
        <w:tblPrChange w:id="11542" w:author="Kazuhiro Takagi" w:date="2017-03-08T23:44:00Z">
          <w:tblPr>
            <w:tblStyle w:val="TableGrid"/>
            <w:tblW w:w="0" w:type="auto"/>
            <w:jc w:val="center"/>
            <w:tblLayout w:type="fixed"/>
            <w:tblLook w:val="04A0" w:firstRow="1" w:lastRow="0" w:firstColumn="1" w:lastColumn="0" w:noHBand="0" w:noVBand="1"/>
          </w:tblPr>
        </w:tblPrChange>
      </w:tblPr>
      <w:tblGrid>
        <w:gridCol w:w="1654"/>
        <w:gridCol w:w="1281"/>
        <w:gridCol w:w="1425"/>
        <w:tblGridChange w:id="11543">
          <w:tblGrid>
            <w:gridCol w:w="1654"/>
            <w:gridCol w:w="1281"/>
            <w:gridCol w:w="1282"/>
            <w:gridCol w:w="1281"/>
          </w:tblGrid>
        </w:tblGridChange>
      </w:tblGrid>
      <w:tr w:rsidR="00E94098" w:rsidRPr="00207443" w:rsidDel="00A81686" w:rsidTr="00452401">
        <w:trPr>
          <w:jc w:val="center"/>
          <w:del w:id="11544" w:author="Huy Duc. Nguyen" w:date="2017-08-29T13:07:00Z"/>
          <w:trPrChange w:id="11545" w:author="Kazuhiro Takagi" w:date="2017-03-08T23:44:00Z">
            <w:trPr>
              <w:jc w:val="center"/>
            </w:trPr>
          </w:trPrChange>
        </w:trPr>
        <w:tc>
          <w:tcPr>
            <w:tcW w:w="1654" w:type="dxa"/>
            <w:vMerge w:val="restart"/>
            <w:tcBorders>
              <w:top w:val="single" w:sz="4" w:space="0" w:color="auto"/>
              <w:left w:val="single" w:sz="4" w:space="0" w:color="auto"/>
              <w:right w:val="double" w:sz="4" w:space="0" w:color="auto"/>
            </w:tcBorders>
            <w:shd w:val="clear" w:color="auto" w:fill="BFBFBF" w:themeFill="background1" w:themeFillShade="BF"/>
            <w:tcPrChange w:id="11546" w:author="Kazuhiro Takagi" w:date="2017-03-08T23:44:00Z">
              <w:tcPr>
                <w:tcW w:w="1654" w:type="dxa"/>
                <w:vMerge w:val="restart"/>
                <w:tcBorders>
                  <w:top w:val="single" w:sz="4" w:space="0" w:color="auto"/>
                  <w:left w:val="single" w:sz="4" w:space="0" w:color="auto"/>
                  <w:right w:val="double" w:sz="4" w:space="0" w:color="auto"/>
                </w:tcBorders>
                <w:shd w:val="clear" w:color="auto" w:fill="BFBFBF" w:themeFill="background1" w:themeFillShade="BF"/>
              </w:tcPr>
            </w:tcPrChange>
          </w:tcPr>
          <w:p w:rsidR="00E94098" w:rsidDel="00A81686" w:rsidRDefault="00E94098" w:rsidP="00925DEF">
            <w:pPr>
              <w:pStyle w:val="CETextBody"/>
              <w:jc w:val="center"/>
              <w:rPr>
                <w:del w:id="11547" w:author="Huy Duc. Nguyen" w:date="2017-08-29T13:07:00Z"/>
                <w:b/>
                <w:sz w:val="16"/>
                <w:lang w:eastAsia="ja-JP"/>
              </w:rPr>
            </w:pPr>
            <w:bookmarkStart w:id="11548" w:name="_Toc491776369"/>
            <w:bookmarkEnd w:id="11548"/>
          </w:p>
        </w:tc>
        <w:tc>
          <w:tcPr>
            <w:tcW w:w="2706" w:type="dxa"/>
            <w:gridSpan w:val="2"/>
            <w:tcBorders>
              <w:top w:val="single" w:sz="4" w:space="0" w:color="auto"/>
              <w:left w:val="single" w:sz="4" w:space="0" w:color="auto"/>
              <w:right w:val="single" w:sz="4" w:space="0" w:color="auto"/>
            </w:tcBorders>
            <w:shd w:val="clear" w:color="auto" w:fill="BFBFBF" w:themeFill="background1" w:themeFillShade="BF"/>
            <w:tcPrChange w:id="11549" w:author="Kazuhiro Takagi" w:date="2017-03-08T23:44:00Z">
              <w:tcPr>
                <w:tcW w:w="3844"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E94098" w:rsidRPr="00387E9A" w:rsidDel="00A81686" w:rsidRDefault="00E94098" w:rsidP="00925DEF">
            <w:pPr>
              <w:pStyle w:val="CETextBody"/>
              <w:jc w:val="center"/>
              <w:rPr>
                <w:del w:id="11550" w:author="Huy Duc. Nguyen" w:date="2017-08-29T13:07:00Z"/>
                <w:b/>
                <w:sz w:val="16"/>
                <w:lang w:eastAsia="ja-JP"/>
              </w:rPr>
            </w:pPr>
            <w:del w:id="11551" w:author="Huy Duc. Nguyen" w:date="2017-08-29T13:07:00Z">
              <w:r w:rsidDel="00A81686">
                <w:rPr>
                  <w:rFonts w:hint="eastAsia"/>
                  <w:b/>
                  <w:sz w:val="16"/>
                  <w:lang w:eastAsia="ja-JP"/>
                </w:rPr>
                <w:delText>V</w:delText>
              </w:r>
              <w:r w:rsidRPr="00931937" w:rsidDel="00A81686">
                <w:rPr>
                  <w:b/>
                  <w:sz w:val="16"/>
                  <w:lang w:eastAsia="ja-JP"/>
                </w:rPr>
                <w:delText>irtualized Linux</w:delText>
              </w:r>
              <w:r w:rsidDel="00A81686">
                <w:rPr>
                  <w:rFonts w:hint="eastAsia"/>
                  <w:b/>
                  <w:sz w:val="16"/>
                  <w:lang w:eastAsia="ja-JP"/>
                </w:rPr>
                <w:delText xml:space="preserve"> - </w:delText>
              </w:r>
              <w:r w:rsidRPr="00931937" w:rsidDel="00A81686">
                <w:rPr>
                  <w:b/>
                  <w:sz w:val="16"/>
                  <w:lang w:eastAsia="ja-JP"/>
                </w:rPr>
                <w:delText xml:space="preserve"> </w:delText>
              </w:r>
              <w:r w:rsidRPr="00F950E6" w:rsidDel="00A81686">
                <w:rPr>
                  <w:b/>
                  <w:sz w:val="16"/>
                  <w:lang w:eastAsia="ja-JP"/>
                </w:rPr>
                <w:delText>Native Linux</w:delText>
              </w:r>
              <w:r w:rsidDel="00A81686">
                <w:rPr>
                  <w:b/>
                  <w:sz w:val="16"/>
                  <w:lang w:eastAsia="ja-JP"/>
                </w:rPr>
                <w:delText xml:space="preserve"> </w:delText>
              </w:r>
              <w:bookmarkStart w:id="11552" w:name="_Toc491776370"/>
              <w:bookmarkEnd w:id="11552"/>
            </w:del>
          </w:p>
        </w:tc>
        <w:bookmarkStart w:id="11553" w:name="_Toc491776371"/>
        <w:bookmarkEnd w:id="11553"/>
      </w:tr>
      <w:tr w:rsidR="00452401" w:rsidRPr="00207443" w:rsidDel="00A81686" w:rsidTr="00452401">
        <w:trPr>
          <w:trHeight w:val="264"/>
          <w:jc w:val="center"/>
          <w:del w:id="11554" w:author="Huy Duc. Nguyen" w:date="2017-08-29T13:07:00Z"/>
          <w:trPrChange w:id="11555" w:author="Kazuhiro Takagi" w:date="2017-03-08T23:44:00Z">
            <w:trPr>
              <w:gridAfter w:val="0"/>
              <w:wAfter w:w="143" w:type="dxa"/>
              <w:trHeight w:val="264"/>
              <w:jc w:val="center"/>
            </w:trPr>
          </w:trPrChange>
        </w:trPr>
        <w:tc>
          <w:tcPr>
            <w:tcW w:w="1654" w:type="dxa"/>
            <w:vMerge/>
            <w:tcBorders>
              <w:left w:val="single" w:sz="4" w:space="0" w:color="auto"/>
              <w:right w:val="double" w:sz="4" w:space="0" w:color="auto"/>
            </w:tcBorders>
            <w:shd w:val="clear" w:color="auto" w:fill="BFBFBF" w:themeFill="background1" w:themeFillShade="BF"/>
            <w:tcPrChange w:id="11556" w:author="Kazuhiro Takagi" w:date="2017-03-08T23:44:00Z">
              <w:tcPr>
                <w:tcW w:w="1654" w:type="dxa"/>
                <w:vMerge/>
                <w:tcBorders>
                  <w:left w:val="single" w:sz="4" w:space="0" w:color="auto"/>
                  <w:right w:val="double" w:sz="4" w:space="0" w:color="auto"/>
                </w:tcBorders>
                <w:shd w:val="clear" w:color="auto" w:fill="BFBFBF" w:themeFill="background1" w:themeFillShade="BF"/>
              </w:tcPr>
            </w:tcPrChange>
          </w:tcPr>
          <w:p w:rsidR="00452401" w:rsidRPr="00E8715A" w:rsidDel="00A81686" w:rsidRDefault="00452401" w:rsidP="00925DEF">
            <w:pPr>
              <w:pStyle w:val="CETextBody"/>
              <w:rPr>
                <w:del w:id="11557" w:author="Huy Duc. Nguyen" w:date="2017-08-29T13:07:00Z"/>
                <w:b/>
                <w:sz w:val="16"/>
                <w:lang w:eastAsia="ja-JP"/>
              </w:rPr>
            </w:pPr>
            <w:bookmarkStart w:id="11558" w:name="_Toc491776372"/>
            <w:bookmarkEnd w:id="11558"/>
          </w:p>
        </w:tc>
        <w:tc>
          <w:tcPr>
            <w:tcW w:w="1281" w:type="dxa"/>
            <w:tcBorders>
              <w:left w:val="double" w:sz="4" w:space="0" w:color="auto"/>
              <w:right w:val="single" w:sz="4" w:space="0" w:color="auto"/>
            </w:tcBorders>
            <w:shd w:val="clear" w:color="auto" w:fill="BFBFBF" w:themeFill="background1" w:themeFillShade="BF"/>
            <w:tcPrChange w:id="11559" w:author="Kazuhiro Takagi" w:date="2017-03-08T23:44:00Z">
              <w:tcPr>
                <w:tcW w:w="1281" w:type="dxa"/>
                <w:tcBorders>
                  <w:left w:val="double" w:sz="4" w:space="0" w:color="auto"/>
                  <w:right w:val="single" w:sz="4" w:space="0" w:color="auto"/>
                </w:tcBorders>
                <w:shd w:val="clear" w:color="auto" w:fill="BFBFBF" w:themeFill="background1" w:themeFillShade="BF"/>
              </w:tcPr>
            </w:tcPrChange>
          </w:tcPr>
          <w:p w:rsidR="00452401" w:rsidDel="00A81686" w:rsidRDefault="00452401" w:rsidP="00925DEF">
            <w:pPr>
              <w:pStyle w:val="CETextBody"/>
              <w:jc w:val="center"/>
              <w:rPr>
                <w:del w:id="11560" w:author="Huy Duc. Nguyen" w:date="2017-08-29T13:07:00Z"/>
                <w:b/>
                <w:sz w:val="16"/>
                <w:lang w:eastAsia="ja-JP"/>
              </w:rPr>
            </w:pPr>
            <w:del w:id="11561" w:author="Huy Duc. Nguyen" w:date="2017-08-29T13:07:00Z">
              <w:r w:rsidDel="00A81686">
                <w:rPr>
                  <w:rFonts w:hint="eastAsia"/>
                  <w:b/>
                  <w:sz w:val="16"/>
                  <w:lang w:eastAsia="ja-JP"/>
                </w:rPr>
                <w:delText>Ave.</w:delText>
              </w:r>
              <w:bookmarkStart w:id="11562" w:name="_Toc491776373"/>
              <w:bookmarkEnd w:id="11562"/>
            </w:del>
          </w:p>
        </w:tc>
        <w:tc>
          <w:tcPr>
            <w:tcW w:w="1425" w:type="dxa"/>
            <w:tcBorders>
              <w:left w:val="single" w:sz="4" w:space="0" w:color="auto"/>
              <w:right w:val="single" w:sz="4" w:space="0" w:color="auto"/>
            </w:tcBorders>
            <w:shd w:val="clear" w:color="auto" w:fill="BFBFBF" w:themeFill="background1" w:themeFillShade="BF"/>
            <w:tcPrChange w:id="11563" w:author="Kazuhiro Takagi" w:date="2017-03-08T23:44:00Z">
              <w:tcPr>
                <w:tcW w:w="1282" w:type="dxa"/>
                <w:tcBorders>
                  <w:left w:val="single" w:sz="4" w:space="0" w:color="auto"/>
                  <w:right w:val="single" w:sz="4" w:space="0" w:color="auto"/>
                </w:tcBorders>
                <w:shd w:val="clear" w:color="auto" w:fill="BFBFBF" w:themeFill="background1" w:themeFillShade="BF"/>
              </w:tcPr>
            </w:tcPrChange>
          </w:tcPr>
          <w:p w:rsidR="00452401" w:rsidRPr="00387E9A" w:rsidDel="00A81686" w:rsidRDefault="00452401" w:rsidP="00925DEF">
            <w:pPr>
              <w:pStyle w:val="CETextBody"/>
              <w:ind w:firstLineChars="250" w:firstLine="402"/>
              <w:rPr>
                <w:del w:id="11564" w:author="Huy Duc. Nguyen" w:date="2017-08-29T13:07:00Z"/>
                <w:b/>
                <w:sz w:val="16"/>
                <w:lang w:eastAsia="ja-JP"/>
              </w:rPr>
            </w:pPr>
            <w:del w:id="11565" w:author="Huy Duc. Nguyen" w:date="2017-08-29T13:07:00Z">
              <w:r w:rsidDel="00A81686">
                <w:rPr>
                  <w:rFonts w:hint="eastAsia"/>
                  <w:b/>
                  <w:sz w:val="16"/>
                  <w:lang w:eastAsia="ja-JP"/>
                </w:rPr>
                <w:delText>Max.</w:delText>
              </w:r>
              <w:bookmarkStart w:id="11566" w:name="_Toc491776374"/>
              <w:bookmarkEnd w:id="11566"/>
            </w:del>
          </w:p>
        </w:tc>
        <w:bookmarkStart w:id="11567" w:name="_Toc491776375"/>
        <w:bookmarkEnd w:id="11567"/>
      </w:tr>
      <w:tr w:rsidR="00452401" w:rsidRPr="00207443" w:rsidDel="00A81686" w:rsidTr="00452401">
        <w:trPr>
          <w:trHeight w:hRule="exact" w:val="340"/>
          <w:jc w:val="center"/>
          <w:del w:id="11568" w:author="Huy Duc. Nguyen" w:date="2017-08-29T13:07:00Z"/>
          <w:trPrChange w:id="11569" w:author="Kazuhiro Takagi" w:date="2017-03-08T23:44:00Z">
            <w:trPr>
              <w:gridAfter w:val="0"/>
              <w:wAfter w:w="143" w:type="dxa"/>
              <w:trHeight w:hRule="exact" w:val="340"/>
              <w:jc w:val="center"/>
            </w:trPr>
          </w:trPrChange>
        </w:trPr>
        <w:tc>
          <w:tcPr>
            <w:tcW w:w="1654" w:type="dxa"/>
            <w:tcBorders>
              <w:left w:val="single" w:sz="4" w:space="0" w:color="auto"/>
              <w:right w:val="double" w:sz="4" w:space="0" w:color="auto"/>
            </w:tcBorders>
            <w:shd w:val="clear" w:color="auto" w:fill="BFBFBF" w:themeFill="background1" w:themeFillShade="BF"/>
            <w:vAlign w:val="bottom"/>
            <w:tcPrChange w:id="11570" w:author="Kazuhiro Takagi" w:date="2017-03-08T23:44:00Z">
              <w:tcPr>
                <w:tcW w:w="1654" w:type="dxa"/>
                <w:tcBorders>
                  <w:left w:val="single" w:sz="4" w:space="0" w:color="auto"/>
                  <w:right w:val="double" w:sz="4" w:space="0" w:color="auto"/>
                </w:tcBorders>
                <w:shd w:val="clear" w:color="auto" w:fill="BFBFBF" w:themeFill="background1" w:themeFillShade="BF"/>
                <w:vAlign w:val="bottom"/>
              </w:tcPr>
            </w:tcPrChange>
          </w:tcPr>
          <w:p w:rsidR="00452401" w:rsidRPr="00955E9B" w:rsidDel="00A81686" w:rsidRDefault="00452401" w:rsidP="00925DEF">
            <w:pPr>
              <w:pStyle w:val="CETextBody"/>
              <w:jc w:val="center"/>
              <w:rPr>
                <w:del w:id="11571" w:author="Huy Duc. Nguyen" w:date="2017-08-29T13:07:00Z"/>
                <w:b/>
                <w:sz w:val="16"/>
                <w:szCs w:val="16"/>
                <w:lang w:eastAsia="ja-JP"/>
              </w:rPr>
            </w:pPr>
            <w:del w:id="11572" w:author="Huy Duc. Nguyen" w:date="2017-08-29T13:07:00Z">
              <w:r w:rsidDel="00A81686">
                <w:rPr>
                  <w:rFonts w:hint="eastAsia"/>
                  <w:b/>
                  <w:sz w:val="16"/>
                  <w:szCs w:val="16"/>
                  <w:lang w:eastAsia="ja-JP"/>
                </w:rPr>
                <w:delText>P</w:delText>
              </w:r>
              <w:r w:rsidRPr="00BB79EF" w:rsidDel="00A81686">
                <w:rPr>
                  <w:b/>
                  <w:sz w:val="16"/>
                  <w:szCs w:val="16"/>
                  <w:lang w:eastAsia="ja-JP"/>
                </w:rPr>
                <w:delText>rocessing time</w:delText>
              </w:r>
              <w:r w:rsidDel="00A81686">
                <w:rPr>
                  <w:rFonts w:hint="eastAsia"/>
                  <w:b/>
                  <w:sz w:val="16"/>
                  <w:szCs w:val="16"/>
                  <w:lang w:eastAsia="ja-JP"/>
                </w:rPr>
                <w:delText xml:space="preserve"> (ms)</w:delText>
              </w:r>
              <w:bookmarkStart w:id="11573" w:name="_Toc491776376"/>
              <w:bookmarkEnd w:id="11573"/>
            </w:del>
          </w:p>
        </w:tc>
        <w:tc>
          <w:tcPr>
            <w:tcW w:w="1281" w:type="dxa"/>
            <w:tcBorders>
              <w:left w:val="double" w:sz="4" w:space="0" w:color="auto"/>
              <w:right w:val="single" w:sz="4" w:space="0" w:color="auto"/>
            </w:tcBorders>
            <w:vAlign w:val="center"/>
            <w:tcPrChange w:id="11574" w:author="Kazuhiro Takagi" w:date="2017-03-08T23:44:00Z">
              <w:tcPr>
                <w:tcW w:w="1281" w:type="dxa"/>
                <w:tcBorders>
                  <w:left w:val="double" w:sz="4" w:space="0" w:color="auto"/>
                  <w:right w:val="single" w:sz="4" w:space="0" w:color="auto"/>
                </w:tcBorders>
                <w:vAlign w:val="center"/>
              </w:tcPr>
            </w:tcPrChange>
          </w:tcPr>
          <w:p w:rsidR="00452401" w:rsidRPr="00DD5587" w:rsidDel="00A81686" w:rsidRDefault="00452401" w:rsidP="00925DEF">
            <w:pPr>
              <w:pStyle w:val="CETextBody"/>
              <w:jc w:val="right"/>
              <w:rPr>
                <w:del w:id="11575" w:author="Huy Duc. Nguyen" w:date="2017-08-29T13:07:00Z"/>
                <w:sz w:val="18"/>
                <w:szCs w:val="18"/>
                <w:lang w:eastAsia="ja-JP"/>
              </w:rPr>
            </w:pPr>
            <w:ins w:id="11576" w:author="Kazuhiro Takagi" w:date="2017-03-08T23:46:00Z">
              <w:del w:id="11577" w:author="Huy Duc. Nguyen" w:date="2017-08-29T13:07:00Z">
                <w:r w:rsidDel="00A81686">
                  <w:rPr>
                    <w:color w:val="000000"/>
                    <w:sz w:val="18"/>
                    <w:szCs w:val="18"/>
                    <w:lang w:eastAsia="ja-JP"/>
                  </w:rPr>
                  <w:delText>1.74</w:delText>
                </w:r>
              </w:del>
            </w:ins>
            <w:del w:id="11578" w:author="Huy Duc. Nguyen" w:date="2017-08-29T13:07:00Z">
              <w:r w:rsidDel="00A81686">
                <w:rPr>
                  <w:color w:val="000000"/>
                  <w:sz w:val="18"/>
                  <w:szCs w:val="18"/>
                </w:rPr>
                <w:delText>0.</w:delText>
              </w:r>
              <w:r w:rsidDel="00A81686">
                <w:rPr>
                  <w:rFonts w:hint="eastAsia"/>
                  <w:color w:val="000000"/>
                  <w:sz w:val="18"/>
                  <w:szCs w:val="18"/>
                  <w:lang w:eastAsia="ja-JP"/>
                </w:rPr>
                <w:delText>26</w:delText>
              </w:r>
              <w:r w:rsidDel="00A81686">
                <w:rPr>
                  <w:color w:val="000000"/>
                  <w:sz w:val="18"/>
                  <w:szCs w:val="18"/>
                </w:rPr>
                <w:delText xml:space="preserve"> </w:delText>
              </w:r>
              <w:bookmarkStart w:id="11579" w:name="_Toc491776377"/>
              <w:bookmarkEnd w:id="11579"/>
            </w:del>
          </w:p>
        </w:tc>
        <w:tc>
          <w:tcPr>
            <w:tcW w:w="1425" w:type="dxa"/>
            <w:tcBorders>
              <w:left w:val="single" w:sz="4" w:space="0" w:color="auto"/>
              <w:right w:val="single" w:sz="4" w:space="0" w:color="auto"/>
            </w:tcBorders>
            <w:vAlign w:val="center"/>
            <w:tcPrChange w:id="11580" w:author="Kazuhiro Takagi" w:date="2017-03-08T23:44:00Z">
              <w:tcPr>
                <w:tcW w:w="1282" w:type="dxa"/>
                <w:tcBorders>
                  <w:left w:val="single" w:sz="4" w:space="0" w:color="auto"/>
                  <w:right w:val="single" w:sz="4" w:space="0" w:color="auto"/>
                </w:tcBorders>
                <w:vAlign w:val="center"/>
              </w:tcPr>
            </w:tcPrChange>
          </w:tcPr>
          <w:p w:rsidR="00452401" w:rsidRPr="00DD5587" w:rsidDel="00A81686" w:rsidRDefault="00452401" w:rsidP="00925DEF">
            <w:pPr>
              <w:pStyle w:val="CETextBody"/>
              <w:jc w:val="right"/>
              <w:rPr>
                <w:del w:id="11581" w:author="Huy Duc. Nguyen" w:date="2017-08-29T13:07:00Z"/>
                <w:sz w:val="18"/>
                <w:szCs w:val="18"/>
                <w:lang w:eastAsia="ja-JP"/>
              </w:rPr>
            </w:pPr>
            <w:del w:id="11582" w:author="Huy Duc. Nguyen" w:date="2017-08-29T13:07:00Z">
              <w:r w:rsidDel="00A81686">
                <w:rPr>
                  <w:color w:val="000000"/>
                  <w:sz w:val="18"/>
                  <w:szCs w:val="18"/>
                </w:rPr>
                <w:delText>1</w:delText>
              </w:r>
              <w:r w:rsidDel="00A81686">
                <w:rPr>
                  <w:rFonts w:hint="eastAsia"/>
                  <w:color w:val="000000"/>
                  <w:sz w:val="18"/>
                  <w:szCs w:val="18"/>
                  <w:lang w:eastAsia="ja-JP"/>
                </w:rPr>
                <w:delText>4</w:delText>
              </w:r>
              <w:r w:rsidDel="00A81686">
                <w:rPr>
                  <w:color w:val="000000"/>
                  <w:sz w:val="18"/>
                  <w:szCs w:val="18"/>
                </w:rPr>
                <w:delText>.</w:delText>
              </w:r>
              <w:r w:rsidDel="00A81686">
                <w:rPr>
                  <w:rFonts w:hint="eastAsia"/>
                  <w:color w:val="000000"/>
                  <w:sz w:val="18"/>
                  <w:szCs w:val="18"/>
                  <w:lang w:eastAsia="ja-JP"/>
                </w:rPr>
                <w:delText>6</w:delText>
              </w:r>
              <w:r w:rsidDel="00A81686">
                <w:rPr>
                  <w:color w:val="000000"/>
                  <w:sz w:val="18"/>
                  <w:szCs w:val="18"/>
                </w:rPr>
                <w:delText>9</w:delText>
              </w:r>
            </w:del>
            <w:ins w:id="11583" w:author="Kazuhiro Takagi" w:date="2017-03-08T23:47:00Z">
              <w:del w:id="11584" w:author="Huy Duc. Nguyen" w:date="2017-08-29T13:07:00Z">
                <w:r w:rsidDel="00A81686">
                  <w:rPr>
                    <w:color w:val="000000"/>
                    <w:sz w:val="18"/>
                    <w:szCs w:val="18"/>
                  </w:rPr>
                  <w:delText>28.9</w:delText>
                </w:r>
              </w:del>
            </w:ins>
            <w:del w:id="11585" w:author="Huy Duc. Nguyen" w:date="2017-08-29T13:07:00Z">
              <w:r w:rsidDel="00A81686">
                <w:rPr>
                  <w:color w:val="000000"/>
                  <w:sz w:val="18"/>
                  <w:szCs w:val="18"/>
                </w:rPr>
                <w:delText xml:space="preserve"> </w:delText>
              </w:r>
              <w:bookmarkStart w:id="11586" w:name="_Toc491776378"/>
              <w:bookmarkEnd w:id="11586"/>
            </w:del>
          </w:p>
        </w:tc>
        <w:bookmarkStart w:id="11587" w:name="_Toc491776379"/>
        <w:bookmarkEnd w:id="11587"/>
      </w:tr>
    </w:tbl>
    <w:p w:rsidR="00E94098" w:rsidDel="00A81686" w:rsidRDefault="00E94098" w:rsidP="00F950E6">
      <w:pPr>
        <w:pStyle w:val="CETextBody"/>
        <w:rPr>
          <w:del w:id="11588" w:author="Huy Duc. Nguyen" w:date="2017-08-29T13:07:00Z"/>
          <w:lang w:eastAsia="ja-JP"/>
        </w:rPr>
      </w:pPr>
      <w:bookmarkStart w:id="11589" w:name="_Toc491776380"/>
      <w:bookmarkEnd w:id="11589"/>
    </w:p>
    <w:p w:rsidR="002E4BC6" w:rsidRPr="00827062" w:rsidDel="00A81686" w:rsidRDefault="002E4BC6" w:rsidP="00D47247">
      <w:pPr>
        <w:pStyle w:val="CETextBody"/>
        <w:numPr>
          <w:ilvl w:val="0"/>
          <w:numId w:val="44"/>
        </w:numPr>
        <w:ind w:hanging="782"/>
        <w:rPr>
          <w:del w:id="11590" w:author="Huy Duc. Nguyen" w:date="2017-08-29T13:07:00Z"/>
          <w:lang w:val="en-US" w:eastAsia="ja-JP"/>
        </w:rPr>
      </w:pPr>
      <w:del w:id="11591"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592" w:name="_Toc491776381"/>
        <w:bookmarkEnd w:id="11592"/>
      </w:del>
    </w:p>
    <w:p w:rsidR="001D7D3F" w:rsidDel="00A81686" w:rsidRDefault="002C62C5">
      <w:pPr>
        <w:pStyle w:val="CETextBody"/>
        <w:rPr>
          <w:del w:id="11593" w:author="Huy Duc. Nguyen" w:date="2017-08-29T13:07:00Z"/>
          <w:lang w:val="en-US" w:eastAsia="ja-JP"/>
        </w:rPr>
        <w:pPrChange w:id="11594" w:author="Kazuhiro Takagi" w:date="2017-03-13T21:14:00Z">
          <w:pPr>
            <w:ind w:firstLineChars="100" w:firstLine="240"/>
          </w:pPr>
        </w:pPrChange>
      </w:pPr>
      <w:del w:id="11595" w:author="Huy Duc. Nguyen" w:date="2017-08-29T13:07:00Z">
        <w:r w:rsidRPr="00F950E6" w:rsidDel="00A81686">
          <w:rPr>
            <w:lang w:val="en-US" w:eastAsia="ja-JP"/>
          </w:rPr>
          <w:delText xml:space="preserve">We expected the same time. As this performance is not expected, </w:delText>
        </w:r>
      </w:del>
      <w:ins w:id="11596" w:author="Kazuhiro Takagi" w:date="2017-03-13T21:14:00Z">
        <w:del w:id="11597" w:author="Huy Duc. Nguyen" w:date="2017-08-29T13:07:00Z">
          <w:r w:rsidR="001978DF" w:rsidDel="00A81686">
            <w:rPr>
              <w:lang w:val="en-US" w:eastAsia="ja-JP"/>
            </w:rPr>
            <w:delText>.</w:delText>
          </w:r>
          <w:r w:rsidR="001978DF" w:rsidRPr="00F950E6" w:rsidDel="00A81686">
            <w:rPr>
              <w:lang w:val="en-US" w:eastAsia="ja-JP"/>
            </w:rPr>
            <w:delText xml:space="preserve"> </w:delText>
          </w:r>
        </w:del>
      </w:ins>
      <w:del w:id="11598" w:author="Huy Duc. Nguyen" w:date="2017-08-29T13:07:00Z">
        <w:r w:rsidRPr="00F950E6" w:rsidDel="00A81686">
          <w:rPr>
            <w:lang w:val="en-US" w:eastAsia="ja-JP"/>
          </w:rPr>
          <w:delText>now investigating.</w:delText>
        </w:r>
      </w:del>
      <w:ins w:id="11599" w:author="Kazuhiro Takagi" w:date="2017-03-13T21:15:00Z">
        <w:del w:id="11600" w:author="Huy Duc. Nguyen" w:date="2017-08-29T13:07:00Z">
          <w:r w:rsidR="001978DF" w:rsidDel="00A81686">
            <w:rPr>
              <w:lang w:val="en-US" w:eastAsia="ja-JP"/>
            </w:rPr>
            <w:delText>Further investigation will be required to identify the problem.</w:delText>
          </w:r>
        </w:del>
      </w:ins>
      <w:bookmarkStart w:id="11601" w:name="_Toc491776382"/>
      <w:bookmarkEnd w:id="11601"/>
    </w:p>
    <w:p w:rsidR="00B11F35" w:rsidDel="00A81686" w:rsidRDefault="00B11F35">
      <w:pPr>
        <w:pStyle w:val="CETextBody"/>
        <w:rPr>
          <w:del w:id="11602" w:author="Huy Duc. Nguyen" w:date="2017-08-29T13:07:00Z"/>
          <w:lang w:val="en-US" w:eastAsia="ja-JP"/>
        </w:rPr>
        <w:pPrChange w:id="11603" w:author="Kazuhiro Takagi" w:date="2017-03-13T21:15:00Z">
          <w:pPr>
            <w:ind w:firstLineChars="100" w:firstLine="240"/>
          </w:pPr>
        </w:pPrChange>
      </w:pPr>
      <w:bookmarkStart w:id="11604" w:name="_Toc491776383"/>
      <w:bookmarkEnd w:id="11604"/>
    </w:p>
    <w:p w:rsidR="00B11F35" w:rsidRPr="00E04CF3" w:rsidDel="00A81686" w:rsidRDefault="00B11F35">
      <w:pPr>
        <w:pStyle w:val="CETextBody"/>
        <w:rPr>
          <w:del w:id="11605" w:author="Huy Duc. Nguyen" w:date="2017-08-29T13:07:00Z"/>
          <w:u w:val="single"/>
          <w:lang w:eastAsia="ja-JP"/>
        </w:rPr>
      </w:pPr>
      <w:del w:id="11606" w:author="Huy Duc. Nguyen" w:date="2017-08-29T13:07:00Z">
        <w:r w:rsidRPr="00E04CF3" w:rsidDel="00A81686">
          <w:rPr>
            <w:u w:val="single"/>
            <w:lang w:eastAsia="ja-JP"/>
          </w:rPr>
          <w:delText xml:space="preserve">As the </w:delText>
        </w:r>
        <w:r w:rsidR="00EE2E03" w:rsidRPr="00E04CF3" w:rsidDel="00A81686">
          <w:rPr>
            <w:u w:val="single"/>
            <w:lang w:eastAsia="ja-JP"/>
          </w:rPr>
          <w:delText>driv</w:delText>
        </w:r>
        <w:r w:rsidR="00EE2E03" w:rsidDel="00A81686">
          <w:rPr>
            <w:u w:val="single"/>
            <w:lang w:eastAsia="ja-JP"/>
          </w:rPr>
          <w:delText>er related to the screen composition</w:delText>
        </w:r>
        <w:r w:rsidR="00EE2E03" w:rsidRPr="00E04CF3" w:rsidDel="00A81686">
          <w:rPr>
            <w:u w:val="single"/>
            <w:lang w:eastAsia="ja-JP"/>
          </w:rPr>
          <w:delText xml:space="preserve"> </w:delText>
        </w:r>
        <w:r w:rsidR="00EE2E03" w:rsidDel="00A81686">
          <w:rPr>
            <w:u w:val="single"/>
            <w:lang w:eastAsia="ja-JP"/>
          </w:rPr>
          <w:delText xml:space="preserve">is not different between </w:delText>
        </w:r>
        <w:r w:rsidDel="00A81686">
          <w:rPr>
            <w:u w:val="single"/>
            <w:lang w:eastAsia="ja-JP"/>
          </w:rPr>
          <w:delText xml:space="preserve">virtualized </w:delText>
        </w:r>
        <w:r w:rsidRPr="00E04CF3" w:rsidDel="00A81686">
          <w:rPr>
            <w:u w:val="single"/>
            <w:lang w:eastAsia="ja-JP"/>
          </w:rPr>
          <w:delText>Linux</w:delText>
        </w:r>
        <w:r w:rsidDel="00A81686">
          <w:rPr>
            <w:u w:val="single"/>
            <w:lang w:eastAsia="ja-JP"/>
          </w:rPr>
          <w:delText xml:space="preserve"> </w:delText>
        </w:r>
        <w:r w:rsidR="00EE2E03" w:rsidDel="00A81686">
          <w:rPr>
            <w:u w:val="single"/>
            <w:lang w:eastAsia="ja-JP"/>
          </w:rPr>
          <w:delText xml:space="preserve">and </w:delText>
        </w:r>
        <w:r w:rsidDel="00A81686">
          <w:rPr>
            <w:u w:val="single"/>
            <w:lang w:eastAsia="ja-JP"/>
          </w:rPr>
          <w:delText xml:space="preserve">the Native Linux </w:delText>
        </w:r>
        <w:r w:rsidRPr="00E04CF3" w:rsidDel="00A81686">
          <w:rPr>
            <w:u w:val="single"/>
            <w:lang w:eastAsia="ja-JP"/>
          </w:rPr>
          <w:delText xml:space="preserve"> so we guess that this behaviour is effected by the hypervisor's interrupt and event handling difference.</w:delText>
        </w:r>
        <w:bookmarkStart w:id="11607" w:name="_Toc491776384"/>
        <w:bookmarkEnd w:id="11607"/>
      </w:del>
    </w:p>
    <w:p w:rsidR="001C0299" w:rsidDel="00A81686" w:rsidRDefault="001C0299">
      <w:pPr>
        <w:pStyle w:val="CETextBody"/>
        <w:rPr>
          <w:del w:id="11608" w:author="Huy Duc. Nguyen" w:date="2017-08-29T13:07:00Z"/>
          <w:lang w:val="en-US" w:eastAsia="ja-JP"/>
        </w:rPr>
        <w:pPrChange w:id="11609" w:author="Kazuhiro Takagi" w:date="2017-03-13T21:15:00Z">
          <w:pPr>
            <w:ind w:firstLineChars="100" w:firstLine="240"/>
          </w:pPr>
        </w:pPrChange>
      </w:pPr>
      <w:del w:id="11610" w:author="Huy Duc. Nguyen" w:date="2017-08-29T13:07:00Z">
        <w:r w:rsidDel="00A81686">
          <w:rPr>
            <w:lang w:val="en-US" w:eastAsia="ja-JP"/>
          </w:rPr>
          <w:br w:type="page"/>
        </w:r>
      </w:del>
    </w:p>
    <w:p w:rsidR="00681004" w:rsidRPr="007C2E44" w:rsidDel="00A81686" w:rsidRDefault="00681004" w:rsidP="006C109A">
      <w:pPr>
        <w:pStyle w:val="Heading3"/>
        <w:rPr>
          <w:del w:id="11611" w:author="Huy Duc. Nguyen" w:date="2017-08-29T13:07:00Z"/>
        </w:rPr>
      </w:pPr>
      <w:bookmarkStart w:id="11612" w:name="_Toc472950114"/>
      <w:bookmarkStart w:id="11613" w:name="_Toc472962889"/>
      <w:bookmarkStart w:id="11614" w:name="_Toc473130085"/>
      <w:bookmarkStart w:id="11615" w:name="_Toc473203066"/>
      <w:bookmarkStart w:id="11616" w:name="_Toc473209524"/>
      <w:bookmarkStart w:id="11617" w:name="_Toc473225261"/>
      <w:bookmarkStart w:id="11618" w:name="_Toc473239192"/>
      <w:bookmarkStart w:id="11619" w:name="_Toc473271154"/>
      <w:bookmarkStart w:id="11620" w:name="_Toc473271995"/>
      <w:bookmarkStart w:id="11621" w:name="_Toc473272668"/>
      <w:bookmarkStart w:id="11622" w:name="_Toc473273292"/>
      <w:bookmarkEnd w:id="11612"/>
      <w:bookmarkEnd w:id="11613"/>
      <w:bookmarkEnd w:id="11614"/>
      <w:bookmarkEnd w:id="11615"/>
      <w:bookmarkEnd w:id="11616"/>
      <w:bookmarkEnd w:id="11617"/>
      <w:bookmarkEnd w:id="11618"/>
      <w:bookmarkEnd w:id="11619"/>
      <w:bookmarkEnd w:id="11620"/>
      <w:bookmarkEnd w:id="11621"/>
      <w:bookmarkEnd w:id="11622"/>
      <w:del w:id="11623" w:author="Huy Duc. Nguyen" w:date="2017-08-29T13:07:00Z">
        <w:r w:rsidRPr="007C2E44" w:rsidDel="00A81686">
          <w:delText>Image composition performance</w:delText>
        </w:r>
        <w:bookmarkStart w:id="11624" w:name="_Toc491776385"/>
        <w:bookmarkEnd w:id="11624"/>
      </w:del>
    </w:p>
    <w:p w:rsidR="002E4BC6" w:rsidDel="00A81686" w:rsidRDefault="002E4BC6" w:rsidP="00D47247">
      <w:pPr>
        <w:pStyle w:val="CETextBody"/>
        <w:numPr>
          <w:ilvl w:val="0"/>
          <w:numId w:val="45"/>
        </w:numPr>
        <w:ind w:hanging="782"/>
        <w:rPr>
          <w:del w:id="11625" w:author="Huy Duc. Nguyen" w:date="2017-08-29T13:07:00Z"/>
          <w:lang w:val="en-US" w:eastAsia="ja-JP"/>
        </w:rPr>
      </w:pPr>
      <w:del w:id="11626" w:author="Huy Duc. Nguyen" w:date="2017-08-29T13:07:00Z">
        <w:r w:rsidDel="00A81686">
          <w:rPr>
            <w:rFonts w:hint="eastAsia"/>
            <w:lang w:val="en-US" w:eastAsia="ja-JP"/>
          </w:rPr>
          <w:delText>Description</w:delText>
        </w:r>
        <w:bookmarkStart w:id="11627" w:name="_Toc491776386"/>
        <w:bookmarkEnd w:id="11627"/>
      </w:del>
    </w:p>
    <w:p w:rsidR="002E4BC6" w:rsidDel="00A81686" w:rsidRDefault="00D5130B" w:rsidP="002E4BC6">
      <w:pPr>
        <w:pStyle w:val="CETextBody"/>
        <w:ind w:left="142"/>
        <w:rPr>
          <w:del w:id="11628" w:author="Huy Duc. Nguyen" w:date="2017-08-29T13:07:00Z"/>
          <w:lang w:val="en-US" w:eastAsia="ja-JP"/>
        </w:rPr>
      </w:pPr>
      <w:del w:id="11629" w:author="Huy Duc. Nguyen" w:date="2017-08-29T13:07:00Z">
        <w:r w:rsidRPr="00D5130B" w:rsidDel="00A81686">
          <w:rPr>
            <w:lang w:val="en-US" w:eastAsia="ja-JP"/>
          </w:rPr>
          <w:delText xml:space="preserve">Measure </w:delText>
        </w:r>
        <w:r w:rsidR="003150BB" w:rsidDel="00A81686">
          <w:rPr>
            <w:lang w:val="en-US" w:eastAsia="ja-JP"/>
          </w:rPr>
          <w:delText xml:space="preserve">underflow in the </w:delText>
        </w:r>
        <w:r w:rsidR="003150BB" w:rsidDel="00A81686">
          <w:rPr>
            <w:rFonts w:hint="eastAsia"/>
            <w:lang w:val="en-US" w:eastAsia="ja-JP"/>
          </w:rPr>
          <w:delText>di</w:delText>
        </w:r>
        <w:r w:rsidR="003150BB" w:rsidDel="00A81686">
          <w:rPr>
            <w:lang w:val="en-US" w:eastAsia="ja-JP"/>
          </w:rPr>
          <w:delText xml:space="preserve">splay </w:delText>
        </w:r>
        <w:r w:rsidR="003150BB" w:rsidDel="00A81686">
          <w:rPr>
            <w:rFonts w:hint="eastAsia"/>
            <w:lang w:val="en-US" w:eastAsia="ja-JP"/>
          </w:rPr>
          <w:delText>d</w:delText>
        </w:r>
        <w:r w:rsidR="003150BB" w:rsidRPr="003150BB" w:rsidDel="00A81686">
          <w:rPr>
            <w:lang w:val="en-US" w:eastAsia="ja-JP"/>
          </w:rPr>
          <w:delText>river</w:delText>
        </w:r>
        <w:r w:rsidR="003150BB" w:rsidDel="00A81686">
          <w:rPr>
            <w:rFonts w:hint="eastAsia"/>
            <w:lang w:val="en-US" w:eastAsia="ja-JP"/>
          </w:rPr>
          <w:delText xml:space="preserve"> </w:delText>
        </w:r>
        <w:r w:rsidRPr="00D5130B" w:rsidDel="00A81686">
          <w:rPr>
            <w:lang w:val="en-US" w:eastAsia="ja-JP"/>
          </w:rPr>
          <w:delText xml:space="preserve">on </w:delText>
        </w:r>
        <w:r w:rsidR="00C62759" w:rsidDel="00A81686">
          <w:rPr>
            <w:lang w:val="en-US" w:eastAsia="ja-JP"/>
          </w:rPr>
          <w:delText>virtualization PoC</w:delText>
        </w:r>
        <w:r w:rsidR="009421E8" w:rsidDel="00A81686">
          <w:rPr>
            <w:rFonts w:hint="eastAsia"/>
            <w:lang w:val="en-US" w:eastAsia="ja-JP"/>
          </w:rPr>
          <w:delText>.</w:delText>
        </w:r>
        <w:r w:rsidR="00AE6A57" w:rsidDel="00A81686">
          <w:rPr>
            <w:rFonts w:hint="eastAsia"/>
            <w:lang w:val="en-US" w:eastAsia="ja-JP"/>
          </w:rPr>
          <w:delText xml:space="preserve"> </w:delText>
        </w:r>
        <w:r w:rsidR="00AE6A57" w:rsidRPr="00AE6A57" w:rsidDel="00A81686">
          <w:rPr>
            <w:lang w:val="en-US" w:eastAsia="ja-JP"/>
          </w:rPr>
          <w:delText>As a result, confirm that display processing is within 1V.</w:delText>
        </w:r>
        <w:bookmarkStart w:id="11630" w:name="_Toc491776387"/>
        <w:bookmarkEnd w:id="11630"/>
      </w:del>
    </w:p>
    <w:p w:rsidR="00AA357B" w:rsidRPr="00927A26" w:rsidDel="00A81686" w:rsidRDefault="00AA357B" w:rsidP="00AA357B">
      <w:pPr>
        <w:pStyle w:val="CETextBody"/>
        <w:ind w:left="142"/>
        <w:rPr>
          <w:del w:id="11631" w:author="Huy Duc. Nguyen" w:date="2017-08-29T13:07:00Z"/>
          <w:lang w:val="en-US" w:eastAsia="ja-JP"/>
        </w:rPr>
      </w:pPr>
      <w:bookmarkStart w:id="11632" w:name="_Toc491776388"/>
      <w:bookmarkEnd w:id="11632"/>
    </w:p>
    <w:p w:rsidR="00AA357B" w:rsidRPr="00613E0B" w:rsidDel="00A81686" w:rsidRDefault="00AA357B" w:rsidP="00AA357B">
      <w:pPr>
        <w:pStyle w:val="CETextBody"/>
        <w:numPr>
          <w:ilvl w:val="0"/>
          <w:numId w:val="45"/>
        </w:numPr>
        <w:ind w:hanging="782"/>
        <w:rPr>
          <w:del w:id="11633" w:author="Huy Duc. Nguyen" w:date="2017-08-29T13:07:00Z"/>
          <w:lang w:val="en-US" w:eastAsia="ja-JP"/>
        </w:rPr>
      </w:pPr>
      <w:del w:id="11634" w:author="Huy Duc. Nguyen" w:date="2017-08-29T13:07:00Z">
        <w:r w:rsidRPr="00613E0B" w:rsidDel="00A81686">
          <w:rPr>
            <w:lang w:val="en-US" w:eastAsia="ja-JP"/>
          </w:rPr>
          <w:delText>Precondition</w:delText>
        </w:r>
        <w:bookmarkStart w:id="11635" w:name="_Toc491776389"/>
        <w:bookmarkEnd w:id="11635"/>
      </w:del>
    </w:p>
    <w:p w:rsidR="00AA357B" w:rsidRPr="009107D0" w:rsidDel="00A81686" w:rsidRDefault="009107D0" w:rsidP="00B43823">
      <w:pPr>
        <w:pStyle w:val="CETextBody"/>
        <w:numPr>
          <w:ilvl w:val="0"/>
          <w:numId w:val="7"/>
        </w:numPr>
        <w:rPr>
          <w:del w:id="11636" w:author="Huy Duc. Nguyen" w:date="2017-08-29T13:07:00Z"/>
          <w:lang w:val="en-US" w:eastAsia="ja-JP"/>
        </w:rPr>
      </w:pPr>
      <w:del w:id="11637" w:author="Huy Duc. Nguyen" w:date="2017-08-29T13:07:00Z">
        <w:r w:rsidRPr="00152DF1" w:rsidDel="00A81686">
          <w:rPr>
            <w:rFonts w:hint="eastAsia"/>
            <w:lang w:val="en-US" w:eastAsia="ja-JP"/>
          </w:rPr>
          <w:delText xml:space="preserve">Measure on </w:delText>
        </w:r>
        <w:r w:rsidDel="00A81686">
          <w:rPr>
            <w:rFonts w:hint="eastAsia"/>
            <w:lang w:val="en-US" w:eastAsia="ja-JP"/>
          </w:rPr>
          <w:delText>virtualization PoC</w:delText>
        </w:r>
        <w:r w:rsidRPr="00152DF1" w:rsidDel="00A81686">
          <w:rPr>
            <w:rFonts w:hint="eastAsia"/>
            <w:lang w:val="en-US" w:eastAsia="ja-JP"/>
          </w:rPr>
          <w:delText xml:space="preserve"> (Type1)</w:delText>
        </w:r>
        <w:bookmarkStart w:id="11638" w:name="_Toc491776390"/>
        <w:bookmarkEnd w:id="11638"/>
      </w:del>
    </w:p>
    <w:p w:rsidR="00927A26" w:rsidDel="00A81686" w:rsidRDefault="00B54167" w:rsidP="00B43823">
      <w:pPr>
        <w:pStyle w:val="CETextBody"/>
        <w:numPr>
          <w:ilvl w:val="0"/>
          <w:numId w:val="7"/>
        </w:numPr>
        <w:rPr>
          <w:del w:id="11639" w:author="Huy Duc. Nguyen" w:date="2017-08-29T13:07:00Z"/>
          <w:lang w:val="en-US" w:eastAsia="ja-JP"/>
        </w:rPr>
      </w:pPr>
      <w:del w:id="11640" w:author="Huy Duc. Nguyen" w:date="2017-08-29T13:07:00Z">
        <w:r w:rsidRPr="00152DF1" w:rsidDel="00A81686">
          <w:rPr>
            <w:lang w:val="en-US" w:eastAsia="ja-JP"/>
          </w:rPr>
          <w:delText>Use image composition performance measurement tool. (RENESAS original)</w:delText>
        </w:r>
        <w:bookmarkStart w:id="11641" w:name="_Toc491776391"/>
        <w:bookmarkEnd w:id="11641"/>
      </w:del>
    </w:p>
    <w:p w:rsidR="00B54167" w:rsidRPr="00927A26" w:rsidDel="00A81686" w:rsidRDefault="00B54167" w:rsidP="002E4BC6">
      <w:pPr>
        <w:pStyle w:val="CETextBody"/>
        <w:ind w:left="142"/>
        <w:rPr>
          <w:del w:id="11642" w:author="Huy Duc. Nguyen" w:date="2017-08-29T13:07:00Z"/>
          <w:lang w:val="en-US" w:eastAsia="ja-JP"/>
        </w:rPr>
      </w:pPr>
      <w:bookmarkStart w:id="11643" w:name="_Toc491776392"/>
      <w:bookmarkEnd w:id="11643"/>
    </w:p>
    <w:p w:rsidR="002E4BC6" w:rsidDel="00A81686" w:rsidRDefault="00304581" w:rsidP="00D47247">
      <w:pPr>
        <w:pStyle w:val="CETextBody"/>
        <w:numPr>
          <w:ilvl w:val="0"/>
          <w:numId w:val="45"/>
        </w:numPr>
        <w:ind w:hanging="782"/>
        <w:rPr>
          <w:del w:id="11644" w:author="Huy Duc. Nguyen" w:date="2017-08-29T13:07:00Z"/>
          <w:lang w:val="en-US" w:eastAsia="ja-JP"/>
        </w:rPr>
      </w:pPr>
      <w:del w:id="11645" w:author="Huy Duc. Nguyen" w:date="2017-08-29T13:07:00Z">
        <w:r w:rsidDel="00A81686">
          <w:rPr>
            <w:rFonts w:hint="eastAsia"/>
            <w:lang w:val="en-US" w:eastAsia="ja-JP"/>
          </w:rPr>
          <w:delText>How to measure</w:delText>
        </w:r>
        <w:bookmarkStart w:id="11646" w:name="_Toc491776393"/>
        <w:bookmarkEnd w:id="11646"/>
      </w:del>
    </w:p>
    <w:p w:rsidR="00B02D8A" w:rsidDel="00A81686" w:rsidRDefault="00B02D8A" w:rsidP="00F950E6">
      <w:pPr>
        <w:pStyle w:val="CETextBody"/>
        <w:numPr>
          <w:ilvl w:val="0"/>
          <w:numId w:val="304"/>
        </w:numPr>
        <w:ind w:firstLine="6"/>
        <w:rPr>
          <w:del w:id="11647" w:author="Huy Duc. Nguyen" w:date="2017-08-29T13:07:00Z"/>
          <w:lang w:val="en-US" w:eastAsia="ja-JP"/>
        </w:rPr>
      </w:pPr>
      <w:del w:id="11648" w:author="Huy Duc. Nguyen" w:date="2017-08-29T13:07:00Z">
        <w:r w:rsidDel="00A81686">
          <w:rPr>
            <w:rFonts w:hint="eastAsia"/>
            <w:lang w:val="en-US" w:eastAsia="ja-JP"/>
          </w:rPr>
          <w:delText>L</w:delText>
        </w:r>
        <w:r w:rsidRPr="002E305C" w:rsidDel="00A81686">
          <w:rPr>
            <w:lang w:val="en-US" w:eastAsia="ja-JP"/>
          </w:rPr>
          <w:delText>aunch</w:delText>
        </w:r>
        <w:r w:rsidDel="00A81686">
          <w:rPr>
            <w:rFonts w:hint="eastAsia"/>
            <w:lang w:val="en-US" w:eastAsia="ja-JP"/>
          </w:rPr>
          <w:delText xml:space="preserve"> Type1 </w:delText>
        </w:r>
        <w:r w:rsidR="0035133B" w:rsidDel="00A81686">
          <w:rPr>
            <w:lang w:val="en-US" w:eastAsia="ja-JP"/>
          </w:rPr>
          <w:delText>45000</w:delText>
        </w:r>
        <w:r w:rsidR="00960365" w:rsidDel="00A81686">
          <w:rPr>
            <w:lang w:val="en-US" w:eastAsia="ja-JP"/>
          </w:rPr>
          <w:delText xml:space="preserve"> times</w:delText>
        </w:r>
        <w:bookmarkStart w:id="11649" w:name="_Toc491776394"/>
        <w:bookmarkEnd w:id="11649"/>
      </w:del>
    </w:p>
    <w:p w:rsidR="00B02D8A" w:rsidRPr="00C97258" w:rsidDel="00A81686" w:rsidRDefault="00B02D8A" w:rsidP="00B02D8A">
      <w:pPr>
        <w:pStyle w:val="CETextBody"/>
        <w:ind w:firstLineChars="300" w:firstLine="660"/>
        <w:rPr>
          <w:del w:id="11650" w:author="Huy Duc. Nguyen" w:date="2017-08-29T13:07:00Z"/>
          <w:lang w:val="en-US" w:eastAsia="ja-JP"/>
        </w:rPr>
      </w:pPr>
      <w:del w:id="11651" w:author="Huy Duc. Nguyen" w:date="2017-08-29T13:07:00Z">
        <w:r w:rsidDel="00A81686">
          <w:rPr>
            <w:rFonts w:hint="eastAsia"/>
            <w:lang w:val="en-US" w:eastAsia="ja-JP"/>
          </w:rPr>
          <w:delText>Y</w:delText>
        </w:r>
        <w:r w:rsidRPr="00C97258" w:rsidDel="00A81686">
          <w:rPr>
            <w:lang w:val="en-US" w:eastAsia="ja-JP"/>
          </w:rPr>
          <w:delText>ou will see the log like below</w:delText>
        </w:r>
        <w:r w:rsidR="00DC5B8C" w:rsidDel="00A81686">
          <w:rPr>
            <w:rFonts w:hint="eastAsia"/>
            <w:lang w:val="en-US" w:eastAsia="ja-JP"/>
          </w:rPr>
          <w:delText xml:space="preserve"> with Linux</w:delText>
        </w:r>
        <w:r w:rsidRPr="00C97258" w:rsidDel="00A81686">
          <w:rPr>
            <w:lang w:val="en-US" w:eastAsia="ja-JP"/>
          </w:rPr>
          <w:delText xml:space="preserve">. </w:delText>
        </w:r>
        <w:r w:rsidRPr="00C97258" w:rsidDel="00A81686">
          <w:rPr>
            <w:rFonts w:hint="eastAsia"/>
            <w:lang w:val="en-US" w:eastAsia="ja-JP"/>
          </w:rPr>
          <w:delText xml:space="preserve">Red square is </w:delText>
        </w:r>
        <w:r w:rsidRPr="00C97258" w:rsidDel="00A81686">
          <w:rPr>
            <w:lang w:val="en-US" w:eastAsia="ja-JP"/>
          </w:rPr>
          <w:delText>a result.</w:delText>
        </w:r>
        <w:bookmarkStart w:id="11652" w:name="_Toc491776395"/>
        <w:bookmarkEnd w:id="11652"/>
      </w:del>
    </w:p>
    <w:p w:rsidR="00B02D8A" w:rsidRPr="00C97258" w:rsidDel="00A81686" w:rsidRDefault="000F549A" w:rsidP="00B02D8A">
      <w:pPr>
        <w:pStyle w:val="CETextBody"/>
        <w:rPr>
          <w:del w:id="11653" w:author="Huy Duc. Nguyen" w:date="2017-08-29T13:07:00Z"/>
          <w:lang w:val="en-US" w:eastAsia="ja-JP"/>
        </w:rPr>
      </w:pPr>
      <w:del w:id="11654" w:author="Huy Duc. Nguyen" w:date="2017-08-29T13:07:00Z">
        <w:r w:rsidRPr="00C97258" w:rsidDel="00A81686">
          <w:rPr>
            <w:noProof/>
            <w:lang w:val="en-US"/>
          </w:rPr>
          <mc:AlternateContent>
            <mc:Choice Requires="wps">
              <w:drawing>
                <wp:anchor distT="0" distB="0" distL="114300" distR="114300" simplePos="0" relativeHeight="251713024" behindDoc="0" locked="0" layoutInCell="1" allowOverlap="1" wp14:anchorId="5333ED17" wp14:editId="0A1B75D5">
                  <wp:simplePos x="0" y="0"/>
                  <wp:positionH relativeFrom="column">
                    <wp:posOffset>382905</wp:posOffset>
                  </wp:positionH>
                  <wp:positionV relativeFrom="paragraph">
                    <wp:posOffset>56515</wp:posOffset>
                  </wp:positionV>
                  <wp:extent cx="5495925" cy="1051560"/>
                  <wp:effectExtent l="0" t="0" r="28575" b="15240"/>
                  <wp:wrapNone/>
                  <wp:docPr id="204" name="テキスト ボックス 204"/>
                  <wp:cNvGraphicFramePr/>
                  <a:graphic xmlns:a="http://schemas.openxmlformats.org/drawingml/2006/main">
                    <a:graphicData uri="http://schemas.microsoft.com/office/word/2010/wordprocessingShape">
                      <wps:wsp>
                        <wps:cNvSpPr txBox="1"/>
                        <wps:spPr>
                          <a:xfrm>
                            <a:off x="0" y="0"/>
                            <a:ext cx="5495925" cy="1051560"/>
                          </a:xfrm>
                          <a:prstGeom prst="rect">
                            <a:avLst/>
                          </a:prstGeom>
                          <a:solidFill>
                            <a:sysClr val="window" lastClr="FFFFFF"/>
                          </a:solidFill>
                          <a:ln w="6350">
                            <a:solidFill>
                              <a:prstClr val="black"/>
                            </a:solidFill>
                          </a:ln>
                          <a:effectLst/>
                        </wps:spPr>
                        <wps:txbx>
                          <w:txbxContent>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19.087542] @ vspd1 underflow count :600</w:t>
                              </w:r>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22.874916] @ vspd1 underflow count :600</w:t>
                              </w:r>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26.746795] @ vspd1 underflow count :600</w:t>
                              </w:r>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30.570880] @ vspd1 underflow count :600</w:t>
                              </w:r>
                            </w:p>
                            <w:p w:rsidR="005B1E90" w:rsidRDefault="005B1E90"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34.454215] @ vspd1 underflow count :600</w:t>
                              </w:r>
                              <w:r w:rsidRPr="00DC5B8C" w:rsidDel="00B02D8A">
                                <w:rPr>
                                  <w:rFonts w:ascii="Courier New" w:hAnsi="Courier New" w:cs="Courier New"/>
                                  <w:sz w:val="18"/>
                                  <w:szCs w:val="18"/>
                                  <w:lang w:val="en-US" w:eastAsia="ja-JP"/>
                                </w:rPr>
                                <w:t xml:space="preserve"> </w:t>
                              </w:r>
                            </w:p>
                            <w:p w:rsidR="005B1E90" w:rsidRDefault="005B1E90"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3ED17" id="テキスト ボックス 204" o:spid="_x0000_s1183" type="#_x0000_t202" style="position:absolute;margin-left:30.15pt;margin-top:4.45pt;width:432.75pt;height:82.8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" fillcolor="window" strokeweight=".5pt">
                  <v:textbox>
                    <w:txbxContent>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19.087542]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22.874916]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26.746795] @ vspd1 underflow </w:t>
                        </w:r>
                        <w:proofErr w:type="gramStart"/>
                        <w:r w:rsidRPr="00DC5B8C">
                          <w:rPr>
                            <w:rFonts w:ascii="Courier New" w:hAnsi="Courier New" w:cs="Courier New"/>
                            <w:sz w:val="18"/>
                            <w:szCs w:val="18"/>
                            <w:lang w:val="en-US" w:eastAsia="ja-JP"/>
                          </w:rPr>
                          <w:t>count :600</w:t>
                        </w:r>
                        <w:proofErr w:type="gramEnd"/>
                      </w:p>
                      <w:p w:rsidR="005B1E90" w:rsidRPr="00DC5B8C" w:rsidRDefault="005B1E90" w:rsidP="00DC5B8C">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30.570880] @ vspd1 underflow </w:t>
                        </w:r>
                        <w:proofErr w:type="gramStart"/>
                        <w:r w:rsidRPr="00DC5B8C">
                          <w:rPr>
                            <w:rFonts w:ascii="Courier New" w:hAnsi="Courier New" w:cs="Courier New"/>
                            <w:sz w:val="18"/>
                            <w:szCs w:val="18"/>
                            <w:lang w:val="en-US" w:eastAsia="ja-JP"/>
                          </w:rPr>
                          <w:t>count :600</w:t>
                        </w:r>
                        <w:proofErr w:type="gramEnd"/>
                      </w:p>
                      <w:p w:rsidR="005B1E90" w:rsidRDefault="005B1E90" w:rsidP="00B02D8A">
                        <w:pPr>
                          <w:rPr>
                            <w:rFonts w:ascii="Courier New" w:hAnsi="Courier New" w:cs="Courier New"/>
                            <w:sz w:val="18"/>
                            <w:szCs w:val="18"/>
                            <w:lang w:val="en-US" w:eastAsia="ja-JP"/>
                          </w:rPr>
                        </w:pPr>
                        <w:r w:rsidRPr="00DC5B8C">
                          <w:rPr>
                            <w:rFonts w:ascii="Courier New" w:hAnsi="Courier New" w:cs="Courier New"/>
                            <w:sz w:val="18"/>
                            <w:szCs w:val="18"/>
                            <w:lang w:val="en-US" w:eastAsia="ja-JP"/>
                          </w:rPr>
                          <w:t xml:space="preserve">[   34.454215] @ vspd1 underflow </w:t>
                        </w:r>
                        <w:proofErr w:type="gramStart"/>
                        <w:r w:rsidRPr="00DC5B8C">
                          <w:rPr>
                            <w:rFonts w:ascii="Courier New" w:hAnsi="Courier New" w:cs="Courier New"/>
                            <w:sz w:val="18"/>
                            <w:szCs w:val="18"/>
                            <w:lang w:val="en-US" w:eastAsia="ja-JP"/>
                          </w:rPr>
                          <w:t>count :600</w:t>
                        </w:r>
                        <w:proofErr w:type="gramEnd"/>
                        <w:r w:rsidRPr="00DC5B8C" w:rsidDel="00B02D8A">
                          <w:rPr>
                            <w:rFonts w:ascii="Courier New" w:hAnsi="Courier New" w:cs="Courier New"/>
                            <w:sz w:val="18"/>
                            <w:szCs w:val="18"/>
                            <w:lang w:val="en-US" w:eastAsia="ja-JP"/>
                          </w:rPr>
                          <w:t xml:space="preserve"> </w:t>
                        </w:r>
                      </w:p>
                      <w:p w:rsidR="005B1E90" w:rsidRDefault="005B1E90" w:rsidP="00B02D8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B02D8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r w:rsidRPr="00C97258" w:rsidDel="00A81686">
          <w:rPr>
            <w:noProof/>
            <w:lang w:val="en-US"/>
          </w:rPr>
          <mc:AlternateContent>
            <mc:Choice Requires="wps">
              <w:drawing>
                <wp:anchor distT="0" distB="0" distL="114300" distR="114300" simplePos="0" relativeHeight="251714048" behindDoc="0" locked="0" layoutInCell="1" allowOverlap="1" wp14:anchorId="5A842420" wp14:editId="1A6ABEDD">
                  <wp:simplePos x="0" y="0"/>
                  <wp:positionH relativeFrom="column">
                    <wp:posOffset>1487805</wp:posOffset>
                  </wp:positionH>
                  <wp:positionV relativeFrom="paragraph">
                    <wp:posOffset>109855</wp:posOffset>
                  </wp:positionV>
                  <wp:extent cx="2072640" cy="647700"/>
                  <wp:effectExtent l="0" t="0" r="22860" b="19050"/>
                  <wp:wrapNone/>
                  <wp:docPr id="203" name="正方形/長方形 203"/>
                  <wp:cNvGraphicFramePr/>
                  <a:graphic xmlns:a="http://schemas.openxmlformats.org/drawingml/2006/main">
                    <a:graphicData uri="http://schemas.microsoft.com/office/word/2010/wordprocessingShape">
                      <wps:wsp>
                        <wps:cNvSpPr/>
                        <wps:spPr>
                          <a:xfrm>
                            <a:off x="0" y="0"/>
                            <a:ext cx="2072640" cy="64770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05093" id="正方形/長方形 203" o:spid="_x0000_s1026" style="position:absolute;margin-left:117.15pt;margin-top:8.65pt;width:163.2pt;height:5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" filled="f" strokecolor="#c0504d" strokeweight="2pt"/>
              </w:pict>
            </mc:Fallback>
          </mc:AlternateContent>
        </w:r>
        <w:bookmarkStart w:id="11655" w:name="_Toc491776396"/>
        <w:bookmarkEnd w:id="11655"/>
      </w:del>
    </w:p>
    <w:p w:rsidR="00B02D8A" w:rsidDel="00A81686" w:rsidRDefault="00B02D8A" w:rsidP="00B02D8A">
      <w:pPr>
        <w:pStyle w:val="CETextBody"/>
        <w:rPr>
          <w:del w:id="11656" w:author="Huy Duc. Nguyen" w:date="2017-08-29T13:07:00Z"/>
          <w:lang w:val="en-US" w:eastAsia="ja-JP"/>
        </w:rPr>
      </w:pPr>
      <w:bookmarkStart w:id="11657" w:name="_Toc491776397"/>
      <w:bookmarkEnd w:id="11657"/>
    </w:p>
    <w:p w:rsidR="002E4BC6" w:rsidRPr="00B02D8A" w:rsidDel="00A81686" w:rsidRDefault="002E4BC6" w:rsidP="00B43823">
      <w:pPr>
        <w:pStyle w:val="CETextBody"/>
        <w:rPr>
          <w:del w:id="11658" w:author="Huy Duc. Nguyen" w:date="2017-08-29T13:07:00Z"/>
          <w:lang w:val="en-US" w:eastAsia="ja-JP"/>
        </w:rPr>
      </w:pPr>
      <w:bookmarkStart w:id="11659" w:name="_Toc491776398"/>
      <w:bookmarkEnd w:id="11659"/>
    </w:p>
    <w:p w:rsidR="002E4BC6" w:rsidDel="00A81686" w:rsidRDefault="002E4BC6" w:rsidP="002E4BC6">
      <w:pPr>
        <w:pStyle w:val="CETextBody"/>
        <w:rPr>
          <w:del w:id="11660" w:author="Huy Duc. Nguyen" w:date="2017-08-29T13:07:00Z"/>
          <w:lang w:val="en-US" w:eastAsia="ja-JP"/>
        </w:rPr>
      </w:pPr>
      <w:bookmarkStart w:id="11661" w:name="_Toc491776399"/>
      <w:bookmarkEnd w:id="11661"/>
    </w:p>
    <w:p w:rsidR="00DC5B8C" w:rsidDel="00A81686" w:rsidRDefault="00DC5B8C" w:rsidP="002E4BC6">
      <w:pPr>
        <w:pStyle w:val="CETextBody"/>
        <w:rPr>
          <w:del w:id="11662" w:author="Huy Duc. Nguyen" w:date="2017-08-29T13:07:00Z"/>
          <w:lang w:val="en-US" w:eastAsia="ja-JP"/>
        </w:rPr>
      </w:pPr>
      <w:bookmarkStart w:id="11663" w:name="_Toc491776400"/>
      <w:bookmarkEnd w:id="11663"/>
    </w:p>
    <w:p w:rsidR="00DC5B8C" w:rsidDel="00A81686" w:rsidRDefault="00DC5B8C" w:rsidP="002E4BC6">
      <w:pPr>
        <w:pStyle w:val="CETextBody"/>
        <w:rPr>
          <w:del w:id="11664" w:author="Huy Duc. Nguyen" w:date="2017-08-29T13:07:00Z"/>
          <w:lang w:val="en-US" w:eastAsia="ja-JP"/>
        </w:rPr>
      </w:pPr>
      <w:bookmarkStart w:id="11665" w:name="_Toc491776401"/>
      <w:bookmarkEnd w:id="11665"/>
    </w:p>
    <w:p w:rsidR="00DC5B8C" w:rsidDel="00A81686" w:rsidRDefault="006009FE" w:rsidP="00F950E6">
      <w:pPr>
        <w:pStyle w:val="CETextBody"/>
        <w:ind w:leftChars="275" w:left="708" w:hangingChars="22" w:hanging="48"/>
        <w:rPr>
          <w:del w:id="11666" w:author="Huy Duc. Nguyen" w:date="2017-08-29T13:07:00Z"/>
          <w:lang w:val="en-US" w:eastAsia="ja-JP"/>
        </w:rPr>
      </w:pPr>
      <w:del w:id="11667" w:author="Huy Duc. Nguyen" w:date="2017-08-29T13:07:00Z">
        <w:r w:rsidRPr="006009FE" w:rsidDel="00A81686">
          <w:rPr>
            <w:lang w:val="en-US" w:eastAsia="ja-JP"/>
          </w:rPr>
          <w:delText>Log of INTEGRITY OS</w:delText>
        </w:r>
        <w:r w:rsidR="00DC5B8C" w:rsidDel="00A81686">
          <w:rPr>
            <w:rFonts w:hint="eastAsia"/>
            <w:lang w:val="en-US" w:eastAsia="ja-JP"/>
          </w:rPr>
          <w:delText xml:space="preserve"> like below</w:delText>
        </w:r>
        <w:r w:rsidR="00DC5B8C" w:rsidRPr="00C97258" w:rsidDel="00A81686">
          <w:rPr>
            <w:lang w:val="en-US" w:eastAsia="ja-JP"/>
          </w:rPr>
          <w:delText xml:space="preserve">. </w:delText>
        </w:r>
        <w:r w:rsidR="00DC5B8C" w:rsidRPr="00DC5B8C" w:rsidDel="00A81686">
          <w:rPr>
            <w:lang w:val="en-US" w:eastAsia="ja-JP"/>
          </w:rPr>
          <w:delText>The result is the red square which is outputted as vspd2_underflow_count and vspd3_underflow_count.</w:delText>
        </w:r>
        <w:bookmarkStart w:id="11668" w:name="_Toc491776402"/>
        <w:bookmarkEnd w:id="11668"/>
      </w:del>
    </w:p>
    <w:p w:rsidR="00DC5B8C" w:rsidDel="00A81686" w:rsidRDefault="000F549A" w:rsidP="002E4BC6">
      <w:pPr>
        <w:pStyle w:val="CETextBody"/>
        <w:rPr>
          <w:del w:id="11669" w:author="Huy Duc. Nguyen" w:date="2017-08-29T13:07:00Z"/>
          <w:lang w:val="en-US" w:eastAsia="ja-JP"/>
        </w:rPr>
      </w:pPr>
      <w:del w:id="11670" w:author="Huy Duc. Nguyen" w:date="2017-08-29T13:07:00Z">
        <w:r w:rsidRPr="00C97258" w:rsidDel="00A81686">
          <w:rPr>
            <w:noProof/>
            <w:lang w:val="en-US"/>
          </w:rPr>
          <mc:AlternateContent>
            <mc:Choice Requires="wps">
              <w:drawing>
                <wp:anchor distT="0" distB="0" distL="114300" distR="114300" simplePos="0" relativeHeight="251715072" behindDoc="0" locked="0" layoutInCell="1" allowOverlap="1" wp14:anchorId="0C28D298" wp14:editId="1523CE70">
                  <wp:simplePos x="0" y="0"/>
                  <wp:positionH relativeFrom="column">
                    <wp:posOffset>382905</wp:posOffset>
                  </wp:positionH>
                  <wp:positionV relativeFrom="paragraph">
                    <wp:posOffset>38735</wp:posOffset>
                  </wp:positionV>
                  <wp:extent cx="5495925" cy="1173480"/>
                  <wp:effectExtent l="0" t="0" r="28575" b="26670"/>
                  <wp:wrapNone/>
                  <wp:docPr id="205" name="テキスト ボックス 205"/>
                  <wp:cNvGraphicFramePr/>
                  <a:graphic xmlns:a="http://schemas.openxmlformats.org/drawingml/2006/main">
                    <a:graphicData uri="http://schemas.microsoft.com/office/word/2010/wordprocessingShape">
                      <wps:wsp>
                        <wps:cNvSpPr txBox="1"/>
                        <wps:spPr>
                          <a:xfrm>
                            <a:off x="0" y="0"/>
                            <a:ext cx="5495925" cy="1173480"/>
                          </a:xfrm>
                          <a:prstGeom prst="rect">
                            <a:avLst/>
                          </a:prstGeom>
                          <a:solidFill>
                            <a:sysClr val="window" lastClr="FFFFFF"/>
                          </a:solidFill>
                          <a:ln w="6350">
                            <a:solidFill>
                              <a:prstClr val="black"/>
                            </a:solidFill>
                          </a:ln>
                          <a:effectLst/>
                        </wps:spPr>
                        <wps:txbx>
                          <w:txbxContent>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vspd2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vspd3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5B1E90"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5B1E90" w:rsidRDefault="005B1E90"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8D298" id="テキスト ボックス 205" o:spid="_x0000_s1184" type="#_x0000_t202" style="position:absolute;margin-left:30.15pt;margin-top:3.05pt;width:432.75pt;height:9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" fillcolor="window" strokeweight=".5pt">
                  <v:textbox>
                    <w:txbxContent>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[74514595]</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vspd2</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 xml:space="preserve">@ </w:t>
                        </w:r>
                        <w:proofErr w:type="gramStart"/>
                        <w:r w:rsidRPr="000F549A">
                          <w:rPr>
                            <w:rFonts w:ascii="Courier New" w:hAnsi="Courier New" w:cs="Courier New"/>
                            <w:sz w:val="18"/>
                            <w:szCs w:val="18"/>
                            <w:lang w:val="en-US" w:eastAsia="ja-JP"/>
                          </w:rPr>
                          <w:t>vspd3</w:t>
                        </w:r>
                        <w:proofErr w:type="gramEnd"/>
                        <w:r w:rsidRPr="000F549A">
                          <w:rPr>
                            <w:rFonts w:ascii="Courier New" w:hAnsi="Courier New" w:cs="Courier New"/>
                            <w:sz w:val="18"/>
                            <w:szCs w:val="18"/>
                            <w:lang w:val="en-US" w:eastAsia="ja-JP"/>
                          </w:rPr>
                          <w:t xml:space="preserve"> underflow count :600</w:t>
                        </w:r>
                      </w:p>
                      <w:p w:rsidR="005B1E90" w:rsidRPr="000F549A"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[VIN] 30 FPS [75514178]</w:t>
                        </w:r>
                      </w:p>
                      <w:p w:rsidR="005B1E90" w:rsidRDefault="005B1E90" w:rsidP="000F549A">
                        <w:pPr>
                          <w:rPr>
                            <w:rFonts w:ascii="Courier New" w:hAnsi="Courier New" w:cs="Courier New"/>
                            <w:sz w:val="18"/>
                            <w:szCs w:val="18"/>
                            <w:lang w:val="en-US" w:eastAsia="ja-JP"/>
                          </w:rPr>
                        </w:pPr>
                        <w:r w:rsidRPr="000F549A">
                          <w:rPr>
                            <w:rFonts w:ascii="Courier New" w:hAnsi="Courier New" w:cs="Courier New"/>
                            <w:sz w:val="18"/>
                            <w:szCs w:val="18"/>
                            <w:lang w:val="en-US" w:eastAsia="ja-JP"/>
                          </w:rPr>
                          <w:t>LOG: fps: 60.000000</w:t>
                        </w:r>
                        <w:r w:rsidRPr="00DC5B8C" w:rsidDel="00B02D8A">
                          <w:rPr>
                            <w:rFonts w:ascii="Courier New" w:hAnsi="Courier New" w:cs="Courier New"/>
                            <w:sz w:val="18"/>
                            <w:szCs w:val="18"/>
                            <w:lang w:val="en-US" w:eastAsia="ja-JP"/>
                          </w:rPr>
                          <w:t xml:space="preserve"> </w:t>
                        </w:r>
                      </w:p>
                      <w:p w:rsidR="005B1E90" w:rsidRDefault="005B1E90" w:rsidP="000F549A">
                        <w:pPr>
                          <w:rPr>
                            <w:rFonts w:ascii="Courier New" w:hAnsi="Courier New" w:cs="Courier New"/>
                            <w:sz w:val="18"/>
                            <w:szCs w:val="18"/>
                            <w:lang w:val="en-US" w:eastAsia="ja-JP"/>
                          </w:rPr>
                        </w:pPr>
                        <w:r>
                          <w:rPr>
                            <w:rFonts w:ascii="Courier New" w:hAnsi="Courier New" w:cs="Courier New" w:hint="eastAsia"/>
                            <w:sz w:val="18"/>
                            <w:szCs w:val="18"/>
                            <w:lang w:val="en-US" w:eastAsia="ja-JP"/>
                          </w:rPr>
                          <w:t xml:space="preserve">        :</w:t>
                        </w:r>
                      </w:p>
                      <w:p w:rsidR="005B1E90" w:rsidRPr="00B43823" w:rsidRDefault="005B1E90" w:rsidP="000F549A">
                        <w:pPr>
                          <w:rPr>
                            <w:rFonts w:ascii="Courier New" w:hAnsi="Courier New" w:cs="Courier New"/>
                            <w:sz w:val="22"/>
                            <w:szCs w:val="22"/>
                            <w:lang w:val="en-US" w:eastAsia="ja-JP"/>
                          </w:rPr>
                        </w:pPr>
                        <w:r>
                          <w:rPr>
                            <w:rFonts w:ascii="Courier New" w:hAnsi="Courier New" w:cs="Courier New" w:hint="eastAsia"/>
                            <w:sz w:val="18"/>
                            <w:szCs w:val="18"/>
                            <w:lang w:val="en-US" w:eastAsia="ja-JP"/>
                          </w:rPr>
                          <w:t xml:space="preserve">        :</w:t>
                        </w:r>
                      </w:p>
                    </w:txbxContent>
                  </v:textbox>
                </v:shape>
              </w:pict>
            </mc:Fallback>
          </mc:AlternateContent>
        </w:r>
        <w:bookmarkStart w:id="11671" w:name="_Toc491776403"/>
        <w:bookmarkEnd w:id="11671"/>
      </w:del>
    </w:p>
    <w:p w:rsidR="00DC5B8C" w:rsidDel="00A81686" w:rsidRDefault="000F549A" w:rsidP="002E4BC6">
      <w:pPr>
        <w:pStyle w:val="CETextBody"/>
        <w:rPr>
          <w:del w:id="11672" w:author="Huy Duc. Nguyen" w:date="2017-08-29T13:07:00Z"/>
          <w:lang w:val="en-US" w:eastAsia="ja-JP"/>
        </w:rPr>
      </w:pPr>
      <w:del w:id="11673" w:author="Huy Duc. Nguyen" w:date="2017-08-29T13:07:00Z">
        <w:r w:rsidRPr="00C97258" w:rsidDel="00A81686">
          <w:rPr>
            <w:noProof/>
            <w:lang w:val="en-US"/>
          </w:rPr>
          <mc:AlternateContent>
            <mc:Choice Requires="wps">
              <w:drawing>
                <wp:anchor distT="0" distB="0" distL="114300" distR="114300" simplePos="0" relativeHeight="251716096" behindDoc="0" locked="0" layoutInCell="1" allowOverlap="1" wp14:anchorId="19B36187" wp14:editId="11B12C6C">
                  <wp:simplePos x="0" y="0"/>
                  <wp:positionH relativeFrom="column">
                    <wp:posOffset>466725</wp:posOffset>
                  </wp:positionH>
                  <wp:positionV relativeFrom="paragraph">
                    <wp:posOffset>18415</wp:posOffset>
                  </wp:positionV>
                  <wp:extent cx="2026920" cy="259080"/>
                  <wp:effectExtent l="0" t="0" r="11430" b="26670"/>
                  <wp:wrapNone/>
                  <wp:docPr id="206" name="正方形/長方形 206"/>
                  <wp:cNvGraphicFramePr/>
                  <a:graphic xmlns:a="http://schemas.openxmlformats.org/drawingml/2006/main">
                    <a:graphicData uri="http://schemas.microsoft.com/office/word/2010/wordprocessingShape">
                      <wps:wsp>
                        <wps:cNvSpPr/>
                        <wps:spPr>
                          <a:xfrm>
                            <a:off x="0" y="0"/>
                            <a:ext cx="2026920" cy="25908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ADEC7" id="正方形/長方形 206" o:spid="_x0000_s1026" style="position:absolute;margin-left:36.75pt;margin-top:1.45pt;width:159.6pt;height:20.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" filled="f" strokecolor="#c0504d" strokeweight="2pt"/>
              </w:pict>
            </mc:Fallback>
          </mc:AlternateContent>
        </w:r>
        <w:bookmarkStart w:id="11674" w:name="_Toc491776404"/>
        <w:bookmarkEnd w:id="11674"/>
      </w:del>
    </w:p>
    <w:p w:rsidR="00DC5B8C" w:rsidDel="00A81686" w:rsidRDefault="00DC5B8C" w:rsidP="002E4BC6">
      <w:pPr>
        <w:pStyle w:val="CETextBody"/>
        <w:rPr>
          <w:del w:id="11675" w:author="Huy Duc. Nguyen" w:date="2017-08-29T13:07:00Z"/>
          <w:lang w:val="en-US" w:eastAsia="ja-JP"/>
        </w:rPr>
      </w:pPr>
      <w:bookmarkStart w:id="11676" w:name="_Toc491776405"/>
      <w:bookmarkEnd w:id="11676"/>
    </w:p>
    <w:p w:rsidR="000F549A" w:rsidDel="00A81686" w:rsidRDefault="000F549A" w:rsidP="002E4BC6">
      <w:pPr>
        <w:pStyle w:val="CETextBody"/>
        <w:rPr>
          <w:del w:id="11677" w:author="Huy Duc. Nguyen" w:date="2017-08-29T13:07:00Z"/>
          <w:lang w:val="en-US" w:eastAsia="ja-JP"/>
        </w:rPr>
      </w:pPr>
      <w:bookmarkStart w:id="11678" w:name="_Toc491776406"/>
      <w:bookmarkEnd w:id="11678"/>
    </w:p>
    <w:p w:rsidR="000F549A" w:rsidDel="00A81686" w:rsidRDefault="000F549A" w:rsidP="002E4BC6">
      <w:pPr>
        <w:pStyle w:val="CETextBody"/>
        <w:rPr>
          <w:del w:id="11679" w:author="Huy Duc. Nguyen" w:date="2017-08-29T13:07:00Z"/>
          <w:lang w:val="en-US" w:eastAsia="ja-JP"/>
        </w:rPr>
      </w:pPr>
      <w:bookmarkStart w:id="11680" w:name="_Toc491776407"/>
      <w:bookmarkEnd w:id="11680"/>
    </w:p>
    <w:p w:rsidR="000F549A" w:rsidDel="00A81686" w:rsidRDefault="000F549A" w:rsidP="002E4BC6">
      <w:pPr>
        <w:pStyle w:val="CETextBody"/>
        <w:rPr>
          <w:del w:id="11681" w:author="Huy Duc. Nguyen" w:date="2017-08-29T13:07:00Z"/>
          <w:lang w:val="en-US" w:eastAsia="ja-JP"/>
        </w:rPr>
      </w:pPr>
      <w:bookmarkStart w:id="11682" w:name="_Toc491776408"/>
      <w:bookmarkEnd w:id="11682"/>
    </w:p>
    <w:p w:rsidR="005C3158" w:rsidDel="00A81686" w:rsidRDefault="005C3158" w:rsidP="00F950E6">
      <w:pPr>
        <w:pStyle w:val="CETextBody"/>
        <w:ind w:leftChars="300" w:left="940" w:hangingChars="100" w:hanging="220"/>
        <w:rPr>
          <w:del w:id="11683" w:author="Huy Duc. Nguyen" w:date="2017-08-29T13:07:00Z"/>
          <w:lang w:val="en-US" w:eastAsia="ja-JP"/>
        </w:rPr>
      </w:pPr>
      <w:del w:id="11684" w:author="Huy Duc. Nguyen" w:date="2017-08-29T13:07:00Z">
        <w:r w:rsidDel="00A81686">
          <w:rPr>
            <w:rFonts w:hint="eastAsia"/>
            <w:lang w:val="en-US" w:eastAsia="ja-JP"/>
          </w:rPr>
          <w:delText xml:space="preserve">* </w:delText>
        </w:r>
        <w:r w:rsidRPr="005C3158" w:rsidDel="00A81686">
          <w:rPr>
            <w:lang w:val="en-US" w:eastAsia="ja-JP"/>
          </w:rPr>
          <w:delText xml:space="preserve">This log outputs the number of times that processing </w:delText>
        </w:r>
        <w:r w:rsidDel="00A81686">
          <w:rPr>
            <w:rFonts w:hint="eastAsia"/>
            <w:lang w:val="en-US" w:eastAsia="ja-JP"/>
          </w:rPr>
          <w:delText>i</w:delText>
        </w:r>
        <w:r w:rsidRPr="005C3158" w:rsidDel="00A81686">
          <w:rPr>
            <w:lang w:val="en-US" w:eastAsia="ja-JP"/>
          </w:rPr>
          <w:delText xml:space="preserve">mage </w:delText>
        </w:r>
        <w:r w:rsidDel="00A81686">
          <w:rPr>
            <w:rFonts w:hint="eastAsia"/>
            <w:lang w:val="en-US" w:eastAsia="ja-JP"/>
          </w:rPr>
          <w:delText>c</w:delText>
        </w:r>
        <w:r w:rsidRPr="005C3158" w:rsidDel="00A81686">
          <w:rPr>
            <w:lang w:val="en-US" w:eastAsia="ja-JP"/>
          </w:rPr>
          <w:delText>omposition as usual whenever inspects 600 times</w:delText>
        </w:r>
        <w:bookmarkStart w:id="11685" w:name="_Toc491776409"/>
        <w:bookmarkEnd w:id="11685"/>
      </w:del>
    </w:p>
    <w:p w:rsidR="005C3158" w:rsidRPr="005C3158" w:rsidDel="00A81686" w:rsidRDefault="005C3158" w:rsidP="002E4BC6">
      <w:pPr>
        <w:pStyle w:val="CETextBody"/>
        <w:rPr>
          <w:del w:id="11686" w:author="Huy Duc. Nguyen" w:date="2017-08-29T13:07:00Z"/>
          <w:lang w:val="en-US" w:eastAsia="ja-JP"/>
        </w:rPr>
      </w:pPr>
      <w:bookmarkStart w:id="11687" w:name="_Toc491776410"/>
      <w:bookmarkEnd w:id="11687"/>
    </w:p>
    <w:p w:rsidR="002E4BC6" w:rsidRPr="00702283" w:rsidDel="00A81686" w:rsidRDefault="002E4BC6" w:rsidP="00D47247">
      <w:pPr>
        <w:pStyle w:val="CETextBody"/>
        <w:numPr>
          <w:ilvl w:val="0"/>
          <w:numId w:val="45"/>
        </w:numPr>
        <w:ind w:left="426" w:hanging="426"/>
        <w:rPr>
          <w:del w:id="11688" w:author="Huy Duc. Nguyen" w:date="2017-08-29T13:07:00Z"/>
          <w:b/>
          <w:lang w:val="en-US" w:eastAsia="ja-JP"/>
        </w:rPr>
      </w:pPr>
      <w:del w:id="11689" w:author="Huy Duc. Nguyen" w:date="2017-08-29T13:07:00Z">
        <w:r w:rsidDel="00A81686">
          <w:rPr>
            <w:rFonts w:hint="eastAsia"/>
            <w:lang w:val="en-US" w:eastAsia="ja-JP"/>
          </w:rPr>
          <w:delText>Result</w:delText>
        </w:r>
        <w:bookmarkStart w:id="11690" w:name="_Toc491776411"/>
        <w:bookmarkEnd w:id="11690"/>
      </w:del>
    </w:p>
    <w:p w:rsidR="00074706" w:rsidRPr="004B3D03" w:rsidDel="00A81686" w:rsidRDefault="002E4BC6" w:rsidP="00074706">
      <w:pPr>
        <w:pStyle w:val="CETextBody"/>
        <w:ind w:left="142"/>
        <w:jc w:val="center"/>
        <w:rPr>
          <w:del w:id="11691" w:author="Huy Duc. Nguyen" w:date="2017-08-29T13:07:00Z"/>
          <w:lang w:val="en-US" w:eastAsia="ja-JP"/>
        </w:rPr>
      </w:pPr>
      <w:del w:id="11692" w:author="Huy Duc. Nguyen" w:date="2017-08-29T13:07:00Z">
        <w:r w:rsidDel="00A81686">
          <w:rPr>
            <w:rFonts w:hint="eastAsia"/>
            <w:b/>
            <w:lang w:val="en-US" w:eastAsia="ja-JP"/>
          </w:rPr>
          <w:delText xml:space="preserve"> </w:delText>
        </w:r>
        <w:r w:rsidR="00074706" w:rsidRPr="00D9581E" w:rsidDel="00A81686">
          <w:rPr>
            <w:b/>
            <w:szCs w:val="22"/>
          </w:rPr>
          <w:delText>Table</w:delText>
        </w:r>
        <w:r w:rsidR="00074706" w:rsidRPr="004B3D03" w:rsidDel="00A81686">
          <w:rPr>
            <w:b/>
            <w:szCs w:val="22"/>
            <w:lang w:eastAsia="ja-JP"/>
          </w:rPr>
          <w:delText xml:space="preserve"> </w:delText>
        </w:r>
        <w:r w:rsidR="00074706" w:rsidRPr="004B3D03" w:rsidDel="00A81686">
          <w:rPr>
            <w:b/>
            <w:szCs w:val="22"/>
            <w:lang w:eastAsia="ja-JP"/>
          </w:rPr>
          <w:fldChar w:fldCharType="begin"/>
        </w:r>
        <w:r w:rsidR="00074706" w:rsidRPr="004B3D03" w:rsidDel="00A81686">
          <w:rPr>
            <w:b/>
            <w:szCs w:val="22"/>
            <w:lang w:eastAsia="ja-JP"/>
          </w:rPr>
          <w:delInstrText xml:space="preserve"> STYLEREF 1 \s </w:delInstrText>
        </w:r>
        <w:r w:rsidR="00074706" w:rsidRPr="004B3D03" w:rsidDel="00A81686">
          <w:rPr>
            <w:b/>
            <w:szCs w:val="22"/>
            <w:lang w:eastAsia="ja-JP"/>
          </w:rPr>
          <w:fldChar w:fldCharType="separate"/>
        </w:r>
        <w:r w:rsidR="003B19D6" w:rsidDel="00A81686">
          <w:rPr>
            <w:b/>
            <w:noProof/>
            <w:szCs w:val="22"/>
            <w:lang w:eastAsia="ja-JP"/>
          </w:rPr>
          <w:delText>5</w:delText>
        </w:r>
        <w:r w:rsidR="00074706" w:rsidRPr="004B3D03" w:rsidDel="00A81686">
          <w:rPr>
            <w:b/>
            <w:szCs w:val="22"/>
            <w:lang w:eastAsia="ja-JP"/>
          </w:rPr>
          <w:fldChar w:fldCharType="end"/>
        </w:r>
        <w:r w:rsidR="00074706" w:rsidRPr="004B3D03" w:rsidDel="00A81686">
          <w:rPr>
            <w:b/>
            <w:szCs w:val="22"/>
            <w:lang w:eastAsia="ja-JP"/>
          </w:rPr>
          <w:noBreakHyphen/>
        </w:r>
        <w:r w:rsidR="00074706" w:rsidRPr="004B3D03" w:rsidDel="00A81686">
          <w:rPr>
            <w:b/>
            <w:szCs w:val="22"/>
            <w:lang w:eastAsia="ja-JP"/>
          </w:rPr>
          <w:fldChar w:fldCharType="begin"/>
        </w:r>
        <w:r w:rsidR="00074706" w:rsidRPr="004B3D03" w:rsidDel="00A81686">
          <w:rPr>
            <w:b/>
            <w:szCs w:val="22"/>
            <w:lang w:eastAsia="ja-JP"/>
          </w:rPr>
          <w:delInstrText xml:space="preserve"> SEQ Table \* ARABIC \s 1 </w:delInstrText>
        </w:r>
        <w:r w:rsidR="00074706" w:rsidRPr="004B3D03" w:rsidDel="00A81686">
          <w:rPr>
            <w:b/>
            <w:szCs w:val="22"/>
            <w:lang w:eastAsia="ja-JP"/>
          </w:rPr>
          <w:fldChar w:fldCharType="separate"/>
        </w:r>
      </w:del>
      <w:ins w:id="11693" w:author="Kazuhiro Takagi" w:date="2017-03-21T15:02:00Z">
        <w:del w:id="11694" w:author="Huy Duc. Nguyen" w:date="2017-08-28T16:38:00Z">
          <w:r w:rsidR="00520A63" w:rsidDel="003B19D6">
            <w:rPr>
              <w:b/>
              <w:noProof/>
              <w:szCs w:val="22"/>
              <w:lang w:eastAsia="ja-JP"/>
            </w:rPr>
            <w:delText>41</w:delText>
          </w:r>
        </w:del>
      </w:ins>
      <w:ins w:id="11695" w:author=" " w:date="2017-03-09T11:18:00Z">
        <w:del w:id="11696" w:author="Huy Duc. Nguyen" w:date="2017-08-28T16:38:00Z">
          <w:r w:rsidR="00442CC0" w:rsidDel="003B19D6">
            <w:rPr>
              <w:b/>
              <w:noProof/>
              <w:szCs w:val="22"/>
              <w:lang w:eastAsia="ja-JP"/>
            </w:rPr>
            <w:delText>41</w:delText>
          </w:r>
        </w:del>
      </w:ins>
      <w:del w:id="11697" w:author="Huy Duc. Nguyen" w:date="2017-08-28T16:38:00Z">
        <w:r w:rsidR="00003FEB" w:rsidDel="003B19D6">
          <w:rPr>
            <w:b/>
            <w:noProof/>
            <w:szCs w:val="22"/>
            <w:lang w:eastAsia="ja-JP"/>
          </w:rPr>
          <w:delText>48</w:delText>
        </w:r>
      </w:del>
      <w:del w:id="11698" w:author="Huy Duc. Nguyen" w:date="2017-08-29T13:07:00Z">
        <w:r w:rsidR="00074706" w:rsidRPr="004B3D03" w:rsidDel="00A81686">
          <w:rPr>
            <w:b/>
            <w:szCs w:val="22"/>
            <w:lang w:eastAsia="ja-JP"/>
          </w:rPr>
          <w:fldChar w:fldCharType="end"/>
        </w:r>
        <w:r w:rsidR="00074706" w:rsidRPr="00D9581E" w:rsidDel="00A81686">
          <w:rPr>
            <w:b/>
            <w:szCs w:val="22"/>
            <w:lang w:eastAsia="ja-JP"/>
          </w:rPr>
          <w:delText>: Result</w:delText>
        </w:r>
        <w:bookmarkStart w:id="11699" w:name="_Toc491776412"/>
        <w:bookmarkEnd w:id="11699"/>
      </w:del>
    </w:p>
    <w:tbl>
      <w:tblPr>
        <w:tblStyle w:val="TableGrid"/>
        <w:tblW w:w="0" w:type="auto"/>
        <w:jc w:val="center"/>
        <w:tblLayout w:type="fixed"/>
        <w:tblLook w:val="04A0" w:firstRow="1" w:lastRow="0" w:firstColumn="1" w:lastColumn="0" w:noHBand="0" w:noVBand="1"/>
      </w:tblPr>
      <w:tblGrid>
        <w:gridCol w:w="3713"/>
        <w:gridCol w:w="1105"/>
        <w:gridCol w:w="1105"/>
        <w:gridCol w:w="1106"/>
      </w:tblGrid>
      <w:tr w:rsidR="005C3158" w:rsidRPr="00207443" w:rsidDel="00A81686" w:rsidTr="00F950E6">
        <w:trPr>
          <w:jc w:val="center"/>
          <w:del w:id="11700" w:author="Huy Duc. Nguyen" w:date="2017-08-29T13:07:00Z"/>
        </w:trPr>
        <w:tc>
          <w:tcPr>
            <w:tcW w:w="3713" w:type="dxa"/>
            <w:vMerge w:val="restart"/>
            <w:tcBorders>
              <w:top w:val="single" w:sz="4" w:space="0" w:color="auto"/>
              <w:left w:val="single" w:sz="4" w:space="0" w:color="auto"/>
              <w:right w:val="double" w:sz="4" w:space="0" w:color="auto"/>
            </w:tcBorders>
            <w:shd w:val="clear" w:color="auto" w:fill="BFBFBF" w:themeFill="background1" w:themeFillShade="BF"/>
          </w:tcPr>
          <w:p w:rsidR="005C3158" w:rsidDel="00A81686" w:rsidRDefault="005C3158" w:rsidP="00E67223">
            <w:pPr>
              <w:pStyle w:val="CETextBody"/>
              <w:jc w:val="center"/>
              <w:rPr>
                <w:del w:id="11701" w:author="Huy Duc. Nguyen" w:date="2017-08-29T13:07:00Z"/>
                <w:b/>
                <w:sz w:val="16"/>
                <w:lang w:eastAsia="ja-JP"/>
              </w:rPr>
            </w:pPr>
            <w:bookmarkStart w:id="11702" w:name="_Toc491776413"/>
            <w:bookmarkEnd w:id="11702"/>
          </w:p>
        </w:tc>
        <w:tc>
          <w:tcPr>
            <w:tcW w:w="3316" w:type="dxa"/>
            <w:gridSpan w:val="3"/>
            <w:tcBorders>
              <w:top w:val="single" w:sz="4" w:space="0" w:color="auto"/>
              <w:left w:val="single" w:sz="4" w:space="0" w:color="auto"/>
              <w:right w:val="single" w:sz="4" w:space="0" w:color="auto"/>
            </w:tcBorders>
            <w:shd w:val="clear" w:color="auto" w:fill="BFBFBF" w:themeFill="background1" w:themeFillShade="BF"/>
          </w:tcPr>
          <w:p w:rsidR="005C3158" w:rsidRPr="00387E9A" w:rsidDel="00A81686" w:rsidRDefault="005C3158" w:rsidP="00E67223">
            <w:pPr>
              <w:pStyle w:val="CETextBody"/>
              <w:jc w:val="center"/>
              <w:rPr>
                <w:del w:id="11703" w:author="Huy Duc. Nguyen" w:date="2017-08-29T13:07:00Z"/>
                <w:b/>
                <w:sz w:val="16"/>
                <w:lang w:eastAsia="ja-JP"/>
              </w:rPr>
            </w:pPr>
            <w:del w:id="11704" w:author="Huy Duc. Nguyen" w:date="2017-08-29T13:07:00Z">
              <w:r w:rsidDel="00A81686">
                <w:rPr>
                  <w:rFonts w:hint="eastAsia"/>
                  <w:b/>
                  <w:sz w:val="16"/>
                  <w:lang w:eastAsia="ja-JP"/>
                </w:rPr>
                <w:delText>V</w:delText>
              </w:r>
              <w:r w:rsidRPr="00F950E6" w:rsidDel="00A81686">
                <w:rPr>
                  <w:b/>
                  <w:sz w:val="16"/>
                  <w:lang w:eastAsia="ja-JP"/>
                </w:rPr>
                <w:delText>irtualization PoC (Type1)</w:delText>
              </w:r>
              <w:bookmarkStart w:id="11705" w:name="_Toc491776414"/>
              <w:bookmarkEnd w:id="11705"/>
            </w:del>
          </w:p>
        </w:tc>
        <w:bookmarkStart w:id="11706" w:name="_Toc491776415"/>
        <w:bookmarkEnd w:id="11706"/>
      </w:tr>
      <w:tr w:rsidR="005C3158" w:rsidRPr="00207443" w:rsidDel="00A81686" w:rsidTr="00F950E6">
        <w:trPr>
          <w:trHeight w:val="270"/>
          <w:jc w:val="center"/>
          <w:del w:id="11707" w:author="Huy Duc. Nguyen" w:date="2017-08-29T13:07:00Z"/>
        </w:trPr>
        <w:tc>
          <w:tcPr>
            <w:tcW w:w="3713" w:type="dxa"/>
            <w:vMerge/>
            <w:tcBorders>
              <w:left w:val="single" w:sz="4" w:space="0" w:color="auto"/>
              <w:right w:val="double" w:sz="4" w:space="0" w:color="auto"/>
            </w:tcBorders>
            <w:shd w:val="clear" w:color="auto" w:fill="BFBFBF" w:themeFill="background1" w:themeFillShade="BF"/>
          </w:tcPr>
          <w:p w:rsidR="005C3158" w:rsidRPr="00E8715A" w:rsidDel="00A81686" w:rsidRDefault="005C3158" w:rsidP="00E67223">
            <w:pPr>
              <w:pStyle w:val="CETextBody"/>
              <w:rPr>
                <w:del w:id="11708" w:author="Huy Duc. Nguyen" w:date="2017-08-29T13:07:00Z"/>
                <w:b/>
                <w:sz w:val="16"/>
                <w:lang w:eastAsia="ja-JP"/>
              </w:rPr>
            </w:pPr>
            <w:bookmarkStart w:id="11709" w:name="_Toc491776416"/>
            <w:bookmarkEnd w:id="11709"/>
          </w:p>
        </w:tc>
        <w:tc>
          <w:tcPr>
            <w:tcW w:w="1105"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710" w:author="Huy Duc. Nguyen" w:date="2017-08-29T13:07:00Z"/>
                <w:b/>
                <w:sz w:val="16"/>
                <w:lang w:eastAsia="ja-JP"/>
              </w:rPr>
            </w:pPr>
            <w:del w:id="11711" w:author="Huy Duc. Nguyen" w:date="2017-08-29T13:07:00Z">
              <w:r w:rsidDel="00A81686">
                <w:rPr>
                  <w:rFonts w:hint="eastAsia"/>
                  <w:b/>
                  <w:sz w:val="16"/>
                  <w:lang w:eastAsia="ja-JP"/>
                </w:rPr>
                <w:delText>Inspect</w:delText>
              </w:r>
              <w:bookmarkStart w:id="11712" w:name="_Toc491776417"/>
              <w:bookmarkEnd w:id="11712"/>
            </w:del>
          </w:p>
          <w:p w:rsidR="005C3158" w:rsidRPr="00387E9A" w:rsidDel="00A81686" w:rsidRDefault="005C3158" w:rsidP="00F950E6">
            <w:pPr>
              <w:pStyle w:val="CETextBody"/>
              <w:jc w:val="center"/>
              <w:rPr>
                <w:del w:id="11713" w:author="Huy Duc. Nguyen" w:date="2017-08-29T13:07:00Z"/>
                <w:b/>
                <w:sz w:val="16"/>
                <w:lang w:eastAsia="ja-JP"/>
              </w:rPr>
            </w:pPr>
            <w:del w:id="11714" w:author="Huy Duc. Nguyen" w:date="2017-08-29T13:07:00Z">
              <w:r w:rsidDel="00A81686">
                <w:rPr>
                  <w:rFonts w:hint="eastAsia"/>
                  <w:b/>
                  <w:sz w:val="16"/>
                  <w:lang w:eastAsia="ja-JP"/>
                </w:rPr>
                <w:delText>Counts</w:delText>
              </w:r>
              <w:bookmarkStart w:id="11715" w:name="_Toc491776418"/>
              <w:bookmarkEnd w:id="11715"/>
            </w:del>
          </w:p>
        </w:tc>
        <w:tc>
          <w:tcPr>
            <w:tcW w:w="1105"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716" w:author="Huy Duc. Nguyen" w:date="2017-08-29T13:07:00Z"/>
                <w:b/>
                <w:sz w:val="16"/>
                <w:lang w:eastAsia="ja-JP"/>
              </w:rPr>
            </w:pPr>
            <w:del w:id="11717" w:author="Huy Duc. Nguyen" w:date="2017-08-29T13:07:00Z">
              <w:r w:rsidDel="00A81686">
                <w:rPr>
                  <w:rFonts w:hint="eastAsia"/>
                  <w:b/>
                  <w:sz w:val="16"/>
                  <w:lang w:eastAsia="ja-JP"/>
                </w:rPr>
                <w:delText>Nomally</w:delText>
              </w:r>
            </w:del>
            <w:ins w:id="11718" w:author="Kazuhiro Takagi" w:date="2017-03-15T10:47:00Z">
              <w:del w:id="11719" w:author="Huy Duc. Nguyen" w:date="2017-08-29T13:07:00Z">
                <w:r w:rsidR="00F4639D" w:rsidDel="00A81686">
                  <w:rPr>
                    <w:b/>
                    <w:sz w:val="16"/>
                    <w:lang w:eastAsia="ja-JP"/>
                  </w:rPr>
                  <w:delText>Normally</w:delText>
                </w:r>
              </w:del>
            </w:ins>
            <w:bookmarkStart w:id="11720" w:name="_Toc491776419"/>
            <w:bookmarkEnd w:id="11720"/>
          </w:p>
          <w:p w:rsidR="005C3158" w:rsidRPr="00387E9A" w:rsidDel="00A81686" w:rsidRDefault="005C3158" w:rsidP="00F950E6">
            <w:pPr>
              <w:pStyle w:val="CETextBody"/>
              <w:jc w:val="center"/>
              <w:rPr>
                <w:del w:id="11721" w:author="Huy Duc. Nguyen" w:date="2017-08-29T13:07:00Z"/>
                <w:b/>
                <w:sz w:val="16"/>
                <w:lang w:eastAsia="ja-JP"/>
              </w:rPr>
            </w:pPr>
            <w:del w:id="11722" w:author="Huy Duc. Nguyen" w:date="2017-08-29T13:07:00Z">
              <w:r w:rsidDel="00A81686">
                <w:rPr>
                  <w:rFonts w:hint="eastAsia"/>
                  <w:b/>
                  <w:sz w:val="16"/>
                  <w:lang w:eastAsia="ja-JP"/>
                </w:rPr>
                <w:delText>Counts</w:delText>
              </w:r>
              <w:bookmarkStart w:id="11723" w:name="_Toc491776420"/>
              <w:bookmarkEnd w:id="11723"/>
            </w:del>
          </w:p>
        </w:tc>
        <w:tc>
          <w:tcPr>
            <w:tcW w:w="1106" w:type="dxa"/>
            <w:tcBorders>
              <w:left w:val="single" w:sz="4" w:space="0" w:color="auto"/>
              <w:right w:val="single" w:sz="4" w:space="0" w:color="auto"/>
            </w:tcBorders>
            <w:shd w:val="clear" w:color="auto" w:fill="BFBFBF" w:themeFill="background1" w:themeFillShade="BF"/>
            <w:vAlign w:val="center"/>
          </w:tcPr>
          <w:p w:rsidR="005C3158" w:rsidDel="00A81686" w:rsidRDefault="005C3158" w:rsidP="00F950E6">
            <w:pPr>
              <w:pStyle w:val="CETextBody"/>
              <w:jc w:val="center"/>
              <w:rPr>
                <w:del w:id="11724" w:author="Huy Duc. Nguyen" w:date="2017-08-29T13:07:00Z"/>
                <w:b/>
                <w:sz w:val="16"/>
                <w:lang w:eastAsia="ja-JP"/>
              </w:rPr>
            </w:pPr>
            <w:del w:id="11725" w:author="Huy Duc. Nguyen" w:date="2017-08-29T13:07:00Z">
              <w:r w:rsidDel="00A81686">
                <w:rPr>
                  <w:rFonts w:hint="eastAsia"/>
                  <w:b/>
                  <w:sz w:val="16"/>
                  <w:lang w:eastAsia="ja-JP"/>
                </w:rPr>
                <w:delText>Under-flow</w:delText>
              </w:r>
              <w:bookmarkStart w:id="11726" w:name="_Toc491776421"/>
              <w:bookmarkEnd w:id="11726"/>
            </w:del>
          </w:p>
          <w:p w:rsidR="005C3158" w:rsidRPr="00387E9A" w:rsidDel="00A81686" w:rsidRDefault="005C3158" w:rsidP="00F950E6">
            <w:pPr>
              <w:pStyle w:val="CETextBody"/>
              <w:jc w:val="center"/>
              <w:rPr>
                <w:del w:id="11727" w:author="Huy Duc. Nguyen" w:date="2017-08-29T13:07:00Z"/>
                <w:b/>
                <w:sz w:val="16"/>
                <w:lang w:eastAsia="ja-JP"/>
              </w:rPr>
            </w:pPr>
            <w:del w:id="11728" w:author="Huy Duc. Nguyen" w:date="2017-08-29T13:07:00Z">
              <w:r w:rsidDel="00A81686">
                <w:rPr>
                  <w:rFonts w:hint="eastAsia"/>
                  <w:b/>
                  <w:sz w:val="16"/>
                  <w:lang w:eastAsia="ja-JP"/>
                </w:rPr>
                <w:delText>Counts</w:delText>
              </w:r>
              <w:bookmarkStart w:id="11729" w:name="_Toc491776422"/>
              <w:bookmarkEnd w:id="11729"/>
            </w:del>
          </w:p>
        </w:tc>
        <w:bookmarkStart w:id="11730" w:name="_Toc491776423"/>
        <w:bookmarkEnd w:id="11730"/>
      </w:tr>
      <w:tr w:rsidR="005C3158" w:rsidRPr="00207443" w:rsidDel="00A81686" w:rsidTr="00F950E6">
        <w:trPr>
          <w:trHeight w:hRule="exact" w:val="340"/>
          <w:jc w:val="center"/>
          <w:del w:id="11731"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RPr="00955E9B" w:rsidDel="00A81686" w:rsidRDefault="005C3158" w:rsidP="00F950E6">
            <w:pPr>
              <w:pStyle w:val="CETextBody"/>
              <w:jc w:val="both"/>
              <w:rPr>
                <w:del w:id="11732" w:author="Huy Duc. Nguyen" w:date="2017-08-29T13:07:00Z"/>
                <w:b/>
                <w:sz w:val="16"/>
                <w:szCs w:val="16"/>
                <w:lang w:eastAsia="ja-JP"/>
              </w:rPr>
            </w:pPr>
            <w:del w:id="11733" w:author="Huy Duc. Nguyen" w:date="2017-08-29T13:07:00Z">
              <w:r w:rsidRPr="00F950E6" w:rsidDel="00A81686">
                <w:rPr>
                  <w:b/>
                  <w:sz w:val="16"/>
                  <w:szCs w:val="16"/>
                  <w:lang w:eastAsia="ja-JP"/>
                </w:rPr>
                <w:delText>vspd1</w:delText>
              </w:r>
              <w:r w:rsidDel="00A81686">
                <w:rPr>
                  <w:rFonts w:hint="eastAsia"/>
                  <w:b/>
                  <w:sz w:val="16"/>
                  <w:szCs w:val="16"/>
                  <w:lang w:eastAsia="ja-JP"/>
                </w:rPr>
                <w:delText xml:space="preserve"> : Display of Center Information (HDMI0)</w:delText>
              </w:r>
              <w:bookmarkStart w:id="11734" w:name="_Toc491776424"/>
              <w:bookmarkEnd w:id="11734"/>
            </w:del>
          </w:p>
        </w:tc>
        <w:tc>
          <w:tcPr>
            <w:tcW w:w="1105" w:type="dxa"/>
            <w:tcBorders>
              <w:left w:val="single" w:sz="4" w:space="0" w:color="auto"/>
              <w:right w:val="single" w:sz="4" w:space="0" w:color="auto"/>
            </w:tcBorders>
          </w:tcPr>
          <w:p w:rsidR="005C3158" w:rsidRPr="00F832D0" w:rsidDel="00A81686" w:rsidRDefault="005C3158" w:rsidP="005C3158">
            <w:pPr>
              <w:pStyle w:val="CETextBody"/>
              <w:jc w:val="right"/>
              <w:rPr>
                <w:del w:id="11735" w:author="Huy Duc. Nguyen" w:date="2017-08-29T13:07:00Z"/>
                <w:sz w:val="18"/>
                <w:szCs w:val="18"/>
                <w:lang w:eastAsia="ja-JP"/>
              </w:rPr>
            </w:pPr>
            <w:del w:id="11736" w:author="Huy Duc. Nguyen" w:date="2017-08-29T13:07:00Z">
              <w:r w:rsidDel="00A81686">
                <w:rPr>
                  <w:rFonts w:hint="eastAsia"/>
                  <w:sz w:val="18"/>
                  <w:szCs w:val="18"/>
                  <w:lang w:eastAsia="ja-JP"/>
                </w:rPr>
                <w:delText>45000</w:delText>
              </w:r>
              <w:bookmarkStart w:id="11737" w:name="_Toc491776425"/>
              <w:bookmarkEnd w:id="11737"/>
            </w:del>
          </w:p>
        </w:tc>
        <w:tc>
          <w:tcPr>
            <w:tcW w:w="1105" w:type="dxa"/>
            <w:tcBorders>
              <w:left w:val="single" w:sz="4" w:space="0" w:color="auto"/>
              <w:right w:val="single" w:sz="4" w:space="0" w:color="auto"/>
            </w:tcBorders>
          </w:tcPr>
          <w:p w:rsidR="005C3158" w:rsidRPr="004118E7" w:rsidDel="00A81686" w:rsidRDefault="005C3158" w:rsidP="00E67223">
            <w:pPr>
              <w:pStyle w:val="CETextBody"/>
              <w:jc w:val="right"/>
              <w:rPr>
                <w:del w:id="11738" w:author="Huy Duc. Nguyen" w:date="2017-08-29T13:07:00Z"/>
                <w:sz w:val="18"/>
                <w:szCs w:val="18"/>
                <w:lang w:eastAsia="ja-JP"/>
              </w:rPr>
            </w:pPr>
            <w:del w:id="11739" w:author="Huy Duc. Nguyen" w:date="2017-08-29T13:07:00Z">
              <w:r w:rsidDel="00A81686">
                <w:rPr>
                  <w:rFonts w:hint="eastAsia"/>
                  <w:sz w:val="18"/>
                  <w:szCs w:val="18"/>
                  <w:lang w:eastAsia="ja-JP"/>
                </w:rPr>
                <w:delText>45000</w:delText>
              </w:r>
              <w:bookmarkStart w:id="11740" w:name="_Toc491776426"/>
              <w:bookmarkEnd w:id="11740"/>
            </w:del>
          </w:p>
        </w:tc>
        <w:tc>
          <w:tcPr>
            <w:tcW w:w="1106" w:type="dxa"/>
            <w:tcBorders>
              <w:left w:val="single" w:sz="4" w:space="0" w:color="auto"/>
              <w:right w:val="single" w:sz="4" w:space="0" w:color="auto"/>
            </w:tcBorders>
          </w:tcPr>
          <w:p w:rsidR="005C3158" w:rsidRPr="00F832D0" w:rsidDel="00A81686" w:rsidRDefault="005C3158" w:rsidP="00E67223">
            <w:pPr>
              <w:pStyle w:val="CETextBody"/>
              <w:jc w:val="right"/>
              <w:rPr>
                <w:del w:id="11741" w:author="Huy Duc. Nguyen" w:date="2017-08-29T13:07:00Z"/>
                <w:sz w:val="18"/>
                <w:szCs w:val="18"/>
                <w:lang w:eastAsia="ja-JP"/>
              </w:rPr>
            </w:pPr>
            <w:del w:id="11742" w:author="Huy Duc. Nguyen" w:date="2017-08-29T13:07:00Z">
              <w:r w:rsidRPr="004118E7" w:rsidDel="00A81686">
                <w:rPr>
                  <w:rFonts w:hint="eastAsia"/>
                  <w:sz w:val="18"/>
                  <w:szCs w:val="18"/>
                  <w:lang w:eastAsia="ja-JP"/>
                </w:rPr>
                <w:delText>0</w:delText>
              </w:r>
              <w:bookmarkStart w:id="11743" w:name="_Toc491776427"/>
              <w:bookmarkEnd w:id="11743"/>
            </w:del>
          </w:p>
        </w:tc>
        <w:bookmarkStart w:id="11744" w:name="_Toc491776428"/>
        <w:bookmarkEnd w:id="11744"/>
      </w:tr>
      <w:tr w:rsidR="005C3158" w:rsidRPr="00207443" w:rsidDel="00A81686" w:rsidTr="00F950E6">
        <w:trPr>
          <w:trHeight w:hRule="exact" w:val="340"/>
          <w:jc w:val="center"/>
          <w:del w:id="11745"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Del="00A81686" w:rsidRDefault="005C3158" w:rsidP="00F950E6">
            <w:pPr>
              <w:pStyle w:val="CETextBody"/>
              <w:jc w:val="both"/>
              <w:rPr>
                <w:del w:id="11746" w:author="Huy Duc. Nguyen" w:date="2017-08-29T13:07:00Z"/>
                <w:b/>
                <w:sz w:val="16"/>
                <w:szCs w:val="16"/>
                <w:lang w:eastAsia="ja-JP"/>
              </w:rPr>
            </w:pPr>
            <w:del w:id="11747" w:author="Huy Duc. Nguyen" w:date="2017-08-29T13:07:00Z">
              <w:r w:rsidRPr="00F950E6" w:rsidDel="00A81686">
                <w:rPr>
                  <w:b/>
                  <w:sz w:val="16"/>
                  <w:szCs w:val="16"/>
                  <w:lang w:eastAsia="ja-JP"/>
                </w:rPr>
                <w:delText>vspd2</w:delText>
              </w:r>
              <w:r w:rsidDel="00A81686">
                <w:rPr>
                  <w:rFonts w:hint="eastAsia"/>
                  <w:b/>
                  <w:sz w:val="16"/>
                  <w:szCs w:val="16"/>
                  <w:lang w:eastAsia="ja-JP"/>
                </w:rPr>
                <w:delText xml:space="preserve"> : Display of Instrument Cluster (HDMI1)</w:delText>
              </w:r>
              <w:bookmarkStart w:id="11748" w:name="_Toc491776429"/>
              <w:bookmarkEnd w:id="11748"/>
            </w:del>
          </w:p>
        </w:tc>
        <w:tc>
          <w:tcPr>
            <w:tcW w:w="1105" w:type="dxa"/>
            <w:tcBorders>
              <w:left w:val="single" w:sz="4" w:space="0" w:color="auto"/>
              <w:right w:val="single" w:sz="4" w:space="0" w:color="auto"/>
            </w:tcBorders>
          </w:tcPr>
          <w:p w:rsidR="005C3158" w:rsidDel="00A81686" w:rsidRDefault="005C3158" w:rsidP="005C3158">
            <w:pPr>
              <w:pStyle w:val="CETextBody"/>
              <w:jc w:val="right"/>
              <w:rPr>
                <w:del w:id="11749" w:author="Huy Duc. Nguyen" w:date="2017-08-29T13:07:00Z"/>
                <w:sz w:val="18"/>
                <w:szCs w:val="18"/>
                <w:lang w:eastAsia="ja-JP"/>
              </w:rPr>
            </w:pPr>
            <w:del w:id="11750" w:author="Huy Duc. Nguyen" w:date="2017-08-29T13:07:00Z">
              <w:r w:rsidDel="00A81686">
                <w:rPr>
                  <w:rFonts w:hint="eastAsia"/>
                  <w:sz w:val="18"/>
                  <w:szCs w:val="18"/>
                  <w:lang w:eastAsia="ja-JP"/>
                </w:rPr>
                <w:delText>45000</w:delText>
              </w:r>
              <w:bookmarkStart w:id="11751" w:name="_Toc491776430"/>
              <w:bookmarkEnd w:id="11751"/>
            </w:del>
          </w:p>
        </w:tc>
        <w:tc>
          <w:tcPr>
            <w:tcW w:w="1105" w:type="dxa"/>
            <w:tcBorders>
              <w:left w:val="single" w:sz="4" w:space="0" w:color="auto"/>
              <w:right w:val="single" w:sz="4" w:space="0" w:color="auto"/>
            </w:tcBorders>
          </w:tcPr>
          <w:p w:rsidR="005C3158" w:rsidRPr="004118E7" w:rsidDel="00A81686" w:rsidRDefault="005C3158" w:rsidP="00E67223">
            <w:pPr>
              <w:pStyle w:val="CETextBody"/>
              <w:jc w:val="right"/>
              <w:rPr>
                <w:del w:id="11752" w:author="Huy Duc. Nguyen" w:date="2017-08-29T13:07:00Z"/>
                <w:sz w:val="18"/>
                <w:szCs w:val="18"/>
                <w:lang w:eastAsia="ja-JP"/>
              </w:rPr>
            </w:pPr>
            <w:del w:id="11753" w:author="Huy Duc. Nguyen" w:date="2017-08-29T13:07:00Z">
              <w:r w:rsidDel="00A81686">
                <w:rPr>
                  <w:rFonts w:hint="eastAsia"/>
                  <w:sz w:val="18"/>
                  <w:szCs w:val="18"/>
                  <w:lang w:eastAsia="ja-JP"/>
                </w:rPr>
                <w:delText>45000</w:delText>
              </w:r>
              <w:bookmarkStart w:id="11754" w:name="_Toc491776431"/>
              <w:bookmarkEnd w:id="11754"/>
            </w:del>
          </w:p>
        </w:tc>
        <w:tc>
          <w:tcPr>
            <w:tcW w:w="1106" w:type="dxa"/>
            <w:tcBorders>
              <w:left w:val="single" w:sz="4" w:space="0" w:color="auto"/>
              <w:right w:val="single" w:sz="4" w:space="0" w:color="auto"/>
            </w:tcBorders>
          </w:tcPr>
          <w:p w:rsidR="005C3158" w:rsidDel="00A81686" w:rsidRDefault="005C3158" w:rsidP="00E67223">
            <w:pPr>
              <w:pStyle w:val="CETextBody"/>
              <w:jc w:val="right"/>
              <w:rPr>
                <w:del w:id="11755" w:author="Huy Duc. Nguyen" w:date="2017-08-29T13:07:00Z"/>
                <w:sz w:val="18"/>
                <w:szCs w:val="18"/>
                <w:lang w:eastAsia="ja-JP"/>
              </w:rPr>
            </w:pPr>
            <w:del w:id="11756" w:author="Huy Duc. Nguyen" w:date="2017-08-29T13:07:00Z">
              <w:r w:rsidRPr="004118E7" w:rsidDel="00A81686">
                <w:rPr>
                  <w:rFonts w:hint="eastAsia"/>
                  <w:sz w:val="18"/>
                  <w:szCs w:val="18"/>
                  <w:lang w:eastAsia="ja-JP"/>
                </w:rPr>
                <w:delText>0</w:delText>
              </w:r>
              <w:bookmarkStart w:id="11757" w:name="_Toc491776432"/>
              <w:bookmarkEnd w:id="11757"/>
            </w:del>
          </w:p>
        </w:tc>
        <w:bookmarkStart w:id="11758" w:name="_Toc491776433"/>
        <w:bookmarkEnd w:id="11758"/>
      </w:tr>
      <w:tr w:rsidR="005C3158" w:rsidRPr="00207443" w:rsidDel="00A81686" w:rsidTr="00F950E6">
        <w:trPr>
          <w:trHeight w:hRule="exact" w:val="340"/>
          <w:jc w:val="center"/>
          <w:del w:id="11759" w:author="Huy Duc. Nguyen" w:date="2017-08-29T13:07:00Z"/>
        </w:trPr>
        <w:tc>
          <w:tcPr>
            <w:tcW w:w="3713" w:type="dxa"/>
            <w:tcBorders>
              <w:left w:val="single" w:sz="4" w:space="0" w:color="auto"/>
              <w:right w:val="double" w:sz="4" w:space="0" w:color="auto"/>
            </w:tcBorders>
            <w:shd w:val="clear" w:color="auto" w:fill="BFBFBF" w:themeFill="background1" w:themeFillShade="BF"/>
            <w:vAlign w:val="center"/>
          </w:tcPr>
          <w:p w:rsidR="005C3158" w:rsidDel="00A81686" w:rsidRDefault="005C3158" w:rsidP="00F950E6">
            <w:pPr>
              <w:pStyle w:val="CETextBody"/>
              <w:jc w:val="both"/>
              <w:rPr>
                <w:del w:id="11760" w:author="Huy Duc. Nguyen" w:date="2017-08-29T13:07:00Z"/>
                <w:b/>
                <w:sz w:val="16"/>
                <w:szCs w:val="16"/>
                <w:lang w:eastAsia="ja-JP"/>
              </w:rPr>
            </w:pPr>
            <w:del w:id="11761" w:author="Huy Duc. Nguyen" w:date="2017-08-29T13:07:00Z">
              <w:r w:rsidRPr="00F950E6" w:rsidDel="00A81686">
                <w:rPr>
                  <w:b/>
                  <w:sz w:val="16"/>
                  <w:szCs w:val="16"/>
                  <w:lang w:eastAsia="ja-JP"/>
                </w:rPr>
                <w:delText>vspd3</w:delText>
              </w:r>
              <w:r w:rsidDel="00A81686">
                <w:rPr>
                  <w:rFonts w:hint="eastAsia"/>
                  <w:b/>
                  <w:sz w:val="16"/>
                  <w:szCs w:val="16"/>
                  <w:lang w:eastAsia="ja-JP"/>
                </w:rPr>
                <w:delText xml:space="preserve"> : Display of Head-up display (Analog-RGB)</w:delText>
              </w:r>
              <w:bookmarkStart w:id="11762" w:name="_Toc491776434"/>
              <w:bookmarkEnd w:id="11762"/>
            </w:del>
          </w:p>
        </w:tc>
        <w:tc>
          <w:tcPr>
            <w:tcW w:w="1105" w:type="dxa"/>
            <w:tcBorders>
              <w:left w:val="single" w:sz="4" w:space="0" w:color="auto"/>
              <w:right w:val="single" w:sz="4" w:space="0" w:color="auto"/>
            </w:tcBorders>
          </w:tcPr>
          <w:p w:rsidR="005C3158" w:rsidDel="00A81686" w:rsidRDefault="005C3158" w:rsidP="005C3158">
            <w:pPr>
              <w:pStyle w:val="CETextBody"/>
              <w:jc w:val="right"/>
              <w:rPr>
                <w:del w:id="11763" w:author="Huy Duc. Nguyen" w:date="2017-08-29T13:07:00Z"/>
                <w:sz w:val="18"/>
                <w:szCs w:val="18"/>
                <w:lang w:eastAsia="ja-JP"/>
              </w:rPr>
            </w:pPr>
            <w:del w:id="11764" w:author="Huy Duc. Nguyen" w:date="2017-08-29T13:07:00Z">
              <w:r w:rsidDel="00A81686">
                <w:rPr>
                  <w:rFonts w:hint="eastAsia"/>
                  <w:sz w:val="18"/>
                  <w:szCs w:val="18"/>
                  <w:lang w:eastAsia="ja-JP"/>
                </w:rPr>
                <w:delText>45000</w:delText>
              </w:r>
              <w:bookmarkStart w:id="11765" w:name="_Toc491776435"/>
              <w:bookmarkEnd w:id="11765"/>
            </w:del>
          </w:p>
        </w:tc>
        <w:tc>
          <w:tcPr>
            <w:tcW w:w="1105" w:type="dxa"/>
            <w:tcBorders>
              <w:left w:val="single" w:sz="4" w:space="0" w:color="auto"/>
              <w:right w:val="single" w:sz="4" w:space="0" w:color="auto"/>
            </w:tcBorders>
          </w:tcPr>
          <w:p w:rsidR="005C3158" w:rsidRPr="006E7802" w:rsidDel="00A81686" w:rsidRDefault="005C3158" w:rsidP="00E67223">
            <w:pPr>
              <w:pStyle w:val="CETextBody"/>
              <w:jc w:val="right"/>
              <w:rPr>
                <w:del w:id="11766" w:author="Huy Duc. Nguyen" w:date="2017-08-29T13:07:00Z"/>
                <w:sz w:val="18"/>
                <w:szCs w:val="18"/>
                <w:lang w:eastAsia="ja-JP"/>
              </w:rPr>
            </w:pPr>
            <w:del w:id="11767" w:author="Huy Duc. Nguyen" w:date="2017-08-29T13:07:00Z">
              <w:r w:rsidDel="00A81686">
                <w:rPr>
                  <w:rFonts w:hint="eastAsia"/>
                  <w:sz w:val="18"/>
                  <w:szCs w:val="18"/>
                  <w:lang w:eastAsia="ja-JP"/>
                </w:rPr>
                <w:delText>4499</w:delText>
              </w:r>
            </w:del>
            <w:ins w:id="11768" w:author="Kazuhiro Takagi" w:date="2017-03-08T23:00:00Z">
              <w:del w:id="11769" w:author="Huy Duc. Nguyen" w:date="2017-08-29T13:07:00Z">
                <w:r w:rsidR="00AC7783" w:rsidDel="00A81686">
                  <w:rPr>
                    <w:sz w:val="18"/>
                    <w:szCs w:val="18"/>
                    <w:lang w:eastAsia="ja-JP"/>
                  </w:rPr>
                  <w:delText>8</w:delText>
                </w:r>
              </w:del>
            </w:ins>
            <w:del w:id="11770" w:author="Huy Duc. Nguyen" w:date="2017-08-29T13:07:00Z">
              <w:r w:rsidDel="00A81686">
                <w:rPr>
                  <w:rFonts w:hint="eastAsia"/>
                  <w:sz w:val="18"/>
                  <w:szCs w:val="18"/>
                  <w:lang w:eastAsia="ja-JP"/>
                </w:rPr>
                <w:delText>9</w:delText>
              </w:r>
              <w:bookmarkStart w:id="11771" w:name="_Toc491776436"/>
              <w:bookmarkEnd w:id="11771"/>
            </w:del>
          </w:p>
        </w:tc>
        <w:tc>
          <w:tcPr>
            <w:tcW w:w="1106" w:type="dxa"/>
            <w:tcBorders>
              <w:left w:val="single" w:sz="4" w:space="0" w:color="auto"/>
              <w:right w:val="single" w:sz="4" w:space="0" w:color="auto"/>
            </w:tcBorders>
          </w:tcPr>
          <w:p w:rsidR="005C3158" w:rsidDel="00A81686" w:rsidRDefault="00AC7783" w:rsidP="00E67223">
            <w:pPr>
              <w:pStyle w:val="CETextBody"/>
              <w:jc w:val="right"/>
              <w:rPr>
                <w:del w:id="11772" w:author="Huy Duc. Nguyen" w:date="2017-08-29T13:07:00Z"/>
                <w:sz w:val="18"/>
                <w:szCs w:val="18"/>
                <w:lang w:eastAsia="ja-JP"/>
              </w:rPr>
            </w:pPr>
            <w:ins w:id="11773" w:author="Kazuhiro Takagi" w:date="2017-03-08T22:59:00Z">
              <w:del w:id="11774" w:author="Huy Duc. Nguyen" w:date="2017-08-29T13:07:00Z">
                <w:r w:rsidDel="00A81686">
                  <w:rPr>
                    <w:sz w:val="18"/>
                    <w:szCs w:val="18"/>
                    <w:lang w:eastAsia="ja-JP"/>
                  </w:rPr>
                  <w:delText>2</w:delText>
                </w:r>
              </w:del>
            </w:ins>
            <w:del w:id="11775" w:author="Huy Duc. Nguyen" w:date="2017-08-29T13:07:00Z">
              <w:r w:rsidR="005C3158" w:rsidDel="00A81686">
                <w:rPr>
                  <w:rFonts w:hint="eastAsia"/>
                  <w:sz w:val="18"/>
                  <w:szCs w:val="18"/>
                  <w:lang w:eastAsia="ja-JP"/>
                </w:rPr>
                <w:delText>1</w:delText>
              </w:r>
              <w:bookmarkStart w:id="11776" w:name="_Toc491776437"/>
              <w:bookmarkEnd w:id="11776"/>
            </w:del>
          </w:p>
        </w:tc>
        <w:bookmarkStart w:id="11777" w:name="_Toc491776438"/>
        <w:bookmarkEnd w:id="11777"/>
      </w:tr>
    </w:tbl>
    <w:p w:rsidR="002E4BC6" w:rsidRPr="00B05A50" w:rsidDel="00A81686" w:rsidRDefault="002E4BC6" w:rsidP="002E4BC6">
      <w:pPr>
        <w:pStyle w:val="CETextBody"/>
        <w:rPr>
          <w:del w:id="11778" w:author="Huy Duc. Nguyen" w:date="2017-08-29T13:07:00Z"/>
          <w:b/>
          <w:lang w:val="en-US" w:eastAsia="ja-JP"/>
        </w:rPr>
      </w:pPr>
      <w:bookmarkStart w:id="11779" w:name="_Toc491776439"/>
      <w:bookmarkEnd w:id="11779"/>
    </w:p>
    <w:p w:rsidR="008672AC" w:rsidDel="00A81686" w:rsidRDefault="008672AC">
      <w:pPr>
        <w:rPr>
          <w:del w:id="11780" w:author="Huy Duc. Nguyen" w:date="2017-08-29T13:07:00Z"/>
          <w:sz w:val="22"/>
          <w:lang w:val="en-US" w:eastAsia="ja-JP"/>
        </w:rPr>
      </w:pPr>
      <w:del w:id="11781" w:author="Huy Duc. Nguyen" w:date="2017-08-29T13:07:00Z">
        <w:r w:rsidDel="00A81686">
          <w:rPr>
            <w:lang w:val="en-US" w:eastAsia="ja-JP"/>
          </w:rPr>
          <w:br w:type="page"/>
        </w:r>
      </w:del>
    </w:p>
    <w:p w:rsidR="002E4BC6" w:rsidRPr="00827062" w:rsidDel="00A81686" w:rsidRDefault="002E4BC6" w:rsidP="00D47247">
      <w:pPr>
        <w:pStyle w:val="CETextBody"/>
        <w:numPr>
          <w:ilvl w:val="0"/>
          <w:numId w:val="45"/>
        </w:numPr>
        <w:ind w:hanging="782"/>
        <w:rPr>
          <w:del w:id="11782" w:author="Huy Duc. Nguyen" w:date="2017-08-29T13:07:00Z"/>
          <w:lang w:val="en-US" w:eastAsia="ja-JP"/>
        </w:rPr>
      </w:pPr>
      <w:del w:id="11783" w:author="Huy Duc. Nguyen" w:date="2017-08-29T13:07:00Z">
        <w:r w:rsidRPr="00827062" w:rsidDel="00A81686">
          <w:rPr>
            <w:rFonts w:hint="eastAsia"/>
            <w:lang w:val="en-US" w:eastAsia="ja-JP"/>
          </w:rPr>
          <w:delText>Consider</w:delText>
        </w:r>
        <w:r w:rsidDel="00A81686">
          <w:rPr>
            <w:rFonts w:hint="eastAsia"/>
            <w:lang w:val="en-US" w:eastAsia="ja-JP"/>
          </w:rPr>
          <w:delText>ation</w:delText>
        </w:r>
        <w:bookmarkStart w:id="11784" w:name="_Toc491776440"/>
        <w:bookmarkEnd w:id="11784"/>
      </w:del>
    </w:p>
    <w:p w:rsidR="008672AC" w:rsidDel="00A81686" w:rsidRDefault="00EE2E03" w:rsidP="002E4BC6">
      <w:pPr>
        <w:pStyle w:val="CETextBody"/>
        <w:rPr>
          <w:del w:id="11785" w:author="Huy Duc. Nguyen" w:date="2017-08-29T13:07:00Z"/>
          <w:lang w:val="en-US" w:eastAsia="ja-JP"/>
        </w:rPr>
      </w:pPr>
      <w:del w:id="11786" w:author="Huy Duc. Nguyen" w:date="2017-08-29T13:07:00Z">
        <w:r w:rsidDel="00A81686">
          <w:rPr>
            <w:lang w:val="en-US" w:eastAsia="ja-JP"/>
          </w:rPr>
          <w:delText xml:space="preserve"> This result means that the analog RGB output caused </w:delText>
        </w:r>
        <w:r w:rsidR="000B260F" w:rsidDel="00A81686">
          <w:rPr>
            <w:lang w:val="en-US" w:eastAsia="ja-JP"/>
          </w:rPr>
          <w:delText xml:space="preserve">underflow, so the proper display operation is not guaranteed. In this kind of case, R-Car H3 SoC can improve the available display performance by modifying the internal bus arbitration algorism settings </w:delText>
        </w:r>
        <w:r w:rsidR="00B53305" w:rsidDel="00A81686">
          <w:rPr>
            <w:lang w:val="en-US" w:eastAsia="ja-JP"/>
          </w:rPr>
          <w:delText>(Quality-of-Service; QoS).</w:delText>
        </w:r>
        <w:bookmarkStart w:id="11787" w:name="_Toc491776441"/>
        <w:bookmarkEnd w:id="11787"/>
      </w:del>
    </w:p>
    <w:p w:rsidR="00681004" w:rsidDel="00A81686" w:rsidRDefault="00681004" w:rsidP="00681004">
      <w:pPr>
        <w:pStyle w:val="CETextBody"/>
        <w:rPr>
          <w:del w:id="11788" w:author="Huy Duc. Nguyen" w:date="2017-08-29T13:07:00Z"/>
          <w:lang w:val="en-US" w:eastAsia="ja-JP"/>
        </w:rPr>
      </w:pPr>
      <w:bookmarkStart w:id="11789" w:name="_Toc491776442"/>
      <w:bookmarkEnd w:id="11789"/>
    </w:p>
    <w:p w:rsidR="00B54167" w:rsidDel="00A81686" w:rsidRDefault="00B54167">
      <w:pPr>
        <w:rPr>
          <w:del w:id="11790" w:author="Huy Duc. Nguyen" w:date="2017-08-29T13:07:00Z"/>
          <w:rFonts w:ascii="Arial" w:eastAsia="Arial" w:hAnsi="Arial" w:cs="Arial"/>
          <w:b/>
          <w:bCs/>
          <w:iCs/>
          <w:lang w:val="en-US" w:eastAsia="ja-JP"/>
        </w:rPr>
      </w:pPr>
      <w:del w:id="11791" w:author="Huy Duc. Nguyen" w:date="2017-08-29T13:07:00Z">
        <w:r w:rsidDel="00A81686">
          <w:rPr>
            <w:lang w:val="en-US"/>
          </w:rPr>
          <w:br w:type="page"/>
        </w:r>
      </w:del>
    </w:p>
    <w:p w:rsidR="00453CE5" w:rsidRPr="007C2E44" w:rsidRDefault="00453CE5" w:rsidP="006C109A">
      <w:pPr>
        <w:pStyle w:val="Heading2"/>
        <w:rPr>
          <w:lang w:val="en-US"/>
        </w:rPr>
      </w:pPr>
      <w:bookmarkStart w:id="11792" w:name="_Toc491776443"/>
      <w:r w:rsidRPr="007C2E44">
        <w:rPr>
          <w:lang w:val="en-US"/>
        </w:rPr>
        <w:t>RAM I/O Performance</w:t>
      </w:r>
      <w:bookmarkEnd w:id="11792"/>
    </w:p>
    <w:p w:rsidR="00453CE5" w:rsidRPr="007C2E44" w:rsidRDefault="00453CE5" w:rsidP="006C109A">
      <w:pPr>
        <w:pStyle w:val="Heading3"/>
      </w:pPr>
      <w:bookmarkStart w:id="11793" w:name="_Toc491776444"/>
      <w:r w:rsidRPr="007C2E44">
        <w:t>RAM I/O Performance</w:t>
      </w:r>
      <w:bookmarkEnd w:id="11793"/>
    </w:p>
    <w:p w:rsidR="002E4BC6" w:rsidRDefault="002E4BC6" w:rsidP="00D47247">
      <w:pPr>
        <w:pStyle w:val="CETextBody"/>
        <w:numPr>
          <w:ilvl w:val="0"/>
          <w:numId w:val="46"/>
        </w:numPr>
        <w:ind w:hanging="782"/>
        <w:rPr>
          <w:lang w:val="en-US" w:eastAsia="ja-JP"/>
        </w:rPr>
      </w:pPr>
      <w:r>
        <w:rPr>
          <w:rFonts w:hint="eastAsia"/>
          <w:lang w:val="en-US" w:eastAsia="ja-JP"/>
        </w:rPr>
        <w:t>Description</w:t>
      </w:r>
    </w:p>
    <w:p w:rsidR="002E4BC6" w:rsidRPr="008134BF" w:rsidRDefault="008134BF" w:rsidP="00943D14">
      <w:pPr>
        <w:pStyle w:val="CETextBody"/>
        <w:ind w:left="141" w:hangingChars="64" w:hanging="141"/>
        <w:rPr>
          <w:lang w:val="en-US" w:eastAsia="ja-JP"/>
        </w:rPr>
      </w:pPr>
      <w:r>
        <w:rPr>
          <w:rFonts w:hint="eastAsia"/>
          <w:lang w:val="en-US" w:eastAsia="ja-JP"/>
        </w:rPr>
        <w:t xml:space="preserve">  </w:t>
      </w:r>
      <w:r w:rsidRPr="008134BF">
        <w:rPr>
          <w:rFonts w:hint="eastAsia"/>
          <w:lang w:val="en-US" w:eastAsia="ja-JP"/>
        </w:rPr>
        <w:t>Measure the RAM</w:t>
      </w:r>
      <w:r w:rsidRPr="008134BF">
        <w:rPr>
          <w:lang w:val="en-US" w:eastAsia="ja-JP"/>
        </w:rPr>
        <w:t>’</w:t>
      </w:r>
      <w:r w:rsidRPr="008134BF">
        <w:rPr>
          <w:rFonts w:hint="eastAsia"/>
          <w:lang w:val="en-US" w:eastAsia="ja-JP"/>
        </w:rPr>
        <w:t xml:space="preserve">s Read/Write performance when use virtualized Linux, native Linux, and </w:t>
      </w:r>
      <w:r w:rsidR="00376AE3">
        <w:rPr>
          <w:rFonts w:hint="eastAsia"/>
          <w:lang w:val="en-US" w:eastAsia="ja-JP"/>
        </w:rPr>
        <w:t>native</w:t>
      </w:r>
      <w:r w:rsidR="00376AE3" w:rsidRPr="008134BF">
        <w:rPr>
          <w:rFonts w:hint="eastAsia"/>
          <w:lang w:val="en-US" w:eastAsia="ja-JP"/>
        </w:rPr>
        <w:t xml:space="preserve"> </w:t>
      </w:r>
      <w:r w:rsidRPr="008134BF">
        <w:rPr>
          <w:rFonts w:hint="eastAsia"/>
          <w:lang w:val="en-US" w:eastAsia="ja-JP"/>
        </w:rPr>
        <w:t>INTEGRITY</w:t>
      </w:r>
      <w:r w:rsidR="007701F5">
        <w:rPr>
          <w:rFonts w:hint="eastAsia"/>
          <w:lang w:val="en-US" w:eastAsia="ja-JP"/>
        </w:rPr>
        <w:t>.</w:t>
      </w:r>
    </w:p>
    <w:p w:rsidR="003400B8" w:rsidRDefault="007701F5" w:rsidP="00F4217A">
      <w:pPr>
        <w:pStyle w:val="CETextBody"/>
        <w:rPr>
          <w:lang w:val="en-US" w:eastAsia="ja-JP"/>
        </w:rPr>
      </w:pPr>
      <w:r>
        <w:rPr>
          <w:rFonts w:hint="eastAsia"/>
          <w:lang w:val="en-US" w:eastAsia="ja-JP"/>
        </w:rPr>
        <w:t xml:space="preserve">  Measurement tool is lmbench.</w:t>
      </w:r>
    </w:p>
    <w:p w:rsidR="00AA357B" w:rsidRPr="00313909" w:rsidRDefault="00AA357B" w:rsidP="00AA357B">
      <w:pPr>
        <w:pStyle w:val="CETextBody"/>
        <w:rPr>
          <w:lang w:val="en-US" w:eastAsia="ja-JP"/>
        </w:rPr>
      </w:pPr>
    </w:p>
    <w:p w:rsidR="00AA357B" w:rsidRPr="00613E0B" w:rsidRDefault="00AA357B" w:rsidP="00AA357B">
      <w:pPr>
        <w:pStyle w:val="CETextBody"/>
        <w:numPr>
          <w:ilvl w:val="0"/>
          <w:numId w:val="46"/>
        </w:numPr>
        <w:ind w:hanging="782"/>
        <w:rPr>
          <w:lang w:val="en-US" w:eastAsia="ja-JP"/>
        </w:rPr>
      </w:pPr>
      <w:r w:rsidRPr="00613E0B">
        <w:rPr>
          <w:lang w:val="en-US" w:eastAsia="ja-JP"/>
        </w:rPr>
        <w:t>Precondition</w:t>
      </w:r>
    </w:p>
    <w:p w:rsidR="00376AE3" w:rsidRPr="00666193" w:rsidRDefault="00376AE3" w:rsidP="00376AE3">
      <w:pPr>
        <w:pStyle w:val="CETextBody"/>
        <w:numPr>
          <w:ilvl w:val="0"/>
          <w:numId w:val="7"/>
        </w:numPr>
        <w:rPr>
          <w:lang w:val="en-US" w:eastAsia="ja-JP"/>
        </w:rPr>
      </w:pPr>
      <w:r w:rsidRPr="00666193">
        <w:rPr>
          <w:lang w:val="en-US" w:eastAsia="ja-JP"/>
        </w:rPr>
        <w:t>Measure on special native INTEGRITY</w:t>
      </w:r>
      <w:r>
        <w:rPr>
          <w:rFonts w:hint="eastAsia"/>
          <w:lang w:val="en-US" w:eastAsia="ja-JP"/>
        </w:rPr>
        <w:t xml:space="preserve"> for this m</w:t>
      </w:r>
      <w:r w:rsidRPr="00376AE3">
        <w:rPr>
          <w:lang w:val="en-US" w:eastAsia="ja-JP"/>
        </w:rPr>
        <w:t>easurement</w:t>
      </w:r>
      <w:r>
        <w:rPr>
          <w:rFonts w:hint="eastAsia"/>
          <w:lang w:val="en-US" w:eastAsia="ja-JP"/>
        </w:rPr>
        <w:t>.</w:t>
      </w:r>
    </w:p>
    <w:p w:rsidR="00376AE3" w:rsidRPr="00B54167" w:rsidRDefault="00376AE3" w:rsidP="00376AE3">
      <w:pPr>
        <w:pStyle w:val="CETextBody"/>
        <w:numPr>
          <w:ilvl w:val="0"/>
          <w:numId w:val="7"/>
        </w:numPr>
        <w:rPr>
          <w:lang w:val="en-US" w:eastAsia="ja-JP"/>
        </w:rPr>
      </w:pPr>
      <w:r>
        <w:rPr>
          <w:rFonts w:hint="eastAsia"/>
          <w:lang w:val="en-US" w:eastAsia="ja-JP"/>
        </w:rPr>
        <w:t>Use porting lmbench for native INTEGRITY.</w:t>
      </w:r>
    </w:p>
    <w:p w:rsidR="009107D0" w:rsidRDefault="009107D0" w:rsidP="00F950E6">
      <w:pPr>
        <w:pStyle w:val="CETextBody"/>
        <w:numPr>
          <w:ilvl w:val="0"/>
          <w:numId w:val="7"/>
        </w:numPr>
        <w:rPr>
          <w:lang w:val="en-US" w:eastAsia="ja-JP"/>
        </w:rPr>
      </w:pPr>
      <w:r w:rsidRPr="008134BF">
        <w:rPr>
          <w:rFonts w:hint="eastAsia"/>
          <w:lang w:val="en-US" w:eastAsia="ja-JP"/>
        </w:rPr>
        <w:t xml:space="preserve">Measure on </w:t>
      </w:r>
      <w:r w:rsidR="005A28DC" w:rsidRPr="008134BF">
        <w:rPr>
          <w:rFonts w:hint="eastAsia"/>
          <w:lang w:val="en-US" w:eastAsia="ja-JP"/>
        </w:rPr>
        <w:t xml:space="preserve">virtualized Linux, native Linux, and </w:t>
      </w:r>
      <w:r w:rsidR="005A28DC">
        <w:rPr>
          <w:rFonts w:hint="eastAsia"/>
          <w:lang w:val="en-US" w:eastAsia="ja-JP"/>
        </w:rPr>
        <w:t>native</w:t>
      </w:r>
      <w:r w:rsidR="005A28DC" w:rsidRPr="008134BF">
        <w:rPr>
          <w:rFonts w:hint="eastAsia"/>
          <w:lang w:val="en-US" w:eastAsia="ja-JP"/>
        </w:rPr>
        <w:t xml:space="preserve"> INTEGRITY</w:t>
      </w:r>
      <w:r w:rsidR="005A28DC" w:rsidRPr="00666193" w:rsidDel="005A28DC">
        <w:rPr>
          <w:rFonts w:hint="eastAsia"/>
          <w:lang w:val="en-US" w:eastAsia="ja-JP"/>
        </w:rPr>
        <w:t xml:space="preserve"> </w:t>
      </w:r>
      <w:r w:rsidRPr="00376AE3">
        <w:rPr>
          <w:lang w:val="en-US" w:eastAsia="ja-JP"/>
        </w:rPr>
        <w:t>(</w:t>
      </w:r>
      <w:r w:rsidRPr="00666193">
        <w:rPr>
          <w:lang w:val="en-US" w:eastAsia="ja-JP"/>
        </w:rPr>
        <w:t>Type2</w:t>
      </w:r>
      <w:r w:rsidR="005A28DC">
        <w:rPr>
          <w:rFonts w:hint="eastAsia"/>
          <w:lang w:val="en-US" w:eastAsia="ja-JP"/>
        </w:rPr>
        <w:t>,</w:t>
      </w:r>
      <w:r w:rsidR="005C7B46" w:rsidRPr="00666193">
        <w:rPr>
          <w:lang w:val="en-US" w:eastAsia="ja-JP"/>
        </w:rPr>
        <w:t xml:space="preserve"> Type4</w:t>
      </w:r>
      <w:r w:rsidR="005A28DC">
        <w:rPr>
          <w:rFonts w:hint="eastAsia"/>
          <w:lang w:val="en-US" w:eastAsia="ja-JP"/>
        </w:rPr>
        <w:t xml:space="preserve"> and Type3</w:t>
      </w:r>
      <w:r w:rsidRPr="00666193">
        <w:rPr>
          <w:lang w:val="en-US" w:eastAsia="ja-JP"/>
        </w:rPr>
        <w:t>).</w:t>
      </w:r>
    </w:p>
    <w:p w:rsidR="009107D0" w:rsidRDefault="009107D0" w:rsidP="009107D0">
      <w:pPr>
        <w:pStyle w:val="CETextBody"/>
        <w:numPr>
          <w:ilvl w:val="0"/>
          <w:numId w:val="7"/>
        </w:numPr>
        <w:rPr>
          <w:lang w:val="en-US" w:eastAsia="ja-JP"/>
        </w:rPr>
      </w:pPr>
      <w:r>
        <w:rPr>
          <w:rFonts w:hint="eastAsia"/>
          <w:lang w:val="en-US" w:eastAsia="ja-JP"/>
        </w:rPr>
        <w:t>Use</w:t>
      </w:r>
      <w:r w:rsidRPr="008134BF">
        <w:rPr>
          <w:rFonts w:hint="eastAsia"/>
          <w:lang w:val="en-US" w:eastAsia="ja-JP"/>
        </w:rPr>
        <w:t xml:space="preserve"> lmbench </w:t>
      </w:r>
      <w:r>
        <w:rPr>
          <w:rFonts w:hint="eastAsia"/>
          <w:lang w:val="en-US" w:eastAsia="ja-JP"/>
        </w:rPr>
        <w:t>for Linux</w:t>
      </w:r>
      <w:r w:rsidRPr="008134BF">
        <w:rPr>
          <w:rFonts w:hint="eastAsia"/>
          <w:lang w:val="en-US" w:eastAsia="ja-JP"/>
        </w:rPr>
        <w:t>.</w:t>
      </w:r>
    </w:p>
    <w:p w:rsidR="00B54167" w:rsidRPr="00720F84" w:rsidRDefault="00720F84" w:rsidP="00F950E6">
      <w:pPr>
        <w:pStyle w:val="CETextBody"/>
        <w:numPr>
          <w:ilvl w:val="0"/>
          <w:numId w:val="7"/>
        </w:numPr>
        <w:rPr>
          <w:lang w:val="en-US" w:eastAsia="ja-JP"/>
        </w:rPr>
      </w:pPr>
      <w:r w:rsidRPr="008134BF">
        <w:rPr>
          <w:rFonts w:hint="eastAsia"/>
          <w:lang w:val="en-US" w:eastAsia="ja-JP"/>
        </w:rPr>
        <w:t xml:space="preserve">Verified </w:t>
      </w:r>
      <w:r w:rsidRPr="008134BF">
        <w:rPr>
          <w:lang w:val="en-US" w:eastAsia="ja-JP"/>
        </w:rPr>
        <w:t>10 times and use the average as the</w:t>
      </w:r>
      <w:r w:rsidRPr="008134BF">
        <w:rPr>
          <w:rFonts w:hint="eastAsia"/>
          <w:lang w:val="en-US" w:eastAsia="ja-JP"/>
        </w:rPr>
        <w:t xml:space="preserve"> result</w:t>
      </w:r>
      <w:r w:rsidRPr="008134BF">
        <w:rPr>
          <w:lang w:val="en-US" w:eastAsia="ja-JP"/>
        </w:rPr>
        <w:t xml:space="preserve"> value.</w:t>
      </w:r>
    </w:p>
    <w:p w:rsidR="00720F84" w:rsidRPr="00313909" w:rsidRDefault="00720F84" w:rsidP="00F4217A">
      <w:pPr>
        <w:pStyle w:val="CETextBody"/>
        <w:rPr>
          <w:lang w:val="en-US" w:eastAsia="ja-JP"/>
        </w:rPr>
      </w:pPr>
    </w:p>
    <w:p w:rsidR="002E4BC6" w:rsidRDefault="00304581" w:rsidP="00D47247">
      <w:pPr>
        <w:pStyle w:val="CETextBody"/>
        <w:numPr>
          <w:ilvl w:val="0"/>
          <w:numId w:val="46"/>
        </w:numPr>
        <w:ind w:hanging="782"/>
        <w:rPr>
          <w:lang w:val="en-US" w:eastAsia="ja-JP"/>
        </w:rPr>
      </w:pPr>
      <w:r>
        <w:rPr>
          <w:rFonts w:hint="eastAsia"/>
          <w:lang w:val="en-US" w:eastAsia="ja-JP"/>
        </w:rPr>
        <w:t>How to measure</w:t>
      </w:r>
    </w:p>
    <w:p w:rsidR="002B21BE" w:rsidRDefault="0099467A" w:rsidP="00F950E6">
      <w:pPr>
        <w:pStyle w:val="CETextBody"/>
        <w:numPr>
          <w:ilvl w:val="0"/>
          <w:numId w:val="285"/>
        </w:numPr>
        <w:ind w:hanging="1202"/>
        <w:rPr>
          <w:lang w:val="en-US" w:eastAsia="ja-JP"/>
        </w:rPr>
      </w:pPr>
      <w:r>
        <w:rPr>
          <w:rFonts w:hint="eastAsia"/>
          <w:lang w:val="en-US" w:eastAsia="ja-JP"/>
        </w:rPr>
        <w:t xml:space="preserve">Type2, Type4 using </w:t>
      </w:r>
      <w:r w:rsidR="002B21BE" w:rsidRPr="008134BF">
        <w:rPr>
          <w:rFonts w:hint="eastAsia"/>
          <w:lang w:val="en-US" w:eastAsia="ja-JP"/>
        </w:rPr>
        <w:t xml:space="preserve">lmbench </w:t>
      </w:r>
      <w:r w:rsidR="002B21BE">
        <w:rPr>
          <w:rFonts w:hint="eastAsia"/>
          <w:lang w:val="en-US" w:eastAsia="ja-JP"/>
        </w:rPr>
        <w:t>for Linux</w:t>
      </w:r>
      <w:r w:rsidR="002B21BE" w:rsidRPr="008134BF">
        <w:rPr>
          <w:rFonts w:hint="eastAsia"/>
          <w:lang w:val="en-US" w:eastAsia="ja-JP"/>
        </w:rPr>
        <w:t>.</w:t>
      </w:r>
    </w:p>
    <w:p w:rsidR="002B21BE" w:rsidRDefault="002B21BE" w:rsidP="002B21BE">
      <w:pPr>
        <w:pStyle w:val="CETextBody"/>
        <w:numPr>
          <w:ilvl w:val="0"/>
          <w:numId w:val="218"/>
        </w:numPr>
        <w:rPr>
          <w:lang w:val="en-US" w:eastAsia="ja-JP"/>
        </w:rPr>
      </w:pPr>
      <w:r>
        <w:rPr>
          <w:rFonts w:hint="eastAsia"/>
          <w:lang w:val="en-US" w:eastAsia="ja-JP"/>
        </w:rPr>
        <w:t>Login to Linux.</w:t>
      </w:r>
    </w:p>
    <w:p w:rsidR="002B21BE" w:rsidRDefault="002B21BE" w:rsidP="002B21BE">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1040" behindDoc="0" locked="0" layoutInCell="1" allowOverlap="1" wp14:anchorId="49CCCB2A" wp14:editId="509AD4A9">
                <wp:simplePos x="0" y="0"/>
                <wp:positionH relativeFrom="column">
                  <wp:posOffset>392430</wp:posOffset>
                </wp:positionH>
                <wp:positionV relativeFrom="paragraph">
                  <wp:posOffset>42545</wp:posOffset>
                </wp:positionV>
                <wp:extent cx="5495925" cy="257175"/>
                <wp:effectExtent l="0" t="0" r="28575" b="28575"/>
                <wp:wrapNone/>
                <wp:docPr id="195" name="テキスト ボックス 195"/>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CCB2A" id="テキスト ボックス 195" o:spid="_x0000_s1185" type="#_x0000_t202" style="position:absolute;left:0;text-align:left;margin-left:30.9pt;margin-top:3.35pt;width:432.75pt;height:20.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" fillcolor="window" strokeweight=".5pt">
                <v:textbox>
                  <w:txbxContent>
                    <w:p w:rsidR="005B1E90" w:rsidRPr="00F950E6" w:rsidRDefault="005B1E90" w:rsidP="002B21BE">
                      <w:pPr>
                        <w:rPr>
                          <w:rFonts w:ascii="Courier New" w:hAnsi="Courier New" w:cs="Courier New"/>
                          <w:sz w:val="18"/>
                          <w:szCs w:val="18"/>
                          <w:lang w:val="en-US" w:eastAsia="ja-JP"/>
                        </w:rPr>
                      </w:pPr>
                      <w:proofErr w:type="spellStart"/>
                      <w:proofErr w:type="gramStart"/>
                      <w:r w:rsidRPr="00F950E6">
                        <w:rPr>
                          <w:rFonts w:ascii="Courier New" w:hAnsi="Courier New" w:cs="Courier New"/>
                          <w:sz w:val="18"/>
                          <w:szCs w:val="18"/>
                          <w:lang w:val="en-US" w:eastAsia="ja-JP"/>
                        </w:rPr>
                        <w:t>salvator</w:t>
                      </w:r>
                      <w:proofErr w:type="spellEnd"/>
                      <w:r w:rsidRPr="00F950E6">
                        <w:rPr>
                          <w:rFonts w:ascii="Courier New" w:hAnsi="Courier New" w:cs="Courier New"/>
                          <w:sz w:val="18"/>
                          <w:szCs w:val="18"/>
                          <w:lang w:val="en-US" w:eastAsia="ja-JP"/>
                        </w:rPr>
                        <w:t>-x</w:t>
                      </w:r>
                      <w:proofErr w:type="gramEnd"/>
                      <w:r w:rsidRPr="00F950E6">
                        <w:rPr>
                          <w:rFonts w:ascii="Courier New" w:hAnsi="Courier New" w:cs="Courier New"/>
                          <w:sz w:val="18"/>
                          <w:szCs w:val="18"/>
                          <w:lang w:val="en-US" w:eastAsia="ja-JP"/>
                        </w:rPr>
                        <w:t xml:space="preserve"> login: root</w:t>
                      </w:r>
                    </w:p>
                  </w:txbxContent>
                </v:textbox>
              </v:shape>
            </w:pict>
          </mc:Fallback>
        </mc:AlternateContent>
      </w:r>
    </w:p>
    <w:p w:rsidR="002B21BE" w:rsidRDefault="002B21BE" w:rsidP="002B21BE">
      <w:pPr>
        <w:pStyle w:val="CETextBody"/>
        <w:ind w:left="782"/>
        <w:rPr>
          <w:rFonts w:asciiTheme="majorHAnsi" w:hAnsiTheme="majorHAnsi" w:cstheme="majorHAnsi"/>
          <w:lang w:val="en-US" w:eastAsia="ja-JP"/>
        </w:rPr>
      </w:pPr>
    </w:p>
    <w:p w:rsidR="002B21BE" w:rsidRPr="00645F4F" w:rsidRDefault="002B21BE" w:rsidP="002B21B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2B21BE" w:rsidRDefault="002B21BE" w:rsidP="002B21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74112" behindDoc="0" locked="0" layoutInCell="1" allowOverlap="1" wp14:anchorId="5EDD3F65" wp14:editId="68D5E406">
                <wp:simplePos x="0" y="0"/>
                <wp:positionH relativeFrom="column">
                  <wp:posOffset>382905</wp:posOffset>
                </wp:positionH>
                <wp:positionV relativeFrom="paragraph">
                  <wp:posOffset>24765</wp:posOffset>
                </wp:positionV>
                <wp:extent cx="5495925" cy="266700"/>
                <wp:effectExtent l="0" t="0" r="28575" b="19050"/>
                <wp:wrapNone/>
                <wp:docPr id="196" name="テキスト ボックス 19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8"/>
                                <w:szCs w:val="18"/>
                                <w:lang w:val="en-US" w:eastAsia="ja-JP"/>
                              </w:rPr>
                            </w:pPr>
                            <w:r w:rsidRPr="00F950E6">
                              <w:rPr>
                                <w:rFonts w:ascii="Courier New" w:hAnsi="Courier New" w:cs="Courier New"/>
                                <w:sz w:val="18"/>
                                <w:szCs w:val="18"/>
                                <w:lang w:val="en-US" w:eastAsia="ja-JP"/>
                              </w:rPr>
                              <w:t>root@salvator-x:~# cd tools/lmbench</w:t>
                            </w:r>
                          </w:p>
                          <w:p w:rsidR="005B1E90" w:rsidRPr="00B43823" w:rsidRDefault="005B1E90" w:rsidP="002B21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D3F65" id="テキスト ボックス 196" o:spid="_x0000_s1186" type="#_x0000_t202" style="position:absolute;left:0;text-align:left;margin-left:30.15pt;margin-top:1.95pt;width:432.75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" fillcolor="window" strokeweight=".5pt">
                <v:textbox>
                  <w:txbxContent>
                    <w:p w:rsidR="005B1E90" w:rsidRPr="00F950E6" w:rsidRDefault="005B1E90" w:rsidP="002B21BE">
                      <w:pPr>
                        <w:rPr>
                          <w:rFonts w:ascii="Courier New" w:hAnsi="Courier New" w:cs="Courier New"/>
                          <w:sz w:val="18"/>
                          <w:szCs w:val="18"/>
                          <w:lang w:val="en-US" w:eastAsia="ja-JP"/>
                        </w:rPr>
                      </w:pPr>
                      <w:proofErr w:type="spell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 cd tools/</w:t>
                      </w:r>
                      <w:proofErr w:type="spellStart"/>
                      <w:r w:rsidRPr="00F950E6">
                        <w:rPr>
                          <w:rFonts w:ascii="Courier New" w:hAnsi="Courier New" w:cs="Courier New"/>
                          <w:sz w:val="18"/>
                          <w:szCs w:val="18"/>
                          <w:lang w:val="en-US" w:eastAsia="ja-JP"/>
                        </w:rPr>
                        <w:t>lmbench</w:t>
                      </w:r>
                      <w:proofErr w:type="spellEnd"/>
                    </w:p>
                    <w:p w:rsidR="005B1E90" w:rsidRPr="00B43823" w:rsidRDefault="005B1E90" w:rsidP="002B21BE">
                      <w:pPr>
                        <w:rPr>
                          <w:rFonts w:ascii="Courier New" w:hAnsi="Courier New" w:cs="Courier New"/>
                          <w:sz w:val="22"/>
                          <w:szCs w:val="22"/>
                          <w:lang w:val="en-US" w:eastAsia="ja-JP"/>
                        </w:rPr>
                      </w:pPr>
                    </w:p>
                  </w:txbxContent>
                </v:textbox>
              </v:shape>
            </w:pict>
          </mc:Fallback>
        </mc:AlternateContent>
      </w:r>
    </w:p>
    <w:p w:rsidR="002B21BE" w:rsidRDefault="002B21BE" w:rsidP="002B21BE">
      <w:pPr>
        <w:pStyle w:val="CETextBody"/>
        <w:tabs>
          <w:tab w:val="left" w:pos="8364"/>
        </w:tabs>
        <w:ind w:left="142"/>
        <w:rPr>
          <w:rFonts w:ascii="Arial" w:hAnsi="Arial" w:cs="Arial"/>
          <w:lang w:val="en-US" w:eastAsia="ja-JP"/>
        </w:rPr>
      </w:pPr>
    </w:p>
    <w:p w:rsidR="002B21BE" w:rsidRDefault="002B21BE" w:rsidP="002B21B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2B21BE" w:rsidRDefault="002B21BE" w:rsidP="002B21B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673088" behindDoc="0" locked="0" layoutInCell="1" allowOverlap="1" wp14:anchorId="7099AE51" wp14:editId="52C14818">
                <wp:simplePos x="0" y="0"/>
                <wp:positionH relativeFrom="column">
                  <wp:posOffset>390525</wp:posOffset>
                </wp:positionH>
                <wp:positionV relativeFrom="paragraph">
                  <wp:posOffset>50800</wp:posOffset>
                </wp:positionV>
                <wp:extent cx="5495925" cy="274320"/>
                <wp:effectExtent l="0" t="0" r="28575" b="11430"/>
                <wp:wrapNone/>
                <wp:docPr id="197" name="テキスト ボックス 197"/>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ysClr val="window" lastClr="FFFFFF"/>
                        </a:solidFill>
                        <a:ln w="6350">
                          <a:solidFill>
                            <a:prstClr val="black"/>
                          </a:solidFill>
                        </a:ln>
                        <a:effectLst/>
                      </wps:spPr>
                      <wps:txbx>
                        <w:txbxContent>
                          <w:p w:rsidR="005B1E90" w:rsidRPr="00B43823" w:rsidRDefault="005B1E90" w:rsidP="002B21BE">
                            <w:pPr>
                              <w:rPr>
                                <w:rFonts w:ascii="Courier New" w:hAnsi="Courier New" w:cs="Courier New"/>
                                <w:sz w:val="22"/>
                                <w:szCs w:val="22"/>
                                <w:lang w:val="en-US" w:eastAsia="ja-JP"/>
                              </w:rPr>
                            </w:pPr>
                            <w:r w:rsidRPr="00F950E6">
                              <w:rPr>
                                <w:rFonts w:ascii="Courier New" w:hAnsi="Courier New" w:cs="Courier New"/>
                                <w:sz w:val="18"/>
                                <w:szCs w:val="18"/>
                                <w:lang w:val="en-US" w:eastAsia="ja-JP"/>
                              </w:rPr>
                              <w:t xml:space="preserve">root@salvator-x:~/tools/lmbench# ./bw_file_rd 64M io_only </w:t>
                            </w:r>
                            <w:r w:rsidRPr="00DD5587">
                              <w:rPr>
                                <w:rFonts w:ascii="Courier New" w:hAnsi="Courier New" w:cs="Courier New"/>
                                <w:sz w:val="16"/>
                                <w:szCs w:val="16"/>
                                <w:lang w:val="en-US" w:eastAsia="ja-JP"/>
                              </w:rPr>
                              <w:t>/home/root/test.txt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AE51" id="テキスト ボックス 197" o:spid="_x0000_s1187" type="#_x0000_t202" style="position:absolute;left:0;text-align:left;margin-left:30.75pt;margin-top:4pt;width:432.75pt;height:2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" fillcolor="window" strokeweight=".5pt">
                <v:textbox>
                  <w:txbxContent>
                    <w:p w:rsidR="005B1E90" w:rsidRPr="00B43823" w:rsidRDefault="005B1E90" w:rsidP="002B21BE">
                      <w:pPr>
                        <w:rPr>
                          <w:rFonts w:ascii="Courier New" w:hAnsi="Courier New" w:cs="Courier New"/>
                          <w:sz w:val="22"/>
                          <w:szCs w:val="22"/>
                          <w:lang w:val="en-US" w:eastAsia="ja-JP"/>
                        </w:rPr>
                      </w:pPr>
                      <w:proofErr w:type="spellStart"/>
                      <w:proofErr w:type="gramStart"/>
                      <w:r w:rsidRPr="00F950E6">
                        <w:rPr>
                          <w:rFonts w:ascii="Courier New" w:hAnsi="Courier New" w:cs="Courier New"/>
                          <w:sz w:val="18"/>
                          <w:szCs w:val="18"/>
                          <w:lang w:val="en-US" w:eastAsia="ja-JP"/>
                        </w:rPr>
                        <w:t>root@salvator-x</w:t>
                      </w:r>
                      <w:proofErr w:type="spellEnd"/>
                      <w:r w:rsidRPr="00F950E6">
                        <w:rPr>
                          <w:rFonts w:ascii="Courier New" w:hAnsi="Courier New" w:cs="Courier New"/>
                          <w:sz w:val="18"/>
                          <w:szCs w:val="18"/>
                          <w:lang w:val="en-US" w:eastAsia="ja-JP"/>
                        </w:rPr>
                        <w:t>:~/tools/</w:t>
                      </w:r>
                      <w:proofErr w:type="spellStart"/>
                      <w:r w:rsidRPr="00F950E6">
                        <w:rPr>
                          <w:rFonts w:ascii="Courier New" w:hAnsi="Courier New" w:cs="Courier New"/>
                          <w:sz w:val="18"/>
                          <w:szCs w:val="18"/>
                          <w:lang w:val="en-US" w:eastAsia="ja-JP"/>
                        </w:rPr>
                        <w:t>lmbench</w:t>
                      </w:r>
                      <w:proofErr w:type="spellEnd"/>
                      <w:r w:rsidRPr="00F950E6">
                        <w:rPr>
                          <w:rFonts w:ascii="Courier New" w:hAnsi="Courier New" w:cs="Courier New"/>
                          <w:sz w:val="18"/>
                          <w:szCs w:val="18"/>
                          <w:lang w:val="en-US" w:eastAsia="ja-JP"/>
                        </w:rPr>
                        <w:t># ./</w:t>
                      </w:r>
                      <w:proofErr w:type="spellStart"/>
                      <w:proofErr w:type="gramEnd"/>
                      <w:r w:rsidRPr="00F950E6">
                        <w:rPr>
                          <w:rFonts w:ascii="Courier New" w:hAnsi="Courier New" w:cs="Courier New"/>
                          <w:sz w:val="18"/>
                          <w:szCs w:val="18"/>
                          <w:lang w:val="en-US" w:eastAsia="ja-JP"/>
                        </w:rPr>
                        <w:t>bw_file_rd</w:t>
                      </w:r>
                      <w:proofErr w:type="spellEnd"/>
                      <w:r w:rsidRPr="00F950E6">
                        <w:rPr>
                          <w:rFonts w:ascii="Courier New" w:hAnsi="Courier New" w:cs="Courier New"/>
                          <w:sz w:val="18"/>
                          <w:szCs w:val="18"/>
                          <w:lang w:val="en-US" w:eastAsia="ja-JP"/>
                        </w:rPr>
                        <w:t xml:space="preserve"> 64M </w:t>
                      </w:r>
                      <w:proofErr w:type="spellStart"/>
                      <w:r w:rsidRPr="00F950E6">
                        <w:rPr>
                          <w:rFonts w:ascii="Courier New" w:hAnsi="Courier New" w:cs="Courier New"/>
                          <w:sz w:val="18"/>
                          <w:szCs w:val="18"/>
                          <w:lang w:val="en-US" w:eastAsia="ja-JP"/>
                        </w:rPr>
                        <w:t>io_only</w:t>
                      </w:r>
                      <w:proofErr w:type="spellEnd"/>
                      <w:r w:rsidRPr="00F950E6">
                        <w:rPr>
                          <w:rFonts w:ascii="Courier New" w:hAnsi="Courier New" w:cs="Courier New"/>
                          <w:sz w:val="18"/>
                          <w:szCs w:val="18"/>
                          <w:lang w:val="en-US" w:eastAsia="ja-JP"/>
                        </w:rPr>
                        <w:t xml:space="preserve"> </w:t>
                      </w:r>
                      <w:r w:rsidRPr="00DD5587">
                        <w:rPr>
                          <w:rFonts w:ascii="Courier New" w:hAnsi="Courier New" w:cs="Courier New"/>
                          <w:sz w:val="16"/>
                          <w:szCs w:val="16"/>
                          <w:lang w:val="en-US" w:eastAsia="ja-JP"/>
                        </w:rPr>
                        <w:t>/home/root/test.txt</w:t>
                      </w:r>
                    </w:p>
                  </w:txbxContent>
                </v:textbox>
              </v:shape>
            </w:pict>
          </mc:Fallback>
        </mc:AlternateContent>
      </w:r>
    </w:p>
    <w:p w:rsidR="002B21BE" w:rsidRDefault="002B21BE" w:rsidP="002B21BE">
      <w:pPr>
        <w:pStyle w:val="CETextBody"/>
        <w:rPr>
          <w:lang w:val="en-US" w:eastAsia="ja-JP"/>
        </w:rPr>
      </w:pPr>
    </w:p>
    <w:p w:rsidR="002B21BE" w:rsidRPr="006B1D34" w:rsidRDefault="002B21BE" w:rsidP="00F950E6">
      <w:pPr>
        <w:ind w:firstLineChars="250" w:firstLine="600"/>
        <w:rPr>
          <w:lang w:val="en-US" w:eastAsia="ja-JP"/>
        </w:rPr>
      </w:pPr>
      <w:r w:rsidRPr="006B1D34">
        <w:rPr>
          <w:lang w:val="en-US" w:eastAsia="ja-JP"/>
        </w:rPr>
        <w:t>After finishing a command, you will see the log like below.</w:t>
      </w:r>
    </w:p>
    <w:p w:rsidR="002E4BC6" w:rsidRDefault="002B21BE" w:rsidP="00F950E6">
      <w:pPr>
        <w:pStyle w:val="CETextBody"/>
        <w:ind w:firstLineChars="250" w:firstLine="550"/>
        <w:rPr>
          <w:lang w:val="en-US" w:eastAsia="ja-JP"/>
        </w:rPr>
      </w:pPr>
      <w:r w:rsidRPr="006B1D34">
        <w:rPr>
          <w:lang w:val="en-US" w:eastAsia="ja-JP"/>
        </w:rPr>
        <w:t>Red square is results.</w:t>
      </w:r>
    </w:p>
    <w:p w:rsidR="002B21BE" w:rsidRDefault="002B21BE" w:rsidP="002E4BC6">
      <w:pPr>
        <w:pStyle w:val="CETextBody"/>
        <w:rPr>
          <w:lang w:val="en-US" w:eastAsia="ja-JP"/>
        </w:rPr>
      </w:pPr>
      <w:r>
        <w:rPr>
          <w:noProof/>
          <w:lang w:val="en-US"/>
        </w:rPr>
        <mc:AlternateContent>
          <mc:Choice Requires="wps">
            <w:drawing>
              <wp:anchor distT="0" distB="0" distL="114300" distR="114300" simplePos="0" relativeHeight="251675136" behindDoc="0" locked="0" layoutInCell="1" allowOverlap="1" wp14:anchorId="5BF7A57F" wp14:editId="4694DEBD">
                <wp:simplePos x="0" y="0"/>
                <wp:positionH relativeFrom="column">
                  <wp:posOffset>390525</wp:posOffset>
                </wp:positionH>
                <wp:positionV relativeFrom="paragraph">
                  <wp:posOffset>89535</wp:posOffset>
                </wp:positionV>
                <wp:extent cx="5495925" cy="419100"/>
                <wp:effectExtent l="0" t="0" r="28575" b="19050"/>
                <wp:wrapNone/>
                <wp:docPr id="198" name="テキスト ボックス 198"/>
                <wp:cNvGraphicFramePr/>
                <a:graphic xmlns:a="http://schemas.openxmlformats.org/drawingml/2006/main">
                  <a:graphicData uri="http://schemas.microsoft.com/office/word/2010/wordprocessingShape">
                    <wps:wsp>
                      <wps:cNvSpPr txBox="1"/>
                      <wps:spPr>
                        <a:xfrm>
                          <a:off x="0" y="0"/>
                          <a:ext cx="5495925" cy="419100"/>
                        </a:xfrm>
                        <a:prstGeom prst="rect">
                          <a:avLst/>
                        </a:prstGeom>
                        <a:solidFill>
                          <a:sysClr val="window" lastClr="FFFFFF"/>
                        </a:solidFill>
                        <a:ln w="6350">
                          <a:solidFill>
                            <a:prstClr val="black"/>
                          </a:solidFill>
                        </a:ln>
                        <a:effectLst/>
                      </wps:spPr>
                      <wps:txbx>
                        <w:txbxContent>
                          <w:p w:rsidR="005B1E90" w:rsidRPr="00F950E6" w:rsidRDefault="005B1E90"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root@salvator-x:~/tools/lmbench# ./bw_file_rd 64M io_only /home/root/test.txt</w:t>
                            </w:r>
                          </w:p>
                          <w:p w:rsidR="005B1E90" w:rsidRPr="00F950E6" w:rsidRDefault="005B1E90"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A57F" id="テキスト ボックス 198" o:spid="_x0000_s1188" type="#_x0000_t202" style="position:absolute;margin-left:30.75pt;margin-top:7.05pt;width:432.75pt;height:3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" fillcolor="window" strokeweight=".5pt">
                <v:textbox>
                  <w:txbxContent>
                    <w:p w:rsidR="005B1E90" w:rsidRPr="00F950E6" w:rsidRDefault="005B1E90" w:rsidP="002B21BE">
                      <w:pPr>
                        <w:rPr>
                          <w:rFonts w:ascii="Courier New" w:hAnsi="Courier New" w:cs="Courier New"/>
                          <w:sz w:val="16"/>
                          <w:szCs w:val="16"/>
                          <w:lang w:val="en-US" w:eastAsia="ja-JP"/>
                        </w:rPr>
                      </w:pPr>
                      <w:proofErr w:type="spellStart"/>
                      <w:proofErr w:type="gramStart"/>
                      <w:r w:rsidRPr="00F950E6">
                        <w:rPr>
                          <w:rFonts w:ascii="Courier New" w:hAnsi="Courier New" w:cs="Courier New"/>
                          <w:sz w:val="16"/>
                          <w:szCs w:val="16"/>
                          <w:lang w:val="en-US" w:eastAsia="ja-JP"/>
                        </w:rPr>
                        <w:t>root@salvator-x</w:t>
                      </w:r>
                      <w:proofErr w:type="spellEnd"/>
                      <w:r w:rsidRPr="00F950E6">
                        <w:rPr>
                          <w:rFonts w:ascii="Courier New" w:hAnsi="Courier New" w:cs="Courier New"/>
                          <w:sz w:val="16"/>
                          <w:szCs w:val="16"/>
                          <w:lang w:val="en-US" w:eastAsia="ja-JP"/>
                        </w:rPr>
                        <w:t>:~/tools/</w:t>
                      </w:r>
                      <w:proofErr w:type="spellStart"/>
                      <w:r w:rsidRPr="00F950E6">
                        <w:rPr>
                          <w:rFonts w:ascii="Courier New" w:hAnsi="Courier New" w:cs="Courier New"/>
                          <w:sz w:val="16"/>
                          <w:szCs w:val="16"/>
                          <w:lang w:val="en-US" w:eastAsia="ja-JP"/>
                        </w:rPr>
                        <w:t>lmbench</w:t>
                      </w:r>
                      <w:proofErr w:type="spellEnd"/>
                      <w:r w:rsidRPr="00F950E6">
                        <w:rPr>
                          <w:rFonts w:ascii="Courier New" w:hAnsi="Courier New" w:cs="Courier New"/>
                          <w:sz w:val="16"/>
                          <w:szCs w:val="16"/>
                          <w:lang w:val="en-US" w:eastAsia="ja-JP"/>
                        </w:rPr>
                        <w:t># ./</w:t>
                      </w:r>
                      <w:proofErr w:type="spellStart"/>
                      <w:proofErr w:type="gramEnd"/>
                      <w:r w:rsidRPr="00F950E6">
                        <w:rPr>
                          <w:rFonts w:ascii="Courier New" w:hAnsi="Courier New" w:cs="Courier New"/>
                          <w:sz w:val="16"/>
                          <w:szCs w:val="16"/>
                          <w:lang w:val="en-US" w:eastAsia="ja-JP"/>
                        </w:rPr>
                        <w:t>bw_file_rd</w:t>
                      </w:r>
                      <w:proofErr w:type="spellEnd"/>
                      <w:r w:rsidRPr="00F950E6">
                        <w:rPr>
                          <w:rFonts w:ascii="Courier New" w:hAnsi="Courier New" w:cs="Courier New"/>
                          <w:sz w:val="16"/>
                          <w:szCs w:val="16"/>
                          <w:lang w:val="en-US" w:eastAsia="ja-JP"/>
                        </w:rPr>
                        <w:t xml:space="preserve"> 64M </w:t>
                      </w:r>
                      <w:proofErr w:type="spellStart"/>
                      <w:r w:rsidRPr="00F950E6">
                        <w:rPr>
                          <w:rFonts w:ascii="Courier New" w:hAnsi="Courier New" w:cs="Courier New"/>
                          <w:sz w:val="16"/>
                          <w:szCs w:val="16"/>
                          <w:lang w:val="en-US" w:eastAsia="ja-JP"/>
                        </w:rPr>
                        <w:t>io_only</w:t>
                      </w:r>
                      <w:proofErr w:type="spellEnd"/>
                      <w:r w:rsidRPr="00F950E6">
                        <w:rPr>
                          <w:rFonts w:ascii="Courier New" w:hAnsi="Courier New" w:cs="Courier New"/>
                          <w:sz w:val="16"/>
                          <w:szCs w:val="16"/>
                          <w:lang w:val="en-US" w:eastAsia="ja-JP"/>
                        </w:rPr>
                        <w:t xml:space="preserve"> /home/root/test.txt</w:t>
                      </w:r>
                    </w:p>
                    <w:p w:rsidR="005B1E90" w:rsidRPr="00F950E6" w:rsidRDefault="005B1E90" w:rsidP="002B21BE">
                      <w:pPr>
                        <w:rPr>
                          <w:rFonts w:ascii="Courier New" w:hAnsi="Courier New" w:cs="Courier New"/>
                          <w:sz w:val="16"/>
                          <w:szCs w:val="16"/>
                          <w:lang w:val="en-US" w:eastAsia="ja-JP"/>
                        </w:rPr>
                      </w:pPr>
                      <w:r w:rsidRPr="00F950E6">
                        <w:rPr>
                          <w:rFonts w:ascii="Courier New" w:hAnsi="Courier New" w:cs="Courier New"/>
                          <w:sz w:val="16"/>
                          <w:szCs w:val="16"/>
                          <w:lang w:val="en-US" w:eastAsia="ja-JP"/>
                        </w:rPr>
                        <w:t>64.00 1265.77</w:t>
                      </w:r>
                    </w:p>
                  </w:txbxContent>
                </v:textbox>
              </v:shape>
            </w:pict>
          </mc:Fallback>
        </mc:AlternateContent>
      </w:r>
    </w:p>
    <w:p w:rsidR="002B21BE" w:rsidRDefault="00634CF2" w:rsidP="002E4BC6">
      <w:pPr>
        <w:pStyle w:val="CETextBody"/>
        <w:rPr>
          <w:lang w:val="en-US" w:eastAsia="ja-JP"/>
        </w:rPr>
      </w:pPr>
      <w:r>
        <w:rPr>
          <w:noProof/>
          <w:lang w:val="en-US"/>
        </w:rPr>
        <mc:AlternateContent>
          <mc:Choice Requires="wps">
            <w:drawing>
              <wp:anchor distT="0" distB="0" distL="114300" distR="114300" simplePos="0" relativeHeight="251676160" behindDoc="0" locked="0" layoutInCell="1" allowOverlap="1" wp14:anchorId="5831DE30" wp14:editId="0C25B600">
                <wp:simplePos x="0" y="0"/>
                <wp:positionH relativeFrom="column">
                  <wp:posOffset>466725</wp:posOffset>
                </wp:positionH>
                <wp:positionV relativeFrom="paragraph">
                  <wp:posOffset>45720</wp:posOffset>
                </wp:positionV>
                <wp:extent cx="853440" cy="173355"/>
                <wp:effectExtent l="0" t="0" r="22860" b="17145"/>
                <wp:wrapNone/>
                <wp:docPr id="199" name="正方形/長方形 199"/>
                <wp:cNvGraphicFramePr/>
                <a:graphic xmlns:a="http://schemas.openxmlformats.org/drawingml/2006/main">
                  <a:graphicData uri="http://schemas.microsoft.com/office/word/2010/wordprocessingShape">
                    <wps:wsp>
                      <wps:cNvSpPr/>
                      <wps:spPr>
                        <a:xfrm>
                          <a:off x="0" y="0"/>
                          <a:ext cx="85344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641E" id="正方形/長方形 199" o:spid="_x0000_s1026" style="position:absolute;margin-left:36.75pt;margin-top:3.6pt;width:67.2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" filled="f" strokecolor="#c0504d [3205]" strokeweight="2pt"/>
            </w:pict>
          </mc:Fallback>
        </mc:AlternateContent>
      </w:r>
    </w:p>
    <w:p w:rsidR="002B21BE" w:rsidRPr="00F950E6" w:rsidRDefault="002B21BE" w:rsidP="002E4BC6">
      <w:pPr>
        <w:pStyle w:val="CETextBody"/>
        <w:rPr>
          <w:sz w:val="18"/>
          <w:szCs w:val="18"/>
          <w:lang w:val="en-US" w:eastAsia="ja-JP"/>
        </w:rPr>
      </w:pPr>
    </w:p>
    <w:p w:rsidR="00634CF2" w:rsidRPr="00B54167" w:rsidRDefault="0099467A" w:rsidP="00634CF2">
      <w:pPr>
        <w:pStyle w:val="CETextBody"/>
        <w:numPr>
          <w:ilvl w:val="0"/>
          <w:numId w:val="7"/>
        </w:numPr>
        <w:rPr>
          <w:lang w:val="en-US" w:eastAsia="ja-JP"/>
        </w:rPr>
      </w:pPr>
      <w:r>
        <w:rPr>
          <w:rFonts w:hint="eastAsia"/>
          <w:lang w:val="en-US" w:eastAsia="ja-JP"/>
        </w:rPr>
        <w:t>Type3 using p</w:t>
      </w:r>
      <w:r w:rsidR="00634CF2">
        <w:rPr>
          <w:rFonts w:hint="eastAsia"/>
          <w:lang w:val="en-US" w:eastAsia="ja-JP"/>
        </w:rPr>
        <w:t xml:space="preserve">orting lmbench for </w:t>
      </w:r>
      <w:r w:rsidR="00376AE3">
        <w:rPr>
          <w:rFonts w:hint="eastAsia"/>
          <w:lang w:val="en-US" w:eastAsia="ja-JP"/>
        </w:rPr>
        <w:t xml:space="preserve">native </w:t>
      </w:r>
      <w:r w:rsidR="00634CF2">
        <w:rPr>
          <w:rFonts w:hint="eastAsia"/>
          <w:lang w:val="en-US" w:eastAsia="ja-JP"/>
        </w:rPr>
        <w:t>INTEGRITY</w:t>
      </w:r>
    </w:p>
    <w:p w:rsidR="00ED599B" w:rsidRDefault="00ED599B">
      <w:pPr>
        <w:pStyle w:val="CETextBody"/>
        <w:numPr>
          <w:ilvl w:val="0"/>
          <w:numId w:val="339"/>
        </w:numPr>
        <w:rPr>
          <w:ins w:id="11794" w:author=" " w:date="2017-03-14T15:15:00Z"/>
          <w:lang w:val="en-US" w:eastAsia="ja-JP"/>
        </w:rPr>
        <w:pPrChange w:id="11795" w:author=" " w:date="2017-03-14T15:15:00Z">
          <w:pPr>
            <w:pStyle w:val="CETextBody"/>
            <w:ind w:firstLineChars="193" w:firstLine="425"/>
          </w:pPr>
        </w:pPrChange>
      </w:pPr>
      <w:del w:id="11796" w:author=" " w:date="2017-03-14T15:15:00Z">
        <w:r w:rsidRPr="00ED599B" w:rsidDel="00B16D81">
          <w:rPr>
            <w:lang w:val="en-US" w:eastAsia="ja-JP"/>
          </w:rPr>
          <w:delText xml:space="preserve">1. </w:delText>
        </w:r>
      </w:del>
      <w:del w:id="11797" w:author=" " w:date="2017-03-14T15:13:00Z">
        <w:r w:rsidRPr="00ED599B" w:rsidDel="00B16D81">
          <w:rPr>
            <w:rFonts w:hint="eastAsia"/>
            <w:lang w:val="en-US" w:eastAsia="ja-JP"/>
          </w:rPr>
          <w:delText>Run</w:delText>
        </w:r>
      </w:del>
      <w:ins w:id="11798" w:author=" " w:date="2017-03-14T15:13:00Z">
        <w:r w:rsidR="00B16D81">
          <w:rPr>
            <w:rFonts w:hint="eastAsia"/>
            <w:lang w:val="en-US" w:eastAsia="ja-JP"/>
          </w:rPr>
          <w:t>Lunch</w:t>
        </w:r>
      </w:ins>
      <w:r w:rsidRPr="00ED599B">
        <w:rPr>
          <w:lang w:val="en-US" w:eastAsia="ja-JP"/>
        </w:rPr>
        <w:t xml:space="preserve"> </w:t>
      </w:r>
      <w:del w:id="11799" w:author=" " w:date="2017-03-14T15:13:00Z">
        <w:r w:rsidRPr="00ED599B" w:rsidDel="00B16D81">
          <w:rPr>
            <w:rFonts w:hint="eastAsia"/>
            <w:lang w:val="en-US" w:eastAsia="ja-JP"/>
          </w:rPr>
          <w:delText>MULTI</w:delText>
        </w:r>
      </w:del>
      <w:ins w:id="11800" w:author=" " w:date="2017-03-14T15:13:00Z">
        <w:r w:rsidR="00B16D81">
          <w:rPr>
            <w:rFonts w:hint="eastAsia"/>
            <w:lang w:val="en-US" w:eastAsia="ja-JP"/>
          </w:rPr>
          <w:t>Type3 for this measure</w:t>
        </w:r>
      </w:ins>
      <w:r w:rsidRPr="00ED599B">
        <w:rPr>
          <w:lang w:val="en-US" w:eastAsia="ja-JP"/>
        </w:rPr>
        <w:t>.</w:t>
      </w:r>
    </w:p>
    <w:p w:rsidR="00B16D81" w:rsidRPr="00ED599B" w:rsidDel="00B16D81" w:rsidRDefault="00B16D81">
      <w:pPr>
        <w:pStyle w:val="CETextBody"/>
        <w:numPr>
          <w:ilvl w:val="0"/>
          <w:numId w:val="339"/>
        </w:numPr>
        <w:rPr>
          <w:del w:id="11801" w:author=" " w:date="2017-03-14T15:16:00Z"/>
          <w:lang w:val="en-US" w:eastAsia="ja-JP"/>
        </w:rPr>
        <w:pPrChange w:id="11802" w:author=" " w:date="2017-03-14T15:15:00Z">
          <w:pPr>
            <w:pStyle w:val="CETextBody"/>
            <w:ind w:firstLineChars="193" w:firstLine="425"/>
          </w:pPr>
        </w:pPrChange>
      </w:pPr>
    </w:p>
    <w:p w:rsidR="00ED599B" w:rsidRPr="00B16D81" w:rsidDel="00B16D81" w:rsidRDefault="00ED599B">
      <w:pPr>
        <w:pStyle w:val="CETextBody"/>
        <w:numPr>
          <w:ilvl w:val="0"/>
          <w:numId w:val="339"/>
        </w:numPr>
        <w:rPr>
          <w:del w:id="11803" w:author=" " w:date="2017-03-14T15:14:00Z"/>
          <w:lang w:val="en-US" w:eastAsia="ja-JP"/>
        </w:rPr>
        <w:pPrChange w:id="11804" w:author=" " w:date="2017-03-14T15:16:00Z">
          <w:pPr>
            <w:pStyle w:val="CETextBody"/>
            <w:ind w:firstLineChars="193" w:firstLine="425"/>
          </w:pPr>
        </w:pPrChange>
      </w:pPr>
      <w:del w:id="11805" w:author=" " w:date="2017-03-14T15:14:00Z">
        <w:r w:rsidRPr="00B16D81" w:rsidDel="00B16D81">
          <w:rPr>
            <w:lang w:val="en-US" w:eastAsia="ja-JP"/>
          </w:rPr>
          <w:delText>2. Double Click the “Project Manager”</w:delText>
        </w:r>
      </w:del>
    </w:p>
    <w:p w:rsidR="00ED599B" w:rsidRPr="00ED599B" w:rsidDel="00B16D81" w:rsidRDefault="00ED599B">
      <w:pPr>
        <w:pStyle w:val="CETextBody"/>
        <w:rPr>
          <w:del w:id="11806" w:author=" " w:date="2017-03-14T15:12:00Z"/>
          <w:lang w:val="en-US" w:eastAsia="ja-JP"/>
        </w:rPr>
        <w:pPrChange w:id="11807" w:author=" " w:date="2017-03-14T15:16:00Z">
          <w:pPr>
            <w:pStyle w:val="CETextBody"/>
            <w:ind w:firstLineChars="193" w:firstLine="425"/>
          </w:pPr>
        </w:pPrChange>
      </w:pPr>
      <w:del w:id="11808" w:author=" " w:date="2017-03-14T15:12:00Z">
        <w:r w:rsidRPr="00ED599B" w:rsidDel="00B16D81">
          <w:rPr>
            <w:lang w:val="en-US" w:eastAsia="ja-JP"/>
          </w:rPr>
          <w:delText>3. Open the following devtree and select Type to activate</w:delText>
        </w:r>
      </w:del>
    </w:p>
    <w:p w:rsidR="00ED599B" w:rsidRPr="00ED599B" w:rsidDel="00B16D81" w:rsidRDefault="00ED599B">
      <w:pPr>
        <w:pStyle w:val="CETextBody"/>
        <w:rPr>
          <w:del w:id="11809" w:author=" " w:date="2017-03-14T15:12:00Z"/>
          <w:lang w:val="en-US" w:eastAsia="ja-JP"/>
        </w:rPr>
        <w:pPrChange w:id="11810" w:author=" " w:date="2017-03-14T15:16:00Z">
          <w:pPr>
            <w:pStyle w:val="CETextBody"/>
            <w:ind w:firstLineChars="193" w:firstLine="425"/>
          </w:pPr>
        </w:pPrChange>
      </w:pPr>
      <w:del w:id="11811" w:author=" " w:date="2017-03-14T15:12:00Z">
        <w:r w:rsidRPr="00ED599B" w:rsidDel="00B16D81">
          <w:rPr>
            <w:lang w:val="en-US" w:eastAsia="ja-JP"/>
          </w:rPr>
          <w:delText xml:space="preserve">   [examples.gpj]</w:delText>
        </w:r>
      </w:del>
    </w:p>
    <w:p w:rsidR="00ED599B" w:rsidRPr="00ED599B" w:rsidDel="00B16D81" w:rsidRDefault="00ED599B">
      <w:pPr>
        <w:pStyle w:val="CETextBody"/>
        <w:rPr>
          <w:del w:id="11812" w:author=" " w:date="2017-03-14T15:12:00Z"/>
          <w:lang w:val="en-US" w:eastAsia="ja-JP"/>
        </w:rPr>
        <w:pPrChange w:id="11813" w:author=" " w:date="2017-03-14T15:16:00Z">
          <w:pPr>
            <w:pStyle w:val="CETextBody"/>
            <w:ind w:firstLineChars="193" w:firstLine="425"/>
          </w:pPr>
        </w:pPrChange>
      </w:pPr>
      <w:del w:id="11814" w:author=" " w:date="2017-03-14T15:12:00Z">
        <w:r w:rsidRPr="00ED599B" w:rsidDel="00B16D81">
          <w:rPr>
            <w:lang w:val="en-US" w:eastAsia="ja-JP"/>
          </w:rPr>
          <w:delText xml:space="preserve">   - [additional examples.auto]</w:delText>
        </w:r>
      </w:del>
    </w:p>
    <w:p w:rsidR="00ED599B" w:rsidRPr="00ED599B" w:rsidDel="00B16D81" w:rsidRDefault="00ED599B">
      <w:pPr>
        <w:pStyle w:val="CETextBody"/>
        <w:rPr>
          <w:del w:id="11815" w:author=" " w:date="2017-03-14T15:12:00Z"/>
          <w:lang w:val="en-US" w:eastAsia="ja-JP"/>
        </w:rPr>
        <w:pPrChange w:id="11816" w:author=" " w:date="2017-03-14T15:16:00Z">
          <w:pPr>
            <w:pStyle w:val="CETextBody"/>
            <w:ind w:firstLineChars="193" w:firstLine="425"/>
          </w:pPr>
        </w:pPrChange>
      </w:pPr>
      <w:del w:id="11817" w:author=" " w:date="2017-03-14T15:12:00Z">
        <w:r w:rsidRPr="00ED599B" w:rsidDel="00B16D81">
          <w:rPr>
            <w:lang w:val="en-US" w:eastAsia="ja-JP"/>
          </w:rPr>
          <w:delText xml:space="preserve">      - [Renesas.gpj]</w:delText>
        </w:r>
      </w:del>
    </w:p>
    <w:p w:rsidR="00ED599B" w:rsidRPr="00ED599B" w:rsidDel="00B16D81" w:rsidRDefault="00ED599B">
      <w:pPr>
        <w:pStyle w:val="CETextBody"/>
        <w:rPr>
          <w:del w:id="11818" w:author=" " w:date="2017-03-14T15:12:00Z"/>
          <w:lang w:val="en-US" w:eastAsia="ja-JP"/>
        </w:rPr>
        <w:pPrChange w:id="11819" w:author=" " w:date="2017-03-14T15:16:00Z">
          <w:pPr>
            <w:pStyle w:val="CETextBody"/>
            <w:ind w:firstLineChars="193" w:firstLine="425"/>
          </w:pPr>
        </w:pPrChange>
      </w:pPr>
      <w:del w:id="11820" w:author=" " w:date="2017-03-14T15:12:00Z">
        <w:r w:rsidRPr="00ED599B" w:rsidDel="00B16D81">
          <w:rPr>
            <w:lang w:val="en-US" w:eastAsia="ja-JP"/>
          </w:rPr>
          <w:delText xml:space="preserve">         - [rcar_h3_virt.gpj]</w:delText>
        </w:r>
      </w:del>
    </w:p>
    <w:p w:rsidR="00ED599B" w:rsidRPr="00ED599B" w:rsidDel="00B16D81" w:rsidRDefault="00ED599B">
      <w:pPr>
        <w:pStyle w:val="CETextBody"/>
        <w:rPr>
          <w:del w:id="11821" w:author=" " w:date="2017-03-14T15:12:00Z"/>
          <w:lang w:val="en-US" w:eastAsia="ja-JP"/>
        </w:rPr>
        <w:pPrChange w:id="11822" w:author=" " w:date="2017-03-14T15:16:00Z">
          <w:pPr>
            <w:pStyle w:val="CETextBody"/>
            <w:ind w:firstLineChars="193" w:firstLine="425"/>
          </w:pPr>
        </w:pPrChange>
      </w:pPr>
      <w:del w:id="11823" w:author=" " w:date="2017-03-14T15:12:00Z">
        <w:r w:rsidRPr="00ED599B" w:rsidDel="00B16D81">
          <w:rPr>
            <w:lang w:val="en-US" w:eastAsia="ja-JP"/>
          </w:rPr>
          <w:delText xml:space="preserve">            - [LMBench.gpj]</w:delText>
        </w:r>
      </w:del>
    </w:p>
    <w:p w:rsidR="00ED599B" w:rsidRPr="00ED599B" w:rsidDel="00B16D81" w:rsidRDefault="00ED599B">
      <w:pPr>
        <w:pStyle w:val="CETextBody"/>
        <w:rPr>
          <w:del w:id="11824" w:author=" " w:date="2017-03-14T15:12:00Z"/>
          <w:lang w:val="en-US" w:eastAsia="ja-JP"/>
        </w:rPr>
        <w:pPrChange w:id="11825" w:author=" " w:date="2017-03-14T15:16:00Z">
          <w:pPr>
            <w:pStyle w:val="CETextBody"/>
            <w:ind w:firstLineChars="193" w:firstLine="425"/>
          </w:pPr>
        </w:pPrChange>
      </w:pPr>
      <w:del w:id="11826" w:author=" " w:date="2017-03-14T15:12:00Z">
        <w:r w:rsidRPr="00ED599B" w:rsidDel="00B16D81">
          <w:rPr>
            <w:lang w:val="en-US" w:eastAsia="ja-JP"/>
          </w:rPr>
          <w:delText xml:space="preserve">               - [POSIX_SYSTEM\POSIX_systemgpj]</w:delText>
        </w:r>
      </w:del>
    </w:p>
    <w:p w:rsidR="00ED599B" w:rsidRPr="00ED599B" w:rsidDel="00B16D81" w:rsidRDefault="00ED599B">
      <w:pPr>
        <w:pStyle w:val="CETextBody"/>
        <w:rPr>
          <w:del w:id="11827" w:author=" " w:date="2017-03-14T15:12:00Z"/>
          <w:lang w:val="en-US" w:eastAsia="ja-JP"/>
        </w:rPr>
        <w:pPrChange w:id="11828" w:author=" " w:date="2017-03-14T15:16:00Z">
          <w:pPr>
            <w:pStyle w:val="CETextBody"/>
            <w:ind w:firstLineChars="193" w:firstLine="425"/>
          </w:pPr>
        </w:pPrChange>
      </w:pPr>
      <w:del w:id="11829" w:author=" " w:date="2017-03-14T15:12:00Z">
        <w:r w:rsidDel="00B16D81">
          <w:rPr>
            <w:rFonts w:hint="eastAsia"/>
            <w:lang w:val="en-US" w:eastAsia="ja-JP"/>
          </w:rPr>
          <w:delText>4</w:delText>
        </w:r>
        <w:r w:rsidRPr="00ED599B" w:rsidDel="00B16D81">
          <w:rPr>
            <w:lang w:val="en-US" w:eastAsia="ja-JP"/>
          </w:rPr>
          <w:delText>. Press F5.</w:delText>
        </w:r>
      </w:del>
    </w:p>
    <w:p w:rsidR="002B21BE" w:rsidDel="00B16D81" w:rsidRDefault="00ED599B">
      <w:pPr>
        <w:pStyle w:val="CETextBody"/>
        <w:rPr>
          <w:del w:id="11830" w:author=" " w:date="2017-03-14T15:12:00Z"/>
          <w:lang w:val="en-US" w:eastAsia="ja-JP"/>
        </w:rPr>
        <w:pPrChange w:id="11831" w:author=" " w:date="2017-03-14T15:16:00Z">
          <w:pPr>
            <w:pStyle w:val="CETextBody"/>
            <w:ind w:firstLineChars="193" w:firstLine="425"/>
          </w:pPr>
        </w:pPrChange>
      </w:pPr>
      <w:del w:id="11832" w:author=" " w:date="2017-03-14T15:12:00Z">
        <w:r w:rsidDel="00B16D81">
          <w:rPr>
            <w:rFonts w:hint="eastAsia"/>
            <w:lang w:val="en-US" w:eastAsia="ja-JP"/>
          </w:rPr>
          <w:delText>5</w:delText>
        </w:r>
        <w:r w:rsidRPr="00ED599B" w:rsidDel="00B16D81">
          <w:rPr>
            <w:lang w:val="en-US" w:eastAsia="ja-JP"/>
          </w:rPr>
          <w:delText>. Press “Go on Selected Items” or press F5</w:delText>
        </w:r>
      </w:del>
    </w:p>
    <w:p w:rsidR="00ED599B" w:rsidRDefault="00ED599B">
      <w:pPr>
        <w:pStyle w:val="CETextBody"/>
        <w:numPr>
          <w:ilvl w:val="0"/>
          <w:numId w:val="339"/>
        </w:numPr>
        <w:rPr>
          <w:lang w:val="en-US" w:eastAsia="ja-JP"/>
        </w:rPr>
        <w:pPrChange w:id="11833" w:author=" " w:date="2017-03-14T15:16:00Z">
          <w:pPr>
            <w:pStyle w:val="CETextBody"/>
            <w:numPr>
              <w:numId w:val="287"/>
            </w:numPr>
            <w:ind w:left="782" w:hanging="360"/>
          </w:pPr>
        </w:pPrChange>
      </w:pPr>
      <w:r>
        <w:rPr>
          <w:rFonts w:hint="eastAsia"/>
          <w:lang w:val="en-US" w:eastAsia="ja-JP"/>
        </w:rPr>
        <w:t xml:space="preserve">Select </w:t>
      </w:r>
      <w:r>
        <w:rPr>
          <w:lang w:val="en-US" w:eastAsia="ja-JP"/>
        </w:rPr>
        <w:t>“Dynamic</w:t>
      </w:r>
      <w:r>
        <w:rPr>
          <w:rFonts w:hint="eastAsia"/>
          <w:lang w:val="en-US" w:eastAsia="ja-JP"/>
        </w:rPr>
        <w:t xml:space="preserve"> Download/INDRT Connection (rtserv2) for Device Tree</w:t>
      </w:r>
      <w:r>
        <w:rPr>
          <w:lang w:val="en-US" w:eastAsia="ja-JP"/>
        </w:rPr>
        <w:t>”</w:t>
      </w:r>
      <w:r>
        <w:rPr>
          <w:rFonts w:hint="eastAsia"/>
          <w:lang w:val="en-US" w:eastAsia="ja-JP"/>
        </w:rPr>
        <w:t xml:space="preserve"> and press </w:t>
      </w:r>
      <w:r>
        <w:rPr>
          <w:lang w:val="en-US" w:eastAsia="ja-JP"/>
        </w:rPr>
        <w:t>“</w:t>
      </w:r>
      <w:r>
        <w:rPr>
          <w:rFonts w:hint="eastAsia"/>
          <w:lang w:val="en-US" w:eastAsia="ja-JP"/>
        </w:rPr>
        <w:t>Connect</w:t>
      </w:r>
      <w:r>
        <w:rPr>
          <w:lang w:val="en-US" w:eastAsia="ja-JP"/>
        </w:rPr>
        <w:t>”</w:t>
      </w:r>
      <w:r>
        <w:rPr>
          <w:rFonts w:hint="eastAsia"/>
          <w:lang w:val="en-US" w:eastAsia="ja-JP"/>
        </w:rPr>
        <w:t xml:space="preserve"> button.</w:t>
      </w:r>
    </w:p>
    <w:p w:rsidR="00ED599B" w:rsidRPr="000E7551" w:rsidRDefault="00ED599B">
      <w:pPr>
        <w:pStyle w:val="ListParagraph"/>
        <w:numPr>
          <w:ilvl w:val="0"/>
          <w:numId w:val="339"/>
        </w:numPr>
        <w:rPr>
          <w:lang w:val="en-US" w:eastAsia="ja-JP"/>
        </w:rPr>
        <w:pPrChange w:id="11834" w:author=" " w:date="2017-03-14T15:16:00Z">
          <w:pPr>
            <w:pStyle w:val="ListParagraph"/>
            <w:numPr>
              <w:numId w:val="287"/>
            </w:numPr>
            <w:ind w:left="782" w:hanging="360"/>
          </w:pPr>
        </w:pPrChange>
      </w:pPr>
      <w:r w:rsidRPr="000E7551">
        <w:rPr>
          <w:sz w:val="22"/>
          <w:lang w:val="en-US" w:eastAsia="ja-JP"/>
        </w:rPr>
        <w:t xml:space="preserve">Select “Run mode target” </w:t>
      </w:r>
    </w:p>
    <w:p w:rsidR="00B16D81" w:rsidRDefault="00ED599B">
      <w:pPr>
        <w:pStyle w:val="CETextBody"/>
        <w:numPr>
          <w:ilvl w:val="0"/>
          <w:numId w:val="339"/>
        </w:numPr>
        <w:rPr>
          <w:ins w:id="11835" w:author=" " w:date="2017-03-14T15:16:00Z"/>
          <w:lang w:val="en-US" w:eastAsia="ja-JP"/>
        </w:rPr>
        <w:pPrChange w:id="11836" w:author=" " w:date="2017-03-14T15:16:00Z">
          <w:pPr>
            <w:pStyle w:val="CETextBody"/>
            <w:numPr>
              <w:numId w:val="287"/>
            </w:numPr>
            <w:ind w:left="782" w:hanging="360"/>
          </w:pPr>
        </w:pPrChange>
      </w:pPr>
      <w:r>
        <w:rPr>
          <w:lang w:val="en-US" w:eastAsia="ja-JP"/>
        </w:rPr>
        <w:t>Right</w:t>
      </w:r>
      <w:r>
        <w:rPr>
          <w:rFonts w:hint="eastAsia"/>
          <w:lang w:val="en-US" w:eastAsia="ja-JP"/>
        </w:rPr>
        <w:t xml:space="preserve"> click on </w:t>
      </w:r>
      <w:r>
        <w:rPr>
          <w:lang w:val="en-US" w:eastAsia="ja-JP"/>
        </w:rPr>
        <w:t>“</w:t>
      </w:r>
      <w:r>
        <w:rPr>
          <w:rFonts w:hint="eastAsia"/>
          <w:lang w:val="en-US" w:eastAsia="ja-JP"/>
        </w:rPr>
        <w:t>create file</w:t>
      </w:r>
      <w:r>
        <w:rPr>
          <w:lang w:val="en-US" w:eastAsia="ja-JP"/>
        </w:rPr>
        <w:t>”</w:t>
      </w:r>
      <w:del w:id="11837" w:author=" " w:date="2017-03-14T15:16:00Z">
        <w:r w:rsidDel="00B16D81">
          <w:rPr>
            <w:rFonts w:hint="eastAsia"/>
            <w:lang w:val="en-US" w:eastAsia="ja-JP"/>
          </w:rPr>
          <w:delText>,</w:delText>
        </w:r>
      </w:del>
    </w:p>
    <w:p w:rsidR="005F35FC" w:rsidRDefault="005F35FC" w:rsidP="005F35FC">
      <w:pPr>
        <w:pStyle w:val="CETextBody"/>
        <w:numPr>
          <w:ilvl w:val="0"/>
          <w:numId w:val="339"/>
        </w:numPr>
        <w:rPr>
          <w:ins w:id="11838" w:author=" " w:date="2017-03-14T15:17:00Z"/>
          <w:lang w:val="en-US" w:eastAsia="ja-JP"/>
        </w:rPr>
      </w:pPr>
      <w:ins w:id="11839" w:author=" " w:date="2017-03-14T15:17:00Z">
        <w:r>
          <w:rPr>
            <w:rFonts w:hint="eastAsia"/>
          </w:rPr>
          <w:t>Select [Target] - [Load Module] - [Load Module...] from Menu bar.</w:t>
        </w:r>
      </w:ins>
    </w:p>
    <w:p w:rsidR="005F35FC" w:rsidRDefault="005F35FC">
      <w:pPr>
        <w:rPr>
          <w:ins w:id="11840" w:author=" " w:date="2017-03-14T15:20:00Z"/>
          <w:sz w:val="22"/>
        </w:rPr>
      </w:pPr>
      <w:ins w:id="11841" w:author=" " w:date="2017-03-14T15:20:00Z">
        <w:r>
          <w:br w:type="page"/>
        </w:r>
      </w:ins>
    </w:p>
    <w:p w:rsidR="005F35FC" w:rsidRDefault="005F35FC" w:rsidP="005F35FC">
      <w:pPr>
        <w:pStyle w:val="CETextBody"/>
        <w:numPr>
          <w:ilvl w:val="0"/>
          <w:numId w:val="339"/>
        </w:numPr>
        <w:rPr>
          <w:ins w:id="11842" w:author=" " w:date="2017-03-14T15:17:00Z"/>
          <w:lang w:val="en-US" w:eastAsia="ja-JP"/>
        </w:rPr>
      </w:pPr>
      <w:ins w:id="11843" w:author=" " w:date="2017-03-14T15:17:00Z">
        <w:r>
          <w:rPr>
            <w:rFonts w:hint="eastAsia"/>
          </w:rPr>
          <w:lastRenderedPageBreak/>
          <w:t>Load the "</w:t>
        </w:r>
      </w:ins>
      <w:ins w:id="11844" w:author=" " w:date="2017-03-14T15:18:00Z">
        <w:r w:rsidRPr="005F35FC">
          <w:t xml:space="preserve"> bw_file_rd.ael</w:t>
        </w:r>
        <w:r w:rsidRPr="005F35FC">
          <w:rPr>
            <w:rFonts w:hint="eastAsia"/>
          </w:rPr>
          <w:t xml:space="preserve"> </w:t>
        </w:r>
      </w:ins>
      <w:ins w:id="11845" w:author=" " w:date="2017-03-14T15:17:00Z">
        <w:r>
          <w:rPr>
            <w:rFonts w:hint="eastAsia"/>
          </w:rPr>
          <w:t>" file included in the deliverables.</w:t>
        </w:r>
      </w:ins>
    </w:p>
    <w:p w:rsidR="00ED599B" w:rsidDel="005F35FC" w:rsidRDefault="00ED599B">
      <w:pPr>
        <w:pStyle w:val="CETextBody"/>
        <w:numPr>
          <w:ilvl w:val="0"/>
          <w:numId w:val="339"/>
        </w:numPr>
        <w:rPr>
          <w:del w:id="11846" w:author=" " w:date="2017-03-14T15:18:00Z"/>
          <w:lang w:val="en-US" w:eastAsia="ja-JP"/>
        </w:rPr>
        <w:pPrChange w:id="11847" w:author=" " w:date="2017-03-14T15:16:00Z">
          <w:pPr>
            <w:pStyle w:val="CETextBody"/>
            <w:numPr>
              <w:numId w:val="287"/>
            </w:numPr>
            <w:ind w:left="782" w:hanging="360"/>
          </w:pPr>
        </w:pPrChange>
      </w:pPr>
      <w:del w:id="11848" w:author=" " w:date="2017-03-14T15:16:00Z">
        <w:r w:rsidDel="005F35FC">
          <w:rPr>
            <w:rFonts w:hint="eastAsia"/>
            <w:lang w:val="en-US" w:eastAsia="ja-JP"/>
          </w:rPr>
          <w:delText xml:space="preserve"> </w:delText>
        </w:r>
      </w:del>
      <w:del w:id="11849" w:author=" " w:date="2017-03-14T15:18:00Z">
        <w:r w:rsidDel="005F35FC">
          <w:rPr>
            <w:rFonts w:hint="eastAsia"/>
            <w:lang w:val="en-US" w:eastAsia="ja-JP"/>
          </w:rPr>
          <w:delText>s</w:delText>
        </w:r>
        <w:r w:rsidDel="005F35FC">
          <w:rPr>
            <w:lang w:val="en-US" w:eastAsia="ja-JP"/>
          </w:rPr>
          <w:delText>elect</w:delText>
        </w:r>
        <w:r w:rsidRPr="002355D7" w:rsidDel="005F35FC">
          <w:rPr>
            <w:lang w:val="en-US" w:eastAsia="ja-JP"/>
          </w:rPr>
          <w:delText xml:space="preserve"> [Load Module...] </w:delText>
        </w:r>
      </w:del>
    </w:p>
    <w:p w:rsidR="00ED599B" w:rsidRPr="00BA4C39" w:rsidDel="005F35FC" w:rsidRDefault="00ED599B">
      <w:pPr>
        <w:pStyle w:val="CETextBody"/>
        <w:numPr>
          <w:ilvl w:val="0"/>
          <w:numId w:val="339"/>
        </w:numPr>
        <w:rPr>
          <w:del w:id="11850" w:author=" " w:date="2017-03-14T15:18:00Z"/>
          <w:lang w:val="en-US" w:eastAsia="ja-JP"/>
        </w:rPr>
        <w:pPrChange w:id="11851" w:author=" " w:date="2017-03-14T15:16:00Z">
          <w:pPr>
            <w:pStyle w:val="CETextBody"/>
            <w:numPr>
              <w:numId w:val="287"/>
            </w:numPr>
            <w:ind w:left="782" w:hanging="360"/>
          </w:pPr>
        </w:pPrChange>
      </w:pPr>
      <w:del w:id="11852" w:author=" " w:date="2017-03-14T15:18:00Z">
        <w:r w:rsidRPr="00ED599B" w:rsidDel="005F35FC">
          <w:rPr>
            <w:lang w:val="en-US" w:eastAsia="ja-JP"/>
          </w:rPr>
          <w:delText>Right click on [</w:delText>
        </w:r>
        <w:r w:rsidDel="005F35FC">
          <w:rPr>
            <w:rFonts w:hint="eastAsia"/>
            <w:lang w:val="en-US" w:eastAsia="ja-JP"/>
          </w:rPr>
          <w:delText>bw_file_rd.gpj</w:delText>
        </w:r>
        <w:r w:rsidRPr="00ED599B" w:rsidDel="005F35FC">
          <w:rPr>
            <w:lang w:val="en-US" w:eastAsia="ja-JP"/>
          </w:rPr>
          <w:delText>]</w:delText>
        </w:r>
        <w:r w:rsidDel="005F35FC">
          <w:rPr>
            <w:rFonts w:hint="eastAsia"/>
            <w:lang w:val="en-US" w:eastAsia="ja-JP"/>
          </w:rPr>
          <w:delText xml:space="preserve"> on status area</w:delText>
        </w:r>
      </w:del>
    </w:p>
    <w:p w:rsidR="00ED599B" w:rsidRDefault="00E471E1" w:rsidP="00ED599B">
      <w:pPr>
        <w:pStyle w:val="CETextBody"/>
        <w:ind w:firstLineChars="300" w:firstLine="660"/>
        <w:rPr>
          <w:lang w:val="en-US" w:eastAsia="ja-JP"/>
        </w:rPr>
      </w:pPr>
      <w:r>
        <w:rPr>
          <w:rFonts w:hint="eastAsia"/>
          <w:lang w:val="en-US" w:eastAsia="ja-JP"/>
        </w:rPr>
        <w:t>Y</w:t>
      </w:r>
      <w:r w:rsidR="00ED599B" w:rsidRPr="00CC1FE9">
        <w:rPr>
          <w:lang w:val="en-US" w:eastAsia="ja-JP"/>
        </w:rPr>
        <w:t>ou will see the log like below</w:t>
      </w:r>
      <w:r>
        <w:rPr>
          <w:rFonts w:hint="eastAsia"/>
          <w:lang w:val="en-US" w:eastAsia="ja-JP"/>
        </w:rPr>
        <w:t xml:space="preserve"> on cmd-tab</w:t>
      </w:r>
      <w:r w:rsidR="00ED599B" w:rsidRPr="00CC1FE9">
        <w:rPr>
          <w:lang w:val="en-US" w:eastAsia="ja-JP"/>
        </w:rPr>
        <w:t xml:space="preserve">. </w:t>
      </w:r>
    </w:p>
    <w:p w:rsidR="00ED599B" w:rsidRPr="00CC1FE9" w:rsidRDefault="00E471E1" w:rsidP="00ED599B">
      <w:pPr>
        <w:pStyle w:val="CETextBody"/>
        <w:ind w:firstLineChars="300" w:firstLine="660"/>
        <w:rPr>
          <w:lang w:val="en-US" w:eastAsia="ja-JP"/>
        </w:rPr>
      </w:pPr>
      <w:r>
        <w:rPr>
          <w:noProof/>
          <w:lang w:val="en-US"/>
        </w:rPr>
        <mc:AlternateContent>
          <mc:Choice Requires="wps">
            <w:drawing>
              <wp:anchor distT="0" distB="0" distL="114300" distR="114300" simplePos="0" relativeHeight="251678208" behindDoc="0" locked="0" layoutInCell="1" allowOverlap="1" wp14:anchorId="1DC3DA52" wp14:editId="7D9B37BA">
                <wp:simplePos x="0" y="0"/>
                <wp:positionH relativeFrom="column">
                  <wp:posOffset>443865</wp:posOffset>
                </wp:positionH>
                <wp:positionV relativeFrom="paragraph">
                  <wp:posOffset>184150</wp:posOffset>
                </wp:positionV>
                <wp:extent cx="5495925" cy="441960"/>
                <wp:effectExtent l="0" t="0" r="28575" b="15240"/>
                <wp:wrapNone/>
                <wp:docPr id="201" name="テキスト ボックス 201"/>
                <wp:cNvGraphicFramePr/>
                <a:graphic xmlns:a="http://schemas.openxmlformats.org/drawingml/2006/main">
                  <a:graphicData uri="http://schemas.microsoft.com/office/word/2010/wordprocessingShape">
                    <wps:wsp>
                      <wps:cNvSpPr txBox="1"/>
                      <wps:spPr>
                        <a:xfrm>
                          <a:off x="0" y="0"/>
                          <a:ext cx="5495925" cy="44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E471E1" w:rsidRDefault="005B1E90"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5B1E90" w:rsidRPr="00955E9B" w:rsidRDefault="005B1E90"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3DA52" id="テキスト ボックス 201" o:spid="_x0000_s1189" type="#_x0000_t202" style="position:absolute;left:0;text-align:left;margin-left:34.95pt;margin-top:14.5pt;width:432.75pt;height:34.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" fillcolor="white [3201]" strokeweight=".5pt">
                <v:textbox>
                  <w:txbxContent>
                    <w:p w:rsidR="005B1E90" w:rsidRPr="00E471E1" w:rsidRDefault="005B1E90" w:rsidP="00E471E1">
                      <w:pPr>
                        <w:rPr>
                          <w:rFonts w:ascii="Courier New" w:hAnsi="Courier New" w:cs="Courier New"/>
                          <w:sz w:val="18"/>
                          <w:szCs w:val="18"/>
                          <w:lang w:val="en-US" w:eastAsia="ja-JP"/>
                        </w:rPr>
                      </w:pPr>
                      <w:r w:rsidRPr="00E471E1">
                        <w:rPr>
                          <w:rFonts w:ascii="Courier New" w:hAnsi="Courier New" w:cs="Courier New"/>
                          <w:sz w:val="18"/>
                          <w:szCs w:val="18"/>
                          <w:lang w:val="en-US" w:eastAsia="ja-JP"/>
                        </w:rPr>
                        <w:t>Target: Loader: Application started</w:t>
                      </w:r>
                    </w:p>
                    <w:p w:rsidR="005B1E90" w:rsidRPr="00955E9B" w:rsidRDefault="005B1E90" w:rsidP="00ED599B">
                      <w:pPr>
                        <w:rPr>
                          <w:rFonts w:ascii="Courier New" w:hAnsi="Courier New" w:cs="Courier New"/>
                          <w:sz w:val="18"/>
                          <w:szCs w:val="18"/>
                          <w:lang w:val="en-US" w:eastAsia="ja-JP"/>
                        </w:rPr>
                      </w:pPr>
                      <w:r w:rsidRPr="00074AD4">
                        <w:rPr>
                          <w:rFonts w:ascii="Courier New" w:hAnsi="Courier New" w:cs="Courier New"/>
                          <w:sz w:val="18"/>
                          <w:szCs w:val="18"/>
                          <w:lang w:val="en-US" w:eastAsia="ja-JP"/>
                        </w:rPr>
                        <w:t>I/O: 1073.7418 MB in 0.0004 secs, 3012743.6139 MB/sec</w:t>
                      </w:r>
                      <w:r w:rsidRPr="00E471E1" w:rsidDel="00E471E1">
                        <w:rPr>
                          <w:rFonts w:ascii="Courier New" w:hAnsi="Courier New" w:cs="Courier New"/>
                          <w:sz w:val="18"/>
                          <w:szCs w:val="18"/>
                          <w:lang w:val="en-US" w:eastAsia="ja-JP"/>
                        </w:rPr>
                        <w:t xml:space="preserve"> </w:t>
                      </w:r>
                    </w:p>
                  </w:txbxContent>
                </v:textbox>
              </v:shape>
            </w:pict>
          </mc:Fallback>
        </mc:AlternateContent>
      </w:r>
      <w:r w:rsidR="00ED599B">
        <w:rPr>
          <w:rFonts w:hint="eastAsia"/>
          <w:lang w:val="en-US" w:eastAsia="ja-JP"/>
        </w:rPr>
        <w:t>Red square is results.</w:t>
      </w:r>
      <w:r w:rsidR="00ED599B" w:rsidRPr="00E8389C">
        <w:rPr>
          <w:noProof/>
          <w:lang w:val="en-US" w:eastAsia="ja-JP"/>
        </w:rPr>
        <w:t xml:space="preserve"> </w:t>
      </w:r>
    </w:p>
    <w:p w:rsidR="00ED599B" w:rsidRDefault="00AD5055" w:rsidP="00ED599B">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679232" behindDoc="0" locked="0" layoutInCell="1" allowOverlap="1" wp14:anchorId="46B5E6C3" wp14:editId="4B629AFC">
                <wp:simplePos x="0" y="0"/>
                <wp:positionH relativeFrom="column">
                  <wp:posOffset>2780030</wp:posOffset>
                </wp:positionH>
                <wp:positionV relativeFrom="paragraph">
                  <wp:posOffset>131998</wp:posOffset>
                </wp:positionV>
                <wp:extent cx="1508760" cy="173355"/>
                <wp:effectExtent l="0" t="0" r="15240" b="17145"/>
                <wp:wrapNone/>
                <wp:docPr id="202" name="正方形/長方形 202"/>
                <wp:cNvGraphicFramePr/>
                <a:graphic xmlns:a="http://schemas.openxmlformats.org/drawingml/2006/main">
                  <a:graphicData uri="http://schemas.microsoft.com/office/word/2010/wordprocessingShape">
                    <wps:wsp>
                      <wps:cNvSpPr/>
                      <wps:spPr>
                        <a:xfrm>
                          <a:off x="0" y="0"/>
                          <a:ext cx="150876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4937B" id="正方形/長方形 202" o:spid="_x0000_s1026" style="position:absolute;margin-left:218.9pt;margin-top:10.4pt;width:118.8pt;height:13.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" filled="f" strokecolor="#c0504d [3205]" strokeweight="2pt"/>
            </w:pict>
          </mc:Fallback>
        </mc:AlternateContent>
      </w:r>
    </w:p>
    <w:p w:rsidR="002B21BE" w:rsidRDefault="002B21BE" w:rsidP="002E4BC6">
      <w:pPr>
        <w:pStyle w:val="CETextBody"/>
        <w:rPr>
          <w:lang w:val="en-US" w:eastAsia="ja-JP"/>
        </w:rPr>
      </w:pPr>
    </w:p>
    <w:p w:rsidR="002B21BE" w:rsidRDefault="002B21BE" w:rsidP="002E4BC6">
      <w:pPr>
        <w:pStyle w:val="CETextBody"/>
        <w:rPr>
          <w:lang w:val="en-US" w:eastAsia="ja-JP"/>
        </w:rPr>
      </w:pPr>
    </w:p>
    <w:p w:rsidR="00B54167" w:rsidRPr="00A57520" w:rsidRDefault="00B54167" w:rsidP="002E4BC6">
      <w:pPr>
        <w:pStyle w:val="CETextBody"/>
        <w:rPr>
          <w:lang w:val="en-US" w:eastAsia="ja-JP"/>
        </w:rPr>
      </w:pPr>
    </w:p>
    <w:p w:rsidR="00AD5055" w:rsidRPr="00702283" w:rsidRDefault="00AD5055" w:rsidP="00AD5055">
      <w:pPr>
        <w:pStyle w:val="CETextBody"/>
        <w:numPr>
          <w:ilvl w:val="0"/>
          <w:numId w:val="46"/>
        </w:numPr>
        <w:ind w:left="426" w:hanging="426"/>
        <w:rPr>
          <w:ins w:id="11853" w:author="Huy Duc. Nguyen" w:date="2017-08-29T16:40:00Z"/>
          <w:b/>
          <w:lang w:val="en-US" w:eastAsia="ja-JP"/>
        </w:rPr>
      </w:pPr>
      <w:ins w:id="11854" w:author="Huy Duc. Nguyen" w:date="2017-08-29T16:40:00Z">
        <w:r>
          <w:rPr>
            <w:rFonts w:hint="eastAsia"/>
            <w:lang w:val="en-US" w:eastAsia="ja-JP"/>
          </w:rPr>
          <w:t>Result</w:t>
        </w:r>
      </w:ins>
    </w:p>
    <w:p w:rsidR="00AD5055" w:rsidRDefault="00AD5055" w:rsidP="00AD5055">
      <w:pPr>
        <w:pStyle w:val="Caption"/>
        <w:rPr>
          <w:ins w:id="11855" w:author="Huy Duc. Nguyen" w:date="2017-08-29T16:40:00Z"/>
          <w:sz w:val="22"/>
          <w:szCs w:val="22"/>
          <w:lang w:eastAsia="ja-JP"/>
        </w:rPr>
      </w:pPr>
      <w:ins w:id="11856" w:author="Huy Duc. Nguyen" w:date="2017-08-29T16:40:00Z">
        <w:r>
          <w:rPr>
            <w:rFonts w:hint="eastAsia"/>
            <w:b w:val="0"/>
            <w:lang w:val="en-US" w:eastAsia="ja-JP"/>
          </w:rPr>
          <w:t xml:space="preserve"> </w:t>
        </w: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r>
          <w:rPr>
            <w:noProof/>
            <w:sz w:val="22"/>
            <w:szCs w:val="22"/>
          </w:rPr>
          <w:t>21</w:t>
        </w:r>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Type3 </w:t>
        </w:r>
        <w:r w:rsidRPr="005972B5">
          <w:rPr>
            <w:sz w:val="22"/>
            <w:szCs w:val="22"/>
            <w:lang w:eastAsia="ja-JP"/>
          </w:rPr>
          <w:t>Result</w:t>
        </w:r>
        <w:r>
          <w:rPr>
            <w:sz w:val="22"/>
            <w:szCs w:val="22"/>
            <w:lang w:eastAsia="ja-JP"/>
          </w:rPr>
          <w:t xml:space="preserve"> (only posix kernel – T17.0)</w:t>
        </w:r>
      </w:ins>
    </w:p>
    <w:tbl>
      <w:tblPr>
        <w:tblStyle w:val="TableGrid"/>
        <w:tblW w:w="0" w:type="auto"/>
        <w:jc w:val="center"/>
        <w:tblLayout w:type="fixed"/>
        <w:tblLook w:val="04A0" w:firstRow="1" w:lastRow="0" w:firstColumn="1" w:lastColumn="0" w:noHBand="0" w:noVBand="1"/>
      </w:tblPr>
      <w:tblGrid>
        <w:gridCol w:w="817"/>
        <w:gridCol w:w="1899"/>
      </w:tblGrid>
      <w:tr w:rsidR="00AD5055" w:rsidRPr="00207443" w:rsidTr="005B1E90">
        <w:trPr>
          <w:jc w:val="center"/>
          <w:ins w:id="11857" w:author="Huy Duc. Nguyen" w:date="2017-08-29T16:40:00Z"/>
        </w:trPr>
        <w:tc>
          <w:tcPr>
            <w:tcW w:w="817" w:type="dxa"/>
            <w:tcBorders>
              <w:bottom w:val="single" w:sz="4" w:space="0" w:color="auto"/>
              <w:right w:val="single" w:sz="4" w:space="0" w:color="auto"/>
            </w:tcBorders>
            <w:shd w:val="clear" w:color="auto" w:fill="BFBFBF" w:themeFill="background1" w:themeFillShade="BF"/>
          </w:tcPr>
          <w:p w:rsidR="00AD5055" w:rsidRDefault="00AD5055" w:rsidP="005B1E90">
            <w:pPr>
              <w:pStyle w:val="CETextBody"/>
              <w:jc w:val="center"/>
              <w:rPr>
                <w:ins w:id="11858" w:author="Huy Duc. Nguyen" w:date="2017-08-29T16:40:00Z"/>
                <w:sz w:val="16"/>
                <w:lang w:eastAsia="ja-JP"/>
              </w:rPr>
            </w:pPr>
          </w:p>
        </w:tc>
        <w:tc>
          <w:tcPr>
            <w:tcW w:w="1899" w:type="dxa"/>
            <w:tcBorders>
              <w:right w:val="single" w:sz="4" w:space="0" w:color="auto"/>
            </w:tcBorders>
            <w:shd w:val="clear" w:color="auto" w:fill="BFBFBF" w:themeFill="background1" w:themeFillShade="BF"/>
          </w:tcPr>
          <w:p w:rsidR="00AD5055" w:rsidRPr="00387E9A" w:rsidRDefault="00AD5055" w:rsidP="005B1E90">
            <w:pPr>
              <w:pStyle w:val="CETextBody"/>
              <w:jc w:val="center"/>
              <w:rPr>
                <w:ins w:id="11859" w:author="Huy Duc. Nguyen" w:date="2017-08-29T16:40:00Z"/>
                <w:b/>
                <w:sz w:val="16"/>
                <w:lang w:eastAsia="ja-JP"/>
              </w:rPr>
            </w:pPr>
            <w:ins w:id="11860" w:author="Huy Duc. Nguyen" w:date="2017-08-29T16:40:00Z">
              <w:r>
                <w:rPr>
                  <w:rFonts w:hint="eastAsia"/>
                  <w:b/>
                  <w:sz w:val="16"/>
                  <w:lang w:eastAsia="ja-JP"/>
                </w:rPr>
                <w:t>Native INTEGRITY  [</w:t>
              </w:r>
              <w:r w:rsidRPr="005C7B46">
                <w:rPr>
                  <w:b/>
                  <w:sz w:val="16"/>
                  <w:lang w:eastAsia="ja-JP"/>
                </w:rPr>
                <w:t>MB/sec</w:t>
              </w:r>
              <w:r>
                <w:rPr>
                  <w:rFonts w:hint="eastAsia"/>
                  <w:b/>
                  <w:sz w:val="16"/>
                  <w:lang w:eastAsia="ja-JP"/>
                </w:rPr>
                <w:t>]</w:t>
              </w:r>
            </w:ins>
          </w:p>
        </w:tc>
      </w:tr>
      <w:tr w:rsidR="00AD5055" w:rsidRPr="00E8715A" w:rsidTr="005B1E90">
        <w:trPr>
          <w:jc w:val="center"/>
          <w:ins w:id="11861" w:author="Huy Duc. Nguyen" w:date="2017-08-29T16:40: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AD5055" w:rsidRPr="004B3D03" w:rsidRDefault="00AD5055" w:rsidP="005B1E90">
            <w:pPr>
              <w:pStyle w:val="CETextBody"/>
              <w:rPr>
                <w:ins w:id="11862" w:author="Huy Duc. Nguyen" w:date="2017-08-29T16:40:00Z"/>
                <w:b/>
                <w:sz w:val="16"/>
                <w:lang w:eastAsia="ja-JP"/>
              </w:rPr>
            </w:pPr>
            <w:ins w:id="11863" w:author="Huy Duc. Nguyen" w:date="2017-08-29T16:40:00Z">
              <w:r>
                <w:rPr>
                  <w:rFonts w:hint="eastAsia"/>
                  <w:b/>
                  <w:sz w:val="16"/>
                  <w:lang w:eastAsia="ja-JP"/>
                </w:rPr>
                <w:t>Ave.</w:t>
              </w:r>
            </w:ins>
          </w:p>
        </w:tc>
        <w:tc>
          <w:tcPr>
            <w:tcW w:w="1899" w:type="dxa"/>
            <w:tcBorders>
              <w:top w:val="single" w:sz="12" w:space="0" w:color="auto"/>
              <w:left w:val="single" w:sz="12" w:space="0" w:color="auto"/>
              <w:bottom w:val="single" w:sz="12" w:space="0" w:color="auto"/>
              <w:right w:val="single" w:sz="12" w:space="0" w:color="auto"/>
            </w:tcBorders>
            <w:shd w:val="clear" w:color="auto" w:fill="FFFF00"/>
            <w:vAlign w:val="bottom"/>
          </w:tcPr>
          <w:p w:rsidR="00AD5055" w:rsidRPr="00F950E6" w:rsidRDefault="00AD5055">
            <w:pPr>
              <w:pStyle w:val="CETextBody"/>
              <w:jc w:val="right"/>
              <w:rPr>
                <w:ins w:id="11864" w:author="Huy Duc. Nguyen" w:date="2017-08-29T16:40:00Z"/>
                <w:sz w:val="16"/>
                <w:lang w:eastAsia="ja-JP"/>
              </w:rPr>
            </w:pPr>
            <w:ins w:id="11865" w:author="Huy Duc. Nguyen" w:date="2017-08-29T16:40:00Z">
              <w:r>
                <w:rPr>
                  <w:sz w:val="16"/>
                  <w:lang w:eastAsia="ja-JP"/>
                </w:rPr>
                <w:fldChar w:fldCharType="begin"/>
              </w:r>
              <w:r>
                <w:rPr>
                  <w:sz w:val="16"/>
                  <w:lang w:eastAsia="ja-JP"/>
                </w:rPr>
                <w:instrText xml:space="preserve"> =AVERAGE(below) </w:instrText>
              </w:r>
              <w:r>
                <w:rPr>
                  <w:sz w:val="16"/>
                  <w:lang w:eastAsia="ja-JP"/>
                </w:rPr>
                <w:fldChar w:fldCharType="separate"/>
              </w:r>
              <w:r>
                <w:rPr>
                  <w:noProof/>
                  <w:sz w:val="16"/>
                  <w:lang w:eastAsia="ja-JP"/>
                </w:rPr>
                <w:t>3235054.0233</w:t>
              </w:r>
              <w:r>
                <w:rPr>
                  <w:sz w:val="16"/>
                  <w:lang w:eastAsia="ja-JP"/>
                </w:rPr>
                <w:fldChar w:fldCharType="end"/>
              </w:r>
            </w:ins>
          </w:p>
        </w:tc>
      </w:tr>
      <w:tr w:rsidR="00AD5055" w:rsidRPr="00E8715A" w:rsidTr="005B1E90">
        <w:trPr>
          <w:jc w:val="center"/>
          <w:ins w:id="11866" w:author="Huy Duc. Nguyen" w:date="2017-08-29T16:40: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67" w:author="Huy Duc. Nguyen" w:date="2017-08-29T16:40:00Z"/>
                <w:b/>
                <w:sz w:val="16"/>
                <w:lang w:eastAsia="ja-JP"/>
              </w:rPr>
            </w:pPr>
            <w:ins w:id="11868" w:author="Huy Duc. Nguyen" w:date="2017-08-29T16:40:00Z">
              <w:r>
                <w:rPr>
                  <w:rFonts w:hint="eastAsia"/>
                  <w:b/>
                  <w:sz w:val="16"/>
                  <w:lang w:eastAsia="ja-JP"/>
                </w:rPr>
                <w:t>1</w:t>
              </w:r>
            </w:ins>
          </w:p>
        </w:tc>
        <w:tc>
          <w:tcPr>
            <w:tcW w:w="1899" w:type="dxa"/>
            <w:tcBorders>
              <w:top w:val="single" w:sz="12" w:space="0" w:color="auto"/>
              <w:left w:val="single" w:sz="4" w:space="0" w:color="auto"/>
              <w:right w:val="single" w:sz="4" w:space="0" w:color="auto"/>
            </w:tcBorders>
            <w:shd w:val="clear" w:color="auto" w:fill="FFFF00"/>
            <w:vAlign w:val="bottom"/>
          </w:tcPr>
          <w:p w:rsidR="00AD5055" w:rsidRPr="00F950E6" w:rsidRDefault="00AD5055" w:rsidP="005B1E90">
            <w:pPr>
              <w:pStyle w:val="CETextBody"/>
              <w:jc w:val="right"/>
              <w:rPr>
                <w:ins w:id="11869" w:author="Huy Duc. Nguyen" w:date="2017-08-29T16:40:00Z"/>
                <w:sz w:val="16"/>
                <w:lang w:eastAsia="ja-JP"/>
              </w:rPr>
            </w:pPr>
            <w:ins w:id="11870" w:author="Huy Duc. Nguyen" w:date="2017-08-29T16:40:00Z">
              <w:r w:rsidRPr="003F3580">
                <w:rPr>
                  <w:sz w:val="16"/>
                  <w:lang w:eastAsia="ja-JP"/>
                </w:rPr>
                <w:t>3172644.3553</w:t>
              </w:r>
            </w:ins>
          </w:p>
        </w:tc>
      </w:tr>
      <w:tr w:rsidR="00AD5055" w:rsidRPr="00E8715A" w:rsidTr="005B1E90">
        <w:trPr>
          <w:jc w:val="center"/>
          <w:ins w:id="11871"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72" w:author="Huy Duc. Nguyen" w:date="2017-08-29T16:40:00Z"/>
                <w:b/>
                <w:sz w:val="16"/>
                <w:lang w:eastAsia="ja-JP"/>
              </w:rPr>
            </w:pPr>
            <w:ins w:id="11873" w:author="Huy Duc. Nguyen" w:date="2017-08-29T16:40:00Z">
              <w:r>
                <w:rPr>
                  <w:rFonts w:hint="eastAsia"/>
                  <w:b/>
                  <w:sz w:val="16"/>
                  <w:lang w:eastAsia="ja-JP"/>
                </w:rPr>
                <w:t>2</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74" w:author="Huy Duc. Nguyen" w:date="2017-08-29T16:40:00Z"/>
                <w:sz w:val="16"/>
                <w:lang w:eastAsia="ja-JP"/>
              </w:rPr>
            </w:pPr>
            <w:ins w:id="11875" w:author="Huy Duc. Nguyen" w:date="2017-08-29T16:40:00Z">
              <w:r w:rsidRPr="003F3580">
                <w:rPr>
                  <w:sz w:val="16"/>
                  <w:lang w:eastAsia="ja-JP"/>
                </w:rPr>
                <w:t>3242780.4242</w:t>
              </w:r>
            </w:ins>
          </w:p>
        </w:tc>
      </w:tr>
      <w:tr w:rsidR="00AD5055" w:rsidRPr="00E8715A" w:rsidTr="005B1E90">
        <w:trPr>
          <w:jc w:val="center"/>
          <w:ins w:id="11876"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77" w:author="Huy Duc. Nguyen" w:date="2017-08-29T16:40:00Z"/>
                <w:b/>
                <w:sz w:val="16"/>
                <w:lang w:eastAsia="ja-JP"/>
              </w:rPr>
            </w:pPr>
            <w:ins w:id="11878" w:author="Huy Duc. Nguyen" w:date="2017-08-29T16:40:00Z">
              <w:r>
                <w:rPr>
                  <w:rFonts w:hint="eastAsia"/>
                  <w:b/>
                  <w:sz w:val="16"/>
                  <w:lang w:eastAsia="ja-JP"/>
                </w:rPr>
                <w:t>3</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79" w:author="Huy Duc. Nguyen" w:date="2017-08-29T16:40:00Z"/>
                <w:sz w:val="16"/>
                <w:lang w:eastAsia="ja-JP"/>
              </w:rPr>
            </w:pPr>
            <w:ins w:id="11880" w:author="Huy Duc. Nguyen" w:date="2017-08-29T16:40:00Z">
              <w:r w:rsidRPr="003F3580">
                <w:rPr>
                  <w:sz w:val="16"/>
                  <w:lang w:eastAsia="ja-JP"/>
                </w:rPr>
                <w:t>3243933.0030</w:t>
              </w:r>
            </w:ins>
          </w:p>
        </w:tc>
      </w:tr>
      <w:tr w:rsidR="00AD5055" w:rsidRPr="00E8715A" w:rsidTr="005B1E90">
        <w:trPr>
          <w:jc w:val="center"/>
          <w:ins w:id="11881"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82" w:author="Huy Duc. Nguyen" w:date="2017-08-29T16:40:00Z"/>
                <w:b/>
                <w:sz w:val="16"/>
                <w:lang w:eastAsia="ja-JP"/>
              </w:rPr>
            </w:pPr>
            <w:ins w:id="11883" w:author="Huy Duc. Nguyen" w:date="2017-08-29T16:40:00Z">
              <w:r>
                <w:rPr>
                  <w:rFonts w:hint="eastAsia"/>
                  <w:b/>
                  <w:sz w:val="16"/>
                  <w:lang w:eastAsia="ja-JP"/>
                </w:rPr>
                <w:t>4</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84" w:author="Huy Duc. Nguyen" w:date="2017-08-29T16:40:00Z"/>
                <w:sz w:val="16"/>
                <w:lang w:eastAsia="ja-JP"/>
              </w:rPr>
            </w:pPr>
            <w:ins w:id="11885" w:author="Huy Duc. Nguyen" w:date="2017-08-29T16:40:00Z">
              <w:r w:rsidRPr="003F3580">
                <w:rPr>
                  <w:sz w:val="16"/>
                  <w:lang w:eastAsia="ja-JP"/>
                </w:rPr>
                <w:t>3257246.7894</w:t>
              </w:r>
            </w:ins>
          </w:p>
        </w:tc>
      </w:tr>
      <w:tr w:rsidR="00AD5055" w:rsidRPr="00E8715A" w:rsidTr="005B1E90">
        <w:trPr>
          <w:jc w:val="center"/>
          <w:ins w:id="11886"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87" w:author="Huy Duc. Nguyen" w:date="2017-08-29T16:40:00Z"/>
                <w:b/>
                <w:sz w:val="16"/>
                <w:lang w:eastAsia="ja-JP"/>
              </w:rPr>
            </w:pPr>
            <w:ins w:id="11888" w:author="Huy Duc. Nguyen" w:date="2017-08-29T16:40:00Z">
              <w:r>
                <w:rPr>
                  <w:rFonts w:hint="eastAsia"/>
                  <w:b/>
                  <w:sz w:val="16"/>
                  <w:lang w:eastAsia="ja-JP"/>
                </w:rPr>
                <w:t>5</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89" w:author="Huy Duc. Nguyen" w:date="2017-08-29T16:40:00Z"/>
                <w:sz w:val="16"/>
                <w:lang w:eastAsia="ja-JP"/>
              </w:rPr>
            </w:pPr>
            <w:ins w:id="11890" w:author="Huy Duc. Nguyen" w:date="2017-08-29T16:40:00Z">
              <w:r w:rsidRPr="005726D4">
                <w:rPr>
                  <w:sz w:val="16"/>
                  <w:lang w:eastAsia="ja-JP"/>
                </w:rPr>
                <w:t>3231728.5899</w:t>
              </w:r>
            </w:ins>
          </w:p>
        </w:tc>
      </w:tr>
      <w:tr w:rsidR="00AD5055" w:rsidRPr="00E8715A" w:rsidTr="005B1E90">
        <w:trPr>
          <w:jc w:val="center"/>
          <w:ins w:id="11891"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Pr="004B3D03" w:rsidRDefault="00AD5055" w:rsidP="005B1E90">
            <w:pPr>
              <w:pStyle w:val="CETextBody"/>
              <w:rPr>
                <w:ins w:id="11892" w:author="Huy Duc. Nguyen" w:date="2017-08-29T16:40:00Z"/>
                <w:b/>
                <w:sz w:val="16"/>
                <w:lang w:eastAsia="ja-JP"/>
              </w:rPr>
            </w:pPr>
            <w:ins w:id="11893" w:author="Huy Duc. Nguyen" w:date="2017-08-29T16:40:00Z">
              <w:r>
                <w:rPr>
                  <w:rFonts w:hint="eastAsia"/>
                  <w:b/>
                  <w:sz w:val="16"/>
                  <w:lang w:eastAsia="ja-JP"/>
                </w:rPr>
                <w:t>6</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94" w:author="Huy Duc. Nguyen" w:date="2017-08-29T16:40:00Z"/>
                <w:sz w:val="16"/>
                <w:lang w:eastAsia="ja-JP"/>
              </w:rPr>
            </w:pPr>
            <w:ins w:id="11895" w:author="Huy Duc. Nguyen" w:date="2017-08-29T16:40:00Z">
              <w:r w:rsidRPr="005726D4">
                <w:rPr>
                  <w:sz w:val="16"/>
                  <w:lang w:eastAsia="ja-JP"/>
                </w:rPr>
                <w:t>3249455.1133</w:t>
              </w:r>
            </w:ins>
          </w:p>
        </w:tc>
      </w:tr>
      <w:tr w:rsidR="00AD5055" w:rsidRPr="00E8715A" w:rsidTr="005B1E90">
        <w:trPr>
          <w:jc w:val="center"/>
          <w:ins w:id="11896"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1897" w:author="Huy Duc. Nguyen" w:date="2017-08-29T16:40:00Z"/>
                <w:b/>
                <w:sz w:val="16"/>
                <w:lang w:eastAsia="ja-JP"/>
              </w:rPr>
            </w:pPr>
            <w:ins w:id="11898" w:author="Huy Duc. Nguyen" w:date="2017-08-29T16:40:00Z">
              <w:r>
                <w:rPr>
                  <w:rFonts w:hint="eastAsia"/>
                  <w:b/>
                  <w:sz w:val="16"/>
                  <w:lang w:eastAsia="ja-JP"/>
                </w:rPr>
                <w:t>7</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899" w:author="Huy Duc. Nguyen" w:date="2017-08-29T16:40:00Z"/>
                <w:sz w:val="16"/>
                <w:lang w:eastAsia="ja-JP"/>
              </w:rPr>
            </w:pPr>
            <w:ins w:id="11900" w:author="Huy Duc. Nguyen" w:date="2017-08-29T16:40:00Z">
              <w:r w:rsidRPr="005726D4">
                <w:rPr>
                  <w:sz w:val="16"/>
                  <w:lang w:eastAsia="ja-JP"/>
                </w:rPr>
                <w:t>3210272.7766</w:t>
              </w:r>
            </w:ins>
          </w:p>
        </w:tc>
      </w:tr>
      <w:tr w:rsidR="00AD5055" w:rsidRPr="00E8715A" w:rsidTr="005B1E90">
        <w:trPr>
          <w:jc w:val="center"/>
          <w:ins w:id="11901"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1902" w:author="Huy Duc. Nguyen" w:date="2017-08-29T16:40:00Z"/>
                <w:b/>
                <w:sz w:val="16"/>
                <w:lang w:eastAsia="ja-JP"/>
              </w:rPr>
            </w:pPr>
            <w:ins w:id="11903" w:author="Huy Duc. Nguyen" w:date="2017-08-29T16:40:00Z">
              <w:r>
                <w:rPr>
                  <w:rFonts w:hint="eastAsia"/>
                  <w:b/>
                  <w:sz w:val="16"/>
                  <w:lang w:eastAsia="ja-JP"/>
                </w:rPr>
                <w:t>8</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904" w:author="Huy Duc. Nguyen" w:date="2017-08-29T16:40:00Z"/>
                <w:sz w:val="16"/>
                <w:lang w:eastAsia="ja-JP"/>
              </w:rPr>
            </w:pPr>
            <w:ins w:id="11905" w:author="Huy Duc. Nguyen" w:date="2017-08-29T16:40:00Z">
              <w:r w:rsidRPr="005726D4">
                <w:rPr>
                  <w:sz w:val="16"/>
                  <w:lang w:eastAsia="ja-JP"/>
                </w:rPr>
                <w:t>3264820.4271</w:t>
              </w:r>
            </w:ins>
          </w:p>
        </w:tc>
      </w:tr>
      <w:tr w:rsidR="00AD5055" w:rsidRPr="00E8715A" w:rsidTr="005B1E90">
        <w:trPr>
          <w:jc w:val="center"/>
          <w:ins w:id="11906"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1907" w:author="Huy Duc. Nguyen" w:date="2017-08-29T16:40:00Z"/>
                <w:b/>
                <w:sz w:val="16"/>
                <w:lang w:eastAsia="ja-JP"/>
              </w:rPr>
            </w:pPr>
            <w:ins w:id="11908" w:author="Huy Duc. Nguyen" w:date="2017-08-29T16:40:00Z">
              <w:r>
                <w:rPr>
                  <w:rFonts w:hint="eastAsia"/>
                  <w:b/>
                  <w:sz w:val="16"/>
                  <w:lang w:eastAsia="ja-JP"/>
                </w:rPr>
                <w:t>9</w:t>
              </w:r>
            </w:ins>
          </w:p>
        </w:tc>
        <w:tc>
          <w:tcPr>
            <w:tcW w:w="1899" w:type="dxa"/>
            <w:tcBorders>
              <w:left w:val="single" w:sz="4" w:space="0" w:color="auto"/>
              <w:right w:val="single" w:sz="4" w:space="0" w:color="auto"/>
            </w:tcBorders>
            <w:shd w:val="clear" w:color="auto" w:fill="FFFF00"/>
            <w:vAlign w:val="center"/>
          </w:tcPr>
          <w:p w:rsidR="00AD5055" w:rsidRPr="00F950E6" w:rsidRDefault="00AD5055" w:rsidP="005B1E90">
            <w:pPr>
              <w:pStyle w:val="CETextBody"/>
              <w:jc w:val="right"/>
              <w:rPr>
                <w:ins w:id="11909" w:author="Huy Duc. Nguyen" w:date="2017-08-29T16:40:00Z"/>
                <w:sz w:val="16"/>
                <w:lang w:eastAsia="ja-JP"/>
              </w:rPr>
            </w:pPr>
            <w:ins w:id="11910" w:author="Huy Duc. Nguyen" w:date="2017-08-29T16:40:00Z">
              <w:r w:rsidRPr="005726D4">
                <w:rPr>
                  <w:sz w:val="16"/>
                  <w:lang w:eastAsia="ja-JP"/>
                </w:rPr>
                <w:t>3225055.2251</w:t>
              </w:r>
            </w:ins>
          </w:p>
        </w:tc>
      </w:tr>
      <w:tr w:rsidR="00AD5055" w:rsidRPr="00E8715A" w:rsidTr="005B1E90">
        <w:trPr>
          <w:jc w:val="center"/>
          <w:ins w:id="11911"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D5055" w:rsidRDefault="00AD5055" w:rsidP="005B1E90">
            <w:pPr>
              <w:pStyle w:val="CETextBody"/>
              <w:rPr>
                <w:ins w:id="11912" w:author="Huy Duc. Nguyen" w:date="2017-08-29T16:40:00Z"/>
                <w:b/>
                <w:sz w:val="16"/>
                <w:lang w:eastAsia="ja-JP"/>
              </w:rPr>
            </w:pPr>
            <w:ins w:id="11913" w:author="Huy Duc. Nguyen" w:date="2017-08-29T16:40:00Z">
              <w:r>
                <w:rPr>
                  <w:rFonts w:hint="eastAsia"/>
                  <w:b/>
                  <w:sz w:val="16"/>
                  <w:lang w:eastAsia="ja-JP"/>
                </w:rPr>
                <w:t>10</w:t>
              </w:r>
            </w:ins>
          </w:p>
        </w:tc>
        <w:tc>
          <w:tcPr>
            <w:tcW w:w="1899" w:type="dxa"/>
            <w:tcBorders>
              <w:left w:val="single" w:sz="4" w:space="0" w:color="auto"/>
              <w:right w:val="single" w:sz="4" w:space="0" w:color="auto"/>
            </w:tcBorders>
            <w:shd w:val="clear" w:color="auto" w:fill="FFFF00"/>
            <w:vAlign w:val="center"/>
          </w:tcPr>
          <w:p w:rsidR="00AD5055" w:rsidRPr="00F950E6" w:rsidRDefault="00AD5055">
            <w:pPr>
              <w:pStyle w:val="CETextBody"/>
              <w:jc w:val="right"/>
              <w:rPr>
                <w:ins w:id="11914" w:author="Huy Duc. Nguyen" w:date="2017-08-29T16:40:00Z"/>
                <w:sz w:val="16"/>
                <w:lang w:eastAsia="ja-JP"/>
              </w:rPr>
            </w:pPr>
            <w:ins w:id="11915" w:author="Huy Duc. Nguyen" w:date="2017-08-29T16:40:00Z">
              <w:r w:rsidRPr="005726D4">
                <w:rPr>
                  <w:sz w:val="16"/>
                  <w:lang w:eastAsia="ja-JP"/>
                </w:rPr>
                <w:t>3252603.5296</w:t>
              </w:r>
            </w:ins>
          </w:p>
        </w:tc>
      </w:tr>
    </w:tbl>
    <w:p w:rsidR="002E4BC6" w:rsidRPr="00702283" w:rsidDel="00AD5055" w:rsidRDefault="002E4BC6" w:rsidP="00D47247">
      <w:pPr>
        <w:pStyle w:val="CETextBody"/>
        <w:numPr>
          <w:ilvl w:val="0"/>
          <w:numId w:val="46"/>
        </w:numPr>
        <w:ind w:left="426" w:hanging="426"/>
        <w:rPr>
          <w:del w:id="11916" w:author="Huy Duc. Nguyen" w:date="2017-08-29T16:40:00Z"/>
          <w:b/>
          <w:lang w:val="en-US" w:eastAsia="ja-JP"/>
        </w:rPr>
      </w:pPr>
      <w:del w:id="11917" w:author="Huy Duc. Nguyen" w:date="2017-08-29T16:40:00Z">
        <w:r w:rsidDel="00AD5055">
          <w:rPr>
            <w:rFonts w:hint="eastAsia"/>
            <w:lang w:val="en-US" w:eastAsia="ja-JP"/>
          </w:rPr>
          <w:delText>Result</w:delText>
        </w:r>
      </w:del>
    </w:p>
    <w:p w:rsidR="005C7B46" w:rsidDel="00AD5055" w:rsidRDefault="002E4BC6" w:rsidP="005C7B46">
      <w:pPr>
        <w:pStyle w:val="Caption"/>
        <w:rPr>
          <w:del w:id="11918" w:author="Huy Duc. Nguyen" w:date="2017-08-29T16:40:00Z"/>
          <w:sz w:val="22"/>
          <w:szCs w:val="22"/>
          <w:lang w:eastAsia="ja-JP"/>
        </w:rPr>
      </w:pPr>
      <w:del w:id="11919" w:author="Huy Duc. Nguyen" w:date="2017-08-29T16:40:00Z">
        <w:r w:rsidDel="00AD5055">
          <w:rPr>
            <w:rFonts w:hint="eastAsia"/>
            <w:b w:val="0"/>
            <w:lang w:val="en-US" w:eastAsia="ja-JP"/>
          </w:rPr>
          <w:delText xml:space="preserve"> </w:delText>
        </w:r>
        <w:r w:rsidR="005C7B46" w:rsidRPr="005972B5" w:rsidDel="00AD5055">
          <w:rPr>
            <w:sz w:val="22"/>
            <w:szCs w:val="22"/>
          </w:rPr>
          <w:delText xml:space="preserve">Table </w:delText>
        </w:r>
        <w:r w:rsidR="005C7B46" w:rsidRPr="005972B5" w:rsidDel="00AD5055">
          <w:rPr>
            <w:sz w:val="22"/>
            <w:szCs w:val="22"/>
          </w:rPr>
          <w:fldChar w:fldCharType="begin"/>
        </w:r>
        <w:r w:rsidR="005C7B46" w:rsidRPr="005972B5" w:rsidDel="00AD5055">
          <w:rPr>
            <w:sz w:val="22"/>
            <w:szCs w:val="22"/>
          </w:rPr>
          <w:delInstrText xml:space="preserve"> STYLEREF 1 \s </w:delInstrText>
        </w:r>
        <w:r w:rsidR="005C7B46" w:rsidRPr="005972B5" w:rsidDel="00AD5055">
          <w:rPr>
            <w:sz w:val="22"/>
            <w:szCs w:val="22"/>
          </w:rPr>
          <w:fldChar w:fldCharType="separate"/>
        </w:r>
        <w:r w:rsidR="003B19D6" w:rsidDel="00AD5055">
          <w:rPr>
            <w:noProof/>
            <w:sz w:val="22"/>
            <w:szCs w:val="22"/>
          </w:rPr>
          <w:delText>5</w:delText>
        </w:r>
        <w:r w:rsidR="005C7B46" w:rsidRPr="005972B5" w:rsidDel="00AD5055">
          <w:rPr>
            <w:sz w:val="22"/>
            <w:szCs w:val="22"/>
          </w:rPr>
          <w:fldChar w:fldCharType="end"/>
        </w:r>
        <w:r w:rsidR="005C7B46" w:rsidRPr="005972B5" w:rsidDel="00AD5055">
          <w:rPr>
            <w:sz w:val="22"/>
            <w:szCs w:val="22"/>
          </w:rPr>
          <w:noBreakHyphen/>
        </w:r>
        <w:r w:rsidR="005C7B46" w:rsidRPr="005972B5" w:rsidDel="00AD5055">
          <w:rPr>
            <w:sz w:val="22"/>
            <w:szCs w:val="22"/>
          </w:rPr>
          <w:fldChar w:fldCharType="begin"/>
        </w:r>
        <w:r w:rsidR="005C7B46" w:rsidRPr="005972B5" w:rsidDel="00AD5055">
          <w:rPr>
            <w:sz w:val="22"/>
            <w:szCs w:val="22"/>
          </w:rPr>
          <w:delInstrText xml:space="preserve"> SEQ Table \* ARABIC \s 1 </w:delInstrText>
        </w:r>
        <w:r w:rsidR="005C7B46" w:rsidRPr="005972B5" w:rsidDel="00AD5055">
          <w:rPr>
            <w:sz w:val="22"/>
            <w:szCs w:val="22"/>
          </w:rPr>
          <w:fldChar w:fldCharType="separate"/>
        </w:r>
      </w:del>
      <w:ins w:id="11920" w:author="Kazuhiro Takagi" w:date="2017-03-21T15:02:00Z">
        <w:del w:id="11921" w:author="Huy Duc. Nguyen" w:date="2017-08-28T16:38:00Z">
          <w:r w:rsidR="00520A63" w:rsidDel="003B19D6">
            <w:rPr>
              <w:noProof/>
              <w:sz w:val="22"/>
              <w:szCs w:val="22"/>
            </w:rPr>
            <w:delText>42</w:delText>
          </w:r>
        </w:del>
      </w:ins>
      <w:ins w:id="11922" w:author=" " w:date="2017-03-09T11:18:00Z">
        <w:del w:id="11923" w:author="Huy Duc. Nguyen" w:date="2017-08-28T16:38:00Z">
          <w:r w:rsidR="00442CC0" w:rsidDel="003B19D6">
            <w:rPr>
              <w:noProof/>
              <w:sz w:val="22"/>
              <w:szCs w:val="22"/>
            </w:rPr>
            <w:delText>42</w:delText>
          </w:r>
        </w:del>
      </w:ins>
      <w:del w:id="11924" w:author="Huy Duc. Nguyen" w:date="2017-08-28T16:38:00Z">
        <w:r w:rsidR="00003FEB" w:rsidDel="003B19D6">
          <w:rPr>
            <w:noProof/>
            <w:sz w:val="22"/>
            <w:szCs w:val="22"/>
          </w:rPr>
          <w:delText>49</w:delText>
        </w:r>
      </w:del>
      <w:del w:id="11925" w:author="Huy Duc. Nguyen" w:date="2017-08-29T16:40:00Z">
        <w:r w:rsidR="005C7B46" w:rsidRPr="005972B5" w:rsidDel="00AD5055">
          <w:rPr>
            <w:sz w:val="22"/>
            <w:szCs w:val="22"/>
          </w:rPr>
          <w:fldChar w:fldCharType="end"/>
        </w:r>
        <w:r w:rsidR="005C7B46" w:rsidRPr="005972B5" w:rsidDel="00AD5055">
          <w:rPr>
            <w:sz w:val="22"/>
            <w:szCs w:val="22"/>
            <w:lang w:eastAsia="ja-JP"/>
          </w:rPr>
          <w:delText xml:space="preserve">: </w:delText>
        </w:r>
        <w:r w:rsidR="0099467A" w:rsidDel="00AD5055">
          <w:rPr>
            <w:rFonts w:hint="eastAsia"/>
            <w:sz w:val="22"/>
            <w:szCs w:val="22"/>
            <w:lang w:eastAsia="ja-JP"/>
          </w:rPr>
          <w:delText xml:space="preserve">Type3 </w:delText>
        </w:r>
        <w:r w:rsidR="005C7B46" w:rsidRPr="005972B5" w:rsidDel="00AD5055">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Del="00AD5055" w:rsidTr="00925DEF">
        <w:trPr>
          <w:jc w:val="center"/>
          <w:del w:id="11926" w:author="Huy Duc. Nguyen" w:date="2017-08-29T16:40:00Z"/>
        </w:trPr>
        <w:tc>
          <w:tcPr>
            <w:tcW w:w="817" w:type="dxa"/>
            <w:tcBorders>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jc w:val="center"/>
              <w:rPr>
                <w:del w:id="11927" w:author="Huy Duc. Nguyen" w:date="2017-08-29T16:40:00Z"/>
                <w:sz w:val="16"/>
                <w:lang w:eastAsia="ja-JP"/>
              </w:rPr>
            </w:pPr>
          </w:p>
        </w:tc>
        <w:tc>
          <w:tcPr>
            <w:tcW w:w="1899" w:type="dxa"/>
            <w:tcBorders>
              <w:right w:val="single" w:sz="4" w:space="0" w:color="auto"/>
            </w:tcBorders>
            <w:shd w:val="clear" w:color="auto" w:fill="BFBFBF" w:themeFill="background1" w:themeFillShade="BF"/>
          </w:tcPr>
          <w:p w:rsidR="005C7B46" w:rsidRPr="00387E9A" w:rsidDel="00AD5055" w:rsidRDefault="00376AE3" w:rsidP="00925DEF">
            <w:pPr>
              <w:pStyle w:val="CETextBody"/>
              <w:jc w:val="center"/>
              <w:rPr>
                <w:del w:id="11928" w:author="Huy Duc. Nguyen" w:date="2017-08-29T16:40:00Z"/>
                <w:b/>
                <w:sz w:val="16"/>
                <w:lang w:eastAsia="ja-JP"/>
              </w:rPr>
            </w:pPr>
            <w:del w:id="11929" w:author="Huy Duc. Nguyen" w:date="2017-08-29T16:40:00Z">
              <w:r w:rsidDel="00AD5055">
                <w:rPr>
                  <w:rFonts w:hint="eastAsia"/>
                  <w:b/>
                  <w:sz w:val="16"/>
                  <w:lang w:eastAsia="ja-JP"/>
                </w:rPr>
                <w:delText>Native INTEGRITY</w:delText>
              </w:r>
              <w:r w:rsidR="005C7B46" w:rsidDel="00AD5055">
                <w:rPr>
                  <w:rFonts w:hint="eastAsia"/>
                  <w:b/>
                  <w:sz w:val="16"/>
                  <w:lang w:eastAsia="ja-JP"/>
                </w:rPr>
                <w:delText xml:space="preserve">  [</w:delText>
              </w:r>
              <w:r w:rsidR="005C7B46" w:rsidRPr="005C7B46" w:rsidDel="00AD5055">
                <w:rPr>
                  <w:b/>
                  <w:sz w:val="16"/>
                  <w:lang w:eastAsia="ja-JP"/>
                </w:rPr>
                <w:delText>MB/sec</w:delText>
              </w:r>
              <w:r w:rsidR="005C7B46" w:rsidDel="00AD5055">
                <w:rPr>
                  <w:rFonts w:hint="eastAsia"/>
                  <w:b/>
                  <w:sz w:val="16"/>
                  <w:lang w:eastAsia="ja-JP"/>
                </w:rPr>
                <w:delText>]</w:delText>
              </w:r>
            </w:del>
          </w:p>
        </w:tc>
      </w:tr>
      <w:tr w:rsidR="00074AD4" w:rsidRPr="00E8715A" w:rsidDel="00AD5055" w:rsidTr="00925DEF">
        <w:trPr>
          <w:jc w:val="center"/>
          <w:del w:id="11930" w:author="Huy Duc. Nguyen" w:date="2017-08-29T16:40: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74AD4" w:rsidRPr="004B3D03" w:rsidDel="00AD5055" w:rsidRDefault="00074AD4" w:rsidP="00074AD4">
            <w:pPr>
              <w:pStyle w:val="CETextBody"/>
              <w:rPr>
                <w:del w:id="11931" w:author="Huy Duc. Nguyen" w:date="2017-08-29T16:40:00Z"/>
                <w:b/>
                <w:sz w:val="16"/>
                <w:lang w:eastAsia="ja-JP"/>
              </w:rPr>
            </w:pPr>
            <w:del w:id="11932" w:author="Huy Duc. Nguyen" w:date="2017-08-29T16:40: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074AD4" w:rsidRPr="00F950E6" w:rsidDel="00AD5055" w:rsidRDefault="00074AD4" w:rsidP="00074AD4">
            <w:pPr>
              <w:pStyle w:val="CETextBody"/>
              <w:jc w:val="right"/>
              <w:rPr>
                <w:del w:id="11933" w:author="Huy Duc. Nguyen" w:date="2017-08-29T16:40:00Z"/>
                <w:sz w:val="16"/>
                <w:lang w:eastAsia="ja-JP"/>
              </w:rPr>
            </w:pPr>
            <w:del w:id="11934" w:author="Huy Duc. Nguyen" w:date="2017-08-29T16:40:00Z">
              <w:r w:rsidRPr="00E86214" w:rsidDel="00AD5055">
                <w:rPr>
                  <w:sz w:val="16"/>
                  <w:lang w:eastAsia="ja-JP"/>
                </w:rPr>
                <w:delText>3011624.721</w:delText>
              </w:r>
            </w:del>
          </w:p>
        </w:tc>
      </w:tr>
      <w:tr w:rsidR="00074AD4" w:rsidRPr="00E8715A" w:rsidDel="00AD5055" w:rsidTr="0027486D">
        <w:trPr>
          <w:jc w:val="center"/>
          <w:del w:id="11935" w:author="Huy Duc. Nguyen" w:date="2017-08-29T16:40: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36" w:author="Huy Duc. Nguyen" w:date="2017-08-29T16:40:00Z"/>
                <w:b/>
                <w:sz w:val="16"/>
                <w:lang w:eastAsia="ja-JP"/>
              </w:rPr>
            </w:pPr>
            <w:del w:id="11937" w:author="Huy Duc. Nguyen" w:date="2017-08-29T16:40: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center"/>
          </w:tcPr>
          <w:p w:rsidR="00074AD4" w:rsidRPr="00F950E6" w:rsidDel="00AD5055" w:rsidRDefault="00074AD4" w:rsidP="00074AD4">
            <w:pPr>
              <w:pStyle w:val="CETextBody"/>
              <w:jc w:val="right"/>
              <w:rPr>
                <w:del w:id="11938" w:author="Huy Duc. Nguyen" w:date="2017-08-29T16:40:00Z"/>
                <w:sz w:val="16"/>
                <w:lang w:eastAsia="ja-JP"/>
              </w:rPr>
            </w:pPr>
            <w:del w:id="11939" w:author="Huy Duc. Nguyen" w:date="2017-08-29T16:40:00Z">
              <w:r w:rsidRPr="00E86214" w:rsidDel="00AD5055">
                <w:rPr>
                  <w:sz w:val="16"/>
                  <w:lang w:eastAsia="ja-JP"/>
                </w:rPr>
                <w:delText>3012743.614</w:delText>
              </w:r>
            </w:del>
          </w:p>
        </w:tc>
      </w:tr>
      <w:tr w:rsidR="00074AD4" w:rsidRPr="00E8715A" w:rsidDel="00AD5055" w:rsidTr="0027486D">
        <w:trPr>
          <w:jc w:val="center"/>
          <w:del w:id="1194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41" w:author="Huy Duc. Nguyen" w:date="2017-08-29T16:40:00Z"/>
                <w:b/>
                <w:sz w:val="16"/>
                <w:lang w:eastAsia="ja-JP"/>
              </w:rPr>
            </w:pPr>
            <w:del w:id="11942" w:author="Huy Duc. Nguyen" w:date="2017-08-29T16:40:00Z">
              <w:r w:rsidDel="00AD5055">
                <w:rPr>
                  <w:rFonts w:hint="eastAsia"/>
                  <w:b/>
                  <w:sz w:val="16"/>
                  <w:lang w:eastAsia="ja-JP"/>
                </w:rPr>
                <w:delText>2</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43" w:author="Huy Duc. Nguyen" w:date="2017-08-29T16:40:00Z"/>
                <w:sz w:val="16"/>
                <w:lang w:eastAsia="ja-JP"/>
              </w:rPr>
            </w:pPr>
            <w:del w:id="11944" w:author="Huy Duc. Nguyen" w:date="2017-08-29T16:40:00Z">
              <w:r w:rsidRPr="00E86214" w:rsidDel="00AD5055">
                <w:rPr>
                  <w:sz w:val="16"/>
                  <w:lang w:eastAsia="ja-JP"/>
                </w:rPr>
                <w:delText>3007153.717</w:delText>
              </w:r>
            </w:del>
          </w:p>
        </w:tc>
      </w:tr>
      <w:tr w:rsidR="00074AD4" w:rsidRPr="00E8715A" w:rsidDel="00AD5055" w:rsidTr="0027486D">
        <w:trPr>
          <w:jc w:val="center"/>
          <w:del w:id="1194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46" w:author="Huy Duc. Nguyen" w:date="2017-08-29T16:40:00Z"/>
                <w:b/>
                <w:sz w:val="16"/>
                <w:lang w:eastAsia="ja-JP"/>
              </w:rPr>
            </w:pPr>
            <w:del w:id="11947" w:author="Huy Duc. Nguyen" w:date="2017-08-29T16:40:00Z">
              <w:r w:rsidDel="00AD5055">
                <w:rPr>
                  <w:rFonts w:hint="eastAsia"/>
                  <w:b/>
                  <w:sz w:val="16"/>
                  <w:lang w:eastAsia="ja-JP"/>
                </w:rPr>
                <w:delText>3</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48" w:author="Huy Duc. Nguyen" w:date="2017-08-29T16:40:00Z"/>
                <w:sz w:val="16"/>
                <w:lang w:eastAsia="ja-JP"/>
              </w:rPr>
            </w:pPr>
            <w:del w:id="11949" w:author="Huy Duc. Nguyen" w:date="2017-08-29T16:40:00Z">
              <w:r w:rsidRPr="00E86214" w:rsidDel="00AD5055">
                <w:rPr>
                  <w:sz w:val="16"/>
                  <w:lang w:eastAsia="ja-JP"/>
                </w:rPr>
                <w:delText>3005435.223</w:delText>
              </w:r>
            </w:del>
          </w:p>
        </w:tc>
      </w:tr>
      <w:tr w:rsidR="00074AD4" w:rsidRPr="00E8715A" w:rsidDel="00AD5055" w:rsidTr="0027486D">
        <w:trPr>
          <w:jc w:val="center"/>
          <w:del w:id="1195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51" w:author="Huy Duc. Nguyen" w:date="2017-08-29T16:40:00Z"/>
                <w:b/>
                <w:sz w:val="16"/>
                <w:lang w:eastAsia="ja-JP"/>
              </w:rPr>
            </w:pPr>
            <w:del w:id="11952" w:author="Huy Duc. Nguyen" w:date="2017-08-29T16:40:00Z">
              <w:r w:rsidDel="00AD5055">
                <w:rPr>
                  <w:rFonts w:hint="eastAsia"/>
                  <w:b/>
                  <w:sz w:val="16"/>
                  <w:lang w:eastAsia="ja-JP"/>
                </w:rPr>
                <w:delText>4</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53" w:author="Huy Duc. Nguyen" w:date="2017-08-29T16:40:00Z"/>
                <w:sz w:val="16"/>
                <w:lang w:eastAsia="ja-JP"/>
              </w:rPr>
            </w:pPr>
            <w:del w:id="11954" w:author="Huy Duc. Nguyen" w:date="2017-08-29T16:40:00Z">
              <w:r w:rsidRPr="00E86214" w:rsidDel="00AD5055">
                <w:rPr>
                  <w:sz w:val="16"/>
                  <w:lang w:eastAsia="ja-JP"/>
                </w:rPr>
                <w:delText>2990403.687</w:delText>
              </w:r>
            </w:del>
          </w:p>
        </w:tc>
      </w:tr>
      <w:tr w:rsidR="00074AD4" w:rsidRPr="00E8715A" w:rsidDel="00AD5055" w:rsidTr="0027486D">
        <w:trPr>
          <w:jc w:val="center"/>
          <w:del w:id="1195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56" w:author="Huy Duc. Nguyen" w:date="2017-08-29T16:40:00Z"/>
                <w:b/>
                <w:sz w:val="16"/>
                <w:lang w:eastAsia="ja-JP"/>
              </w:rPr>
            </w:pPr>
            <w:del w:id="11957" w:author="Huy Duc. Nguyen" w:date="2017-08-29T16:40:00Z">
              <w:r w:rsidDel="00AD5055">
                <w:rPr>
                  <w:rFonts w:hint="eastAsia"/>
                  <w:b/>
                  <w:sz w:val="16"/>
                  <w:lang w:eastAsia="ja-JP"/>
                </w:rPr>
                <w:delText>5</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58" w:author="Huy Duc. Nguyen" w:date="2017-08-29T16:40:00Z"/>
                <w:sz w:val="16"/>
                <w:lang w:eastAsia="ja-JP"/>
              </w:rPr>
            </w:pPr>
            <w:del w:id="11959" w:author="Huy Duc. Nguyen" w:date="2017-08-29T16:40:00Z">
              <w:r w:rsidRPr="00E86214" w:rsidDel="00AD5055">
                <w:rPr>
                  <w:sz w:val="16"/>
                  <w:lang w:eastAsia="ja-JP"/>
                </w:rPr>
                <w:delText>3041223.081</w:delText>
              </w:r>
            </w:del>
          </w:p>
        </w:tc>
      </w:tr>
      <w:tr w:rsidR="00074AD4" w:rsidRPr="00E8715A" w:rsidDel="00AD5055" w:rsidTr="0027486D">
        <w:trPr>
          <w:jc w:val="center"/>
          <w:del w:id="1196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RPr="004B3D03" w:rsidDel="00AD5055" w:rsidRDefault="00074AD4" w:rsidP="00074AD4">
            <w:pPr>
              <w:pStyle w:val="CETextBody"/>
              <w:rPr>
                <w:del w:id="11961" w:author="Huy Duc. Nguyen" w:date="2017-08-29T16:40:00Z"/>
                <w:b/>
                <w:sz w:val="16"/>
                <w:lang w:eastAsia="ja-JP"/>
              </w:rPr>
            </w:pPr>
            <w:del w:id="11962" w:author="Huy Duc. Nguyen" w:date="2017-08-29T16:40:00Z">
              <w:r w:rsidDel="00AD5055">
                <w:rPr>
                  <w:rFonts w:hint="eastAsia"/>
                  <w:b/>
                  <w:sz w:val="16"/>
                  <w:lang w:eastAsia="ja-JP"/>
                </w:rPr>
                <w:delText>6</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63" w:author="Huy Duc. Nguyen" w:date="2017-08-29T16:40:00Z"/>
                <w:sz w:val="16"/>
                <w:lang w:eastAsia="ja-JP"/>
              </w:rPr>
            </w:pPr>
            <w:del w:id="11964" w:author="Huy Duc. Nguyen" w:date="2017-08-29T16:40:00Z">
              <w:r w:rsidRPr="00E86214" w:rsidDel="00AD5055">
                <w:rPr>
                  <w:sz w:val="16"/>
                  <w:lang w:eastAsia="ja-JP"/>
                </w:rPr>
                <w:delText>3008884.215</w:delText>
              </w:r>
            </w:del>
          </w:p>
        </w:tc>
      </w:tr>
      <w:tr w:rsidR="00074AD4" w:rsidRPr="00E8715A" w:rsidDel="00AD5055" w:rsidTr="0027486D">
        <w:trPr>
          <w:jc w:val="center"/>
          <w:del w:id="1196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1966" w:author="Huy Duc. Nguyen" w:date="2017-08-29T16:40:00Z"/>
                <w:b/>
                <w:sz w:val="16"/>
                <w:lang w:eastAsia="ja-JP"/>
              </w:rPr>
            </w:pPr>
            <w:del w:id="11967" w:author="Huy Duc. Nguyen" w:date="2017-08-29T16:40:00Z">
              <w:r w:rsidDel="00AD5055">
                <w:rPr>
                  <w:rFonts w:hint="eastAsia"/>
                  <w:b/>
                  <w:sz w:val="16"/>
                  <w:lang w:eastAsia="ja-JP"/>
                </w:rPr>
                <w:delText>7</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68" w:author="Huy Duc. Nguyen" w:date="2017-08-29T16:40:00Z"/>
                <w:sz w:val="16"/>
                <w:lang w:eastAsia="ja-JP"/>
              </w:rPr>
            </w:pPr>
            <w:del w:id="11969" w:author="Huy Duc. Nguyen" w:date="2017-08-29T16:40:00Z">
              <w:r w:rsidRPr="00E86214" w:rsidDel="00AD5055">
                <w:rPr>
                  <w:sz w:val="16"/>
                  <w:lang w:eastAsia="ja-JP"/>
                </w:rPr>
                <w:delText>3008241.943</w:delText>
              </w:r>
            </w:del>
          </w:p>
        </w:tc>
      </w:tr>
      <w:tr w:rsidR="00074AD4" w:rsidRPr="00E8715A" w:rsidDel="00AD5055" w:rsidTr="0027486D">
        <w:trPr>
          <w:jc w:val="center"/>
          <w:del w:id="1197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1971" w:author="Huy Duc. Nguyen" w:date="2017-08-29T16:40:00Z"/>
                <w:b/>
                <w:sz w:val="16"/>
                <w:lang w:eastAsia="ja-JP"/>
              </w:rPr>
            </w:pPr>
            <w:del w:id="11972" w:author="Huy Duc. Nguyen" w:date="2017-08-29T16:40:00Z">
              <w:r w:rsidDel="00AD5055">
                <w:rPr>
                  <w:rFonts w:hint="eastAsia"/>
                  <w:b/>
                  <w:sz w:val="16"/>
                  <w:lang w:eastAsia="ja-JP"/>
                </w:rPr>
                <w:delText>8</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73" w:author="Huy Duc. Nguyen" w:date="2017-08-29T16:40:00Z"/>
                <w:sz w:val="16"/>
                <w:lang w:eastAsia="ja-JP"/>
              </w:rPr>
            </w:pPr>
            <w:del w:id="11974" w:author="Huy Duc. Nguyen" w:date="2017-08-29T16:40:00Z">
              <w:r w:rsidRPr="00E86214" w:rsidDel="00AD5055">
                <w:rPr>
                  <w:sz w:val="16"/>
                  <w:lang w:eastAsia="ja-JP"/>
                </w:rPr>
                <w:delText>2988545.832</w:delText>
              </w:r>
            </w:del>
          </w:p>
        </w:tc>
      </w:tr>
      <w:tr w:rsidR="00074AD4" w:rsidRPr="00E8715A" w:rsidDel="00AD5055" w:rsidTr="0027486D">
        <w:trPr>
          <w:jc w:val="center"/>
          <w:del w:id="11975"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1976" w:author="Huy Duc. Nguyen" w:date="2017-08-29T16:40:00Z"/>
                <w:b/>
                <w:sz w:val="16"/>
                <w:lang w:eastAsia="ja-JP"/>
              </w:rPr>
            </w:pPr>
            <w:del w:id="11977" w:author="Huy Duc. Nguyen" w:date="2017-08-29T16:40:00Z">
              <w:r w:rsidDel="00AD5055">
                <w:rPr>
                  <w:rFonts w:hint="eastAsia"/>
                  <w:b/>
                  <w:sz w:val="16"/>
                  <w:lang w:eastAsia="ja-JP"/>
                </w:rPr>
                <w:delText>9</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78" w:author="Huy Duc. Nguyen" w:date="2017-08-29T16:40:00Z"/>
                <w:sz w:val="16"/>
                <w:lang w:eastAsia="ja-JP"/>
              </w:rPr>
            </w:pPr>
            <w:del w:id="11979" w:author="Huy Duc. Nguyen" w:date="2017-08-29T16:40:00Z">
              <w:r w:rsidRPr="00E86214" w:rsidDel="00AD5055">
                <w:rPr>
                  <w:sz w:val="16"/>
                  <w:lang w:eastAsia="ja-JP"/>
                </w:rPr>
                <w:delText>3036922.253</w:delText>
              </w:r>
            </w:del>
          </w:p>
        </w:tc>
      </w:tr>
      <w:tr w:rsidR="00074AD4" w:rsidRPr="00E8715A" w:rsidDel="00AD5055" w:rsidTr="0027486D">
        <w:trPr>
          <w:jc w:val="center"/>
          <w:del w:id="11980" w:author="Huy Duc. Nguyen" w:date="2017-08-29T16:40: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74AD4" w:rsidDel="00AD5055" w:rsidRDefault="00074AD4" w:rsidP="00074AD4">
            <w:pPr>
              <w:pStyle w:val="CETextBody"/>
              <w:rPr>
                <w:del w:id="11981" w:author="Huy Duc. Nguyen" w:date="2017-08-29T16:40:00Z"/>
                <w:b/>
                <w:sz w:val="16"/>
                <w:lang w:eastAsia="ja-JP"/>
              </w:rPr>
            </w:pPr>
            <w:del w:id="11982" w:author="Huy Duc. Nguyen" w:date="2017-08-29T16:40:00Z">
              <w:r w:rsidDel="00AD5055">
                <w:rPr>
                  <w:rFonts w:hint="eastAsia"/>
                  <w:b/>
                  <w:sz w:val="16"/>
                  <w:lang w:eastAsia="ja-JP"/>
                </w:rPr>
                <w:delText>10</w:delText>
              </w:r>
            </w:del>
          </w:p>
        </w:tc>
        <w:tc>
          <w:tcPr>
            <w:tcW w:w="1899" w:type="dxa"/>
            <w:tcBorders>
              <w:left w:val="single" w:sz="4" w:space="0" w:color="auto"/>
              <w:right w:val="single" w:sz="4" w:space="0" w:color="auto"/>
            </w:tcBorders>
            <w:vAlign w:val="center"/>
          </w:tcPr>
          <w:p w:rsidR="00074AD4" w:rsidRPr="00F950E6" w:rsidDel="00AD5055" w:rsidRDefault="00074AD4" w:rsidP="00074AD4">
            <w:pPr>
              <w:pStyle w:val="CETextBody"/>
              <w:jc w:val="right"/>
              <w:rPr>
                <w:del w:id="11983" w:author="Huy Duc. Nguyen" w:date="2017-08-29T16:40:00Z"/>
                <w:sz w:val="16"/>
                <w:lang w:eastAsia="ja-JP"/>
              </w:rPr>
            </w:pPr>
            <w:del w:id="11984" w:author="Huy Duc. Nguyen" w:date="2017-08-29T16:40:00Z">
              <w:r w:rsidRPr="00E86214" w:rsidDel="00AD5055">
                <w:rPr>
                  <w:sz w:val="16"/>
                  <w:lang w:eastAsia="ja-JP"/>
                </w:rPr>
                <w:delText>3016693.643</w:delText>
              </w:r>
            </w:del>
          </w:p>
        </w:tc>
      </w:tr>
    </w:tbl>
    <w:p w:rsidR="005C7B46" w:rsidRDefault="005C7B46" w:rsidP="005C7B46">
      <w:pPr>
        <w:pStyle w:val="CETextBody"/>
        <w:rPr>
          <w:lang w:val="en-US" w:eastAsia="ja-JP"/>
        </w:rPr>
      </w:pPr>
    </w:p>
    <w:p w:rsidR="005C7B46" w:rsidRDefault="005C7B46">
      <w:pPr>
        <w:rPr>
          <w:b/>
          <w:sz w:val="22"/>
          <w:lang w:val="en-US" w:eastAsia="ja-JP"/>
        </w:rPr>
      </w:pPr>
      <w:r>
        <w:rPr>
          <w:b/>
          <w:lang w:val="en-US" w:eastAsia="ja-JP"/>
        </w:rPr>
        <w:br w:type="page"/>
      </w:r>
    </w:p>
    <w:p w:rsidR="002E4BC6" w:rsidDel="00AD5055" w:rsidRDefault="002E4BC6" w:rsidP="002E4BC6">
      <w:pPr>
        <w:pStyle w:val="CETextBody"/>
        <w:rPr>
          <w:del w:id="11985" w:author="Huy Duc. Nguyen" w:date="2017-08-29T16:39:00Z"/>
          <w:b/>
          <w:lang w:val="en-US" w:eastAsia="ja-JP"/>
        </w:rPr>
      </w:pPr>
    </w:p>
    <w:p w:rsidR="005C7B46" w:rsidDel="00AD5055" w:rsidRDefault="005C7B46" w:rsidP="005C7B46">
      <w:pPr>
        <w:pStyle w:val="Caption"/>
        <w:rPr>
          <w:del w:id="11986" w:author="Huy Duc. Nguyen" w:date="2017-08-29T16:39:00Z"/>
          <w:sz w:val="22"/>
          <w:szCs w:val="22"/>
          <w:lang w:eastAsia="ja-JP"/>
        </w:rPr>
      </w:pPr>
      <w:del w:id="11987" w:author="Huy Duc. Nguyen" w:date="2017-08-29T16:39:00Z">
        <w:r w:rsidRPr="005972B5" w:rsidDel="00AD5055">
          <w:rPr>
            <w:sz w:val="22"/>
            <w:szCs w:val="22"/>
          </w:rPr>
          <w:delText xml:space="preserve">Table </w:delText>
        </w:r>
        <w:r w:rsidRPr="005972B5" w:rsidDel="00AD5055">
          <w:rPr>
            <w:sz w:val="22"/>
            <w:szCs w:val="22"/>
          </w:rPr>
          <w:fldChar w:fldCharType="begin"/>
        </w:r>
        <w:r w:rsidRPr="005972B5" w:rsidDel="00AD5055">
          <w:rPr>
            <w:sz w:val="22"/>
            <w:szCs w:val="22"/>
          </w:rPr>
          <w:delInstrText xml:space="preserve"> STYLEREF 1 \s </w:delInstrText>
        </w:r>
        <w:r w:rsidRPr="005972B5" w:rsidDel="00AD5055">
          <w:rPr>
            <w:sz w:val="22"/>
            <w:szCs w:val="22"/>
          </w:rPr>
          <w:fldChar w:fldCharType="separate"/>
        </w:r>
        <w:r w:rsidR="003B19D6" w:rsidDel="00AD5055">
          <w:rPr>
            <w:noProof/>
            <w:sz w:val="22"/>
            <w:szCs w:val="22"/>
          </w:rPr>
          <w:delText>5</w:delText>
        </w:r>
        <w:r w:rsidRPr="005972B5" w:rsidDel="00AD5055">
          <w:rPr>
            <w:sz w:val="22"/>
            <w:szCs w:val="22"/>
          </w:rPr>
          <w:fldChar w:fldCharType="end"/>
        </w:r>
        <w:r w:rsidRPr="005972B5" w:rsidDel="00AD5055">
          <w:rPr>
            <w:sz w:val="22"/>
            <w:szCs w:val="22"/>
          </w:rPr>
          <w:noBreakHyphen/>
        </w:r>
        <w:r w:rsidRPr="005972B5" w:rsidDel="00AD5055">
          <w:rPr>
            <w:sz w:val="22"/>
            <w:szCs w:val="22"/>
          </w:rPr>
          <w:fldChar w:fldCharType="begin"/>
        </w:r>
        <w:r w:rsidRPr="005972B5" w:rsidDel="00AD5055">
          <w:rPr>
            <w:sz w:val="22"/>
            <w:szCs w:val="22"/>
          </w:rPr>
          <w:delInstrText xml:space="preserve"> SEQ Table \* ARABIC \s 1 </w:delInstrText>
        </w:r>
        <w:r w:rsidRPr="005972B5" w:rsidDel="00AD5055">
          <w:rPr>
            <w:sz w:val="22"/>
            <w:szCs w:val="22"/>
          </w:rPr>
          <w:fldChar w:fldCharType="separate"/>
        </w:r>
      </w:del>
      <w:ins w:id="11988" w:author="Kazuhiro Takagi" w:date="2017-03-21T15:02:00Z">
        <w:del w:id="11989" w:author="Huy Duc. Nguyen" w:date="2017-08-28T16:38:00Z">
          <w:r w:rsidR="00520A63" w:rsidDel="003B19D6">
            <w:rPr>
              <w:noProof/>
              <w:sz w:val="22"/>
              <w:szCs w:val="22"/>
            </w:rPr>
            <w:delText>43</w:delText>
          </w:r>
        </w:del>
      </w:ins>
      <w:ins w:id="11990" w:author=" " w:date="2017-03-09T11:18:00Z">
        <w:del w:id="11991" w:author="Huy Duc. Nguyen" w:date="2017-08-28T16:38:00Z">
          <w:r w:rsidR="00442CC0" w:rsidDel="003B19D6">
            <w:rPr>
              <w:noProof/>
              <w:sz w:val="22"/>
              <w:szCs w:val="22"/>
            </w:rPr>
            <w:delText>43</w:delText>
          </w:r>
        </w:del>
      </w:ins>
      <w:del w:id="11992" w:author="Huy Duc. Nguyen" w:date="2017-08-28T16:38:00Z">
        <w:r w:rsidR="00003FEB" w:rsidDel="003B19D6">
          <w:rPr>
            <w:noProof/>
            <w:sz w:val="22"/>
            <w:szCs w:val="22"/>
          </w:rPr>
          <w:delText>50</w:delText>
        </w:r>
      </w:del>
      <w:del w:id="11993" w:author="Huy Duc. Nguyen" w:date="2017-08-29T16:39:00Z">
        <w:r w:rsidRPr="005972B5" w:rsidDel="00AD5055">
          <w:rPr>
            <w:sz w:val="22"/>
            <w:szCs w:val="22"/>
          </w:rPr>
          <w:fldChar w:fldCharType="end"/>
        </w:r>
        <w:r w:rsidRPr="005972B5" w:rsidDel="00AD5055">
          <w:rPr>
            <w:sz w:val="22"/>
            <w:szCs w:val="22"/>
            <w:lang w:eastAsia="ja-JP"/>
          </w:rPr>
          <w:delText xml:space="preserve">: </w:delText>
        </w:r>
        <w:r w:rsidDel="00AD5055">
          <w:rPr>
            <w:rFonts w:hint="eastAsia"/>
            <w:sz w:val="22"/>
            <w:szCs w:val="22"/>
            <w:lang w:eastAsia="ja-JP"/>
          </w:rPr>
          <w:delText>Type2</w:delText>
        </w:r>
        <w:r w:rsidRPr="005972B5" w:rsidDel="00AD5055">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5C7B46" w:rsidRPr="00207443" w:rsidDel="00AD5055" w:rsidTr="00925DEF">
        <w:trPr>
          <w:jc w:val="center"/>
          <w:del w:id="11994" w:author="Huy Duc. Nguyen" w:date="2017-08-29T16:39:00Z"/>
        </w:trPr>
        <w:tc>
          <w:tcPr>
            <w:tcW w:w="817" w:type="dxa"/>
            <w:tcBorders>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jc w:val="center"/>
              <w:rPr>
                <w:del w:id="11995" w:author="Huy Duc. Nguyen" w:date="2017-08-29T16:39:00Z"/>
                <w:sz w:val="16"/>
                <w:lang w:eastAsia="ja-JP"/>
              </w:rPr>
            </w:pPr>
          </w:p>
        </w:tc>
        <w:tc>
          <w:tcPr>
            <w:tcW w:w="1899" w:type="dxa"/>
            <w:tcBorders>
              <w:right w:val="single" w:sz="4" w:space="0" w:color="auto"/>
            </w:tcBorders>
            <w:shd w:val="clear" w:color="auto" w:fill="BFBFBF" w:themeFill="background1" w:themeFillShade="BF"/>
          </w:tcPr>
          <w:p w:rsidR="005C7B46" w:rsidRPr="00387E9A" w:rsidDel="00AD5055" w:rsidRDefault="005C7B46" w:rsidP="00925DEF">
            <w:pPr>
              <w:pStyle w:val="CETextBody"/>
              <w:jc w:val="center"/>
              <w:rPr>
                <w:del w:id="11996" w:author="Huy Duc. Nguyen" w:date="2017-08-29T16:39:00Z"/>
                <w:b/>
                <w:sz w:val="16"/>
                <w:lang w:eastAsia="ja-JP"/>
              </w:rPr>
            </w:pPr>
            <w:del w:id="11997" w:author="Huy Duc. Nguyen" w:date="2017-08-29T16:39:00Z">
              <w:r w:rsidRPr="00F950E6" w:rsidDel="00AD5055">
                <w:rPr>
                  <w:b/>
                  <w:sz w:val="16"/>
                  <w:lang w:eastAsia="ja-JP"/>
                </w:rPr>
                <w:delText>Native Linux</w:delText>
              </w:r>
              <w:r w:rsidDel="00AD5055">
                <w:rPr>
                  <w:b/>
                  <w:sz w:val="16"/>
                  <w:lang w:eastAsia="ja-JP"/>
                </w:rPr>
                <w:delText xml:space="preserve"> (Type</w:delText>
              </w:r>
              <w:r w:rsidDel="00AD5055">
                <w:rPr>
                  <w:rFonts w:hint="eastAsia"/>
                  <w:b/>
                  <w:sz w:val="16"/>
                  <w:lang w:eastAsia="ja-JP"/>
                </w:rPr>
                <w:delText>2</w:delText>
              </w:r>
              <w:r w:rsidRPr="00387E9A" w:rsidDel="00AD5055">
                <w:rPr>
                  <w:b/>
                  <w:sz w:val="16"/>
                  <w:lang w:eastAsia="ja-JP"/>
                </w:rPr>
                <w:delText>)</w:delText>
              </w:r>
              <w:r w:rsidDel="00AD5055">
                <w:rPr>
                  <w:rFonts w:hint="eastAsia"/>
                  <w:b/>
                  <w:sz w:val="16"/>
                  <w:lang w:eastAsia="ja-JP"/>
                </w:rPr>
                <w:delText xml:space="preserve">  [</w:delText>
              </w:r>
              <w:r w:rsidRPr="005C7B46" w:rsidDel="00AD5055">
                <w:rPr>
                  <w:b/>
                  <w:sz w:val="16"/>
                  <w:lang w:eastAsia="ja-JP"/>
                </w:rPr>
                <w:delText>MB/sec</w:delText>
              </w:r>
              <w:r w:rsidDel="00AD5055">
                <w:rPr>
                  <w:rFonts w:hint="eastAsia"/>
                  <w:b/>
                  <w:sz w:val="16"/>
                  <w:lang w:eastAsia="ja-JP"/>
                </w:rPr>
                <w:delText>]</w:delText>
              </w:r>
            </w:del>
          </w:p>
        </w:tc>
      </w:tr>
      <w:tr w:rsidR="005C7B46" w:rsidRPr="00E8715A" w:rsidDel="00AD5055" w:rsidTr="00925DEF">
        <w:trPr>
          <w:jc w:val="center"/>
          <w:del w:id="11998" w:author="Huy Duc. Nguyen" w:date="2017-08-29T16:39: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5C7B46" w:rsidRPr="004B3D03" w:rsidDel="00AD5055" w:rsidRDefault="005C7B46" w:rsidP="00925DEF">
            <w:pPr>
              <w:pStyle w:val="CETextBody"/>
              <w:rPr>
                <w:del w:id="11999" w:author="Huy Duc. Nguyen" w:date="2017-08-29T16:39:00Z"/>
                <w:b/>
                <w:sz w:val="16"/>
                <w:lang w:eastAsia="ja-JP"/>
              </w:rPr>
            </w:pPr>
            <w:del w:id="12000" w:author="Huy Duc. Nguyen" w:date="2017-08-29T16:39: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5C7B46" w:rsidRPr="00DC6FB1" w:rsidDel="00AD5055" w:rsidRDefault="005C7B46">
            <w:pPr>
              <w:pStyle w:val="CETextBody"/>
              <w:jc w:val="right"/>
              <w:rPr>
                <w:del w:id="12001" w:author="Huy Duc. Nguyen" w:date="2017-08-29T16:39:00Z"/>
                <w:sz w:val="16"/>
                <w:lang w:eastAsia="ja-JP"/>
              </w:rPr>
            </w:pPr>
            <w:del w:id="12002" w:author="Huy Duc. Nguyen" w:date="2017-08-29T16:39:00Z">
              <w:r w:rsidRPr="00F950E6" w:rsidDel="00AD5055">
                <w:rPr>
                  <w:sz w:val="16"/>
                  <w:lang w:eastAsia="ja-JP"/>
                </w:rPr>
                <w:delText xml:space="preserve">1432.17 </w:delText>
              </w:r>
            </w:del>
          </w:p>
        </w:tc>
      </w:tr>
      <w:tr w:rsidR="005C7B46" w:rsidRPr="00E8715A" w:rsidDel="00AD5055" w:rsidTr="00925DEF">
        <w:trPr>
          <w:jc w:val="center"/>
          <w:del w:id="12003" w:author="Huy Duc. Nguyen" w:date="2017-08-29T16:3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04" w:author="Huy Duc. Nguyen" w:date="2017-08-29T16:39:00Z"/>
                <w:b/>
                <w:sz w:val="16"/>
                <w:lang w:eastAsia="ja-JP"/>
              </w:rPr>
            </w:pPr>
            <w:del w:id="12005" w:author="Huy Duc. Nguyen" w:date="2017-08-29T16:39: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5C7B46" w:rsidRPr="00DC6FB1" w:rsidDel="00AD5055" w:rsidRDefault="005C7B46">
            <w:pPr>
              <w:pStyle w:val="CETextBody"/>
              <w:jc w:val="right"/>
              <w:rPr>
                <w:del w:id="12006" w:author="Huy Duc. Nguyen" w:date="2017-08-29T16:39:00Z"/>
                <w:sz w:val="16"/>
                <w:lang w:eastAsia="ja-JP"/>
              </w:rPr>
            </w:pPr>
            <w:del w:id="12007" w:author="Huy Duc. Nguyen" w:date="2017-08-29T16:39:00Z">
              <w:r w:rsidRPr="00F950E6" w:rsidDel="00AD5055">
                <w:rPr>
                  <w:sz w:val="16"/>
                  <w:lang w:eastAsia="ja-JP"/>
                </w:rPr>
                <w:delText xml:space="preserve">1442.81 </w:delText>
              </w:r>
            </w:del>
          </w:p>
        </w:tc>
      </w:tr>
      <w:tr w:rsidR="005C7B46" w:rsidRPr="00E8715A" w:rsidDel="00AD5055" w:rsidTr="00925DEF">
        <w:trPr>
          <w:jc w:val="center"/>
          <w:del w:id="12008"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09" w:author="Huy Duc. Nguyen" w:date="2017-08-29T16:39:00Z"/>
                <w:b/>
                <w:sz w:val="16"/>
                <w:lang w:eastAsia="ja-JP"/>
              </w:rPr>
            </w:pPr>
            <w:del w:id="12010" w:author="Huy Duc. Nguyen" w:date="2017-08-29T16:39:00Z">
              <w:r w:rsidDel="00AD5055">
                <w:rPr>
                  <w:rFonts w:hint="eastAsia"/>
                  <w:b/>
                  <w:sz w:val="16"/>
                  <w:lang w:eastAsia="ja-JP"/>
                </w:rPr>
                <w:delText>2</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11" w:author="Huy Duc. Nguyen" w:date="2017-08-29T16:39:00Z"/>
                <w:sz w:val="16"/>
                <w:lang w:eastAsia="ja-JP"/>
              </w:rPr>
            </w:pPr>
            <w:del w:id="12012" w:author="Huy Duc. Nguyen" w:date="2017-08-29T16:39:00Z">
              <w:r w:rsidRPr="00F950E6" w:rsidDel="00AD5055">
                <w:rPr>
                  <w:sz w:val="16"/>
                  <w:lang w:eastAsia="ja-JP"/>
                </w:rPr>
                <w:delText xml:space="preserve">1431.45 </w:delText>
              </w:r>
            </w:del>
          </w:p>
        </w:tc>
      </w:tr>
      <w:tr w:rsidR="005C7B46" w:rsidRPr="00E8715A" w:rsidDel="00AD5055" w:rsidTr="00925DEF">
        <w:trPr>
          <w:jc w:val="center"/>
          <w:del w:id="12013"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14" w:author="Huy Duc. Nguyen" w:date="2017-08-29T16:39:00Z"/>
                <w:b/>
                <w:sz w:val="16"/>
                <w:lang w:eastAsia="ja-JP"/>
              </w:rPr>
            </w:pPr>
            <w:del w:id="12015" w:author="Huy Duc. Nguyen" w:date="2017-08-29T16:39:00Z">
              <w:r w:rsidDel="00AD5055">
                <w:rPr>
                  <w:rFonts w:hint="eastAsia"/>
                  <w:b/>
                  <w:sz w:val="16"/>
                  <w:lang w:eastAsia="ja-JP"/>
                </w:rPr>
                <w:delText>3</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16" w:author="Huy Duc. Nguyen" w:date="2017-08-29T16:39:00Z"/>
                <w:sz w:val="16"/>
                <w:lang w:eastAsia="ja-JP"/>
              </w:rPr>
            </w:pPr>
            <w:del w:id="12017" w:author="Huy Duc. Nguyen" w:date="2017-08-29T16:39:00Z">
              <w:r w:rsidRPr="00F950E6" w:rsidDel="00AD5055">
                <w:rPr>
                  <w:sz w:val="16"/>
                  <w:lang w:eastAsia="ja-JP"/>
                </w:rPr>
                <w:delText xml:space="preserve">1431.06 </w:delText>
              </w:r>
            </w:del>
          </w:p>
        </w:tc>
      </w:tr>
      <w:tr w:rsidR="005C7B46" w:rsidRPr="00E8715A" w:rsidDel="00AD5055" w:rsidTr="00925DEF">
        <w:trPr>
          <w:jc w:val="center"/>
          <w:del w:id="12018"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19" w:author="Huy Duc. Nguyen" w:date="2017-08-29T16:39:00Z"/>
                <w:b/>
                <w:sz w:val="16"/>
                <w:lang w:eastAsia="ja-JP"/>
              </w:rPr>
            </w:pPr>
            <w:del w:id="12020" w:author="Huy Duc. Nguyen" w:date="2017-08-29T16:39:00Z">
              <w:r w:rsidDel="00AD5055">
                <w:rPr>
                  <w:rFonts w:hint="eastAsia"/>
                  <w:b/>
                  <w:sz w:val="16"/>
                  <w:lang w:eastAsia="ja-JP"/>
                </w:rPr>
                <w:delText>4</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21" w:author="Huy Duc. Nguyen" w:date="2017-08-29T16:39:00Z"/>
                <w:sz w:val="16"/>
                <w:lang w:eastAsia="ja-JP"/>
              </w:rPr>
            </w:pPr>
            <w:del w:id="12022" w:author="Huy Duc. Nguyen" w:date="2017-08-29T16:39:00Z">
              <w:r w:rsidRPr="00F950E6" w:rsidDel="00AD5055">
                <w:rPr>
                  <w:sz w:val="16"/>
                  <w:lang w:eastAsia="ja-JP"/>
                </w:rPr>
                <w:delText xml:space="preserve">1435.49 </w:delText>
              </w:r>
            </w:del>
          </w:p>
        </w:tc>
      </w:tr>
      <w:tr w:rsidR="005C7B46" w:rsidRPr="00E8715A" w:rsidDel="00AD5055" w:rsidTr="00925DEF">
        <w:trPr>
          <w:jc w:val="center"/>
          <w:del w:id="12023"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24" w:author="Huy Duc. Nguyen" w:date="2017-08-29T16:39:00Z"/>
                <w:b/>
                <w:sz w:val="16"/>
                <w:lang w:eastAsia="ja-JP"/>
              </w:rPr>
            </w:pPr>
            <w:del w:id="12025" w:author="Huy Duc. Nguyen" w:date="2017-08-29T16:39:00Z">
              <w:r w:rsidDel="00AD5055">
                <w:rPr>
                  <w:rFonts w:hint="eastAsia"/>
                  <w:b/>
                  <w:sz w:val="16"/>
                  <w:lang w:eastAsia="ja-JP"/>
                </w:rPr>
                <w:delText>5</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26" w:author="Huy Duc. Nguyen" w:date="2017-08-29T16:39:00Z"/>
                <w:sz w:val="16"/>
                <w:lang w:eastAsia="ja-JP"/>
              </w:rPr>
            </w:pPr>
            <w:del w:id="12027" w:author="Huy Duc. Nguyen" w:date="2017-08-29T16:39:00Z">
              <w:r w:rsidRPr="00F950E6" w:rsidDel="00AD5055">
                <w:rPr>
                  <w:sz w:val="16"/>
                  <w:lang w:eastAsia="ja-JP"/>
                </w:rPr>
                <w:delText xml:space="preserve">1426.98 </w:delText>
              </w:r>
            </w:del>
          </w:p>
        </w:tc>
      </w:tr>
      <w:tr w:rsidR="005C7B46" w:rsidRPr="00E8715A" w:rsidDel="00AD5055" w:rsidTr="00925DEF">
        <w:trPr>
          <w:jc w:val="center"/>
          <w:del w:id="12028"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RPr="004B3D03" w:rsidDel="00AD5055" w:rsidRDefault="005C7B46" w:rsidP="00925DEF">
            <w:pPr>
              <w:pStyle w:val="CETextBody"/>
              <w:rPr>
                <w:del w:id="12029" w:author="Huy Duc. Nguyen" w:date="2017-08-29T16:39:00Z"/>
                <w:b/>
                <w:sz w:val="16"/>
                <w:lang w:eastAsia="ja-JP"/>
              </w:rPr>
            </w:pPr>
            <w:del w:id="12030" w:author="Huy Duc. Nguyen" w:date="2017-08-29T16:39:00Z">
              <w:r w:rsidDel="00AD5055">
                <w:rPr>
                  <w:rFonts w:hint="eastAsia"/>
                  <w:b/>
                  <w:sz w:val="16"/>
                  <w:lang w:eastAsia="ja-JP"/>
                </w:rPr>
                <w:delText>6</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31" w:author="Huy Duc. Nguyen" w:date="2017-08-29T16:39:00Z"/>
                <w:sz w:val="16"/>
                <w:lang w:eastAsia="ja-JP"/>
              </w:rPr>
            </w:pPr>
            <w:del w:id="12032" w:author="Huy Duc. Nguyen" w:date="2017-08-29T16:39:00Z">
              <w:r w:rsidRPr="00F950E6" w:rsidDel="00AD5055">
                <w:rPr>
                  <w:sz w:val="16"/>
                  <w:lang w:eastAsia="ja-JP"/>
                </w:rPr>
                <w:delText xml:space="preserve">1422.98 </w:delText>
              </w:r>
            </w:del>
          </w:p>
        </w:tc>
      </w:tr>
      <w:tr w:rsidR="005C7B46" w:rsidRPr="00E8715A" w:rsidDel="00AD5055" w:rsidTr="00925DEF">
        <w:trPr>
          <w:jc w:val="center"/>
          <w:del w:id="12033"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034" w:author="Huy Duc. Nguyen" w:date="2017-08-29T16:39:00Z"/>
                <w:b/>
                <w:sz w:val="16"/>
                <w:lang w:eastAsia="ja-JP"/>
              </w:rPr>
            </w:pPr>
            <w:del w:id="12035" w:author="Huy Duc. Nguyen" w:date="2017-08-29T16:39:00Z">
              <w:r w:rsidDel="00AD5055">
                <w:rPr>
                  <w:rFonts w:hint="eastAsia"/>
                  <w:b/>
                  <w:sz w:val="16"/>
                  <w:lang w:eastAsia="ja-JP"/>
                </w:rPr>
                <w:delText>7</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36" w:author="Huy Duc. Nguyen" w:date="2017-08-29T16:39:00Z"/>
                <w:sz w:val="16"/>
                <w:lang w:eastAsia="ja-JP"/>
              </w:rPr>
            </w:pPr>
            <w:del w:id="12037" w:author="Huy Duc. Nguyen" w:date="2017-08-29T16:39:00Z">
              <w:r w:rsidRPr="00F950E6" w:rsidDel="00AD5055">
                <w:rPr>
                  <w:sz w:val="16"/>
                  <w:lang w:eastAsia="ja-JP"/>
                </w:rPr>
                <w:delText xml:space="preserve">1438.40 </w:delText>
              </w:r>
            </w:del>
          </w:p>
        </w:tc>
      </w:tr>
      <w:tr w:rsidR="005C7B46" w:rsidRPr="00E8715A" w:rsidDel="00AD5055" w:rsidTr="00925DEF">
        <w:trPr>
          <w:jc w:val="center"/>
          <w:del w:id="12038"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039" w:author="Huy Duc. Nguyen" w:date="2017-08-29T16:39:00Z"/>
                <w:b/>
                <w:sz w:val="16"/>
                <w:lang w:eastAsia="ja-JP"/>
              </w:rPr>
            </w:pPr>
            <w:del w:id="12040" w:author="Huy Duc. Nguyen" w:date="2017-08-29T16:39:00Z">
              <w:r w:rsidDel="00AD5055">
                <w:rPr>
                  <w:rFonts w:hint="eastAsia"/>
                  <w:b/>
                  <w:sz w:val="16"/>
                  <w:lang w:eastAsia="ja-JP"/>
                </w:rPr>
                <w:delText>8</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41" w:author="Huy Duc. Nguyen" w:date="2017-08-29T16:39:00Z"/>
                <w:sz w:val="16"/>
                <w:lang w:eastAsia="ja-JP"/>
              </w:rPr>
            </w:pPr>
            <w:del w:id="12042" w:author="Huy Duc. Nguyen" w:date="2017-08-29T16:39:00Z">
              <w:r w:rsidRPr="00F950E6" w:rsidDel="00AD5055">
                <w:rPr>
                  <w:sz w:val="16"/>
                  <w:lang w:eastAsia="ja-JP"/>
                </w:rPr>
                <w:delText xml:space="preserve">1423.77 </w:delText>
              </w:r>
            </w:del>
          </w:p>
        </w:tc>
      </w:tr>
      <w:tr w:rsidR="005C7B46" w:rsidRPr="00E8715A" w:rsidDel="00AD5055" w:rsidTr="00925DEF">
        <w:trPr>
          <w:jc w:val="center"/>
          <w:del w:id="12043"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044" w:author="Huy Duc. Nguyen" w:date="2017-08-29T16:39:00Z"/>
                <w:b/>
                <w:sz w:val="16"/>
                <w:lang w:eastAsia="ja-JP"/>
              </w:rPr>
            </w:pPr>
            <w:del w:id="12045" w:author="Huy Duc. Nguyen" w:date="2017-08-29T16:39:00Z">
              <w:r w:rsidDel="00AD5055">
                <w:rPr>
                  <w:rFonts w:hint="eastAsia"/>
                  <w:b/>
                  <w:sz w:val="16"/>
                  <w:lang w:eastAsia="ja-JP"/>
                </w:rPr>
                <w:delText>9</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46" w:author="Huy Duc. Nguyen" w:date="2017-08-29T16:39:00Z"/>
                <w:sz w:val="16"/>
                <w:lang w:eastAsia="ja-JP"/>
              </w:rPr>
            </w:pPr>
            <w:del w:id="12047" w:author="Huy Duc. Nguyen" w:date="2017-08-29T16:39:00Z">
              <w:r w:rsidRPr="00F950E6" w:rsidDel="00AD5055">
                <w:rPr>
                  <w:sz w:val="16"/>
                  <w:lang w:eastAsia="ja-JP"/>
                </w:rPr>
                <w:delText xml:space="preserve">1432.47 </w:delText>
              </w:r>
            </w:del>
          </w:p>
        </w:tc>
      </w:tr>
      <w:tr w:rsidR="005C7B46" w:rsidRPr="00E8715A" w:rsidDel="00AD5055" w:rsidTr="00925DEF">
        <w:trPr>
          <w:jc w:val="center"/>
          <w:del w:id="12048"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5C7B46" w:rsidDel="00AD5055" w:rsidRDefault="005C7B46" w:rsidP="00925DEF">
            <w:pPr>
              <w:pStyle w:val="CETextBody"/>
              <w:rPr>
                <w:del w:id="12049" w:author="Huy Duc. Nguyen" w:date="2017-08-29T16:39:00Z"/>
                <w:b/>
                <w:sz w:val="16"/>
                <w:lang w:eastAsia="ja-JP"/>
              </w:rPr>
            </w:pPr>
            <w:del w:id="12050" w:author="Huy Duc. Nguyen" w:date="2017-08-29T16:39:00Z">
              <w:r w:rsidDel="00AD5055">
                <w:rPr>
                  <w:rFonts w:hint="eastAsia"/>
                  <w:b/>
                  <w:sz w:val="16"/>
                  <w:lang w:eastAsia="ja-JP"/>
                </w:rPr>
                <w:delText>10</w:delText>
              </w:r>
            </w:del>
          </w:p>
        </w:tc>
        <w:tc>
          <w:tcPr>
            <w:tcW w:w="1899" w:type="dxa"/>
            <w:tcBorders>
              <w:left w:val="single" w:sz="4" w:space="0" w:color="auto"/>
              <w:right w:val="single" w:sz="4" w:space="0" w:color="auto"/>
            </w:tcBorders>
            <w:vAlign w:val="bottom"/>
          </w:tcPr>
          <w:p w:rsidR="005C7B46" w:rsidRPr="00DC6FB1" w:rsidDel="00AD5055" w:rsidRDefault="005C7B46">
            <w:pPr>
              <w:pStyle w:val="CETextBody"/>
              <w:jc w:val="right"/>
              <w:rPr>
                <w:del w:id="12051" w:author="Huy Duc. Nguyen" w:date="2017-08-29T16:39:00Z"/>
                <w:sz w:val="16"/>
                <w:lang w:eastAsia="ja-JP"/>
              </w:rPr>
            </w:pPr>
            <w:del w:id="12052" w:author="Huy Duc. Nguyen" w:date="2017-08-29T16:39:00Z">
              <w:r w:rsidRPr="00F950E6" w:rsidDel="00AD5055">
                <w:rPr>
                  <w:sz w:val="16"/>
                  <w:lang w:eastAsia="ja-JP"/>
                </w:rPr>
                <w:delText xml:space="preserve">1436.30 </w:delText>
              </w:r>
            </w:del>
          </w:p>
        </w:tc>
      </w:tr>
    </w:tbl>
    <w:p w:rsidR="005C7B46" w:rsidDel="00AD5055" w:rsidRDefault="005C7B46" w:rsidP="005C7B46">
      <w:pPr>
        <w:pStyle w:val="CETextBody"/>
        <w:rPr>
          <w:del w:id="12053" w:author="Huy Duc. Nguyen" w:date="2017-08-29T16:39:00Z"/>
          <w:lang w:val="en-US" w:eastAsia="ja-JP"/>
        </w:rPr>
      </w:pPr>
    </w:p>
    <w:p w:rsidR="00DC6FB1" w:rsidDel="00AD5055" w:rsidRDefault="00DC6FB1" w:rsidP="00DC6FB1">
      <w:pPr>
        <w:pStyle w:val="Caption"/>
        <w:rPr>
          <w:del w:id="12054" w:author="Huy Duc. Nguyen" w:date="2017-08-29T16:39:00Z"/>
          <w:sz w:val="22"/>
          <w:szCs w:val="22"/>
          <w:lang w:eastAsia="ja-JP"/>
        </w:rPr>
      </w:pPr>
      <w:del w:id="12055" w:author="Huy Duc. Nguyen" w:date="2017-08-29T16:39:00Z">
        <w:r w:rsidRPr="005972B5" w:rsidDel="00AD5055">
          <w:rPr>
            <w:sz w:val="22"/>
            <w:szCs w:val="22"/>
          </w:rPr>
          <w:delText xml:space="preserve">Table </w:delText>
        </w:r>
        <w:r w:rsidRPr="005972B5" w:rsidDel="00AD5055">
          <w:rPr>
            <w:sz w:val="22"/>
            <w:szCs w:val="22"/>
          </w:rPr>
          <w:fldChar w:fldCharType="begin"/>
        </w:r>
        <w:r w:rsidRPr="005972B5" w:rsidDel="00AD5055">
          <w:rPr>
            <w:sz w:val="22"/>
            <w:szCs w:val="22"/>
          </w:rPr>
          <w:delInstrText xml:space="preserve"> STYLEREF 1 \s </w:delInstrText>
        </w:r>
        <w:r w:rsidRPr="005972B5" w:rsidDel="00AD5055">
          <w:rPr>
            <w:sz w:val="22"/>
            <w:szCs w:val="22"/>
          </w:rPr>
          <w:fldChar w:fldCharType="separate"/>
        </w:r>
        <w:r w:rsidR="003B19D6" w:rsidDel="00AD5055">
          <w:rPr>
            <w:noProof/>
            <w:sz w:val="22"/>
            <w:szCs w:val="22"/>
          </w:rPr>
          <w:delText>5</w:delText>
        </w:r>
        <w:r w:rsidRPr="005972B5" w:rsidDel="00AD5055">
          <w:rPr>
            <w:sz w:val="22"/>
            <w:szCs w:val="22"/>
          </w:rPr>
          <w:fldChar w:fldCharType="end"/>
        </w:r>
        <w:r w:rsidRPr="005972B5" w:rsidDel="00AD5055">
          <w:rPr>
            <w:sz w:val="22"/>
            <w:szCs w:val="22"/>
          </w:rPr>
          <w:noBreakHyphen/>
        </w:r>
        <w:r w:rsidRPr="005972B5" w:rsidDel="00AD5055">
          <w:rPr>
            <w:sz w:val="22"/>
            <w:szCs w:val="22"/>
          </w:rPr>
          <w:fldChar w:fldCharType="begin"/>
        </w:r>
        <w:r w:rsidRPr="005972B5" w:rsidDel="00AD5055">
          <w:rPr>
            <w:sz w:val="22"/>
            <w:szCs w:val="22"/>
          </w:rPr>
          <w:delInstrText xml:space="preserve"> SEQ Table \* ARABIC \s 1 </w:delInstrText>
        </w:r>
        <w:r w:rsidRPr="005972B5" w:rsidDel="00AD5055">
          <w:rPr>
            <w:sz w:val="22"/>
            <w:szCs w:val="22"/>
          </w:rPr>
          <w:fldChar w:fldCharType="separate"/>
        </w:r>
      </w:del>
      <w:ins w:id="12056" w:author="Kazuhiro Takagi" w:date="2017-03-21T15:02:00Z">
        <w:del w:id="12057" w:author="Huy Duc. Nguyen" w:date="2017-08-28T16:38:00Z">
          <w:r w:rsidR="00520A63" w:rsidDel="003B19D6">
            <w:rPr>
              <w:noProof/>
              <w:sz w:val="22"/>
              <w:szCs w:val="22"/>
            </w:rPr>
            <w:delText>44</w:delText>
          </w:r>
        </w:del>
      </w:ins>
      <w:ins w:id="12058" w:author=" " w:date="2017-03-09T11:18:00Z">
        <w:del w:id="12059" w:author="Huy Duc. Nguyen" w:date="2017-08-28T16:38:00Z">
          <w:r w:rsidR="00442CC0" w:rsidDel="003B19D6">
            <w:rPr>
              <w:noProof/>
              <w:sz w:val="22"/>
              <w:szCs w:val="22"/>
            </w:rPr>
            <w:delText>44</w:delText>
          </w:r>
        </w:del>
      </w:ins>
      <w:del w:id="12060" w:author="Huy Duc. Nguyen" w:date="2017-08-28T16:38:00Z">
        <w:r w:rsidR="00003FEB" w:rsidDel="003B19D6">
          <w:rPr>
            <w:noProof/>
            <w:sz w:val="22"/>
            <w:szCs w:val="22"/>
          </w:rPr>
          <w:delText>51</w:delText>
        </w:r>
      </w:del>
      <w:del w:id="12061" w:author="Huy Duc. Nguyen" w:date="2017-08-29T16:39:00Z">
        <w:r w:rsidRPr="005972B5" w:rsidDel="00AD5055">
          <w:rPr>
            <w:sz w:val="22"/>
            <w:szCs w:val="22"/>
          </w:rPr>
          <w:fldChar w:fldCharType="end"/>
        </w:r>
        <w:r w:rsidRPr="005972B5" w:rsidDel="00AD5055">
          <w:rPr>
            <w:sz w:val="22"/>
            <w:szCs w:val="22"/>
            <w:lang w:eastAsia="ja-JP"/>
          </w:rPr>
          <w:delText xml:space="preserve">: </w:delText>
        </w:r>
        <w:r w:rsidDel="00AD5055">
          <w:rPr>
            <w:rFonts w:hint="eastAsia"/>
            <w:sz w:val="22"/>
            <w:szCs w:val="22"/>
            <w:lang w:eastAsia="ja-JP"/>
          </w:rPr>
          <w:delText>Type4</w:delText>
        </w:r>
        <w:r w:rsidRPr="005972B5" w:rsidDel="00AD5055">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DC6FB1" w:rsidRPr="00207443" w:rsidDel="00AD5055" w:rsidTr="00925DEF">
        <w:trPr>
          <w:jc w:val="center"/>
          <w:del w:id="12062" w:author="Huy Duc. Nguyen" w:date="2017-08-29T16:39:00Z"/>
        </w:trPr>
        <w:tc>
          <w:tcPr>
            <w:tcW w:w="817" w:type="dxa"/>
            <w:tcBorders>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jc w:val="center"/>
              <w:rPr>
                <w:del w:id="12063" w:author="Huy Duc. Nguyen" w:date="2017-08-29T16:39:00Z"/>
                <w:sz w:val="16"/>
                <w:lang w:eastAsia="ja-JP"/>
              </w:rPr>
            </w:pPr>
          </w:p>
        </w:tc>
        <w:tc>
          <w:tcPr>
            <w:tcW w:w="1899" w:type="dxa"/>
            <w:tcBorders>
              <w:right w:val="single" w:sz="4" w:space="0" w:color="auto"/>
            </w:tcBorders>
            <w:shd w:val="clear" w:color="auto" w:fill="BFBFBF" w:themeFill="background1" w:themeFillShade="BF"/>
          </w:tcPr>
          <w:p w:rsidR="00DC6FB1" w:rsidRPr="00387E9A" w:rsidDel="00AD5055" w:rsidRDefault="00DC6FB1" w:rsidP="00925DEF">
            <w:pPr>
              <w:pStyle w:val="CETextBody"/>
              <w:jc w:val="center"/>
              <w:rPr>
                <w:del w:id="12064" w:author="Huy Duc. Nguyen" w:date="2017-08-29T16:39:00Z"/>
                <w:b/>
                <w:sz w:val="16"/>
                <w:lang w:eastAsia="ja-JP"/>
              </w:rPr>
            </w:pPr>
            <w:del w:id="12065" w:author="Huy Duc. Nguyen" w:date="2017-08-29T16:39:00Z">
              <w:r w:rsidRPr="00F950E6" w:rsidDel="00AD5055">
                <w:rPr>
                  <w:b/>
                  <w:sz w:val="16"/>
                  <w:lang w:eastAsia="ja-JP"/>
                </w:rPr>
                <w:delText>Virtualized</w:delText>
              </w:r>
              <w:r w:rsidRPr="00DD5587" w:rsidDel="00AD5055">
                <w:rPr>
                  <w:rFonts w:hint="eastAsia"/>
                  <w:b/>
                  <w:sz w:val="16"/>
                  <w:lang w:eastAsia="ja-JP"/>
                </w:rPr>
                <w:delText xml:space="preserve"> Linux</w:delText>
              </w:r>
              <w:r w:rsidDel="00AD5055">
                <w:rPr>
                  <w:b/>
                  <w:sz w:val="16"/>
                  <w:lang w:eastAsia="ja-JP"/>
                </w:rPr>
                <w:delText xml:space="preserve"> (Type</w:delText>
              </w:r>
              <w:r w:rsidDel="00AD5055">
                <w:rPr>
                  <w:rFonts w:hint="eastAsia"/>
                  <w:b/>
                  <w:sz w:val="16"/>
                  <w:lang w:eastAsia="ja-JP"/>
                </w:rPr>
                <w:delText>4</w:delText>
              </w:r>
              <w:r w:rsidRPr="00387E9A" w:rsidDel="00AD5055">
                <w:rPr>
                  <w:b/>
                  <w:sz w:val="16"/>
                  <w:lang w:eastAsia="ja-JP"/>
                </w:rPr>
                <w:delText>)</w:delText>
              </w:r>
              <w:r w:rsidDel="00AD5055">
                <w:rPr>
                  <w:rFonts w:hint="eastAsia"/>
                  <w:b/>
                  <w:sz w:val="16"/>
                  <w:lang w:eastAsia="ja-JP"/>
                </w:rPr>
                <w:delText xml:space="preserve">  [</w:delText>
              </w:r>
              <w:r w:rsidRPr="005C7B46" w:rsidDel="00AD5055">
                <w:rPr>
                  <w:b/>
                  <w:sz w:val="16"/>
                  <w:lang w:eastAsia="ja-JP"/>
                </w:rPr>
                <w:delText>MB/sec</w:delText>
              </w:r>
              <w:r w:rsidDel="00AD5055">
                <w:rPr>
                  <w:rFonts w:hint="eastAsia"/>
                  <w:b/>
                  <w:sz w:val="16"/>
                  <w:lang w:eastAsia="ja-JP"/>
                </w:rPr>
                <w:delText>]</w:delText>
              </w:r>
            </w:del>
          </w:p>
        </w:tc>
      </w:tr>
      <w:tr w:rsidR="00DC6FB1" w:rsidRPr="00DC6FB1" w:rsidDel="00AD5055" w:rsidTr="00925DEF">
        <w:trPr>
          <w:jc w:val="center"/>
          <w:del w:id="12066" w:author="Huy Duc. Nguyen" w:date="2017-08-29T16:39: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DC6FB1" w:rsidRPr="004B3D03" w:rsidDel="00AD5055" w:rsidRDefault="00DC6FB1" w:rsidP="00925DEF">
            <w:pPr>
              <w:pStyle w:val="CETextBody"/>
              <w:rPr>
                <w:del w:id="12067" w:author="Huy Duc. Nguyen" w:date="2017-08-29T16:39:00Z"/>
                <w:b/>
                <w:sz w:val="16"/>
                <w:lang w:eastAsia="ja-JP"/>
              </w:rPr>
            </w:pPr>
            <w:del w:id="12068" w:author="Huy Duc. Nguyen" w:date="2017-08-29T16:39:00Z">
              <w:r w:rsidDel="00AD5055">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DC6FB1" w:rsidRPr="00DC6FB1" w:rsidDel="00AD5055" w:rsidRDefault="00DC6FB1">
            <w:pPr>
              <w:pStyle w:val="CETextBody"/>
              <w:jc w:val="right"/>
              <w:rPr>
                <w:del w:id="12069" w:author="Huy Duc. Nguyen" w:date="2017-08-29T16:39:00Z"/>
                <w:sz w:val="16"/>
                <w:lang w:eastAsia="ja-JP"/>
              </w:rPr>
            </w:pPr>
            <w:del w:id="12070" w:author="Huy Duc. Nguyen" w:date="2017-08-29T16:39:00Z">
              <w:r w:rsidRPr="00F950E6" w:rsidDel="00AD5055">
                <w:rPr>
                  <w:sz w:val="16"/>
                  <w:lang w:eastAsia="ja-JP"/>
                </w:rPr>
                <w:delText xml:space="preserve">1270.79 </w:delText>
              </w:r>
            </w:del>
          </w:p>
        </w:tc>
      </w:tr>
      <w:tr w:rsidR="00DC6FB1" w:rsidRPr="00DC6FB1" w:rsidDel="00AD5055" w:rsidTr="00925DEF">
        <w:trPr>
          <w:jc w:val="center"/>
          <w:del w:id="12071" w:author="Huy Duc. Nguyen" w:date="2017-08-29T16:3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72" w:author="Huy Duc. Nguyen" w:date="2017-08-29T16:39:00Z"/>
                <w:b/>
                <w:sz w:val="16"/>
                <w:lang w:eastAsia="ja-JP"/>
              </w:rPr>
            </w:pPr>
            <w:del w:id="12073" w:author="Huy Duc. Nguyen" w:date="2017-08-29T16:39:00Z">
              <w:r w:rsidDel="00AD5055">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DC6FB1" w:rsidRPr="00DC6FB1" w:rsidDel="00AD5055" w:rsidRDefault="00DC6FB1">
            <w:pPr>
              <w:pStyle w:val="CETextBody"/>
              <w:jc w:val="right"/>
              <w:rPr>
                <w:del w:id="12074" w:author="Huy Duc. Nguyen" w:date="2017-08-29T16:39:00Z"/>
                <w:sz w:val="16"/>
                <w:lang w:eastAsia="ja-JP"/>
              </w:rPr>
            </w:pPr>
            <w:del w:id="12075" w:author="Huy Duc. Nguyen" w:date="2017-08-29T16:39:00Z">
              <w:r w:rsidRPr="00F950E6" w:rsidDel="00AD5055">
                <w:rPr>
                  <w:sz w:val="16"/>
                  <w:lang w:eastAsia="ja-JP"/>
                </w:rPr>
                <w:delText xml:space="preserve">1279.82 </w:delText>
              </w:r>
            </w:del>
          </w:p>
        </w:tc>
      </w:tr>
      <w:tr w:rsidR="00DC6FB1" w:rsidRPr="00DC6FB1" w:rsidDel="00AD5055" w:rsidTr="00925DEF">
        <w:trPr>
          <w:jc w:val="center"/>
          <w:del w:id="12076"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77" w:author="Huy Duc. Nguyen" w:date="2017-08-29T16:39:00Z"/>
                <w:b/>
                <w:sz w:val="16"/>
                <w:lang w:eastAsia="ja-JP"/>
              </w:rPr>
            </w:pPr>
            <w:del w:id="12078" w:author="Huy Duc. Nguyen" w:date="2017-08-29T16:39:00Z">
              <w:r w:rsidDel="00AD5055">
                <w:rPr>
                  <w:rFonts w:hint="eastAsia"/>
                  <w:b/>
                  <w:sz w:val="16"/>
                  <w:lang w:eastAsia="ja-JP"/>
                </w:rPr>
                <w:delText>2</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079" w:author="Huy Duc. Nguyen" w:date="2017-08-29T16:39:00Z"/>
                <w:sz w:val="16"/>
                <w:lang w:eastAsia="ja-JP"/>
              </w:rPr>
            </w:pPr>
            <w:del w:id="12080" w:author="Huy Duc. Nguyen" w:date="2017-08-29T16:39:00Z">
              <w:r w:rsidRPr="00F950E6" w:rsidDel="00AD5055">
                <w:rPr>
                  <w:sz w:val="16"/>
                  <w:lang w:eastAsia="ja-JP"/>
                </w:rPr>
                <w:delText xml:space="preserve">1265.77 </w:delText>
              </w:r>
            </w:del>
          </w:p>
        </w:tc>
      </w:tr>
      <w:tr w:rsidR="00DC6FB1" w:rsidRPr="00DC6FB1" w:rsidDel="00AD5055" w:rsidTr="00925DEF">
        <w:trPr>
          <w:jc w:val="center"/>
          <w:del w:id="12081"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82" w:author="Huy Duc. Nguyen" w:date="2017-08-29T16:39:00Z"/>
                <w:b/>
                <w:sz w:val="16"/>
                <w:lang w:eastAsia="ja-JP"/>
              </w:rPr>
            </w:pPr>
            <w:del w:id="12083" w:author="Huy Duc. Nguyen" w:date="2017-08-29T16:39:00Z">
              <w:r w:rsidDel="00AD5055">
                <w:rPr>
                  <w:rFonts w:hint="eastAsia"/>
                  <w:b/>
                  <w:sz w:val="16"/>
                  <w:lang w:eastAsia="ja-JP"/>
                </w:rPr>
                <w:delText>3</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084" w:author="Huy Duc. Nguyen" w:date="2017-08-29T16:39:00Z"/>
                <w:sz w:val="16"/>
                <w:lang w:eastAsia="ja-JP"/>
              </w:rPr>
            </w:pPr>
            <w:del w:id="12085" w:author="Huy Duc. Nguyen" w:date="2017-08-29T16:39:00Z">
              <w:r w:rsidRPr="00F950E6" w:rsidDel="00AD5055">
                <w:rPr>
                  <w:sz w:val="16"/>
                  <w:lang w:eastAsia="ja-JP"/>
                </w:rPr>
                <w:delText xml:space="preserve">1281.56 </w:delText>
              </w:r>
            </w:del>
          </w:p>
        </w:tc>
      </w:tr>
      <w:tr w:rsidR="00DC6FB1" w:rsidRPr="00DC6FB1" w:rsidDel="00AD5055" w:rsidTr="00925DEF">
        <w:trPr>
          <w:jc w:val="center"/>
          <w:del w:id="12086"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87" w:author="Huy Duc. Nguyen" w:date="2017-08-29T16:39:00Z"/>
                <w:b/>
                <w:sz w:val="16"/>
                <w:lang w:eastAsia="ja-JP"/>
              </w:rPr>
            </w:pPr>
            <w:del w:id="12088" w:author="Huy Duc. Nguyen" w:date="2017-08-29T16:39:00Z">
              <w:r w:rsidDel="00AD5055">
                <w:rPr>
                  <w:rFonts w:hint="eastAsia"/>
                  <w:b/>
                  <w:sz w:val="16"/>
                  <w:lang w:eastAsia="ja-JP"/>
                </w:rPr>
                <w:delText>4</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089" w:author="Huy Duc. Nguyen" w:date="2017-08-29T16:39:00Z"/>
                <w:sz w:val="16"/>
                <w:lang w:eastAsia="ja-JP"/>
              </w:rPr>
            </w:pPr>
            <w:del w:id="12090" w:author="Huy Duc. Nguyen" w:date="2017-08-29T16:39:00Z">
              <w:r w:rsidRPr="00F950E6" w:rsidDel="00AD5055">
                <w:rPr>
                  <w:sz w:val="16"/>
                  <w:lang w:eastAsia="ja-JP"/>
                </w:rPr>
                <w:delText xml:space="preserve">1268.56 </w:delText>
              </w:r>
            </w:del>
          </w:p>
        </w:tc>
      </w:tr>
      <w:tr w:rsidR="00DC6FB1" w:rsidRPr="00DC6FB1" w:rsidDel="00AD5055" w:rsidTr="00925DEF">
        <w:trPr>
          <w:jc w:val="center"/>
          <w:del w:id="12091"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92" w:author="Huy Duc. Nguyen" w:date="2017-08-29T16:39:00Z"/>
                <w:b/>
                <w:sz w:val="16"/>
                <w:lang w:eastAsia="ja-JP"/>
              </w:rPr>
            </w:pPr>
            <w:del w:id="12093" w:author="Huy Duc. Nguyen" w:date="2017-08-29T16:39:00Z">
              <w:r w:rsidDel="00AD5055">
                <w:rPr>
                  <w:rFonts w:hint="eastAsia"/>
                  <w:b/>
                  <w:sz w:val="16"/>
                  <w:lang w:eastAsia="ja-JP"/>
                </w:rPr>
                <w:delText>5</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094" w:author="Huy Duc. Nguyen" w:date="2017-08-29T16:39:00Z"/>
                <w:sz w:val="16"/>
                <w:lang w:eastAsia="ja-JP"/>
              </w:rPr>
            </w:pPr>
            <w:del w:id="12095" w:author="Huy Duc. Nguyen" w:date="2017-08-29T16:39:00Z">
              <w:r w:rsidRPr="00F950E6" w:rsidDel="00AD5055">
                <w:rPr>
                  <w:sz w:val="16"/>
                  <w:lang w:eastAsia="ja-JP"/>
                </w:rPr>
                <w:delText xml:space="preserve">1276.43 </w:delText>
              </w:r>
            </w:del>
          </w:p>
        </w:tc>
      </w:tr>
      <w:tr w:rsidR="00DC6FB1" w:rsidRPr="00DC6FB1" w:rsidDel="00AD5055" w:rsidTr="00925DEF">
        <w:trPr>
          <w:jc w:val="center"/>
          <w:del w:id="12096"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RPr="004B3D03" w:rsidDel="00AD5055" w:rsidRDefault="00DC6FB1" w:rsidP="00925DEF">
            <w:pPr>
              <w:pStyle w:val="CETextBody"/>
              <w:rPr>
                <w:del w:id="12097" w:author="Huy Duc. Nguyen" w:date="2017-08-29T16:39:00Z"/>
                <w:b/>
                <w:sz w:val="16"/>
                <w:lang w:eastAsia="ja-JP"/>
              </w:rPr>
            </w:pPr>
            <w:del w:id="12098" w:author="Huy Duc. Nguyen" w:date="2017-08-29T16:39:00Z">
              <w:r w:rsidDel="00AD5055">
                <w:rPr>
                  <w:rFonts w:hint="eastAsia"/>
                  <w:b/>
                  <w:sz w:val="16"/>
                  <w:lang w:eastAsia="ja-JP"/>
                </w:rPr>
                <w:delText>6</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099" w:author="Huy Duc. Nguyen" w:date="2017-08-29T16:39:00Z"/>
                <w:sz w:val="16"/>
                <w:lang w:eastAsia="ja-JP"/>
              </w:rPr>
            </w:pPr>
            <w:del w:id="12100" w:author="Huy Duc. Nguyen" w:date="2017-08-29T16:39:00Z">
              <w:r w:rsidRPr="00F950E6" w:rsidDel="00AD5055">
                <w:rPr>
                  <w:sz w:val="16"/>
                  <w:lang w:eastAsia="ja-JP"/>
                </w:rPr>
                <w:delText xml:space="preserve">1272.09 </w:delText>
              </w:r>
            </w:del>
          </w:p>
        </w:tc>
      </w:tr>
      <w:tr w:rsidR="00DC6FB1" w:rsidRPr="00DC6FB1" w:rsidDel="00AD5055" w:rsidTr="00925DEF">
        <w:trPr>
          <w:jc w:val="center"/>
          <w:del w:id="12101"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102" w:author="Huy Duc. Nguyen" w:date="2017-08-29T16:39:00Z"/>
                <w:b/>
                <w:sz w:val="16"/>
                <w:lang w:eastAsia="ja-JP"/>
              </w:rPr>
            </w:pPr>
            <w:del w:id="12103" w:author="Huy Duc. Nguyen" w:date="2017-08-29T16:39:00Z">
              <w:r w:rsidDel="00AD5055">
                <w:rPr>
                  <w:rFonts w:hint="eastAsia"/>
                  <w:b/>
                  <w:sz w:val="16"/>
                  <w:lang w:eastAsia="ja-JP"/>
                </w:rPr>
                <w:delText>7</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104" w:author="Huy Duc. Nguyen" w:date="2017-08-29T16:39:00Z"/>
                <w:sz w:val="16"/>
                <w:lang w:eastAsia="ja-JP"/>
              </w:rPr>
            </w:pPr>
            <w:del w:id="12105" w:author="Huy Duc. Nguyen" w:date="2017-08-29T16:39:00Z">
              <w:r w:rsidRPr="00F950E6" w:rsidDel="00AD5055">
                <w:rPr>
                  <w:sz w:val="16"/>
                  <w:lang w:eastAsia="ja-JP"/>
                </w:rPr>
                <w:delText xml:space="preserve">1265.42 </w:delText>
              </w:r>
            </w:del>
          </w:p>
        </w:tc>
      </w:tr>
      <w:tr w:rsidR="00DC6FB1" w:rsidRPr="00DC6FB1" w:rsidDel="00AD5055" w:rsidTr="00925DEF">
        <w:trPr>
          <w:jc w:val="center"/>
          <w:del w:id="12106"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107" w:author="Huy Duc. Nguyen" w:date="2017-08-29T16:39:00Z"/>
                <w:b/>
                <w:sz w:val="16"/>
                <w:lang w:eastAsia="ja-JP"/>
              </w:rPr>
            </w:pPr>
            <w:del w:id="12108" w:author="Huy Duc. Nguyen" w:date="2017-08-29T16:39:00Z">
              <w:r w:rsidDel="00AD5055">
                <w:rPr>
                  <w:rFonts w:hint="eastAsia"/>
                  <w:b/>
                  <w:sz w:val="16"/>
                  <w:lang w:eastAsia="ja-JP"/>
                </w:rPr>
                <w:delText>8</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109" w:author="Huy Duc. Nguyen" w:date="2017-08-29T16:39:00Z"/>
                <w:sz w:val="16"/>
                <w:lang w:eastAsia="ja-JP"/>
              </w:rPr>
            </w:pPr>
            <w:del w:id="12110" w:author="Huy Duc. Nguyen" w:date="2017-08-29T16:39:00Z">
              <w:r w:rsidRPr="00F950E6" w:rsidDel="00AD5055">
                <w:rPr>
                  <w:sz w:val="16"/>
                  <w:lang w:eastAsia="ja-JP"/>
                </w:rPr>
                <w:delText xml:space="preserve">1270.12 </w:delText>
              </w:r>
            </w:del>
          </w:p>
        </w:tc>
      </w:tr>
      <w:tr w:rsidR="00DC6FB1" w:rsidRPr="00DC6FB1" w:rsidDel="00AD5055" w:rsidTr="00925DEF">
        <w:trPr>
          <w:jc w:val="center"/>
          <w:del w:id="12111"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112" w:author="Huy Duc. Nguyen" w:date="2017-08-29T16:39:00Z"/>
                <w:b/>
                <w:sz w:val="16"/>
                <w:lang w:eastAsia="ja-JP"/>
              </w:rPr>
            </w:pPr>
            <w:del w:id="12113" w:author="Huy Duc. Nguyen" w:date="2017-08-29T16:39:00Z">
              <w:r w:rsidDel="00AD5055">
                <w:rPr>
                  <w:rFonts w:hint="eastAsia"/>
                  <w:b/>
                  <w:sz w:val="16"/>
                  <w:lang w:eastAsia="ja-JP"/>
                </w:rPr>
                <w:delText>9</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114" w:author="Huy Duc. Nguyen" w:date="2017-08-29T16:39:00Z"/>
                <w:sz w:val="16"/>
                <w:lang w:eastAsia="ja-JP"/>
              </w:rPr>
            </w:pPr>
            <w:del w:id="12115" w:author="Huy Duc. Nguyen" w:date="2017-08-29T16:39:00Z">
              <w:r w:rsidRPr="00F950E6" w:rsidDel="00AD5055">
                <w:rPr>
                  <w:sz w:val="16"/>
                  <w:lang w:eastAsia="ja-JP"/>
                </w:rPr>
                <w:delText xml:space="preserve">1264.27 </w:delText>
              </w:r>
            </w:del>
          </w:p>
        </w:tc>
      </w:tr>
      <w:tr w:rsidR="00DC6FB1" w:rsidRPr="00DC6FB1" w:rsidDel="00AD5055" w:rsidTr="00925DEF">
        <w:trPr>
          <w:jc w:val="center"/>
          <w:del w:id="12116" w:author="Huy Duc. Nguyen" w:date="2017-08-29T16:3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DC6FB1" w:rsidDel="00AD5055" w:rsidRDefault="00DC6FB1" w:rsidP="00925DEF">
            <w:pPr>
              <w:pStyle w:val="CETextBody"/>
              <w:rPr>
                <w:del w:id="12117" w:author="Huy Duc. Nguyen" w:date="2017-08-29T16:39:00Z"/>
                <w:b/>
                <w:sz w:val="16"/>
                <w:lang w:eastAsia="ja-JP"/>
              </w:rPr>
            </w:pPr>
            <w:del w:id="12118" w:author="Huy Duc. Nguyen" w:date="2017-08-29T16:39:00Z">
              <w:r w:rsidDel="00AD5055">
                <w:rPr>
                  <w:rFonts w:hint="eastAsia"/>
                  <w:b/>
                  <w:sz w:val="16"/>
                  <w:lang w:eastAsia="ja-JP"/>
                </w:rPr>
                <w:delText>10</w:delText>
              </w:r>
            </w:del>
          </w:p>
        </w:tc>
        <w:tc>
          <w:tcPr>
            <w:tcW w:w="1899" w:type="dxa"/>
            <w:tcBorders>
              <w:left w:val="single" w:sz="4" w:space="0" w:color="auto"/>
              <w:right w:val="single" w:sz="4" w:space="0" w:color="auto"/>
            </w:tcBorders>
            <w:vAlign w:val="bottom"/>
          </w:tcPr>
          <w:p w:rsidR="00DC6FB1" w:rsidRPr="00DC6FB1" w:rsidDel="00AD5055" w:rsidRDefault="00DC6FB1">
            <w:pPr>
              <w:pStyle w:val="CETextBody"/>
              <w:jc w:val="right"/>
              <w:rPr>
                <w:del w:id="12119" w:author="Huy Duc. Nguyen" w:date="2017-08-29T16:39:00Z"/>
                <w:sz w:val="16"/>
                <w:lang w:eastAsia="ja-JP"/>
              </w:rPr>
            </w:pPr>
            <w:del w:id="12120" w:author="Huy Duc. Nguyen" w:date="2017-08-29T16:39:00Z">
              <w:r w:rsidRPr="00F950E6" w:rsidDel="00AD5055">
                <w:rPr>
                  <w:sz w:val="16"/>
                  <w:lang w:eastAsia="ja-JP"/>
                </w:rPr>
                <w:delText xml:space="preserve">1263.82 </w:delText>
              </w:r>
            </w:del>
          </w:p>
        </w:tc>
      </w:tr>
    </w:tbl>
    <w:p w:rsidR="002E4BC6" w:rsidRPr="00B05A50" w:rsidRDefault="002E4BC6" w:rsidP="002E4BC6">
      <w:pPr>
        <w:pStyle w:val="CETextBody"/>
        <w:rPr>
          <w:b/>
          <w:lang w:val="en-US" w:eastAsia="ja-JP"/>
        </w:rPr>
      </w:pPr>
    </w:p>
    <w:p w:rsidR="002E4BC6" w:rsidRPr="00827062" w:rsidRDefault="002E4BC6" w:rsidP="00D47247">
      <w:pPr>
        <w:pStyle w:val="CETextBody"/>
        <w:numPr>
          <w:ilvl w:val="0"/>
          <w:numId w:val="46"/>
        </w:numPr>
        <w:ind w:hanging="782"/>
        <w:rPr>
          <w:lang w:val="en-US" w:eastAsia="ja-JP"/>
        </w:rPr>
      </w:pPr>
      <w:r w:rsidRPr="00827062">
        <w:rPr>
          <w:rFonts w:hint="eastAsia"/>
          <w:lang w:val="en-US" w:eastAsia="ja-JP"/>
        </w:rPr>
        <w:t>Consider</w:t>
      </w:r>
      <w:r>
        <w:rPr>
          <w:rFonts w:hint="eastAsia"/>
          <w:lang w:val="en-US" w:eastAsia="ja-JP"/>
        </w:rPr>
        <w:t>ation</w:t>
      </w:r>
    </w:p>
    <w:p w:rsidR="00883B6E" w:rsidRPr="0027486D" w:rsidRDefault="002E4BC6" w:rsidP="00541F41">
      <w:pPr>
        <w:pStyle w:val="CETextBody"/>
        <w:rPr>
          <w:u w:val="single"/>
          <w:lang w:val="en-US" w:eastAsia="ja-JP"/>
        </w:rPr>
      </w:pPr>
      <w:r w:rsidRPr="0027486D">
        <w:rPr>
          <w:u w:val="single"/>
          <w:lang w:val="en-US" w:eastAsia="ja-JP"/>
        </w:rPr>
        <w:t xml:space="preserve"> </w:t>
      </w:r>
      <w:r w:rsidR="009E597D" w:rsidRPr="0027486D">
        <w:rPr>
          <w:u w:val="single"/>
          <w:lang w:val="en-US" w:eastAsia="ja-JP"/>
        </w:rPr>
        <w:t xml:space="preserve">The INTEGRITY’s result is unnaturally large. As this benchmark program (bw_file_rd in lmbench) just issue file read command and not actually use the file data, possibly the actual file </w:t>
      </w:r>
      <w:r w:rsidR="00B06921" w:rsidRPr="0027486D">
        <w:rPr>
          <w:u w:val="single"/>
          <w:lang w:val="en-US" w:eastAsia="ja-JP"/>
        </w:rPr>
        <w:t>read operation can be omitted.</w:t>
      </w:r>
    </w:p>
    <w:p w:rsidR="00B06921" w:rsidRDefault="00B06921" w:rsidP="00541F41">
      <w:pPr>
        <w:pStyle w:val="CETextBody"/>
        <w:rPr>
          <w:lang w:val="en-US" w:eastAsia="ja-JP"/>
        </w:rPr>
      </w:pPr>
      <w:r>
        <w:rPr>
          <w:lang w:val="en-US" w:eastAsia="ja-JP"/>
        </w:rPr>
        <w:t xml:space="preserve"> The result of the native Linux is 1432.17MB/sec, and the virtualized Linux is 1270.79MB/sec. As the row memory read bandwidth that are measured in 5.11.1 are 2345.02MB/sec and 2338.82MB/sec, the results are reasonable. The performance of virtualized Linux is 11.27% slower than native one. </w:t>
      </w:r>
      <w:r w:rsidR="00635A3A" w:rsidRPr="0027486D">
        <w:rPr>
          <w:u w:val="single"/>
          <w:lang w:val="en-US" w:eastAsia="ja-JP"/>
        </w:rPr>
        <w:t>As the filesystem operation usually require many synchronization in the OS domain, it is assumed that relatively larger performance overhead will appear.</w:t>
      </w:r>
    </w:p>
    <w:p w:rsidR="00E9184A" w:rsidRDefault="00E9184A" w:rsidP="00541F41">
      <w:pPr>
        <w:pStyle w:val="CETextBody"/>
        <w:rPr>
          <w:lang w:val="en-US" w:eastAsia="ja-JP"/>
        </w:rPr>
      </w:pPr>
    </w:p>
    <w:p w:rsidR="00E9184A" w:rsidRDefault="00E9184A" w:rsidP="00541F41">
      <w:pPr>
        <w:pStyle w:val="CETextBody"/>
        <w:rPr>
          <w:lang w:val="en-US" w:eastAsia="ja-JP"/>
        </w:rPr>
      </w:pPr>
      <w:r>
        <w:rPr>
          <w:lang w:val="en-US" w:eastAsia="ja-JP"/>
        </w:rPr>
        <w:br w:type="page"/>
      </w:r>
    </w:p>
    <w:p w:rsidR="008D18D7" w:rsidRPr="007C2E44" w:rsidRDefault="008D18D7" w:rsidP="006C109A">
      <w:pPr>
        <w:pStyle w:val="Heading2"/>
        <w:rPr>
          <w:lang w:val="en-US"/>
        </w:rPr>
      </w:pPr>
      <w:bookmarkStart w:id="12121" w:name="_Toc491776445"/>
      <w:r w:rsidRPr="007C2E44">
        <w:rPr>
          <w:lang w:val="en-US"/>
        </w:rPr>
        <w:lastRenderedPageBreak/>
        <w:t>Memory Performance</w:t>
      </w:r>
      <w:bookmarkEnd w:id="12121"/>
    </w:p>
    <w:p w:rsidR="008D18D7" w:rsidRPr="007C2E44" w:rsidRDefault="0096775F" w:rsidP="006C109A">
      <w:pPr>
        <w:pStyle w:val="Heading3"/>
      </w:pPr>
      <w:bookmarkStart w:id="12122" w:name="_Toc491776446"/>
      <w:r w:rsidRPr="007C2E44">
        <w:t>Sequential reading performanc</w:t>
      </w:r>
      <w:r w:rsidR="008D18D7" w:rsidRPr="007C2E44">
        <w:t>e</w:t>
      </w:r>
      <w:bookmarkEnd w:id="12122"/>
    </w:p>
    <w:p w:rsidR="002E4BC6" w:rsidRDefault="002E4BC6" w:rsidP="00D47247">
      <w:pPr>
        <w:pStyle w:val="CETextBody"/>
        <w:numPr>
          <w:ilvl w:val="0"/>
          <w:numId w:val="47"/>
        </w:numPr>
        <w:ind w:hanging="782"/>
        <w:rPr>
          <w:lang w:val="en-US" w:eastAsia="ja-JP"/>
        </w:rPr>
      </w:pPr>
      <w:r>
        <w:rPr>
          <w:rFonts w:hint="eastAsia"/>
          <w:lang w:val="en-US" w:eastAsia="ja-JP"/>
        </w:rPr>
        <w:t>Description</w:t>
      </w:r>
    </w:p>
    <w:p w:rsidR="002E4BC6" w:rsidRPr="00232932" w:rsidRDefault="00232932">
      <w:pPr>
        <w:pStyle w:val="CETextBody"/>
        <w:ind w:left="142"/>
        <w:rPr>
          <w:lang w:val="en-US" w:eastAsia="ja-JP"/>
        </w:rPr>
      </w:pPr>
      <w:r>
        <w:rPr>
          <w:rFonts w:hint="eastAsia"/>
          <w:lang w:val="en-US" w:eastAsia="ja-JP"/>
        </w:rPr>
        <w:t>Measure the performance to read sequential blocks of memory</w:t>
      </w:r>
      <w:r w:rsidR="00C409DC">
        <w:rPr>
          <w:rFonts w:hint="eastAsia"/>
          <w:lang w:val="en-US" w:eastAsia="ja-JP"/>
        </w:rPr>
        <w:t xml:space="preserve"> on </w:t>
      </w:r>
      <w:r w:rsidR="00C62759">
        <w:rPr>
          <w:lang w:val="en-US" w:eastAsia="ja-JP"/>
        </w:rPr>
        <w:t>virtualiz</w:t>
      </w:r>
      <w:r w:rsidR="000741C5">
        <w:rPr>
          <w:lang w:val="en-US" w:eastAsia="ja-JP"/>
        </w:rPr>
        <w:t>ed Linux</w:t>
      </w:r>
      <w:r w:rsidR="00C409DC" w:rsidRPr="00C409DC">
        <w:rPr>
          <w:rFonts w:hint="eastAsia"/>
          <w:lang w:val="en-US" w:eastAsia="ja-JP"/>
        </w:rPr>
        <w:t xml:space="preserve"> </w:t>
      </w:r>
      <w:r>
        <w:rPr>
          <w:rFonts w:hint="eastAsia"/>
          <w:lang w:val="en-US" w:eastAsia="ja-JP"/>
        </w:rPr>
        <w:t xml:space="preserve">and </w:t>
      </w:r>
      <w:r w:rsidRPr="00232932">
        <w:rPr>
          <w:lang w:val="en-US" w:eastAsia="ja-JP"/>
        </w:rPr>
        <w:t>native Linux</w:t>
      </w:r>
      <w:r>
        <w:rPr>
          <w:rFonts w:hint="eastAsia"/>
          <w:lang w:val="en-US" w:eastAsia="ja-JP"/>
        </w:rPr>
        <w:t xml:space="preserve">. </w:t>
      </w:r>
    </w:p>
    <w:p w:rsidR="003400B8" w:rsidRDefault="007701F5" w:rsidP="00943D14">
      <w:pPr>
        <w:pStyle w:val="CETextBody"/>
        <w:rPr>
          <w:lang w:val="en-US" w:eastAsia="ja-JP"/>
        </w:rPr>
      </w:pPr>
      <w:r>
        <w:rPr>
          <w:rFonts w:hint="eastAsia"/>
          <w:lang w:val="en-US" w:eastAsia="ja-JP"/>
        </w:rPr>
        <w:t xml:space="preserve">  Measurement tool is lmbench.</w:t>
      </w:r>
    </w:p>
    <w:p w:rsidR="00AA357B" w:rsidRPr="00DD43AD" w:rsidRDefault="00AA357B" w:rsidP="00AA357B">
      <w:pPr>
        <w:pStyle w:val="CETextBody"/>
        <w:rPr>
          <w:lang w:val="en-US" w:eastAsia="ja-JP"/>
        </w:rPr>
      </w:pPr>
    </w:p>
    <w:p w:rsidR="00AA357B" w:rsidRPr="00613E0B" w:rsidRDefault="00AA357B" w:rsidP="00AA357B">
      <w:pPr>
        <w:pStyle w:val="CETextBody"/>
        <w:numPr>
          <w:ilvl w:val="0"/>
          <w:numId w:val="47"/>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123" w:author="Kazuhiro Takagi" w:date="2017-03-13T21:18:00Z">
        <w:r w:rsidRPr="00C409DC" w:rsidDel="00744E9C">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AA357B" w:rsidRDefault="009107D0" w:rsidP="00B43823">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s lat_mem_rd command</w:t>
      </w:r>
      <w:r w:rsidR="00721404">
        <w:rPr>
          <w:rFonts w:hint="eastAsia"/>
          <w:lang w:val="en-US" w:eastAsia="ja-JP"/>
        </w:rPr>
        <w:t xml:space="preserve"> on </w:t>
      </w:r>
      <w:r w:rsidR="00721404" w:rsidRPr="00721404">
        <w:rPr>
          <w:lang w:val="en-US" w:eastAsia="ja-JP"/>
        </w:rPr>
        <w:t>terminal software</w:t>
      </w:r>
      <w:r w:rsidR="00066F89">
        <w:rPr>
          <w:rFonts w:hint="eastAsia"/>
          <w:lang w:val="en-US" w:eastAsia="ja-JP"/>
        </w:rPr>
        <w:t>.</w:t>
      </w:r>
    </w:p>
    <w:p w:rsidR="005F6623" w:rsidRPr="005F6623" w:rsidRDefault="005F6623" w:rsidP="00B43823">
      <w:pPr>
        <w:pStyle w:val="CETextBody"/>
        <w:numPr>
          <w:ilvl w:val="0"/>
          <w:numId w:val="125"/>
        </w:numPr>
        <w:ind w:left="426" w:hanging="284"/>
        <w:rPr>
          <w:lang w:val="en-US" w:eastAsia="ja-JP"/>
        </w:rPr>
      </w:pPr>
      <w:r w:rsidRPr="005F6623">
        <w:rPr>
          <w:lang w:val="en-US" w:eastAsia="ja-JP"/>
        </w:rPr>
        <w:t>C</w:t>
      </w:r>
      <w:r w:rsidRPr="005F6623">
        <w:rPr>
          <w:rFonts w:hint="eastAsia"/>
          <w:lang w:val="en-US" w:eastAsia="ja-JP"/>
        </w:rPr>
        <w:t xml:space="preserve">ompare the performance between </w:t>
      </w:r>
      <w:r w:rsidRPr="005F6623">
        <w:rPr>
          <w:lang w:val="en-US" w:eastAsia="ja-JP"/>
        </w:rPr>
        <w:t>virtualized Linux</w:t>
      </w:r>
      <w:r w:rsidRPr="005F6623">
        <w:rPr>
          <w:rFonts w:hint="eastAsia"/>
          <w:lang w:val="en-US" w:eastAsia="ja-JP"/>
        </w:rPr>
        <w:t xml:space="preserve"> and native Linux.</w:t>
      </w:r>
      <w:r w:rsidRPr="005F6623">
        <w:rPr>
          <w:lang w:eastAsia="ja-JP"/>
        </w:rPr>
        <w:t xml:space="preserve"> </w:t>
      </w:r>
      <w:r w:rsidRPr="005F6623">
        <w:rPr>
          <w:lang w:val="en-US" w:eastAsia="ja-JP"/>
        </w:rPr>
        <w:t>The performance results should be near to native OS implementations results.</w:t>
      </w:r>
    </w:p>
    <w:p w:rsidR="005F6623" w:rsidRPr="005F6623" w:rsidRDefault="005F6623" w:rsidP="005F6623">
      <w:pPr>
        <w:pStyle w:val="CETextBody"/>
        <w:numPr>
          <w:ilvl w:val="0"/>
          <w:numId w:val="125"/>
        </w:numPr>
        <w:rPr>
          <w:lang w:val="en-US" w:eastAsia="ja-JP"/>
        </w:rPr>
      </w:pPr>
      <w:r w:rsidRPr="005F6623">
        <w:rPr>
          <w:rFonts w:hint="eastAsia"/>
          <w:lang w:val="en-US" w:eastAsia="ja-JP"/>
        </w:rPr>
        <w:t xml:space="preserve">Verified </w:t>
      </w:r>
      <w:r w:rsidRPr="005F6623">
        <w:rPr>
          <w:lang w:val="en-US" w:eastAsia="ja-JP"/>
        </w:rPr>
        <w:t>10 times and use the average as the</w:t>
      </w:r>
      <w:r w:rsidRPr="005F6623">
        <w:rPr>
          <w:rFonts w:hint="eastAsia"/>
          <w:lang w:val="en-US" w:eastAsia="ja-JP"/>
        </w:rPr>
        <w:t xml:space="preserve"> result</w:t>
      </w:r>
      <w:r w:rsidRPr="005F6623">
        <w:rPr>
          <w:lang w:val="en-US" w:eastAsia="ja-JP"/>
        </w:rPr>
        <w:t xml:space="preserve"> value.</w:t>
      </w:r>
    </w:p>
    <w:p w:rsidR="007701F5" w:rsidRPr="005F6623" w:rsidRDefault="007701F5" w:rsidP="00943D14">
      <w:pPr>
        <w:pStyle w:val="CETextBody"/>
        <w:rPr>
          <w:lang w:val="en-US" w:eastAsia="ja-JP"/>
        </w:rPr>
      </w:pPr>
    </w:p>
    <w:p w:rsidR="005B3900" w:rsidRPr="005B3900" w:rsidRDefault="00304581" w:rsidP="00955E9B">
      <w:pPr>
        <w:pStyle w:val="CETextBody"/>
        <w:numPr>
          <w:ilvl w:val="0"/>
          <w:numId w:val="47"/>
        </w:numPr>
        <w:ind w:hanging="782"/>
        <w:rPr>
          <w:lang w:val="en-US" w:eastAsia="ja-JP"/>
        </w:rPr>
      </w:pPr>
      <w:r>
        <w:rPr>
          <w:rFonts w:hint="eastAsia"/>
          <w:lang w:val="en-US" w:eastAsia="ja-JP"/>
        </w:rPr>
        <w:t>How to measure</w:t>
      </w:r>
    </w:p>
    <w:p w:rsidR="0037068D" w:rsidRPr="005B3900" w:rsidRDefault="0037068D" w:rsidP="00955E9B">
      <w:pPr>
        <w:pStyle w:val="CETextBody"/>
        <w:numPr>
          <w:ilvl w:val="0"/>
          <w:numId w:val="125"/>
        </w:numPr>
        <w:rPr>
          <w:lang w:val="en-US" w:eastAsia="ja-JP"/>
        </w:rPr>
      </w:pPr>
      <w:r w:rsidRPr="005B3900">
        <w:rPr>
          <w:lang w:val="en-US" w:eastAsia="ja-JP"/>
        </w:rPr>
        <w:t>Memory read latency</w:t>
      </w:r>
    </w:p>
    <w:p w:rsidR="005F6623" w:rsidRDefault="0019761C" w:rsidP="00B43823">
      <w:pPr>
        <w:pStyle w:val="CETextBody"/>
        <w:numPr>
          <w:ilvl w:val="0"/>
          <w:numId w:val="218"/>
        </w:numPr>
        <w:rPr>
          <w:lang w:val="en-US" w:eastAsia="ja-JP"/>
        </w:rPr>
      </w:pPr>
      <w:r>
        <w:rPr>
          <w:rFonts w:hint="eastAsia"/>
          <w:lang w:val="en-US" w:eastAsia="ja-JP"/>
        </w:rPr>
        <w:t>Login to Linux</w:t>
      </w:r>
      <w:r w:rsidR="005F6623">
        <w:rPr>
          <w:rFonts w:hint="eastAsia"/>
          <w:lang w:val="en-US" w:eastAsia="ja-JP"/>
        </w:rPr>
        <w:t>.</w:t>
      </w:r>
    </w:p>
    <w:p w:rsidR="00645F4F" w:rsidRDefault="00645F4F" w:rsidP="00B43823">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3040" behindDoc="0" locked="0" layoutInCell="1" allowOverlap="1" wp14:anchorId="0918A180" wp14:editId="10F86007">
                <wp:simplePos x="0" y="0"/>
                <wp:positionH relativeFrom="column">
                  <wp:posOffset>392430</wp:posOffset>
                </wp:positionH>
                <wp:positionV relativeFrom="paragraph">
                  <wp:posOffset>42545</wp:posOffset>
                </wp:positionV>
                <wp:extent cx="5495925" cy="257175"/>
                <wp:effectExtent l="0" t="0" r="28575" b="28575"/>
                <wp:wrapNone/>
                <wp:docPr id="227" name="テキスト ボックス 22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A180" id="テキスト ボックス 227" o:spid="_x0000_s1190" type="#_x0000_t202" style="position:absolute;left:0;text-align:left;margin-left:30.9pt;margin-top:3.35pt;width:432.75pt;height:2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B43823">
      <w:pPr>
        <w:pStyle w:val="CETextBody"/>
        <w:ind w:left="782"/>
        <w:rPr>
          <w:rFonts w:asciiTheme="majorHAnsi" w:hAnsiTheme="majorHAnsi" w:cstheme="majorHAnsi"/>
          <w:lang w:val="en-US" w:eastAsia="ja-JP"/>
        </w:rPr>
      </w:pPr>
    </w:p>
    <w:p w:rsidR="00417230" w:rsidRPr="00645F4F" w:rsidRDefault="00417230" w:rsidP="00997E4E">
      <w:pPr>
        <w:pStyle w:val="CETextBody"/>
        <w:numPr>
          <w:ilvl w:val="0"/>
          <w:numId w:val="257"/>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5504" behindDoc="0" locked="0" layoutInCell="1" allowOverlap="1" wp14:anchorId="2388ACAF" wp14:editId="4D557BA2">
                <wp:simplePos x="0" y="0"/>
                <wp:positionH relativeFrom="column">
                  <wp:posOffset>382905</wp:posOffset>
                </wp:positionH>
                <wp:positionV relativeFrom="paragraph">
                  <wp:posOffset>24765</wp:posOffset>
                </wp:positionV>
                <wp:extent cx="5495925" cy="266700"/>
                <wp:effectExtent l="0" t="0" r="28575" b="19050"/>
                <wp:wrapNone/>
                <wp:docPr id="106" name="テキスト ボックス 106"/>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5B1E90" w:rsidRPr="00B43823" w:rsidRDefault="005B1E90"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ACAF" id="テキスト ボックス 106" o:spid="_x0000_s1191" type="#_x0000_t202" style="position:absolute;left:0;text-align:left;margin-left:30.15pt;margin-top:1.95pt;width:432.75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Hpl1JuwIA&#10;ANAFAAAOAAAAAAAAAAAAAAAAAC4CAABkcnMvZTJvRG9jLnhtbFBLAQItABQABgAIAAAAIQBwn1M3&#10;2wAAAAcBAAAPAAAAAAAAAAAAAAAAABUFAABkcnMvZG93bnJldi54bWxQSwUGAAAAAAQABADzAAAA&#10;HQYAAAAA&#10;" fillcolor="white [3201]" strokeweight=".5pt">
                <v:textbo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7"/>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417230" w:rsidP="00B43823">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44064" behindDoc="0" locked="0" layoutInCell="1" allowOverlap="1" wp14:anchorId="6374C952" wp14:editId="125C35F8">
                <wp:simplePos x="0" y="0"/>
                <wp:positionH relativeFrom="column">
                  <wp:posOffset>390525</wp:posOffset>
                </wp:positionH>
                <wp:positionV relativeFrom="paragraph">
                  <wp:posOffset>50800</wp:posOffset>
                </wp:positionV>
                <wp:extent cx="5495925" cy="274320"/>
                <wp:effectExtent l="0" t="0" r="28575" b="11430"/>
                <wp:wrapNone/>
                <wp:docPr id="228" name="テキスト ボックス 228"/>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r w:rsidRPr="00417230">
                              <w:rPr>
                                <w:rFonts w:ascii="Courier New" w:hAnsi="Courier New" w:cs="Courier New"/>
                                <w:sz w:val="22"/>
                                <w:szCs w:val="22"/>
                                <w:lang w:val="en-US" w:eastAsia="ja-JP"/>
                              </w:rPr>
                              <w:t>root@salvator-x:~/tools/lmbench# ./lat_mem_rd 64m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C952" id="テキスト ボックス 228" o:spid="_x0000_s1192" type="#_x0000_t202" style="position:absolute;left:0;text-align:left;margin-left:30.75pt;margin-top:4pt;width:432.75pt;height:21.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417230">
                        <w:rPr>
                          <w:rFonts w:ascii="Courier New" w:hAnsi="Courier New" w:cs="Courier New"/>
                          <w:sz w:val="22"/>
                          <w:szCs w:val="22"/>
                          <w:lang w:val="en-US" w:eastAsia="ja-JP"/>
                        </w:rPr>
                        <w:t>root@salvator-x</w:t>
                      </w:r>
                      <w:proofErr w:type="spellEnd"/>
                      <w:r w:rsidRPr="00417230">
                        <w:rPr>
                          <w:rFonts w:ascii="Courier New" w:hAnsi="Courier New" w:cs="Courier New"/>
                          <w:sz w:val="22"/>
                          <w:szCs w:val="22"/>
                          <w:lang w:val="en-US" w:eastAsia="ja-JP"/>
                        </w:rPr>
                        <w:t>:~/tools/</w:t>
                      </w:r>
                      <w:proofErr w:type="spellStart"/>
                      <w:r w:rsidRPr="00417230">
                        <w:rPr>
                          <w:rFonts w:ascii="Courier New" w:hAnsi="Courier New" w:cs="Courier New"/>
                          <w:sz w:val="22"/>
                          <w:szCs w:val="22"/>
                          <w:lang w:val="en-US" w:eastAsia="ja-JP"/>
                        </w:rPr>
                        <w:t>lmbench</w:t>
                      </w:r>
                      <w:proofErr w:type="spellEnd"/>
                      <w:r w:rsidRPr="00417230">
                        <w:rPr>
                          <w:rFonts w:ascii="Courier New" w:hAnsi="Courier New" w:cs="Courier New"/>
                          <w:sz w:val="22"/>
                          <w:szCs w:val="22"/>
                          <w:lang w:val="en-US" w:eastAsia="ja-JP"/>
                        </w:rPr>
                        <w:t># ./</w:t>
                      </w:r>
                      <w:proofErr w:type="spellStart"/>
                      <w:proofErr w:type="gramEnd"/>
                      <w:r w:rsidRPr="00417230">
                        <w:rPr>
                          <w:rFonts w:ascii="Courier New" w:hAnsi="Courier New" w:cs="Courier New"/>
                          <w:sz w:val="22"/>
                          <w:szCs w:val="22"/>
                          <w:lang w:val="en-US" w:eastAsia="ja-JP"/>
                        </w:rPr>
                        <w:t>lat_mem_rd</w:t>
                      </w:r>
                      <w:proofErr w:type="spellEnd"/>
                      <w:r w:rsidRPr="00417230">
                        <w:rPr>
                          <w:rFonts w:ascii="Courier New" w:hAnsi="Courier New" w:cs="Courier New"/>
                          <w:sz w:val="22"/>
                          <w:szCs w:val="22"/>
                          <w:lang w:val="en-US" w:eastAsia="ja-JP"/>
                        </w:rPr>
                        <w:t xml:space="preserve"> 64m 64</w:t>
                      </w:r>
                    </w:p>
                  </w:txbxContent>
                </v:textbox>
              </v:shape>
            </w:pict>
          </mc:Fallback>
        </mc:AlternateContent>
      </w:r>
    </w:p>
    <w:p w:rsidR="00417230" w:rsidRDefault="00417230" w:rsidP="006B1D34">
      <w:pPr>
        <w:pStyle w:val="CETextBody"/>
        <w:rPr>
          <w:lang w:val="en-US" w:eastAsia="ja-JP"/>
        </w:rPr>
      </w:pPr>
    </w:p>
    <w:p w:rsidR="00417230" w:rsidRDefault="00417230" w:rsidP="006B1D34">
      <w:pPr>
        <w:pStyle w:val="CETextBody"/>
        <w:rPr>
          <w:lang w:val="en-US" w:eastAsia="ja-JP"/>
        </w:rPr>
      </w:pPr>
    </w:p>
    <w:p w:rsidR="006B1D34" w:rsidRDefault="006B1D34">
      <w:pPr>
        <w:rPr>
          <w:sz w:val="22"/>
          <w:lang w:val="en-US" w:eastAsia="ja-JP"/>
        </w:rPr>
      </w:pPr>
      <w:r>
        <w:rPr>
          <w:lang w:val="en-US" w:eastAsia="ja-JP"/>
        </w:rPr>
        <w:br w:type="page"/>
      </w:r>
    </w:p>
    <w:p w:rsidR="006B1D34" w:rsidRPr="006B1D34" w:rsidRDefault="006B1D34" w:rsidP="00955E9B">
      <w:pPr>
        <w:pStyle w:val="CETextBody"/>
        <w:ind w:firstLineChars="250" w:firstLine="550"/>
        <w:rPr>
          <w:lang w:val="en-US" w:eastAsia="ja-JP"/>
        </w:rPr>
      </w:pPr>
      <w:r w:rsidRPr="006B1D34">
        <w:rPr>
          <w:lang w:val="en-US" w:eastAsia="ja-JP"/>
        </w:rPr>
        <w:lastRenderedPageBreak/>
        <w:t>After finishing a command, you will see the log like below.</w:t>
      </w:r>
    </w:p>
    <w:p w:rsidR="00371E78" w:rsidRDefault="006B1D34" w:rsidP="00955E9B">
      <w:pPr>
        <w:pStyle w:val="CETextBody"/>
        <w:ind w:firstLineChars="250" w:firstLine="550"/>
        <w:rPr>
          <w:lang w:val="en-US" w:eastAsia="ja-JP"/>
        </w:rPr>
      </w:pPr>
      <w:r w:rsidRPr="006B1D34">
        <w:rPr>
          <w:lang w:val="en-US" w:eastAsia="ja-JP"/>
        </w:rPr>
        <w:t>Red square is results.</w:t>
      </w:r>
      <w:r w:rsidRPr="006B1D34">
        <w:rPr>
          <w:noProof/>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0448" behindDoc="0" locked="0" layoutInCell="1" allowOverlap="1" wp14:anchorId="768F2323" wp14:editId="6C43F0D2">
                <wp:simplePos x="0" y="0"/>
                <wp:positionH relativeFrom="column">
                  <wp:posOffset>369494</wp:posOffset>
                </wp:positionH>
                <wp:positionV relativeFrom="paragraph">
                  <wp:posOffset>13563</wp:posOffset>
                </wp:positionV>
                <wp:extent cx="5495925" cy="5142585"/>
                <wp:effectExtent l="0" t="0" r="28575" b="20320"/>
                <wp:wrapNone/>
                <wp:docPr id="297" name="テキスト ボックス 297"/>
                <wp:cNvGraphicFramePr/>
                <a:graphic xmlns:a="http://schemas.openxmlformats.org/drawingml/2006/main">
                  <a:graphicData uri="http://schemas.microsoft.com/office/word/2010/wordprocessingShape">
                    <wps:wsp>
                      <wps:cNvSpPr txBox="1"/>
                      <wps:spPr>
                        <a:xfrm>
                          <a:off x="0" y="0"/>
                          <a:ext cx="5495925" cy="51425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2323" id="テキスト ボックス 297" o:spid="_x0000_s1193" type="#_x0000_t202" style="position:absolute;margin-left:29.1pt;margin-top:1.05pt;width:432.75pt;height:404.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" fillcolor="white [3201]" strokeweight=".5pt">
                <v:textbox>
                  <w:txbxContent>
                    <w:p w:rsidR="005B1E90" w:rsidRPr="00955E9B" w:rsidRDefault="005B1E90" w:rsidP="006B1D34">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0.00049 2.671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0.00098 2.671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0.00195 2.671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0.00293 2.671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0.00391 2.671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0.00586 2.671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0.00781 2.671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0.01172 2.671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0.01562 5.235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0.02344 4.483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0.03125 5.310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0.04688 6.111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0.06250 5.699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0.09375 6.090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0.12500 6.074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0.18750 6.317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0.25000 6.314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0.37500 6.312</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0.50000 6.311</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0.75000 6.310</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1.00000 6.255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1.50000 6.458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2.00000 35.175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3.00000 39.063</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4.00000 31.825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6.00000 31.588</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8.00000 31.409</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12.00000 31.255</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16.00000 31.164</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24.00000 31.096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32.00000 31.037</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48.00000 30.996</w:t>
                      </w:r>
                    </w:p>
                    <w:p w:rsidR="005B1E90" w:rsidRPr="00955E9B" w:rsidRDefault="005B1E90" w:rsidP="006B1D34">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64.00000 31.199</w:t>
                      </w:r>
                    </w:p>
                  </w:txbxContent>
                </v:textbox>
              </v:shape>
            </w:pict>
          </mc:Fallback>
        </mc:AlternateContent>
      </w:r>
      <w:r w:rsidR="00371E78">
        <w:rPr>
          <w:rFonts w:hint="eastAsia"/>
          <w:lang w:val="en-US" w:eastAsia="ja-JP"/>
        </w:rPr>
        <w:t xml:space="preserve">      </w:t>
      </w:r>
    </w:p>
    <w:p w:rsidR="006B1D34" w:rsidRDefault="006B1D34" w:rsidP="002E4BC6">
      <w:pPr>
        <w:pStyle w:val="CETextBody"/>
        <w:rPr>
          <w:lang w:val="en-US" w:eastAsia="ja-JP"/>
        </w:rPr>
      </w:pPr>
      <w:r>
        <w:rPr>
          <w:noProof/>
          <w:lang w:val="en-US"/>
        </w:rPr>
        <mc:AlternateContent>
          <mc:Choice Requires="wps">
            <w:drawing>
              <wp:anchor distT="0" distB="0" distL="114300" distR="114300" simplePos="0" relativeHeight="251561472" behindDoc="0" locked="0" layoutInCell="1" allowOverlap="1" wp14:anchorId="057A92EA" wp14:editId="4A62E0C4">
                <wp:simplePos x="0" y="0"/>
                <wp:positionH relativeFrom="column">
                  <wp:posOffset>1027862</wp:posOffset>
                </wp:positionH>
                <wp:positionV relativeFrom="paragraph">
                  <wp:posOffset>116662</wp:posOffset>
                </wp:positionV>
                <wp:extent cx="658368" cy="4769511"/>
                <wp:effectExtent l="0" t="0" r="27940" b="12065"/>
                <wp:wrapNone/>
                <wp:docPr id="300" name="正方形/長方形 300"/>
                <wp:cNvGraphicFramePr/>
                <a:graphic xmlns:a="http://schemas.openxmlformats.org/drawingml/2006/main">
                  <a:graphicData uri="http://schemas.microsoft.com/office/word/2010/wordprocessingShape">
                    <wps:wsp>
                      <wps:cNvSpPr/>
                      <wps:spPr>
                        <a:xfrm>
                          <a:off x="0" y="0"/>
                          <a:ext cx="658368" cy="476951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AA709" id="正方形/長方形 300" o:spid="_x0000_s1026" style="position:absolute;margin-left:80.95pt;margin-top:9.2pt;width:51.85pt;height:375.5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" filled="f" strokecolor="#c0504d [3205]" strokeweight="2pt"/>
            </w:pict>
          </mc:Fallback>
        </mc:AlternateContent>
      </w: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6B1D34" w:rsidRDefault="006B1D34" w:rsidP="002E4BC6">
      <w:pPr>
        <w:pStyle w:val="CETextBody"/>
        <w:rPr>
          <w:lang w:val="en-US" w:eastAsia="ja-JP"/>
        </w:rPr>
      </w:pPr>
    </w:p>
    <w:p w:rsidR="000963E9" w:rsidRDefault="000963E9" w:rsidP="002E4BC6">
      <w:pPr>
        <w:pStyle w:val="CETextBody"/>
        <w:rPr>
          <w:lang w:val="en-US" w:eastAsia="ja-JP"/>
        </w:rPr>
      </w:pPr>
    </w:p>
    <w:p w:rsidR="000963E9" w:rsidRDefault="000963E9" w:rsidP="002E4BC6">
      <w:pPr>
        <w:pStyle w:val="CETextBody"/>
        <w:rPr>
          <w:lang w:val="en-US" w:eastAsia="ja-JP"/>
        </w:rPr>
      </w:pPr>
    </w:p>
    <w:p w:rsidR="006B1D34" w:rsidRDefault="006B1D34" w:rsidP="002E4BC6">
      <w:pPr>
        <w:pStyle w:val="CETextBody"/>
        <w:rPr>
          <w:lang w:val="en-US" w:eastAsia="ja-JP"/>
        </w:rPr>
      </w:pPr>
    </w:p>
    <w:p w:rsidR="00052ABE" w:rsidRPr="00CB03A6" w:rsidRDefault="00052ABE" w:rsidP="00997E4E">
      <w:pPr>
        <w:pStyle w:val="CETextBody"/>
        <w:numPr>
          <w:ilvl w:val="0"/>
          <w:numId w:val="257"/>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997E4E">
      <w:pPr>
        <w:pStyle w:val="CETextBody"/>
        <w:ind w:firstLineChars="300" w:firstLine="660"/>
        <w:rPr>
          <w:lang w:val="en-US" w:eastAsia="ja-JP"/>
        </w:rPr>
      </w:pPr>
      <w:r w:rsidRPr="00CB03A6">
        <w:rPr>
          <w:lang w:val="en-US" w:eastAsia="ja-JP"/>
        </w:rPr>
        <w:t>Repeat this 9 times.</w:t>
      </w:r>
    </w:p>
    <w:p w:rsidR="00052ABE" w:rsidRDefault="00052ABE" w:rsidP="00997E4E">
      <w:pPr>
        <w:pStyle w:val="CETextBody"/>
        <w:ind w:firstLineChars="300" w:firstLine="660"/>
        <w:rPr>
          <w:lang w:val="en-US" w:eastAsia="ja-JP"/>
        </w:rPr>
      </w:pPr>
    </w:p>
    <w:p w:rsidR="00052ABE" w:rsidRDefault="00052ABE">
      <w:pPr>
        <w:rPr>
          <w:sz w:val="22"/>
          <w:lang w:val="en-US" w:eastAsia="ja-JP"/>
        </w:rPr>
      </w:pPr>
      <w:r>
        <w:rPr>
          <w:lang w:val="en-US" w:eastAsia="ja-JP"/>
        </w:rPr>
        <w:br w:type="page"/>
      </w:r>
    </w:p>
    <w:p w:rsidR="000963E9" w:rsidRPr="0030188C" w:rsidRDefault="000963E9" w:rsidP="000963E9">
      <w:pPr>
        <w:pStyle w:val="CETextBody"/>
        <w:numPr>
          <w:ilvl w:val="0"/>
          <w:numId w:val="125"/>
        </w:numPr>
        <w:rPr>
          <w:lang w:val="en-US" w:eastAsia="ja-JP"/>
        </w:rPr>
      </w:pPr>
      <w:r w:rsidRPr="000963E9">
        <w:rPr>
          <w:lang w:val="en-US" w:eastAsia="ja-JP"/>
        </w:rPr>
        <w:lastRenderedPageBreak/>
        <w:t>Measure Mbyte/s</w:t>
      </w:r>
    </w:p>
    <w:p w:rsidR="00721404" w:rsidRDefault="00721404" w:rsidP="00721404">
      <w:pPr>
        <w:pStyle w:val="CETextBody"/>
        <w:numPr>
          <w:ilvl w:val="0"/>
          <w:numId w:val="210"/>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5088" behindDoc="0" locked="0" layoutInCell="1" allowOverlap="1" wp14:anchorId="4E559D2A" wp14:editId="457B258E">
                <wp:simplePos x="0" y="0"/>
                <wp:positionH relativeFrom="column">
                  <wp:posOffset>392430</wp:posOffset>
                </wp:positionH>
                <wp:positionV relativeFrom="paragraph">
                  <wp:posOffset>52705</wp:posOffset>
                </wp:positionV>
                <wp:extent cx="5495925" cy="257175"/>
                <wp:effectExtent l="0" t="0" r="28575" b="28575"/>
                <wp:wrapNone/>
                <wp:docPr id="229" name="テキスト ボックス 22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9D2A" id="テキスト ボックス 229" o:spid="_x0000_s1194" type="#_x0000_t202" style="position:absolute;left:0;text-align:left;margin-left:30.9pt;margin-top:4.15pt;width:432.75pt;height:20.2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59"/>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8576" behindDoc="0" locked="0" layoutInCell="1" allowOverlap="1" wp14:anchorId="205C9580" wp14:editId="1AE00BF8">
                <wp:simplePos x="0" y="0"/>
                <wp:positionH relativeFrom="column">
                  <wp:posOffset>382905</wp:posOffset>
                </wp:positionH>
                <wp:positionV relativeFrom="paragraph">
                  <wp:posOffset>24765</wp:posOffset>
                </wp:positionV>
                <wp:extent cx="5495925" cy="266700"/>
                <wp:effectExtent l="0" t="0" r="28575" b="19050"/>
                <wp:wrapNone/>
                <wp:docPr id="108" name="テキスト ボックス 108"/>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5B1E90" w:rsidRPr="00B43823" w:rsidRDefault="005B1E90"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9580" id="テキスト ボックス 108" o:spid="_x0000_s1195" type="#_x0000_t202" style="position:absolute;left:0;text-align:left;margin-left:30.15pt;margin-top:1.95pt;width:432.75pt;height:21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CBcpqHuwIA&#10;ANAFAAAOAAAAAAAAAAAAAAAAAC4CAABkcnMvZTJvRG9jLnhtbFBLAQItABQABgAIAAAAIQBwn1M3&#10;2wAAAAcBAAAPAAAAAAAAAAAAAAAAABUFAABkcnMvZG93bnJldi54bWxQSwUGAAAAAAQABADzAAAA&#10;HQYAAAAA&#10;" fillcolor="white [3201]" strokeweight=".5pt">
                <v:textbo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59"/>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371E78" w:rsidRDefault="00052ABE"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7136" behindDoc="0" locked="0" layoutInCell="1" allowOverlap="1" wp14:anchorId="2037F2FA" wp14:editId="1D71180B">
                <wp:simplePos x="0" y="0"/>
                <wp:positionH relativeFrom="column">
                  <wp:posOffset>390525</wp:posOffset>
                </wp:positionH>
                <wp:positionV relativeFrom="paragraph">
                  <wp:posOffset>38100</wp:posOffset>
                </wp:positionV>
                <wp:extent cx="5495925" cy="251460"/>
                <wp:effectExtent l="0" t="0" r="28575" b="15240"/>
                <wp:wrapNone/>
                <wp:docPr id="230" name="テキスト ボックス 230"/>
                <wp:cNvGraphicFramePr/>
                <a:graphic xmlns:a="http://schemas.openxmlformats.org/drawingml/2006/main">
                  <a:graphicData uri="http://schemas.microsoft.com/office/word/2010/wordprocessingShape">
                    <wps:wsp>
                      <wps:cNvSpPr txBox="1"/>
                      <wps:spPr>
                        <a:xfrm>
                          <a:off x="0" y="0"/>
                          <a:ext cx="5495925"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./bw_mem 64m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F2FA" id="テキスト ボックス 230" o:spid="_x0000_s1196" type="#_x0000_t202" style="position:absolute;left:0;text-align:left;margin-left:30.75pt;margin-top:3pt;width:432.75pt;height:19.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bw_mem</w:t>
                      </w:r>
                      <w:proofErr w:type="spellEnd"/>
                      <w:r w:rsidRPr="00052ABE">
                        <w:rPr>
                          <w:rFonts w:ascii="Courier New" w:hAnsi="Courier New" w:cs="Courier New"/>
                          <w:sz w:val="22"/>
                          <w:szCs w:val="22"/>
                          <w:lang w:val="en-US" w:eastAsia="ja-JP"/>
                        </w:rPr>
                        <w:t xml:space="preserve"> 64m </w:t>
                      </w:r>
                      <w:proofErr w:type="spellStart"/>
                      <w:r w:rsidRPr="00052ABE">
                        <w:rPr>
                          <w:rFonts w:ascii="Courier New" w:hAnsi="Courier New" w:cs="Courier New"/>
                          <w:sz w:val="22"/>
                          <w:szCs w:val="22"/>
                          <w:lang w:val="en-US" w:eastAsia="ja-JP"/>
                        </w:rPr>
                        <w:t>rd</w:t>
                      </w:r>
                      <w:proofErr w:type="spellEnd"/>
                    </w:p>
                  </w:txbxContent>
                </v:textbox>
              </v:shape>
            </w:pict>
          </mc:Fallback>
        </mc:AlternateContent>
      </w:r>
    </w:p>
    <w:p w:rsidR="00A93E98" w:rsidRDefault="00A93E98" w:rsidP="00997E4E">
      <w:pPr>
        <w:pStyle w:val="CETextBody"/>
        <w:rPr>
          <w:lang w:val="en-US" w:eastAsia="ja-JP"/>
        </w:rPr>
      </w:pPr>
    </w:p>
    <w:p w:rsidR="00D12683" w:rsidRPr="006B1D34" w:rsidRDefault="00D12683" w:rsidP="00D12683">
      <w:pPr>
        <w:pStyle w:val="CETextBody"/>
        <w:ind w:firstLineChars="250" w:firstLine="550"/>
        <w:rPr>
          <w:lang w:val="en-US" w:eastAsia="ja-JP"/>
        </w:rPr>
      </w:pPr>
      <w:r w:rsidRPr="006B1D34">
        <w:rPr>
          <w:lang w:val="en-US" w:eastAsia="ja-JP"/>
        </w:rPr>
        <w:t>After finishing a command, you will see the log like below.</w:t>
      </w:r>
    </w:p>
    <w:p w:rsidR="00D12683" w:rsidRPr="00B43823" w:rsidRDefault="00D12683" w:rsidP="00955E9B">
      <w:pPr>
        <w:pStyle w:val="CETextBody"/>
        <w:ind w:firstLineChars="250" w:firstLine="550"/>
        <w:rPr>
          <w:rFonts w:asciiTheme="majorHAnsi" w:hAnsiTheme="majorHAnsi" w:cstheme="majorHAnsi"/>
          <w:lang w:val="en-US" w:eastAsia="ja-JP"/>
        </w:rPr>
      </w:pPr>
      <w:r w:rsidRPr="006B1D34">
        <w:rPr>
          <w:lang w:val="en-US" w:eastAsia="ja-JP"/>
        </w:rPr>
        <w:t>Red square is results.</w:t>
      </w:r>
    </w:p>
    <w:p w:rsidR="00A81F96" w:rsidRDefault="00D12683" w:rsidP="002E4BC6">
      <w:pPr>
        <w:pStyle w:val="CETextBody"/>
        <w:rPr>
          <w:lang w:val="en-US" w:eastAsia="ja-JP"/>
        </w:rPr>
      </w:pPr>
      <w:r>
        <w:rPr>
          <w:noProof/>
          <w:lang w:val="en-US"/>
        </w:rPr>
        <mc:AlternateContent>
          <mc:Choice Requires="wps">
            <w:drawing>
              <wp:anchor distT="0" distB="0" distL="114300" distR="114300" simplePos="0" relativeHeight="251562496" behindDoc="0" locked="0" layoutInCell="1" allowOverlap="1" wp14:anchorId="16B432D1" wp14:editId="1A0E4715">
                <wp:simplePos x="0" y="0"/>
                <wp:positionH relativeFrom="column">
                  <wp:posOffset>391439</wp:posOffset>
                </wp:positionH>
                <wp:positionV relativeFrom="paragraph">
                  <wp:posOffset>125298</wp:posOffset>
                </wp:positionV>
                <wp:extent cx="5495925" cy="387706"/>
                <wp:effectExtent l="0" t="0" r="28575" b="12700"/>
                <wp:wrapNone/>
                <wp:docPr id="301" name="テキスト ボックス 301"/>
                <wp:cNvGraphicFramePr/>
                <a:graphic xmlns:a="http://schemas.openxmlformats.org/drawingml/2006/main">
                  <a:graphicData uri="http://schemas.microsoft.com/office/word/2010/wordprocessingShape">
                    <wps:wsp>
                      <wps:cNvSpPr txBox="1"/>
                      <wps:spPr>
                        <a:xfrm>
                          <a:off x="0" y="0"/>
                          <a:ext cx="5495925" cy="38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64m rd</w:t>
                            </w:r>
                          </w:p>
                          <w:p w:rsidR="005B1E90" w:rsidRPr="00955E9B" w:rsidRDefault="005B1E90"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32D1" id="テキスト ボックス 301" o:spid="_x0000_s1197" type="#_x0000_t202" style="position:absolute;margin-left:30.8pt;margin-top:9.85pt;width:432.75pt;height:30.5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" fillcolor="white [3201]" strokeweight=".5pt">
                <v:textbox>
                  <w:txbxContent>
                    <w:p w:rsidR="005B1E90" w:rsidRPr="00955E9B" w:rsidRDefault="005B1E90" w:rsidP="00D12683">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64m </w:t>
                      </w:r>
                      <w:proofErr w:type="spellStart"/>
                      <w:r w:rsidRPr="00955E9B">
                        <w:rPr>
                          <w:rFonts w:ascii="Courier New" w:hAnsi="Courier New" w:cs="Courier New"/>
                          <w:sz w:val="20"/>
                          <w:szCs w:val="20"/>
                          <w:lang w:val="en-US" w:eastAsia="ja-JP"/>
                        </w:rPr>
                        <w:t>rd</w:t>
                      </w:r>
                      <w:proofErr w:type="spellEnd"/>
                    </w:p>
                    <w:p w:rsidR="005B1E90" w:rsidRPr="00955E9B" w:rsidRDefault="005B1E90" w:rsidP="00D12683">
                      <w:pPr>
                        <w:rPr>
                          <w:rFonts w:ascii="Courier New" w:hAnsi="Courier New" w:cs="Courier New"/>
                          <w:sz w:val="20"/>
                          <w:szCs w:val="20"/>
                          <w:lang w:val="en-US" w:eastAsia="ja-JP"/>
                        </w:rPr>
                      </w:pPr>
                      <w:r w:rsidRPr="00955E9B">
                        <w:rPr>
                          <w:rFonts w:ascii="Courier New" w:hAnsi="Courier New" w:cs="Courier New"/>
                          <w:sz w:val="20"/>
                          <w:szCs w:val="20"/>
                          <w:lang w:val="en-US" w:eastAsia="ja-JP"/>
                        </w:rPr>
                        <w:t>67.11 2346.46</w:t>
                      </w:r>
                    </w:p>
                  </w:txbxContent>
                </v:textbox>
              </v:shape>
            </w:pict>
          </mc:Fallback>
        </mc:AlternateContent>
      </w:r>
    </w:p>
    <w:p w:rsidR="00A81F96" w:rsidRDefault="00D12683">
      <w:pPr>
        <w:rPr>
          <w:lang w:val="en-US" w:eastAsia="ja-JP"/>
        </w:rPr>
      </w:pPr>
      <w:r>
        <w:rPr>
          <w:noProof/>
          <w:lang w:val="en-US"/>
        </w:rPr>
        <mc:AlternateContent>
          <mc:Choice Requires="wps">
            <w:drawing>
              <wp:anchor distT="0" distB="0" distL="114300" distR="114300" simplePos="0" relativeHeight="251563520" behindDoc="0" locked="0" layoutInCell="1" allowOverlap="1" wp14:anchorId="30C9AB39" wp14:editId="43BA8532">
                <wp:simplePos x="0" y="0"/>
                <wp:positionH relativeFrom="column">
                  <wp:posOffset>910819</wp:posOffset>
                </wp:positionH>
                <wp:positionV relativeFrom="paragraph">
                  <wp:posOffset>95352</wp:posOffset>
                </wp:positionV>
                <wp:extent cx="607161" cy="153619"/>
                <wp:effectExtent l="0" t="0" r="21590" b="18415"/>
                <wp:wrapNone/>
                <wp:docPr id="302" name="正方形/長方形 302"/>
                <wp:cNvGraphicFramePr/>
                <a:graphic xmlns:a="http://schemas.openxmlformats.org/drawingml/2006/main">
                  <a:graphicData uri="http://schemas.microsoft.com/office/word/2010/wordprocessingShape">
                    <wps:wsp>
                      <wps:cNvSpPr/>
                      <wps:spPr>
                        <a:xfrm>
                          <a:off x="0" y="0"/>
                          <a:ext cx="607161" cy="15361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4D09B" id="正方形/長方形 302" o:spid="_x0000_s1026" style="position:absolute;margin-left:71.7pt;margin-top:7.5pt;width:47.8pt;height:12.1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" filled="f" strokecolor="#c0504d [3205]" strokeweight="2pt"/>
            </w:pict>
          </mc:Fallback>
        </mc:AlternateContent>
      </w:r>
    </w:p>
    <w:p w:rsidR="006B1D34" w:rsidRDefault="006B1D34">
      <w:pPr>
        <w:rPr>
          <w:sz w:val="22"/>
          <w:lang w:val="en-US" w:eastAsia="ja-JP"/>
        </w:rPr>
      </w:pPr>
    </w:p>
    <w:p w:rsidR="00052ABE" w:rsidRPr="00CB03A6" w:rsidRDefault="00052ABE" w:rsidP="00997E4E">
      <w:pPr>
        <w:pStyle w:val="CETextBody"/>
        <w:numPr>
          <w:ilvl w:val="0"/>
          <w:numId w:val="259"/>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6B1D34" w:rsidRDefault="006B1D34">
      <w:pPr>
        <w:rPr>
          <w:sz w:val="22"/>
          <w:lang w:val="en-US" w:eastAsia="ja-JP"/>
        </w:rPr>
      </w:pPr>
    </w:p>
    <w:p w:rsidR="006B1D34" w:rsidRDefault="006B1D34">
      <w:pPr>
        <w:rPr>
          <w:sz w:val="22"/>
          <w:lang w:val="en-US" w:eastAsia="ja-JP"/>
        </w:rPr>
      </w:pPr>
      <w:r>
        <w:rPr>
          <w:lang w:val="en-US" w:eastAsia="ja-JP"/>
        </w:rPr>
        <w:br w:type="page"/>
      </w:r>
    </w:p>
    <w:p w:rsidR="002E4BC6" w:rsidRPr="0027486D" w:rsidRDefault="002E4BC6" w:rsidP="00D47247">
      <w:pPr>
        <w:pStyle w:val="CETextBody"/>
        <w:numPr>
          <w:ilvl w:val="0"/>
          <w:numId w:val="47"/>
        </w:numPr>
        <w:ind w:left="426" w:hanging="426"/>
        <w:rPr>
          <w:b/>
          <w:lang w:val="en-US" w:eastAsia="ja-JP"/>
        </w:rPr>
      </w:pPr>
      <w:r>
        <w:rPr>
          <w:rFonts w:hint="eastAsia"/>
          <w:lang w:val="en-US" w:eastAsia="ja-JP"/>
        </w:rPr>
        <w:lastRenderedPageBreak/>
        <w:t>Result</w:t>
      </w:r>
    </w:p>
    <w:p w:rsidR="009D796D" w:rsidRPr="004B3D03" w:rsidRDefault="009D796D" w:rsidP="0027486D">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24" w:author="Huy Duc. Nguyen" w:date="2017-08-28T16:38:00Z">
        <w:r w:rsidR="003B19D6">
          <w:rPr>
            <w:b/>
            <w:noProof/>
            <w:szCs w:val="22"/>
            <w:lang w:eastAsia="ja-JP"/>
          </w:rPr>
          <w:t>45</w:t>
        </w:r>
      </w:ins>
      <w:ins w:id="12125" w:author="Kazuhiro Takagi" w:date="2017-03-21T15:02:00Z">
        <w:del w:id="12126" w:author="Huy Duc. Nguyen" w:date="2017-08-28T16:38:00Z">
          <w:r w:rsidR="00520A63" w:rsidDel="003B19D6">
            <w:rPr>
              <w:b/>
              <w:noProof/>
              <w:szCs w:val="22"/>
              <w:lang w:eastAsia="ja-JP"/>
            </w:rPr>
            <w:delText>45</w:delText>
          </w:r>
        </w:del>
      </w:ins>
      <w:ins w:id="12127" w:author=" " w:date="2017-03-09T11:18:00Z">
        <w:del w:id="12128" w:author="Huy Duc. Nguyen" w:date="2017-08-28T16:38:00Z">
          <w:r w:rsidR="00442CC0" w:rsidDel="003B19D6">
            <w:rPr>
              <w:b/>
              <w:noProof/>
              <w:szCs w:val="22"/>
              <w:lang w:eastAsia="ja-JP"/>
            </w:rPr>
            <w:delText>45</w:delText>
          </w:r>
        </w:del>
      </w:ins>
      <w:del w:id="12129" w:author="Huy Duc. Nguyen" w:date="2017-08-28T16:38:00Z">
        <w:r w:rsidR="00003FEB" w:rsidDel="003B19D6">
          <w:rPr>
            <w:b/>
            <w:noProof/>
            <w:szCs w:val="22"/>
            <w:lang w:eastAsia="ja-JP"/>
          </w:rPr>
          <w:delText>52</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sidR="00C27414">
        <w:rPr>
          <w:rFonts w:hint="eastAsia"/>
          <w:b/>
          <w:szCs w:val="22"/>
          <w:lang w:eastAsia="ja-JP"/>
        </w:rPr>
        <w:t xml:space="preserve"> (Type4)</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9D796D"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9D796D" w:rsidRPr="00E8715A" w:rsidRDefault="009D796D" w:rsidP="00880B09">
            <w:pPr>
              <w:pStyle w:val="CETextBody"/>
              <w:jc w:val="center"/>
              <w:rPr>
                <w:b/>
                <w:sz w:val="16"/>
                <w:lang w:eastAsia="ja-JP"/>
              </w:rPr>
            </w:pPr>
            <w:r w:rsidRPr="00E8715A">
              <w:rPr>
                <w:b/>
                <w:sz w:val="16"/>
                <w:lang w:eastAsia="ja-JP"/>
              </w:rPr>
              <w:t>Array size</w:t>
            </w:r>
          </w:p>
          <w:p w:rsidR="009D796D" w:rsidRPr="00E8715A" w:rsidRDefault="009D796D"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9D796D" w:rsidRDefault="004E0F75">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9D796D" w:rsidRPr="00387E9A" w:rsidRDefault="009D796D" w:rsidP="0027486D">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9D796D" w:rsidRDefault="009D796D">
            <w:pPr>
              <w:pStyle w:val="CETextBody"/>
              <w:jc w:val="center"/>
              <w:rPr>
                <w:b/>
                <w:sz w:val="16"/>
                <w:lang w:eastAsia="ja-JP"/>
              </w:rPr>
            </w:pPr>
            <w:r>
              <w:rPr>
                <w:rFonts w:hint="eastAsia"/>
                <w:b/>
                <w:sz w:val="16"/>
                <w:lang w:eastAsia="ja-JP"/>
              </w:rPr>
              <w:t>10</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4.52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2.67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4.47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4.06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5.84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5.90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5.90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5.89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6.09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5.50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5.67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6.13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6.43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6.46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11.93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7.09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8.19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13.29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9.64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10.34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9.71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34.06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35.93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33.05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36.66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35.88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34.59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38.16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39.06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37.51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42.61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37.27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43.93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43.61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38.87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40.44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39.81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41.78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32.23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32.76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33.19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31.91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32.75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32.18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32.03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31.65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31.73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32.14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31.83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31.76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32.04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31.82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31.66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31.49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31.50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31.41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31.48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31.36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31.28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31.08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31.21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31.27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31.26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31.03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31.09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30.98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31.07 </w:t>
            </w:r>
          </w:p>
        </w:tc>
      </w:tr>
      <w:tr w:rsidR="00C45B75"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45B75" w:rsidRPr="00955E9B" w:rsidRDefault="00C45B75"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31.20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31.05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auto"/>
            </w:tcBorders>
            <w:vAlign w:val="bottom"/>
          </w:tcPr>
          <w:p w:rsidR="00C45B75" w:rsidRPr="00E8715A" w:rsidRDefault="00C45B75"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31.06 </w:t>
            </w:r>
          </w:p>
        </w:tc>
        <w:tc>
          <w:tcPr>
            <w:tcW w:w="776" w:type="dxa"/>
            <w:tcBorders>
              <w:left w:val="single" w:sz="4" w:space="0" w:color="000000"/>
              <w:right w:val="single" w:sz="4" w:space="0" w:color="auto"/>
            </w:tcBorders>
            <w:vAlign w:val="bottom"/>
          </w:tcPr>
          <w:p w:rsidR="00C45B75" w:rsidRPr="00955E9B" w:rsidRDefault="00C45B75" w:rsidP="00880B09">
            <w:pPr>
              <w:pStyle w:val="CETextBody"/>
              <w:jc w:val="right"/>
              <w:rPr>
                <w:color w:val="000000"/>
                <w:sz w:val="16"/>
                <w:szCs w:val="16"/>
              </w:rPr>
            </w:pPr>
            <w:r>
              <w:rPr>
                <w:color w:val="000000"/>
                <w:sz w:val="16"/>
                <w:szCs w:val="16"/>
              </w:rPr>
              <w:t xml:space="preserve">31.05 </w:t>
            </w:r>
          </w:p>
        </w:tc>
      </w:tr>
    </w:tbl>
    <w:p w:rsidR="00C27414" w:rsidRDefault="00C27414" w:rsidP="009D796D">
      <w:pPr>
        <w:pStyle w:val="CETextBody"/>
        <w:rPr>
          <w:b/>
          <w:lang w:val="en-US" w:eastAsia="ja-JP"/>
        </w:rPr>
      </w:pPr>
    </w:p>
    <w:p w:rsidR="00C27414" w:rsidRDefault="00C27414">
      <w:pPr>
        <w:rPr>
          <w:b/>
          <w:sz w:val="22"/>
          <w:lang w:val="en-US" w:eastAsia="ja-JP"/>
        </w:rPr>
      </w:pPr>
      <w:r>
        <w:rPr>
          <w:b/>
          <w:lang w:val="en-US" w:eastAsia="ja-JP"/>
        </w:rPr>
        <w:br w:type="page"/>
      </w:r>
    </w:p>
    <w:p w:rsidR="00C27414" w:rsidRPr="004B3D03" w:rsidRDefault="00C27414" w:rsidP="00C27414">
      <w:pPr>
        <w:pStyle w:val="CETextBody"/>
        <w:ind w:left="782"/>
        <w:jc w:val="center"/>
        <w:rPr>
          <w:lang w:val="en-US" w:eastAsia="ja-JP"/>
        </w:rPr>
      </w:pPr>
      <w:r w:rsidRPr="00D9581E">
        <w:rPr>
          <w:b/>
          <w:szCs w:val="22"/>
        </w:rPr>
        <w:lastRenderedPageBreak/>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30" w:author="Huy Duc. Nguyen" w:date="2017-08-28T16:38:00Z">
        <w:r w:rsidR="003B19D6">
          <w:rPr>
            <w:b/>
            <w:noProof/>
            <w:szCs w:val="22"/>
            <w:lang w:eastAsia="ja-JP"/>
          </w:rPr>
          <w:t>46</w:t>
        </w:r>
      </w:ins>
      <w:ins w:id="12131" w:author="Kazuhiro Takagi" w:date="2017-03-21T15:02:00Z">
        <w:del w:id="12132" w:author="Huy Duc. Nguyen" w:date="2017-08-28T16:38:00Z">
          <w:r w:rsidR="00520A63" w:rsidDel="003B19D6">
            <w:rPr>
              <w:b/>
              <w:noProof/>
              <w:szCs w:val="22"/>
              <w:lang w:eastAsia="ja-JP"/>
            </w:rPr>
            <w:delText>46</w:delText>
          </w:r>
        </w:del>
      </w:ins>
      <w:ins w:id="12133" w:author=" " w:date="2017-03-09T11:18:00Z">
        <w:del w:id="12134" w:author="Huy Duc. Nguyen" w:date="2017-08-28T16:38:00Z">
          <w:r w:rsidR="00442CC0" w:rsidDel="003B19D6">
            <w:rPr>
              <w:b/>
              <w:noProof/>
              <w:szCs w:val="22"/>
              <w:lang w:eastAsia="ja-JP"/>
            </w:rPr>
            <w:delText>46</w:delText>
          </w:r>
        </w:del>
      </w:ins>
      <w:del w:id="12135" w:author="Huy Duc. Nguyen" w:date="2017-08-28T16:38:00Z">
        <w:r w:rsidR="00003FEB" w:rsidDel="003B19D6">
          <w:rPr>
            <w:b/>
            <w:noProof/>
            <w:szCs w:val="22"/>
            <w:lang w:eastAsia="ja-JP"/>
          </w:rPr>
          <w:delText>53</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r>
        <w:rPr>
          <w:rFonts w:hint="eastAsia"/>
          <w:b/>
          <w:szCs w:val="22"/>
          <w:lang w:eastAsia="ja-JP"/>
        </w:rPr>
        <w:t xml:space="preserve"> (Type2)</w:t>
      </w:r>
    </w:p>
    <w:tbl>
      <w:tblPr>
        <w:tblStyle w:val="TableGrid"/>
        <w:tblW w:w="0" w:type="auto"/>
        <w:jc w:val="center"/>
        <w:tblLayout w:type="fixed"/>
        <w:tblLook w:val="04A0" w:firstRow="1" w:lastRow="0" w:firstColumn="1" w:lastColumn="0" w:noHBand="0" w:noVBand="1"/>
      </w:tblPr>
      <w:tblGrid>
        <w:gridCol w:w="1083"/>
        <w:gridCol w:w="776"/>
        <w:gridCol w:w="776"/>
        <w:gridCol w:w="776"/>
        <w:gridCol w:w="776"/>
        <w:gridCol w:w="776"/>
        <w:gridCol w:w="776"/>
        <w:gridCol w:w="776"/>
        <w:gridCol w:w="776"/>
        <w:gridCol w:w="776"/>
        <w:gridCol w:w="776"/>
      </w:tblGrid>
      <w:tr w:rsidR="00C27414"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C27414" w:rsidRPr="00E8715A" w:rsidRDefault="00C27414" w:rsidP="00880B09">
            <w:pPr>
              <w:pStyle w:val="CETextBody"/>
              <w:jc w:val="center"/>
              <w:rPr>
                <w:b/>
                <w:sz w:val="16"/>
                <w:lang w:eastAsia="ja-JP"/>
              </w:rPr>
            </w:pPr>
            <w:r w:rsidRPr="00E8715A">
              <w:rPr>
                <w:b/>
                <w:sz w:val="16"/>
                <w:lang w:eastAsia="ja-JP"/>
              </w:rPr>
              <w:t>Array size</w:t>
            </w:r>
          </w:p>
          <w:p w:rsidR="00C27414" w:rsidRPr="00E8715A" w:rsidRDefault="00C27414" w:rsidP="00880B09">
            <w:pPr>
              <w:pStyle w:val="CETextBody"/>
              <w:jc w:val="center"/>
              <w:rPr>
                <w:b/>
                <w:sz w:val="16"/>
                <w:lang w:eastAsia="ja-JP"/>
              </w:rPr>
            </w:pPr>
            <w:r w:rsidRPr="00E8715A">
              <w:rPr>
                <w:b/>
                <w:sz w:val="16"/>
                <w:lang w:eastAsia="ja-JP"/>
              </w:rPr>
              <w:t>(MB)</w:t>
            </w:r>
          </w:p>
        </w:tc>
        <w:tc>
          <w:tcPr>
            <w:tcW w:w="776" w:type="dxa"/>
            <w:tcBorders>
              <w:left w:val="double" w:sz="4" w:space="0" w:color="auto"/>
              <w:right w:val="single" w:sz="4" w:space="0" w:color="000000"/>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2</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jc w:val="center"/>
              <w:rPr>
                <w:b/>
                <w:sz w:val="16"/>
                <w:lang w:eastAsia="ja-JP"/>
              </w:rPr>
            </w:pPr>
            <w:r>
              <w:rPr>
                <w:rFonts w:hint="eastAsia"/>
                <w:b/>
                <w:sz w:val="16"/>
                <w:lang w:eastAsia="ja-JP"/>
              </w:rPr>
              <w:t>3</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0"/>
              <w:jc w:val="center"/>
              <w:rPr>
                <w:b/>
                <w:sz w:val="16"/>
                <w:lang w:eastAsia="ja-JP"/>
              </w:rPr>
            </w:pPr>
            <w:r>
              <w:rPr>
                <w:rFonts w:hint="eastAsia"/>
                <w:b/>
                <w:sz w:val="16"/>
                <w:lang w:eastAsia="ja-JP"/>
              </w:rPr>
              <w:t>4</w:t>
            </w:r>
          </w:p>
        </w:tc>
        <w:tc>
          <w:tcPr>
            <w:tcW w:w="776" w:type="dxa"/>
            <w:tcBorders>
              <w:left w:val="single" w:sz="4" w:space="0" w:color="000000"/>
              <w:right w:val="single" w:sz="4" w:space="0" w:color="000000"/>
            </w:tcBorders>
            <w:shd w:val="clear" w:color="auto" w:fill="BFBFBF" w:themeFill="background1" w:themeFillShade="BF"/>
          </w:tcPr>
          <w:p w:rsidR="00C27414" w:rsidRPr="00387E9A" w:rsidRDefault="00C27414" w:rsidP="00880B09">
            <w:pPr>
              <w:pStyle w:val="CETextBody"/>
              <w:ind w:right="-249"/>
              <w:jc w:val="center"/>
              <w:rPr>
                <w:b/>
                <w:sz w:val="16"/>
                <w:lang w:eastAsia="ja-JP"/>
              </w:rPr>
            </w:pPr>
            <w:r>
              <w:rPr>
                <w:rFonts w:hint="eastAsia"/>
                <w:b/>
                <w:sz w:val="16"/>
                <w:lang w:eastAsia="ja-JP"/>
              </w:rPr>
              <w:t>5</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6</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7</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8</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9</w:t>
            </w:r>
          </w:p>
        </w:tc>
        <w:tc>
          <w:tcPr>
            <w:tcW w:w="776" w:type="dxa"/>
            <w:tcBorders>
              <w:left w:val="single" w:sz="4" w:space="0" w:color="000000"/>
              <w:right w:val="single" w:sz="4" w:space="0" w:color="auto"/>
            </w:tcBorders>
            <w:shd w:val="clear" w:color="auto" w:fill="BFBFBF" w:themeFill="background1" w:themeFillShade="BF"/>
          </w:tcPr>
          <w:p w:rsidR="00C27414" w:rsidRDefault="00C27414" w:rsidP="00880B09">
            <w:pPr>
              <w:pStyle w:val="CETextBody"/>
              <w:jc w:val="center"/>
              <w:rPr>
                <w:b/>
                <w:sz w:val="16"/>
                <w:lang w:eastAsia="ja-JP"/>
              </w:rPr>
            </w:pPr>
            <w:r>
              <w:rPr>
                <w:rFonts w:hint="eastAsia"/>
                <w:b/>
                <w:sz w:val="16"/>
                <w:lang w:eastAsia="ja-JP"/>
              </w:rPr>
              <w:t>10</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0.00049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0.00098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0.00195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0.00293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0.00391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0.00586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0.00781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0.01172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0.01562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0.02344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4.51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0.03125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3.98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4.45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2.67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0.04688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5.54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5.58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0.06250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5.29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5.70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5.25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0.09375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6.06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0.12500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5.88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6.07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0.18750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0.25000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0.37500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0.75000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6.23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6.51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6.30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1.50000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6.91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7.47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15.30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12.11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22.10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7.40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7.28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9.00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10.78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27.14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35.95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30.11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33.97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39.46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34.08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41.69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43.86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38.90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45.89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41.06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46.38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40.83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47.37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46.87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44.68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33.43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32.83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33.53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33.18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32.41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32.15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32.33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32.00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31.86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31.95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31.74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32.23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31.90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31.89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31.04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31.63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31.29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31.43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31.50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31.48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16.00000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31.06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31.58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31.16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31.42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31.31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24.00000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30.89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31.23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31.12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32.00000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31.17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31.31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31.10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31.15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31.03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48.00000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30.95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30.93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30.98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31.04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30.94 </w:t>
            </w:r>
          </w:p>
        </w:tc>
      </w:tr>
      <w:tr w:rsidR="00C27414"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27414" w:rsidRPr="00955E9B" w:rsidRDefault="00C27414" w:rsidP="00880B09">
            <w:pPr>
              <w:pStyle w:val="CETextBody"/>
              <w:jc w:val="right"/>
              <w:rPr>
                <w:b/>
                <w:sz w:val="16"/>
                <w:szCs w:val="16"/>
                <w:lang w:eastAsia="ja-JP"/>
              </w:rPr>
            </w:pPr>
            <w:r w:rsidRPr="00955E9B">
              <w:rPr>
                <w:b/>
                <w:color w:val="000000"/>
                <w:sz w:val="16"/>
                <w:szCs w:val="16"/>
              </w:rPr>
              <w:t xml:space="preserve">64.00000 </w:t>
            </w:r>
          </w:p>
        </w:tc>
        <w:tc>
          <w:tcPr>
            <w:tcW w:w="776" w:type="dxa"/>
            <w:tcBorders>
              <w:left w:val="double" w:sz="4" w:space="0" w:color="auto"/>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30.88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31.22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31.21 </w:t>
            </w:r>
          </w:p>
        </w:tc>
        <w:tc>
          <w:tcPr>
            <w:tcW w:w="776" w:type="dxa"/>
            <w:tcBorders>
              <w:left w:val="single" w:sz="4" w:space="0" w:color="000000"/>
              <w:right w:val="single" w:sz="4" w:space="0" w:color="000000"/>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E8715A" w:rsidRDefault="00C27414" w:rsidP="00880B09">
            <w:pPr>
              <w:pStyle w:val="CETextBody"/>
              <w:jc w:val="right"/>
              <w:rPr>
                <w:sz w:val="16"/>
                <w:szCs w:val="16"/>
                <w:lang w:eastAsia="ja-JP"/>
              </w:rPr>
            </w:pPr>
            <w:r>
              <w:rPr>
                <w:color w:val="000000"/>
                <w:sz w:val="16"/>
                <w:szCs w:val="16"/>
              </w:rPr>
              <w:t xml:space="preserve">31.00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31.22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30.99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30.87 </w:t>
            </w:r>
          </w:p>
        </w:tc>
        <w:tc>
          <w:tcPr>
            <w:tcW w:w="776" w:type="dxa"/>
            <w:tcBorders>
              <w:left w:val="single" w:sz="4" w:space="0" w:color="000000"/>
              <w:right w:val="single" w:sz="4" w:space="0" w:color="auto"/>
            </w:tcBorders>
            <w:vAlign w:val="bottom"/>
          </w:tcPr>
          <w:p w:rsidR="00C27414" w:rsidRPr="00955E9B" w:rsidRDefault="00C27414" w:rsidP="00880B09">
            <w:pPr>
              <w:pStyle w:val="CETextBody"/>
              <w:jc w:val="right"/>
              <w:rPr>
                <w:color w:val="000000"/>
                <w:sz w:val="16"/>
                <w:szCs w:val="16"/>
              </w:rPr>
            </w:pPr>
            <w:r>
              <w:rPr>
                <w:color w:val="000000"/>
                <w:sz w:val="16"/>
                <w:szCs w:val="16"/>
              </w:rPr>
              <w:t xml:space="preserve">31.00 </w:t>
            </w:r>
          </w:p>
        </w:tc>
      </w:tr>
    </w:tbl>
    <w:p w:rsidR="00C27414" w:rsidRDefault="00C27414" w:rsidP="00C27414">
      <w:pPr>
        <w:pStyle w:val="CETextBody"/>
        <w:rPr>
          <w:b/>
          <w:lang w:val="en-US" w:eastAsia="ja-JP"/>
        </w:rPr>
      </w:pPr>
    </w:p>
    <w:p w:rsidR="009D796D" w:rsidRDefault="009D796D" w:rsidP="009D796D">
      <w:pPr>
        <w:pStyle w:val="CETextBody"/>
        <w:rPr>
          <w:b/>
          <w:lang w:val="en-US" w:eastAsia="ja-JP"/>
        </w:rPr>
      </w:pPr>
    </w:p>
    <w:p w:rsidR="009D796D" w:rsidRDefault="009D796D">
      <w:pPr>
        <w:rPr>
          <w:b/>
          <w:sz w:val="22"/>
          <w:lang w:val="en-US" w:eastAsia="ja-JP"/>
        </w:rPr>
      </w:pPr>
      <w:r>
        <w:rPr>
          <w:b/>
          <w:lang w:val="en-US" w:eastAsia="ja-JP"/>
        </w:rPr>
        <w:br w:type="page"/>
      </w:r>
    </w:p>
    <w:p w:rsidR="009D796D" w:rsidRPr="00955E9B" w:rsidRDefault="009D796D" w:rsidP="0027486D">
      <w:pPr>
        <w:pStyle w:val="CETextBody"/>
        <w:rPr>
          <w:b/>
          <w:lang w:val="en-US" w:eastAsia="ja-JP"/>
        </w:rPr>
      </w:pPr>
    </w:p>
    <w:p w:rsidR="00701E86" w:rsidRPr="004B3D03" w:rsidRDefault="00701E86" w:rsidP="00701E86">
      <w:pPr>
        <w:pStyle w:val="CETextBody"/>
        <w:ind w:left="14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36" w:author="Huy Duc. Nguyen" w:date="2017-08-28T16:38:00Z">
        <w:r w:rsidR="003B19D6">
          <w:rPr>
            <w:b/>
            <w:noProof/>
            <w:szCs w:val="22"/>
            <w:lang w:eastAsia="ja-JP"/>
          </w:rPr>
          <w:t>47</w:t>
        </w:r>
      </w:ins>
      <w:ins w:id="12137" w:author="Kazuhiro Takagi" w:date="2017-03-21T15:02:00Z">
        <w:del w:id="12138" w:author="Huy Duc. Nguyen" w:date="2017-08-28T16:38:00Z">
          <w:r w:rsidR="00520A63" w:rsidDel="003B19D6">
            <w:rPr>
              <w:b/>
              <w:noProof/>
              <w:szCs w:val="22"/>
              <w:lang w:eastAsia="ja-JP"/>
            </w:rPr>
            <w:delText>47</w:delText>
          </w:r>
        </w:del>
      </w:ins>
      <w:ins w:id="12139" w:author=" " w:date="2017-03-09T11:18:00Z">
        <w:del w:id="12140" w:author="Huy Duc. Nguyen" w:date="2017-08-28T16:38:00Z">
          <w:r w:rsidR="00442CC0" w:rsidDel="003B19D6">
            <w:rPr>
              <w:b/>
              <w:noProof/>
              <w:szCs w:val="22"/>
              <w:lang w:eastAsia="ja-JP"/>
            </w:rPr>
            <w:delText>47</w:delText>
          </w:r>
        </w:del>
      </w:ins>
      <w:del w:id="12141" w:author="Huy Duc. Nguyen" w:date="2017-08-28T16:38:00Z">
        <w:r w:rsidR="00003FEB" w:rsidDel="003B19D6">
          <w:rPr>
            <w:b/>
            <w:noProof/>
            <w:szCs w:val="22"/>
            <w:lang w:eastAsia="ja-JP"/>
          </w:rPr>
          <w:delText>54</w:delText>
        </w:r>
      </w:del>
      <w:r w:rsidRPr="004B3D03">
        <w:rPr>
          <w:b/>
          <w:szCs w:val="22"/>
          <w:lang w:eastAsia="ja-JP"/>
        </w:rPr>
        <w:fldChar w:fldCharType="end"/>
      </w:r>
      <w:r w:rsidRPr="00D9581E">
        <w:rPr>
          <w:b/>
          <w:szCs w:val="22"/>
          <w:lang w:eastAsia="ja-JP"/>
        </w:rPr>
        <w:t xml:space="preserve">: </w:t>
      </w:r>
      <w:r w:rsidRPr="004B3D03">
        <w:rPr>
          <w:b/>
          <w:szCs w:val="22"/>
          <w:lang w:eastAsia="ja-JP"/>
        </w:rPr>
        <w:t xml:space="preserve">Memory read latency </w:t>
      </w:r>
      <w:r w:rsidRPr="00D9581E">
        <w:rPr>
          <w:b/>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92941"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92941" w:rsidRDefault="00492941" w:rsidP="00701E86">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92941" w:rsidRPr="00387E9A" w:rsidRDefault="00492941"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6B1D34" w:rsidRPr="00207443" w:rsidTr="00634237">
        <w:trPr>
          <w:trHeight w:val="543"/>
          <w:jc w:val="center"/>
        </w:trPr>
        <w:tc>
          <w:tcPr>
            <w:tcW w:w="1281" w:type="dxa"/>
            <w:tcBorders>
              <w:left w:val="single" w:sz="4" w:space="0" w:color="auto"/>
              <w:right w:val="double" w:sz="4" w:space="0" w:color="auto"/>
            </w:tcBorders>
            <w:shd w:val="clear" w:color="auto" w:fill="BFBFBF" w:themeFill="background1" w:themeFillShade="BF"/>
          </w:tcPr>
          <w:p w:rsidR="006B1D34" w:rsidRPr="00E8715A" w:rsidRDefault="006B1D34" w:rsidP="00492941">
            <w:pPr>
              <w:pStyle w:val="CETextBody"/>
              <w:jc w:val="center"/>
              <w:rPr>
                <w:b/>
                <w:sz w:val="16"/>
                <w:lang w:eastAsia="ja-JP"/>
              </w:rPr>
            </w:pPr>
            <w:r w:rsidRPr="00E8715A">
              <w:rPr>
                <w:b/>
                <w:sz w:val="16"/>
                <w:lang w:eastAsia="ja-JP"/>
              </w:rPr>
              <w:t>Array size</w:t>
            </w:r>
          </w:p>
          <w:p w:rsidR="006B1D34" w:rsidRPr="00E8715A" w:rsidRDefault="006B1D34" w:rsidP="00492941">
            <w:pPr>
              <w:pStyle w:val="CETextBody"/>
              <w:jc w:val="center"/>
              <w:rPr>
                <w:b/>
                <w:sz w:val="16"/>
                <w:lang w:eastAsia="ja-JP"/>
              </w:rPr>
            </w:pPr>
            <w:r w:rsidRPr="00E8715A">
              <w:rPr>
                <w:b/>
                <w:sz w:val="16"/>
                <w:lang w:eastAsia="ja-JP"/>
              </w:rPr>
              <w:t>(MB)</w:t>
            </w:r>
          </w:p>
        </w:tc>
        <w:tc>
          <w:tcPr>
            <w:tcW w:w="1281" w:type="dxa"/>
            <w:tcBorders>
              <w:left w:val="double" w:sz="4" w:space="0" w:color="auto"/>
              <w:right w:val="single" w:sz="4" w:space="0" w:color="auto"/>
            </w:tcBorders>
            <w:shd w:val="clear" w:color="auto" w:fill="BFBFBF" w:themeFill="background1" w:themeFillShade="BF"/>
          </w:tcPr>
          <w:p w:rsidR="006B1D34" w:rsidRDefault="006B1D34" w:rsidP="00634237">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6B1D34" w:rsidRPr="00387E9A" w:rsidRDefault="00137466" w:rsidP="00634237">
            <w:pPr>
              <w:pStyle w:val="CETextBody"/>
              <w:jc w:val="center"/>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6B1D34" w:rsidRPr="00387E9A" w:rsidRDefault="00137466" w:rsidP="00634237">
            <w:pPr>
              <w:pStyle w:val="CETextBody"/>
              <w:ind w:firstLineChars="250" w:firstLine="402"/>
              <w:rPr>
                <w:b/>
                <w:sz w:val="16"/>
                <w:lang w:eastAsia="ja-JP"/>
              </w:rPr>
            </w:pPr>
            <w:r>
              <w:rPr>
                <w:rFonts w:hint="eastAsia"/>
                <w:b/>
                <w:sz w:val="16"/>
                <w:lang w:eastAsia="ja-JP"/>
              </w:rPr>
              <w:t>M</w:t>
            </w:r>
            <w:r w:rsidR="006B1D34">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6B1D34" w:rsidRPr="00387E9A" w:rsidRDefault="006B1D34">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6B1D34" w:rsidRPr="00387E9A" w:rsidRDefault="00137466" w:rsidP="00955E9B">
            <w:pPr>
              <w:pStyle w:val="CETextBody"/>
              <w:ind w:right="-249" w:firstLineChars="250" w:firstLine="402"/>
              <w:rPr>
                <w:b/>
                <w:sz w:val="16"/>
                <w:lang w:eastAsia="ja-JP"/>
              </w:rPr>
            </w:pPr>
            <w:r>
              <w:rPr>
                <w:rFonts w:hint="eastAsia"/>
                <w:b/>
                <w:sz w:val="16"/>
                <w:lang w:eastAsia="ja-JP"/>
              </w:rPr>
              <w:t>M</w:t>
            </w:r>
            <w:r w:rsidR="006B1D34">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6B1D34" w:rsidRDefault="00137466">
            <w:pPr>
              <w:pStyle w:val="CETextBody"/>
              <w:jc w:val="center"/>
              <w:rPr>
                <w:b/>
                <w:sz w:val="16"/>
                <w:lang w:eastAsia="ja-JP"/>
              </w:rPr>
            </w:pPr>
            <w:r>
              <w:rPr>
                <w:rFonts w:hint="eastAsia"/>
                <w:b/>
                <w:sz w:val="16"/>
                <w:lang w:eastAsia="ja-JP"/>
              </w:rPr>
              <w:t>M</w:t>
            </w:r>
            <w:r w:rsidR="006B1D34">
              <w:rPr>
                <w:rFonts w:hint="eastAsia"/>
                <w:b/>
                <w:sz w:val="16"/>
                <w:lang w:eastAsia="ja-JP"/>
              </w:rPr>
              <w:t>ax.</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0.00049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0.00098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0.00195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0.00293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0.00391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0.00586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0.00781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0.01172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0.01562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5.34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0.02344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0.03125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4.52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2.67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0.04688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5.43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4.43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4.95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0.06250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5.99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5.70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5.25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0.09375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5.50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0.12500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6.03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5.67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5.88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0.18750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0.25000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6.34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0.37500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0.75000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6.31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6.30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6.51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1.50000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9.74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6.46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13.29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10.44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6.04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22.10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35.42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31.88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38.78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32.57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27.14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39.46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40.49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37.27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43.93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43.75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38.90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47.37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32.32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33.19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32.65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33.53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31.92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32.45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32.41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31.64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32.04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31.76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32.23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31.42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31.26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31.04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31.63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16.00000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31.29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31.48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31.58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24.00000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31.17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31.03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31.12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30.89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31.37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32.00000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31.01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31.27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30.88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31.31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48.00000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30.98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31.16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30.96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30.81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31.21 </w:t>
            </w:r>
          </w:p>
        </w:tc>
      </w:tr>
      <w:tr w:rsidR="00C25E8A" w:rsidRPr="00207443" w:rsidTr="00955E9B">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C25E8A" w:rsidRPr="00955E9B" w:rsidRDefault="00C25E8A" w:rsidP="00701E86">
            <w:pPr>
              <w:pStyle w:val="CETextBody"/>
              <w:jc w:val="right"/>
              <w:rPr>
                <w:b/>
                <w:sz w:val="16"/>
                <w:szCs w:val="16"/>
                <w:lang w:eastAsia="ja-JP"/>
              </w:rPr>
            </w:pPr>
            <w:r w:rsidRPr="00955E9B">
              <w:rPr>
                <w:b/>
                <w:color w:val="000000"/>
                <w:sz w:val="16"/>
                <w:szCs w:val="16"/>
              </w:rPr>
              <w:t xml:space="preserve">64.00000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31.08 </w:t>
            </w:r>
          </w:p>
        </w:tc>
        <w:tc>
          <w:tcPr>
            <w:tcW w:w="1281"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doub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31.20 </w:t>
            </w:r>
          </w:p>
        </w:tc>
        <w:tc>
          <w:tcPr>
            <w:tcW w:w="1281" w:type="dxa"/>
            <w:tcBorders>
              <w:left w:val="doub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31.05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30.87 </w:t>
            </w:r>
          </w:p>
        </w:tc>
        <w:tc>
          <w:tcPr>
            <w:tcW w:w="1282" w:type="dxa"/>
            <w:tcBorders>
              <w:left w:val="single" w:sz="4" w:space="0" w:color="auto"/>
              <w:right w:val="single" w:sz="4" w:space="0" w:color="auto"/>
            </w:tcBorders>
            <w:vAlign w:val="bottom"/>
          </w:tcPr>
          <w:p w:rsidR="00C25E8A" w:rsidRPr="00E8715A" w:rsidRDefault="00C25E8A" w:rsidP="00701E86">
            <w:pPr>
              <w:pStyle w:val="CETextBody"/>
              <w:jc w:val="right"/>
              <w:rPr>
                <w:sz w:val="16"/>
                <w:szCs w:val="16"/>
                <w:lang w:eastAsia="ja-JP"/>
              </w:rPr>
            </w:pPr>
            <w:r w:rsidRPr="00955E9B">
              <w:rPr>
                <w:color w:val="000000"/>
                <w:sz w:val="16"/>
                <w:szCs w:val="16"/>
              </w:rPr>
              <w:t xml:space="preserve">31.22 </w:t>
            </w:r>
          </w:p>
        </w:tc>
      </w:tr>
    </w:tbl>
    <w:p w:rsidR="00701E86" w:rsidRDefault="00701E86" w:rsidP="00701E86">
      <w:pPr>
        <w:pStyle w:val="CETextBody"/>
        <w:rPr>
          <w:b/>
          <w:lang w:val="en-US" w:eastAsia="ja-JP"/>
        </w:rPr>
      </w:pPr>
    </w:p>
    <w:p w:rsidR="00634237" w:rsidRDefault="00701E86" w:rsidP="00955E9B">
      <w:pPr>
        <w:pStyle w:val="CETextBody"/>
        <w:jc w:val="center"/>
        <w:rPr>
          <w:b/>
          <w:lang w:val="en-US" w:eastAsia="ja-JP"/>
        </w:rPr>
      </w:pPr>
      <w:r>
        <w:rPr>
          <w:b/>
          <w:lang w:val="en-US" w:eastAsia="ja-JP"/>
        </w:rPr>
        <w:br w:type="page"/>
      </w:r>
      <w:r w:rsidR="00A4254A">
        <w:rPr>
          <w:b/>
          <w:noProof/>
          <w:lang w:val="en-US"/>
        </w:rPr>
        <w:lastRenderedPageBreak/>
        <w:drawing>
          <wp:inline distT="0" distB="0" distL="0" distR="0" wp14:anchorId="55903783" wp14:editId="18AE8CAF">
            <wp:extent cx="3406140" cy="2095500"/>
            <wp:effectExtent l="0" t="0" r="381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6140" cy="2095500"/>
                    </a:xfrm>
                    <a:prstGeom prst="rect">
                      <a:avLst/>
                    </a:prstGeom>
                    <a:noFill/>
                    <a:ln>
                      <a:noFill/>
                    </a:ln>
                  </pic:spPr>
                </pic:pic>
              </a:graphicData>
            </a:graphic>
          </wp:inline>
        </w:drawing>
      </w:r>
    </w:p>
    <w:p w:rsidR="00634237" w:rsidRDefault="00634237" w:rsidP="00634237">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142" w:author="Huy Duc. Nguyen" w:date="2017-08-28T16:38:00Z">
        <w:r w:rsidR="003B19D6">
          <w:rPr>
            <w:noProof/>
            <w:lang w:eastAsia="ja-JP"/>
          </w:rPr>
          <w:t>13</w:t>
        </w:r>
      </w:ins>
      <w:ins w:id="12143" w:author="Kazuhiro Takagi" w:date="2017-03-21T15:02:00Z">
        <w:del w:id="12144" w:author="Huy Duc. Nguyen" w:date="2017-08-28T16:38:00Z">
          <w:r w:rsidR="00520A63" w:rsidDel="003B19D6">
            <w:rPr>
              <w:noProof/>
              <w:lang w:eastAsia="ja-JP"/>
            </w:rPr>
            <w:delText>13</w:delText>
          </w:r>
        </w:del>
      </w:ins>
      <w:ins w:id="12145" w:author=" " w:date="2017-03-09T11:18:00Z">
        <w:del w:id="12146" w:author="Huy Duc. Nguyen" w:date="2017-08-28T16:38:00Z">
          <w:r w:rsidR="00442CC0" w:rsidDel="003B19D6">
            <w:rPr>
              <w:noProof/>
              <w:lang w:eastAsia="ja-JP"/>
            </w:rPr>
            <w:delText>13</w:delText>
          </w:r>
        </w:del>
      </w:ins>
      <w:del w:id="12147" w:author="Huy Duc. Nguyen" w:date="2017-08-28T16:38:00Z">
        <w:r w:rsidR="00003FEB" w:rsidDel="003B19D6">
          <w:rPr>
            <w:noProof/>
            <w:lang w:eastAsia="ja-JP"/>
          </w:rPr>
          <w:delText>17</w:delText>
        </w:r>
      </w:del>
      <w:r>
        <w:rPr>
          <w:lang w:eastAsia="ja-JP"/>
        </w:rPr>
        <w:fldChar w:fldCharType="end"/>
      </w:r>
      <w:r>
        <w:rPr>
          <w:rFonts w:hint="eastAsia"/>
          <w:lang w:eastAsia="ja-JP"/>
        </w:rPr>
        <w:t xml:space="preserve">: </w:t>
      </w:r>
      <w:r w:rsidR="00A4254A">
        <w:rPr>
          <w:rFonts w:hint="eastAsia"/>
          <w:lang w:eastAsia="ja-JP"/>
        </w:rPr>
        <w:t xml:space="preserve">Average Result </w:t>
      </w:r>
      <w:r w:rsidRPr="00955E9B">
        <w:rPr>
          <w:lang w:eastAsia="ja-JP"/>
        </w:rPr>
        <w:t>Linux</w:t>
      </w:r>
      <w:r w:rsidR="00A4254A">
        <w:rPr>
          <w:rFonts w:hint="eastAsia"/>
          <w:lang w:eastAsia="ja-JP"/>
        </w:rPr>
        <w:t xml:space="preserve"> and Native</w:t>
      </w:r>
      <w:r w:rsidR="00A4254A" w:rsidRPr="00D74312">
        <w:rPr>
          <w:lang w:eastAsia="ja-JP"/>
        </w:rPr>
        <w:t xml:space="preserve"> Linux</w:t>
      </w:r>
      <w:r w:rsidRPr="00955E9B">
        <w:rPr>
          <w:lang w:eastAsia="ja-JP"/>
        </w:rPr>
        <w:t xml:space="preserve"> (Type4</w:t>
      </w:r>
      <w:r w:rsidR="00A4254A">
        <w:rPr>
          <w:rFonts w:hint="eastAsia"/>
          <w:lang w:eastAsia="ja-JP"/>
        </w:rPr>
        <w:t xml:space="preserve"> and Type</w:t>
      </w:r>
      <w:r w:rsidR="00C5339D">
        <w:rPr>
          <w:rFonts w:hint="eastAsia"/>
          <w:lang w:eastAsia="ja-JP"/>
        </w:rPr>
        <w:t>2</w:t>
      </w:r>
      <w:r w:rsidRPr="00955E9B">
        <w:rPr>
          <w:lang w:eastAsia="ja-JP"/>
        </w:rPr>
        <w:t>)</w:t>
      </w:r>
    </w:p>
    <w:p w:rsidR="00634237" w:rsidRPr="007C066E" w:rsidRDefault="00634237" w:rsidP="00701E86">
      <w:pPr>
        <w:pStyle w:val="CETextBody"/>
        <w:rPr>
          <w:b/>
          <w:lang w:val="en-US" w:eastAsia="ja-JP"/>
        </w:rPr>
      </w:pPr>
    </w:p>
    <w:p w:rsidR="00701E86" w:rsidRPr="00D9581E" w:rsidRDefault="00701E86" w:rsidP="00701E86">
      <w:pPr>
        <w:pStyle w:val="CETextBody"/>
        <w:ind w:left="142"/>
        <w:jc w:val="center"/>
        <w:rPr>
          <w:lang w:val="en-US" w:eastAsia="ja-JP"/>
        </w:rPr>
      </w:pPr>
      <w:r w:rsidRPr="00BF793B">
        <w:rPr>
          <w:b/>
          <w:szCs w:val="22"/>
        </w:rPr>
        <w:t xml:space="preserve">Table </w:t>
      </w:r>
      <w:r w:rsidRPr="004B3D03">
        <w:rPr>
          <w:b/>
          <w:szCs w:val="22"/>
        </w:rPr>
        <w:fldChar w:fldCharType="begin"/>
      </w:r>
      <w:r w:rsidRPr="00BF793B">
        <w:rPr>
          <w:b/>
          <w:szCs w:val="22"/>
        </w:rPr>
        <w:instrText xml:space="preserve"> STYLEREF 1 \s </w:instrText>
      </w:r>
      <w:r w:rsidRPr="004B3D03">
        <w:rPr>
          <w:b/>
          <w:szCs w:val="22"/>
        </w:rPr>
        <w:fldChar w:fldCharType="separate"/>
      </w:r>
      <w:r w:rsidR="003B19D6">
        <w:rPr>
          <w:b/>
          <w:noProof/>
          <w:szCs w:val="22"/>
        </w:rPr>
        <w:t>5</w:t>
      </w:r>
      <w:r w:rsidRPr="004B3D03">
        <w:rPr>
          <w:b/>
          <w:szCs w:val="22"/>
        </w:rPr>
        <w:fldChar w:fldCharType="end"/>
      </w:r>
      <w:r w:rsidRPr="00BF793B">
        <w:rPr>
          <w:b/>
          <w:szCs w:val="22"/>
        </w:rPr>
        <w:noBreakHyphen/>
      </w:r>
      <w:r w:rsidRPr="004B3D03">
        <w:rPr>
          <w:b/>
          <w:szCs w:val="22"/>
        </w:rPr>
        <w:fldChar w:fldCharType="begin"/>
      </w:r>
      <w:r w:rsidRPr="00BF793B">
        <w:rPr>
          <w:b/>
          <w:szCs w:val="22"/>
        </w:rPr>
        <w:instrText xml:space="preserve"> SEQ Table \* ARABIC \s 1 </w:instrText>
      </w:r>
      <w:r w:rsidRPr="004B3D03">
        <w:rPr>
          <w:b/>
          <w:szCs w:val="22"/>
        </w:rPr>
        <w:fldChar w:fldCharType="separate"/>
      </w:r>
      <w:ins w:id="12148" w:author="Huy Duc. Nguyen" w:date="2017-08-28T16:38:00Z">
        <w:r w:rsidR="003B19D6">
          <w:rPr>
            <w:b/>
            <w:noProof/>
            <w:szCs w:val="22"/>
          </w:rPr>
          <w:t>48</w:t>
        </w:r>
      </w:ins>
      <w:ins w:id="12149" w:author="Kazuhiro Takagi" w:date="2017-03-21T15:02:00Z">
        <w:del w:id="12150" w:author="Huy Duc. Nguyen" w:date="2017-08-28T16:38:00Z">
          <w:r w:rsidR="00520A63" w:rsidDel="003B19D6">
            <w:rPr>
              <w:b/>
              <w:noProof/>
              <w:szCs w:val="22"/>
            </w:rPr>
            <w:delText>48</w:delText>
          </w:r>
        </w:del>
      </w:ins>
      <w:ins w:id="12151" w:author=" " w:date="2017-03-09T11:18:00Z">
        <w:del w:id="12152" w:author="Huy Duc. Nguyen" w:date="2017-08-28T16:38:00Z">
          <w:r w:rsidR="00442CC0" w:rsidDel="003B19D6">
            <w:rPr>
              <w:b/>
              <w:noProof/>
              <w:szCs w:val="22"/>
            </w:rPr>
            <w:delText>48</w:delText>
          </w:r>
        </w:del>
      </w:ins>
      <w:del w:id="12153" w:author="Huy Duc. Nguyen" w:date="2017-08-28T16:38:00Z">
        <w:r w:rsidR="00003FEB" w:rsidDel="003B19D6">
          <w:rPr>
            <w:b/>
            <w:noProof/>
            <w:szCs w:val="22"/>
          </w:rPr>
          <w:delText>55</w:delText>
        </w:r>
      </w:del>
      <w:r w:rsidRPr="004B3D03">
        <w:rPr>
          <w:b/>
          <w:szCs w:val="22"/>
        </w:rPr>
        <w:fldChar w:fldCharType="end"/>
      </w:r>
      <w:r w:rsidRPr="00BF793B">
        <w:rPr>
          <w:b/>
          <w:szCs w:val="22"/>
          <w:lang w:eastAsia="ja-JP"/>
        </w:rPr>
        <w:t xml:space="preserve">: </w:t>
      </w:r>
      <w:r w:rsidRPr="004B3D03">
        <w:rPr>
          <w:b/>
          <w:lang w:val="en-US" w:eastAsia="ja-JP"/>
        </w:rPr>
        <w:t>Data Transmission rate (Mbyte/s)</w:t>
      </w:r>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6900B2" w:rsidRPr="00207443" w:rsidTr="006900B2">
        <w:tc>
          <w:tcPr>
            <w:tcW w:w="1667" w:type="dxa"/>
            <w:tcBorders>
              <w:bottom w:val="single" w:sz="4" w:space="0" w:color="auto"/>
              <w:right w:val="single" w:sz="12" w:space="0" w:color="000000"/>
            </w:tcBorders>
            <w:shd w:val="clear" w:color="auto" w:fill="BFBFBF" w:themeFill="background1" w:themeFillShade="BF"/>
          </w:tcPr>
          <w:p w:rsidR="006900B2" w:rsidRDefault="006900B2" w:rsidP="00406FD3">
            <w:pPr>
              <w:pStyle w:val="CETextBody"/>
              <w:jc w:val="center"/>
              <w:rPr>
                <w:sz w:val="16"/>
                <w:lang w:eastAsia="ja-JP"/>
              </w:rPr>
            </w:pPr>
            <w:r>
              <w:rPr>
                <w:rFonts w:hint="eastAsia"/>
                <w:b/>
                <w:bCs/>
                <w:sz w:val="18"/>
                <w:szCs w:val="18"/>
              </w:rPr>
              <w:t>Test environment</w:t>
            </w:r>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6900B2" w:rsidRPr="00207443" w:rsidRDefault="006900B2" w:rsidP="00406FD3">
            <w:pPr>
              <w:pStyle w:val="CETextBody"/>
              <w:jc w:val="center"/>
              <w:rPr>
                <w:sz w:val="16"/>
                <w:lang w:eastAsia="ja-JP"/>
              </w:rPr>
            </w:pPr>
            <w:r>
              <w:rPr>
                <w:sz w:val="16"/>
                <w:lang w:eastAsia="ja-JP"/>
              </w:rPr>
              <w:t>A</w:t>
            </w:r>
            <w:r>
              <w:rPr>
                <w:rFonts w:hint="eastAsia"/>
                <w:sz w:val="16"/>
                <w:lang w:eastAsia="ja-JP"/>
              </w:rPr>
              <w:t>ve.</w:t>
            </w:r>
          </w:p>
        </w:tc>
        <w:tc>
          <w:tcPr>
            <w:tcW w:w="696" w:type="dxa"/>
            <w:tcBorders>
              <w:left w:val="single" w:sz="12" w:space="0" w:color="000000"/>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2</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3</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4</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5</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6</w:t>
            </w:r>
          </w:p>
        </w:tc>
        <w:tc>
          <w:tcPr>
            <w:tcW w:w="696" w:type="dxa"/>
            <w:tcBorders>
              <w:left w:val="single" w:sz="4" w:space="0" w:color="auto"/>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7</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8</w:t>
            </w:r>
          </w:p>
        </w:tc>
        <w:tc>
          <w:tcPr>
            <w:tcW w:w="696" w:type="dxa"/>
            <w:tcBorders>
              <w:righ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9</w:t>
            </w:r>
          </w:p>
        </w:tc>
        <w:tc>
          <w:tcPr>
            <w:tcW w:w="696" w:type="dxa"/>
            <w:tcBorders>
              <w:left w:val="single" w:sz="4" w:space="0" w:color="auto"/>
            </w:tcBorders>
            <w:shd w:val="clear" w:color="auto" w:fill="BFBFBF" w:themeFill="background1" w:themeFillShade="BF"/>
          </w:tcPr>
          <w:p w:rsidR="006900B2" w:rsidRDefault="006900B2" w:rsidP="00406FD3">
            <w:pPr>
              <w:pStyle w:val="CETextBody"/>
              <w:jc w:val="center"/>
              <w:rPr>
                <w:sz w:val="16"/>
                <w:lang w:eastAsia="ja-JP"/>
              </w:rPr>
            </w:pPr>
            <w:r>
              <w:rPr>
                <w:rFonts w:hint="eastAsia"/>
                <w:sz w:val="16"/>
                <w:lang w:eastAsia="ja-JP"/>
              </w:rPr>
              <w:t>10</w:t>
            </w:r>
          </w:p>
        </w:tc>
      </w:tr>
      <w:tr w:rsidR="006900B2" w:rsidRPr="00207443" w:rsidTr="00955E9B">
        <w:tc>
          <w:tcPr>
            <w:tcW w:w="1667" w:type="dxa"/>
            <w:tcBorders>
              <w:top w:val="single" w:sz="4" w:space="0" w:color="auto"/>
              <w:bottom w:val="single" w:sz="4" w:space="0" w:color="auto"/>
              <w:right w:val="single" w:sz="12" w:space="0" w:color="000000"/>
            </w:tcBorders>
            <w:shd w:val="clear" w:color="auto" w:fill="BFBFBF" w:themeFill="background1" w:themeFillShade="BF"/>
          </w:tcPr>
          <w:p w:rsidR="006900B2" w:rsidRPr="005972B5" w:rsidRDefault="006900B2" w:rsidP="00406FD3">
            <w:pPr>
              <w:pStyle w:val="CETextBody"/>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p>
        </w:tc>
        <w:tc>
          <w:tcPr>
            <w:tcW w:w="695" w:type="dxa"/>
            <w:tcBorders>
              <w:left w:val="single" w:sz="12" w:space="0" w:color="000000"/>
              <w:right w:val="single" w:sz="12" w:space="0" w:color="000000"/>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2338.82</w:t>
            </w:r>
          </w:p>
        </w:tc>
        <w:tc>
          <w:tcPr>
            <w:tcW w:w="696" w:type="dxa"/>
            <w:tcBorders>
              <w:left w:val="single" w:sz="12" w:space="0" w:color="000000"/>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2338.45</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2333.09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2334.79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2346.46</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2336.09</w:t>
            </w:r>
          </w:p>
        </w:tc>
        <w:tc>
          <w:tcPr>
            <w:tcW w:w="696" w:type="dxa"/>
            <w:tcBorders>
              <w:left w:val="single" w:sz="4" w:space="0" w:color="auto"/>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2339.27</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2338.21</w:t>
            </w:r>
          </w:p>
        </w:tc>
        <w:tc>
          <w:tcPr>
            <w:tcW w:w="696" w:type="dxa"/>
            <w:tcBorders>
              <w:righ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2345.56</w:t>
            </w:r>
          </w:p>
        </w:tc>
        <w:tc>
          <w:tcPr>
            <w:tcW w:w="696" w:type="dxa"/>
            <w:tcBorders>
              <w:left w:val="single" w:sz="4" w:space="0" w:color="auto"/>
            </w:tcBorders>
            <w:vAlign w:val="center"/>
          </w:tcPr>
          <w:p w:rsidR="006900B2" w:rsidRPr="00955E9B" w:rsidRDefault="006900B2" w:rsidP="00955E9B">
            <w:pPr>
              <w:pStyle w:val="CETextBody"/>
              <w:jc w:val="center"/>
              <w:rPr>
                <w:sz w:val="12"/>
                <w:szCs w:val="12"/>
                <w:lang w:eastAsia="ja-JP"/>
              </w:rPr>
            </w:pPr>
            <w:r w:rsidRPr="00955E9B">
              <w:rPr>
                <w:color w:val="000000"/>
                <w:sz w:val="12"/>
                <w:szCs w:val="12"/>
              </w:rPr>
              <w:t>2329.85</w:t>
            </w:r>
          </w:p>
        </w:tc>
      </w:tr>
      <w:tr w:rsidR="007C066E" w:rsidRPr="00207443" w:rsidTr="00955E9B">
        <w:tc>
          <w:tcPr>
            <w:tcW w:w="1667" w:type="dxa"/>
            <w:tcBorders>
              <w:top w:val="single" w:sz="4" w:space="0" w:color="auto"/>
              <w:right w:val="single" w:sz="12" w:space="0" w:color="000000"/>
            </w:tcBorders>
            <w:shd w:val="clear" w:color="auto" w:fill="BFBFBF" w:themeFill="background1" w:themeFillShade="BF"/>
          </w:tcPr>
          <w:p w:rsidR="007C066E" w:rsidRDefault="007C066E" w:rsidP="006900B2">
            <w:pPr>
              <w:pStyle w:val="CETextBody"/>
              <w:rPr>
                <w:b/>
                <w:sz w:val="16"/>
                <w:lang w:eastAsia="ja-JP"/>
              </w:rPr>
            </w:pPr>
            <w:r>
              <w:rPr>
                <w:rFonts w:hint="eastAsia"/>
                <w:b/>
                <w:sz w:val="16"/>
                <w:lang w:eastAsia="ja-JP"/>
              </w:rPr>
              <w:t>Native</w:t>
            </w:r>
            <w:r w:rsidRPr="00931937">
              <w:rPr>
                <w:b/>
                <w:sz w:val="16"/>
                <w:lang w:eastAsia="ja-JP"/>
              </w:rPr>
              <w:t xml:space="preserve"> Linux </w:t>
            </w:r>
            <w:r>
              <w:rPr>
                <w:b/>
                <w:sz w:val="16"/>
                <w:lang w:eastAsia="ja-JP"/>
              </w:rPr>
              <w:t>(Type</w:t>
            </w:r>
            <w:r>
              <w:rPr>
                <w:rFonts w:hint="eastAsia"/>
                <w:b/>
                <w:sz w:val="16"/>
                <w:lang w:eastAsia="ja-JP"/>
              </w:rPr>
              <w:t>2</w:t>
            </w:r>
            <w:r w:rsidRPr="00387E9A">
              <w:rPr>
                <w:b/>
                <w:sz w:val="16"/>
                <w:lang w:eastAsia="ja-JP"/>
              </w:rPr>
              <w:t>)</w:t>
            </w:r>
          </w:p>
        </w:tc>
        <w:tc>
          <w:tcPr>
            <w:tcW w:w="695" w:type="dxa"/>
            <w:tcBorders>
              <w:left w:val="single" w:sz="12" w:space="0" w:color="000000"/>
              <w:bottom w:val="single" w:sz="12" w:space="0" w:color="000000"/>
              <w:right w:val="single" w:sz="12" w:space="0" w:color="000000"/>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2345.02</w:t>
            </w:r>
          </w:p>
        </w:tc>
        <w:tc>
          <w:tcPr>
            <w:tcW w:w="696" w:type="dxa"/>
            <w:tcBorders>
              <w:left w:val="single" w:sz="12" w:space="0" w:color="000000"/>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2332.60</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2347.61</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2357.18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2332.68</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2356.93</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2332.44</w:t>
            </w:r>
          </w:p>
        </w:tc>
        <w:tc>
          <w:tcPr>
            <w:tcW w:w="696" w:type="dxa"/>
            <w:tcBorders>
              <w:left w:val="single" w:sz="4" w:space="0" w:color="auto"/>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2348.19</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2348.35</w:t>
            </w:r>
          </w:p>
        </w:tc>
        <w:tc>
          <w:tcPr>
            <w:tcW w:w="696" w:type="dxa"/>
            <w:tcBorders>
              <w:righ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2347.53</w:t>
            </w:r>
          </w:p>
        </w:tc>
        <w:tc>
          <w:tcPr>
            <w:tcW w:w="696" w:type="dxa"/>
            <w:tcBorders>
              <w:left w:val="single" w:sz="4" w:space="0" w:color="auto"/>
            </w:tcBorders>
            <w:vAlign w:val="center"/>
          </w:tcPr>
          <w:p w:rsidR="007C066E" w:rsidRPr="00955E9B" w:rsidRDefault="007C066E" w:rsidP="00955E9B">
            <w:pPr>
              <w:pStyle w:val="CETextBody"/>
              <w:jc w:val="center"/>
              <w:rPr>
                <w:sz w:val="12"/>
                <w:szCs w:val="12"/>
                <w:lang w:eastAsia="ja-JP"/>
              </w:rPr>
            </w:pPr>
            <w:r w:rsidRPr="00955E9B">
              <w:rPr>
                <w:color w:val="000000"/>
                <w:sz w:val="12"/>
                <w:szCs w:val="12"/>
              </w:rPr>
              <w:t>2346.71</w:t>
            </w:r>
          </w:p>
        </w:tc>
      </w:tr>
    </w:tbl>
    <w:p w:rsidR="00D12683" w:rsidRPr="00B05A50" w:rsidRDefault="00D12683" w:rsidP="002E4BC6">
      <w:pPr>
        <w:pStyle w:val="CETextBody"/>
        <w:rPr>
          <w:b/>
          <w:lang w:val="en-US" w:eastAsia="ja-JP"/>
        </w:rPr>
      </w:pPr>
    </w:p>
    <w:p w:rsidR="002E4BC6" w:rsidRPr="00827062" w:rsidRDefault="002E4BC6" w:rsidP="00D47247">
      <w:pPr>
        <w:pStyle w:val="CETextBody"/>
        <w:numPr>
          <w:ilvl w:val="0"/>
          <w:numId w:val="47"/>
        </w:numPr>
        <w:ind w:hanging="782"/>
        <w:rPr>
          <w:lang w:val="en-US" w:eastAsia="ja-JP"/>
        </w:rPr>
      </w:pPr>
      <w:r w:rsidRPr="00827062">
        <w:rPr>
          <w:rFonts w:hint="eastAsia"/>
          <w:lang w:val="en-US" w:eastAsia="ja-JP"/>
        </w:rPr>
        <w:t>Consider</w:t>
      </w:r>
      <w:r>
        <w:rPr>
          <w:rFonts w:hint="eastAsia"/>
          <w:lang w:val="en-US" w:eastAsia="ja-JP"/>
        </w:rPr>
        <w:t>ation</w:t>
      </w:r>
    </w:p>
    <w:p w:rsidR="001D1051" w:rsidRPr="001D1051" w:rsidRDefault="001D1051">
      <w:pPr>
        <w:pStyle w:val="CETextBody"/>
        <w:rPr>
          <w:lang w:val="en-US" w:eastAsia="ja-JP"/>
        </w:rPr>
      </w:pPr>
      <w:r>
        <w:rPr>
          <w:rFonts w:hint="eastAsia"/>
          <w:lang w:val="en-US" w:eastAsia="ja-JP"/>
        </w:rPr>
        <w:t xml:space="preserve"> </w:t>
      </w:r>
      <w:r w:rsidRPr="001D1051">
        <w:rPr>
          <w:lang w:val="en-US" w:eastAsia="ja-JP"/>
        </w:rPr>
        <w:t xml:space="preserve">The result of "lat_mem_rd" reflects well about the memory system hierarchy of the target hardware.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Both Native Linux and Virtualized Linux has the similar form which has the 3 specific score groups.</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first one is around 2.7ns and mainly observed under 32kB test size.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these cases, the read access of this test </w:t>
      </w:r>
      <w:del w:id="12154" w:author="Kazuhiro Takagi" w:date="2017-03-15T10:48:00Z">
        <w:r w:rsidRPr="001D1051" w:rsidDel="00F4639D">
          <w:rPr>
            <w:lang w:val="en-US" w:eastAsia="ja-JP"/>
          </w:rPr>
          <w:delText>are</w:delText>
        </w:r>
      </w:del>
      <w:ins w:id="12155" w:author="Kazuhiro Takagi" w:date="2017-03-15T10:48:00Z">
        <w:r w:rsidR="00F4639D" w:rsidRPr="001D1051">
          <w:rPr>
            <w:lang w:val="en-US" w:eastAsia="ja-JP"/>
          </w:rPr>
          <w:t>is</w:t>
        </w:r>
      </w:ins>
      <w:r w:rsidRPr="001D1051">
        <w:rPr>
          <w:lang w:val="en-US" w:eastAsia="ja-JP"/>
        </w:rPr>
        <w:t xml:space="preserve"> cached in the main CPU's L1 data cache</w:t>
      </w:r>
      <w:r w:rsidR="00261C21">
        <w:rPr>
          <w:lang w:val="en-US" w:eastAsia="ja-JP"/>
        </w:rPr>
        <w:t xml:space="preserve"> (ARM Cortex-A57: 32kB L1 data cache per core)</w:t>
      </w:r>
      <w:r w:rsidRPr="001D1051">
        <w:rPr>
          <w:lang w:val="en-US" w:eastAsia="ja-JP"/>
        </w:rPr>
        <w:t>, so this reflects the L1 cache read performance.</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The next one is about 6.0ns to 6.3ns and mainly observed between 32kB to 1.5MB.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In these cases, the read access size exceeds the L1 data cache size and causes L1 data cache miss, but can be cached in the 2MB L2 unified cache, so this reflects the L2 cache read performance.</w:t>
      </w:r>
    </w:p>
    <w:p w:rsidR="001D1051" w:rsidRPr="001D1051" w:rsidRDefault="001D1051" w:rsidP="001D1051">
      <w:pPr>
        <w:pStyle w:val="CETextBody"/>
        <w:rPr>
          <w:lang w:val="en-US" w:eastAsia="ja-JP"/>
        </w:rPr>
      </w:pP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And the last one is around 31ns and mainly observed in 2MB or more.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 xml:space="preserve">In this size, the read access of this test exceeds the L2 cache size and causes L2 cache miss every time once the L2 cache is fully filled by the test read. </w:t>
      </w:r>
    </w:p>
    <w:p w:rsidR="001D1051" w:rsidRPr="001D1051" w:rsidRDefault="001D1051" w:rsidP="001D1051">
      <w:pPr>
        <w:pStyle w:val="CETextBody"/>
        <w:rPr>
          <w:lang w:val="en-US" w:eastAsia="ja-JP"/>
        </w:rPr>
      </w:pPr>
      <w:r>
        <w:rPr>
          <w:rFonts w:hint="eastAsia"/>
          <w:lang w:val="en-US" w:eastAsia="ja-JP"/>
        </w:rPr>
        <w:t xml:space="preserve"> </w:t>
      </w:r>
      <w:r w:rsidRPr="001D1051">
        <w:rPr>
          <w:lang w:val="en-US" w:eastAsia="ja-JP"/>
        </w:rPr>
        <w:t>As L2 cache miss takes cache line fetch from the main memory (LPDDR4 memory on R-Car H3 SiP), this reflects the LPDDR4 read performance.</w:t>
      </w:r>
    </w:p>
    <w:p w:rsidR="001D1051" w:rsidRPr="001D1051" w:rsidRDefault="001D1051" w:rsidP="001D1051">
      <w:pPr>
        <w:pStyle w:val="CETextBody"/>
        <w:rPr>
          <w:lang w:val="en-US" w:eastAsia="ja-JP"/>
        </w:rPr>
      </w:pPr>
    </w:p>
    <w:p w:rsidR="00C9745C" w:rsidRDefault="001D1051" w:rsidP="0027486D">
      <w:pPr>
        <w:pStyle w:val="CETextBody"/>
        <w:ind w:firstLineChars="50" w:firstLine="110"/>
        <w:rPr>
          <w:lang w:val="en-US" w:eastAsia="ja-JP"/>
        </w:rPr>
      </w:pPr>
      <w:r>
        <w:rPr>
          <w:rFonts w:hint="eastAsia"/>
          <w:lang w:val="en-US" w:eastAsia="ja-JP"/>
        </w:rPr>
        <w:t xml:space="preserve"> </w:t>
      </w:r>
      <w:r w:rsidRPr="001D1051">
        <w:rPr>
          <w:lang w:val="en-US" w:eastAsia="ja-JP"/>
        </w:rPr>
        <w:t xml:space="preserve">It is observed that the latency time of virtualized Linux </w:t>
      </w:r>
      <w:r w:rsidR="00BD4FDC">
        <w:rPr>
          <w:lang w:val="en-US" w:eastAsia="ja-JP"/>
        </w:rPr>
        <w:t>increases</w:t>
      </w:r>
      <w:r w:rsidRPr="001D1051">
        <w:rPr>
          <w:lang w:val="en-US" w:eastAsia="ja-JP"/>
        </w:rPr>
        <w:t xml:space="preserve"> a little earlier than native Linux</w:t>
      </w:r>
      <w:r w:rsidR="00BD4FDC">
        <w:rPr>
          <w:lang w:val="en-US" w:eastAsia="ja-JP"/>
        </w:rPr>
        <w:t xml:space="preserve"> when the test size increases</w:t>
      </w:r>
      <w:r w:rsidRPr="001D1051">
        <w:rPr>
          <w:lang w:val="en-US" w:eastAsia="ja-JP"/>
        </w:rPr>
        <w:t>.</w:t>
      </w:r>
      <w:r w:rsidR="000147F1">
        <w:rPr>
          <w:lang w:val="en-US" w:eastAsia="ja-JP"/>
        </w:rPr>
        <w:t xml:space="preserve"> For this behavior, w</w:t>
      </w:r>
      <w:r w:rsidRPr="001D1051">
        <w:rPr>
          <w:lang w:val="en-US" w:eastAsia="ja-JP"/>
        </w:rPr>
        <w:t xml:space="preserve">e </w:t>
      </w:r>
      <w:r w:rsidR="000147F1">
        <w:rPr>
          <w:lang w:val="en-US" w:eastAsia="ja-JP"/>
        </w:rPr>
        <w:t>are estimating</w:t>
      </w:r>
      <w:r w:rsidRPr="001D1051">
        <w:rPr>
          <w:lang w:val="en-US" w:eastAsia="ja-JP"/>
        </w:rPr>
        <w:t xml:space="preserve"> that this is effected by the program working set size difference of the operating system portion.</w:t>
      </w:r>
      <w:r w:rsidR="000147F1">
        <w:rPr>
          <w:lang w:val="en-US" w:eastAsia="ja-JP"/>
        </w:rPr>
        <w:t xml:space="preserve"> </w:t>
      </w:r>
      <w:r w:rsidRPr="001D1051">
        <w:rPr>
          <w:lang w:val="en-US" w:eastAsia="ja-JP"/>
        </w:rPr>
        <w:t>The virtualized Linux requires OS kernel feature not only for Linux but also for INTEGRITY kernel</w:t>
      </w:r>
      <w:r w:rsidR="00BD4FDC">
        <w:rPr>
          <w:lang w:val="en-US" w:eastAsia="ja-JP"/>
        </w:rPr>
        <w:t xml:space="preserve">, and </w:t>
      </w:r>
      <w:r w:rsidR="00EC41F9">
        <w:rPr>
          <w:lang w:val="en-US" w:eastAsia="ja-JP"/>
        </w:rPr>
        <w:t>consumes more cache lines for operation. W</w:t>
      </w:r>
      <w:r w:rsidR="00BD4FDC">
        <w:rPr>
          <w:lang w:val="en-US" w:eastAsia="ja-JP"/>
        </w:rPr>
        <w:t>hen</w:t>
      </w:r>
      <w:r w:rsidRPr="001D1051">
        <w:rPr>
          <w:lang w:val="en-US" w:eastAsia="ja-JP"/>
        </w:rPr>
        <w:t xml:space="preserve"> the test size is nearly equal to either L1 or L2 cache</w:t>
      </w:r>
      <w:r w:rsidR="00EC41F9">
        <w:rPr>
          <w:lang w:val="en-US" w:eastAsia="ja-JP"/>
        </w:rPr>
        <w:t>size</w:t>
      </w:r>
      <w:r w:rsidR="004671A6">
        <w:rPr>
          <w:lang w:val="en-US" w:eastAsia="ja-JP"/>
        </w:rPr>
        <w:t xml:space="preserve">, </w:t>
      </w:r>
      <w:r w:rsidR="00EC41F9">
        <w:rPr>
          <w:lang w:val="en-US" w:eastAsia="ja-JP"/>
        </w:rPr>
        <w:t xml:space="preserve">it increases </w:t>
      </w:r>
      <w:r w:rsidR="004671A6">
        <w:rPr>
          <w:lang w:val="en-US" w:eastAsia="ja-JP"/>
        </w:rPr>
        <w:t xml:space="preserve">the virtualized </w:t>
      </w:r>
      <w:r w:rsidRPr="001D1051">
        <w:rPr>
          <w:lang w:val="en-US" w:eastAsia="ja-JP"/>
        </w:rPr>
        <w:t>Linux</w:t>
      </w:r>
      <w:r w:rsidR="00EC41F9">
        <w:rPr>
          <w:lang w:val="en-US" w:eastAsia="ja-JP"/>
        </w:rPr>
        <w:t>’s</w:t>
      </w:r>
      <w:r w:rsidRPr="001D1051">
        <w:rPr>
          <w:lang w:val="en-US" w:eastAsia="ja-JP"/>
        </w:rPr>
        <w:t xml:space="preserve">  latency time.</w:t>
      </w:r>
    </w:p>
    <w:p w:rsidR="009107D0" w:rsidRDefault="009107D0">
      <w:pPr>
        <w:rPr>
          <w:sz w:val="22"/>
          <w:lang w:val="en-US" w:eastAsia="ja-JP"/>
        </w:rPr>
      </w:pPr>
    </w:p>
    <w:p w:rsidR="0096775F" w:rsidRPr="007C2E44" w:rsidRDefault="005F0885" w:rsidP="006C109A">
      <w:pPr>
        <w:pStyle w:val="Heading3"/>
      </w:pPr>
      <w:bookmarkStart w:id="12156" w:name="_Toc473549786"/>
      <w:bookmarkStart w:id="12157" w:name="_Toc473619214"/>
      <w:bookmarkStart w:id="12158" w:name="_Toc473619375"/>
      <w:bookmarkStart w:id="12159" w:name="_Toc473619535"/>
      <w:bookmarkStart w:id="12160" w:name="_Toc473640788"/>
      <w:bookmarkStart w:id="12161" w:name="_Toc473713439"/>
      <w:bookmarkStart w:id="12162" w:name="_Toc473745937"/>
      <w:bookmarkStart w:id="12163" w:name="_Toc473747767"/>
      <w:bookmarkStart w:id="12164" w:name="_Toc473747939"/>
      <w:bookmarkStart w:id="12165" w:name="_Toc473748128"/>
      <w:bookmarkStart w:id="12166" w:name="_Toc473748298"/>
      <w:bookmarkStart w:id="12167" w:name="_Toc473748469"/>
      <w:bookmarkStart w:id="12168" w:name="_Toc473748641"/>
      <w:bookmarkStart w:id="12169" w:name="_Toc473748812"/>
      <w:bookmarkStart w:id="12170" w:name="_Toc473748995"/>
      <w:bookmarkStart w:id="12171" w:name="_Toc473749176"/>
      <w:bookmarkStart w:id="12172" w:name="_Toc473749385"/>
      <w:bookmarkStart w:id="12173" w:name="_Toc473828392"/>
      <w:bookmarkStart w:id="12174" w:name="_Toc473835439"/>
      <w:bookmarkStart w:id="12175" w:name="_Toc473835647"/>
      <w:bookmarkStart w:id="12176" w:name="_Toc491776447"/>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r w:rsidRPr="007C2E44">
        <w:lastRenderedPageBreak/>
        <w:t>Sequential writing performance</w:t>
      </w:r>
      <w:bookmarkEnd w:id="12176"/>
    </w:p>
    <w:p w:rsidR="00232932" w:rsidRDefault="00232932" w:rsidP="00232932">
      <w:pPr>
        <w:pStyle w:val="CETextBody"/>
        <w:numPr>
          <w:ilvl w:val="0"/>
          <w:numId w:val="48"/>
        </w:numPr>
        <w:ind w:hanging="782"/>
        <w:rPr>
          <w:lang w:val="en-US" w:eastAsia="ja-JP"/>
        </w:rPr>
      </w:pPr>
      <w:r>
        <w:rPr>
          <w:rFonts w:hint="eastAsia"/>
          <w:lang w:val="en-US" w:eastAsia="ja-JP"/>
        </w:rPr>
        <w:t>Description</w:t>
      </w:r>
    </w:p>
    <w:p w:rsidR="00232932" w:rsidRDefault="00232932" w:rsidP="00943D14">
      <w:pPr>
        <w:pStyle w:val="CETextBody"/>
        <w:ind w:leftChars="50" w:left="120"/>
        <w:rPr>
          <w:lang w:val="en-US" w:eastAsia="ja-JP"/>
        </w:rPr>
      </w:pPr>
      <w:r>
        <w:rPr>
          <w:rFonts w:hint="eastAsia"/>
          <w:lang w:val="en-US" w:eastAsia="ja-JP"/>
        </w:rPr>
        <w:t xml:space="preserve">Measure the performance to write sequential blocks of memory </w:t>
      </w:r>
      <w:r w:rsidRPr="00232932">
        <w:rPr>
          <w:lang w:val="en-US" w:eastAsia="ja-JP"/>
        </w:rPr>
        <w:t xml:space="preserve">on </w:t>
      </w:r>
      <w:r w:rsidR="00C62759">
        <w:rPr>
          <w:lang w:val="en-US" w:eastAsia="ja-JP"/>
        </w:rPr>
        <w:t>virtualiz</w:t>
      </w:r>
      <w:r w:rsidR="000741C5">
        <w:rPr>
          <w:lang w:val="en-US" w:eastAsia="ja-JP"/>
        </w:rPr>
        <w:t>ed Linux</w:t>
      </w:r>
      <w:r w:rsidR="00C409DC" w:rsidRPr="00C409DC">
        <w:rPr>
          <w:lang w:val="en-US" w:eastAsia="ja-JP"/>
        </w:rPr>
        <w:t xml:space="preserve"> </w:t>
      </w:r>
      <w:r>
        <w:rPr>
          <w:lang w:val="en-US" w:eastAsia="ja-JP"/>
        </w:rPr>
        <w:t>and native Linux</w:t>
      </w:r>
      <w:r>
        <w:rPr>
          <w:rFonts w:hint="eastAsia"/>
          <w:lang w:val="en-US" w:eastAsia="ja-JP"/>
        </w:rPr>
        <w:t>.</w:t>
      </w:r>
    </w:p>
    <w:p w:rsidR="007701F5" w:rsidRDefault="007701F5" w:rsidP="007701F5">
      <w:pPr>
        <w:pStyle w:val="CETextBody"/>
        <w:rPr>
          <w:lang w:val="en-US" w:eastAsia="ja-JP"/>
        </w:rPr>
      </w:pPr>
      <w:r>
        <w:rPr>
          <w:rFonts w:hint="eastAsia"/>
          <w:lang w:val="en-US" w:eastAsia="ja-JP"/>
        </w:rPr>
        <w:t xml:space="preserve">  Measurement tool is lmbench.</w:t>
      </w:r>
    </w:p>
    <w:p w:rsidR="00AA357B" w:rsidRPr="005C65DB" w:rsidRDefault="00AA357B" w:rsidP="00AA357B">
      <w:pPr>
        <w:pStyle w:val="CETextBody"/>
        <w:rPr>
          <w:lang w:val="en-US" w:eastAsia="ja-JP"/>
        </w:rPr>
      </w:pPr>
    </w:p>
    <w:p w:rsidR="00AA357B" w:rsidRPr="00613E0B" w:rsidRDefault="00AA357B" w:rsidP="00AA357B">
      <w:pPr>
        <w:pStyle w:val="CETextBody"/>
        <w:numPr>
          <w:ilvl w:val="0"/>
          <w:numId w:val="48"/>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177" w:author="Kazuhiro Takagi" w:date="2017-03-13T21:19:00Z">
        <w:r w:rsidRPr="00C409DC" w:rsidDel="00744E9C">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9107D0" w:rsidRPr="00232932" w:rsidRDefault="00271DBD" w:rsidP="00955E9B">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s lat_mem_wr command</w:t>
      </w:r>
      <w:r w:rsidR="00721404">
        <w:rPr>
          <w:rFonts w:hint="eastAsia"/>
          <w:lang w:val="en-US" w:eastAsia="ja-JP"/>
        </w:rPr>
        <w:t xml:space="preserve"> on </w:t>
      </w:r>
      <w:r w:rsidR="00721404" w:rsidRPr="00721404">
        <w:rPr>
          <w:lang w:val="en-US" w:eastAsia="ja-JP"/>
        </w:rPr>
        <w:t>terminal software</w:t>
      </w:r>
      <w:r>
        <w:rPr>
          <w:rFonts w:hint="eastAsia"/>
          <w:lang w:val="en-US" w:eastAsia="ja-JP"/>
        </w:rPr>
        <w:t>.</w:t>
      </w:r>
    </w:p>
    <w:p w:rsidR="00066F89" w:rsidRPr="0010383E" w:rsidRDefault="00066F89" w:rsidP="00066F89">
      <w:pPr>
        <w:pStyle w:val="CETextBody"/>
        <w:numPr>
          <w:ilvl w:val="0"/>
          <w:numId w:val="125"/>
        </w:numPr>
        <w:ind w:left="426" w:hanging="284"/>
        <w:rPr>
          <w:lang w:val="en-US" w:eastAsia="ja-JP"/>
        </w:rPr>
      </w:pPr>
      <w:r w:rsidRPr="0010383E">
        <w:rPr>
          <w:lang w:val="en-US" w:eastAsia="ja-JP"/>
        </w:rPr>
        <w:t>C</w:t>
      </w:r>
      <w:r w:rsidRPr="0010383E">
        <w:rPr>
          <w:rFonts w:hint="eastAsia"/>
          <w:lang w:val="en-US" w:eastAsia="ja-JP"/>
        </w:rPr>
        <w:t xml:space="preserve">ompare the performance between </w:t>
      </w:r>
      <w:r w:rsidRPr="0010383E">
        <w:rPr>
          <w:lang w:val="en-US" w:eastAsia="ja-JP"/>
        </w:rPr>
        <w:t>virtualized Linux</w:t>
      </w:r>
      <w:r w:rsidRPr="0010383E">
        <w:rPr>
          <w:rFonts w:hint="eastAsia"/>
          <w:lang w:val="en-US" w:eastAsia="ja-JP"/>
        </w:rPr>
        <w:t xml:space="preserve"> and native Linux.</w:t>
      </w:r>
      <w:r>
        <w:rPr>
          <w:rFonts w:hint="eastAsia"/>
          <w:lang w:val="en-US" w:eastAsia="ja-JP"/>
        </w:rPr>
        <w:t xml:space="preserve"> The performance results should be near to native OS implementations results.</w:t>
      </w:r>
    </w:p>
    <w:p w:rsidR="00066F89" w:rsidRPr="00092C6E" w:rsidRDefault="00066F89" w:rsidP="00066F89">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232932" w:rsidRPr="00066F89" w:rsidRDefault="00232932" w:rsidP="00232932">
      <w:pPr>
        <w:pStyle w:val="CETextBody"/>
        <w:rPr>
          <w:lang w:val="en-US" w:eastAsia="ja-JP"/>
        </w:rPr>
      </w:pPr>
    </w:p>
    <w:p w:rsidR="00645F4F" w:rsidRPr="00645F4F" w:rsidRDefault="00232932" w:rsidP="00B43823">
      <w:pPr>
        <w:pStyle w:val="CETextBody"/>
        <w:numPr>
          <w:ilvl w:val="0"/>
          <w:numId w:val="48"/>
        </w:numPr>
        <w:ind w:hanging="782"/>
        <w:rPr>
          <w:lang w:val="en-US" w:eastAsia="ja-JP"/>
        </w:rPr>
      </w:pPr>
      <w:r>
        <w:rPr>
          <w:rFonts w:hint="eastAsia"/>
          <w:lang w:val="en-US" w:eastAsia="ja-JP"/>
        </w:rPr>
        <w:t>How to measure</w:t>
      </w:r>
    </w:p>
    <w:p w:rsidR="00645F4F" w:rsidRDefault="00645F4F" w:rsidP="00645F4F">
      <w:pPr>
        <w:pStyle w:val="CETextBody"/>
        <w:numPr>
          <w:ilvl w:val="0"/>
          <w:numId w:val="219"/>
        </w:numPr>
        <w:rPr>
          <w:lang w:val="en-US" w:eastAsia="ja-JP"/>
        </w:rPr>
      </w:pPr>
      <w:r>
        <w:rPr>
          <w:rFonts w:hint="eastAsia"/>
          <w:lang w:val="en-US" w:eastAsia="ja-JP"/>
        </w:rPr>
        <w:t>Login to Linux.</w:t>
      </w:r>
    </w:p>
    <w:p w:rsidR="00645F4F" w:rsidRDefault="00645F4F"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48160" behindDoc="0" locked="0" layoutInCell="1" allowOverlap="1" wp14:anchorId="7EB655EF" wp14:editId="340BABE2">
                <wp:simplePos x="0" y="0"/>
                <wp:positionH relativeFrom="column">
                  <wp:posOffset>430530</wp:posOffset>
                </wp:positionH>
                <wp:positionV relativeFrom="paragraph">
                  <wp:posOffset>16510</wp:posOffset>
                </wp:positionV>
                <wp:extent cx="5495925" cy="257175"/>
                <wp:effectExtent l="0" t="0" r="28575" b="28575"/>
                <wp:wrapNone/>
                <wp:docPr id="231" name="テキスト ボックス 231"/>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645F4F">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655EF" id="テキスト ボックス 231" o:spid="_x0000_s1198" type="#_x0000_t202" style="position:absolute;left:0;text-align:left;margin-left:33.9pt;margin-top:1.3pt;width:432.75pt;height:20.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" fillcolor="white [3201]" strokeweight=".5pt">
                <v:textbox>
                  <w:txbxContent>
                    <w:p w:rsidR="005B1E90" w:rsidRPr="00B43823" w:rsidRDefault="005B1E90" w:rsidP="00645F4F">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645F4F" w:rsidRDefault="00645F4F" w:rsidP="00B43823">
      <w:pPr>
        <w:pStyle w:val="CETextBody"/>
        <w:ind w:left="782"/>
        <w:rPr>
          <w:lang w:val="en-US" w:eastAsia="ja-JP"/>
        </w:rPr>
      </w:pPr>
    </w:p>
    <w:p w:rsidR="00417230" w:rsidRPr="00645F4F" w:rsidRDefault="00417230" w:rsidP="00997E4E">
      <w:pPr>
        <w:pStyle w:val="CETextBody"/>
        <w:numPr>
          <w:ilvl w:val="0"/>
          <w:numId w:val="258"/>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417230" w:rsidRDefault="00417230" w:rsidP="00417230">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7552" behindDoc="0" locked="0" layoutInCell="1" allowOverlap="1" wp14:anchorId="3ECDD2E5" wp14:editId="79207434">
                <wp:simplePos x="0" y="0"/>
                <wp:positionH relativeFrom="column">
                  <wp:posOffset>382905</wp:posOffset>
                </wp:positionH>
                <wp:positionV relativeFrom="paragraph">
                  <wp:posOffset>24765</wp:posOffset>
                </wp:positionV>
                <wp:extent cx="5495925" cy="266700"/>
                <wp:effectExtent l="0" t="0" r="28575" b="19050"/>
                <wp:wrapNone/>
                <wp:docPr id="107" name="テキスト ボックス 107"/>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417230">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5B1E90" w:rsidRPr="00B43823" w:rsidRDefault="005B1E90" w:rsidP="00417230">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D2E5" id="テキスト ボックス 107" o:spid="_x0000_s1199" type="#_x0000_t202" style="position:absolute;left:0;text-align:left;margin-left:30.15pt;margin-top:1.95pt;width:432.75pt;height:2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vqkXUrwC&#10;AADQBQAADgAAAAAAAAAAAAAAAAAuAgAAZHJzL2Uyb0RvYy54bWxQSwECLQAUAAYACAAAACEAcJ9T&#10;N9sAAAAHAQAADwAAAAAAAAAAAAAAAAAWBQAAZHJzL2Rvd25yZXYueG1sUEsFBgAAAAAEAAQA8wAA&#10;AB4GAAAAAA==&#10;" fillcolor="white [3201]" strokeweight=".5pt">
                <v:textbox>
                  <w:txbxContent>
                    <w:p w:rsidR="005B1E90" w:rsidRDefault="005B1E90" w:rsidP="00417230">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417230">
                      <w:pPr>
                        <w:rPr>
                          <w:rFonts w:ascii="Courier New" w:hAnsi="Courier New" w:cs="Courier New"/>
                          <w:sz w:val="22"/>
                          <w:szCs w:val="22"/>
                          <w:lang w:val="en-US" w:eastAsia="ja-JP"/>
                        </w:rPr>
                      </w:pPr>
                    </w:p>
                  </w:txbxContent>
                </v:textbox>
              </v:shape>
            </w:pict>
          </mc:Fallback>
        </mc:AlternateContent>
      </w:r>
    </w:p>
    <w:p w:rsidR="00417230" w:rsidRDefault="00417230" w:rsidP="00417230">
      <w:pPr>
        <w:pStyle w:val="CETextBody"/>
        <w:tabs>
          <w:tab w:val="left" w:pos="8364"/>
        </w:tabs>
        <w:ind w:left="142"/>
        <w:rPr>
          <w:rFonts w:ascii="Arial" w:hAnsi="Arial" w:cs="Arial"/>
          <w:lang w:val="en-US" w:eastAsia="ja-JP"/>
        </w:rPr>
      </w:pPr>
    </w:p>
    <w:p w:rsidR="00417230" w:rsidRDefault="00417230" w:rsidP="00997E4E">
      <w:pPr>
        <w:pStyle w:val="CETextBody"/>
        <w:numPr>
          <w:ilvl w:val="0"/>
          <w:numId w:val="258"/>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645F4F" w:rsidRDefault="005F0C52" w:rsidP="00B43823">
      <w:pPr>
        <w:pStyle w:val="CETextBody"/>
        <w:ind w:firstLineChars="343" w:firstLine="755"/>
        <w:rPr>
          <w:rFonts w:asciiTheme="majorHAnsi" w:hAnsiTheme="majorHAnsi" w:cstheme="majorHAnsi"/>
          <w:lang w:val="en-US" w:eastAsia="ja-JP"/>
        </w:rPr>
      </w:pPr>
      <w:r>
        <w:rPr>
          <w:noProof/>
          <w:lang w:val="en-US"/>
        </w:rPr>
        <mc:AlternateContent>
          <mc:Choice Requires="wps">
            <w:drawing>
              <wp:anchor distT="0" distB="0" distL="114300" distR="114300" simplePos="0" relativeHeight="251549184" behindDoc="0" locked="0" layoutInCell="1" allowOverlap="1" wp14:anchorId="6D16E700" wp14:editId="22A8CB6F">
                <wp:simplePos x="0" y="0"/>
                <wp:positionH relativeFrom="column">
                  <wp:posOffset>428625</wp:posOffset>
                </wp:positionH>
                <wp:positionV relativeFrom="paragraph">
                  <wp:posOffset>37465</wp:posOffset>
                </wp:positionV>
                <wp:extent cx="5495925" cy="1226820"/>
                <wp:effectExtent l="0" t="0" r="28575" b="11430"/>
                <wp:wrapNone/>
                <wp:docPr id="232" name="テキスト ボックス 232"/>
                <wp:cNvGraphicFramePr/>
                <a:graphic xmlns:a="http://schemas.openxmlformats.org/drawingml/2006/main">
                  <a:graphicData uri="http://schemas.microsoft.com/office/word/2010/wordprocessingShape">
                    <wps:wsp>
                      <wps:cNvSpPr txBox="1"/>
                      <wps:spPr>
                        <a:xfrm>
                          <a:off x="0" y="0"/>
                          <a:ext cx="5495925" cy="1226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 cd tools/</w:t>
                            </w:r>
                            <w:r w:rsidRPr="004762C3">
                              <w:rPr>
                                <w:rFonts w:ascii="Courier New" w:hAnsi="Courier New" w:cs="Courier New"/>
                                <w:sz w:val="18"/>
                                <w:szCs w:val="18"/>
                                <w:lang w:val="en-US" w:eastAsia="ja-JP"/>
                              </w:rPr>
                              <w:t>lmbench</w:t>
                            </w:r>
                          </w:p>
                          <w:p w:rsidR="005B1E90" w:rsidRDefault="005B1E90" w:rsidP="006D6A9C">
                            <w:pPr>
                              <w:rPr>
                                <w:rFonts w:ascii="Courier New" w:hAnsi="Courier New" w:cs="Courier New"/>
                                <w:sz w:val="18"/>
                                <w:szCs w:val="18"/>
                                <w:lang w:val="en-US" w:eastAsia="ja-JP"/>
                              </w:rPr>
                            </w:pPr>
                            <w:r w:rsidRPr="00997E4E">
                              <w:rPr>
                                <w:rFonts w:ascii="Courier New" w:hAnsi="Courier New" w:cs="Courier New"/>
                                <w:sz w:val="18"/>
                                <w:szCs w:val="18"/>
                                <w:lang w:val="en-US" w:eastAsia="ja-JP"/>
                              </w:rPr>
                              <w:t>root@salvator-x:~/tools/lmbench# ./bw_mem 1m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2m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4m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8m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16m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32m wr</w:t>
                            </w:r>
                          </w:p>
                          <w:p w:rsidR="005B1E90" w:rsidRPr="00997E4E" w:rsidRDefault="005B1E90" w:rsidP="006D6A9C">
                            <w:pPr>
                              <w:rPr>
                                <w:rFonts w:ascii="Courier New" w:hAnsi="Courier New" w:cs="Courier New"/>
                                <w:sz w:val="18"/>
                                <w:szCs w:val="18"/>
                                <w:lang w:val="en-US" w:eastAsia="ja-JP"/>
                              </w:rPr>
                            </w:pPr>
                            <w:r w:rsidRPr="00911B43">
                              <w:rPr>
                                <w:rFonts w:ascii="Courier New" w:hAnsi="Courier New" w:cs="Courier New"/>
                                <w:sz w:val="18"/>
                                <w:szCs w:val="18"/>
                                <w:lang w:val="en-US" w:eastAsia="ja-JP"/>
                              </w:rPr>
                              <w:t>root@salvator-x:~/tools/lmbench#</w:t>
                            </w:r>
                            <w:r w:rsidRPr="00997E4E">
                              <w:rPr>
                                <w:rFonts w:ascii="Courier New" w:hAnsi="Courier New" w:cs="Courier New"/>
                                <w:sz w:val="18"/>
                                <w:szCs w:val="18"/>
                                <w:lang w:val="en-US" w:eastAsia="ja-JP"/>
                              </w:rPr>
                              <w:t xml:space="preserve"> ./bw_mem 64m wr</w:t>
                            </w:r>
                          </w:p>
                          <w:p w:rsidR="005B1E90" w:rsidRPr="00A93E98" w:rsidRDefault="005B1E90" w:rsidP="00645F4F">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E700" id="テキスト ボックス 232" o:spid="_x0000_s1200" type="#_x0000_t202" style="position:absolute;left:0;text-align:left;margin-left:33.75pt;margin-top:2.95pt;width:432.75pt;height:96.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" fillcolor="white [3201]" strokeweight=".5pt">
                <v:textbox>
                  <w:txbxContent>
                    <w:p w:rsidR="005B1E90" w:rsidRPr="00997E4E" w:rsidRDefault="005B1E90" w:rsidP="006D6A9C">
                      <w:pPr>
                        <w:rPr>
                          <w:rFonts w:ascii="Courier New" w:hAnsi="Courier New" w:cs="Courier New"/>
                          <w:sz w:val="18"/>
                          <w:szCs w:val="18"/>
                          <w:lang w:val="en-US" w:eastAsia="ja-JP"/>
                        </w:rPr>
                      </w:pPr>
                      <w:proofErr w:type="spell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 cd tools/</w:t>
                      </w:r>
                      <w:proofErr w:type="spellStart"/>
                      <w:r w:rsidRPr="004762C3">
                        <w:rPr>
                          <w:rFonts w:ascii="Courier New" w:hAnsi="Courier New" w:cs="Courier New"/>
                          <w:sz w:val="18"/>
                          <w:szCs w:val="18"/>
                          <w:lang w:val="en-US" w:eastAsia="ja-JP"/>
                        </w:rPr>
                        <w:t>lmbench</w:t>
                      </w:r>
                      <w:proofErr w:type="spellEnd"/>
                    </w:p>
                    <w:p w:rsidR="005B1E90" w:rsidRDefault="005B1E90" w:rsidP="006D6A9C">
                      <w:pPr>
                        <w:rPr>
                          <w:rFonts w:ascii="Courier New" w:hAnsi="Courier New" w:cs="Courier New"/>
                          <w:sz w:val="18"/>
                          <w:szCs w:val="18"/>
                          <w:lang w:val="en-US" w:eastAsia="ja-JP"/>
                        </w:rPr>
                      </w:pPr>
                      <w:proofErr w:type="spellStart"/>
                      <w:proofErr w:type="gramStart"/>
                      <w:r w:rsidRPr="00997E4E">
                        <w:rPr>
                          <w:rFonts w:ascii="Courier New" w:hAnsi="Courier New" w:cs="Courier New"/>
                          <w:sz w:val="18"/>
                          <w:szCs w:val="18"/>
                          <w:lang w:val="en-US" w:eastAsia="ja-JP"/>
                        </w:rPr>
                        <w:t>root@salvator-x</w:t>
                      </w:r>
                      <w:proofErr w:type="spellEnd"/>
                      <w:r w:rsidRPr="00997E4E">
                        <w:rPr>
                          <w:rFonts w:ascii="Courier New" w:hAnsi="Courier New" w:cs="Courier New"/>
                          <w:sz w:val="18"/>
                          <w:szCs w:val="18"/>
                          <w:lang w:val="en-US" w:eastAsia="ja-JP"/>
                        </w:rPr>
                        <w:t>:~/tools/</w:t>
                      </w:r>
                      <w:proofErr w:type="spellStart"/>
                      <w:r w:rsidRPr="00997E4E">
                        <w:rPr>
                          <w:rFonts w:ascii="Courier New" w:hAnsi="Courier New" w:cs="Courier New"/>
                          <w:sz w:val="18"/>
                          <w:szCs w:val="18"/>
                          <w:lang w:val="en-US" w:eastAsia="ja-JP"/>
                        </w:rPr>
                        <w:t>lmbench</w:t>
                      </w:r>
                      <w:proofErr w:type="spellEnd"/>
                      <w:r w:rsidRPr="00997E4E">
                        <w:rPr>
                          <w:rFonts w:ascii="Courier New" w:hAnsi="Courier New" w:cs="Courier New"/>
                          <w:sz w:val="18"/>
                          <w:szCs w:val="18"/>
                          <w:lang w:val="en-US" w:eastAsia="ja-JP"/>
                        </w:rPr>
                        <w:t>#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4m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8m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16m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32m </w:t>
                      </w:r>
                      <w:proofErr w:type="spellStart"/>
                      <w:r w:rsidRPr="00997E4E">
                        <w:rPr>
                          <w:rFonts w:ascii="Courier New" w:hAnsi="Courier New" w:cs="Courier New"/>
                          <w:sz w:val="18"/>
                          <w:szCs w:val="18"/>
                          <w:lang w:val="en-US" w:eastAsia="ja-JP"/>
                        </w:rPr>
                        <w:t>wr</w:t>
                      </w:r>
                      <w:proofErr w:type="spellEnd"/>
                    </w:p>
                    <w:p w:rsidR="005B1E90" w:rsidRPr="00997E4E" w:rsidRDefault="005B1E90" w:rsidP="006D6A9C">
                      <w:pPr>
                        <w:rPr>
                          <w:rFonts w:ascii="Courier New" w:hAnsi="Courier New" w:cs="Courier New"/>
                          <w:sz w:val="18"/>
                          <w:szCs w:val="18"/>
                          <w:lang w:val="en-US" w:eastAsia="ja-JP"/>
                        </w:rPr>
                      </w:pPr>
                      <w:proofErr w:type="spellStart"/>
                      <w:proofErr w:type="gramStart"/>
                      <w:r w:rsidRPr="00911B43">
                        <w:rPr>
                          <w:rFonts w:ascii="Courier New" w:hAnsi="Courier New" w:cs="Courier New"/>
                          <w:sz w:val="18"/>
                          <w:szCs w:val="18"/>
                          <w:lang w:val="en-US" w:eastAsia="ja-JP"/>
                        </w:rPr>
                        <w:t>root@salvator-x</w:t>
                      </w:r>
                      <w:proofErr w:type="spellEnd"/>
                      <w:r w:rsidRPr="00911B43">
                        <w:rPr>
                          <w:rFonts w:ascii="Courier New" w:hAnsi="Courier New" w:cs="Courier New"/>
                          <w:sz w:val="18"/>
                          <w:szCs w:val="18"/>
                          <w:lang w:val="en-US" w:eastAsia="ja-JP"/>
                        </w:rPr>
                        <w:t>:~/tools/</w:t>
                      </w:r>
                      <w:proofErr w:type="spellStart"/>
                      <w:r w:rsidRPr="00911B43">
                        <w:rPr>
                          <w:rFonts w:ascii="Courier New" w:hAnsi="Courier New" w:cs="Courier New"/>
                          <w:sz w:val="18"/>
                          <w:szCs w:val="18"/>
                          <w:lang w:val="en-US" w:eastAsia="ja-JP"/>
                        </w:rPr>
                        <w:t>lmbench</w:t>
                      </w:r>
                      <w:proofErr w:type="spellEnd"/>
                      <w:r w:rsidRPr="00911B43">
                        <w:rPr>
                          <w:rFonts w:ascii="Courier New" w:hAnsi="Courier New" w:cs="Courier New"/>
                          <w:sz w:val="18"/>
                          <w:szCs w:val="18"/>
                          <w:lang w:val="en-US" w:eastAsia="ja-JP"/>
                        </w:rPr>
                        <w:t>#</w:t>
                      </w:r>
                      <w:r w:rsidRPr="00997E4E">
                        <w:rPr>
                          <w:rFonts w:ascii="Courier New" w:hAnsi="Courier New" w:cs="Courier New"/>
                          <w:sz w:val="18"/>
                          <w:szCs w:val="18"/>
                          <w:lang w:val="en-US" w:eastAsia="ja-JP"/>
                        </w:rPr>
                        <w:t xml:space="preserve"> ./</w:t>
                      </w:r>
                      <w:proofErr w:type="spellStart"/>
                      <w:proofErr w:type="gramEnd"/>
                      <w:r w:rsidRPr="00997E4E">
                        <w:rPr>
                          <w:rFonts w:ascii="Courier New" w:hAnsi="Courier New" w:cs="Courier New"/>
                          <w:sz w:val="18"/>
                          <w:szCs w:val="18"/>
                          <w:lang w:val="en-US" w:eastAsia="ja-JP"/>
                        </w:rPr>
                        <w:t>bw_mem</w:t>
                      </w:r>
                      <w:proofErr w:type="spellEnd"/>
                      <w:r w:rsidRPr="00997E4E">
                        <w:rPr>
                          <w:rFonts w:ascii="Courier New" w:hAnsi="Courier New" w:cs="Courier New"/>
                          <w:sz w:val="18"/>
                          <w:szCs w:val="18"/>
                          <w:lang w:val="en-US" w:eastAsia="ja-JP"/>
                        </w:rPr>
                        <w:t xml:space="preserve"> 64m </w:t>
                      </w:r>
                      <w:proofErr w:type="spellStart"/>
                      <w:r w:rsidRPr="00997E4E">
                        <w:rPr>
                          <w:rFonts w:ascii="Courier New" w:hAnsi="Courier New" w:cs="Courier New"/>
                          <w:sz w:val="18"/>
                          <w:szCs w:val="18"/>
                          <w:lang w:val="en-US" w:eastAsia="ja-JP"/>
                        </w:rPr>
                        <w:t>wr</w:t>
                      </w:r>
                      <w:proofErr w:type="spellEnd"/>
                    </w:p>
                    <w:p w:rsidR="005B1E90" w:rsidRPr="00A93E98" w:rsidRDefault="005B1E90" w:rsidP="00645F4F">
                      <w:pPr>
                        <w:rPr>
                          <w:rFonts w:ascii="Courier New" w:hAnsi="Courier New" w:cs="Courier New"/>
                          <w:sz w:val="22"/>
                          <w:szCs w:val="22"/>
                          <w:lang w:val="en-US" w:eastAsia="ja-JP"/>
                        </w:rPr>
                      </w:pPr>
                    </w:p>
                  </w:txbxContent>
                </v:textbox>
              </v:shape>
            </w:pict>
          </mc:Fallback>
        </mc:AlternateContent>
      </w:r>
    </w:p>
    <w:p w:rsidR="00066F89" w:rsidRDefault="00066F89" w:rsidP="00B43823">
      <w:pPr>
        <w:pStyle w:val="CETextBody"/>
        <w:ind w:firstLineChars="343" w:firstLine="755"/>
        <w:rPr>
          <w:rFonts w:asciiTheme="majorHAnsi" w:hAnsiTheme="majorHAnsi" w:cstheme="majorHAnsi"/>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733B6" w:rsidRDefault="00A733B6" w:rsidP="0096775F">
      <w:pPr>
        <w:pStyle w:val="CETextBody"/>
        <w:rPr>
          <w:lang w:val="en-US" w:eastAsia="ja-JP"/>
        </w:rPr>
      </w:pPr>
    </w:p>
    <w:p w:rsidR="00A93E98" w:rsidRDefault="00A93E98" w:rsidP="0096775F">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2F5631" w:rsidP="00955E9B">
      <w:pPr>
        <w:pStyle w:val="CETextBody"/>
        <w:ind w:firstLineChars="250" w:firstLine="550"/>
        <w:rPr>
          <w:lang w:val="en-US" w:eastAsia="ja-JP"/>
        </w:rPr>
      </w:pPr>
      <w:r w:rsidRPr="006B1D34">
        <w:rPr>
          <w:lang w:val="en-US" w:eastAsia="ja-JP"/>
        </w:rPr>
        <w:t>Red square is results.</w: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4544" behindDoc="0" locked="0" layoutInCell="1" allowOverlap="1" wp14:anchorId="40913279" wp14:editId="1D4A1AEF">
                <wp:simplePos x="0" y="0"/>
                <wp:positionH relativeFrom="column">
                  <wp:posOffset>464591</wp:posOffset>
                </wp:positionH>
                <wp:positionV relativeFrom="paragraph">
                  <wp:posOffset>112243</wp:posOffset>
                </wp:positionV>
                <wp:extent cx="5495925" cy="395020"/>
                <wp:effectExtent l="0" t="0" r="28575" b="24130"/>
                <wp:wrapNone/>
                <wp:docPr id="307" name="テキスト ボックス 307"/>
                <wp:cNvGraphicFramePr/>
                <a:graphic xmlns:a="http://schemas.openxmlformats.org/drawingml/2006/main">
                  <a:graphicData uri="http://schemas.microsoft.com/office/word/2010/wordprocessingShape">
                    <wps:wsp>
                      <wps:cNvSpPr txBox="1"/>
                      <wps:spPr>
                        <a:xfrm>
                          <a:off x="0" y="0"/>
                          <a:ext cx="5495925" cy="395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./bw_mem 1m wr</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3279" id="テキスト ボックス 307" o:spid="_x0000_s1201" type="#_x0000_t202" style="position:absolute;margin-left:36.6pt;margin-top:8.85pt;width:432.75pt;height:31.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" fillcolor="white [3201]" strokeweight=".5pt">
                <v:textbo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bw_mem</w:t>
                      </w:r>
                      <w:proofErr w:type="spellEnd"/>
                      <w:r w:rsidRPr="00955E9B">
                        <w:rPr>
                          <w:rFonts w:ascii="Courier New" w:hAnsi="Courier New" w:cs="Courier New"/>
                          <w:sz w:val="20"/>
                          <w:szCs w:val="20"/>
                          <w:lang w:val="en-US" w:eastAsia="ja-JP"/>
                        </w:rPr>
                        <w:t xml:space="preserve"> 1m </w:t>
                      </w:r>
                      <w:proofErr w:type="spellStart"/>
                      <w:r w:rsidRPr="00955E9B">
                        <w:rPr>
                          <w:rFonts w:ascii="Courier New" w:hAnsi="Courier New" w:cs="Courier New"/>
                          <w:sz w:val="20"/>
                          <w:szCs w:val="20"/>
                          <w:lang w:val="en-US" w:eastAsia="ja-JP"/>
                        </w:rPr>
                        <w:t>wr</w:t>
                      </w:r>
                      <w:proofErr w:type="spellEnd"/>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1.05 13676.19</w:t>
                      </w:r>
                    </w:p>
                  </w:txbxContent>
                </v:textbox>
              </v:shape>
            </w:pict>
          </mc:Fallback>
        </mc:AlternateContent>
      </w:r>
    </w:p>
    <w:p w:rsidR="002F5631" w:rsidRDefault="002F5631" w:rsidP="0096775F">
      <w:pPr>
        <w:pStyle w:val="CETextBody"/>
        <w:rPr>
          <w:lang w:val="en-US" w:eastAsia="ja-JP"/>
        </w:rPr>
      </w:pPr>
      <w:r>
        <w:rPr>
          <w:noProof/>
          <w:lang w:val="en-US"/>
        </w:rPr>
        <mc:AlternateContent>
          <mc:Choice Requires="wps">
            <w:drawing>
              <wp:anchor distT="0" distB="0" distL="114300" distR="114300" simplePos="0" relativeHeight="251565568" behindDoc="0" locked="0" layoutInCell="1" allowOverlap="1" wp14:anchorId="3EF80789" wp14:editId="4C45DBE6">
                <wp:simplePos x="0" y="0"/>
                <wp:positionH relativeFrom="column">
                  <wp:posOffset>873125</wp:posOffset>
                </wp:positionH>
                <wp:positionV relativeFrom="paragraph">
                  <wp:posOffset>63195</wp:posOffset>
                </wp:positionV>
                <wp:extent cx="807720" cy="173355"/>
                <wp:effectExtent l="0" t="0" r="11430" b="17145"/>
                <wp:wrapNone/>
                <wp:docPr id="308" name="正方形/長方形 308"/>
                <wp:cNvGraphicFramePr/>
                <a:graphic xmlns:a="http://schemas.openxmlformats.org/drawingml/2006/main">
                  <a:graphicData uri="http://schemas.microsoft.com/office/word/2010/wordprocessingShape">
                    <wps:wsp>
                      <wps:cNvSpPr/>
                      <wps:spPr>
                        <a:xfrm>
                          <a:off x="0" y="0"/>
                          <a:ext cx="8077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5C7E" id="正方形/長方形 308" o:spid="_x0000_s1026" style="position:absolute;margin-left:68.75pt;margin-top:5pt;width:63.6pt;height:13.6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" filled="f" strokecolor="#c0504d [3205]" strokeweight="2pt"/>
            </w:pict>
          </mc:Fallback>
        </mc:AlternateContent>
      </w:r>
    </w:p>
    <w:p w:rsidR="002F5631" w:rsidRDefault="002F5631" w:rsidP="0096775F">
      <w:pPr>
        <w:pStyle w:val="CETextBody"/>
        <w:rPr>
          <w:lang w:val="en-US" w:eastAsia="ja-JP"/>
        </w:rPr>
      </w:pPr>
    </w:p>
    <w:p w:rsidR="00052ABE" w:rsidRPr="00CB03A6" w:rsidRDefault="00052ABE" w:rsidP="00997E4E">
      <w:pPr>
        <w:pStyle w:val="CETextBody"/>
        <w:numPr>
          <w:ilvl w:val="0"/>
          <w:numId w:val="258"/>
        </w:numPr>
        <w:rPr>
          <w:lang w:val="en-US" w:eastAsia="ja-JP"/>
        </w:rPr>
      </w:pPr>
      <w:r>
        <w:rPr>
          <w:lang w:val="en-US" w:eastAsia="ja-JP"/>
        </w:rPr>
        <w:t xml:space="preserve">Run the step </w:t>
      </w:r>
      <w:r>
        <w:rPr>
          <w:rFonts w:hint="eastAsia"/>
          <w:lang w:val="en-US" w:eastAsia="ja-JP"/>
        </w:rPr>
        <w:t>3</w:t>
      </w:r>
      <w:r w:rsidRPr="00CB03A6">
        <w:rPr>
          <w:lang w:val="en-US" w:eastAsia="ja-JP"/>
        </w:rPr>
        <w:t xml:space="preserve"> process 10 seconds after the result is displayed.</w:t>
      </w:r>
    </w:p>
    <w:p w:rsidR="00052ABE" w:rsidRDefault="00052ABE" w:rsidP="00052ABE">
      <w:pPr>
        <w:pStyle w:val="CETextBody"/>
        <w:ind w:firstLineChars="300" w:firstLine="660"/>
        <w:rPr>
          <w:lang w:val="en-US" w:eastAsia="ja-JP"/>
        </w:rPr>
      </w:pPr>
      <w:r w:rsidRPr="00CB03A6">
        <w:rPr>
          <w:lang w:val="en-US" w:eastAsia="ja-JP"/>
        </w:rPr>
        <w:t>Repeat this 9 times.</w:t>
      </w:r>
    </w:p>
    <w:p w:rsidR="002F5631" w:rsidRDefault="002F5631" w:rsidP="0096775F">
      <w:pPr>
        <w:pStyle w:val="CETextBody"/>
        <w:rPr>
          <w:lang w:val="en-US" w:eastAsia="ja-JP"/>
        </w:rPr>
      </w:pPr>
    </w:p>
    <w:p w:rsidR="0096775F" w:rsidRPr="00A57520" w:rsidRDefault="0096775F" w:rsidP="0096775F">
      <w:pPr>
        <w:pStyle w:val="CETextBody"/>
        <w:rPr>
          <w:lang w:val="en-US" w:eastAsia="ja-JP"/>
        </w:rPr>
      </w:pPr>
    </w:p>
    <w:p w:rsidR="002F5631" w:rsidRDefault="002F5631">
      <w:pPr>
        <w:rPr>
          <w:sz w:val="22"/>
          <w:lang w:val="en-US" w:eastAsia="ja-JP"/>
        </w:rPr>
      </w:pPr>
      <w:r>
        <w:rPr>
          <w:lang w:val="en-US" w:eastAsia="ja-JP"/>
        </w:rPr>
        <w:br w:type="page"/>
      </w:r>
    </w:p>
    <w:p w:rsidR="0096775F" w:rsidRPr="0027486D" w:rsidRDefault="0096775F" w:rsidP="00D47247">
      <w:pPr>
        <w:pStyle w:val="CETextBody"/>
        <w:numPr>
          <w:ilvl w:val="0"/>
          <w:numId w:val="48"/>
        </w:numPr>
        <w:ind w:left="426" w:hanging="426"/>
        <w:rPr>
          <w:b/>
          <w:lang w:val="en-US" w:eastAsia="ja-JP"/>
        </w:rPr>
      </w:pPr>
      <w:r>
        <w:rPr>
          <w:rFonts w:hint="eastAsia"/>
          <w:lang w:val="en-US" w:eastAsia="ja-JP"/>
        </w:rPr>
        <w:lastRenderedPageBreak/>
        <w:t>Result</w:t>
      </w: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78" w:author="Huy Duc. Nguyen" w:date="2017-08-28T16:38:00Z">
        <w:r w:rsidR="003B19D6">
          <w:rPr>
            <w:b/>
            <w:noProof/>
            <w:szCs w:val="22"/>
            <w:lang w:eastAsia="ja-JP"/>
          </w:rPr>
          <w:t>49</w:t>
        </w:r>
      </w:ins>
      <w:ins w:id="12179" w:author="Kazuhiro Takagi" w:date="2017-03-21T15:02:00Z">
        <w:del w:id="12180" w:author="Huy Duc. Nguyen" w:date="2017-08-28T16:38:00Z">
          <w:r w:rsidR="00520A63" w:rsidDel="003B19D6">
            <w:rPr>
              <w:b/>
              <w:noProof/>
              <w:szCs w:val="22"/>
              <w:lang w:eastAsia="ja-JP"/>
            </w:rPr>
            <w:delText>49</w:delText>
          </w:r>
        </w:del>
      </w:ins>
      <w:ins w:id="12181" w:author=" " w:date="2017-03-09T11:18:00Z">
        <w:del w:id="12182" w:author="Huy Duc. Nguyen" w:date="2017-08-28T16:38:00Z">
          <w:r w:rsidR="00442CC0" w:rsidDel="003B19D6">
            <w:rPr>
              <w:b/>
              <w:noProof/>
              <w:szCs w:val="22"/>
              <w:lang w:eastAsia="ja-JP"/>
            </w:rPr>
            <w:delText>49</w:delText>
          </w:r>
        </w:del>
      </w:ins>
      <w:del w:id="12183" w:author="Huy Duc. Nguyen" w:date="2017-08-28T16:38:00Z">
        <w:r w:rsidR="00003FEB" w:rsidDel="003B19D6">
          <w:rPr>
            <w:b/>
            <w:noProof/>
            <w:szCs w:val="22"/>
            <w:lang w:eastAsia="ja-JP"/>
          </w:rPr>
          <w:delText>56</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0" w:type="dxa"/>
        <w:jc w:val="center"/>
        <w:tblLayout w:type="fixed"/>
        <w:tblLook w:val="04A0" w:firstRow="1" w:lastRow="0" w:firstColumn="1" w:lastColumn="0" w:noHBand="0" w:noVBand="1"/>
      </w:tblPr>
      <w:tblGrid>
        <w:gridCol w:w="851"/>
        <w:gridCol w:w="914"/>
        <w:gridCol w:w="914"/>
        <w:gridCol w:w="914"/>
        <w:gridCol w:w="911"/>
        <w:gridCol w:w="911"/>
        <w:gridCol w:w="911"/>
        <w:gridCol w:w="911"/>
        <w:gridCol w:w="911"/>
        <w:gridCol w:w="911"/>
        <w:gridCol w:w="911"/>
      </w:tblGrid>
      <w:tr w:rsidR="00880B09" w:rsidRPr="00207443" w:rsidTr="0027486D">
        <w:trPr>
          <w:trHeight w:val="298"/>
          <w:jc w:val="center"/>
        </w:trPr>
        <w:tc>
          <w:tcPr>
            <w:tcW w:w="851" w:type="dxa"/>
            <w:tcBorders>
              <w:left w:val="single" w:sz="4" w:space="0" w:color="auto"/>
              <w:right w:val="double" w:sz="4" w:space="0" w:color="auto"/>
            </w:tcBorders>
            <w:shd w:val="clear" w:color="auto" w:fill="BFBFBF" w:themeFill="background1" w:themeFillShade="BF"/>
          </w:tcPr>
          <w:p w:rsidR="00880B09" w:rsidRPr="00E8715A" w:rsidRDefault="00880B09" w:rsidP="00880B09">
            <w:pPr>
              <w:pStyle w:val="CETextBody"/>
              <w:jc w:val="center"/>
              <w:rPr>
                <w:b/>
                <w:sz w:val="16"/>
                <w:lang w:eastAsia="ja-JP"/>
              </w:rPr>
            </w:pPr>
            <w:r>
              <w:rPr>
                <w:rFonts w:hint="eastAsia"/>
                <w:sz w:val="16"/>
                <w:lang w:eastAsia="ja-JP"/>
              </w:rPr>
              <w:t>Test size</w:t>
            </w:r>
          </w:p>
        </w:tc>
        <w:tc>
          <w:tcPr>
            <w:tcW w:w="914"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914"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911"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911"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13609.71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13669.76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13660.88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13666.27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13672.12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13570.52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13627.70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13664.70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3913.92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4018.93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4286.26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4491.49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4316.61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4146.06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4414.28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4215.77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4917.56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3799.19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2211.02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2202.89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2221.95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2209.47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2209.08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2212.19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2215.30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2216.47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2195.59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2203.66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1959.50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1962.25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1952.88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1958.58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1958.35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1950.16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1953.79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1938.89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1943.61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1946.54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1939.56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1942.26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1942.93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1944.73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1937.55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1940.01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1938.44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1928.75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1940.68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1939.45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1947.44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1945.64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1946.76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1940.35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1948.91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1947.10 </w:t>
            </w:r>
          </w:p>
        </w:tc>
      </w:tr>
      <w:tr w:rsidR="00880B09" w:rsidRPr="00207443" w:rsidTr="0027486D">
        <w:trPr>
          <w:trHeight w:hRule="exact" w:val="340"/>
          <w:jc w:val="center"/>
        </w:trPr>
        <w:tc>
          <w:tcPr>
            <w:tcW w:w="85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14"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1944.56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1940.80 </w:t>
            </w:r>
          </w:p>
        </w:tc>
        <w:tc>
          <w:tcPr>
            <w:tcW w:w="914"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1948.06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1946.93 </w:t>
            </w:r>
          </w:p>
        </w:tc>
        <w:tc>
          <w:tcPr>
            <w:tcW w:w="911"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1947.10 </w:t>
            </w:r>
          </w:p>
        </w:tc>
        <w:tc>
          <w:tcPr>
            <w:tcW w:w="911"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1941.70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1938.67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1940.80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1940.96 </w:t>
            </w:r>
          </w:p>
        </w:tc>
        <w:tc>
          <w:tcPr>
            <w:tcW w:w="911"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1940.85 </w:t>
            </w:r>
          </w:p>
        </w:tc>
      </w:tr>
    </w:tbl>
    <w:p w:rsidR="00637609" w:rsidRDefault="00637609" w:rsidP="00637609">
      <w:pPr>
        <w:pStyle w:val="CETextBody"/>
        <w:rPr>
          <w:lang w:val="en-US" w:eastAsia="ja-JP"/>
        </w:rPr>
      </w:pPr>
    </w:p>
    <w:p w:rsidR="00637609" w:rsidRPr="004B3D03" w:rsidRDefault="00637609" w:rsidP="006376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84" w:author="Huy Duc. Nguyen" w:date="2017-08-28T16:38:00Z">
        <w:r w:rsidR="003B19D6">
          <w:rPr>
            <w:b/>
            <w:noProof/>
            <w:szCs w:val="22"/>
            <w:lang w:eastAsia="ja-JP"/>
          </w:rPr>
          <w:t>50</w:t>
        </w:r>
      </w:ins>
      <w:ins w:id="12185" w:author="Kazuhiro Takagi" w:date="2017-03-21T15:02:00Z">
        <w:del w:id="12186" w:author="Huy Duc. Nguyen" w:date="2017-08-28T16:38:00Z">
          <w:r w:rsidR="00520A63" w:rsidDel="003B19D6">
            <w:rPr>
              <w:b/>
              <w:noProof/>
              <w:szCs w:val="22"/>
              <w:lang w:eastAsia="ja-JP"/>
            </w:rPr>
            <w:delText>50</w:delText>
          </w:r>
        </w:del>
      </w:ins>
      <w:ins w:id="12187" w:author=" " w:date="2017-03-09T11:18:00Z">
        <w:del w:id="12188" w:author="Huy Duc. Nguyen" w:date="2017-08-28T16:38:00Z">
          <w:r w:rsidR="00442CC0" w:rsidDel="003B19D6">
            <w:rPr>
              <w:b/>
              <w:noProof/>
              <w:szCs w:val="22"/>
              <w:lang w:eastAsia="ja-JP"/>
            </w:rPr>
            <w:delText>50</w:delText>
          </w:r>
        </w:del>
      </w:ins>
      <w:del w:id="12189" w:author="Huy Duc. Nguyen" w:date="2017-08-28T16:38:00Z">
        <w:r w:rsidR="00003FEB" w:rsidDel="003B19D6">
          <w:rPr>
            <w:b/>
            <w:noProof/>
            <w:szCs w:val="22"/>
            <w:lang w:eastAsia="ja-JP"/>
          </w:rPr>
          <w:delText>57</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1" w:type="dxa"/>
        <w:jc w:val="center"/>
        <w:tblLayout w:type="fixed"/>
        <w:tblLook w:val="04A0" w:firstRow="1" w:lastRow="0" w:firstColumn="1" w:lastColumn="0" w:noHBand="0" w:noVBand="1"/>
      </w:tblPr>
      <w:tblGrid>
        <w:gridCol w:w="941"/>
        <w:gridCol w:w="903"/>
        <w:gridCol w:w="903"/>
        <w:gridCol w:w="903"/>
        <w:gridCol w:w="903"/>
        <w:gridCol w:w="903"/>
        <w:gridCol w:w="903"/>
        <w:gridCol w:w="903"/>
        <w:gridCol w:w="903"/>
        <w:gridCol w:w="903"/>
        <w:gridCol w:w="903"/>
      </w:tblGrid>
      <w:tr w:rsidR="00880B09" w:rsidRPr="00207443" w:rsidTr="00880B09">
        <w:trPr>
          <w:trHeight w:val="314"/>
          <w:jc w:val="center"/>
        </w:trPr>
        <w:tc>
          <w:tcPr>
            <w:tcW w:w="941" w:type="dxa"/>
            <w:tcBorders>
              <w:left w:val="single" w:sz="4" w:space="0" w:color="auto"/>
              <w:right w:val="double" w:sz="4" w:space="0" w:color="auto"/>
            </w:tcBorders>
            <w:shd w:val="clear" w:color="auto" w:fill="BFBFBF" w:themeFill="background1" w:themeFillShade="BF"/>
          </w:tcPr>
          <w:p w:rsidR="00637609" w:rsidRPr="00E8715A" w:rsidRDefault="00880B09" w:rsidP="00880B09">
            <w:pPr>
              <w:pStyle w:val="CETextBody"/>
              <w:jc w:val="center"/>
              <w:rPr>
                <w:b/>
                <w:sz w:val="16"/>
                <w:lang w:eastAsia="ja-JP"/>
              </w:rPr>
            </w:pPr>
            <w:r>
              <w:rPr>
                <w:rFonts w:hint="eastAsia"/>
                <w:sz w:val="16"/>
                <w:lang w:eastAsia="ja-JP"/>
              </w:rPr>
              <w:t>Test size</w:t>
            </w:r>
          </w:p>
        </w:tc>
        <w:tc>
          <w:tcPr>
            <w:tcW w:w="903" w:type="dxa"/>
            <w:tcBorders>
              <w:left w:val="double" w:sz="4" w:space="0" w:color="auto"/>
              <w:right w:val="single" w:sz="4" w:space="0" w:color="000000"/>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2</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jc w:val="center"/>
              <w:rPr>
                <w:b/>
                <w:sz w:val="16"/>
                <w:lang w:eastAsia="ja-JP"/>
              </w:rPr>
            </w:pPr>
            <w:r>
              <w:rPr>
                <w:rFonts w:hint="eastAsia"/>
                <w:b/>
                <w:sz w:val="16"/>
                <w:lang w:eastAsia="ja-JP"/>
              </w:rPr>
              <w:t>3</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0"/>
              <w:jc w:val="center"/>
              <w:rPr>
                <w:b/>
                <w:sz w:val="16"/>
                <w:lang w:eastAsia="ja-JP"/>
              </w:rPr>
            </w:pPr>
            <w:r>
              <w:rPr>
                <w:rFonts w:hint="eastAsia"/>
                <w:b/>
                <w:sz w:val="16"/>
                <w:lang w:eastAsia="ja-JP"/>
              </w:rPr>
              <w:t>4</w:t>
            </w:r>
          </w:p>
        </w:tc>
        <w:tc>
          <w:tcPr>
            <w:tcW w:w="903" w:type="dxa"/>
            <w:tcBorders>
              <w:left w:val="single" w:sz="4" w:space="0" w:color="000000"/>
              <w:right w:val="single" w:sz="4" w:space="0" w:color="000000"/>
            </w:tcBorders>
            <w:shd w:val="clear" w:color="auto" w:fill="BFBFBF" w:themeFill="background1" w:themeFillShade="BF"/>
          </w:tcPr>
          <w:p w:rsidR="00637609" w:rsidRPr="00387E9A" w:rsidRDefault="00637609" w:rsidP="00880B09">
            <w:pPr>
              <w:pStyle w:val="CETextBody"/>
              <w:ind w:right="-249"/>
              <w:jc w:val="center"/>
              <w:rPr>
                <w:b/>
                <w:sz w:val="16"/>
                <w:lang w:eastAsia="ja-JP"/>
              </w:rPr>
            </w:pPr>
            <w:r>
              <w:rPr>
                <w:rFonts w:hint="eastAsia"/>
                <w:b/>
                <w:sz w:val="16"/>
                <w:lang w:eastAsia="ja-JP"/>
              </w:rPr>
              <w:t>5</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6</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7</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8</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9</w:t>
            </w:r>
          </w:p>
        </w:tc>
        <w:tc>
          <w:tcPr>
            <w:tcW w:w="903" w:type="dxa"/>
            <w:tcBorders>
              <w:left w:val="single" w:sz="4" w:space="0" w:color="000000"/>
              <w:right w:val="single" w:sz="4" w:space="0" w:color="auto"/>
            </w:tcBorders>
            <w:shd w:val="clear" w:color="auto" w:fill="BFBFBF" w:themeFill="background1" w:themeFillShade="BF"/>
          </w:tcPr>
          <w:p w:rsidR="00637609" w:rsidRDefault="00637609" w:rsidP="00880B09">
            <w:pPr>
              <w:pStyle w:val="CETextBody"/>
              <w:jc w:val="center"/>
              <w:rPr>
                <w:b/>
                <w:sz w:val="16"/>
                <w:lang w:eastAsia="ja-JP"/>
              </w:rPr>
            </w:pPr>
            <w:r>
              <w:rPr>
                <w:rFonts w:hint="eastAsia"/>
                <w:b/>
                <w:sz w:val="16"/>
                <w:lang w:eastAsia="ja-JP"/>
              </w:rPr>
              <w:t>10</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13633.49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13676.19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13631.28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13680.58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13674.38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13671.91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13670.09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13609.71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13699.20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4759.94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5047.76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5493.01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5387.18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4085.12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5110.21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4948.81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4822.74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4979.54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4768.96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2237.36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2236.56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2221.17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2248.55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2220.38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2235.37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2218.03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2234.98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2231.01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2231.80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8M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1971.01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1966.39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1967.77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1969.85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1964.09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1975.42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1972.40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1947.44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1968.46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16M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1949.71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1952.20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1951.75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1953.34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1952.43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1957.44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1951.97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1953.11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32M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1955.04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1935.65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1950.05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1955.27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1951.52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1954.13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1953.00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1954.82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1935.87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1936.09 </w:t>
            </w:r>
          </w:p>
        </w:tc>
      </w:tr>
      <w:tr w:rsidR="00880B09" w:rsidRPr="00207443" w:rsidTr="00880B09">
        <w:trPr>
          <w:trHeight w:hRule="exact" w:val="340"/>
          <w:jc w:val="center"/>
        </w:trPr>
        <w:tc>
          <w:tcPr>
            <w:tcW w:w="941" w:type="dxa"/>
            <w:tcBorders>
              <w:left w:val="single" w:sz="4" w:space="0" w:color="auto"/>
              <w:right w:val="double" w:sz="4" w:space="0" w:color="auto"/>
            </w:tcBorders>
            <w:shd w:val="clear" w:color="auto" w:fill="BFBFBF" w:themeFill="background1" w:themeFillShade="BF"/>
          </w:tcPr>
          <w:p w:rsidR="00880B09" w:rsidRPr="00955E9B" w:rsidRDefault="00880B09" w:rsidP="00880B09">
            <w:pPr>
              <w:pStyle w:val="CETextBody"/>
              <w:jc w:val="right"/>
              <w:rPr>
                <w:b/>
                <w:sz w:val="16"/>
                <w:szCs w:val="16"/>
                <w:lang w:eastAsia="ja-JP"/>
              </w:rPr>
            </w:pPr>
            <w:r w:rsidRPr="004B3D03">
              <w:rPr>
                <w:b/>
                <w:sz w:val="16"/>
                <w:lang w:eastAsia="ja-JP"/>
              </w:rPr>
              <w:t>64M</w:t>
            </w:r>
          </w:p>
        </w:tc>
        <w:tc>
          <w:tcPr>
            <w:tcW w:w="903" w:type="dxa"/>
            <w:tcBorders>
              <w:left w:val="double" w:sz="4" w:space="0" w:color="auto"/>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1937.66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1951.92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1950.67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1952.31 </w:t>
            </w:r>
          </w:p>
        </w:tc>
        <w:tc>
          <w:tcPr>
            <w:tcW w:w="903" w:type="dxa"/>
            <w:tcBorders>
              <w:left w:val="single" w:sz="4" w:space="0" w:color="000000"/>
              <w:right w:val="single" w:sz="4" w:space="0" w:color="000000"/>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1952.37 </w:t>
            </w:r>
          </w:p>
        </w:tc>
        <w:tc>
          <w:tcPr>
            <w:tcW w:w="903" w:type="dxa"/>
            <w:tcBorders>
              <w:left w:val="single" w:sz="4" w:space="0" w:color="000000"/>
              <w:right w:val="single" w:sz="4" w:space="0" w:color="auto"/>
            </w:tcBorders>
            <w:vAlign w:val="bottom"/>
          </w:tcPr>
          <w:p w:rsidR="00880B09" w:rsidRPr="00E8715A" w:rsidRDefault="00880B09" w:rsidP="00880B09">
            <w:pPr>
              <w:pStyle w:val="CETextBody"/>
              <w:jc w:val="right"/>
              <w:rPr>
                <w:sz w:val="16"/>
                <w:szCs w:val="16"/>
                <w:lang w:eastAsia="ja-JP"/>
              </w:rPr>
            </w:pPr>
            <w:r>
              <w:rPr>
                <w:color w:val="000000"/>
                <w:sz w:val="16"/>
                <w:szCs w:val="16"/>
              </w:rPr>
              <w:t xml:space="preserve">1952.03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1952.20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1955.04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1936.20 </w:t>
            </w:r>
          </w:p>
        </w:tc>
        <w:tc>
          <w:tcPr>
            <w:tcW w:w="903" w:type="dxa"/>
            <w:tcBorders>
              <w:left w:val="single" w:sz="4" w:space="0" w:color="000000"/>
              <w:right w:val="single" w:sz="4" w:space="0" w:color="auto"/>
            </w:tcBorders>
            <w:vAlign w:val="bottom"/>
          </w:tcPr>
          <w:p w:rsidR="00880B09" w:rsidRPr="00955E9B" w:rsidRDefault="00880B09" w:rsidP="00880B09">
            <w:pPr>
              <w:pStyle w:val="CETextBody"/>
              <w:jc w:val="right"/>
              <w:rPr>
                <w:color w:val="000000"/>
                <w:sz w:val="16"/>
                <w:szCs w:val="16"/>
              </w:rPr>
            </w:pPr>
            <w:r>
              <w:rPr>
                <w:color w:val="000000"/>
                <w:sz w:val="16"/>
                <w:szCs w:val="16"/>
              </w:rPr>
              <w:t xml:space="preserve">1953.96 </w:t>
            </w:r>
          </w:p>
        </w:tc>
      </w:tr>
    </w:tbl>
    <w:p w:rsidR="00637609" w:rsidRPr="00702283" w:rsidRDefault="00637609" w:rsidP="0027486D">
      <w:pPr>
        <w:pStyle w:val="CETextBody"/>
        <w:rPr>
          <w:b/>
          <w:lang w:val="en-US" w:eastAsia="ja-JP"/>
        </w:rPr>
      </w:pPr>
    </w:p>
    <w:p w:rsidR="006D6A9C" w:rsidRPr="008F0A68" w:rsidRDefault="006D6A9C" w:rsidP="006D6A9C">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190" w:author="Huy Duc. Nguyen" w:date="2017-08-28T16:38:00Z">
        <w:r w:rsidR="003B19D6">
          <w:rPr>
            <w:noProof/>
            <w:sz w:val="22"/>
            <w:szCs w:val="22"/>
          </w:rPr>
          <w:t>51</w:t>
        </w:r>
      </w:ins>
      <w:ins w:id="12191" w:author="Kazuhiro Takagi" w:date="2017-03-21T15:02:00Z">
        <w:del w:id="12192" w:author="Huy Duc. Nguyen" w:date="2017-08-28T16:38:00Z">
          <w:r w:rsidR="00520A63" w:rsidDel="003B19D6">
            <w:rPr>
              <w:noProof/>
              <w:sz w:val="22"/>
              <w:szCs w:val="22"/>
            </w:rPr>
            <w:delText>51</w:delText>
          </w:r>
        </w:del>
      </w:ins>
      <w:ins w:id="12193" w:author=" " w:date="2017-03-09T11:18:00Z">
        <w:del w:id="12194" w:author="Huy Duc. Nguyen" w:date="2017-08-28T16:38:00Z">
          <w:r w:rsidR="00442CC0" w:rsidDel="003B19D6">
            <w:rPr>
              <w:noProof/>
              <w:sz w:val="22"/>
              <w:szCs w:val="22"/>
            </w:rPr>
            <w:delText>51</w:delText>
          </w:r>
        </w:del>
      </w:ins>
      <w:del w:id="12195" w:author="Huy Duc. Nguyen" w:date="2017-08-28T16:38:00Z">
        <w:r w:rsidR="00003FEB" w:rsidDel="003B19D6">
          <w:rPr>
            <w:noProof/>
            <w:sz w:val="22"/>
            <w:szCs w:val="22"/>
          </w:rPr>
          <w:delText>58</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817"/>
        <w:gridCol w:w="1281"/>
        <w:gridCol w:w="1281"/>
        <w:gridCol w:w="1282"/>
        <w:gridCol w:w="1281"/>
        <w:gridCol w:w="1282"/>
        <w:gridCol w:w="1282"/>
      </w:tblGrid>
      <w:tr w:rsidR="00241CF8" w:rsidRPr="00207443" w:rsidTr="00406FD3">
        <w:trPr>
          <w:jc w:val="center"/>
        </w:trPr>
        <w:tc>
          <w:tcPr>
            <w:tcW w:w="817" w:type="dxa"/>
            <w:tcBorders>
              <w:bottom w:val="single" w:sz="4" w:space="0" w:color="auto"/>
              <w:right w:val="single" w:sz="4" w:space="0" w:color="auto"/>
            </w:tcBorders>
            <w:shd w:val="clear" w:color="auto" w:fill="BFBFBF" w:themeFill="background1" w:themeFillShade="BF"/>
          </w:tcPr>
          <w:p w:rsidR="00241CF8" w:rsidRDefault="00C420A0" w:rsidP="00701E86">
            <w:pPr>
              <w:pStyle w:val="CETextBody"/>
              <w:jc w:val="center"/>
              <w:rPr>
                <w:sz w:val="16"/>
                <w:lang w:eastAsia="ja-JP"/>
              </w:rPr>
            </w:pPr>
            <w:r>
              <w:rPr>
                <w:rFonts w:hint="eastAsia"/>
                <w:sz w:val="16"/>
                <w:lang w:eastAsia="ja-JP"/>
              </w:rPr>
              <w:t>Test size</w:t>
            </w:r>
          </w:p>
        </w:tc>
        <w:tc>
          <w:tcPr>
            <w:tcW w:w="3844" w:type="dxa"/>
            <w:gridSpan w:val="3"/>
            <w:tcBorders>
              <w:right w:val="doub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241CF8" w:rsidRPr="00387E9A" w:rsidRDefault="00241CF8" w:rsidP="00701E86">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241CF8" w:rsidRPr="00207443" w:rsidTr="00406FD3">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241CF8" w:rsidRPr="00207443" w:rsidRDefault="00241CF8" w:rsidP="00701E86">
            <w:pPr>
              <w:pStyle w:val="CETextBody"/>
              <w:rPr>
                <w:sz w:val="16"/>
                <w:lang w:eastAsia="ja-JP"/>
              </w:rPr>
            </w:pPr>
          </w:p>
        </w:tc>
        <w:tc>
          <w:tcPr>
            <w:tcW w:w="1281" w:type="dxa"/>
            <w:tcBorders>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jc w:val="center"/>
              <w:rPr>
                <w:b/>
                <w:sz w:val="16"/>
                <w:lang w:eastAsia="ja-JP"/>
              </w:rPr>
            </w:pPr>
            <w:r>
              <w:rPr>
                <w:rFonts w:hint="eastAsia"/>
                <w:b/>
                <w:sz w:val="16"/>
                <w:lang w:eastAsia="ja-JP"/>
              </w:rPr>
              <w:t>Min.</w:t>
            </w:r>
          </w:p>
        </w:tc>
        <w:tc>
          <w:tcPr>
            <w:tcW w:w="1282" w:type="dxa"/>
            <w:tcBorders>
              <w:left w:val="single" w:sz="4" w:space="0" w:color="auto"/>
              <w:right w:val="double" w:sz="4" w:space="0" w:color="auto"/>
            </w:tcBorders>
            <w:shd w:val="clear" w:color="auto" w:fill="BFBFBF" w:themeFill="background1" w:themeFillShade="BF"/>
          </w:tcPr>
          <w:p w:rsidR="00241CF8" w:rsidRPr="004B3D03" w:rsidRDefault="00241CF8">
            <w:pPr>
              <w:pStyle w:val="CETextBody"/>
              <w:ind w:right="80"/>
              <w:jc w:val="center"/>
              <w:rPr>
                <w:b/>
                <w:sz w:val="16"/>
                <w:lang w:eastAsia="ja-JP"/>
              </w:rPr>
            </w:pPr>
            <w:r>
              <w:rPr>
                <w:rFonts w:hint="eastAsia"/>
                <w:b/>
                <w:sz w:val="16"/>
                <w:lang w:eastAsia="ja-JP"/>
              </w:rPr>
              <w:t>Max.</w:t>
            </w:r>
          </w:p>
        </w:tc>
        <w:tc>
          <w:tcPr>
            <w:tcW w:w="1281" w:type="dxa"/>
            <w:tcBorders>
              <w:left w:val="double" w:sz="4" w:space="0" w:color="auto"/>
              <w:right w:val="single" w:sz="4" w:space="0" w:color="auto"/>
            </w:tcBorders>
            <w:shd w:val="clear" w:color="auto" w:fill="BFBFBF" w:themeFill="background1" w:themeFillShade="BF"/>
          </w:tcPr>
          <w:p w:rsidR="00241CF8" w:rsidRPr="004B3D03" w:rsidRDefault="00241CF8">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pPr>
              <w:pStyle w:val="CETextBody"/>
              <w:ind w:right="-249"/>
              <w:jc w:val="center"/>
              <w:rPr>
                <w:b/>
                <w:sz w:val="16"/>
                <w:lang w:eastAsia="ja-JP"/>
              </w:rPr>
            </w:pPr>
            <w:r>
              <w:rPr>
                <w:rFonts w:hint="eastAsia"/>
                <w:b/>
                <w:sz w:val="16"/>
                <w:lang w:eastAsia="ja-JP"/>
              </w:rPr>
              <w:t>Min.</w:t>
            </w:r>
          </w:p>
        </w:tc>
        <w:tc>
          <w:tcPr>
            <w:tcW w:w="1282" w:type="dxa"/>
            <w:tcBorders>
              <w:left w:val="single" w:sz="4" w:space="0" w:color="auto"/>
              <w:right w:val="single" w:sz="4" w:space="0" w:color="auto"/>
            </w:tcBorders>
            <w:shd w:val="clear" w:color="auto" w:fill="BFBFBF" w:themeFill="background1" w:themeFillShade="BF"/>
          </w:tcPr>
          <w:p w:rsidR="00241CF8" w:rsidRPr="004B3D03" w:rsidRDefault="00241CF8" w:rsidP="00955E9B">
            <w:pPr>
              <w:pStyle w:val="CETextBody"/>
              <w:ind w:right="-249"/>
              <w:jc w:val="center"/>
              <w:rPr>
                <w:b/>
                <w:sz w:val="16"/>
                <w:lang w:eastAsia="ja-JP"/>
              </w:rPr>
            </w:pPr>
            <w:r>
              <w:rPr>
                <w:rFonts w:hint="eastAsia"/>
                <w:b/>
                <w:sz w:val="16"/>
                <w:lang w:eastAsia="ja-JP"/>
              </w:rPr>
              <w:t>Max.</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13647.26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13570.52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13672.12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13662.30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13609.71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13699.20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4252.01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3799.19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4917.56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4940.33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4085.12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5493.01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2209.76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2195.59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2221.95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2231.52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2218.03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2248.55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8M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1955.01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1950.16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1962.25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1965.48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1947.44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1975.42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16M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1941.45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1937.55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1946.54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1952.68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1949.71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1957.44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32M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1942.59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1928.75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1948.91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1948.14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1935.65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1955.27 </w:t>
            </w:r>
          </w:p>
        </w:tc>
      </w:tr>
      <w:tr w:rsidR="007C066E" w:rsidRPr="00E8715A" w:rsidTr="00955E9B">
        <w:trPr>
          <w:jc w:val="center"/>
        </w:trPr>
        <w:tc>
          <w:tcPr>
            <w:tcW w:w="817" w:type="dxa"/>
            <w:tcBorders>
              <w:top w:val="single" w:sz="4" w:space="0" w:color="auto"/>
              <w:bottom w:val="single" w:sz="4" w:space="0" w:color="auto"/>
              <w:right w:val="single" w:sz="4" w:space="0" w:color="auto"/>
            </w:tcBorders>
            <w:shd w:val="clear" w:color="auto" w:fill="BFBFBF" w:themeFill="background1" w:themeFillShade="BF"/>
          </w:tcPr>
          <w:p w:rsidR="007C066E" w:rsidRPr="004B3D03" w:rsidRDefault="007C066E" w:rsidP="00701E86">
            <w:pPr>
              <w:pStyle w:val="CETextBody"/>
              <w:rPr>
                <w:b/>
                <w:sz w:val="16"/>
                <w:lang w:eastAsia="ja-JP"/>
              </w:rPr>
            </w:pPr>
            <w:r w:rsidRPr="004B3D03">
              <w:rPr>
                <w:b/>
                <w:sz w:val="16"/>
                <w:lang w:eastAsia="ja-JP"/>
              </w:rPr>
              <w:t>64M</w:t>
            </w:r>
          </w:p>
        </w:tc>
        <w:tc>
          <w:tcPr>
            <w:tcW w:w="1281" w:type="dxa"/>
            <w:tcBorders>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1943.04 </w:t>
            </w:r>
          </w:p>
        </w:tc>
        <w:tc>
          <w:tcPr>
            <w:tcW w:w="1281" w:type="dxa"/>
            <w:tcBorders>
              <w:left w:val="single" w:sz="4" w:space="0" w:color="auto"/>
              <w:right w:val="sing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1938.67 </w:t>
            </w:r>
          </w:p>
        </w:tc>
        <w:tc>
          <w:tcPr>
            <w:tcW w:w="1282" w:type="dxa"/>
            <w:tcBorders>
              <w:left w:val="single" w:sz="4" w:space="0" w:color="auto"/>
              <w:right w:val="double" w:sz="4" w:space="0" w:color="auto"/>
            </w:tcBorders>
          </w:tcPr>
          <w:p w:rsidR="007C066E" w:rsidRPr="00E8715A" w:rsidRDefault="007C066E" w:rsidP="00701E86">
            <w:pPr>
              <w:pStyle w:val="CETextBody"/>
              <w:jc w:val="right"/>
              <w:rPr>
                <w:sz w:val="16"/>
                <w:szCs w:val="16"/>
                <w:lang w:eastAsia="ja-JP"/>
              </w:rPr>
            </w:pPr>
            <w:r w:rsidRPr="00955E9B">
              <w:rPr>
                <w:sz w:val="16"/>
                <w:szCs w:val="16"/>
              </w:rPr>
              <w:t xml:space="preserve">1948.06 </w:t>
            </w:r>
          </w:p>
        </w:tc>
        <w:tc>
          <w:tcPr>
            <w:tcW w:w="1281" w:type="dxa"/>
            <w:tcBorders>
              <w:left w:val="doub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1949.44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1936.20 </w:t>
            </w:r>
          </w:p>
        </w:tc>
        <w:tc>
          <w:tcPr>
            <w:tcW w:w="1282" w:type="dxa"/>
            <w:tcBorders>
              <w:left w:val="single" w:sz="4" w:space="0" w:color="auto"/>
              <w:right w:val="single" w:sz="4" w:space="0" w:color="auto"/>
            </w:tcBorders>
            <w:vAlign w:val="bottom"/>
          </w:tcPr>
          <w:p w:rsidR="007C066E" w:rsidRPr="00E8715A" w:rsidRDefault="007C066E" w:rsidP="00701E86">
            <w:pPr>
              <w:pStyle w:val="CETextBody"/>
              <w:jc w:val="right"/>
              <w:rPr>
                <w:sz w:val="16"/>
                <w:szCs w:val="16"/>
              </w:rPr>
            </w:pPr>
            <w:r w:rsidRPr="00955E9B">
              <w:rPr>
                <w:sz w:val="16"/>
                <w:szCs w:val="16"/>
              </w:rPr>
              <w:t xml:space="preserve">1955.04 </w:t>
            </w:r>
          </w:p>
        </w:tc>
      </w:tr>
    </w:tbl>
    <w:p w:rsidR="00271DBD" w:rsidRDefault="00271DBD">
      <w:pPr>
        <w:rPr>
          <w:sz w:val="22"/>
          <w:lang w:val="en-US" w:eastAsia="ja-JP"/>
        </w:rPr>
      </w:pPr>
    </w:p>
    <w:p w:rsidR="0096775F" w:rsidRDefault="0096775F" w:rsidP="00541F41">
      <w:pPr>
        <w:pStyle w:val="CETextBody"/>
        <w:numPr>
          <w:ilvl w:val="0"/>
          <w:numId w:val="48"/>
        </w:numPr>
        <w:ind w:hanging="782"/>
        <w:rPr>
          <w:lang w:val="en-US" w:eastAsia="ja-JP"/>
        </w:rPr>
      </w:pPr>
      <w:r w:rsidRPr="00827062">
        <w:rPr>
          <w:rFonts w:hint="eastAsia"/>
          <w:lang w:val="en-US" w:eastAsia="ja-JP"/>
        </w:rPr>
        <w:t>Consider</w:t>
      </w:r>
      <w:r>
        <w:rPr>
          <w:rFonts w:hint="eastAsia"/>
          <w:lang w:val="en-US" w:eastAsia="ja-JP"/>
        </w:rPr>
        <w:t>ation</w:t>
      </w:r>
    </w:p>
    <w:p w:rsidR="00C9745C" w:rsidRDefault="00476C0A" w:rsidP="006E4480">
      <w:pPr>
        <w:pStyle w:val="CETextBody"/>
        <w:rPr>
          <w:lang w:val="en-US" w:eastAsia="ja-JP"/>
        </w:rPr>
      </w:pPr>
      <w:r>
        <w:rPr>
          <w:rFonts w:hint="eastAsia"/>
          <w:lang w:val="en-US" w:eastAsia="ja-JP"/>
        </w:rPr>
        <w:t xml:space="preserve"> </w:t>
      </w:r>
      <w:r w:rsidR="004671A6">
        <w:rPr>
          <w:lang w:val="en-US" w:eastAsia="ja-JP"/>
        </w:rPr>
        <w:t xml:space="preserve">As lmbench doesn’t has the benchmark for the memory write latency, this time we used memory bandwidth benchmark instead. </w:t>
      </w:r>
      <w:r w:rsidR="00EC41F9">
        <w:rPr>
          <w:lang w:val="en-US" w:eastAsia="ja-JP"/>
        </w:rPr>
        <w:t xml:space="preserve">As the cache line length is 64 bytes, the bandwidth of 1938.67MB/sec (64MB on Type4) and 1936.20MB/sec (64MB on Type2) are corresponding to </w:t>
      </w:r>
      <w:r w:rsidR="00D25B16">
        <w:rPr>
          <w:lang w:val="en-US" w:eastAsia="ja-JP"/>
        </w:rPr>
        <w:t xml:space="preserve">33.012ns and 33.054ns of the latency time. They are a little larger than read latency, </w:t>
      </w:r>
      <w:r w:rsidR="00426D98">
        <w:rPr>
          <w:lang w:val="en-US" w:eastAsia="ja-JP"/>
        </w:rPr>
        <w:t xml:space="preserve">and this is reasonable </w:t>
      </w:r>
      <w:r w:rsidR="00D25B16">
        <w:rPr>
          <w:lang w:val="en-US" w:eastAsia="ja-JP"/>
        </w:rPr>
        <w:t xml:space="preserve">because the write cache miss initially issues memory read to fill the cache line, </w:t>
      </w:r>
      <w:r w:rsidR="00426D98">
        <w:rPr>
          <w:lang w:val="en-US" w:eastAsia="ja-JP"/>
        </w:rPr>
        <w:t>and replace the specific position of the cache line by the store data.</w:t>
      </w:r>
    </w:p>
    <w:p w:rsidR="00E9184A" w:rsidRDefault="00E9184A">
      <w:pPr>
        <w:pStyle w:val="CETextBody"/>
        <w:rPr>
          <w:lang w:val="en-US" w:eastAsia="ja-JP"/>
        </w:rPr>
      </w:pPr>
      <w:r>
        <w:rPr>
          <w:lang w:val="en-US" w:eastAsia="ja-JP"/>
        </w:rPr>
        <w:br w:type="page"/>
      </w:r>
    </w:p>
    <w:p w:rsidR="0096775F" w:rsidRPr="007C2E44" w:rsidRDefault="00C67E71" w:rsidP="006C109A">
      <w:pPr>
        <w:pStyle w:val="Heading3"/>
      </w:pPr>
      <w:bookmarkStart w:id="12196" w:name="_Toc491776448"/>
      <w:r w:rsidRPr="007C2E44">
        <w:lastRenderedPageBreak/>
        <w:t>Random reading performance</w:t>
      </w:r>
      <w:bookmarkEnd w:id="12196"/>
    </w:p>
    <w:p w:rsidR="008B135C" w:rsidRDefault="008B135C" w:rsidP="008B135C">
      <w:pPr>
        <w:pStyle w:val="CETextBody"/>
        <w:numPr>
          <w:ilvl w:val="0"/>
          <w:numId w:val="49"/>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 xml:space="preserve">Measure the performance to read random blocks of memory </w:t>
      </w:r>
      <w:r w:rsidR="007701F5" w:rsidRPr="00232932">
        <w:rPr>
          <w:lang w:val="en-US" w:eastAsia="ja-JP"/>
        </w:rPr>
        <w:t xml:space="preserve">on </w:t>
      </w:r>
      <w:r w:rsidR="00C62759">
        <w:rPr>
          <w:lang w:val="en-US" w:eastAsia="ja-JP"/>
        </w:rPr>
        <w:t>virtualiz</w:t>
      </w:r>
      <w:r w:rsidR="000741C5">
        <w:rPr>
          <w:lang w:val="en-US" w:eastAsia="ja-JP"/>
        </w:rPr>
        <w:t>ed</w:t>
      </w:r>
      <w:r w:rsidR="00C62759">
        <w:rPr>
          <w:lang w:val="en-US" w:eastAsia="ja-JP"/>
        </w:rPr>
        <w:t xml:space="preserve"> </w:t>
      </w:r>
      <w:r w:rsidR="000741C5">
        <w:rPr>
          <w:lang w:val="en-US" w:eastAsia="ja-JP"/>
        </w:rPr>
        <w:t>Linux</w:t>
      </w:r>
      <w:r w:rsidR="007701F5" w:rsidRPr="00C409DC">
        <w:rPr>
          <w:lang w:val="en-US" w:eastAsia="ja-JP"/>
        </w:rPr>
        <w:t xml:space="preserve"> </w:t>
      </w:r>
      <w:r w:rsidR="007701F5">
        <w:rPr>
          <w:lang w:val="en-US" w:eastAsia="ja-JP"/>
        </w:rPr>
        <w:t>and native Linux</w:t>
      </w:r>
      <w:r>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lmbench.</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49"/>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271DBD">
      <w:pPr>
        <w:pStyle w:val="CETextBody"/>
        <w:numPr>
          <w:ilvl w:val="0"/>
          <w:numId w:val="125"/>
        </w:numPr>
        <w:rPr>
          <w:lang w:val="en-US" w:eastAsia="ja-JP"/>
        </w:rPr>
      </w:pPr>
      <w:r w:rsidRPr="00232932">
        <w:rPr>
          <w:rFonts w:hint="eastAsia"/>
          <w:lang w:val="en-US" w:eastAsia="ja-JP"/>
        </w:rPr>
        <w:t xml:space="preserve">Use </w:t>
      </w:r>
      <w:r>
        <w:rPr>
          <w:rFonts w:hint="eastAsia"/>
          <w:lang w:val="en-US" w:eastAsia="ja-JP"/>
        </w:rPr>
        <w:t>lmbench</w:t>
      </w:r>
      <w:r>
        <w:rPr>
          <w:lang w:val="en-US" w:eastAsia="ja-JP"/>
        </w:rPr>
        <w:t>’</w:t>
      </w:r>
      <w:r>
        <w:rPr>
          <w:rFonts w:hint="eastAsia"/>
          <w:lang w:val="en-US" w:eastAsia="ja-JP"/>
        </w:rPr>
        <w:t xml:space="preserve">s lat_mem_rd command on </w:t>
      </w:r>
      <w:r w:rsidRPr="00721404">
        <w:rPr>
          <w:lang w:val="en-US" w:eastAsia="ja-JP"/>
        </w:rPr>
        <w:t>terminal software</w:t>
      </w:r>
      <w:r>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8B135C" w:rsidRPr="00953BCE" w:rsidRDefault="008B135C" w:rsidP="00955E9B">
      <w:pPr>
        <w:pStyle w:val="CETextBody"/>
        <w:rPr>
          <w:lang w:val="en-US" w:eastAsia="ja-JP"/>
        </w:rPr>
      </w:pPr>
    </w:p>
    <w:p w:rsidR="008B135C" w:rsidRDefault="008B135C" w:rsidP="008B135C">
      <w:pPr>
        <w:pStyle w:val="CETextBody"/>
        <w:numPr>
          <w:ilvl w:val="0"/>
          <w:numId w:val="49"/>
        </w:numPr>
        <w:ind w:hanging="782"/>
        <w:rPr>
          <w:lang w:val="en-US" w:eastAsia="ja-JP"/>
        </w:rPr>
      </w:pPr>
      <w:r>
        <w:rPr>
          <w:rFonts w:hint="eastAsia"/>
          <w:lang w:val="en-US" w:eastAsia="ja-JP"/>
        </w:rPr>
        <w:t>How to measure</w:t>
      </w:r>
    </w:p>
    <w:p w:rsidR="005F0C52" w:rsidRDefault="005F0C52" w:rsidP="005F0C52">
      <w:pPr>
        <w:pStyle w:val="CETextBody"/>
        <w:numPr>
          <w:ilvl w:val="0"/>
          <w:numId w:val="197"/>
        </w:numPr>
        <w:rPr>
          <w:lang w:val="en-US" w:eastAsia="ja-JP"/>
        </w:rPr>
      </w:pPr>
      <w:r w:rsidRPr="005F0C52">
        <w:rPr>
          <w:rFonts w:hint="eastAsia"/>
          <w:lang w:val="en-US" w:eastAsia="ja-JP"/>
        </w:rPr>
        <w:t xml:space="preserve"> </w:t>
      </w:r>
      <w:r>
        <w:rPr>
          <w:rFonts w:hint="eastAsia"/>
          <w:lang w:val="en-US" w:eastAsia="ja-JP"/>
        </w:rPr>
        <w:t>Login to Linux.</w:t>
      </w:r>
    </w:p>
    <w:p w:rsidR="005F0C52" w:rsidRDefault="005F0C52" w:rsidP="00721404">
      <w:pPr>
        <w:pStyle w:val="CETextBody"/>
        <w:ind w:left="782"/>
        <w:rPr>
          <w:rFonts w:asciiTheme="majorHAnsi" w:hAnsiTheme="majorHAnsi" w:cstheme="majorHAnsi"/>
          <w:lang w:val="en-US" w:eastAsia="ja-JP"/>
        </w:rPr>
      </w:pPr>
      <w:r>
        <w:rPr>
          <w:noProof/>
          <w:lang w:val="en-US"/>
        </w:rPr>
        <mc:AlternateContent>
          <mc:Choice Requires="wps">
            <w:drawing>
              <wp:anchor distT="0" distB="0" distL="114300" distR="114300" simplePos="0" relativeHeight="251551232" behindDoc="0" locked="0" layoutInCell="1" allowOverlap="1" wp14:anchorId="1BB16728" wp14:editId="7FCF3608">
                <wp:simplePos x="0" y="0"/>
                <wp:positionH relativeFrom="column">
                  <wp:posOffset>421005</wp:posOffset>
                </wp:positionH>
                <wp:positionV relativeFrom="paragraph">
                  <wp:posOffset>45085</wp:posOffset>
                </wp:positionV>
                <wp:extent cx="5495925" cy="257175"/>
                <wp:effectExtent l="0" t="0" r="28575" b="28575"/>
                <wp:wrapNone/>
                <wp:docPr id="243" name="テキスト ボックス 243"/>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F0C5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6728" id="テキスト ボックス 243" o:spid="_x0000_s1202" type="#_x0000_t202" style="position:absolute;left:0;text-align:left;margin-left:33.15pt;margin-top:3.55pt;width:432.75pt;height:20.2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cWvQIAANAFAAAOAAAAZHJzL2Uyb0RvYy54bWysVM1OGzEQvlfqO1i+l02WLCk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" fillcolor="white [3201]" strokeweight=".5pt">
                <v:textbo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1404" w:rsidRDefault="00721404" w:rsidP="00721404">
      <w:pPr>
        <w:pStyle w:val="CETextBody"/>
        <w:ind w:left="782"/>
        <w:rPr>
          <w:rFonts w:asciiTheme="majorHAnsi" w:hAnsiTheme="majorHAnsi" w:cstheme="majorHAnsi"/>
          <w:lang w:val="en-US" w:eastAsia="ja-JP"/>
        </w:rPr>
      </w:pPr>
    </w:p>
    <w:p w:rsidR="00052ABE" w:rsidRPr="00645F4F" w:rsidRDefault="00052ABE" w:rsidP="00997E4E">
      <w:pPr>
        <w:pStyle w:val="CETextBody"/>
        <w:numPr>
          <w:ilvl w:val="0"/>
          <w:numId w:val="262"/>
        </w:numPr>
        <w:rPr>
          <w:lang w:val="en-US" w:eastAsia="ja-JP"/>
        </w:rPr>
      </w:pPr>
      <w:r w:rsidRPr="00645F4F">
        <w:rPr>
          <w:lang w:val="en-US" w:eastAsia="ja-JP"/>
        </w:rPr>
        <w:t>Run the following command</w:t>
      </w:r>
      <w:r w:rsidRPr="009B0C20">
        <w:rPr>
          <w:rFonts w:hint="eastAsia"/>
          <w:lang w:val="en-US" w:eastAsia="ja-JP"/>
        </w:rPr>
        <w:t xml:space="preserve"> </w:t>
      </w:r>
      <w:r>
        <w:rPr>
          <w:rFonts w:hint="eastAsia"/>
          <w:lang w:val="en-US" w:eastAsia="ja-JP"/>
        </w:rPr>
        <w:t xml:space="preserve">to </w:t>
      </w:r>
      <w:r>
        <w:t>change</w:t>
      </w:r>
      <w:r>
        <w:rPr>
          <w:rFonts w:hint="eastAsia"/>
          <w:lang w:eastAsia="ja-JP"/>
        </w:rPr>
        <w:t xml:space="preserve"> the </w:t>
      </w:r>
      <w:r>
        <w:t>directory</w:t>
      </w:r>
      <w:r w:rsidRPr="00645F4F">
        <w:rPr>
          <w:lang w:val="en-US" w:eastAsia="ja-JP"/>
        </w:rPr>
        <w:t>.</w:t>
      </w:r>
    </w:p>
    <w:p w:rsidR="00052ABE" w:rsidRDefault="00052ABE" w:rsidP="00052ABE">
      <w:pPr>
        <w:pStyle w:val="CETextBody"/>
        <w:tabs>
          <w:tab w:val="left" w:pos="8364"/>
        </w:tabs>
        <w:ind w:left="142"/>
        <w:rPr>
          <w:rFonts w:ascii="Arial" w:hAnsi="Arial" w:cs="Arial"/>
          <w:lang w:val="en-US" w:eastAsia="ja-JP"/>
        </w:rPr>
      </w:pPr>
      <w:r>
        <w:rPr>
          <w:noProof/>
          <w:lang w:val="en-US"/>
        </w:rPr>
        <mc:AlternateContent>
          <mc:Choice Requires="wps">
            <w:drawing>
              <wp:anchor distT="0" distB="0" distL="114300" distR="114300" simplePos="0" relativeHeight="251609600" behindDoc="0" locked="0" layoutInCell="1" allowOverlap="1" wp14:anchorId="4B58BC34" wp14:editId="2638F4ED">
                <wp:simplePos x="0" y="0"/>
                <wp:positionH relativeFrom="column">
                  <wp:posOffset>382905</wp:posOffset>
                </wp:positionH>
                <wp:positionV relativeFrom="paragraph">
                  <wp:posOffset>24765</wp:posOffset>
                </wp:positionV>
                <wp:extent cx="5495925" cy="266700"/>
                <wp:effectExtent l="0" t="0" r="28575" b="19050"/>
                <wp:wrapNone/>
                <wp:docPr id="109" name="テキスト ボックス 10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052ABE">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5B1E90" w:rsidRPr="00B43823" w:rsidRDefault="005B1E90" w:rsidP="00052ABE">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BC34" id="テキスト ボックス 109" o:spid="_x0000_s1203" type="#_x0000_t202" style="position:absolute;left:0;text-align:left;margin-left:30.15pt;margin-top:1.95pt;width:432.75pt;height:21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G3VF0rwC&#10;AADQBQAADgAAAAAAAAAAAAAAAAAuAgAAZHJzL2Uyb0RvYy54bWxQSwECLQAUAAYACAAAACEAcJ9T&#10;N9sAAAAHAQAADwAAAAAAAAAAAAAAAAAWBQAAZHJzL2Rvd25yZXYueG1sUEsFBgAAAAAEAAQA8wAA&#10;AB4GAAAAAA==&#10;" fillcolor="white [3201]" strokeweight=".5pt">
                <v:textbox>
                  <w:txbxContent>
                    <w:p w:rsidR="005B1E90" w:rsidRDefault="005B1E90" w:rsidP="00052ABE">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052ABE">
                      <w:pPr>
                        <w:rPr>
                          <w:rFonts w:ascii="Courier New" w:hAnsi="Courier New" w:cs="Courier New"/>
                          <w:sz w:val="22"/>
                          <w:szCs w:val="22"/>
                          <w:lang w:val="en-US" w:eastAsia="ja-JP"/>
                        </w:rPr>
                      </w:pPr>
                    </w:p>
                  </w:txbxContent>
                </v:textbox>
              </v:shape>
            </w:pict>
          </mc:Fallback>
        </mc:AlternateContent>
      </w:r>
    </w:p>
    <w:p w:rsidR="00052ABE" w:rsidRDefault="00052ABE" w:rsidP="00052ABE">
      <w:pPr>
        <w:pStyle w:val="CETextBody"/>
        <w:tabs>
          <w:tab w:val="left" w:pos="8364"/>
        </w:tabs>
        <w:ind w:left="142"/>
        <w:rPr>
          <w:rFonts w:ascii="Arial" w:hAnsi="Arial" w:cs="Arial"/>
          <w:lang w:val="en-US" w:eastAsia="ja-JP"/>
        </w:rPr>
      </w:pPr>
    </w:p>
    <w:p w:rsidR="00052ABE" w:rsidRDefault="00052ABE" w:rsidP="00997E4E">
      <w:pPr>
        <w:pStyle w:val="CETextBody"/>
        <w:numPr>
          <w:ilvl w:val="0"/>
          <w:numId w:val="262"/>
        </w:numPr>
        <w:rPr>
          <w:rFonts w:ascii="Arial" w:hAnsi="Arial" w:cs="Arial"/>
          <w:lang w:val="en-US" w:eastAsia="ja-JP"/>
        </w:rPr>
      </w:pPr>
      <w:r w:rsidRPr="00AA5979">
        <w:rPr>
          <w:lang w:val="en-US" w:eastAsia="ja-JP"/>
        </w:rPr>
        <w:t>Run the following command</w:t>
      </w:r>
      <w:r>
        <w:rPr>
          <w:rFonts w:hint="eastAsia"/>
          <w:lang w:val="en-US" w:eastAsia="ja-JP"/>
        </w:rPr>
        <w:t xml:space="preserve"> for measurement</w:t>
      </w:r>
      <w:r w:rsidRPr="00AA5979">
        <w:rPr>
          <w:lang w:val="en-US" w:eastAsia="ja-JP"/>
        </w:rPr>
        <w:t>.</w:t>
      </w:r>
    </w:p>
    <w:p w:rsidR="005F0C52" w:rsidRDefault="00052ABE" w:rsidP="00953BCE">
      <w:pPr>
        <w:pStyle w:val="CETextBody"/>
        <w:ind w:left="422" w:firstLineChars="150" w:firstLine="330"/>
        <w:rPr>
          <w:rFonts w:asciiTheme="majorHAnsi" w:hAnsiTheme="majorHAnsi" w:cstheme="majorHAnsi"/>
          <w:lang w:val="en-US" w:eastAsia="ja-JP"/>
        </w:rPr>
      </w:pPr>
      <w:r>
        <w:rPr>
          <w:noProof/>
          <w:lang w:val="en-US"/>
        </w:rPr>
        <mc:AlternateContent>
          <mc:Choice Requires="wps">
            <w:drawing>
              <wp:anchor distT="0" distB="0" distL="114300" distR="114300" simplePos="0" relativeHeight="251552256" behindDoc="0" locked="0" layoutInCell="1" allowOverlap="1" wp14:anchorId="7219005C" wp14:editId="442FC893">
                <wp:simplePos x="0" y="0"/>
                <wp:positionH relativeFrom="column">
                  <wp:posOffset>421005</wp:posOffset>
                </wp:positionH>
                <wp:positionV relativeFrom="paragraph">
                  <wp:posOffset>36195</wp:posOffset>
                </wp:positionV>
                <wp:extent cx="5495925" cy="274320"/>
                <wp:effectExtent l="0" t="0" r="28575" b="11430"/>
                <wp:wrapNone/>
                <wp:docPr id="244" name="テキスト ボックス 244"/>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5F0C52">
                            <w:pPr>
                              <w:rPr>
                                <w:rFonts w:ascii="Courier New" w:hAnsi="Courier New" w:cs="Courier New"/>
                                <w:sz w:val="22"/>
                                <w:szCs w:val="22"/>
                                <w:lang w:val="en-US" w:eastAsia="ja-JP"/>
                              </w:rPr>
                            </w:pPr>
                            <w:r w:rsidRPr="00052ABE">
                              <w:rPr>
                                <w:rFonts w:ascii="Courier New" w:hAnsi="Courier New" w:cs="Courier New"/>
                                <w:sz w:val="22"/>
                                <w:szCs w:val="22"/>
                                <w:lang w:val="en-US" w:eastAsia="ja-JP"/>
                              </w:rPr>
                              <w:t>root@salvator-x:~/tools/lmbench# ./lat_mem_rd 64m 131072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005C" id="テキスト ボックス 244" o:spid="_x0000_s1204" type="#_x0000_t202" style="position:absolute;left:0;text-align:left;margin-left:33.15pt;margin-top:2.85pt;width:432.75pt;height:21.6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" fillcolor="white [3201]" strokeweight=".5pt">
                <v:textbox>
                  <w:txbxContent>
                    <w:p w:rsidR="005B1E90" w:rsidRPr="00B43823" w:rsidRDefault="005B1E90" w:rsidP="005F0C52">
                      <w:pPr>
                        <w:rPr>
                          <w:rFonts w:ascii="Courier New" w:hAnsi="Courier New" w:cs="Courier New"/>
                          <w:sz w:val="22"/>
                          <w:szCs w:val="22"/>
                          <w:lang w:val="en-US" w:eastAsia="ja-JP"/>
                        </w:rPr>
                      </w:pPr>
                      <w:proofErr w:type="spellStart"/>
                      <w:proofErr w:type="gramStart"/>
                      <w:r w:rsidRPr="00052ABE">
                        <w:rPr>
                          <w:rFonts w:ascii="Courier New" w:hAnsi="Courier New" w:cs="Courier New"/>
                          <w:sz w:val="22"/>
                          <w:szCs w:val="22"/>
                          <w:lang w:val="en-US" w:eastAsia="ja-JP"/>
                        </w:rPr>
                        <w:t>root@salvator-x</w:t>
                      </w:r>
                      <w:proofErr w:type="spellEnd"/>
                      <w:r w:rsidRPr="00052ABE">
                        <w:rPr>
                          <w:rFonts w:ascii="Courier New" w:hAnsi="Courier New" w:cs="Courier New"/>
                          <w:sz w:val="22"/>
                          <w:szCs w:val="22"/>
                          <w:lang w:val="en-US" w:eastAsia="ja-JP"/>
                        </w:rPr>
                        <w:t>:~/tools/</w:t>
                      </w:r>
                      <w:proofErr w:type="spellStart"/>
                      <w:r w:rsidRPr="00052ABE">
                        <w:rPr>
                          <w:rFonts w:ascii="Courier New" w:hAnsi="Courier New" w:cs="Courier New"/>
                          <w:sz w:val="22"/>
                          <w:szCs w:val="22"/>
                          <w:lang w:val="en-US" w:eastAsia="ja-JP"/>
                        </w:rPr>
                        <w:t>lmbench</w:t>
                      </w:r>
                      <w:proofErr w:type="spellEnd"/>
                      <w:r w:rsidRPr="00052ABE">
                        <w:rPr>
                          <w:rFonts w:ascii="Courier New" w:hAnsi="Courier New" w:cs="Courier New"/>
                          <w:sz w:val="22"/>
                          <w:szCs w:val="22"/>
                          <w:lang w:val="en-US" w:eastAsia="ja-JP"/>
                        </w:rPr>
                        <w:t># ./</w:t>
                      </w:r>
                      <w:proofErr w:type="spellStart"/>
                      <w:proofErr w:type="gramEnd"/>
                      <w:r w:rsidRPr="00052ABE">
                        <w:rPr>
                          <w:rFonts w:ascii="Courier New" w:hAnsi="Courier New" w:cs="Courier New"/>
                          <w:sz w:val="22"/>
                          <w:szCs w:val="22"/>
                          <w:lang w:val="en-US" w:eastAsia="ja-JP"/>
                        </w:rPr>
                        <w:t>lat_mem_rd</w:t>
                      </w:r>
                      <w:proofErr w:type="spellEnd"/>
                      <w:r w:rsidRPr="00052ABE">
                        <w:rPr>
                          <w:rFonts w:ascii="Courier New" w:hAnsi="Courier New" w:cs="Courier New"/>
                          <w:sz w:val="22"/>
                          <w:szCs w:val="22"/>
                          <w:lang w:val="en-US" w:eastAsia="ja-JP"/>
                        </w:rPr>
                        <w:t xml:space="preserve"> 64m 131072</w:t>
                      </w:r>
                    </w:p>
                  </w:txbxContent>
                </v:textbox>
              </v:shape>
            </w:pict>
          </mc:Fallback>
        </mc:AlternateContent>
      </w:r>
    </w:p>
    <w:p w:rsidR="00A93E98" w:rsidRDefault="00A93E98" w:rsidP="00997E4E">
      <w:pPr>
        <w:pStyle w:val="CETextBody"/>
        <w:rPr>
          <w:lang w:val="en-US" w:eastAsia="ja-JP"/>
        </w:rPr>
      </w:pPr>
    </w:p>
    <w:p w:rsidR="002F5631" w:rsidRPr="006B1D34" w:rsidRDefault="002F5631" w:rsidP="002F5631">
      <w:pPr>
        <w:pStyle w:val="CETextBody"/>
        <w:ind w:firstLineChars="250" w:firstLine="550"/>
        <w:rPr>
          <w:lang w:val="en-US" w:eastAsia="ja-JP"/>
        </w:rPr>
      </w:pPr>
      <w:r w:rsidRPr="006B1D34">
        <w:rPr>
          <w:lang w:val="en-US" w:eastAsia="ja-JP"/>
        </w:rPr>
        <w:t>After finishing a command, you will see the log like below.</w:t>
      </w:r>
    </w:p>
    <w:p w:rsidR="002F5631" w:rsidRDefault="000963E9" w:rsidP="002F5631">
      <w:pPr>
        <w:pStyle w:val="CETextBody"/>
        <w:ind w:firstLineChars="250" w:firstLine="550"/>
        <w:rPr>
          <w:lang w:val="en-US" w:eastAsia="ja-JP"/>
        </w:rPr>
      </w:pPr>
      <w:r>
        <w:rPr>
          <w:noProof/>
          <w:lang w:val="en-US"/>
        </w:rPr>
        <mc:AlternateContent>
          <mc:Choice Requires="wps">
            <w:drawing>
              <wp:anchor distT="0" distB="0" distL="114300" distR="114300" simplePos="0" relativeHeight="251566592" behindDoc="0" locked="0" layoutInCell="1" allowOverlap="1" wp14:anchorId="782E92AE" wp14:editId="2DBE10E7">
                <wp:simplePos x="0" y="0"/>
                <wp:positionH relativeFrom="column">
                  <wp:posOffset>420700</wp:posOffset>
                </wp:positionH>
                <wp:positionV relativeFrom="paragraph">
                  <wp:posOffset>173965</wp:posOffset>
                </wp:positionV>
                <wp:extent cx="5495925" cy="3218688"/>
                <wp:effectExtent l="0" t="0" r="28575" b="20320"/>
                <wp:wrapNone/>
                <wp:docPr id="309" name="テキスト ボックス 309"/>
                <wp:cNvGraphicFramePr/>
                <a:graphic xmlns:a="http://schemas.openxmlformats.org/drawingml/2006/main">
                  <a:graphicData uri="http://schemas.microsoft.com/office/word/2010/wordprocessingShape">
                    <wps:wsp>
                      <wps:cNvSpPr txBox="1"/>
                      <wps:spPr>
                        <a:xfrm>
                          <a:off x="0" y="0"/>
                          <a:ext cx="5495925" cy="32186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root@salvator-x:~/tools/lmbench# ./lat_mem_rd 64m 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92AE" id="テキスト ボックス 309" o:spid="_x0000_s1205" type="#_x0000_t202" style="position:absolute;left:0;text-align:left;margin-left:33.15pt;margin-top:13.7pt;width:432.75pt;height:253.4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" fillcolor="white [3201]" strokeweight=".5pt">
                <v:textbox>
                  <w:txbxContent>
                    <w:p w:rsidR="005B1E90" w:rsidRPr="00955E9B" w:rsidRDefault="005B1E90" w:rsidP="002F5631">
                      <w:pPr>
                        <w:rPr>
                          <w:rFonts w:ascii="Courier New" w:hAnsi="Courier New" w:cs="Courier New"/>
                          <w:sz w:val="20"/>
                          <w:szCs w:val="20"/>
                          <w:lang w:val="en-US" w:eastAsia="ja-JP"/>
                        </w:rPr>
                      </w:pP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64m 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131072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0.12500 2.669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0.18750 2.669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0.25000 2.669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0.37500 2.669</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0.50000 7.675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0.75000 11.827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1.00000 13.012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1.50000 14.905</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2.00000 15.180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3.00000 85.090</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4.00000 124.127</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6.00000 150.806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8.00000 161.898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12.00000 174.101</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16.00000 183.324</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24.00000 203.268</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32.00000 219.112</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48.00000 316.886</w:t>
                      </w:r>
                    </w:p>
                    <w:p w:rsidR="005B1E90" w:rsidRPr="00955E9B" w:rsidRDefault="005B1E90" w:rsidP="002F5631">
                      <w:pPr>
                        <w:rPr>
                          <w:rFonts w:ascii="Courier New" w:hAnsi="Courier New" w:cs="Courier New"/>
                          <w:sz w:val="20"/>
                          <w:szCs w:val="20"/>
                          <w:lang w:val="en-US" w:eastAsia="ja-JP"/>
                        </w:rPr>
                      </w:pPr>
                      <w:r w:rsidRPr="00955E9B">
                        <w:rPr>
                          <w:rFonts w:ascii="Courier New" w:hAnsi="Courier New" w:cs="Courier New"/>
                          <w:sz w:val="20"/>
                          <w:szCs w:val="20"/>
                          <w:lang w:val="en-US" w:eastAsia="ja-JP"/>
                        </w:rPr>
                        <w:t>64.00000 324.883</w:t>
                      </w:r>
                    </w:p>
                  </w:txbxContent>
                </v:textbox>
              </v:shape>
            </w:pict>
          </mc:Fallback>
        </mc:AlternateContent>
      </w:r>
      <w:r w:rsidR="002F5631" w:rsidRPr="006B1D34">
        <w:rPr>
          <w:lang w:val="en-US" w:eastAsia="ja-JP"/>
        </w:rPr>
        <w:t>Red square is results.</w:t>
      </w:r>
    </w:p>
    <w:p w:rsidR="002F5631" w:rsidRDefault="002F5631" w:rsidP="0096775F">
      <w:pPr>
        <w:pStyle w:val="CETextBody"/>
        <w:rPr>
          <w:lang w:val="en-US" w:eastAsia="ja-JP"/>
        </w:rPr>
      </w:pPr>
    </w:p>
    <w:p w:rsidR="002F5631" w:rsidRDefault="000963E9" w:rsidP="0096775F">
      <w:pPr>
        <w:pStyle w:val="CETextBody"/>
        <w:rPr>
          <w:lang w:val="en-US" w:eastAsia="ja-JP"/>
        </w:rPr>
      </w:pPr>
      <w:r>
        <w:rPr>
          <w:noProof/>
          <w:lang w:val="en-US"/>
        </w:rPr>
        <mc:AlternateContent>
          <mc:Choice Requires="wps">
            <w:drawing>
              <wp:anchor distT="0" distB="0" distL="114300" distR="114300" simplePos="0" relativeHeight="251568640" behindDoc="0" locked="0" layoutInCell="1" allowOverlap="1" wp14:anchorId="6F9B32C6" wp14:editId="2FF7D35C">
                <wp:simplePos x="0" y="0"/>
                <wp:positionH relativeFrom="column">
                  <wp:posOffset>1079068</wp:posOffset>
                </wp:positionH>
                <wp:positionV relativeFrom="paragraph">
                  <wp:posOffset>94869</wp:posOffset>
                </wp:positionV>
                <wp:extent cx="709574" cy="2743200"/>
                <wp:effectExtent l="0" t="0" r="14605" b="19050"/>
                <wp:wrapNone/>
                <wp:docPr id="311" name="正方形/長方形 311"/>
                <wp:cNvGraphicFramePr/>
                <a:graphic xmlns:a="http://schemas.openxmlformats.org/drawingml/2006/main">
                  <a:graphicData uri="http://schemas.microsoft.com/office/word/2010/wordprocessingShape">
                    <wps:wsp>
                      <wps:cNvSpPr/>
                      <wps:spPr>
                        <a:xfrm>
                          <a:off x="0" y="0"/>
                          <a:ext cx="709574" cy="2743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E6CF" id="正方形/長方形 311" o:spid="_x0000_s1026" style="position:absolute;margin-left:84.95pt;margin-top:7.45pt;width:55.85pt;height:3in;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" filled="f" strokecolor="#c0504d [3205]" strokeweight="2pt"/>
            </w:pict>
          </mc:Fallback>
        </mc:AlternateContent>
      </w:r>
    </w:p>
    <w:p w:rsidR="0096775F" w:rsidRPr="00A57520" w:rsidRDefault="0096775F" w:rsidP="0096775F">
      <w:pPr>
        <w:pStyle w:val="CETextBody"/>
        <w:rPr>
          <w:lang w:val="en-US" w:eastAsia="ja-JP"/>
        </w:rPr>
      </w:pPr>
    </w:p>
    <w:p w:rsidR="006D6A9C" w:rsidRDefault="006D6A9C">
      <w:pPr>
        <w:rPr>
          <w:sz w:val="22"/>
          <w:lang w:val="en-US" w:eastAsia="ja-JP"/>
        </w:rPr>
      </w:pPr>
      <w:r>
        <w:rPr>
          <w:lang w:val="en-US" w:eastAsia="ja-JP"/>
        </w:rPr>
        <w:br w:type="page"/>
      </w:r>
    </w:p>
    <w:p w:rsidR="007201E8" w:rsidRPr="00997E4E" w:rsidRDefault="007201E8" w:rsidP="007201E8">
      <w:pPr>
        <w:pStyle w:val="CETextBody"/>
        <w:ind w:left="426"/>
        <w:rPr>
          <w:lang w:val="en-US" w:eastAsia="ja-JP"/>
        </w:rPr>
      </w:pPr>
      <w:r w:rsidRPr="00997E4E">
        <w:rPr>
          <w:lang w:val="en-US" w:eastAsia="ja-JP"/>
        </w:rPr>
        <w:lastRenderedPageBreak/>
        <w:t>4. Run the step 3 process 10 seconds after the result is displayed.</w:t>
      </w:r>
    </w:p>
    <w:p w:rsidR="007201E8" w:rsidRPr="00997E4E" w:rsidRDefault="007201E8" w:rsidP="00997E4E">
      <w:pPr>
        <w:pStyle w:val="CETextBody"/>
        <w:ind w:left="426" w:firstLineChars="100" w:firstLine="220"/>
        <w:rPr>
          <w:lang w:val="en-US" w:eastAsia="ja-JP"/>
        </w:rPr>
      </w:pPr>
      <w:r w:rsidRPr="00997E4E">
        <w:rPr>
          <w:lang w:val="en-US" w:eastAsia="ja-JP"/>
        </w:rPr>
        <w:t>Repeat this 9 times.</w:t>
      </w:r>
    </w:p>
    <w:p w:rsidR="007201E8" w:rsidRPr="00997E4E" w:rsidRDefault="007201E8" w:rsidP="00997E4E">
      <w:pPr>
        <w:pStyle w:val="CETextBody"/>
        <w:rPr>
          <w:b/>
          <w:lang w:val="en-US" w:eastAsia="ja-JP"/>
        </w:rPr>
      </w:pPr>
    </w:p>
    <w:p w:rsidR="0096775F" w:rsidRPr="0027486D" w:rsidRDefault="0096775F" w:rsidP="00D47247">
      <w:pPr>
        <w:pStyle w:val="CETextBody"/>
        <w:numPr>
          <w:ilvl w:val="0"/>
          <w:numId w:val="49"/>
        </w:numPr>
        <w:ind w:left="426" w:hanging="426"/>
        <w:rPr>
          <w:b/>
          <w:lang w:val="en-US" w:eastAsia="ja-JP"/>
        </w:rPr>
      </w:pPr>
      <w:r>
        <w:rPr>
          <w:rFonts w:hint="eastAsia"/>
          <w:lang w:val="en-US" w:eastAsia="ja-JP"/>
        </w:rPr>
        <w:t>Result</w:t>
      </w: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197" w:author="Huy Duc. Nguyen" w:date="2017-08-28T16:38:00Z">
        <w:r w:rsidR="003B19D6">
          <w:rPr>
            <w:b/>
            <w:noProof/>
            <w:szCs w:val="22"/>
            <w:lang w:eastAsia="ja-JP"/>
          </w:rPr>
          <w:t>52</w:t>
        </w:r>
      </w:ins>
      <w:ins w:id="12198" w:author="Kazuhiro Takagi" w:date="2017-03-21T15:02:00Z">
        <w:del w:id="12199" w:author="Huy Duc. Nguyen" w:date="2017-08-28T16:38:00Z">
          <w:r w:rsidR="00520A63" w:rsidDel="003B19D6">
            <w:rPr>
              <w:b/>
              <w:noProof/>
              <w:szCs w:val="22"/>
              <w:lang w:eastAsia="ja-JP"/>
            </w:rPr>
            <w:delText>52</w:delText>
          </w:r>
        </w:del>
      </w:ins>
      <w:ins w:id="12200" w:author=" " w:date="2017-03-09T11:18:00Z">
        <w:del w:id="12201" w:author="Huy Duc. Nguyen" w:date="2017-08-28T16:38:00Z">
          <w:r w:rsidR="00442CC0" w:rsidDel="003B19D6">
            <w:rPr>
              <w:b/>
              <w:noProof/>
              <w:szCs w:val="22"/>
              <w:lang w:eastAsia="ja-JP"/>
            </w:rPr>
            <w:delText>52</w:delText>
          </w:r>
        </w:del>
      </w:ins>
      <w:del w:id="12202" w:author="Huy Duc. Nguyen" w:date="2017-08-28T16:38:00Z">
        <w:r w:rsidR="00003FEB" w:rsidDel="003B19D6">
          <w:rPr>
            <w:b/>
            <w:noProof/>
            <w:szCs w:val="22"/>
            <w:lang w:eastAsia="ja-JP"/>
          </w:rPr>
          <w:delText>59</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9972" w:type="dxa"/>
        <w:jc w:val="center"/>
        <w:tblLayout w:type="fixed"/>
        <w:tblLook w:val="04A0" w:firstRow="1" w:lastRow="0" w:firstColumn="1" w:lastColumn="0" w:noHBand="0" w:noVBand="1"/>
      </w:tblPr>
      <w:tblGrid>
        <w:gridCol w:w="1082"/>
        <w:gridCol w:w="889"/>
        <w:gridCol w:w="889"/>
        <w:gridCol w:w="889"/>
        <w:gridCol w:w="889"/>
        <w:gridCol w:w="889"/>
        <w:gridCol w:w="889"/>
        <w:gridCol w:w="889"/>
        <w:gridCol w:w="889"/>
        <w:gridCol w:w="889"/>
        <w:gridCol w:w="889"/>
      </w:tblGrid>
      <w:tr w:rsidR="00880B09" w:rsidRPr="00207443" w:rsidTr="0027486D">
        <w:trPr>
          <w:trHeight w:val="543"/>
          <w:jc w:val="center"/>
        </w:trPr>
        <w:tc>
          <w:tcPr>
            <w:tcW w:w="1082"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7.589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7.681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14.154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14.045</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7.261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9.692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6.062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7.154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10.872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9.148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11.982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11.033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12.133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11.603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15.215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13.109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12.065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13.249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13.876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22.967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100.178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13.767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51.394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14.156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53.043</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14.942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33.825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87.631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86.079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126.024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50.151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103.167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42.234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103.829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95.295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104.702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127.579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129.772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150.442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103.938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134.868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103.974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95.932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138.147</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124.612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127.143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143.325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144.049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159.85</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148.273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129.189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122.214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151.129</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145.637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145.644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157.804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157.374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169.459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147.583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163.278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149.143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145.502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165.212</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158.973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157.879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167.848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167.535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176.399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160.594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172.546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174.125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173.915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186.548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173.975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183.141</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189.616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190.056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193.498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194.073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199.172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191.493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195.995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190.194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189.508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196.876</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201.914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203.956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211.815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210.206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218.474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204.41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212.537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203.416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202.865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213.208</w:t>
            </w:r>
          </w:p>
        </w:tc>
      </w:tr>
      <w:tr w:rsidR="003C7F70" w:rsidRPr="00207443" w:rsidTr="003C7F70">
        <w:trPr>
          <w:trHeight w:hRule="exact" w:val="340"/>
          <w:jc w:val="center"/>
        </w:trPr>
        <w:tc>
          <w:tcPr>
            <w:tcW w:w="1082"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259.192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260.523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260.651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258.855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260.431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258.424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260.634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256.988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259.821</w:t>
            </w:r>
          </w:p>
        </w:tc>
      </w:tr>
    </w:tbl>
    <w:p w:rsidR="00880B09" w:rsidRDefault="00880B09" w:rsidP="00880B09">
      <w:pPr>
        <w:pStyle w:val="CETextBody"/>
        <w:rPr>
          <w:b/>
          <w:lang w:val="en-US" w:eastAsia="ja-JP"/>
        </w:rPr>
      </w:pPr>
    </w:p>
    <w:p w:rsidR="00880B09" w:rsidRDefault="00880B09" w:rsidP="00880B09">
      <w:pPr>
        <w:rPr>
          <w:b/>
          <w:sz w:val="22"/>
          <w:lang w:val="en-US" w:eastAsia="ja-JP"/>
        </w:rPr>
      </w:pPr>
      <w:r>
        <w:rPr>
          <w:b/>
          <w:lang w:val="en-US" w:eastAsia="ja-JP"/>
        </w:rPr>
        <w:br w:type="page"/>
      </w:r>
    </w:p>
    <w:p w:rsidR="003C7F70" w:rsidRDefault="003C7F70" w:rsidP="0027486D">
      <w:pPr>
        <w:pStyle w:val="CETextBody"/>
        <w:rPr>
          <w:b/>
          <w:szCs w:val="22"/>
          <w:lang w:eastAsia="ja-JP"/>
        </w:rPr>
      </w:pPr>
    </w:p>
    <w:p w:rsidR="00880B09" w:rsidRPr="004B3D03" w:rsidRDefault="00880B09" w:rsidP="00880B0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203" w:author="Huy Duc. Nguyen" w:date="2017-08-28T16:38:00Z">
        <w:r w:rsidR="003B19D6">
          <w:rPr>
            <w:b/>
            <w:noProof/>
            <w:szCs w:val="22"/>
            <w:lang w:eastAsia="ja-JP"/>
          </w:rPr>
          <w:t>53</w:t>
        </w:r>
      </w:ins>
      <w:ins w:id="12204" w:author="Kazuhiro Takagi" w:date="2017-03-21T15:02:00Z">
        <w:del w:id="12205" w:author="Huy Duc. Nguyen" w:date="2017-08-28T16:38:00Z">
          <w:r w:rsidR="00520A63" w:rsidDel="003B19D6">
            <w:rPr>
              <w:b/>
              <w:noProof/>
              <w:szCs w:val="22"/>
              <w:lang w:eastAsia="ja-JP"/>
            </w:rPr>
            <w:delText>53</w:delText>
          </w:r>
        </w:del>
      </w:ins>
      <w:ins w:id="12206" w:author=" " w:date="2017-03-09T11:18:00Z">
        <w:del w:id="12207" w:author="Huy Duc. Nguyen" w:date="2017-08-28T16:38:00Z">
          <w:r w:rsidR="00442CC0" w:rsidDel="003B19D6">
            <w:rPr>
              <w:b/>
              <w:noProof/>
              <w:szCs w:val="22"/>
              <w:lang w:eastAsia="ja-JP"/>
            </w:rPr>
            <w:delText>53</w:delText>
          </w:r>
        </w:del>
      </w:ins>
      <w:del w:id="12208" w:author="Huy Duc. Nguyen" w:date="2017-08-28T16:38:00Z">
        <w:r w:rsidR="00003FEB" w:rsidDel="003B19D6">
          <w:rPr>
            <w:b/>
            <w:noProof/>
            <w:szCs w:val="22"/>
            <w:lang w:eastAsia="ja-JP"/>
          </w:rPr>
          <w:delText>60</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9973" w:type="dxa"/>
        <w:jc w:val="center"/>
        <w:tblLayout w:type="fixed"/>
        <w:tblLook w:val="04A0" w:firstRow="1" w:lastRow="0" w:firstColumn="1" w:lastColumn="0" w:noHBand="0" w:noVBand="1"/>
      </w:tblPr>
      <w:tblGrid>
        <w:gridCol w:w="1083"/>
        <w:gridCol w:w="889"/>
        <w:gridCol w:w="889"/>
        <w:gridCol w:w="889"/>
        <w:gridCol w:w="889"/>
        <w:gridCol w:w="889"/>
        <w:gridCol w:w="889"/>
        <w:gridCol w:w="889"/>
        <w:gridCol w:w="889"/>
        <w:gridCol w:w="889"/>
        <w:gridCol w:w="889"/>
      </w:tblGrid>
      <w:tr w:rsidR="00880B09" w:rsidRPr="00207443" w:rsidTr="0027486D">
        <w:trPr>
          <w:trHeight w:val="543"/>
          <w:jc w:val="center"/>
        </w:trPr>
        <w:tc>
          <w:tcPr>
            <w:tcW w:w="1083" w:type="dxa"/>
            <w:tcBorders>
              <w:left w:val="single" w:sz="4" w:space="0" w:color="auto"/>
              <w:right w:val="doub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Array size</w:t>
            </w:r>
          </w:p>
          <w:p w:rsidR="00880B09" w:rsidRPr="00E8715A" w:rsidRDefault="00880B09" w:rsidP="00880B09">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889" w:type="dxa"/>
            <w:tcBorders>
              <w:left w:val="double" w:sz="4" w:space="0" w:color="auto"/>
              <w:right w:val="single" w:sz="4" w:space="0" w:color="000000"/>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2</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jc w:val="center"/>
              <w:rPr>
                <w:b/>
                <w:sz w:val="16"/>
                <w:lang w:eastAsia="ja-JP"/>
              </w:rPr>
            </w:pPr>
            <w:r>
              <w:rPr>
                <w:rFonts w:hint="eastAsia"/>
                <w:b/>
                <w:sz w:val="16"/>
                <w:lang w:eastAsia="ja-JP"/>
              </w:rPr>
              <w:t>3</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0"/>
              <w:jc w:val="center"/>
              <w:rPr>
                <w:b/>
                <w:sz w:val="16"/>
                <w:lang w:eastAsia="ja-JP"/>
              </w:rPr>
            </w:pPr>
            <w:r>
              <w:rPr>
                <w:rFonts w:hint="eastAsia"/>
                <w:b/>
                <w:sz w:val="16"/>
                <w:lang w:eastAsia="ja-JP"/>
              </w:rPr>
              <w:t>4</w:t>
            </w:r>
          </w:p>
        </w:tc>
        <w:tc>
          <w:tcPr>
            <w:tcW w:w="889" w:type="dxa"/>
            <w:tcBorders>
              <w:left w:val="single" w:sz="4" w:space="0" w:color="000000"/>
              <w:right w:val="single" w:sz="4" w:space="0" w:color="000000"/>
            </w:tcBorders>
            <w:shd w:val="clear" w:color="auto" w:fill="BFBFBF" w:themeFill="background1" w:themeFillShade="BF"/>
          </w:tcPr>
          <w:p w:rsidR="00880B09" w:rsidRPr="00387E9A" w:rsidRDefault="00880B09" w:rsidP="00880B09">
            <w:pPr>
              <w:pStyle w:val="CETextBody"/>
              <w:ind w:right="-249"/>
              <w:jc w:val="center"/>
              <w:rPr>
                <w:b/>
                <w:sz w:val="16"/>
                <w:lang w:eastAsia="ja-JP"/>
              </w:rPr>
            </w:pPr>
            <w:r>
              <w:rPr>
                <w:rFonts w:hint="eastAsia"/>
                <w:b/>
                <w:sz w:val="16"/>
                <w:lang w:eastAsia="ja-JP"/>
              </w:rPr>
              <w:t>5.</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6</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7</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8</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9</w:t>
            </w:r>
          </w:p>
        </w:tc>
        <w:tc>
          <w:tcPr>
            <w:tcW w:w="889" w:type="dxa"/>
            <w:tcBorders>
              <w:left w:val="single" w:sz="4" w:space="0" w:color="000000"/>
              <w:right w:val="single" w:sz="4" w:space="0" w:color="auto"/>
            </w:tcBorders>
            <w:shd w:val="clear" w:color="auto" w:fill="BFBFBF" w:themeFill="background1" w:themeFillShade="BF"/>
          </w:tcPr>
          <w:p w:rsidR="00880B09" w:rsidRDefault="00880B09" w:rsidP="00880B09">
            <w:pPr>
              <w:pStyle w:val="CETextBody"/>
              <w:jc w:val="center"/>
              <w:rPr>
                <w:b/>
                <w:sz w:val="16"/>
                <w:lang w:eastAsia="ja-JP"/>
              </w:rPr>
            </w:pPr>
            <w:r>
              <w:rPr>
                <w:rFonts w:hint="eastAsia"/>
                <w:b/>
                <w:sz w:val="16"/>
                <w:lang w:eastAsia="ja-JP"/>
              </w:rPr>
              <w:t>10</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0.1250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0.1875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0.2500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0.3750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7.717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7.673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0.7500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2.669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7.618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12.976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6.084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9.925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11.321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10.426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16.108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10.571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12.836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2.685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1.5000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12.585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15.513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13.424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11.566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11.176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15.771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11.232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13.759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9.731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13.047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15.395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14.013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12.972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15.86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13.089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12.805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12.459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14.846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94.259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40.594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14.596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112.466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14.934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14.68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73.577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14.431</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50.366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128.609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95.775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24.694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24.349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135.323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50.15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49.882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116.946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72.706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112.184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149.779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132.711</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98.118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98.052</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153.704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110.25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102.457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142.839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117.665</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133.017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156.419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144.157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123.454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121.296</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159.388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131.707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127.372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151.527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134.726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146.128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162.947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154.907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139.549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139.507</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166.064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145.149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143.174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160.646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148.956</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16.0000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154.18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161.478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150.347</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149.064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169.785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154.012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154.19</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165.46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156.009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24.0000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163.744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172.576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169.516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160.806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160.214</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173.623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163.827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163.545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171.947</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166.264</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32.0000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171.928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179.99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175.803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169.935</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171.108</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180.781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171.61</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170.506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179.332</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174.417</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48.0000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182.319</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187.053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185.623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180.483</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181.039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188.694</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182.848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181.476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187.615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184.219</w:t>
            </w:r>
          </w:p>
        </w:tc>
      </w:tr>
      <w:tr w:rsidR="00C14AE6" w:rsidRPr="00207443" w:rsidTr="0027486D">
        <w:trPr>
          <w:trHeight w:hRule="exact" w:val="340"/>
          <w:jc w:val="center"/>
        </w:trPr>
        <w:tc>
          <w:tcPr>
            <w:tcW w:w="1083" w:type="dxa"/>
            <w:tcBorders>
              <w:left w:val="single" w:sz="4" w:space="0" w:color="auto"/>
              <w:right w:val="double" w:sz="4" w:space="0" w:color="auto"/>
            </w:tcBorders>
            <w:shd w:val="clear" w:color="auto" w:fill="BFBFBF" w:themeFill="background1" w:themeFillShade="BF"/>
            <w:vAlign w:val="bottom"/>
          </w:tcPr>
          <w:p w:rsidR="00C14AE6" w:rsidRPr="00955E9B" w:rsidRDefault="00C14AE6" w:rsidP="00880B09">
            <w:pPr>
              <w:pStyle w:val="CETextBody"/>
              <w:jc w:val="right"/>
              <w:rPr>
                <w:b/>
                <w:sz w:val="16"/>
                <w:szCs w:val="16"/>
                <w:lang w:eastAsia="ja-JP"/>
              </w:rPr>
            </w:pPr>
            <w:r w:rsidRPr="00955E9B">
              <w:rPr>
                <w:b/>
                <w:color w:val="000000"/>
                <w:sz w:val="16"/>
                <w:szCs w:val="16"/>
              </w:rPr>
              <w:t xml:space="preserve">64.0000 </w:t>
            </w:r>
          </w:p>
        </w:tc>
        <w:tc>
          <w:tcPr>
            <w:tcW w:w="889" w:type="dxa"/>
            <w:tcBorders>
              <w:left w:val="double" w:sz="4" w:space="0" w:color="auto"/>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219.294</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221.76</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219.582</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221.968</w:t>
            </w:r>
          </w:p>
        </w:tc>
        <w:tc>
          <w:tcPr>
            <w:tcW w:w="889" w:type="dxa"/>
            <w:tcBorders>
              <w:left w:val="single" w:sz="4" w:space="0" w:color="000000"/>
              <w:right w:val="single" w:sz="4" w:space="0" w:color="000000"/>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219.059</w:t>
            </w:r>
          </w:p>
        </w:tc>
        <w:tc>
          <w:tcPr>
            <w:tcW w:w="889" w:type="dxa"/>
            <w:tcBorders>
              <w:left w:val="single" w:sz="4" w:space="0" w:color="000000"/>
              <w:right w:val="single" w:sz="4" w:space="0" w:color="auto"/>
            </w:tcBorders>
            <w:vAlign w:val="bottom"/>
          </w:tcPr>
          <w:p w:rsidR="00C14AE6" w:rsidRPr="0027486D" w:rsidRDefault="00C14AE6" w:rsidP="00880B09">
            <w:pPr>
              <w:pStyle w:val="CETextBody"/>
              <w:jc w:val="right"/>
              <w:rPr>
                <w:color w:val="000000"/>
                <w:sz w:val="16"/>
                <w:szCs w:val="16"/>
              </w:rPr>
            </w:pPr>
            <w:r w:rsidRPr="0027486D">
              <w:rPr>
                <w:color w:val="000000"/>
                <w:sz w:val="16"/>
                <w:szCs w:val="16"/>
              </w:rPr>
              <w:t>227.985</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219.693</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220.078</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221.206</w:t>
            </w:r>
          </w:p>
        </w:tc>
        <w:tc>
          <w:tcPr>
            <w:tcW w:w="889" w:type="dxa"/>
            <w:tcBorders>
              <w:left w:val="single" w:sz="4" w:space="0" w:color="000000"/>
              <w:right w:val="single" w:sz="4" w:space="0" w:color="auto"/>
            </w:tcBorders>
            <w:vAlign w:val="bottom"/>
          </w:tcPr>
          <w:p w:rsidR="00C14AE6" w:rsidRPr="00955E9B" w:rsidRDefault="00C14AE6" w:rsidP="00880B09">
            <w:pPr>
              <w:pStyle w:val="CETextBody"/>
              <w:jc w:val="right"/>
              <w:rPr>
                <w:color w:val="000000"/>
                <w:sz w:val="16"/>
                <w:szCs w:val="16"/>
              </w:rPr>
            </w:pPr>
            <w:r w:rsidRPr="0027486D">
              <w:rPr>
                <w:color w:val="000000"/>
                <w:sz w:val="16"/>
                <w:szCs w:val="16"/>
              </w:rPr>
              <w:t>221.885</w:t>
            </w:r>
          </w:p>
        </w:tc>
      </w:tr>
    </w:tbl>
    <w:p w:rsidR="00880B09" w:rsidRDefault="00880B09" w:rsidP="00880B09">
      <w:pPr>
        <w:pStyle w:val="CETextBody"/>
        <w:rPr>
          <w:b/>
          <w:lang w:val="en-US" w:eastAsia="ja-JP"/>
        </w:rPr>
      </w:pPr>
    </w:p>
    <w:p w:rsidR="00880B09" w:rsidRDefault="00880B09">
      <w:pPr>
        <w:rPr>
          <w:b/>
          <w:sz w:val="22"/>
          <w:lang w:val="en-US" w:eastAsia="ja-JP"/>
        </w:rPr>
      </w:pPr>
      <w:r>
        <w:rPr>
          <w:b/>
          <w:lang w:val="en-US" w:eastAsia="ja-JP"/>
        </w:rPr>
        <w:br w:type="page"/>
      </w:r>
    </w:p>
    <w:p w:rsidR="00880B09" w:rsidRPr="00702283" w:rsidRDefault="00880B09" w:rsidP="0027486D">
      <w:pPr>
        <w:pStyle w:val="CETextBody"/>
        <w:rPr>
          <w:b/>
          <w:lang w:val="en-US" w:eastAsia="ja-JP"/>
        </w:rPr>
      </w:pPr>
    </w:p>
    <w:p w:rsidR="00701E86" w:rsidRPr="008F0A68" w:rsidRDefault="00701E86" w:rsidP="00701E86">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209" w:author="Huy Duc. Nguyen" w:date="2017-08-28T16:38:00Z">
        <w:r w:rsidR="003B19D6">
          <w:rPr>
            <w:noProof/>
            <w:sz w:val="22"/>
            <w:szCs w:val="22"/>
          </w:rPr>
          <w:t>54</w:t>
        </w:r>
      </w:ins>
      <w:ins w:id="12210" w:author="Kazuhiro Takagi" w:date="2017-03-21T15:02:00Z">
        <w:del w:id="12211" w:author="Huy Duc. Nguyen" w:date="2017-08-28T16:38:00Z">
          <w:r w:rsidR="00520A63" w:rsidDel="003B19D6">
            <w:rPr>
              <w:noProof/>
              <w:sz w:val="22"/>
              <w:szCs w:val="22"/>
            </w:rPr>
            <w:delText>54</w:delText>
          </w:r>
        </w:del>
      </w:ins>
      <w:ins w:id="12212" w:author=" " w:date="2017-03-09T11:18:00Z">
        <w:del w:id="12213" w:author="Huy Duc. Nguyen" w:date="2017-08-28T16:38:00Z">
          <w:r w:rsidR="00442CC0" w:rsidDel="003B19D6">
            <w:rPr>
              <w:noProof/>
              <w:sz w:val="22"/>
              <w:szCs w:val="22"/>
            </w:rPr>
            <w:delText>54</w:delText>
          </w:r>
        </w:del>
      </w:ins>
      <w:del w:id="12214" w:author="Huy Duc. Nguyen" w:date="2017-08-28T16:38:00Z">
        <w:r w:rsidR="00003FEB" w:rsidDel="003B19D6">
          <w:rPr>
            <w:noProof/>
            <w:sz w:val="22"/>
            <w:szCs w:val="22"/>
          </w:rPr>
          <w:delText>61</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1281"/>
        <w:gridCol w:w="1281"/>
        <w:gridCol w:w="1281"/>
        <w:gridCol w:w="1282"/>
        <w:gridCol w:w="1281"/>
        <w:gridCol w:w="1282"/>
        <w:gridCol w:w="1282"/>
      </w:tblGrid>
      <w:tr w:rsidR="00406FD3" w:rsidRPr="00207443" w:rsidTr="00406FD3">
        <w:trPr>
          <w:jc w:val="center"/>
        </w:trPr>
        <w:tc>
          <w:tcPr>
            <w:tcW w:w="1281" w:type="dxa"/>
            <w:tcBorders>
              <w:top w:val="single" w:sz="4" w:space="0" w:color="auto"/>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p>
        </w:tc>
        <w:tc>
          <w:tcPr>
            <w:tcW w:w="3844" w:type="dxa"/>
            <w:gridSpan w:val="3"/>
            <w:tcBorders>
              <w:top w:val="single" w:sz="4" w:space="0" w:color="auto"/>
              <w:left w:val="single" w:sz="4" w:space="0" w:color="auto"/>
              <w:right w:val="doub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Pr>
                <w:rFonts w:hint="eastAsia"/>
                <w:b/>
                <w:sz w:val="16"/>
                <w:lang w:eastAsia="ja-JP"/>
              </w:rPr>
              <w:t>V</w:t>
            </w:r>
            <w:r w:rsidRPr="00931937">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3845" w:type="dxa"/>
            <w:gridSpan w:val="3"/>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jc w:val="center"/>
              <w:rPr>
                <w:b/>
                <w:sz w:val="16"/>
                <w:lang w:eastAsia="ja-JP"/>
              </w:rPr>
            </w:pPr>
            <w:r w:rsidRPr="00387E9A">
              <w:rPr>
                <w:b/>
                <w:sz w:val="16"/>
                <w:lang w:eastAsia="ja-JP"/>
              </w:rPr>
              <w:t>Native Linux(Type2)</w:t>
            </w:r>
            <w:r w:rsidR="00211CF5">
              <w:rPr>
                <w:rFonts w:hint="eastAsia"/>
                <w:b/>
                <w:sz w:val="16"/>
                <w:lang w:eastAsia="ja-JP"/>
              </w:rPr>
              <w:t xml:space="preserve"> [ns]</w:t>
            </w:r>
          </w:p>
        </w:tc>
      </w:tr>
      <w:tr w:rsidR="00406FD3" w:rsidRPr="00207443" w:rsidTr="00406FD3">
        <w:trPr>
          <w:trHeight w:val="543"/>
          <w:jc w:val="center"/>
        </w:trPr>
        <w:tc>
          <w:tcPr>
            <w:tcW w:w="1281" w:type="dxa"/>
            <w:tcBorders>
              <w:left w:val="single" w:sz="4" w:space="0" w:color="auto"/>
              <w:right w:val="doub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Array size</w:t>
            </w:r>
          </w:p>
          <w:p w:rsidR="00406FD3" w:rsidRDefault="00406FD3" w:rsidP="00406FD3">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1281" w:type="dxa"/>
            <w:tcBorders>
              <w:left w:val="double" w:sz="4" w:space="0" w:color="auto"/>
              <w:right w:val="single" w:sz="4" w:space="0" w:color="auto"/>
            </w:tcBorders>
            <w:shd w:val="clear" w:color="auto" w:fill="BFBFBF" w:themeFill="background1" w:themeFillShade="BF"/>
          </w:tcPr>
          <w:p w:rsidR="00406FD3" w:rsidRDefault="00406FD3" w:rsidP="00406FD3">
            <w:pPr>
              <w:pStyle w:val="CETextBody"/>
              <w:jc w:val="center"/>
              <w:rPr>
                <w:b/>
                <w:sz w:val="16"/>
                <w:lang w:eastAsia="ja-JP"/>
              </w:rPr>
            </w:pPr>
            <w:r>
              <w:rPr>
                <w:rFonts w:hint="eastAsia"/>
                <w:b/>
                <w:sz w:val="16"/>
                <w:lang w:eastAsia="ja-JP"/>
              </w:rPr>
              <w:t>Ave.</w:t>
            </w:r>
          </w:p>
        </w:tc>
        <w:tc>
          <w:tcPr>
            <w:tcW w:w="1281"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double" w:sz="4" w:space="0" w:color="auto"/>
            </w:tcBorders>
            <w:shd w:val="clear" w:color="auto" w:fill="BFBFBF" w:themeFill="background1" w:themeFillShade="BF"/>
          </w:tcPr>
          <w:p w:rsidR="00406FD3" w:rsidRPr="00387E9A" w:rsidRDefault="00137466" w:rsidP="00406FD3">
            <w:pPr>
              <w:pStyle w:val="CETextBody"/>
              <w:ind w:firstLineChars="250" w:firstLine="402"/>
              <w:rPr>
                <w:b/>
                <w:sz w:val="16"/>
                <w:lang w:eastAsia="ja-JP"/>
              </w:rPr>
            </w:pPr>
            <w:r>
              <w:rPr>
                <w:rFonts w:hint="eastAsia"/>
                <w:b/>
                <w:sz w:val="16"/>
                <w:lang w:eastAsia="ja-JP"/>
              </w:rPr>
              <w:t>M</w:t>
            </w:r>
            <w:r w:rsidR="00406FD3">
              <w:rPr>
                <w:rFonts w:hint="eastAsia"/>
                <w:b/>
                <w:sz w:val="16"/>
                <w:lang w:eastAsia="ja-JP"/>
              </w:rPr>
              <w:t>ax.</w:t>
            </w:r>
          </w:p>
        </w:tc>
        <w:tc>
          <w:tcPr>
            <w:tcW w:w="1281" w:type="dxa"/>
            <w:tcBorders>
              <w:left w:val="double" w:sz="4" w:space="0" w:color="auto"/>
              <w:right w:val="single" w:sz="4" w:space="0" w:color="auto"/>
            </w:tcBorders>
            <w:shd w:val="clear" w:color="auto" w:fill="BFBFBF" w:themeFill="background1" w:themeFillShade="BF"/>
          </w:tcPr>
          <w:p w:rsidR="00406FD3" w:rsidRPr="00387E9A" w:rsidRDefault="00406FD3" w:rsidP="00406FD3">
            <w:pPr>
              <w:pStyle w:val="CETextBody"/>
              <w:ind w:right="240"/>
              <w:jc w:val="center"/>
              <w:rPr>
                <w:b/>
                <w:sz w:val="16"/>
                <w:lang w:eastAsia="ja-JP"/>
              </w:rPr>
            </w:pPr>
            <w:r>
              <w:rPr>
                <w:rFonts w:hint="eastAsia"/>
                <w:b/>
                <w:sz w:val="16"/>
                <w:lang w:eastAsia="ja-JP"/>
              </w:rPr>
              <w:t>Ave.</w:t>
            </w:r>
          </w:p>
        </w:tc>
        <w:tc>
          <w:tcPr>
            <w:tcW w:w="1282" w:type="dxa"/>
            <w:tcBorders>
              <w:left w:val="single" w:sz="4" w:space="0" w:color="auto"/>
              <w:right w:val="single" w:sz="4" w:space="0" w:color="auto"/>
            </w:tcBorders>
            <w:shd w:val="clear" w:color="auto" w:fill="BFBFBF" w:themeFill="background1" w:themeFillShade="BF"/>
          </w:tcPr>
          <w:p w:rsidR="00406FD3" w:rsidRPr="00387E9A" w:rsidRDefault="00137466" w:rsidP="00406FD3">
            <w:pPr>
              <w:pStyle w:val="CETextBody"/>
              <w:ind w:right="-249" w:firstLineChars="250" w:firstLine="402"/>
              <w:rPr>
                <w:b/>
                <w:sz w:val="16"/>
                <w:lang w:eastAsia="ja-JP"/>
              </w:rPr>
            </w:pPr>
            <w:r>
              <w:rPr>
                <w:rFonts w:hint="eastAsia"/>
                <w:b/>
                <w:sz w:val="16"/>
                <w:lang w:eastAsia="ja-JP"/>
              </w:rPr>
              <w:t>M</w:t>
            </w:r>
            <w:r w:rsidR="00406FD3">
              <w:rPr>
                <w:rFonts w:hint="eastAsia"/>
                <w:b/>
                <w:sz w:val="16"/>
                <w:lang w:eastAsia="ja-JP"/>
              </w:rPr>
              <w:t>in.</w:t>
            </w:r>
          </w:p>
        </w:tc>
        <w:tc>
          <w:tcPr>
            <w:tcW w:w="1282" w:type="dxa"/>
            <w:tcBorders>
              <w:left w:val="single" w:sz="4" w:space="0" w:color="auto"/>
              <w:right w:val="single" w:sz="4" w:space="0" w:color="auto"/>
            </w:tcBorders>
            <w:shd w:val="clear" w:color="auto" w:fill="BFBFBF" w:themeFill="background1" w:themeFillShade="BF"/>
          </w:tcPr>
          <w:p w:rsidR="00406FD3" w:rsidRDefault="00137466" w:rsidP="00406FD3">
            <w:pPr>
              <w:pStyle w:val="CETextBody"/>
              <w:jc w:val="center"/>
              <w:rPr>
                <w:b/>
                <w:sz w:val="16"/>
                <w:lang w:eastAsia="ja-JP"/>
              </w:rPr>
            </w:pPr>
            <w:r>
              <w:rPr>
                <w:rFonts w:hint="eastAsia"/>
                <w:b/>
                <w:sz w:val="16"/>
                <w:lang w:eastAsia="ja-JP"/>
              </w:rPr>
              <w:t>M</w:t>
            </w:r>
            <w:r w:rsidR="00406FD3">
              <w:rPr>
                <w:rFonts w:hint="eastAsia"/>
                <w:b/>
                <w:sz w:val="16"/>
                <w:lang w:eastAsia="ja-JP"/>
              </w:rPr>
              <w:t>ax.</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0.1250 </w:t>
            </w:r>
          </w:p>
        </w:tc>
        <w:tc>
          <w:tcPr>
            <w:tcW w:w="1281" w:type="dxa"/>
            <w:tcBorders>
              <w:left w:val="double" w:sz="4" w:space="0" w:color="auto"/>
              <w:right w:val="single" w:sz="4" w:space="0" w:color="auto"/>
            </w:tcBorders>
            <w:vAlign w:val="center"/>
          </w:tcPr>
          <w:p w:rsidR="00ED299D" w:rsidRPr="004762C3" w:rsidRDefault="00ED299D" w:rsidP="00ED299D">
            <w:pPr>
              <w:pStyle w:val="CETextBody"/>
              <w:jc w:val="right"/>
              <w:rPr>
                <w:sz w:val="16"/>
                <w:szCs w:val="16"/>
                <w:lang w:eastAsia="ja-JP"/>
              </w:rPr>
            </w:pPr>
            <w:r w:rsidRPr="00F950E6">
              <w:rPr>
                <w:color w:val="000000"/>
                <w:sz w:val="16"/>
                <w:szCs w:val="16"/>
              </w:rPr>
              <w:t xml:space="preserve">2.68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rsidP="00B25BD6">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0.1875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0.2500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0.3750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3.16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7.59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3.18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7.72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4.32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14.13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14.89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0.7500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5.45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14.15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8.77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2.67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8.30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2.68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13.04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10.94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2.69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16.11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1.5000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10.05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14.08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12.60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9.73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15.77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13.06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11.60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15.22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12.12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32.37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13.77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100.18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40.90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14.43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112.47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66.58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14.94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126.02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74.88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24.35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135.32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118.46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95.30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150.44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121.78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98.05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153.70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138.03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122.21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159.85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138.31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121.30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159.39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154.66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145.50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169.46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150.70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139.51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166.06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16.0000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165.08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156.41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176.40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158.25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149.06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169.79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24.0000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178.34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173.92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186.55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166.61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160.21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173.62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32.0000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193.05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189.51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199.17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174.54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169.94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180.78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48.0000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208.28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201.91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218.47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184.14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180.48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188.69 </w:t>
            </w:r>
          </w:p>
        </w:tc>
      </w:tr>
      <w:tr w:rsidR="00ED299D" w:rsidRPr="00207443" w:rsidTr="00F950E6">
        <w:trPr>
          <w:trHeight w:hRule="exact" w:val="340"/>
          <w:jc w:val="center"/>
        </w:trPr>
        <w:tc>
          <w:tcPr>
            <w:tcW w:w="1281" w:type="dxa"/>
            <w:tcBorders>
              <w:left w:val="single" w:sz="4" w:space="0" w:color="auto"/>
              <w:right w:val="double" w:sz="4" w:space="0" w:color="auto"/>
            </w:tcBorders>
            <w:shd w:val="clear" w:color="auto" w:fill="BFBFBF" w:themeFill="background1" w:themeFillShade="BF"/>
            <w:vAlign w:val="bottom"/>
          </w:tcPr>
          <w:p w:rsidR="00ED299D" w:rsidRPr="00955E9B" w:rsidRDefault="00ED299D" w:rsidP="00406FD3">
            <w:pPr>
              <w:pStyle w:val="CETextBody"/>
              <w:jc w:val="right"/>
              <w:rPr>
                <w:b/>
                <w:sz w:val="16"/>
                <w:szCs w:val="16"/>
                <w:lang w:eastAsia="ja-JP"/>
              </w:rPr>
            </w:pPr>
            <w:r w:rsidRPr="00955E9B">
              <w:rPr>
                <w:b/>
                <w:color w:val="000000"/>
                <w:sz w:val="16"/>
                <w:szCs w:val="16"/>
              </w:rPr>
              <w:t xml:space="preserve">64.0000 </w:t>
            </w:r>
          </w:p>
        </w:tc>
        <w:tc>
          <w:tcPr>
            <w:tcW w:w="1281" w:type="dxa"/>
            <w:tcBorders>
              <w:left w:val="doub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259.59 </w:t>
            </w:r>
          </w:p>
        </w:tc>
        <w:tc>
          <w:tcPr>
            <w:tcW w:w="1281" w:type="dxa"/>
            <w:tcBorders>
              <w:left w:val="single" w:sz="4" w:space="0" w:color="auto"/>
              <w:right w:val="single" w:sz="4" w:space="0" w:color="auto"/>
            </w:tcBorders>
            <w:vAlign w:val="center"/>
          </w:tcPr>
          <w:p w:rsidR="00ED299D" w:rsidRPr="004762C3" w:rsidRDefault="00ED299D" w:rsidP="00F51E41">
            <w:pPr>
              <w:pStyle w:val="CETextBody"/>
              <w:jc w:val="right"/>
              <w:rPr>
                <w:sz w:val="16"/>
                <w:szCs w:val="16"/>
                <w:lang w:eastAsia="ja-JP"/>
              </w:rPr>
            </w:pPr>
            <w:r w:rsidRPr="00F950E6">
              <w:rPr>
                <w:color w:val="000000"/>
                <w:sz w:val="16"/>
                <w:szCs w:val="16"/>
              </w:rPr>
              <w:t xml:space="preserve">256.99 </w:t>
            </w:r>
          </w:p>
        </w:tc>
        <w:tc>
          <w:tcPr>
            <w:tcW w:w="1282" w:type="dxa"/>
            <w:tcBorders>
              <w:left w:val="single" w:sz="4" w:space="0" w:color="auto"/>
              <w:right w:val="double" w:sz="4" w:space="0" w:color="auto"/>
            </w:tcBorders>
            <w:vAlign w:val="center"/>
          </w:tcPr>
          <w:p w:rsidR="00ED299D" w:rsidRPr="004762C3" w:rsidRDefault="00ED299D" w:rsidP="00B25BD6">
            <w:pPr>
              <w:pStyle w:val="CETextBody"/>
              <w:jc w:val="right"/>
              <w:rPr>
                <w:sz w:val="16"/>
                <w:szCs w:val="16"/>
                <w:lang w:eastAsia="ja-JP"/>
              </w:rPr>
            </w:pPr>
            <w:r w:rsidRPr="00F950E6">
              <w:rPr>
                <w:color w:val="000000"/>
                <w:sz w:val="16"/>
                <w:szCs w:val="16"/>
              </w:rPr>
              <w:t xml:space="preserve">260.65 </w:t>
            </w:r>
          </w:p>
        </w:tc>
        <w:tc>
          <w:tcPr>
            <w:tcW w:w="1281" w:type="dxa"/>
            <w:tcBorders>
              <w:left w:val="doub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221.25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219.06 </w:t>
            </w:r>
          </w:p>
        </w:tc>
        <w:tc>
          <w:tcPr>
            <w:tcW w:w="1282" w:type="dxa"/>
            <w:tcBorders>
              <w:left w:val="single" w:sz="4" w:space="0" w:color="auto"/>
              <w:right w:val="single" w:sz="4" w:space="0" w:color="auto"/>
            </w:tcBorders>
            <w:vAlign w:val="center"/>
          </w:tcPr>
          <w:p w:rsidR="00ED299D" w:rsidRPr="004762C3" w:rsidRDefault="00ED299D">
            <w:pPr>
              <w:pStyle w:val="CETextBody"/>
              <w:jc w:val="right"/>
              <w:rPr>
                <w:color w:val="000000"/>
                <w:sz w:val="16"/>
                <w:szCs w:val="16"/>
              </w:rPr>
            </w:pPr>
            <w:r w:rsidRPr="00F950E6">
              <w:rPr>
                <w:color w:val="000000"/>
                <w:sz w:val="16"/>
                <w:szCs w:val="16"/>
              </w:rPr>
              <w:t xml:space="preserve">227.99 </w:t>
            </w:r>
          </w:p>
        </w:tc>
      </w:tr>
    </w:tbl>
    <w:p w:rsidR="00701E86" w:rsidRPr="00B05A50" w:rsidRDefault="00701E86" w:rsidP="00701E86">
      <w:pPr>
        <w:pStyle w:val="CETextBody"/>
        <w:rPr>
          <w:b/>
          <w:lang w:val="en-US" w:eastAsia="ja-JP"/>
        </w:rPr>
      </w:pPr>
    </w:p>
    <w:p w:rsidR="00C25E8A" w:rsidRDefault="00C25E8A">
      <w:pPr>
        <w:rPr>
          <w:b/>
          <w:sz w:val="22"/>
          <w:lang w:val="en-US" w:eastAsia="ja-JP"/>
        </w:rPr>
      </w:pPr>
      <w:r>
        <w:rPr>
          <w:b/>
          <w:lang w:val="en-US" w:eastAsia="ja-JP"/>
        </w:rPr>
        <w:br w:type="page"/>
      </w:r>
    </w:p>
    <w:p w:rsidR="0096775F" w:rsidRDefault="0096775F" w:rsidP="0096775F">
      <w:pPr>
        <w:pStyle w:val="CETextBody"/>
        <w:rPr>
          <w:b/>
          <w:lang w:val="en-US" w:eastAsia="ja-JP"/>
        </w:rPr>
      </w:pPr>
    </w:p>
    <w:p w:rsidR="00C25E8A" w:rsidRDefault="000229B1" w:rsidP="00955E9B">
      <w:pPr>
        <w:pStyle w:val="CETextBody"/>
        <w:jc w:val="center"/>
        <w:rPr>
          <w:b/>
          <w:lang w:val="en-US" w:eastAsia="ja-JP"/>
        </w:rPr>
      </w:pPr>
      <w:r w:rsidRPr="000229B1">
        <w:rPr>
          <w:noProof/>
          <w:lang w:val="en-US" w:eastAsia="ja-JP"/>
        </w:rPr>
        <w:t xml:space="preserve"> </w:t>
      </w:r>
      <w:r>
        <w:rPr>
          <w:noProof/>
          <w:lang w:val="en-US"/>
        </w:rPr>
        <w:drawing>
          <wp:inline distT="0" distB="0" distL="0" distR="0" wp14:anchorId="666AA294" wp14:editId="23EBEC79">
            <wp:extent cx="3459480" cy="2346960"/>
            <wp:effectExtent l="0" t="0" r="762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9480" cy="2346960"/>
                    </a:xfrm>
                    <a:prstGeom prst="rect">
                      <a:avLst/>
                    </a:prstGeom>
                    <a:noFill/>
                    <a:ln>
                      <a:noFill/>
                    </a:ln>
                  </pic:spPr>
                </pic:pic>
              </a:graphicData>
            </a:graphic>
          </wp:inline>
        </w:drawing>
      </w:r>
    </w:p>
    <w:p w:rsidR="00C25E8A" w:rsidRDefault="00C25E8A" w:rsidP="00C25E8A">
      <w:pPr>
        <w:pStyle w:val="Caption"/>
        <w:rPr>
          <w:b w:val="0"/>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215" w:author="Huy Duc. Nguyen" w:date="2017-08-28T16:38:00Z">
        <w:r w:rsidR="003B19D6">
          <w:rPr>
            <w:noProof/>
            <w:lang w:eastAsia="ja-JP"/>
          </w:rPr>
          <w:t>14</w:t>
        </w:r>
      </w:ins>
      <w:ins w:id="12216" w:author="Kazuhiro Takagi" w:date="2017-03-21T15:02:00Z">
        <w:del w:id="12217" w:author="Huy Duc. Nguyen" w:date="2017-08-28T16:38:00Z">
          <w:r w:rsidR="00520A63" w:rsidDel="003B19D6">
            <w:rPr>
              <w:noProof/>
              <w:lang w:eastAsia="ja-JP"/>
            </w:rPr>
            <w:delText>14</w:delText>
          </w:r>
        </w:del>
      </w:ins>
      <w:ins w:id="12218" w:author=" " w:date="2017-03-09T11:18:00Z">
        <w:del w:id="12219" w:author="Huy Duc. Nguyen" w:date="2017-08-28T16:38:00Z">
          <w:r w:rsidR="00442CC0" w:rsidDel="003B19D6">
            <w:rPr>
              <w:noProof/>
              <w:lang w:eastAsia="ja-JP"/>
            </w:rPr>
            <w:delText>14</w:delText>
          </w:r>
        </w:del>
      </w:ins>
      <w:del w:id="12220" w:author="Huy Duc. Nguyen" w:date="2017-08-28T16:38:00Z">
        <w:r w:rsidR="00003FEB" w:rsidDel="003B19D6">
          <w:rPr>
            <w:noProof/>
            <w:lang w:eastAsia="ja-JP"/>
          </w:rPr>
          <w:delText>18</w:delText>
        </w:r>
      </w:del>
      <w:r>
        <w:rPr>
          <w:lang w:eastAsia="ja-JP"/>
        </w:rPr>
        <w:fldChar w:fldCharType="end"/>
      </w:r>
      <w:r>
        <w:rPr>
          <w:rFonts w:hint="eastAsia"/>
          <w:lang w:eastAsia="ja-JP"/>
        </w:rPr>
        <w:t xml:space="preserve">: </w:t>
      </w:r>
      <w:r w:rsidR="000229B1">
        <w:rPr>
          <w:rFonts w:hint="eastAsia"/>
          <w:lang w:eastAsia="ja-JP"/>
        </w:rPr>
        <w:t xml:space="preserve">Average Result </w:t>
      </w:r>
      <w:r w:rsidRPr="00D74312">
        <w:rPr>
          <w:lang w:eastAsia="ja-JP"/>
        </w:rPr>
        <w:t>Linux</w:t>
      </w:r>
      <w:r w:rsidR="000229B1">
        <w:rPr>
          <w:rFonts w:hint="eastAsia"/>
          <w:lang w:eastAsia="ja-JP"/>
        </w:rPr>
        <w:t xml:space="preserve"> and Native Linux</w:t>
      </w:r>
      <w:r w:rsidRPr="00D74312">
        <w:rPr>
          <w:lang w:eastAsia="ja-JP"/>
        </w:rPr>
        <w:t xml:space="preserve"> (Type</w:t>
      </w:r>
      <w:r w:rsidRPr="00D74312">
        <w:rPr>
          <w:rFonts w:hint="eastAsia"/>
          <w:lang w:eastAsia="ja-JP"/>
        </w:rPr>
        <w:t>4</w:t>
      </w:r>
      <w:r w:rsidR="000229B1">
        <w:rPr>
          <w:rFonts w:hint="eastAsia"/>
          <w:lang w:eastAsia="ja-JP"/>
        </w:rPr>
        <w:t xml:space="preserve"> and Type2</w:t>
      </w:r>
      <w:r w:rsidRPr="00D74312">
        <w:rPr>
          <w:lang w:eastAsia="ja-JP"/>
        </w:rPr>
        <w:t>)</w:t>
      </w:r>
    </w:p>
    <w:p w:rsidR="00C25E8A" w:rsidRPr="00955E9B" w:rsidRDefault="00C25E8A" w:rsidP="0096775F">
      <w:pPr>
        <w:pStyle w:val="CETextBody"/>
        <w:rPr>
          <w:b/>
          <w:lang w:eastAsia="ja-JP"/>
        </w:rPr>
      </w:pPr>
    </w:p>
    <w:p w:rsidR="00271DBD" w:rsidRDefault="00271DBD">
      <w:pPr>
        <w:rPr>
          <w:sz w:val="22"/>
          <w:lang w:val="en-US" w:eastAsia="ja-JP"/>
        </w:rPr>
      </w:pPr>
    </w:p>
    <w:p w:rsidR="0096775F" w:rsidRPr="00827062" w:rsidRDefault="0096775F" w:rsidP="00D47247">
      <w:pPr>
        <w:pStyle w:val="CETextBody"/>
        <w:numPr>
          <w:ilvl w:val="0"/>
          <w:numId w:val="49"/>
        </w:numPr>
        <w:ind w:hanging="782"/>
        <w:rPr>
          <w:lang w:val="en-US" w:eastAsia="ja-JP"/>
        </w:rPr>
      </w:pPr>
      <w:r w:rsidRPr="00827062">
        <w:rPr>
          <w:rFonts w:hint="eastAsia"/>
          <w:lang w:val="en-US" w:eastAsia="ja-JP"/>
        </w:rPr>
        <w:t>Consider</w:t>
      </w:r>
      <w:r>
        <w:rPr>
          <w:rFonts w:hint="eastAsia"/>
          <w:lang w:val="en-US" w:eastAsia="ja-JP"/>
        </w:rPr>
        <w:t>ation</w:t>
      </w:r>
    </w:p>
    <w:p w:rsidR="00E0070C" w:rsidRPr="00E0070C" w:rsidRDefault="00E0070C" w:rsidP="0027486D">
      <w:pPr>
        <w:ind w:firstLineChars="50" w:firstLine="120"/>
        <w:rPr>
          <w:lang w:val="en-US" w:eastAsia="ja-JP"/>
        </w:rPr>
      </w:pPr>
      <w:r w:rsidRPr="00E0070C">
        <w:rPr>
          <w:lang w:val="en-US" w:eastAsia="ja-JP"/>
        </w:rPr>
        <w:t>As it is not easy to perform 'random' ac</w:t>
      </w:r>
      <w:r>
        <w:rPr>
          <w:lang w:val="en-US" w:eastAsia="ja-JP"/>
        </w:rPr>
        <w:t>cess performance to the memory,</w:t>
      </w:r>
      <w:r>
        <w:rPr>
          <w:rFonts w:hint="eastAsia"/>
          <w:lang w:val="en-US" w:eastAsia="ja-JP"/>
        </w:rPr>
        <w:t xml:space="preserve"> </w:t>
      </w:r>
      <w:r w:rsidRPr="00E0070C">
        <w:rPr>
          <w:lang w:val="en-US" w:eastAsia="ja-JP"/>
        </w:rPr>
        <w:t>this test simulates the random access con</w:t>
      </w:r>
      <w:r>
        <w:rPr>
          <w:lang w:val="en-US" w:eastAsia="ja-JP"/>
        </w:rPr>
        <w:t>dition by mostly-cache-miss</w:t>
      </w:r>
      <w:r>
        <w:rPr>
          <w:rFonts w:hint="eastAsia"/>
          <w:lang w:val="en-US" w:eastAsia="ja-JP"/>
        </w:rPr>
        <w:t xml:space="preserve"> </w:t>
      </w:r>
      <w:r w:rsidRPr="00E0070C">
        <w:rPr>
          <w:lang w:val="en-US" w:eastAsia="ja-JP"/>
        </w:rPr>
        <w:t>address condition. In R-Car H3, the ma</w:t>
      </w:r>
      <w:r>
        <w:rPr>
          <w:lang w:val="en-US" w:eastAsia="ja-JP"/>
        </w:rPr>
        <w:t>in CPU (ARM Cortex-A57) has 2MB</w:t>
      </w:r>
      <w:r>
        <w:rPr>
          <w:rFonts w:hint="eastAsia"/>
          <w:lang w:val="en-US" w:eastAsia="ja-JP"/>
        </w:rPr>
        <w:t xml:space="preserve"> </w:t>
      </w:r>
      <w:r w:rsidRPr="00E0070C">
        <w:rPr>
          <w:lang w:val="en-US" w:eastAsia="ja-JP"/>
        </w:rPr>
        <w:t>unified L2C with 16-way and 64-byte l</w:t>
      </w:r>
      <w:r>
        <w:rPr>
          <w:lang w:val="en-US" w:eastAsia="ja-JP"/>
        </w:rPr>
        <w:t>ine length. This means when the</w:t>
      </w:r>
      <w:r>
        <w:rPr>
          <w:rFonts w:hint="eastAsia"/>
          <w:lang w:val="en-US" w:eastAsia="ja-JP"/>
        </w:rPr>
        <w:t xml:space="preserve"> </w:t>
      </w:r>
      <w:r w:rsidRPr="00E0070C">
        <w:rPr>
          <w:lang w:val="en-US" w:eastAsia="ja-JP"/>
        </w:rPr>
        <w:t>cacheable memory access is issued in e</w:t>
      </w:r>
      <w:r>
        <w:rPr>
          <w:lang w:val="en-US" w:eastAsia="ja-JP"/>
        </w:rPr>
        <w:t>very top boundary of 128kB, the</w:t>
      </w:r>
      <w:r>
        <w:rPr>
          <w:rFonts w:hint="eastAsia"/>
          <w:lang w:val="en-US" w:eastAsia="ja-JP"/>
        </w:rPr>
        <w:t xml:space="preserve"> </w:t>
      </w:r>
      <w:r w:rsidRPr="00E0070C">
        <w:rPr>
          <w:lang w:val="en-US" w:eastAsia="ja-JP"/>
        </w:rPr>
        <w:t>top line of all 16 ways of cache arrays</w:t>
      </w:r>
      <w:r>
        <w:rPr>
          <w:lang w:val="en-US" w:eastAsia="ja-JP"/>
        </w:rPr>
        <w:t xml:space="preserve"> are consumed after 16th memory</w:t>
      </w:r>
      <w:r>
        <w:rPr>
          <w:rFonts w:hint="eastAsia"/>
          <w:lang w:val="en-US" w:eastAsia="ja-JP"/>
        </w:rPr>
        <w:t xml:space="preserve"> </w:t>
      </w:r>
      <w:r w:rsidRPr="00E0070C">
        <w:rPr>
          <w:lang w:val="en-US" w:eastAsia="ja-JP"/>
        </w:rPr>
        <w:t>access, and all of the following memory access causes cache miss.</w:t>
      </w:r>
    </w:p>
    <w:p w:rsidR="00E0070C" w:rsidRPr="00E0070C" w:rsidRDefault="00E0070C" w:rsidP="0027486D">
      <w:pPr>
        <w:ind w:firstLineChars="50" w:firstLine="120"/>
        <w:rPr>
          <w:lang w:val="en-US" w:eastAsia="ja-JP"/>
        </w:rPr>
      </w:pPr>
      <w:r w:rsidRPr="00E0070C">
        <w:rPr>
          <w:lang w:val="en-US" w:eastAsia="ja-JP"/>
        </w:rPr>
        <w:t xml:space="preserve">It is observed that when the test size </w:t>
      </w:r>
      <w:r>
        <w:rPr>
          <w:lang w:val="en-US" w:eastAsia="ja-JP"/>
        </w:rPr>
        <w:t>is smaller than 8MB, the result</w:t>
      </w:r>
      <w:r>
        <w:rPr>
          <w:rFonts w:hint="eastAsia"/>
          <w:lang w:val="en-US" w:eastAsia="ja-JP"/>
        </w:rPr>
        <w:t xml:space="preserve"> </w:t>
      </w:r>
      <w:r w:rsidRPr="00E0070C">
        <w:rPr>
          <w:lang w:val="en-US" w:eastAsia="ja-JP"/>
        </w:rPr>
        <w:t>is similar, or virtualized Linux is faster than native Linux. The f</w:t>
      </w:r>
      <w:r>
        <w:rPr>
          <w:lang w:val="en-US" w:eastAsia="ja-JP"/>
        </w:rPr>
        <w:t>aster</w:t>
      </w:r>
      <w:r>
        <w:rPr>
          <w:rFonts w:hint="eastAsia"/>
          <w:lang w:val="en-US" w:eastAsia="ja-JP"/>
        </w:rPr>
        <w:t xml:space="preserve"> </w:t>
      </w:r>
      <w:r w:rsidRPr="00E0070C">
        <w:rPr>
          <w:lang w:val="en-US" w:eastAsia="ja-JP"/>
        </w:rPr>
        <w:t xml:space="preserve">virtualized Linux is currently unexpected and </w:t>
      </w:r>
      <w:r w:rsidR="00A055E1">
        <w:rPr>
          <w:rFonts w:hint="eastAsia"/>
          <w:lang w:val="en-US" w:eastAsia="ja-JP"/>
        </w:rPr>
        <w:t>r</w:t>
      </w:r>
      <w:r w:rsidR="00A055E1">
        <w:rPr>
          <w:lang w:val="en-US" w:eastAsia="ja-JP"/>
        </w:rPr>
        <w:t>equire further investigation</w:t>
      </w:r>
      <w:r w:rsidRPr="00E0070C">
        <w:rPr>
          <w:lang w:val="en-US" w:eastAsia="ja-JP"/>
        </w:rPr>
        <w:t>.</w:t>
      </w:r>
    </w:p>
    <w:p w:rsidR="0096775F" w:rsidRDefault="00E0070C" w:rsidP="0027486D">
      <w:pPr>
        <w:ind w:firstLineChars="50" w:firstLine="120"/>
        <w:rPr>
          <w:lang w:val="en-US" w:eastAsia="ja-JP"/>
        </w:rPr>
      </w:pPr>
      <w:r w:rsidRPr="00E0070C">
        <w:rPr>
          <w:lang w:val="en-US" w:eastAsia="ja-JP"/>
        </w:rPr>
        <w:t>In contrast, when the test size is l</w:t>
      </w:r>
      <w:r>
        <w:rPr>
          <w:lang w:val="en-US" w:eastAsia="ja-JP"/>
        </w:rPr>
        <w:t>arger than 8MB, the virtualized</w:t>
      </w:r>
      <w:r>
        <w:rPr>
          <w:rFonts w:hint="eastAsia"/>
          <w:lang w:val="en-US" w:eastAsia="ja-JP"/>
        </w:rPr>
        <w:t xml:space="preserve"> </w:t>
      </w:r>
      <w:r w:rsidRPr="00E0070C">
        <w:rPr>
          <w:lang w:val="en-US" w:eastAsia="ja-JP"/>
        </w:rPr>
        <w:t>Linux is meaningfully slower than nativ</w:t>
      </w:r>
      <w:r>
        <w:rPr>
          <w:lang w:val="en-US" w:eastAsia="ja-JP"/>
        </w:rPr>
        <w:t xml:space="preserve">e Linux. As the TLB miss </w:t>
      </w:r>
      <w:r w:rsidR="00BE6728">
        <w:rPr>
          <w:lang w:val="en-US" w:eastAsia="ja-JP"/>
        </w:rPr>
        <w:t xml:space="preserve">(both L1 data TLB and L2 unified TLB miss) </w:t>
      </w:r>
      <w:r>
        <w:rPr>
          <w:lang w:val="en-US" w:eastAsia="ja-JP"/>
        </w:rPr>
        <w:t>occurs</w:t>
      </w:r>
      <w:r>
        <w:rPr>
          <w:rFonts w:hint="eastAsia"/>
          <w:lang w:val="en-US" w:eastAsia="ja-JP"/>
        </w:rPr>
        <w:t xml:space="preserve"> </w:t>
      </w:r>
      <w:r w:rsidRPr="00E0070C">
        <w:rPr>
          <w:lang w:val="en-US" w:eastAsia="ja-JP"/>
        </w:rPr>
        <w:t xml:space="preserve">when the test size is larger than </w:t>
      </w:r>
      <w:r w:rsidR="00BE6728">
        <w:rPr>
          <w:lang w:val="en-US" w:eastAsia="ja-JP"/>
        </w:rPr>
        <w:t xml:space="preserve">4MB, </w:t>
      </w:r>
      <w:r w:rsidR="004671A6">
        <w:rPr>
          <w:lang w:val="en-US" w:eastAsia="ja-JP"/>
        </w:rPr>
        <w:t>the performance d</w:t>
      </w:r>
      <w:r w:rsidRPr="00E0070C">
        <w:rPr>
          <w:lang w:val="en-US" w:eastAsia="ja-JP"/>
        </w:rPr>
        <w:t xml:space="preserve">ifference </w:t>
      </w:r>
      <w:r w:rsidR="00BE6728">
        <w:rPr>
          <w:lang w:val="en-US" w:eastAsia="ja-JP"/>
        </w:rPr>
        <w:t xml:space="preserve">is expected to be produced by the difference of </w:t>
      </w:r>
      <w:r w:rsidRPr="00E0070C">
        <w:rPr>
          <w:lang w:val="en-US" w:eastAsia="ja-JP"/>
        </w:rPr>
        <w:t>TLB miss pr</w:t>
      </w:r>
      <w:r>
        <w:rPr>
          <w:lang w:val="en-US" w:eastAsia="ja-JP"/>
        </w:rPr>
        <w:t>ocessing. W</w:t>
      </w:r>
      <w:r w:rsidR="004671A6">
        <w:rPr>
          <w:lang w:val="en-US" w:eastAsia="ja-JP"/>
        </w:rPr>
        <w:t>h</w:t>
      </w:r>
      <w:r>
        <w:rPr>
          <w:lang w:val="en-US" w:eastAsia="ja-JP"/>
        </w:rPr>
        <w:t xml:space="preserve">en </w:t>
      </w:r>
      <w:r w:rsidR="004671A6">
        <w:rPr>
          <w:lang w:val="en-US" w:eastAsia="ja-JP"/>
        </w:rPr>
        <w:t xml:space="preserve">in </w:t>
      </w:r>
      <w:r>
        <w:rPr>
          <w:lang w:val="en-US" w:eastAsia="ja-JP"/>
        </w:rPr>
        <w:t>the native Linux</w:t>
      </w:r>
      <w:r>
        <w:rPr>
          <w:rFonts w:hint="eastAsia"/>
          <w:lang w:val="en-US" w:eastAsia="ja-JP"/>
        </w:rPr>
        <w:t xml:space="preserve"> </w:t>
      </w:r>
      <w:r w:rsidRPr="00E0070C">
        <w:rPr>
          <w:lang w:val="en-US" w:eastAsia="ja-JP"/>
        </w:rPr>
        <w:t xml:space="preserve">environment, TLB miss causes the </w:t>
      </w:r>
      <w:r w:rsidR="004671A6">
        <w:rPr>
          <w:lang w:val="en-US" w:eastAsia="ja-JP"/>
        </w:rPr>
        <w:t xml:space="preserve">translation </w:t>
      </w:r>
      <w:r w:rsidRPr="00E0070C">
        <w:rPr>
          <w:lang w:val="en-US" w:eastAsia="ja-JP"/>
        </w:rPr>
        <w:t>tabl</w:t>
      </w:r>
      <w:r>
        <w:rPr>
          <w:lang w:val="en-US" w:eastAsia="ja-JP"/>
        </w:rPr>
        <w:t>e walk once, but in virtualized</w:t>
      </w:r>
      <w:r>
        <w:rPr>
          <w:rFonts w:hint="eastAsia"/>
          <w:lang w:val="en-US" w:eastAsia="ja-JP"/>
        </w:rPr>
        <w:t xml:space="preserve"> </w:t>
      </w:r>
      <w:r w:rsidRPr="00E0070C">
        <w:rPr>
          <w:lang w:val="en-US" w:eastAsia="ja-JP"/>
        </w:rPr>
        <w:t xml:space="preserve">Linux it causes </w:t>
      </w:r>
      <w:r>
        <w:rPr>
          <w:lang w:val="en-US" w:eastAsia="ja-JP"/>
        </w:rPr>
        <w:t>twice due to the 2-stage addr</w:t>
      </w:r>
      <w:r w:rsidR="004671A6">
        <w:rPr>
          <w:lang w:val="en-US" w:eastAsia="ja-JP"/>
        </w:rPr>
        <w:t>e</w:t>
      </w:r>
      <w:r>
        <w:rPr>
          <w:lang w:val="en-US" w:eastAsia="ja-JP"/>
        </w:rPr>
        <w:t>ss</w:t>
      </w:r>
      <w:r>
        <w:rPr>
          <w:rFonts w:hint="eastAsia"/>
          <w:lang w:val="en-US" w:eastAsia="ja-JP"/>
        </w:rPr>
        <w:t xml:space="preserve"> </w:t>
      </w:r>
      <w:r>
        <w:rPr>
          <w:lang w:val="en-US" w:eastAsia="ja-JP"/>
        </w:rPr>
        <w:t>translation. See 5.11.7</w:t>
      </w:r>
      <w:r>
        <w:rPr>
          <w:rFonts w:hint="eastAsia"/>
          <w:lang w:val="en-US" w:eastAsia="ja-JP"/>
        </w:rPr>
        <w:t xml:space="preserve"> </w:t>
      </w:r>
      <w:r w:rsidR="004671A6">
        <w:rPr>
          <w:lang w:val="en-US" w:eastAsia="ja-JP"/>
        </w:rPr>
        <w:t xml:space="preserve">and 5.11.8 </w:t>
      </w:r>
      <w:r w:rsidRPr="00E0070C">
        <w:rPr>
          <w:lang w:val="en-US" w:eastAsia="ja-JP"/>
        </w:rPr>
        <w:t>for detail.</w:t>
      </w:r>
    </w:p>
    <w:p w:rsidR="00953BCE" w:rsidRDefault="00953BCE">
      <w:pPr>
        <w:rPr>
          <w:rFonts w:ascii="Arial" w:eastAsia="Arial" w:hAnsi="Arial" w:cs="Arial"/>
          <w:b/>
          <w:bCs/>
          <w:iCs/>
          <w:lang w:eastAsia="ja-JP"/>
        </w:rPr>
      </w:pPr>
      <w:r>
        <w:br w:type="page"/>
      </w:r>
    </w:p>
    <w:p w:rsidR="0096775F" w:rsidRPr="007C2E44" w:rsidRDefault="006404BD" w:rsidP="006C109A">
      <w:pPr>
        <w:pStyle w:val="Heading3"/>
      </w:pPr>
      <w:bookmarkStart w:id="12221" w:name="_Toc491776449"/>
      <w:r w:rsidRPr="007C2E44">
        <w:lastRenderedPageBreak/>
        <w:t>Random writing performance</w:t>
      </w:r>
      <w:bookmarkEnd w:id="12221"/>
    </w:p>
    <w:p w:rsidR="008B135C" w:rsidRDefault="008B135C" w:rsidP="008B135C">
      <w:pPr>
        <w:pStyle w:val="CETextBody"/>
        <w:numPr>
          <w:ilvl w:val="0"/>
          <w:numId w:val="50"/>
        </w:numPr>
        <w:ind w:hanging="782"/>
        <w:rPr>
          <w:lang w:val="en-US" w:eastAsia="ja-JP"/>
        </w:rPr>
      </w:pPr>
      <w:r>
        <w:rPr>
          <w:rFonts w:hint="eastAsia"/>
          <w:lang w:val="en-US" w:eastAsia="ja-JP"/>
        </w:rPr>
        <w:t>Description</w:t>
      </w:r>
    </w:p>
    <w:p w:rsidR="008B135C" w:rsidRP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write random blocks of memory </w:t>
      </w:r>
      <w:r w:rsidRPr="008B135C">
        <w:rPr>
          <w:lang w:val="en-US" w:eastAsia="ja-JP"/>
        </w:rPr>
        <w:t xml:space="preserve">on </w:t>
      </w:r>
      <w:r w:rsidR="00C62759">
        <w:rPr>
          <w:lang w:val="en-US" w:eastAsia="ja-JP"/>
        </w:rPr>
        <w:t>virtuali</w:t>
      </w:r>
      <w:r w:rsidR="00CE402E">
        <w:rPr>
          <w:lang w:val="en-US" w:eastAsia="ja-JP"/>
        </w:rPr>
        <w:t>zed</w:t>
      </w:r>
      <w:r w:rsidR="00C62759">
        <w:rPr>
          <w:lang w:val="en-US" w:eastAsia="ja-JP"/>
        </w:rPr>
        <w:t xml:space="preserve"> </w:t>
      </w:r>
      <w:r w:rsidR="00CE402E">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462AC5" w:rsidP="00522F61">
      <w:pPr>
        <w:pStyle w:val="CETextBody"/>
        <w:rPr>
          <w:lang w:val="en-US" w:eastAsia="ja-JP"/>
        </w:rPr>
      </w:pPr>
      <w:r>
        <w:rPr>
          <w:rFonts w:hint="eastAsia"/>
          <w:lang w:val="en-US" w:eastAsia="ja-JP"/>
        </w:rPr>
        <w:t xml:space="preserve">  </w:t>
      </w:r>
      <w:r w:rsidR="00271DBD">
        <w:rPr>
          <w:rFonts w:hint="eastAsia"/>
          <w:lang w:val="en-US" w:eastAsia="ja-JP"/>
        </w:rPr>
        <w:t xml:space="preserve">Measurement tool is </w:t>
      </w:r>
      <w:r w:rsidR="00271DBD" w:rsidRPr="003F2C92">
        <w:rPr>
          <w:lang w:val="en-US" w:eastAsia="ja-JP"/>
        </w:rPr>
        <w:t>Renesas original test program</w:t>
      </w:r>
      <w:r w:rsidR="00271DBD">
        <w:rPr>
          <w:rFonts w:hint="eastAsia"/>
          <w:lang w:val="en-US" w:eastAsia="ja-JP"/>
        </w:rPr>
        <w:t>.</w:t>
      </w:r>
    </w:p>
    <w:p w:rsidR="00AA357B" w:rsidRPr="004278D7" w:rsidRDefault="00AA357B" w:rsidP="00AA357B">
      <w:pPr>
        <w:pStyle w:val="CETextBody"/>
        <w:ind w:left="142"/>
        <w:rPr>
          <w:lang w:val="en-US" w:eastAsia="ja-JP"/>
        </w:rPr>
      </w:pPr>
    </w:p>
    <w:p w:rsidR="00AA357B" w:rsidRPr="00613E0B" w:rsidRDefault="00AA357B" w:rsidP="00AA357B">
      <w:pPr>
        <w:pStyle w:val="CETextBody"/>
        <w:numPr>
          <w:ilvl w:val="0"/>
          <w:numId w:val="50"/>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r w:rsidDel="00931937">
        <w:rPr>
          <w:lang w:val="en-US" w:eastAsia="ja-JP"/>
        </w:rPr>
        <w:t xml:space="preserve"> </w:t>
      </w:r>
      <w:del w:id="12222" w:author="Kazuhiro Takagi" w:date="2017-03-15T10:49:00Z">
        <w:r w:rsidRPr="00C409DC" w:rsidDel="00F4639D">
          <w:rPr>
            <w:rFonts w:hint="eastAsia"/>
            <w:lang w:val="en-US" w:eastAsia="ja-JP"/>
          </w:rPr>
          <w:delText xml:space="preserve"> </w:delText>
        </w:r>
      </w:del>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Pr="009107D0" w:rsidRDefault="00271DBD" w:rsidP="00C15B8C">
      <w:pPr>
        <w:pStyle w:val="CETextBody"/>
        <w:numPr>
          <w:ilvl w:val="0"/>
          <w:numId w:val="125"/>
        </w:numPr>
        <w:rPr>
          <w:lang w:val="en-US" w:eastAsia="ja-JP"/>
        </w:rPr>
      </w:pPr>
      <w:r w:rsidRPr="00462AC5">
        <w:rPr>
          <w:lang w:val="en-US" w:eastAsia="ja-JP"/>
        </w:rPr>
        <w:t>Use</w:t>
      </w:r>
      <w:r>
        <w:rPr>
          <w:rFonts w:hint="eastAsia"/>
          <w:lang w:val="en-US" w:eastAsia="ja-JP"/>
        </w:rPr>
        <w:t xml:space="preserve"> </w:t>
      </w:r>
      <w:r w:rsidRPr="003F2C92">
        <w:rPr>
          <w:lang w:val="en-US" w:eastAsia="ja-JP"/>
        </w:rPr>
        <w:t>Renesas original test program</w:t>
      </w:r>
      <w:r w:rsidRPr="00462AC5">
        <w:rPr>
          <w:lang w:val="en-US" w:eastAsia="ja-JP"/>
        </w:rPr>
        <w:t>.</w:t>
      </w:r>
      <w:r w:rsidR="00C15B8C">
        <w:rPr>
          <w:rFonts w:hint="eastAsia"/>
          <w:lang w:val="en-US" w:eastAsia="ja-JP"/>
        </w:rPr>
        <w:t xml:space="preserve"> (</w:t>
      </w:r>
      <w:r w:rsidR="00C15B8C" w:rsidRPr="00C15B8C">
        <w:rPr>
          <w:lang w:val="en-US" w:eastAsia="ja-JP"/>
        </w:rPr>
        <w:t>random_write</w:t>
      </w:r>
      <w:r w:rsidR="00C15B8C">
        <w:rPr>
          <w:rFonts w:hint="eastAsia"/>
          <w:lang w:val="en-US" w:eastAsia="ja-JP"/>
        </w:rPr>
        <w:t>)</w:t>
      </w:r>
    </w:p>
    <w:p w:rsidR="00271DBD" w:rsidRPr="00953BCE" w:rsidRDefault="00271DBD" w:rsidP="00271DBD">
      <w:pPr>
        <w:pStyle w:val="CETextBody"/>
        <w:numPr>
          <w:ilvl w:val="0"/>
          <w:numId w:val="125"/>
        </w:numPr>
        <w:ind w:left="426" w:hanging="284"/>
        <w:rPr>
          <w:lang w:val="en-US" w:eastAsia="ja-JP"/>
        </w:rPr>
      </w:pPr>
      <w:r w:rsidRPr="00953BCE">
        <w:rPr>
          <w:lang w:val="en-US" w:eastAsia="ja-JP"/>
        </w:rPr>
        <w:t>C</w:t>
      </w:r>
      <w:r w:rsidRPr="00953BCE">
        <w:rPr>
          <w:rFonts w:hint="eastAsia"/>
          <w:lang w:val="en-US" w:eastAsia="ja-JP"/>
        </w:rPr>
        <w:t xml:space="preserve">ompare the performance between </w:t>
      </w:r>
      <w:r w:rsidRPr="00953BCE">
        <w:rPr>
          <w:lang w:val="en-US" w:eastAsia="ja-JP"/>
        </w:rPr>
        <w:t>virtualized Linux</w:t>
      </w:r>
      <w:r w:rsidRPr="00953BCE">
        <w:rPr>
          <w:rFonts w:hint="eastAsia"/>
          <w:lang w:val="en-US" w:eastAsia="ja-JP"/>
        </w:rPr>
        <w:t xml:space="preserve"> and native Linux. The performance results should be near to native OS implementations results.</w:t>
      </w:r>
    </w:p>
    <w:p w:rsidR="00271DBD" w:rsidRPr="00953BCE" w:rsidRDefault="00271DBD" w:rsidP="00271DBD">
      <w:pPr>
        <w:pStyle w:val="CETextBody"/>
        <w:numPr>
          <w:ilvl w:val="0"/>
          <w:numId w:val="125"/>
        </w:numPr>
        <w:rPr>
          <w:lang w:val="en-US" w:eastAsia="ja-JP"/>
        </w:rPr>
      </w:pPr>
      <w:r w:rsidRPr="00953BCE">
        <w:rPr>
          <w:rFonts w:hint="eastAsia"/>
          <w:lang w:val="en-US" w:eastAsia="ja-JP"/>
        </w:rPr>
        <w:t xml:space="preserve">Verified </w:t>
      </w:r>
      <w:r w:rsidRPr="00953BCE">
        <w:rPr>
          <w:lang w:val="en-US" w:eastAsia="ja-JP"/>
        </w:rPr>
        <w:t>10 times and use the average as the</w:t>
      </w:r>
      <w:r w:rsidRPr="00953BCE">
        <w:rPr>
          <w:rFonts w:hint="eastAsia"/>
          <w:lang w:val="en-US" w:eastAsia="ja-JP"/>
        </w:rPr>
        <w:t xml:space="preserve"> result</w:t>
      </w:r>
      <w:r w:rsidRPr="00953BCE">
        <w:rPr>
          <w:lang w:val="en-US" w:eastAsia="ja-JP"/>
        </w:rPr>
        <w:t xml:space="preserve"> value.</w:t>
      </w:r>
    </w:p>
    <w:p w:rsidR="00271DBD" w:rsidRPr="00953BCE" w:rsidRDefault="00271DBD" w:rsidP="008B135C">
      <w:pPr>
        <w:pStyle w:val="CETextBody"/>
        <w:ind w:left="142"/>
        <w:rPr>
          <w:lang w:val="en-US" w:eastAsia="ja-JP"/>
        </w:rPr>
      </w:pPr>
    </w:p>
    <w:p w:rsidR="008B135C" w:rsidRDefault="008B135C" w:rsidP="008B135C">
      <w:pPr>
        <w:pStyle w:val="CETextBody"/>
        <w:numPr>
          <w:ilvl w:val="0"/>
          <w:numId w:val="50"/>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3"/>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1648" behindDoc="0" locked="0" layoutInCell="1" allowOverlap="1" wp14:anchorId="44329ED1" wp14:editId="65039BF4">
                <wp:simplePos x="0" y="0"/>
                <wp:positionH relativeFrom="column">
                  <wp:posOffset>421005</wp:posOffset>
                </wp:positionH>
                <wp:positionV relativeFrom="paragraph">
                  <wp:posOffset>45085</wp:posOffset>
                </wp:positionV>
                <wp:extent cx="5495925" cy="257175"/>
                <wp:effectExtent l="0" t="0" r="28575" b="28575"/>
                <wp:wrapNone/>
                <wp:docPr id="110" name="テキスト ボックス 11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9ED1" id="テキスト ボックス 110" o:spid="_x0000_s1206" type="#_x0000_t202" style="position:absolute;margin-left:33.15pt;margin-top:3.55pt;width:432.75pt;height:20.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6768" behindDoc="0" locked="0" layoutInCell="1" allowOverlap="1" wp14:anchorId="5682CC49" wp14:editId="72E3F4E4">
                <wp:simplePos x="0" y="0"/>
                <wp:positionH relativeFrom="column">
                  <wp:posOffset>382905</wp:posOffset>
                </wp:positionH>
                <wp:positionV relativeFrom="paragraph">
                  <wp:posOffset>24765</wp:posOffset>
                </wp:positionV>
                <wp:extent cx="5495925" cy="266700"/>
                <wp:effectExtent l="0" t="0" r="28575" b="19050"/>
                <wp:wrapNone/>
                <wp:docPr id="111" name="テキスト ボックス 111"/>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CC49" id="テキスト ボックス 111" o:spid="_x0000_s1207" type="#_x0000_t202" style="position:absolute;margin-left:30.15pt;margin-top:1.95pt;width:432.75pt;height:2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BPrTt8uwIA&#10;ANAFAAAOAAAAAAAAAAAAAAAAAC4CAABkcnMvZTJvRG9jLnhtbFBLAQItABQABgAIAAAAIQBwn1M3&#10;2wAAAAcBAAAPAAAAAAAAAAAAAAAAABUFAABkcnMvZG93bnJldi54bWxQSwUGAAAAAAQABADzAAAA&#10;HQYAAAAA&#10;" fillcolor="white [3201]" strokeweight=".5pt">
                <v:textbo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4"/>
        </w:numPr>
        <w:rPr>
          <w:lang w:val="en-US" w:eastAsia="ja-JP"/>
        </w:rPr>
      </w:pPr>
      <w:r w:rsidRPr="007201E8">
        <w:rPr>
          <w:lang w:val="en-US" w:eastAsia="ja-JP"/>
        </w:rPr>
        <w:t>Run the following command</w:t>
      </w:r>
      <w:r w:rsidR="009A6360" w:rsidRPr="009A6360">
        <w:t xml:space="preserve"> </w:t>
      </w:r>
      <w:r w:rsidR="009A6360" w:rsidRPr="009A6360">
        <w:rPr>
          <w:lang w:val="en-US" w:eastAsia="ja-JP"/>
        </w:rPr>
        <w:t xml:space="preserve">to measure the </w:t>
      </w:r>
      <w:r w:rsidR="009A6360">
        <w:rPr>
          <w:rFonts w:hint="eastAsia"/>
          <w:lang w:val="en-US" w:eastAsia="ja-JP"/>
        </w:rPr>
        <w:t xml:space="preserve">Random writing </w:t>
      </w:r>
      <w:r w:rsidR="009A6360" w:rsidRPr="009A6360">
        <w:rPr>
          <w:lang w:val="en-US" w:eastAsia="ja-JP"/>
        </w:rPr>
        <w:t>performance 10 times</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2672" behindDoc="0" locked="0" layoutInCell="1" allowOverlap="1" wp14:anchorId="2E36D002" wp14:editId="07D695E7">
                <wp:simplePos x="0" y="0"/>
                <wp:positionH relativeFrom="column">
                  <wp:posOffset>421005</wp:posOffset>
                </wp:positionH>
                <wp:positionV relativeFrom="paragraph">
                  <wp:posOffset>36195</wp:posOffset>
                </wp:positionV>
                <wp:extent cx="5495925" cy="274320"/>
                <wp:effectExtent l="0" t="0" r="28575" b="11430"/>
                <wp:wrapNone/>
                <wp:docPr id="112" name="テキスト ボックス 112"/>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./random_write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D002" id="テキスト ボックス 112" o:spid="_x0000_s1208" type="#_x0000_t202" style="position:absolute;margin-left:33.15pt;margin-top:2.85pt;width:432.75pt;height:21.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random_write</w:t>
                      </w:r>
                      <w:proofErr w:type="spellEnd"/>
                    </w:p>
                  </w:txbxContent>
                </v:textbox>
              </v:shape>
            </w:pict>
          </mc:Fallback>
        </mc:AlternateContent>
      </w:r>
    </w:p>
    <w:p w:rsidR="007201E8" w:rsidRPr="007201E8" w:rsidRDefault="007201E8" w:rsidP="007201E8">
      <w:pPr>
        <w:pStyle w:val="CETextBody"/>
        <w:rPr>
          <w:lang w:val="en-US" w:eastAsia="ja-JP"/>
        </w:rPr>
      </w:pPr>
    </w:p>
    <w:p w:rsidR="007201E8" w:rsidRDefault="007201E8" w:rsidP="00997E4E">
      <w:pPr>
        <w:pStyle w:val="CETextBody"/>
        <w:ind w:firstLineChars="250" w:firstLine="550"/>
        <w:rPr>
          <w:lang w:val="en-US" w:eastAsia="ja-JP"/>
        </w:rPr>
      </w:pPr>
    </w:p>
    <w:p w:rsidR="007201E8" w:rsidRDefault="007201E8">
      <w:pPr>
        <w:rPr>
          <w:sz w:val="22"/>
          <w:lang w:val="en-US" w:eastAsia="ja-JP"/>
        </w:rPr>
      </w:pPr>
      <w:r>
        <w:rPr>
          <w:lang w:val="en-US" w:eastAsia="ja-JP"/>
        </w:rPr>
        <w:br w:type="page"/>
      </w:r>
    </w:p>
    <w:p w:rsidR="007201E8" w:rsidRPr="007201E8" w:rsidRDefault="007201E8" w:rsidP="00997E4E">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997E4E">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14720" behindDoc="0" locked="0" layoutInCell="1" allowOverlap="1" wp14:anchorId="4E4162BC" wp14:editId="3D759965">
                <wp:simplePos x="0" y="0"/>
                <wp:positionH relativeFrom="column">
                  <wp:posOffset>421005</wp:posOffset>
                </wp:positionH>
                <wp:positionV relativeFrom="paragraph">
                  <wp:posOffset>169545</wp:posOffset>
                </wp:positionV>
                <wp:extent cx="5495925" cy="7536180"/>
                <wp:effectExtent l="0" t="0" r="28575" b="26670"/>
                <wp:wrapNone/>
                <wp:docPr id="113" name="テキスト ボックス 113"/>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root@salvator-x:~/tools# ./random_write</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alloc_size[byte], count, count_max, start[sec], start[nsec], end[sec], end[nsec]</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62BC" id="テキスト ボックス 113" o:spid="_x0000_s1209" type="#_x0000_t202" style="position:absolute;left:0;text-align:left;margin-left:33.15pt;margin-top:13.35pt;width:432.75pt;height:593.4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" fillcolor="white [3201]" strokeweight=".5pt">
                <v:textbox>
                  <w:txbxContent>
                    <w:p w:rsidR="005B1E90" w:rsidRPr="00997E4E" w:rsidRDefault="005B1E90" w:rsidP="007201E8">
                      <w:pPr>
                        <w:rPr>
                          <w:rFonts w:ascii="Courier New" w:hAnsi="Courier New" w:cs="Courier New"/>
                          <w:sz w:val="14"/>
                          <w:szCs w:val="14"/>
                          <w:lang w:val="en-US" w:eastAsia="ja-JP"/>
                        </w:rPr>
                      </w:pPr>
                      <w:proofErr w:type="spellStart"/>
                      <w:proofErr w:type="gramStart"/>
                      <w:r w:rsidRPr="00997E4E">
                        <w:rPr>
                          <w:rFonts w:ascii="Courier New" w:hAnsi="Courier New" w:cs="Courier New"/>
                          <w:sz w:val="14"/>
                          <w:szCs w:val="14"/>
                          <w:lang w:val="en-US" w:eastAsia="ja-JP"/>
                        </w:rPr>
                        <w:t>root@salvator-x</w:t>
                      </w:r>
                      <w:proofErr w:type="spellEnd"/>
                      <w:r w:rsidRPr="00997E4E">
                        <w:rPr>
                          <w:rFonts w:ascii="Courier New" w:hAnsi="Courier New" w:cs="Courier New"/>
                          <w:sz w:val="14"/>
                          <w:szCs w:val="14"/>
                          <w:lang w:val="en-US" w:eastAsia="ja-JP"/>
                        </w:rPr>
                        <w:t>:~/tools# ./</w:t>
                      </w:r>
                      <w:proofErr w:type="spellStart"/>
                      <w:proofErr w:type="gramEnd"/>
                      <w:r w:rsidRPr="00997E4E">
                        <w:rPr>
                          <w:rFonts w:ascii="Courier New" w:hAnsi="Courier New" w:cs="Courier New"/>
                          <w:sz w:val="14"/>
                          <w:szCs w:val="14"/>
                          <w:lang w:val="en-US" w:eastAsia="ja-JP"/>
                        </w:rPr>
                        <w:t>random_write</w:t>
                      </w:r>
                      <w:proofErr w:type="spellEnd"/>
                    </w:p>
                    <w:p w:rsidR="005B1E90" w:rsidRPr="00997E4E" w:rsidRDefault="005B1E90" w:rsidP="007201E8">
                      <w:pPr>
                        <w:rPr>
                          <w:rFonts w:ascii="Courier New" w:hAnsi="Courier New" w:cs="Courier New"/>
                          <w:sz w:val="14"/>
                          <w:szCs w:val="14"/>
                          <w:lang w:val="en-US" w:eastAsia="ja-JP"/>
                        </w:rPr>
                      </w:pPr>
                      <w:proofErr w:type="spellStart"/>
                      <w:r w:rsidRPr="00997E4E">
                        <w:rPr>
                          <w:rFonts w:ascii="Courier New" w:hAnsi="Courier New" w:cs="Courier New"/>
                          <w:sz w:val="14"/>
                          <w:szCs w:val="14"/>
                          <w:lang w:val="en-US" w:eastAsia="ja-JP"/>
                        </w:rPr>
                        <w:t>alloc_</w:t>
                      </w:r>
                      <w:proofErr w:type="gramStart"/>
                      <w:r w:rsidRPr="00997E4E">
                        <w:rPr>
                          <w:rFonts w:ascii="Courier New" w:hAnsi="Courier New" w:cs="Courier New"/>
                          <w:sz w:val="14"/>
                          <w:szCs w:val="14"/>
                          <w:lang w:val="en-US" w:eastAsia="ja-JP"/>
                        </w:rPr>
                        <w:t>size</w:t>
                      </w:r>
                      <w:proofErr w:type="spellEnd"/>
                      <w:r w:rsidRPr="00997E4E">
                        <w:rPr>
                          <w:rFonts w:ascii="Courier New" w:hAnsi="Courier New" w:cs="Courier New"/>
                          <w:sz w:val="14"/>
                          <w:szCs w:val="14"/>
                          <w:lang w:val="en-US" w:eastAsia="ja-JP"/>
                        </w:rPr>
                        <w:t>[</w:t>
                      </w:r>
                      <w:proofErr w:type="gramEnd"/>
                      <w:r w:rsidRPr="00997E4E">
                        <w:rPr>
                          <w:rFonts w:ascii="Courier New" w:hAnsi="Courier New" w:cs="Courier New"/>
                          <w:sz w:val="14"/>
                          <w:szCs w:val="14"/>
                          <w:lang w:val="en-US" w:eastAsia="ja-JP"/>
                        </w:rPr>
                        <w:t xml:space="preserve">byte], count, </w:t>
                      </w:r>
                      <w:proofErr w:type="spellStart"/>
                      <w:r w:rsidRPr="00997E4E">
                        <w:rPr>
                          <w:rFonts w:ascii="Courier New" w:hAnsi="Courier New" w:cs="Courier New"/>
                          <w:sz w:val="14"/>
                          <w:szCs w:val="14"/>
                          <w:lang w:val="en-US" w:eastAsia="ja-JP"/>
                        </w:rPr>
                        <w:t>count_max</w:t>
                      </w:r>
                      <w:proofErr w:type="spellEnd"/>
                      <w:r w:rsidRPr="00997E4E">
                        <w:rPr>
                          <w:rFonts w:ascii="Courier New" w:hAnsi="Courier New" w:cs="Courier New"/>
                          <w:sz w:val="14"/>
                          <w:szCs w:val="14"/>
                          <w:lang w:val="en-US" w:eastAsia="ja-JP"/>
                        </w:rPr>
                        <w:t>, start[sec], start[</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 end[sec], end[</w:t>
                      </w:r>
                      <w:proofErr w:type="spellStart"/>
                      <w:r w:rsidRPr="00997E4E">
                        <w:rPr>
                          <w:rFonts w:ascii="Courier New" w:hAnsi="Courier New" w:cs="Courier New"/>
                          <w:sz w:val="14"/>
                          <w:szCs w:val="14"/>
                          <w:lang w:val="en-US" w:eastAsia="ja-JP"/>
                        </w:rPr>
                        <w:t>nsec</w:t>
                      </w:r>
                      <w:proofErr w:type="spellEnd"/>
                      <w:r w:rsidRPr="00997E4E">
                        <w:rPr>
                          <w:rFonts w:ascii="Courier New" w:hAnsi="Courier New" w:cs="Courier New"/>
                          <w:sz w:val="14"/>
                          <w:szCs w:val="14"/>
                          <w:lang w:val="en-US" w:eastAsia="ja-JP"/>
                        </w:rPr>
                        <w:t>]</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2097152, 0, 10, 184, 162289764, 184, 162338604, 48840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2097152, 1, 10, 184, 162434604, 184, 162472524, 37920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2097152, 2, 10, 184, 162481884, 184, 162482364, 480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2097152, 3, 10, 184, 162488124, 184, 162488604, 480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2097152, 4, 10, 184, 162494124, 184, 162494484, 360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2097152, 5, 10, 184, 162499884, 184, 162500364, 480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2097152, 6, 10, 184, 162505884, 184, 162506244, 360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2097152, 7, 10, 184, 162511524, 184, 162511884, 360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2097152, 8, 10, 184, 162517164, 184, 162517644, 480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2097152, 9, 10, 184, 162522804, 184, 162523164, 360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4194304, 0, 10, 184, 162541884, 184, 163453644, 911760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4194304, 1, 10, 184, 163559004, 184, 163601364, 42360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4194304, 2, 10, 184, 163608804, 184, 163612524, 3720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4194304, 3, 10, 184, 163618404, 184, 163621884, 3480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4194304, 4, 10, 184, 163627284, 184, 163628364, 1080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4194304, 5, 10, 184, 163633524, 184, 163634364, 840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4194304, 6, 10, 184, 163639644, 184, 163640364, 720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4194304, 7, 10, 184, 163645764, 184, 163646484, 720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4194304, 8, 10, 184, 163651644, 184, 163652364, 720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4194304, 9, 10, 184, 163657644, 184, 163658364, 720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8388608, 0, 10, 184, 163677084, 184, 165532045, 1854961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8388608, 1, 10, 184, 165683485, 184, 166216525, 533040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8388608, 2, 10, 184, 166231525, 184, 166237165, 5640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8388608, 3, 10, 184, 166243045, 184, 166246165, 3120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8388608, 4, 10, 184, 166251685, 184, 166254325, 2640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8388608, 5, 10, 184, 166259605, 184, 166262245, 2640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8388608, 6, 10, 184, 166267765, 184, 166270405, 2640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8388608, 7, 10, 184, 166275805, 184, 166278325, 2520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8388608, 8, 10, 184, 166283965, 184, 166286245, 2280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8388608, 9, 10, 184, 166292125, 184, 166294765, 2640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16777216, 0, 10, 184, 166320925, 184, 172131925, 5811000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16777216, 1, 10, 184, 172387765, 184, 174471565, 2083800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16777216, 2, 10, 184, 174489325, 184, 174509965, 20640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16777216, 3, 10, 184, 174516085, 184, 174525325, 9240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16777216, 4, 10, 184, 174531085, 184, 174539605, 8520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16777216, 5, 10, 184, 174545245, 184, 174553525, 8280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16777216, 6, 10, 184, 174559165, 184, 174566965, 7800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16777216, 7, 10, 184, 174572605, 184, 174581485, 8880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16777216, 8, 10, 184, 174587005, 184, 174595645, 8640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16777216, 9, 10, 184, 174601045, 184, 174608845, 7800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33554432, 0, 10, 184, 174636325, 184, 185291005, 10654680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33554432, 1, 10, 184, 185696725, 184, 197594606, 11897881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33554432, 2, 10, 184, 198046166, 184, 207793166, 9747000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33554432, 3, 10, 184, 208227446, 184, 221096247, 12868801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33554432, 4, 10, 184, 221500527, 184, 233233767, 11733240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33554432, 5, 10, 184, 233638287, 184, 244573288, 10935001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33554432, 6, 10, 184, 245018488, 184, 256515928, 11497440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33554432, 7, 10, 184, 256938688, 184, 268807409, 11868721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33554432, 8, 10, 184, 269193449, 184, 279993569, 10800120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33554432, 9, 10, 184, 280422569, 184, 290886090, 10463521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50331648, 0, 10, 184, 291260970, 184, 308172330, 16911360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50331648, 1, 10, 184, 308732370, 184, 325567291, 16834921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50331648, 2, 10, 184, 326156611, 184, 342395252, 16238641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50331648, 3, 10, 184, 343343972, 184, 359209892, 15865920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50331648, 4, 10, 184, 360752372, 184, 378412053, 17659681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50331648, 5, 10, 184, 378997413, 184, 395120494, 16123081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50331648, 6, 10, 184, 395674654, 184, 411530734, 15856080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50331648, 7, 10, 184, 412315774, 184, 429724175, 17408401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50331648, 8, 10, 184, 430367855, 184, 448244856, 17877001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50331648, 9, 10, 184, 448877616, 184, 465900817, 17023201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67108864, 0, 10, 184, 466462537, 184, 489351938, 22889401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67108864, 1, 10, 184, 491128778, 184, 514392819, 23264041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67108864, 2, 10, 184, 515150979, 184, 538065940, 22914961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67108864, 3, 10, 184, 538811260, 184, 561737380, 22926120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67108864, 4, 10, 184, 562498421, 184, 584818901, 22320480</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67108864, 5, 10, 184, 585567341, 184, 607276542, 21709201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67108864, 6, 10, 184, 607982022, 184, 632766823, 24784801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67108864, 7, 10, 184, 633606943, 184, 657430784, 23823841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67108864, 8, 10, 184, 658176824, 184, 682881945, 24705121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67108864, 9, 10, 184, 683602905, 184, 706038106, 22435201</w:t>
                      </w:r>
                    </w:p>
                    <w:p w:rsidR="005B1E90" w:rsidRPr="00997E4E" w:rsidRDefault="005B1E90" w:rsidP="007201E8">
                      <w:pPr>
                        <w:rPr>
                          <w:rFonts w:ascii="Courier New" w:hAnsi="Courier New" w:cs="Courier New"/>
                          <w:sz w:val="14"/>
                          <w:szCs w:val="14"/>
                          <w:lang w:val="en-US" w:eastAsia="ja-JP"/>
                        </w:rPr>
                      </w:pPr>
                      <w:r w:rsidRPr="00997E4E">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5744" behindDoc="0" locked="0" layoutInCell="1" allowOverlap="1" wp14:anchorId="638A7C06" wp14:editId="52C4E532">
                <wp:simplePos x="0" y="0"/>
                <wp:positionH relativeFrom="column">
                  <wp:posOffset>3034666</wp:posOffset>
                </wp:positionH>
                <wp:positionV relativeFrom="paragraph">
                  <wp:posOffset>201930</wp:posOffset>
                </wp:positionV>
                <wp:extent cx="617220" cy="7048500"/>
                <wp:effectExtent l="0" t="0" r="11430" b="19050"/>
                <wp:wrapNone/>
                <wp:docPr id="114" name="正方形/長方形 114"/>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8DF06" id="正方形/長方形 114" o:spid="_x0000_s1026" style="position:absolute;margin-left:238.95pt;margin-top:15.9pt;width:48.6pt;height:5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DIybSF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53BCE" w:rsidRDefault="00953BCE" w:rsidP="0096775F">
      <w:pPr>
        <w:pStyle w:val="CETextBody"/>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0"/>
        </w:numPr>
        <w:ind w:left="426" w:hanging="426"/>
        <w:rPr>
          <w:b/>
          <w:lang w:val="en-US" w:eastAsia="ja-JP"/>
        </w:rPr>
      </w:pPr>
      <w:r>
        <w:rPr>
          <w:rFonts w:hint="eastAsia"/>
          <w:lang w:val="en-US" w:eastAsia="ja-JP"/>
        </w:rPr>
        <w:lastRenderedPageBreak/>
        <w:t>Result</w:t>
      </w:r>
    </w:p>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223" w:author="Huy Duc. Nguyen" w:date="2017-08-28T16:38:00Z">
        <w:r w:rsidR="003B19D6">
          <w:rPr>
            <w:b/>
            <w:noProof/>
            <w:szCs w:val="22"/>
            <w:lang w:eastAsia="ja-JP"/>
          </w:rPr>
          <w:t>55</w:t>
        </w:r>
      </w:ins>
      <w:ins w:id="12224" w:author="Kazuhiro Takagi" w:date="2017-03-21T15:02:00Z">
        <w:del w:id="12225" w:author="Huy Duc. Nguyen" w:date="2017-08-28T16:38:00Z">
          <w:r w:rsidR="00520A63" w:rsidDel="003B19D6">
            <w:rPr>
              <w:b/>
              <w:noProof/>
              <w:szCs w:val="22"/>
              <w:lang w:eastAsia="ja-JP"/>
            </w:rPr>
            <w:delText>55</w:delText>
          </w:r>
        </w:del>
      </w:ins>
      <w:ins w:id="12226" w:author=" " w:date="2017-03-09T11:18:00Z">
        <w:del w:id="12227" w:author="Huy Duc. Nguyen" w:date="2017-08-28T16:38:00Z">
          <w:r w:rsidR="00442CC0" w:rsidDel="003B19D6">
            <w:rPr>
              <w:b/>
              <w:noProof/>
              <w:szCs w:val="22"/>
              <w:lang w:eastAsia="ja-JP"/>
            </w:rPr>
            <w:delText>55</w:delText>
          </w:r>
        </w:del>
      </w:ins>
      <w:del w:id="12228" w:author="Huy Duc. Nguyen" w:date="2017-08-28T16:38:00Z">
        <w:r w:rsidR="00003FEB" w:rsidDel="003B19D6">
          <w:rPr>
            <w:b/>
            <w:noProof/>
            <w:szCs w:val="22"/>
            <w:lang w:eastAsia="ja-JP"/>
          </w:rPr>
          <w:delText>62</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ayout w:type="fixed"/>
        <w:tblLook w:val="04A0" w:firstRow="1" w:lastRow="0" w:firstColumn="1" w:lastColumn="0" w:noHBand="0" w:noVBand="1"/>
      </w:tblPr>
      <w:tblGrid>
        <w:gridCol w:w="886"/>
        <w:gridCol w:w="885"/>
        <w:gridCol w:w="885"/>
        <w:gridCol w:w="887"/>
        <w:gridCol w:w="885"/>
        <w:gridCol w:w="885"/>
        <w:gridCol w:w="885"/>
        <w:gridCol w:w="887"/>
        <w:gridCol w:w="885"/>
        <w:gridCol w:w="885"/>
        <w:gridCol w:w="887"/>
      </w:tblGrid>
      <w:tr w:rsidR="00490124" w:rsidRPr="00207443" w:rsidTr="0027486D">
        <w:trPr>
          <w:trHeight w:val="581"/>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0.04236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0.02928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0.65052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0.03360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0.00276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0.00120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0.00072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1.92516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0.60564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0.00420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0.00396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0.00264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0.00204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4.38828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1.90884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0.01512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0.00708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0.00660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0.00756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0.00804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0.00780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0.00684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9.27384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8.73480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8.98452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9.02604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9.01296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9.14568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8.94012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9.05112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8.95584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8.90136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13.67736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13.82160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13.53372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13.63812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13.56264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13.97652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14.03928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13.80252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13.91436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13.74948 </w:t>
            </w:r>
          </w:p>
        </w:tc>
      </w:tr>
      <w:tr w:rsidR="001C7949"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3C7F70">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18.93768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17.70492 </w:t>
            </w:r>
          </w:p>
        </w:tc>
        <w:tc>
          <w:tcPr>
            <w:tcW w:w="455"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18.25560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17.74824 </w:t>
            </w:r>
          </w:p>
        </w:tc>
        <w:tc>
          <w:tcPr>
            <w:tcW w:w="454" w:type="pct"/>
            <w:tcBorders>
              <w:left w:val="single" w:sz="4" w:space="0" w:color="000000"/>
              <w:right w:val="single" w:sz="4" w:space="0" w:color="000000"/>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18.28896 </w:t>
            </w:r>
          </w:p>
        </w:tc>
        <w:tc>
          <w:tcPr>
            <w:tcW w:w="454" w:type="pct"/>
            <w:tcBorders>
              <w:left w:val="single" w:sz="4" w:space="0" w:color="000000"/>
              <w:right w:val="single" w:sz="4" w:space="0" w:color="auto"/>
            </w:tcBorders>
            <w:vAlign w:val="center"/>
          </w:tcPr>
          <w:p w:rsidR="001C7949" w:rsidRPr="0027486D" w:rsidRDefault="001C7949" w:rsidP="003C7F70">
            <w:pPr>
              <w:pStyle w:val="CETextBody"/>
              <w:jc w:val="right"/>
              <w:rPr>
                <w:color w:val="000000"/>
                <w:sz w:val="16"/>
                <w:szCs w:val="16"/>
              </w:rPr>
            </w:pPr>
            <w:r w:rsidRPr="0027486D">
              <w:rPr>
                <w:color w:val="000000"/>
                <w:sz w:val="16"/>
                <w:szCs w:val="16"/>
              </w:rPr>
              <w:t xml:space="preserve">17.91444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18.00984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17.75580 </w:t>
            </w:r>
          </w:p>
        </w:tc>
        <w:tc>
          <w:tcPr>
            <w:tcW w:w="454"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18.18672 </w:t>
            </w:r>
          </w:p>
        </w:tc>
        <w:tc>
          <w:tcPr>
            <w:tcW w:w="455" w:type="pct"/>
            <w:tcBorders>
              <w:left w:val="single" w:sz="4" w:space="0" w:color="000000"/>
              <w:right w:val="single" w:sz="4" w:space="0" w:color="auto"/>
            </w:tcBorders>
            <w:vAlign w:val="center"/>
          </w:tcPr>
          <w:p w:rsidR="001C7949" w:rsidRPr="00955E9B" w:rsidRDefault="001C7949" w:rsidP="003C7F70">
            <w:pPr>
              <w:pStyle w:val="CETextBody"/>
              <w:jc w:val="right"/>
              <w:rPr>
                <w:color w:val="000000"/>
                <w:sz w:val="16"/>
                <w:szCs w:val="16"/>
              </w:rPr>
            </w:pPr>
            <w:r w:rsidRPr="0027486D">
              <w:rPr>
                <w:color w:val="000000"/>
                <w:sz w:val="16"/>
                <w:szCs w:val="16"/>
              </w:rPr>
              <w:t xml:space="preserve">18.36936 </w:t>
            </w:r>
          </w:p>
        </w:tc>
      </w:tr>
    </w:tbl>
    <w:p w:rsidR="003C7F70" w:rsidRDefault="003C7F70" w:rsidP="003C7F70">
      <w:pPr>
        <w:pStyle w:val="CETextBody"/>
        <w:rPr>
          <w:lang w:val="en-US" w:eastAsia="ja-JP"/>
        </w:rPr>
      </w:pPr>
    </w:p>
    <w:p w:rsidR="003C7F70" w:rsidRPr="004B3D03" w:rsidRDefault="003C7F70" w:rsidP="003C7F70">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229" w:author="Huy Duc. Nguyen" w:date="2017-08-28T16:38:00Z">
        <w:r w:rsidR="003B19D6">
          <w:rPr>
            <w:b/>
            <w:noProof/>
            <w:szCs w:val="22"/>
            <w:lang w:eastAsia="ja-JP"/>
          </w:rPr>
          <w:t>56</w:t>
        </w:r>
      </w:ins>
      <w:ins w:id="12230" w:author="Kazuhiro Takagi" w:date="2017-03-21T15:02:00Z">
        <w:del w:id="12231" w:author="Huy Duc. Nguyen" w:date="2017-08-28T16:38:00Z">
          <w:r w:rsidR="00520A63" w:rsidDel="003B19D6">
            <w:rPr>
              <w:b/>
              <w:noProof/>
              <w:szCs w:val="22"/>
              <w:lang w:eastAsia="ja-JP"/>
            </w:rPr>
            <w:delText>56</w:delText>
          </w:r>
        </w:del>
      </w:ins>
      <w:ins w:id="12232" w:author=" " w:date="2017-03-09T11:18:00Z">
        <w:del w:id="12233" w:author="Huy Duc. Nguyen" w:date="2017-08-28T16:38:00Z">
          <w:r w:rsidR="00442CC0" w:rsidDel="003B19D6">
            <w:rPr>
              <w:b/>
              <w:noProof/>
              <w:szCs w:val="22"/>
              <w:lang w:eastAsia="ja-JP"/>
            </w:rPr>
            <w:delText>56</w:delText>
          </w:r>
        </w:del>
      </w:ins>
      <w:del w:id="12234" w:author="Huy Duc. Nguyen" w:date="2017-08-28T16:38:00Z">
        <w:r w:rsidR="00003FEB" w:rsidDel="003B19D6">
          <w:rPr>
            <w:b/>
            <w:noProof/>
            <w:szCs w:val="22"/>
            <w:lang w:eastAsia="ja-JP"/>
          </w:rPr>
          <w:delText>63</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ayout w:type="fixed"/>
        <w:tblLook w:val="04A0" w:firstRow="1" w:lastRow="0" w:firstColumn="1" w:lastColumn="0" w:noHBand="0" w:noVBand="1"/>
      </w:tblPr>
      <w:tblGrid>
        <w:gridCol w:w="884"/>
        <w:gridCol w:w="886"/>
        <w:gridCol w:w="884"/>
        <w:gridCol w:w="886"/>
        <w:gridCol w:w="884"/>
        <w:gridCol w:w="887"/>
        <w:gridCol w:w="885"/>
        <w:gridCol w:w="887"/>
        <w:gridCol w:w="885"/>
        <w:gridCol w:w="887"/>
        <w:gridCol w:w="887"/>
      </w:tblGrid>
      <w:tr w:rsidR="008753CF" w:rsidRPr="00207443" w:rsidTr="00490124">
        <w:trPr>
          <w:trHeight w:val="630"/>
          <w:jc w:val="center"/>
        </w:trPr>
        <w:tc>
          <w:tcPr>
            <w:tcW w:w="454" w:type="pct"/>
            <w:tcBorders>
              <w:left w:val="single" w:sz="4" w:space="0" w:color="auto"/>
              <w:right w:val="doub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Array size</w:t>
            </w:r>
          </w:p>
          <w:p w:rsidR="003C7F70" w:rsidRPr="00E8715A" w:rsidRDefault="003C7F70" w:rsidP="003C7F70">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3C7F70" w:rsidRPr="00387E9A" w:rsidRDefault="003C7F70" w:rsidP="003C7F70">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3C7F70" w:rsidRDefault="003C7F70" w:rsidP="003C7F70">
            <w:pPr>
              <w:pStyle w:val="CETextBody"/>
              <w:jc w:val="center"/>
              <w:rPr>
                <w:b/>
                <w:sz w:val="16"/>
                <w:lang w:eastAsia="ja-JP"/>
              </w:rPr>
            </w:pPr>
            <w:r>
              <w:rPr>
                <w:rFonts w:hint="eastAsia"/>
                <w:b/>
                <w:sz w:val="16"/>
                <w:lang w:eastAsia="ja-JP"/>
              </w:rPr>
              <w:t>10</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0.03756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0.00192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0.00060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0.00048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0.00060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0.00036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0.65796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0.00444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0.00216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0.00228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0.00180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0.00216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0.00228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1.86924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0.47436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0.00768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0.00528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0.00576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0.00480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0.00504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0.00552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0.00540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4.37940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1.61028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0.02004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0.01032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0.01044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9.33072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8.56212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8.75352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8.93064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9.02640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8.97372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9.09624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9.02280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9.07680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8.67060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13.89948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12.71736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13.64856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13.78860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13.88268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13.87536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13.67964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13.75200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13.82088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14.01768 </w:t>
            </w:r>
          </w:p>
        </w:tc>
      </w:tr>
      <w:tr w:rsidR="00490124" w:rsidRPr="00207443" w:rsidTr="0027486D">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490124" w:rsidRPr="00955E9B" w:rsidRDefault="00490124" w:rsidP="003C7F70">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17.94108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17.47488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17.56656 </w:t>
            </w:r>
          </w:p>
        </w:tc>
        <w:tc>
          <w:tcPr>
            <w:tcW w:w="454"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18.25212 </w:t>
            </w:r>
          </w:p>
        </w:tc>
        <w:tc>
          <w:tcPr>
            <w:tcW w:w="455" w:type="pct"/>
            <w:tcBorders>
              <w:left w:val="single" w:sz="4" w:space="0" w:color="000000"/>
              <w:right w:val="single" w:sz="4" w:space="0" w:color="000000"/>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18.69636 </w:t>
            </w:r>
          </w:p>
        </w:tc>
        <w:tc>
          <w:tcPr>
            <w:tcW w:w="454" w:type="pct"/>
            <w:tcBorders>
              <w:left w:val="single" w:sz="4" w:space="0" w:color="000000"/>
              <w:right w:val="single" w:sz="4" w:space="0" w:color="auto"/>
            </w:tcBorders>
            <w:vAlign w:val="center"/>
          </w:tcPr>
          <w:p w:rsidR="00490124" w:rsidRPr="0027486D" w:rsidRDefault="00490124" w:rsidP="003C7F70">
            <w:pPr>
              <w:pStyle w:val="CETextBody"/>
              <w:jc w:val="right"/>
              <w:rPr>
                <w:color w:val="000000"/>
                <w:sz w:val="16"/>
                <w:szCs w:val="16"/>
              </w:rPr>
            </w:pPr>
            <w:r w:rsidRPr="0027486D">
              <w:rPr>
                <w:color w:val="000000"/>
                <w:sz w:val="16"/>
                <w:szCs w:val="16"/>
              </w:rPr>
              <w:t xml:space="preserve">18.13944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18.29844 </w:t>
            </w:r>
          </w:p>
        </w:tc>
        <w:tc>
          <w:tcPr>
            <w:tcW w:w="454"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18.31908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17.66844 </w:t>
            </w:r>
          </w:p>
        </w:tc>
        <w:tc>
          <w:tcPr>
            <w:tcW w:w="455" w:type="pct"/>
            <w:tcBorders>
              <w:left w:val="single" w:sz="4" w:space="0" w:color="000000"/>
              <w:right w:val="single" w:sz="4" w:space="0" w:color="auto"/>
            </w:tcBorders>
            <w:vAlign w:val="center"/>
          </w:tcPr>
          <w:p w:rsidR="00490124" w:rsidRPr="00955E9B" w:rsidRDefault="00490124" w:rsidP="003C7F70">
            <w:pPr>
              <w:pStyle w:val="CETextBody"/>
              <w:jc w:val="right"/>
              <w:rPr>
                <w:color w:val="000000"/>
                <w:sz w:val="16"/>
                <w:szCs w:val="16"/>
              </w:rPr>
            </w:pPr>
            <w:r w:rsidRPr="0027486D">
              <w:rPr>
                <w:color w:val="000000"/>
                <w:sz w:val="16"/>
                <w:szCs w:val="16"/>
              </w:rPr>
              <w:t xml:space="preserve">18.49116 </w:t>
            </w:r>
          </w:p>
        </w:tc>
      </w:tr>
    </w:tbl>
    <w:p w:rsidR="003C7F70" w:rsidRPr="00955E9B" w:rsidRDefault="003C7F70" w:rsidP="0027486D">
      <w:pPr>
        <w:pStyle w:val="CETextBody"/>
        <w:rPr>
          <w:b/>
          <w:lang w:val="en-US" w:eastAsia="ja-JP"/>
        </w:rPr>
      </w:pPr>
    </w:p>
    <w:p w:rsidR="00271DBD" w:rsidRPr="008F0A68" w:rsidRDefault="00271DBD" w:rsidP="00955E9B">
      <w:pPr>
        <w:pStyle w:val="Caption"/>
        <w:ind w:left="422"/>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235" w:author="Huy Duc. Nguyen" w:date="2017-08-28T16:38:00Z">
        <w:r w:rsidR="003B19D6">
          <w:rPr>
            <w:noProof/>
            <w:sz w:val="22"/>
            <w:szCs w:val="22"/>
          </w:rPr>
          <w:t>57</w:t>
        </w:r>
      </w:ins>
      <w:ins w:id="12236" w:author="Kazuhiro Takagi" w:date="2017-03-21T15:02:00Z">
        <w:del w:id="12237" w:author="Huy Duc. Nguyen" w:date="2017-08-28T16:38:00Z">
          <w:r w:rsidR="00520A63" w:rsidDel="003B19D6">
            <w:rPr>
              <w:noProof/>
              <w:sz w:val="22"/>
              <w:szCs w:val="22"/>
            </w:rPr>
            <w:delText>57</w:delText>
          </w:r>
        </w:del>
      </w:ins>
      <w:ins w:id="12238" w:author=" " w:date="2017-03-09T11:18:00Z">
        <w:del w:id="12239" w:author="Huy Duc. Nguyen" w:date="2017-08-28T16:38:00Z">
          <w:r w:rsidR="00442CC0" w:rsidDel="003B19D6">
            <w:rPr>
              <w:noProof/>
              <w:sz w:val="22"/>
              <w:szCs w:val="22"/>
            </w:rPr>
            <w:delText>57</w:delText>
          </w:r>
        </w:del>
      </w:ins>
      <w:del w:id="12240" w:author="Huy Duc. Nguyen" w:date="2017-08-28T16:38:00Z">
        <w:r w:rsidR="00003FEB" w:rsidDel="003B19D6">
          <w:rPr>
            <w:noProof/>
            <w:sz w:val="22"/>
            <w:szCs w:val="22"/>
          </w:rPr>
          <w:delText>64</w:delText>
        </w:r>
      </w:del>
      <w:r w:rsidRPr="008F0A68">
        <w:rPr>
          <w:sz w:val="22"/>
          <w:szCs w:val="22"/>
        </w:rPr>
        <w:fldChar w:fldCharType="end"/>
      </w:r>
      <w:r w:rsidRPr="008F0A68">
        <w:rPr>
          <w:rFonts w:hint="eastAsia"/>
          <w:sz w:val="22"/>
          <w:szCs w:val="22"/>
          <w:lang w:eastAsia="ja-JP"/>
        </w:rPr>
        <w:t xml:space="preserve">: </w:t>
      </w:r>
      <w:r w:rsidRPr="008F0A68">
        <w:rPr>
          <w:sz w:val="22"/>
          <w:szCs w:val="22"/>
          <w:lang w:eastAsia="ja-JP"/>
        </w:rPr>
        <w:t>Result</w:t>
      </w:r>
    </w:p>
    <w:tbl>
      <w:tblPr>
        <w:tblStyle w:val="TableGrid"/>
        <w:tblW w:w="9321" w:type="dxa"/>
        <w:jc w:val="center"/>
        <w:tblLayout w:type="fixed"/>
        <w:tblLook w:val="04A0" w:firstRow="1" w:lastRow="0" w:firstColumn="1" w:lastColumn="0" w:noHBand="0" w:noVBand="1"/>
      </w:tblPr>
      <w:tblGrid>
        <w:gridCol w:w="777"/>
        <w:gridCol w:w="1424"/>
        <w:gridCol w:w="1424"/>
        <w:gridCol w:w="1424"/>
        <w:gridCol w:w="1424"/>
        <w:gridCol w:w="1424"/>
        <w:gridCol w:w="1424"/>
      </w:tblGrid>
      <w:tr w:rsidR="00DB7A15" w:rsidRPr="00207443" w:rsidTr="006256FD">
        <w:trPr>
          <w:trHeight w:val="526"/>
          <w:jc w:val="center"/>
        </w:trPr>
        <w:tc>
          <w:tcPr>
            <w:tcW w:w="777" w:type="dxa"/>
            <w:vMerge w:val="restart"/>
            <w:tcBorders>
              <w:right w:val="single" w:sz="4" w:space="0" w:color="auto"/>
            </w:tcBorders>
            <w:shd w:val="clear" w:color="auto" w:fill="BFBFBF" w:themeFill="background1" w:themeFillShade="BF"/>
          </w:tcPr>
          <w:p w:rsidR="00DB7A15" w:rsidRDefault="00DB7A15" w:rsidP="00A343A0">
            <w:pPr>
              <w:pStyle w:val="CETextBody"/>
              <w:jc w:val="center"/>
              <w:rPr>
                <w:b/>
                <w:sz w:val="16"/>
                <w:lang w:eastAsia="ja-JP"/>
              </w:rPr>
            </w:pPr>
            <w:r>
              <w:rPr>
                <w:rFonts w:hint="eastAsia"/>
                <w:b/>
                <w:sz w:val="16"/>
                <w:lang w:eastAsia="ja-JP"/>
              </w:rPr>
              <w:t>Array size</w:t>
            </w:r>
          </w:p>
          <w:p w:rsidR="00DB7A15" w:rsidRDefault="00DB7A15" w:rsidP="00701E86">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272" w:type="dxa"/>
            <w:gridSpan w:val="3"/>
            <w:tcBorders>
              <w:right w:val="double" w:sz="4" w:space="0" w:color="auto"/>
            </w:tcBorders>
            <w:shd w:val="clear" w:color="auto" w:fill="BFBFBF" w:themeFill="background1" w:themeFillShade="BF"/>
          </w:tcPr>
          <w:p w:rsidR="00DB7A15" w:rsidRDefault="00DB7A15">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DB7A15" w:rsidRPr="00387E9A" w:rsidRDefault="00DB7A15">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DB7A15" w:rsidRPr="00207443" w:rsidTr="00997E4E">
        <w:trPr>
          <w:trHeight w:val="265"/>
          <w:jc w:val="center"/>
        </w:trPr>
        <w:tc>
          <w:tcPr>
            <w:tcW w:w="777" w:type="dxa"/>
            <w:vMerge/>
            <w:tcBorders>
              <w:right w:val="single" w:sz="4" w:space="0" w:color="auto"/>
            </w:tcBorders>
            <w:shd w:val="clear" w:color="auto" w:fill="BFBFBF" w:themeFill="background1" w:themeFillShade="BF"/>
          </w:tcPr>
          <w:p w:rsidR="00DB7A15" w:rsidRDefault="00DB7A15" w:rsidP="00701E86">
            <w:pPr>
              <w:pStyle w:val="CETextBody"/>
              <w:jc w:val="center"/>
              <w:rPr>
                <w:sz w:val="16"/>
                <w:lang w:eastAsia="ja-JP"/>
              </w:rPr>
            </w:pPr>
          </w:p>
        </w:tc>
        <w:tc>
          <w:tcPr>
            <w:tcW w:w="1424" w:type="dxa"/>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DB7A15" w:rsidRDefault="00DB7A15" w:rsidP="00701E86">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DB7A15" w:rsidRPr="00387E9A" w:rsidRDefault="00DB7A15" w:rsidP="00701E86">
            <w:pPr>
              <w:pStyle w:val="CETextBody"/>
              <w:jc w:val="center"/>
              <w:rPr>
                <w:b/>
                <w:sz w:val="16"/>
                <w:lang w:eastAsia="ja-JP"/>
              </w:rPr>
            </w:pPr>
            <w:r>
              <w:rPr>
                <w:rFonts w:hint="eastAsia"/>
                <w:b/>
                <w:sz w:val="16"/>
                <w:lang w:eastAsia="ja-JP"/>
              </w:rPr>
              <w:t>Max.</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0.04236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0.00036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0.00750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0.03756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0.00036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0.004368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0.65052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0.00072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0.06924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0.65796</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0.0018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0.067968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8M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1.92516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0.00204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0.25523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1.86924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0.0048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0.238812</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16M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4.38828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0.00660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0.63630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4.3794</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0.01032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0.608268</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32M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9.27384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8.73480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9.00263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9.33072</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8.562121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8.9443564</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Pr>
                <w:rFonts w:hint="eastAsia"/>
                <w:b/>
                <w:sz w:val="16"/>
                <w:lang w:eastAsia="ja-JP"/>
              </w:rPr>
              <w:t>48</w:t>
            </w:r>
            <w:r w:rsidRPr="00387E9A">
              <w:rPr>
                <w:rFonts w:hint="eastAsia"/>
                <w:b/>
                <w:sz w:val="16"/>
                <w:lang w:eastAsia="ja-JP"/>
              </w:rPr>
              <w:t>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14.03928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13.53372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13.77156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14.01768</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12.717361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13.7082245</w:t>
            </w:r>
          </w:p>
        </w:tc>
      </w:tr>
      <w:tr w:rsidR="00BE3369"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BE3369" w:rsidRPr="00387E9A" w:rsidRDefault="00BE3369" w:rsidP="00701E86">
            <w:pPr>
              <w:pStyle w:val="CETextBody"/>
              <w:rPr>
                <w:b/>
                <w:sz w:val="16"/>
                <w:lang w:eastAsia="ja-JP"/>
              </w:rPr>
            </w:pPr>
            <w:r w:rsidRPr="00387E9A">
              <w:rPr>
                <w:rFonts w:hint="eastAsia"/>
                <w:b/>
                <w:sz w:val="16"/>
                <w:lang w:eastAsia="ja-JP"/>
              </w:rPr>
              <w:t>64M</w:t>
            </w:r>
          </w:p>
        </w:tc>
        <w:tc>
          <w:tcPr>
            <w:tcW w:w="1424" w:type="dxa"/>
            <w:vAlign w:val="center"/>
          </w:tcPr>
          <w:p w:rsidR="00BE3369" w:rsidRPr="00BE3369" w:rsidRDefault="00BE3369" w:rsidP="00701E86">
            <w:pPr>
              <w:pStyle w:val="CETextBody"/>
              <w:jc w:val="right"/>
              <w:rPr>
                <w:sz w:val="16"/>
                <w:lang w:eastAsia="ja-JP"/>
              </w:rPr>
            </w:pPr>
            <w:r w:rsidRPr="00997E4E">
              <w:rPr>
                <w:sz w:val="16"/>
                <w:lang w:eastAsia="ja-JP"/>
              </w:rPr>
              <w:t xml:space="preserve">18.93768 </w:t>
            </w:r>
          </w:p>
        </w:tc>
        <w:tc>
          <w:tcPr>
            <w:tcW w:w="1424" w:type="dxa"/>
            <w:tcBorders>
              <w:right w:val="sing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17.70492 </w:t>
            </w:r>
          </w:p>
        </w:tc>
        <w:tc>
          <w:tcPr>
            <w:tcW w:w="1424" w:type="dxa"/>
            <w:tcBorders>
              <w:left w:val="single" w:sz="4" w:space="0" w:color="auto"/>
              <w:right w:val="double" w:sz="4" w:space="0" w:color="auto"/>
            </w:tcBorders>
            <w:vAlign w:val="center"/>
          </w:tcPr>
          <w:p w:rsidR="00BE3369" w:rsidRPr="00BE3369" w:rsidRDefault="00BE3369" w:rsidP="00701E86">
            <w:pPr>
              <w:pStyle w:val="CETextBody"/>
              <w:jc w:val="right"/>
              <w:rPr>
                <w:sz w:val="16"/>
                <w:lang w:eastAsia="ja-JP"/>
              </w:rPr>
            </w:pPr>
            <w:r w:rsidRPr="00997E4E">
              <w:rPr>
                <w:sz w:val="16"/>
                <w:lang w:eastAsia="ja-JP"/>
              </w:rPr>
              <w:t xml:space="preserve">18.11716 </w:t>
            </w:r>
          </w:p>
        </w:tc>
        <w:tc>
          <w:tcPr>
            <w:tcW w:w="1424" w:type="dxa"/>
            <w:tcBorders>
              <w:left w:val="doub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18.696361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17.474881</w:t>
            </w:r>
          </w:p>
        </w:tc>
        <w:tc>
          <w:tcPr>
            <w:tcW w:w="1424" w:type="dxa"/>
            <w:tcBorders>
              <w:left w:val="single" w:sz="4" w:space="0" w:color="auto"/>
              <w:right w:val="single" w:sz="4" w:space="0" w:color="auto"/>
            </w:tcBorders>
          </w:tcPr>
          <w:p w:rsidR="00BE3369" w:rsidRPr="000B0CD7" w:rsidRDefault="00BE3369" w:rsidP="00701E86">
            <w:pPr>
              <w:pStyle w:val="CETextBody"/>
              <w:jc w:val="right"/>
              <w:rPr>
                <w:sz w:val="16"/>
                <w:lang w:eastAsia="ja-JP"/>
              </w:rPr>
            </w:pPr>
            <w:r w:rsidRPr="00415CAA">
              <w:rPr>
                <w:sz w:val="16"/>
                <w:lang w:eastAsia="ja-JP"/>
              </w:rPr>
              <w:t>18.0847568</w:t>
            </w:r>
          </w:p>
        </w:tc>
      </w:tr>
    </w:tbl>
    <w:p w:rsidR="00271DBD" w:rsidRDefault="00271DBD" w:rsidP="00955E9B">
      <w:pPr>
        <w:pStyle w:val="CETextBody"/>
        <w:rPr>
          <w:b/>
          <w:lang w:val="en-US" w:eastAsia="ja-JP"/>
        </w:rPr>
      </w:pPr>
    </w:p>
    <w:p w:rsidR="006E3DD1" w:rsidRDefault="006E3DD1" w:rsidP="00955E9B">
      <w:pPr>
        <w:pStyle w:val="CETextBody"/>
        <w:rPr>
          <w:b/>
          <w:lang w:val="en-US" w:eastAsia="ja-JP"/>
        </w:rPr>
      </w:pPr>
    </w:p>
    <w:p w:rsidR="006E3DD1" w:rsidRDefault="005E61C7" w:rsidP="00997E4E">
      <w:pPr>
        <w:pStyle w:val="CETextBody"/>
        <w:jc w:val="center"/>
        <w:rPr>
          <w:b/>
          <w:lang w:val="en-US" w:eastAsia="ja-JP"/>
        </w:rPr>
      </w:pPr>
      <w:r w:rsidRPr="005E61C7">
        <w:rPr>
          <w:noProof/>
          <w:lang w:val="en-US" w:eastAsia="ja-JP"/>
        </w:rPr>
        <w:lastRenderedPageBreak/>
        <w:t xml:space="preserve"> </w:t>
      </w:r>
      <w:r w:rsidR="00086B18">
        <w:rPr>
          <w:noProof/>
          <w:lang w:val="en-US"/>
        </w:rPr>
        <w:drawing>
          <wp:inline distT="0" distB="0" distL="0" distR="0" wp14:anchorId="686A07A3" wp14:editId="46B3F7F8">
            <wp:extent cx="3665220" cy="2202180"/>
            <wp:effectExtent l="0" t="0" r="0" b="762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F351DD" w:rsidRDefault="00F351DD" w:rsidP="00F351DD">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241" w:author="Huy Duc. Nguyen" w:date="2017-08-28T16:38:00Z">
        <w:r w:rsidR="003B19D6">
          <w:rPr>
            <w:noProof/>
            <w:lang w:eastAsia="ja-JP"/>
          </w:rPr>
          <w:t>15</w:t>
        </w:r>
      </w:ins>
      <w:ins w:id="12242" w:author="Kazuhiro Takagi" w:date="2017-03-21T15:02:00Z">
        <w:del w:id="12243" w:author="Huy Duc. Nguyen" w:date="2017-08-28T16:38:00Z">
          <w:r w:rsidR="00520A63" w:rsidDel="003B19D6">
            <w:rPr>
              <w:noProof/>
              <w:lang w:eastAsia="ja-JP"/>
            </w:rPr>
            <w:delText>15</w:delText>
          </w:r>
        </w:del>
      </w:ins>
      <w:ins w:id="12244" w:author=" " w:date="2017-03-09T11:18:00Z">
        <w:del w:id="12245" w:author="Huy Duc. Nguyen" w:date="2017-08-28T16:38:00Z">
          <w:r w:rsidR="00442CC0" w:rsidDel="003B19D6">
            <w:rPr>
              <w:noProof/>
              <w:lang w:eastAsia="ja-JP"/>
            </w:rPr>
            <w:delText>15</w:delText>
          </w:r>
        </w:del>
      </w:ins>
      <w:del w:id="12246" w:author="Huy Duc. Nguyen" w:date="2017-08-28T16:38:00Z">
        <w:r w:rsidR="00003FEB" w:rsidDel="003B19D6">
          <w:rPr>
            <w:noProof/>
            <w:lang w:eastAsia="ja-JP"/>
          </w:rPr>
          <w:delText>19</w:delText>
        </w:r>
      </w:del>
      <w:r>
        <w:rPr>
          <w:lang w:eastAsia="ja-JP"/>
        </w:rPr>
        <w:fldChar w:fldCharType="end"/>
      </w:r>
      <w:r>
        <w:rPr>
          <w:rFonts w:hint="eastAsia"/>
          <w:lang w:eastAsia="ja-JP"/>
        </w:rPr>
        <w:t xml:space="preserve">: </w:t>
      </w:r>
      <w:r w:rsidR="00F82026">
        <w:rPr>
          <w:rFonts w:hint="eastAsia"/>
          <w:lang w:eastAsia="ja-JP"/>
        </w:rPr>
        <w:t xml:space="preserve">Average Result </w:t>
      </w:r>
      <w:r w:rsidRPr="00D74312">
        <w:rPr>
          <w:rFonts w:hint="eastAsia"/>
          <w:lang w:eastAsia="ja-JP"/>
        </w:rPr>
        <w:t>V</w:t>
      </w:r>
      <w:r w:rsidRPr="00D74312">
        <w:rPr>
          <w:lang w:eastAsia="ja-JP"/>
        </w:rPr>
        <w:t>irtualized Linux</w:t>
      </w:r>
      <w:r w:rsidR="00F82026">
        <w:rPr>
          <w:rFonts w:hint="eastAsia"/>
          <w:lang w:eastAsia="ja-JP"/>
        </w:rPr>
        <w:t xml:space="preserve"> and Native Linux</w:t>
      </w:r>
      <w:r w:rsidRPr="00D74312">
        <w:rPr>
          <w:lang w:eastAsia="ja-JP"/>
        </w:rPr>
        <w:t xml:space="preserve"> (Type</w:t>
      </w:r>
      <w:r w:rsidRPr="00D74312">
        <w:rPr>
          <w:rFonts w:hint="eastAsia"/>
          <w:lang w:eastAsia="ja-JP"/>
        </w:rPr>
        <w:t>4</w:t>
      </w:r>
      <w:r w:rsidR="00F82026">
        <w:rPr>
          <w:rFonts w:hint="eastAsia"/>
          <w:lang w:eastAsia="ja-JP"/>
        </w:rPr>
        <w:t xml:space="preserve"> and Type2</w:t>
      </w:r>
      <w:r w:rsidRPr="00D74312">
        <w:rPr>
          <w:lang w:eastAsia="ja-JP"/>
        </w:rPr>
        <w:t>)</w:t>
      </w:r>
    </w:p>
    <w:p w:rsidR="00F351DD" w:rsidRPr="00997E4E" w:rsidRDefault="00F351DD" w:rsidP="00997E4E">
      <w:pPr>
        <w:pStyle w:val="CETextBody"/>
        <w:rPr>
          <w:b/>
          <w:lang w:eastAsia="ja-JP"/>
        </w:rPr>
      </w:pPr>
    </w:p>
    <w:p w:rsidR="00BE3369" w:rsidRDefault="00BE3369">
      <w:pPr>
        <w:rPr>
          <w:b/>
          <w:sz w:val="22"/>
          <w:lang w:val="en-US" w:eastAsia="ja-JP"/>
        </w:rPr>
      </w:pPr>
    </w:p>
    <w:p w:rsidR="00364A3D" w:rsidRDefault="0096775F" w:rsidP="00F950E6">
      <w:pPr>
        <w:pStyle w:val="CETextBody"/>
        <w:numPr>
          <w:ilvl w:val="0"/>
          <w:numId w:val="50"/>
        </w:numPr>
        <w:ind w:hanging="782"/>
        <w:rPr>
          <w:lang w:val="en-US" w:eastAsia="ja-JP"/>
        </w:rPr>
      </w:pPr>
      <w:r w:rsidRPr="00827062">
        <w:rPr>
          <w:rFonts w:hint="eastAsia"/>
          <w:lang w:val="en-US" w:eastAsia="ja-JP"/>
        </w:rPr>
        <w:t>Consider</w:t>
      </w:r>
      <w:r>
        <w:rPr>
          <w:rFonts w:hint="eastAsia"/>
          <w:lang w:val="en-US" w:eastAsia="ja-JP"/>
        </w:rPr>
        <w:t>ation</w:t>
      </w:r>
    </w:p>
    <w:p w:rsidR="00170B38" w:rsidRPr="00170B38" w:rsidRDefault="00170B38" w:rsidP="00170B38">
      <w:pPr>
        <w:rPr>
          <w:lang w:val="en-US" w:eastAsia="ja-JP"/>
        </w:rPr>
      </w:pPr>
      <w:r w:rsidRPr="00170B38">
        <w:rPr>
          <w:lang w:val="en-US" w:eastAsia="ja-JP"/>
        </w:rPr>
        <w:t>As same as 5.11.3, this test also simulates the random access by</w:t>
      </w:r>
      <w:r w:rsidR="00426D98">
        <w:rPr>
          <w:lang w:val="en-US" w:eastAsia="ja-JP"/>
        </w:rPr>
        <w:t xml:space="preserve"> using specific </w:t>
      </w:r>
      <w:r w:rsidRPr="00170B38">
        <w:rPr>
          <w:lang w:val="en-US" w:eastAsia="ja-JP"/>
        </w:rPr>
        <w:t>address condition</w:t>
      </w:r>
      <w:r w:rsidR="00426D98">
        <w:rPr>
          <w:lang w:val="en-US" w:eastAsia="ja-JP"/>
        </w:rPr>
        <w:t xml:space="preserve"> to force the cache line conflict</w:t>
      </w:r>
      <w:r w:rsidRPr="00170B38">
        <w:rPr>
          <w:lang w:val="en-US" w:eastAsia="ja-JP"/>
        </w:rPr>
        <w:t>.</w:t>
      </w:r>
    </w:p>
    <w:p w:rsidR="00426D98" w:rsidRDefault="00170B38" w:rsidP="00170B38">
      <w:pPr>
        <w:rPr>
          <w:lang w:val="en-US" w:eastAsia="ja-JP"/>
        </w:rPr>
      </w:pPr>
      <w:r w:rsidRPr="00170B38">
        <w:rPr>
          <w:lang w:val="en-US" w:eastAsia="ja-JP"/>
        </w:rPr>
        <w:t>Generally, the test result (ms) is in proportional when the test size</w:t>
      </w:r>
      <w:r w:rsidR="00426D98">
        <w:rPr>
          <w:lang w:val="en-US" w:eastAsia="ja-JP"/>
        </w:rPr>
        <w:t xml:space="preserve"> </w:t>
      </w:r>
      <w:r w:rsidRPr="00170B38">
        <w:rPr>
          <w:lang w:val="en-US" w:eastAsia="ja-JP"/>
        </w:rPr>
        <w:t xml:space="preserve">is larger than 8MB. The result </w:t>
      </w:r>
      <w:r>
        <w:rPr>
          <w:lang w:val="en-US" w:eastAsia="ja-JP"/>
        </w:rPr>
        <w:t>for less or equal 8MB are vary.</w:t>
      </w:r>
      <w:r>
        <w:rPr>
          <w:rFonts w:hint="eastAsia"/>
          <w:lang w:val="en-US" w:eastAsia="ja-JP"/>
        </w:rPr>
        <w:t xml:space="preserve"> </w:t>
      </w:r>
      <w:r w:rsidRPr="00170B38">
        <w:rPr>
          <w:lang w:val="en-US" w:eastAsia="ja-JP"/>
        </w:rPr>
        <w:t>We are estimating that if the test size is smaller or equal to 8MB (= only 64 addresses for test), the store request wi</w:t>
      </w:r>
      <w:r>
        <w:rPr>
          <w:lang w:val="en-US" w:eastAsia="ja-JP"/>
        </w:rPr>
        <w:t>ll possibly merged on the store</w:t>
      </w:r>
      <w:r>
        <w:rPr>
          <w:rFonts w:hint="eastAsia"/>
          <w:lang w:val="en-US" w:eastAsia="ja-JP"/>
        </w:rPr>
        <w:t xml:space="preserve"> </w:t>
      </w:r>
      <w:r w:rsidRPr="00170B38">
        <w:rPr>
          <w:lang w:val="en-US" w:eastAsia="ja-JP"/>
        </w:rPr>
        <w:t>buffer and reduces the write reque</w:t>
      </w:r>
      <w:r>
        <w:rPr>
          <w:lang w:val="en-US" w:eastAsia="ja-JP"/>
        </w:rPr>
        <w:t>sts for the LPDDR4 main memory.</w:t>
      </w:r>
      <w:r>
        <w:rPr>
          <w:rFonts w:hint="eastAsia"/>
          <w:lang w:val="en-US" w:eastAsia="ja-JP"/>
        </w:rPr>
        <w:t xml:space="preserve"> </w:t>
      </w:r>
      <w:r w:rsidRPr="00170B38">
        <w:rPr>
          <w:lang w:val="en-US" w:eastAsia="ja-JP"/>
        </w:rPr>
        <w:t>Unlike the random read case, the performance of the native Linux and virtualized Linux are observed almost same in the all test size.</w:t>
      </w:r>
      <w:r w:rsidR="00426D98">
        <w:rPr>
          <w:lang w:val="en-US" w:eastAsia="ja-JP"/>
        </w:rPr>
        <w:t xml:space="preserve"> </w:t>
      </w:r>
      <w:r w:rsidRPr="00170B38">
        <w:rPr>
          <w:lang w:val="en-US" w:eastAsia="ja-JP"/>
        </w:rPr>
        <w:t>The possible reason is estimated that the sto</w:t>
      </w:r>
      <w:r>
        <w:rPr>
          <w:lang w:val="en-US" w:eastAsia="ja-JP"/>
        </w:rPr>
        <w:t>re request can be buffered, and</w:t>
      </w:r>
      <w:r>
        <w:rPr>
          <w:rFonts w:hint="eastAsia"/>
          <w:lang w:val="en-US" w:eastAsia="ja-JP"/>
        </w:rPr>
        <w:t xml:space="preserve"> </w:t>
      </w:r>
      <w:r w:rsidRPr="00170B38">
        <w:rPr>
          <w:lang w:val="en-US" w:eastAsia="ja-JP"/>
        </w:rPr>
        <w:t>the TLB mi</w:t>
      </w:r>
      <w:r>
        <w:rPr>
          <w:lang w:val="en-US" w:eastAsia="ja-JP"/>
        </w:rPr>
        <w:t>ss latency can be hidden in the</w:t>
      </w:r>
      <w:r>
        <w:rPr>
          <w:rFonts w:hint="eastAsia"/>
          <w:lang w:val="en-US" w:eastAsia="ja-JP"/>
        </w:rPr>
        <w:t xml:space="preserve"> </w:t>
      </w:r>
      <w:r w:rsidRPr="00170B38">
        <w:rPr>
          <w:lang w:val="en-US" w:eastAsia="ja-JP"/>
        </w:rPr>
        <w:t>preceding cache miss processing time.</w:t>
      </w:r>
    </w:p>
    <w:p w:rsidR="00426D98" w:rsidRDefault="00426D98" w:rsidP="00170B38">
      <w:pPr>
        <w:rPr>
          <w:lang w:val="en-US" w:eastAsia="ja-JP"/>
        </w:rPr>
      </w:pPr>
    </w:p>
    <w:p w:rsidR="008B135C" w:rsidRPr="00F950E6" w:rsidRDefault="008B135C" w:rsidP="00170B38">
      <w:pPr>
        <w:rPr>
          <w:lang w:val="en-US" w:eastAsia="ja-JP"/>
        </w:rPr>
      </w:pPr>
      <w:r>
        <w:rPr>
          <w:lang w:val="en-US" w:eastAsia="ja-JP"/>
        </w:rPr>
        <w:br w:type="page"/>
      </w:r>
    </w:p>
    <w:p w:rsidR="0096775F" w:rsidRPr="007C2E44" w:rsidRDefault="006404BD" w:rsidP="006C109A">
      <w:pPr>
        <w:pStyle w:val="Heading3"/>
      </w:pPr>
      <w:bookmarkStart w:id="12247" w:name="_Toc472962898"/>
      <w:bookmarkStart w:id="12248" w:name="_Toc473130094"/>
      <w:bookmarkStart w:id="12249" w:name="_Toc473203075"/>
      <w:bookmarkStart w:id="12250" w:name="_Toc473209533"/>
      <w:bookmarkStart w:id="12251" w:name="_Toc473225270"/>
      <w:bookmarkStart w:id="12252" w:name="_Toc473239201"/>
      <w:bookmarkStart w:id="12253" w:name="_Toc473271163"/>
      <w:bookmarkStart w:id="12254" w:name="_Toc473272004"/>
      <w:bookmarkStart w:id="12255" w:name="_Toc473272677"/>
      <w:bookmarkStart w:id="12256" w:name="_Toc473273301"/>
      <w:bookmarkStart w:id="12257" w:name="_Toc491776450"/>
      <w:bookmarkEnd w:id="12247"/>
      <w:bookmarkEnd w:id="12248"/>
      <w:bookmarkEnd w:id="12249"/>
      <w:bookmarkEnd w:id="12250"/>
      <w:bookmarkEnd w:id="12251"/>
      <w:bookmarkEnd w:id="12252"/>
      <w:bookmarkEnd w:id="12253"/>
      <w:bookmarkEnd w:id="12254"/>
      <w:bookmarkEnd w:id="12255"/>
      <w:bookmarkEnd w:id="12256"/>
      <w:r w:rsidRPr="007C2E44">
        <w:lastRenderedPageBreak/>
        <w:t>Memory Allocate/Deallocate performance</w:t>
      </w:r>
      <w:bookmarkEnd w:id="12257"/>
    </w:p>
    <w:p w:rsidR="008B135C" w:rsidRDefault="008B135C" w:rsidP="008B135C">
      <w:pPr>
        <w:pStyle w:val="CETextBody"/>
        <w:numPr>
          <w:ilvl w:val="0"/>
          <w:numId w:val="51"/>
        </w:numPr>
        <w:ind w:hanging="782"/>
        <w:rPr>
          <w:lang w:val="en-US" w:eastAsia="ja-JP"/>
        </w:rPr>
      </w:pPr>
      <w:r>
        <w:rPr>
          <w:rFonts w:hint="eastAsia"/>
          <w:lang w:val="en-US" w:eastAsia="ja-JP"/>
        </w:rPr>
        <w:t>Description</w:t>
      </w:r>
    </w:p>
    <w:p w:rsidR="007701F5" w:rsidRDefault="008B135C" w:rsidP="00943D14">
      <w:pPr>
        <w:pStyle w:val="CETextBody"/>
        <w:ind w:leftChars="46" w:left="141" w:hangingChars="14" w:hanging="31"/>
        <w:rPr>
          <w:lang w:val="en-US" w:eastAsia="ja-JP"/>
        </w:rPr>
      </w:pPr>
      <w:r>
        <w:rPr>
          <w:rFonts w:hint="eastAsia"/>
          <w:lang w:val="en-US" w:eastAsia="ja-JP"/>
        </w:rPr>
        <w:t xml:space="preserve">Measure the performance to allocate blocks of memory and deallocate the same blocks </w:t>
      </w:r>
      <w:r w:rsidR="007701F5" w:rsidRPr="00232932">
        <w:rPr>
          <w:lang w:val="en-US" w:eastAsia="ja-JP"/>
        </w:rPr>
        <w:t xml:space="preserve">on </w:t>
      </w:r>
      <w:r w:rsidR="00C62759">
        <w:rPr>
          <w:lang w:val="en-US" w:eastAsia="ja-JP"/>
        </w:rPr>
        <w:t>virtuali</w:t>
      </w:r>
      <w:r w:rsidR="00CE402E">
        <w:rPr>
          <w:lang w:val="en-US" w:eastAsia="ja-JP"/>
        </w:rPr>
        <w:t>zed 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w:t>
      </w:r>
      <w:r w:rsidR="00271DBD" w:rsidRPr="00271DBD">
        <w:rPr>
          <w:lang w:val="en-US" w:eastAsia="ja-JP"/>
        </w:rPr>
        <w:t>Measurement tool is Renesas original test program.</w:t>
      </w:r>
    </w:p>
    <w:p w:rsidR="00AA357B" w:rsidRPr="007701F5" w:rsidRDefault="00AA357B" w:rsidP="00AA357B">
      <w:pPr>
        <w:pStyle w:val="CETextBody"/>
        <w:ind w:left="142"/>
        <w:rPr>
          <w:lang w:val="en-US" w:eastAsia="ja-JP"/>
        </w:rPr>
      </w:pPr>
    </w:p>
    <w:p w:rsidR="00AA357B" w:rsidRPr="00613E0B" w:rsidRDefault="00AA357B" w:rsidP="00AA357B">
      <w:pPr>
        <w:pStyle w:val="CETextBody"/>
        <w:numPr>
          <w:ilvl w:val="0"/>
          <w:numId w:val="51"/>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w:t>
      </w:r>
      <w:r>
        <w:rPr>
          <w:rFonts w:hint="eastAsia"/>
          <w:lang w:val="en-US" w:eastAsia="ja-JP"/>
        </w:rPr>
        <w:t xml:space="preserve">on </w:t>
      </w:r>
      <w:r w:rsidRPr="005F6623">
        <w:rPr>
          <w:lang w:val="en-US" w:eastAsia="ja-JP"/>
        </w:rPr>
        <w:t>virtualized Linux</w:t>
      </w:r>
      <w:del w:id="12258" w:author="Kazuhiro Takagi" w:date="2017-03-13T21:20:00Z">
        <w:r w:rsidDel="00744E9C">
          <w:rPr>
            <w:lang w:val="en-US" w:eastAsia="ja-JP"/>
          </w:rPr>
          <w:delText xml:space="preserve"> </w:delText>
        </w:r>
      </w:del>
      <w:r w:rsidRPr="00C409DC">
        <w:rPr>
          <w:rFonts w:hint="eastAsia"/>
          <w:lang w:val="en-US" w:eastAsia="ja-JP"/>
        </w:rPr>
        <w:t xml:space="preserve"> </w:t>
      </w:r>
      <w:r w:rsidRPr="00232932">
        <w:rPr>
          <w:rFonts w:hint="eastAsia"/>
          <w:lang w:val="en-US" w:eastAsia="ja-JP"/>
        </w:rPr>
        <w:t>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271DBD" w:rsidRDefault="00271DBD" w:rsidP="00C15B8C">
      <w:pPr>
        <w:pStyle w:val="CETextBody"/>
        <w:numPr>
          <w:ilvl w:val="0"/>
          <w:numId w:val="125"/>
        </w:numPr>
        <w:rPr>
          <w:lang w:val="en-US" w:eastAsia="ja-JP"/>
        </w:rPr>
      </w:pPr>
      <w:r w:rsidRPr="004B3D03">
        <w:rPr>
          <w:lang w:val="en-US" w:eastAsia="ja-JP"/>
        </w:rPr>
        <w:t>Use Renesas original test program.</w:t>
      </w:r>
      <w:r w:rsidR="00C15B8C">
        <w:rPr>
          <w:rFonts w:hint="eastAsia"/>
          <w:lang w:val="en-US" w:eastAsia="ja-JP"/>
        </w:rPr>
        <w:t xml:space="preserve"> (</w:t>
      </w:r>
      <w:r w:rsidR="00C15B8C" w:rsidRPr="00C15B8C">
        <w:rPr>
          <w:lang w:val="en-US" w:eastAsia="ja-JP"/>
        </w:rPr>
        <w:t>alloc_dealloc</w:t>
      </w:r>
      <w:r w:rsidR="00C15B8C">
        <w:rPr>
          <w:rFonts w:hint="eastAsia"/>
          <w:lang w:val="en-US" w:eastAsia="ja-JP"/>
        </w:rPr>
        <w:t>)</w:t>
      </w:r>
    </w:p>
    <w:p w:rsidR="00EF0D88" w:rsidRPr="00C611E5" w:rsidRDefault="00EF0D88" w:rsidP="00EF0D88">
      <w:pPr>
        <w:pStyle w:val="CETextBody"/>
        <w:numPr>
          <w:ilvl w:val="0"/>
          <w:numId w:val="125"/>
        </w:numPr>
        <w:ind w:left="426" w:hanging="284"/>
        <w:rPr>
          <w:lang w:val="en-US" w:eastAsia="ja-JP"/>
        </w:rPr>
      </w:pPr>
      <w:r w:rsidRPr="00C611E5">
        <w:rPr>
          <w:lang w:val="en-US" w:eastAsia="ja-JP"/>
        </w:rPr>
        <w:t>C</w:t>
      </w:r>
      <w:r w:rsidRPr="00C611E5">
        <w:rPr>
          <w:rFonts w:hint="eastAsia"/>
          <w:lang w:val="en-US" w:eastAsia="ja-JP"/>
        </w:rPr>
        <w:t xml:space="preserve">ompare the performance between </w:t>
      </w:r>
      <w:r w:rsidRPr="00C611E5">
        <w:rPr>
          <w:lang w:val="en-US" w:eastAsia="ja-JP"/>
        </w:rPr>
        <w:t>virtualized Linux</w:t>
      </w:r>
      <w:r w:rsidRPr="00C611E5">
        <w:rPr>
          <w:rFonts w:hint="eastAsia"/>
          <w:lang w:val="en-US" w:eastAsia="ja-JP"/>
        </w:rPr>
        <w:t xml:space="preserve"> and native Linux. The performance results should be near to native OS implementations results.</w:t>
      </w:r>
    </w:p>
    <w:p w:rsidR="008B135C" w:rsidRDefault="00EF0D88" w:rsidP="00B43823">
      <w:pPr>
        <w:pStyle w:val="CETextBody"/>
        <w:numPr>
          <w:ilvl w:val="0"/>
          <w:numId w:val="125"/>
        </w:numPr>
        <w:rPr>
          <w:lang w:val="en-US" w:eastAsia="ja-JP"/>
        </w:rPr>
      </w:pPr>
      <w:r w:rsidRPr="00092C6E">
        <w:rPr>
          <w:rFonts w:hint="eastAsia"/>
          <w:lang w:val="en-US" w:eastAsia="ja-JP"/>
        </w:rPr>
        <w:t xml:space="preserve">Verified </w:t>
      </w:r>
      <w:r w:rsidRPr="00092C6E">
        <w:rPr>
          <w:lang w:val="en-US" w:eastAsia="ja-JP"/>
        </w:rPr>
        <w:t>10 times and use the average as the</w:t>
      </w:r>
      <w:r w:rsidRPr="00092C6E">
        <w:rPr>
          <w:rFonts w:hint="eastAsia"/>
          <w:lang w:val="en-US" w:eastAsia="ja-JP"/>
        </w:rPr>
        <w:t xml:space="preserve"> result</w:t>
      </w:r>
      <w:r w:rsidRPr="00092C6E">
        <w:rPr>
          <w:lang w:val="en-US" w:eastAsia="ja-JP"/>
        </w:rPr>
        <w:t xml:space="preserve"> value.</w:t>
      </w:r>
    </w:p>
    <w:p w:rsidR="00EF0D88" w:rsidRPr="007701F5" w:rsidRDefault="00EF0D88" w:rsidP="008B135C">
      <w:pPr>
        <w:pStyle w:val="CETextBody"/>
        <w:ind w:left="142"/>
        <w:rPr>
          <w:lang w:val="en-US" w:eastAsia="ja-JP"/>
        </w:rPr>
      </w:pPr>
    </w:p>
    <w:p w:rsidR="008B135C" w:rsidRDefault="008B135C" w:rsidP="008B135C">
      <w:pPr>
        <w:pStyle w:val="CETextBody"/>
        <w:numPr>
          <w:ilvl w:val="0"/>
          <w:numId w:val="51"/>
        </w:numPr>
        <w:ind w:hanging="782"/>
        <w:rPr>
          <w:lang w:val="en-US" w:eastAsia="ja-JP"/>
        </w:rPr>
      </w:pPr>
      <w:r>
        <w:rPr>
          <w:rFonts w:hint="eastAsia"/>
          <w:lang w:val="en-US" w:eastAsia="ja-JP"/>
        </w:rPr>
        <w:t>How to measure</w:t>
      </w:r>
    </w:p>
    <w:p w:rsidR="007201E8" w:rsidRPr="007201E8" w:rsidRDefault="007201E8" w:rsidP="00997E4E">
      <w:pPr>
        <w:pStyle w:val="CETextBody"/>
        <w:numPr>
          <w:ilvl w:val="0"/>
          <w:numId w:val="265"/>
        </w:numPr>
        <w:rPr>
          <w:lang w:val="en-US" w:eastAsia="ja-JP"/>
        </w:rPr>
      </w:pPr>
      <w:r w:rsidRPr="007201E8">
        <w:rPr>
          <w:rFonts w:hint="eastAsia"/>
          <w:lang w:val="en-US" w:eastAsia="ja-JP"/>
        </w:rPr>
        <w:t>Login to Linux.</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7792" behindDoc="0" locked="0" layoutInCell="1" allowOverlap="1" wp14:anchorId="35968D93" wp14:editId="6BC211C6">
                <wp:simplePos x="0" y="0"/>
                <wp:positionH relativeFrom="column">
                  <wp:posOffset>421005</wp:posOffset>
                </wp:positionH>
                <wp:positionV relativeFrom="paragraph">
                  <wp:posOffset>45085</wp:posOffset>
                </wp:positionV>
                <wp:extent cx="5495925" cy="257175"/>
                <wp:effectExtent l="0" t="0" r="28575" b="28575"/>
                <wp:wrapNone/>
                <wp:docPr id="118" name="テキスト ボックス 118"/>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8D93" id="テキスト ボックス 118" o:spid="_x0000_s1210" type="#_x0000_t202" style="position:absolute;margin-left:33.15pt;margin-top:3.55pt;width:432.75pt;height:2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to </w:t>
      </w:r>
      <w:r w:rsidRPr="007201E8">
        <w:rPr>
          <w:lang w:eastAsia="ja-JP"/>
        </w:rPr>
        <w:t>change</w:t>
      </w:r>
      <w:r w:rsidRPr="007201E8">
        <w:rPr>
          <w:rFonts w:hint="eastAsia"/>
          <w:lang w:eastAsia="ja-JP"/>
        </w:rPr>
        <w:t xml:space="preserve"> the </w:t>
      </w:r>
      <w:r w:rsidRPr="007201E8">
        <w:rPr>
          <w:lang w:eastAsia="ja-JP"/>
        </w:rPr>
        <w:t>directory</w:t>
      </w:r>
      <w:r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9840" behindDoc="0" locked="0" layoutInCell="1" allowOverlap="1" wp14:anchorId="0F30BCD0" wp14:editId="5BC82FFB">
                <wp:simplePos x="0" y="0"/>
                <wp:positionH relativeFrom="column">
                  <wp:posOffset>382905</wp:posOffset>
                </wp:positionH>
                <wp:positionV relativeFrom="paragraph">
                  <wp:posOffset>24765</wp:posOffset>
                </wp:positionV>
                <wp:extent cx="5495925" cy="266700"/>
                <wp:effectExtent l="0" t="0" r="28575" b="19050"/>
                <wp:wrapNone/>
                <wp:docPr id="119" name="テキスト ボックス 119"/>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7201E8">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BCD0" id="テキスト ボックス 119" o:spid="_x0000_s1211" type="#_x0000_t202" style="position:absolute;margin-left:30.15pt;margin-top:1.95pt;width:432.75pt;height:2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" fillcolor="white [3201]" strokeweight=".5pt">
                <v:textbox>
                  <w:txbxContent>
                    <w:p w:rsidR="005B1E90" w:rsidRDefault="005B1E90" w:rsidP="007201E8">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
                    <w:p w:rsidR="005B1E90" w:rsidRPr="00B43823" w:rsidRDefault="005B1E90" w:rsidP="007201E8">
                      <w:pPr>
                        <w:rPr>
                          <w:rFonts w:ascii="Courier New" w:hAnsi="Courier New" w:cs="Courier New"/>
                          <w:sz w:val="22"/>
                          <w:szCs w:val="22"/>
                          <w:lang w:val="en-US" w:eastAsia="ja-JP"/>
                        </w:rPr>
                      </w:pPr>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997E4E">
      <w:pPr>
        <w:pStyle w:val="CETextBody"/>
        <w:numPr>
          <w:ilvl w:val="0"/>
          <w:numId w:val="266"/>
        </w:numPr>
        <w:rPr>
          <w:lang w:val="en-US" w:eastAsia="ja-JP"/>
        </w:rPr>
      </w:pPr>
      <w:r w:rsidRPr="007201E8">
        <w:rPr>
          <w:lang w:val="en-US" w:eastAsia="ja-JP"/>
        </w:rPr>
        <w:t>Run the following command</w:t>
      </w:r>
      <w:r w:rsidRPr="007201E8">
        <w:rPr>
          <w:rFonts w:hint="eastAsia"/>
          <w:lang w:val="en-US" w:eastAsia="ja-JP"/>
        </w:rPr>
        <w:t xml:space="preserve"> </w:t>
      </w:r>
      <w:r w:rsidR="009A6360" w:rsidRPr="009A6360">
        <w:rPr>
          <w:lang w:val="en-US" w:eastAsia="ja-JP"/>
        </w:rPr>
        <w:t>to measure</w:t>
      </w:r>
      <w:r w:rsidR="009A6360">
        <w:rPr>
          <w:lang w:val="en-US" w:eastAsia="ja-JP"/>
        </w:rPr>
        <w:t xml:space="preserve"> the</w:t>
      </w:r>
      <w:r w:rsidR="009A6360">
        <w:rPr>
          <w:rFonts w:hint="eastAsia"/>
          <w:lang w:val="en-US" w:eastAsia="ja-JP"/>
        </w:rPr>
        <w:t xml:space="preserve"> </w:t>
      </w:r>
      <w:r w:rsidR="009A6360" w:rsidRPr="009A6360">
        <w:rPr>
          <w:lang w:val="en-US" w:eastAsia="ja-JP"/>
        </w:rPr>
        <w:t>Memory Allocate/Deallocate</w:t>
      </w:r>
      <w:r w:rsidR="009A6360">
        <w:rPr>
          <w:rFonts w:hint="eastAsia"/>
          <w:lang w:val="en-US" w:eastAsia="ja-JP"/>
        </w:rPr>
        <w:t xml:space="preserve"> </w:t>
      </w:r>
      <w:r w:rsidR="009A6360" w:rsidRPr="009A6360">
        <w:rPr>
          <w:lang w:val="en-US" w:eastAsia="ja-JP"/>
        </w:rPr>
        <w:t>performance 10 times</w:t>
      </w:r>
      <w:r w:rsidR="009A6360" w:rsidRPr="007201E8">
        <w:rPr>
          <w:lang w:val="en-US" w:eastAsia="ja-JP"/>
        </w:rPr>
        <w:t>.</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18816" behindDoc="0" locked="0" layoutInCell="1" allowOverlap="1" wp14:anchorId="29E5A7C5" wp14:editId="6A620682">
                <wp:simplePos x="0" y="0"/>
                <wp:positionH relativeFrom="column">
                  <wp:posOffset>421005</wp:posOffset>
                </wp:positionH>
                <wp:positionV relativeFrom="paragraph">
                  <wp:posOffset>36195</wp:posOffset>
                </wp:positionV>
                <wp:extent cx="5495925" cy="274320"/>
                <wp:effectExtent l="0" t="0" r="28575" b="11430"/>
                <wp:wrapNone/>
                <wp:docPr id="120" name="テキスト ボックス 120"/>
                <wp:cNvGraphicFramePr/>
                <a:graphic xmlns:a="http://schemas.openxmlformats.org/drawingml/2006/main">
                  <a:graphicData uri="http://schemas.microsoft.com/office/word/2010/wordprocessingShape">
                    <wps:wsp>
                      <wps:cNvSpPr txBox="1"/>
                      <wps:spPr>
                        <a:xfrm>
                          <a:off x="0" y="0"/>
                          <a:ext cx="549592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201E8">
                            <w:pPr>
                              <w:rPr>
                                <w:rFonts w:ascii="Courier New" w:hAnsi="Courier New" w:cs="Courier New"/>
                                <w:sz w:val="22"/>
                                <w:szCs w:val="22"/>
                                <w:lang w:val="en-US" w:eastAsia="ja-JP"/>
                              </w:rPr>
                            </w:pPr>
                            <w:r w:rsidRPr="007201E8">
                              <w:rPr>
                                <w:rFonts w:ascii="Courier New" w:hAnsi="Courier New" w:cs="Courier New"/>
                                <w:sz w:val="22"/>
                                <w:szCs w:val="22"/>
                                <w:lang w:val="en-US" w:eastAsia="ja-JP"/>
                              </w:rPr>
                              <w:t>root@salvator-x:~/tools# ./alloc_dealloc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A7C5" id="テキスト ボックス 120" o:spid="_x0000_s1212" type="#_x0000_t202" style="position:absolute;margin-left:33.15pt;margin-top:2.85pt;width:432.75pt;height:21.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" fillcolor="white [3201]" strokeweight=".5pt">
                <v:textbox>
                  <w:txbxContent>
                    <w:p w:rsidR="005B1E90" w:rsidRPr="00B43823" w:rsidRDefault="005B1E90" w:rsidP="007201E8">
                      <w:pPr>
                        <w:rPr>
                          <w:rFonts w:ascii="Courier New" w:hAnsi="Courier New" w:cs="Courier New"/>
                          <w:sz w:val="22"/>
                          <w:szCs w:val="22"/>
                          <w:lang w:val="en-US" w:eastAsia="ja-JP"/>
                        </w:rPr>
                      </w:pPr>
                      <w:proofErr w:type="spellStart"/>
                      <w:proofErr w:type="gramStart"/>
                      <w:r w:rsidRPr="007201E8">
                        <w:rPr>
                          <w:rFonts w:ascii="Courier New" w:hAnsi="Courier New" w:cs="Courier New"/>
                          <w:sz w:val="22"/>
                          <w:szCs w:val="22"/>
                          <w:lang w:val="en-US" w:eastAsia="ja-JP"/>
                        </w:rPr>
                        <w:t>root@salvator-x</w:t>
                      </w:r>
                      <w:proofErr w:type="spellEnd"/>
                      <w:r w:rsidRPr="007201E8">
                        <w:rPr>
                          <w:rFonts w:ascii="Courier New" w:hAnsi="Courier New" w:cs="Courier New"/>
                          <w:sz w:val="22"/>
                          <w:szCs w:val="22"/>
                          <w:lang w:val="en-US" w:eastAsia="ja-JP"/>
                        </w:rPr>
                        <w:t>:~/tools# ./</w:t>
                      </w:r>
                      <w:proofErr w:type="spellStart"/>
                      <w:proofErr w:type="gramEnd"/>
                      <w:r w:rsidRPr="007201E8">
                        <w:rPr>
                          <w:rFonts w:ascii="Courier New" w:hAnsi="Courier New" w:cs="Courier New"/>
                          <w:sz w:val="22"/>
                          <w:szCs w:val="22"/>
                          <w:lang w:val="en-US" w:eastAsia="ja-JP"/>
                        </w:rPr>
                        <w:t>alloc_dealloc</w:t>
                      </w:r>
                      <w:proofErr w:type="spellEnd"/>
                    </w:p>
                  </w:txbxContent>
                </v:textbox>
              </v:shape>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690EC7" w:rsidRPr="007201E8" w:rsidRDefault="00690EC7" w:rsidP="00997E4E">
      <w:pPr>
        <w:pStyle w:val="CETextBody"/>
        <w:rPr>
          <w:lang w:val="en-US" w:eastAsia="ja-JP"/>
        </w:rPr>
      </w:pPr>
    </w:p>
    <w:p w:rsidR="007201E8" w:rsidRDefault="007201E8">
      <w:pPr>
        <w:rPr>
          <w:sz w:val="22"/>
          <w:lang w:val="en-US" w:eastAsia="ja-JP"/>
        </w:rPr>
      </w:pPr>
      <w:r>
        <w:rPr>
          <w:lang w:val="en-US" w:eastAsia="ja-JP"/>
        </w:rPr>
        <w:br w:type="page"/>
      </w:r>
    </w:p>
    <w:p w:rsidR="007201E8" w:rsidRPr="007201E8" w:rsidRDefault="007201E8" w:rsidP="007201E8">
      <w:pPr>
        <w:pStyle w:val="CETextBody"/>
        <w:ind w:firstLineChars="250" w:firstLine="550"/>
        <w:rPr>
          <w:lang w:val="en-US" w:eastAsia="ja-JP"/>
        </w:rPr>
      </w:pPr>
      <w:r w:rsidRPr="007201E8">
        <w:rPr>
          <w:lang w:val="en-US" w:eastAsia="ja-JP"/>
        </w:rPr>
        <w:lastRenderedPageBreak/>
        <w:t>After finishing a command, you will see the log like below.</w:t>
      </w:r>
    </w:p>
    <w:p w:rsidR="007201E8" w:rsidRPr="007201E8" w:rsidRDefault="007201E8" w:rsidP="007201E8">
      <w:pPr>
        <w:pStyle w:val="CETextBody"/>
        <w:ind w:firstLineChars="250" w:firstLine="550"/>
        <w:rPr>
          <w:lang w:val="en-US" w:eastAsia="ja-JP"/>
        </w:rPr>
      </w:pPr>
      <w:r w:rsidRPr="007201E8">
        <w:rPr>
          <w:noProof/>
          <w:lang w:val="en-US"/>
        </w:rPr>
        <mc:AlternateContent>
          <mc:Choice Requires="wps">
            <w:drawing>
              <wp:anchor distT="0" distB="0" distL="114300" distR="114300" simplePos="0" relativeHeight="251621888" behindDoc="0" locked="0" layoutInCell="1" allowOverlap="1" wp14:anchorId="4DA0902D" wp14:editId="23C7FE38">
                <wp:simplePos x="0" y="0"/>
                <wp:positionH relativeFrom="column">
                  <wp:posOffset>421005</wp:posOffset>
                </wp:positionH>
                <wp:positionV relativeFrom="paragraph">
                  <wp:posOffset>169545</wp:posOffset>
                </wp:positionV>
                <wp:extent cx="5495925" cy="7536180"/>
                <wp:effectExtent l="0" t="0" r="28575" b="26670"/>
                <wp:wrapNone/>
                <wp:docPr id="121" name="テキスト ボックス 121"/>
                <wp:cNvGraphicFramePr/>
                <a:graphic xmlns:a="http://schemas.openxmlformats.org/drawingml/2006/main">
                  <a:graphicData uri="http://schemas.microsoft.com/office/word/2010/wordprocessingShape">
                    <wps:wsp>
                      <wps:cNvSpPr txBox="1"/>
                      <wps:spPr>
                        <a:xfrm>
                          <a:off x="0" y="0"/>
                          <a:ext cx="5495925" cy="7536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root@salvator-x:~/tools# ./alloc_dealloc</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alloc_size[byte], count, count_max, start[sec], start[nsec], end[sec], end[nsec], diff[nsec]</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5B1E90" w:rsidRPr="002037DF"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0902D" id="テキスト ボックス 121" o:spid="_x0000_s1213" type="#_x0000_t202" style="position:absolute;left:0;text-align:left;margin-left:33.15pt;margin-top:13.35pt;width:432.75pt;height:593.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" fillcolor="white [3201]" strokeweight=".5pt">
                <v:textbox>
                  <w:txbxContent>
                    <w:p w:rsidR="005B1E90" w:rsidRPr="007201E8" w:rsidRDefault="005B1E90" w:rsidP="007201E8">
                      <w:pPr>
                        <w:rPr>
                          <w:rFonts w:ascii="Courier New" w:hAnsi="Courier New" w:cs="Courier New"/>
                          <w:sz w:val="14"/>
                          <w:szCs w:val="14"/>
                          <w:lang w:val="en-US" w:eastAsia="ja-JP"/>
                        </w:rPr>
                      </w:pPr>
                      <w:proofErr w:type="spellStart"/>
                      <w:proofErr w:type="gramStart"/>
                      <w:r w:rsidRPr="007201E8">
                        <w:rPr>
                          <w:rFonts w:ascii="Courier New" w:hAnsi="Courier New" w:cs="Courier New"/>
                          <w:sz w:val="14"/>
                          <w:szCs w:val="14"/>
                          <w:lang w:val="en-US" w:eastAsia="ja-JP"/>
                        </w:rPr>
                        <w:t>root@salvator-x</w:t>
                      </w:r>
                      <w:proofErr w:type="spellEnd"/>
                      <w:r w:rsidRPr="007201E8">
                        <w:rPr>
                          <w:rFonts w:ascii="Courier New" w:hAnsi="Courier New" w:cs="Courier New"/>
                          <w:sz w:val="14"/>
                          <w:szCs w:val="14"/>
                          <w:lang w:val="en-US" w:eastAsia="ja-JP"/>
                        </w:rPr>
                        <w:t>:~/tools# ./</w:t>
                      </w:r>
                      <w:proofErr w:type="spellStart"/>
                      <w:proofErr w:type="gramEnd"/>
                      <w:r w:rsidRPr="007201E8">
                        <w:rPr>
                          <w:rFonts w:ascii="Courier New" w:hAnsi="Courier New" w:cs="Courier New"/>
                          <w:sz w:val="14"/>
                          <w:szCs w:val="14"/>
                          <w:lang w:val="en-US" w:eastAsia="ja-JP"/>
                        </w:rPr>
                        <w:t>alloc_dealloc</w:t>
                      </w:r>
                      <w:proofErr w:type="spellEnd"/>
                    </w:p>
                    <w:p w:rsidR="005B1E90" w:rsidRPr="007201E8" w:rsidRDefault="005B1E90" w:rsidP="007201E8">
                      <w:pPr>
                        <w:rPr>
                          <w:rFonts w:ascii="Courier New" w:hAnsi="Courier New" w:cs="Courier New"/>
                          <w:sz w:val="14"/>
                          <w:szCs w:val="14"/>
                          <w:lang w:val="en-US" w:eastAsia="ja-JP"/>
                        </w:rPr>
                      </w:pPr>
                      <w:proofErr w:type="spellStart"/>
                      <w:r w:rsidRPr="007201E8">
                        <w:rPr>
                          <w:rFonts w:ascii="Courier New" w:hAnsi="Courier New" w:cs="Courier New"/>
                          <w:sz w:val="14"/>
                          <w:szCs w:val="14"/>
                          <w:lang w:val="en-US" w:eastAsia="ja-JP"/>
                        </w:rPr>
                        <w:t>alloc_</w:t>
                      </w:r>
                      <w:proofErr w:type="gramStart"/>
                      <w:r w:rsidRPr="007201E8">
                        <w:rPr>
                          <w:rFonts w:ascii="Courier New" w:hAnsi="Courier New" w:cs="Courier New"/>
                          <w:sz w:val="14"/>
                          <w:szCs w:val="14"/>
                          <w:lang w:val="en-US" w:eastAsia="ja-JP"/>
                        </w:rPr>
                        <w:t>size</w:t>
                      </w:r>
                      <w:proofErr w:type="spellEnd"/>
                      <w:r w:rsidRPr="007201E8">
                        <w:rPr>
                          <w:rFonts w:ascii="Courier New" w:hAnsi="Courier New" w:cs="Courier New"/>
                          <w:sz w:val="14"/>
                          <w:szCs w:val="14"/>
                          <w:lang w:val="en-US" w:eastAsia="ja-JP"/>
                        </w:rPr>
                        <w:t>[</w:t>
                      </w:r>
                      <w:proofErr w:type="gramEnd"/>
                      <w:r w:rsidRPr="007201E8">
                        <w:rPr>
                          <w:rFonts w:ascii="Courier New" w:hAnsi="Courier New" w:cs="Courier New"/>
                          <w:sz w:val="14"/>
                          <w:szCs w:val="14"/>
                          <w:lang w:val="en-US" w:eastAsia="ja-JP"/>
                        </w:rPr>
                        <w:t xml:space="preserve">byte], count, </w:t>
                      </w:r>
                      <w:proofErr w:type="spellStart"/>
                      <w:r w:rsidRPr="007201E8">
                        <w:rPr>
                          <w:rFonts w:ascii="Courier New" w:hAnsi="Courier New" w:cs="Courier New"/>
                          <w:sz w:val="14"/>
                          <w:szCs w:val="14"/>
                          <w:lang w:val="en-US" w:eastAsia="ja-JP"/>
                        </w:rPr>
                        <w:t>count_max</w:t>
                      </w:r>
                      <w:proofErr w:type="spellEnd"/>
                      <w:r w:rsidRPr="007201E8">
                        <w:rPr>
                          <w:rFonts w:ascii="Courier New" w:hAnsi="Courier New" w:cs="Courier New"/>
                          <w:sz w:val="14"/>
                          <w:szCs w:val="14"/>
                          <w:lang w:val="en-US" w:eastAsia="ja-JP"/>
                        </w:rPr>
                        <w:t>, start[sec], start[</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end[sec], end[</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 diff[</w:t>
                      </w:r>
                      <w:proofErr w:type="spellStart"/>
                      <w:r w:rsidRPr="007201E8">
                        <w:rPr>
                          <w:rFonts w:ascii="Courier New" w:hAnsi="Courier New" w:cs="Courier New"/>
                          <w:sz w:val="14"/>
                          <w:szCs w:val="14"/>
                          <w:lang w:val="en-US" w:eastAsia="ja-JP"/>
                        </w:rPr>
                        <w:t>nsec</w:t>
                      </w:r>
                      <w:proofErr w:type="spellEnd"/>
                      <w:r w:rsidRPr="007201E8">
                        <w:rPr>
                          <w:rFonts w:ascii="Courier New" w:hAnsi="Courier New" w:cs="Courier New"/>
                          <w:sz w:val="14"/>
                          <w:szCs w:val="14"/>
                          <w:lang w:val="en-US" w:eastAsia="ja-JP"/>
                        </w:rPr>
                        <w:t>]</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2097152, 0, 10, 119, 675161486, 119, 676956686, 1795200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2097152, 1, 10, 119, 676999046, 119, 678334646, 1335600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2097152, 2, 10, 119, 678348446, 119, 678367286, 18840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2097152, 3, 10, 119, 678373286, 119, 678384326, 11040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2097152, 4, 10, 119, 678389606, 119, 678399326, 9720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2097152, 5, 10, 119, 678404606, 119, 678414686, 10080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2097152, 6, 10, 119, 678420686, 119, 678430526, 9840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2097152, 7, 10, 119, 678435806, 119, 678445166, 9360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2097152, 8, 10, 119, 678450446, 119, 678459806, 9360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2097152, 9, 10, 119, 678465206, 119, 678474806, 9600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4194304, 0, 10, 119, 678480566, 119, 680846246, 2365680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4194304, 1, 10, 119, 680868446, 119, 683235326, 2366880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4194304, 2, 10, 119, 683251166, 119, 683314886, 63720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4194304, 3, 10, 119, 683321006, 119, 683380886, 59880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4194304, 4, 10, 119, 683388326, 119, 683445086, 56760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4194304, 5, 10, 119, 683452046, 119, 683507726, 55680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4194304, 6, 10, 119, 683513966, 119, 683566406, 52440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4194304, 7, 10, 119, 683573006, 119, 683624366, 51360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4194304, 8, 10, 119, 683630486, 119, 683684486, 54000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4194304, 9, 10, 119, 683691326, 119, 683745086, 53760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8388608, 0, 10, 119, 683751566, 119, 688888647, 5137081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8388608, 1, 10, 119, 688919367, 119, 691322367, 2403000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8388608, 2, 10, 119, 691341807, 119, 691468287, 126480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8388608, 3, 10, 119, 691476447, 119, 691601847, 125400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8388608, 4, 10, 119, 691610727, 119, 691734567, 123840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8388608, 5, 10, 119, 691741647, 119, 691862967, 121320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8388608, 6, 10, 119, 691870767, 119, 691991727, 120960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8388608, 7, 10, 119, 691998927, 119, 692149887, 150960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8388608, 8, 10, 119, 692162247, 119, 692284047, 121800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8388608, 9, 10, 119, 692291247, 119, 692412927, 121680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16777216, 0, 10, 119, 692420607, 119, 698691087, 6270480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16777216, 1, 10, 119, 698722647, 119, 701908287, 3185640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16777216, 2, 10, 119, 701931567, 119, 702532047, 600480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16777216, 3, 10, 119, 702540447, 119, 703520247, 979800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16777216, 4, 10, 119, 703528647, 119, 703806927, 278280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16777216, 5, 10, 119, 703814127, 119, 704105007, 290880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16777216, 6, 10, 119, 704115087, 119, 704399367, 284280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16777216, 7, 10, 119, 704406807, 119, 704664927, 258120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16777216, 8, 10, 119, 704672247, 119, 704933967, 261720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16777216, 9, 10, 119, 704942007, 119, 705197367, 255360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33554432, 0, 10, 119, 705206007, 119, 718937368, 13731361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33554432, 1, 10, 119, 719255848, 119, 732041368, 12785520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33554432, 2, 10, 119, 732076408, 119, 745467089, 13390681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33554432, 3, 10, 119, 745498289, 119, 758549009, 13050720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33554432, 4, 10, 119, 758579489, 119, 772443090, 13863601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33554432, 5, 10, 119, 772473930, 119, 784075530, 11601600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33554432, 6, 10, 119, 784103850, 119, 799029931, 14926081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33554432, 7, 10, 119, 799061731, 119, 812426132, 13364401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33554432, 8, 10, 119, 812463812, 119, 825670772, 13206960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33554432, 9, 10, 119, 825697652, 119, 838968933, 13271281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50331648, 0, 10, 119, 838995813, 119, 858921573, 19925760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50331648, 1, 10, 119, 858953973, 119, 879499534, 20545561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50331648, 2, 10, 119, 879529774, 119, 899781215, 20251441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50331648, 3, 10, 119, 899813015, 119, 917663136, 17850121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50331648, 4, 10, 119, 917694096, 119, 939956617, 22262521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50331648, 5, 10, 119, 939993217, 119, 958662937, 18669720</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50331648, 6, 10, 119, 958694017, 119, 978534818, 19840801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50331648, 7, 10, 119, 978571298, 119, 998353539, 19782241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50331648, 8, 10, 119, 998388579, 120, 17454540, 19065961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50331648, 9, 10, 120, 17488380, 120, 38087221, 20598841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67108864, 0, 10, 120, 38126341, 120, 63385262, 25258921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67108864, 1, 10, 120, 63419462, 120, 90176103, 26756641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67108864, 2, 10, 120, 90215103, 120, 114481744, 24266641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67108864, 3, 10, 120, 114515224, 120, 141748265, 27233041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67108864, 4, 10, 120, 141783305, 120, 166453986, 24670681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67108864, 5, 10, 120, 166494426, 120, 193258027, 26763601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67108864, 6, 10, 120, 193285987, 120, 217231868, 23945881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67108864, 7, 10, 120, 217264868, 120, 243662349, 26397481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67108864, 8, 10, 120, 243694629, 120, 267378070, 23683441</w:t>
                      </w:r>
                    </w:p>
                    <w:p w:rsidR="005B1E90" w:rsidRPr="007201E8"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67108864, 9, 10, 120, 267408310, 120, 293071151, 25662841</w:t>
                      </w:r>
                    </w:p>
                    <w:p w:rsidR="005B1E90" w:rsidRPr="002037DF" w:rsidRDefault="005B1E90" w:rsidP="007201E8">
                      <w:pPr>
                        <w:rPr>
                          <w:rFonts w:ascii="Courier New" w:hAnsi="Courier New" w:cs="Courier New"/>
                          <w:sz w:val="14"/>
                          <w:szCs w:val="14"/>
                          <w:lang w:val="en-US" w:eastAsia="ja-JP"/>
                        </w:rPr>
                      </w:pPr>
                      <w:r w:rsidRPr="007201E8">
                        <w:rPr>
                          <w:rFonts w:ascii="Courier New" w:hAnsi="Courier New" w:cs="Courier New"/>
                          <w:sz w:val="14"/>
                          <w:szCs w:val="14"/>
                          <w:lang w:val="en-US" w:eastAsia="ja-JP"/>
                        </w:rPr>
                        <w:t>-- finished.</w:t>
                      </w:r>
                    </w:p>
                  </w:txbxContent>
                </v:textbox>
              </v:shape>
            </w:pict>
          </mc:Fallback>
        </mc:AlternateContent>
      </w:r>
      <w:r w:rsidRPr="007201E8">
        <w:rPr>
          <w:lang w:val="en-US" w:eastAsia="ja-JP"/>
        </w:rPr>
        <w:t>Red square is results.</w:t>
      </w:r>
    </w:p>
    <w:p w:rsidR="007201E8" w:rsidRPr="007201E8" w:rsidRDefault="007201E8" w:rsidP="007201E8">
      <w:pPr>
        <w:pStyle w:val="CETextBody"/>
        <w:rPr>
          <w:lang w:val="en-US" w:eastAsia="ja-JP"/>
        </w:rPr>
      </w:pPr>
      <w:r w:rsidRPr="007201E8">
        <w:rPr>
          <w:noProof/>
          <w:lang w:val="en-US"/>
        </w:rPr>
        <mc:AlternateContent>
          <mc:Choice Requires="wps">
            <w:drawing>
              <wp:anchor distT="0" distB="0" distL="114300" distR="114300" simplePos="0" relativeHeight="251623936" behindDoc="0" locked="0" layoutInCell="1" allowOverlap="1" wp14:anchorId="4A706516" wp14:editId="54E2E66A">
                <wp:simplePos x="0" y="0"/>
                <wp:positionH relativeFrom="column">
                  <wp:posOffset>3034666</wp:posOffset>
                </wp:positionH>
                <wp:positionV relativeFrom="paragraph">
                  <wp:posOffset>201930</wp:posOffset>
                </wp:positionV>
                <wp:extent cx="617220" cy="7048500"/>
                <wp:effectExtent l="0" t="0" r="11430" b="19050"/>
                <wp:wrapNone/>
                <wp:docPr id="122" name="正方形/長方形 122"/>
                <wp:cNvGraphicFramePr/>
                <a:graphic xmlns:a="http://schemas.openxmlformats.org/drawingml/2006/main">
                  <a:graphicData uri="http://schemas.microsoft.com/office/word/2010/wordprocessingShape">
                    <wps:wsp>
                      <wps:cNvSpPr/>
                      <wps:spPr>
                        <a:xfrm>
                          <a:off x="0" y="0"/>
                          <a:ext cx="617220" cy="7048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17E69" id="正方形/長方形 122" o:spid="_x0000_s1026" style="position:absolute;margin-left:238.95pt;margin-top:15.9pt;width:48.6pt;height:5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" filled="f" strokecolor="#c0504d [3205]" strokeweight="2pt"/>
            </w:pict>
          </mc:Fallback>
        </mc:AlternateContent>
      </w:r>
    </w:p>
    <w:p w:rsidR="007201E8" w:rsidRP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Default="007201E8" w:rsidP="007201E8">
      <w:pPr>
        <w:pStyle w:val="CETextBody"/>
        <w:rPr>
          <w:lang w:val="en-US" w:eastAsia="ja-JP"/>
        </w:rPr>
      </w:pPr>
    </w:p>
    <w:p w:rsidR="007201E8" w:rsidRPr="007201E8" w:rsidRDefault="007201E8" w:rsidP="007201E8">
      <w:pPr>
        <w:pStyle w:val="CETextBody"/>
        <w:rPr>
          <w:lang w:val="en-US" w:eastAsia="ja-JP"/>
        </w:rPr>
      </w:pPr>
    </w:p>
    <w:p w:rsidR="0096775F" w:rsidRPr="00A57520" w:rsidRDefault="0096775F" w:rsidP="00997E4E">
      <w:pPr>
        <w:pStyle w:val="CETextBody"/>
        <w:ind w:firstLineChars="129" w:firstLine="284"/>
        <w:rPr>
          <w:lang w:val="en-US" w:eastAsia="ja-JP"/>
        </w:rPr>
      </w:pPr>
    </w:p>
    <w:p w:rsidR="009A6360" w:rsidRDefault="009A6360">
      <w:pPr>
        <w:rPr>
          <w:sz w:val="22"/>
          <w:lang w:val="en-US" w:eastAsia="ja-JP"/>
        </w:rPr>
      </w:pPr>
      <w:r>
        <w:rPr>
          <w:lang w:val="en-US" w:eastAsia="ja-JP"/>
        </w:rPr>
        <w:br w:type="page"/>
      </w:r>
    </w:p>
    <w:p w:rsidR="0096775F" w:rsidRPr="0027486D" w:rsidRDefault="0096775F" w:rsidP="00D47247">
      <w:pPr>
        <w:pStyle w:val="CETextBody"/>
        <w:numPr>
          <w:ilvl w:val="0"/>
          <w:numId w:val="51"/>
        </w:numPr>
        <w:ind w:left="426" w:hanging="426"/>
        <w:rPr>
          <w:b/>
          <w:lang w:val="en-US" w:eastAsia="ja-JP"/>
        </w:rPr>
      </w:pPr>
      <w:r>
        <w:rPr>
          <w:rFonts w:hint="eastAsia"/>
          <w:lang w:val="en-US" w:eastAsia="ja-JP"/>
        </w:rPr>
        <w:lastRenderedPageBreak/>
        <w:t>Result</w:t>
      </w: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259" w:author="Huy Duc. Nguyen" w:date="2017-08-28T16:38:00Z">
        <w:r w:rsidR="003B19D6">
          <w:rPr>
            <w:b/>
            <w:noProof/>
            <w:szCs w:val="22"/>
            <w:lang w:eastAsia="ja-JP"/>
          </w:rPr>
          <w:t>58</w:t>
        </w:r>
      </w:ins>
      <w:ins w:id="12260" w:author="Kazuhiro Takagi" w:date="2017-03-21T15:02:00Z">
        <w:del w:id="12261" w:author="Huy Duc. Nguyen" w:date="2017-08-28T16:38:00Z">
          <w:r w:rsidR="00520A63" w:rsidDel="003B19D6">
            <w:rPr>
              <w:b/>
              <w:noProof/>
              <w:szCs w:val="22"/>
              <w:lang w:eastAsia="ja-JP"/>
            </w:rPr>
            <w:delText>58</w:delText>
          </w:r>
        </w:del>
      </w:ins>
      <w:ins w:id="12262" w:author=" " w:date="2017-03-09T11:18:00Z">
        <w:del w:id="12263" w:author="Huy Duc. Nguyen" w:date="2017-08-28T16:38:00Z">
          <w:r w:rsidR="00442CC0" w:rsidDel="003B19D6">
            <w:rPr>
              <w:b/>
              <w:noProof/>
              <w:szCs w:val="22"/>
              <w:lang w:eastAsia="ja-JP"/>
            </w:rPr>
            <w:delText>58</w:delText>
          </w:r>
        </w:del>
      </w:ins>
      <w:del w:id="12264" w:author="Huy Duc. Nguyen" w:date="2017-08-28T16:38:00Z">
        <w:r w:rsidR="00003FEB" w:rsidDel="003B19D6">
          <w:rPr>
            <w:b/>
            <w:noProof/>
            <w:szCs w:val="22"/>
            <w:lang w:eastAsia="ja-JP"/>
          </w:rPr>
          <w:delText>65</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(Type4)</w:t>
      </w:r>
    </w:p>
    <w:tbl>
      <w:tblPr>
        <w:tblStyle w:val="TableGrid"/>
        <w:tblW w:w="5000" w:type="pct"/>
        <w:jc w:val="center"/>
        <w:tblLook w:val="04A0" w:firstRow="1" w:lastRow="0" w:firstColumn="1" w:lastColumn="0" w:noHBand="0" w:noVBand="1"/>
      </w:tblPr>
      <w:tblGrid>
        <w:gridCol w:w="886"/>
        <w:gridCol w:w="885"/>
        <w:gridCol w:w="885"/>
        <w:gridCol w:w="887"/>
        <w:gridCol w:w="885"/>
        <w:gridCol w:w="885"/>
        <w:gridCol w:w="885"/>
        <w:gridCol w:w="887"/>
        <w:gridCol w:w="885"/>
        <w:gridCol w:w="885"/>
        <w:gridCol w:w="887"/>
      </w:tblGrid>
      <w:tr w:rsidR="001C7949" w:rsidRPr="00207443" w:rsidTr="00A055E1">
        <w:trPr>
          <w:trHeight w:val="581"/>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4"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1.63740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1.34880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0.01728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0.00948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2.22336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1.29840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0.05184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0.04248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0.04500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0.04440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0.04380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3.50856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1.97088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0.13080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0.12852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0.12360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0.12120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0.12180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0.12216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6.16272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3.23760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0.25104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0.24816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0.24696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0.24960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0.24876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0.24660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0.24828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0.24912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11.08860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10.80300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10.97712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10.92012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10.93188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10.86540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11.00568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10.93836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10.89228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10.86912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16.34928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15.21552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15.54264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15.69276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16.03968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15.81336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15.92712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16.00848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15.96396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15.99540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4"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19.84644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20.74308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20.96724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20.87376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F41084">
              <w:rPr>
                <w:rFonts w:hint="eastAsia"/>
                <w:color w:val="000000"/>
                <w:sz w:val="16"/>
                <w:szCs w:val="16"/>
              </w:rPr>
              <w:t xml:space="preserve">20.91876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20.95980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20.31012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20.85504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F41084">
              <w:rPr>
                <w:rFonts w:hint="eastAsia"/>
                <w:color w:val="000000"/>
                <w:sz w:val="16"/>
                <w:szCs w:val="16"/>
              </w:rPr>
              <w:t xml:space="preserve">20.67840 </w:t>
            </w:r>
          </w:p>
        </w:tc>
      </w:tr>
    </w:tbl>
    <w:p w:rsidR="001C7949" w:rsidRDefault="001C7949" w:rsidP="001C7949">
      <w:pPr>
        <w:pStyle w:val="CETextBody"/>
        <w:rPr>
          <w:lang w:val="en-US" w:eastAsia="ja-JP"/>
        </w:rPr>
      </w:pPr>
    </w:p>
    <w:p w:rsidR="001C7949" w:rsidRPr="004B3D03" w:rsidRDefault="001C7949" w:rsidP="001C7949">
      <w:pPr>
        <w:pStyle w:val="CETextBody"/>
        <w:ind w:left="782"/>
        <w:jc w:val="center"/>
        <w:rPr>
          <w:lang w:val="en-US" w:eastAsia="ja-JP"/>
        </w:rPr>
      </w:pPr>
      <w:r w:rsidRPr="00D9581E">
        <w:rPr>
          <w:b/>
          <w:szCs w:val="22"/>
        </w:rPr>
        <w:t>Table</w:t>
      </w:r>
      <w:r w:rsidRPr="004B3D03">
        <w:rPr>
          <w:b/>
          <w:szCs w:val="22"/>
          <w:lang w:eastAsia="ja-JP"/>
        </w:rPr>
        <w:t xml:space="preserve"> </w:t>
      </w:r>
      <w:r w:rsidRPr="004B3D03">
        <w:rPr>
          <w:b/>
          <w:szCs w:val="22"/>
          <w:lang w:eastAsia="ja-JP"/>
        </w:rPr>
        <w:fldChar w:fldCharType="begin"/>
      </w:r>
      <w:r w:rsidRPr="004B3D03">
        <w:rPr>
          <w:b/>
          <w:szCs w:val="22"/>
          <w:lang w:eastAsia="ja-JP"/>
        </w:rPr>
        <w:instrText xml:space="preserve"> STYLEREF 1 \s </w:instrText>
      </w:r>
      <w:r w:rsidRPr="004B3D03">
        <w:rPr>
          <w:b/>
          <w:szCs w:val="22"/>
          <w:lang w:eastAsia="ja-JP"/>
        </w:rPr>
        <w:fldChar w:fldCharType="separate"/>
      </w:r>
      <w:r w:rsidR="003B19D6">
        <w:rPr>
          <w:b/>
          <w:noProof/>
          <w:szCs w:val="22"/>
          <w:lang w:eastAsia="ja-JP"/>
        </w:rPr>
        <w:t>5</w:t>
      </w:r>
      <w:r w:rsidRPr="004B3D03">
        <w:rPr>
          <w:b/>
          <w:szCs w:val="22"/>
          <w:lang w:eastAsia="ja-JP"/>
        </w:rPr>
        <w:fldChar w:fldCharType="end"/>
      </w:r>
      <w:r w:rsidRPr="004B3D03">
        <w:rPr>
          <w:b/>
          <w:szCs w:val="22"/>
          <w:lang w:eastAsia="ja-JP"/>
        </w:rPr>
        <w:noBreakHyphen/>
      </w:r>
      <w:r w:rsidRPr="004B3D03">
        <w:rPr>
          <w:b/>
          <w:szCs w:val="22"/>
          <w:lang w:eastAsia="ja-JP"/>
        </w:rPr>
        <w:fldChar w:fldCharType="begin"/>
      </w:r>
      <w:r w:rsidRPr="004B3D03">
        <w:rPr>
          <w:b/>
          <w:szCs w:val="22"/>
          <w:lang w:eastAsia="ja-JP"/>
        </w:rPr>
        <w:instrText xml:space="preserve"> SEQ Table \* ARABIC \s 1 </w:instrText>
      </w:r>
      <w:r w:rsidRPr="004B3D03">
        <w:rPr>
          <w:b/>
          <w:szCs w:val="22"/>
          <w:lang w:eastAsia="ja-JP"/>
        </w:rPr>
        <w:fldChar w:fldCharType="separate"/>
      </w:r>
      <w:ins w:id="12265" w:author="Huy Duc. Nguyen" w:date="2017-08-28T16:38:00Z">
        <w:r w:rsidR="003B19D6">
          <w:rPr>
            <w:b/>
            <w:noProof/>
            <w:szCs w:val="22"/>
            <w:lang w:eastAsia="ja-JP"/>
          </w:rPr>
          <w:t>59</w:t>
        </w:r>
      </w:ins>
      <w:ins w:id="12266" w:author="Kazuhiro Takagi" w:date="2017-03-21T15:02:00Z">
        <w:del w:id="12267" w:author="Huy Duc. Nguyen" w:date="2017-08-28T16:38:00Z">
          <w:r w:rsidR="00520A63" w:rsidDel="003B19D6">
            <w:rPr>
              <w:b/>
              <w:noProof/>
              <w:szCs w:val="22"/>
              <w:lang w:eastAsia="ja-JP"/>
            </w:rPr>
            <w:delText>59</w:delText>
          </w:r>
        </w:del>
      </w:ins>
      <w:ins w:id="12268" w:author=" " w:date="2017-03-09T11:18:00Z">
        <w:del w:id="12269" w:author="Huy Duc. Nguyen" w:date="2017-08-28T16:38:00Z">
          <w:r w:rsidR="00442CC0" w:rsidDel="003B19D6">
            <w:rPr>
              <w:b/>
              <w:noProof/>
              <w:szCs w:val="22"/>
              <w:lang w:eastAsia="ja-JP"/>
            </w:rPr>
            <w:delText>59</w:delText>
          </w:r>
        </w:del>
      </w:ins>
      <w:del w:id="12270" w:author="Huy Duc. Nguyen" w:date="2017-08-28T16:38:00Z">
        <w:r w:rsidR="00003FEB" w:rsidDel="003B19D6">
          <w:rPr>
            <w:b/>
            <w:noProof/>
            <w:szCs w:val="22"/>
            <w:lang w:eastAsia="ja-JP"/>
          </w:rPr>
          <w:delText>66</w:delText>
        </w:r>
      </w:del>
      <w:r w:rsidRPr="004B3D03">
        <w:rPr>
          <w:b/>
          <w:szCs w:val="22"/>
          <w:lang w:eastAsia="ja-JP"/>
        </w:rPr>
        <w:fldChar w:fldCharType="end"/>
      </w:r>
      <w:r w:rsidRPr="00D9581E">
        <w:rPr>
          <w:b/>
          <w:szCs w:val="22"/>
          <w:lang w:eastAsia="ja-JP"/>
        </w:rPr>
        <w:t>: Result</w:t>
      </w:r>
      <w:r>
        <w:rPr>
          <w:rFonts w:hint="eastAsia"/>
          <w:b/>
          <w:szCs w:val="22"/>
          <w:lang w:eastAsia="ja-JP"/>
        </w:rPr>
        <w:t xml:space="preserve"> (Type2)</w:t>
      </w:r>
    </w:p>
    <w:tbl>
      <w:tblPr>
        <w:tblStyle w:val="TableGrid"/>
        <w:tblW w:w="5000" w:type="pct"/>
        <w:jc w:val="center"/>
        <w:tblLook w:val="04A0" w:firstRow="1" w:lastRow="0" w:firstColumn="1" w:lastColumn="0" w:noHBand="0" w:noVBand="1"/>
      </w:tblPr>
      <w:tblGrid>
        <w:gridCol w:w="884"/>
        <w:gridCol w:w="886"/>
        <w:gridCol w:w="884"/>
        <w:gridCol w:w="886"/>
        <w:gridCol w:w="884"/>
        <w:gridCol w:w="887"/>
        <w:gridCol w:w="885"/>
        <w:gridCol w:w="887"/>
        <w:gridCol w:w="885"/>
        <w:gridCol w:w="887"/>
        <w:gridCol w:w="887"/>
      </w:tblGrid>
      <w:tr w:rsidR="001C7949" w:rsidRPr="00207443" w:rsidTr="00A055E1">
        <w:trPr>
          <w:trHeight w:val="630"/>
          <w:jc w:val="center"/>
        </w:trPr>
        <w:tc>
          <w:tcPr>
            <w:tcW w:w="454" w:type="pct"/>
            <w:tcBorders>
              <w:left w:val="single" w:sz="4" w:space="0" w:color="auto"/>
              <w:right w:val="doub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Array size</w:t>
            </w:r>
          </w:p>
          <w:p w:rsidR="001C7949" w:rsidRPr="00E8715A" w:rsidRDefault="001C7949" w:rsidP="00A055E1">
            <w:pPr>
              <w:pStyle w:val="CETextBody"/>
              <w:jc w:val="center"/>
              <w:rPr>
                <w:b/>
                <w:sz w:val="16"/>
                <w:lang w:eastAsia="ja-JP"/>
              </w:rPr>
            </w:pPr>
            <w:r>
              <w:rPr>
                <w:rFonts w:hint="eastAsia"/>
                <w:b/>
                <w:sz w:val="16"/>
                <w:lang w:eastAsia="ja-JP"/>
              </w:rPr>
              <w:t>(</w:t>
            </w:r>
            <w:r>
              <w:rPr>
                <w:b/>
                <w:sz w:val="16"/>
                <w:lang w:eastAsia="ja-JP"/>
              </w:rPr>
              <w:t>MB</w:t>
            </w:r>
            <w:r>
              <w:rPr>
                <w:rFonts w:hint="eastAsia"/>
                <w:b/>
                <w:sz w:val="16"/>
                <w:lang w:eastAsia="ja-JP"/>
              </w:rPr>
              <w:t>)</w:t>
            </w:r>
          </w:p>
        </w:tc>
        <w:tc>
          <w:tcPr>
            <w:tcW w:w="455" w:type="pct"/>
            <w:tcBorders>
              <w:left w:val="double" w:sz="4" w:space="0" w:color="auto"/>
              <w:right w:val="single" w:sz="4" w:space="0" w:color="000000"/>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2</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jc w:val="center"/>
              <w:rPr>
                <w:b/>
                <w:sz w:val="16"/>
                <w:lang w:eastAsia="ja-JP"/>
              </w:rPr>
            </w:pPr>
            <w:r>
              <w:rPr>
                <w:rFonts w:hint="eastAsia"/>
                <w:b/>
                <w:sz w:val="16"/>
                <w:lang w:eastAsia="ja-JP"/>
              </w:rPr>
              <w:t>3</w:t>
            </w:r>
          </w:p>
        </w:tc>
        <w:tc>
          <w:tcPr>
            <w:tcW w:w="454"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0"/>
              <w:jc w:val="center"/>
              <w:rPr>
                <w:b/>
                <w:sz w:val="16"/>
                <w:lang w:eastAsia="ja-JP"/>
              </w:rPr>
            </w:pPr>
            <w:r>
              <w:rPr>
                <w:rFonts w:hint="eastAsia"/>
                <w:b/>
                <w:sz w:val="16"/>
                <w:lang w:eastAsia="ja-JP"/>
              </w:rPr>
              <w:t>4</w:t>
            </w:r>
          </w:p>
        </w:tc>
        <w:tc>
          <w:tcPr>
            <w:tcW w:w="455" w:type="pct"/>
            <w:tcBorders>
              <w:left w:val="single" w:sz="4" w:space="0" w:color="000000"/>
              <w:right w:val="single" w:sz="4" w:space="0" w:color="000000"/>
            </w:tcBorders>
            <w:shd w:val="clear" w:color="auto" w:fill="BFBFBF" w:themeFill="background1" w:themeFillShade="BF"/>
          </w:tcPr>
          <w:p w:rsidR="001C7949" w:rsidRPr="00387E9A" w:rsidRDefault="001C7949" w:rsidP="00A055E1">
            <w:pPr>
              <w:pStyle w:val="CETextBody"/>
              <w:ind w:right="-249"/>
              <w:jc w:val="center"/>
              <w:rPr>
                <w:b/>
                <w:sz w:val="16"/>
                <w:lang w:eastAsia="ja-JP"/>
              </w:rPr>
            </w:pPr>
            <w:r>
              <w:rPr>
                <w:rFonts w:hint="eastAsia"/>
                <w:b/>
                <w:sz w:val="16"/>
                <w:lang w:eastAsia="ja-JP"/>
              </w:rPr>
              <w:t>5</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6</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7</w:t>
            </w:r>
          </w:p>
        </w:tc>
        <w:tc>
          <w:tcPr>
            <w:tcW w:w="454"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8</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9</w:t>
            </w:r>
          </w:p>
        </w:tc>
        <w:tc>
          <w:tcPr>
            <w:tcW w:w="455" w:type="pct"/>
            <w:tcBorders>
              <w:left w:val="single" w:sz="4" w:space="0" w:color="000000"/>
              <w:right w:val="single" w:sz="4" w:space="0" w:color="auto"/>
            </w:tcBorders>
            <w:shd w:val="clear" w:color="auto" w:fill="BFBFBF" w:themeFill="background1" w:themeFillShade="BF"/>
          </w:tcPr>
          <w:p w:rsidR="001C7949" w:rsidRDefault="001C7949" w:rsidP="00A055E1">
            <w:pPr>
              <w:pStyle w:val="CETextBody"/>
              <w:jc w:val="center"/>
              <w:rPr>
                <w:b/>
                <w:sz w:val="16"/>
                <w:lang w:eastAsia="ja-JP"/>
              </w:rPr>
            </w:pPr>
            <w:r>
              <w:rPr>
                <w:rFonts w:hint="eastAsia"/>
                <w:b/>
                <w:sz w:val="16"/>
                <w:lang w:eastAsia="ja-JP"/>
              </w:rPr>
              <w:t>10</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1.72224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1.18176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0.01440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0.00972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0.00960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2.28300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1.27488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0.05088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0.04308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0.04260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0.05064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0.04416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0.04428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0.04248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0.04272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8M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3.53136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2.00724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0.12324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0.12084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0.13680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0.12480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0.11880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0.12000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0.11964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16M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6.00696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3.31860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0.24864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0.26520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0.24528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0.24456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0.25056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0.25344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0.25260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0.26844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32M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11.28720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10.94304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10.96320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10.90296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10.72728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10.85376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11.14068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11.02704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10.81728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11.05776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Pr>
                <w:rFonts w:hint="eastAsia"/>
                <w:b/>
                <w:sz w:val="16"/>
                <w:lang w:eastAsia="ja-JP"/>
              </w:rPr>
              <w:t>48</w:t>
            </w:r>
            <w:r w:rsidRPr="004B3D03">
              <w:rPr>
                <w:b/>
                <w:sz w:val="16"/>
                <w:lang w:eastAsia="ja-JP"/>
              </w:rPr>
              <w:t>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15.91368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15.74028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15.86424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15.99348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15.88404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15.86100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15.63744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16.13556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15.80496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15.93732 </w:t>
            </w:r>
          </w:p>
        </w:tc>
      </w:tr>
      <w:tr w:rsidR="001C7949" w:rsidRPr="00207443" w:rsidTr="00A055E1">
        <w:trPr>
          <w:trHeight w:hRule="exact" w:val="340"/>
          <w:jc w:val="center"/>
        </w:trPr>
        <w:tc>
          <w:tcPr>
            <w:tcW w:w="454" w:type="pct"/>
            <w:tcBorders>
              <w:left w:val="single" w:sz="4" w:space="0" w:color="auto"/>
              <w:right w:val="double" w:sz="4" w:space="0" w:color="auto"/>
            </w:tcBorders>
            <w:shd w:val="clear" w:color="auto" w:fill="BFBFBF" w:themeFill="background1" w:themeFillShade="BF"/>
          </w:tcPr>
          <w:p w:rsidR="001C7949" w:rsidRPr="00955E9B" w:rsidRDefault="001C7949" w:rsidP="00A055E1">
            <w:pPr>
              <w:pStyle w:val="CETextBody"/>
              <w:jc w:val="right"/>
              <w:rPr>
                <w:b/>
                <w:sz w:val="16"/>
                <w:szCs w:val="16"/>
                <w:lang w:eastAsia="ja-JP"/>
              </w:rPr>
            </w:pPr>
            <w:r w:rsidRPr="004B3D03">
              <w:rPr>
                <w:b/>
                <w:sz w:val="16"/>
                <w:lang w:eastAsia="ja-JP"/>
              </w:rPr>
              <w:t>64M</w:t>
            </w:r>
          </w:p>
        </w:tc>
        <w:tc>
          <w:tcPr>
            <w:tcW w:w="455" w:type="pct"/>
            <w:tcBorders>
              <w:left w:val="double" w:sz="4" w:space="0" w:color="auto"/>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21.41364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19.68180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20.44608 </w:t>
            </w:r>
          </w:p>
        </w:tc>
        <w:tc>
          <w:tcPr>
            <w:tcW w:w="454"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20.51640 </w:t>
            </w:r>
          </w:p>
        </w:tc>
        <w:tc>
          <w:tcPr>
            <w:tcW w:w="455" w:type="pct"/>
            <w:tcBorders>
              <w:left w:val="single" w:sz="4" w:space="0" w:color="000000"/>
              <w:right w:val="single" w:sz="4" w:space="0" w:color="000000"/>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20.91144 </w:t>
            </w:r>
          </w:p>
        </w:tc>
        <w:tc>
          <w:tcPr>
            <w:tcW w:w="454" w:type="pct"/>
            <w:tcBorders>
              <w:left w:val="single" w:sz="4" w:space="0" w:color="000000"/>
              <w:right w:val="single" w:sz="4" w:space="0" w:color="auto"/>
            </w:tcBorders>
            <w:vAlign w:val="center"/>
          </w:tcPr>
          <w:p w:rsidR="001C7949" w:rsidRPr="00F41084" w:rsidRDefault="001C7949" w:rsidP="00A055E1">
            <w:pPr>
              <w:pStyle w:val="CETextBody"/>
              <w:jc w:val="right"/>
              <w:rPr>
                <w:color w:val="000000"/>
                <w:sz w:val="16"/>
                <w:szCs w:val="16"/>
              </w:rPr>
            </w:pPr>
            <w:r w:rsidRPr="0027486D">
              <w:rPr>
                <w:color w:val="000000"/>
                <w:sz w:val="16"/>
                <w:szCs w:val="16"/>
              </w:rPr>
              <w:t xml:space="preserve">20.47980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20.67780 </w:t>
            </w:r>
          </w:p>
        </w:tc>
        <w:tc>
          <w:tcPr>
            <w:tcW w:w="454"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21.11076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20.79684 </w:t>
            </w:r>
          </w:p>
        </w:tc>
        <w:tc>
          <w:tcPr>
            <w:tcW w:w="455" w:type="pct"/>
            <w:tcBorders>
              <w:left w:val="single" w:sz="4" w:space="0" w:color="000000"/>
              <w:right w:val="single" w:sz="4" w:space="0" w:color="auto"/>
            </w:tcBorders>
            <w:vAlign w:val="center"/>
          </w:tcPr>
          <w:p w:rsidR="001C7949" w:rsidRPr="00955E9B" w:rsidRDefault="001C7949" w:rsidP="00A055E1">
            <w:pPr>
              <w:pStyle w:val="CETextBody"/>
              <w:jc w:val="right"/>
              <w:rPr>
                <w:color w:val="000000"/>
                <w:sz w:val="16"/>
                <w:szCs w:val="16"/>
              </w:rPr>
            </w:pPr>
            <w:r w:rsidRPr="0027486D">
              <w:rPr>
                <w:color w:val="000000"/>
                <w:sz w:val="16"/>
                <w:szCs w:val="16"/>
              </w:rPr>
              <w:t xml:space="preserve">20.89596 </w:t>
            </w:r>
          </w:p>
        </w:tc>
      </w:tr>
    </w:tbl>
    <w:p w:rsidR="001C7949" w:rsidRPr="00702283" w:rsidRDefault="001C7949" w:rsidP="0027486D">
      <w:pPr>
        <w:pStyle w:val="CETextBody"/>
        <w:rPr>
          <w:b/>
          <w:lang w:val="en-US" w:eastAsia="ja-JP"/>
        </w:rPr>
      </w:pPr>
    </w:p>
    <w:p w:rsidR="00271DBD" w:rsidRPr="008F0A68" w:rsidRDefault="0096775F" w:rsidP="00271DBD">
      <w:pPr>
        <w:pStyle w:val="Caption"/>
        <w:rPr>
          <w:sz w:val="22"/>
          <w:szCs w:val="22"/>
          <w:lang w:val="en-US" w:eastAsia="ja-JP"/>
        </w:rPr>
      </w:pPr>
      <w:r>
        <w:rPr>
          <w:rFonts w:hint="eastAsia"/>
          <w:b w:val="0"/>
          <w:lang w:val="en-US" w:eastAsia="ja-JP"/>
        </w:rPr>
        <w:t xml:space="preserve"> </w:t>
      </w:r>
      <w:r w:rsidR="00271DBD" w:rsidRPr="008F0A68">
        <w:rPr>
          <w:sz w:val="22"/>
          <w:szCs w:val="22"/>
        </w:rPr>
        <w:t xml:space="preserve">Table </w:t>
      </w:r>
      <w:r w:rsidR="00271DBD" w:rsidRPr="008F0A68">
        <w:rPr>
          <w:sz w:val="22"/>
          <w:szCs w:val="22"/>
        </w:rPr>
        <w:fldChar w:fldCharType="begin"/>
      </w:r>
      <w:r w:rsidR="00271DBD" w:rsidRPr="008F0A68">
        <w:rPr>
          <w:sz w:val="22"/>
          <w:szCs w:val="22"/>
        </w:rPr>
        <w:instrText xml:space="preserve"> STYLEREF 1 \s </w:instrText>
      </w:r>
      <w:r w:rsidR="00271DBD" w:rsidRPr="008F0A68">
        <w:rPr>
          <w:sz w:val="22"/>
          <w:szCs w:val="22"/>
        </w:rPr>
        <w:fldChar w:fldCharType="separate"/>
      </w:r>
      <w:r w:rsidR="003B19D6">
        <w:rPr>
          <w:noProof/>
          <w:sz w:val="22"/>
          <w:szCs w:val="22"/>
        </w:rPr>
        <w:t>5</w:t>
      </w:r>
      <w:r w:rsidR="00271DBD" w:rsidRPr="008F0A68">
        <w:rPr>
          <w:sz w:val="22"/>
          <w:szCs w:val="22"/>
        </w:rPr>
        <w:fldChar w:fldCharType="end"/>
      </w:r>
      <w:r w:rsidR="00271DBD" w:rsidRPr="008F0A68">
        <w:rPr>
          <w:sz w:val="22"/>
          <w:szCs w:val="22"/>
        </w:rPr>
        <w:noBreakHyphen/>
      </w:r>
      <w:r w:rsidR="00271DBD" w:rsidRPr="008F0A68">
        <w:rPr>
          <w:sz w:val="22"/>
          <w:szCs w:val="22"/>
        </w:rPr>
        <w:fldChar w:fldCharType="begin"/>
      </w:r>
      <w:r w:rsidR="00271DBD" w:rsidRPr="008F0A68">
        <w:rPr>
          <w:sz w:val="22"/>
          <w:szCs w:val="22"/>
        </w:rPr>
        <w:instrText xml:space="preserve"> SEQ Table \* ARABIC \s 1 </w:instrText>
      </w:r>
      <w:r w:rsidR="00271DBD" w:rsidRPr="008F0A68">
        <w:rPr>
          <w:sz w:val="22"/>
          <w:szCs w:val="22"/>
        </w:rPr>
        <w:fldChar w:fldCharType="separate"/>
      </w:r>
      <w:ins w:id="12271" w:author="Huy Duc. Nguyen" w:date="2017-08-28T16:38:00Z">
        <w:r w:rsidR="003B19D6">
          <w:rPr>
            <w:noProof/>
            <w:sz w:val="22"/>
            <w:szCs w:val="22"/>
          </w:rPr>
          <w:t>60</w:t>
        </w:r>
      </w:ins>
      <w:ins w:id="12272" w:author="Kazuhiro Takagi" w:date="2017-03-21T15:02:00Z">
        <w:del w:id="12273" w:author="Huy Duc. Nguyen" w:date="2017-08-28T16:38:00Z">
          <w:r w:rsidR="00520A63" w:rsidDel="003B19D6">
            <w:rPr>
              <w:noProof/>
              <w:sz w:val="22"/>
              <w:szCs w:val="22"/>
            </w:rPr>
            <w:delText>60</w:delText>
          </w:r>
        </w:del>
      </w:ins>
      <w:ins w:id="12274" w:author=" " w:date="2017-03-09T11:18:00Z">
        <w:del w:id="12275" w:author="Huy Duc. Nguyen" w:date="2017-08-28T16:38:00Z">
          <w:r w:rsidR="00442CC0" w:rsidDel="003B19D6">
            <w:rPr>
              <w:noProof/>
              <w:sz w:val="22"/>
              <w:szCs w:val="22"/>
            </w:rPr>
            <w:delText>60</w:delText>
          </w:r>
        </w:del>
      </w:ins>
      <w:del w:id="12276" w:author="Huy Duc. Nguyen" w:date="2017-08-28T16:38:00Z">
        <w:r w:rsidR="00003FEB" w:rsidDel="003B19D6">
          <w:rPr>
            <w:noProof/>
            <w:sz w:val="22"/>
            <w:szCs w:val="22"/>
          </w:rPr>
          <w:delText>67</w:delText>
        </w:r>
      </w:del>
      <w:r w:rsidR="00271DBD" w:rsidRPr="008F0A68">
        <w:rPr>
          <w:sz w:val="22"/>
          <w:szCs w:val="22"/>
        </w:rPr>
        <w:fldChar w:fldCharType="end"/>
      </w:r>
      <w:r w:rsidR="00271DBD" w:rsidRPr="008F0A68">
        <w:rPr>
          <w:rFonts w:hint="eastAsia"/>
          <w:sz w:val="22"/>
          <w:szCs w:val="22"/>
          <w:lang w:eastAsia="ja-JP"/>
        </w:rPr>
        <w:t xml:space="preserve">: </w:t>
      </w:r>
      <w:r w:rsidR="00271DBD" w:rsidRPr="008F0A68">
        <w:rPr>
          <w:sz w:val="22"/>
          <w:szCs w:val="22"/>
          <w:lang w:eastAsia="ja-JP"/>
        </w:rPr>
        <w:t>Result</w:t>
      </w:r>
    </w:p>
    <w:tbl>
      <w:tblPr>
        <w:tblStyle w:val="TableGrid"/>
        <w:tblW w:w="0" w:type="auto"/>
        <w:jc w:val="center"/>
        <w:tblLayout w:type="fixed"/>
        <w:tblLook w:val="04A0" w:firstRow="1" w:lastRow="0" w:firstColumn="1" w:lastColumn="0" w:noHBand="0" w:noVBand="1"/>
      </w:tblPr>
      <w:tblGrid>
        <w:gridCol w:w="777"/>
        <w:gridCol w:w="1626"/>
        <w:gridCol w:w="1424"/>
        <w:gridCol w:w="1424"/>
        <w:gridCol w:w="1424"/>
        <w:gridCol w:w="1424"/>
        <w:gridCol w:w="1424"/>
      </w:tblGrid>
      <w:tr w:rsidR="006256FD" w:rsidRPr="00207443" w:rsidTr="00997E4E">
        <w:trPr>
          <w:trHeight w:val="416"/>
          <w:jc w:val="center"/>
        </w:trPr>
        <w:tc>
          <w:tcPr>
            <w:tcW w:w="777" w:type="dxa"/>
            <w:vMerge w:val="restart"/>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Array size</w:t>
            </w:r>
          </w:p>
          <w:p w:rsidR="006256FD" w:rsidRDefault="006256FD" w:rsidP="00A343A0">
            <w:pPr>
              <w:pStyle w:val="CETextBody"/>
              <w:jc w:val="center"/>
              <w:rPr>
                <w:sz w:val="16"/>
                <w:lang w:eastAsia="ja-JP"/>
              </w:rPr>
            </w:pPr>
            <w:r>
              <w:rPr>
                <w:rFonts w:hint="eastAsia"/>
                <w:b/>
                <w:sz w:val="16"/>
                <w:lang w:eastAsia="ja-JP"/>
              </w:rPr>
              <w:t>(</w:t>
            </w:r>
            <w:r>
              <w:rPr>
                <w:b/>
                <w:sz w:val="16"/>
                <w:lang w:eastAsia="ja-JP"/>
              </w:rPr>
              <w:t>MB</w:t>
            </w:r>
            <w:r>
              <w:rPr>
                <w:rFonts w:hint="eastAsia"/>
                <w:b/>
                <w:sz w:val="16"/>
                <w:lang w:eastAsia="ja-JP"/>
              </w:rPr>
              <w:t>)</w:t>
            </w:r>
          </w:p>
        </w:tc>
        <w:tc>
          <w:tcPr>
            <w:tcW w:w="4474" w:type="dxa"/>
            <w:gridSpan w:val="3"/>
            <w:tcBorders>
              <w:right w:val="doub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V</w:t>
            </w:r>
            <w:r w:rsidRPr="00EA1408">
              <w:rPr>
                <w:b/>
                <w:sz w:val="16"/>
                <w:lang w:eastAsia="ja-JP"/>
              </w:rPr>
              <w:t xml:space="preserve">irtualized Linux </w:t>
            </w:r>
            <w:r>
              <w:rPr>
                <w:b/>
                <w:sz w:val="16"/>
                <w:lang w:eastAsia="ja-JP"/>
              </w:rPr>
              <w:t>(Type</w:t>
            </w:r>
            <w:r>
              <w:rPr>
                <w:rFonts w:hint="eastAsia"/>
                <w:b/>
                <w:sz w:val="16"/>
                <w:lang w:eastAsia="ja-JP"/>
              </w:rPr>
              <w:t>4</w:t>
            </w:r>
            <w:r w:rsidRPr="00387E9A">
              <w:rPr>
                <w:b/>
                <w:sz w:val="16"/>
                <w:lang w:eastAsia="ja-JP"/>
              </w:rPr>
              <w:t>)</w:t>
            </w:r>
            <w:r w:rsidR="00211CF5">
              <w:rPr>
                <w:rFonts w:hint="eastAsia"/>
                <w:b/>
                <w:sz w:val="16"/>
                <w:lang w:eastAsia="ja-JP"/>
              </w:rPr>
              <w:t xml:space="preserve"> [ns]</w:t>
            </w:r>
          </w:p>
        </w:tc>
        <w:tc>
          <w:tcPr>
            <w:tcW w:w="4272" w:type="dxa"/>
            <w:gridSpan w:val="3"/>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sidRPr="00387E9A">
              <w:rPr>
                <w:b/>
                <w:sz w:val="16"/>
                <w:lang w:eastAsia="ja-JP"/>
              </w:rPr>
              <w:t>Native Linux</w:t>
            </w:r>
            <w:r>
              <w:rPr>
                <w:rFonts w:hint="eastAsia"/>
                <w:b/>
                <w:sz w:val="16"/>
                <w:lang w:eastAsia="ja-JP"/>
              </w:rPr>
              <w:t xml:space="preserve"> </w:t>
            </w:r>
            <w:r w:rsidRPr="00387E9A">
              <w:rPr>
                <w:b/>
                <w:sz w:val="16"/>
                <w:lang w:eastAsia="ja-JP"/>
              </w:rPr>
              <w:t>(Type2)</w:t>
            </w:r>
            <w:r w:rsidR="00211CF5">
              <w:rPr>
                <w:rFonts w:hint="eastAsia"/>
                <w:b/>
                <w:sz w:val="16"/>
                <w:lang w:eastAsia="ja-JP"/>
              </w:rPr>
              <w:t xml:space="preserve"> [ns]</w:t>
            </w:r>
          </w:p>
        </w:tc>
      </w:tr>
      <w:tr w:rsidR="006256FD" w:rsidRPr="00207443" w:rsidTr="006256FD">
        <w:trPr>
          <w:trHeight w:val="265"/>
          <w:jc w:val="center"/>
        </w:trPr>
        <w:tc>
          <w:tcPr>
            <w:tcW w:w="777" w:type="dxa"/>
            <w:vMerge/>
            <w:tcBorders>
              <w:right w:val="single" w:sz="4" w:space="0" w:color="auto"/>
            </w:tcBorders>
            <w:shd w:val="clear" w:color="auto" w:fill="BFBFBF" w:themeFill="background1" w:themeFillShade="BF"/>
          </w:tcPr>
          <w:p w:rsidR="006256FD" w:rsidRDefault="006256FD" w:rsidP="00A343A0">
            <w:pPr>
              <w:pStyle w:val="CETextBody"/>
              <w:jc w:val="center"/>
              <w:rPr>
                <w:sz w:val="16"/>
                <w:lang w:eastAsia="ja-JP"/>
              </w:rPr>
            </w:pPr>
          </w:p>
        </w:tc>
        <w:tc>
          <w:tcPr>
            <w:tcW w:w="1626" w:type="dxa"/>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Ave.</w:t>
            </w:r>
          </w:p>
        </w:tc>
        <w:tc>
          <w:tcPr>
            <w:tcW w:w="1424" w:type="dxa"/>
            <w:tcBorders>
              <w:right w:val="single" w:sz="4" w:space="0" w:color="auto"/>
            </w:tcBorders>
            <w:shd w:val="clear" w:color="auto" w:fill="BFBFBF" w:themeFill="background1" w:themeFillShade="BF"/>
          </w:tcPr>
          <w:p w:rsidR="006256FD" w:rsidRDefault="006256FD" w:rsidP="00A343A0">
            <w:pPr>
              <w:pStyle w:val="CETextBody"/>
              <w:jc w:val="center"/>
              <w:rPr>
                <w:b/>
                <w:sz w:val="16"/>
                <w:lang w:eastAsia="ja-JP"/>
              </w:rPr>
            </w:pPr>
            <w:r>
              <w:rPr>
                <w:rFonts w:hint="eastAsia"/>
                <w:b/>
                <w:sz w:val="16"/>
                <w:lang w:eastAsia="ja-JP"/>
              </w:rPr>
              <w:t>Min.</w:t>
            </w:r>
          </w:p>
        </w:tc>
        <w:tc>
          <w:tcPr>
            <w:tcW w:w="1424" w:type="dxa"/>
            <w:tcBorders>
              <w:top w:val="single" w:sz="4" w:space="0" w:color="auto"/>
              <w:left w:val="single" w:sz="4" w:space="0" w:color="auto"/>
              <w:right w:val="doub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c>
          <w:tcPr>
            <w:tcW w:w="1424" w:type="dxa"/>
            <w:tcBorders>
              <w:left w:val="doub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Ave.</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Min.</w:t>
            </w:r>
          </w:p>
        </w:tc>
        <w:tc>
          <w:tcPr>
            <w:tcW w:w="1424" w:type="dxa"/>
            <w:tcBorders>
              <w:left w:val="single" w:sz="4" w:space="0" w:color="auto"/>
              <w:right w:val="single" w:sz="4" w:space="0" w:color="auto"/>
            </w:tcBorders>
            <w:shd w:val="clear" w:color="auto" w:fill="BFBFBF" w:themeFill="background1" w:themeFillShade="BF"/>
          </w:tcPr>
          <w:p w:rsidR="006256FD" w:rsidRPr="00387E9A" w:rsidRDefault="006256FD" w:rsidP="00A343A0">
            <w:pPr>
              <w:pStyle w:val="CETextBody"/>
              <w:jc w:val="center"/>
              <w:rPr>
                <w:b/>
                <w:sz w:val="16"/>
                <w:lang w:eastAsia="ja-JP"/>
              </w:rPr>
            </w:pPr>
            <w:r>
              <w:rPr>
                <w:rFonts w:hint="eastAsia"/>
                <w:b/>
                <w:sz w:val="16"/>
                <w:lang w:eastAsia="ja-JP"/>
              </w:rPr>
              <w:t>Max.</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2M</w:t>
            </w:r>
          </w:p>
        </w:tc>
        <w:tc>
          <w:tcPr>
            <w:tcW w:w="1626" w:type="dxa"/>
          </w:tcPr>
          <w:p w:rsidR="001857C8" w:rsidRPr="00BE3369" w:rsidRDefault="001857C8">
            <w:pPr>
              <w:pStyle w:val="CETextBody"/>
              <w:jc w:val="right"/>
              <w:rPr>
                <w:sz w:val="16"/>
                <w:lang w:eastAsia="ja-JP"/>
              </w:rPr>
            </w:pPr>
            <w:r w:rsidRPr="00997E4E">
              <w:rPr>
                <w:sz w:val="16"/>
                <w:lang w:eastAsia="ja-JP"/>
              </w:rPr>
              <w:t xml:space="preserve">1.63740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0.00936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0.30706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1.72224</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0.0096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0.298644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4M</w:t>
            </w:r>
          </w:p>
        </w:tc>
        <w:tc>
          <w:tcPr>
            <w:tcW w:w="1626" w:type="dxa"/>
          </w:tcPr>
          <w:p w:rsidR="001857C8" w:rsidRPr="00BE3369" w:rsidRDefault="001857C8">
            <w:pPr>
              <w:pStyle w:val="CETextBody"/>
              <w:jc w:val="right"/>
              <w:rPr>
                <w:sz w:val="16"/>
                <w:lang w:eastAsia="ja-JP"/>
              </w:rPr>
            </w:pPr>
            <w:r w:rsidRPr="00997E4E">
              <w:rPr>
                <w:sz w:val="16"/>
                <w:lang w:eastAsia="ja-JP"/>
              </w:rPr>
              <w:t xml:space="preserve">2.22336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0.04248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0.38806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2.283</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0.04248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0.391872</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8M</w:t>
            </w:r>
          </w:p>
        </w:tc>
        <w:tc>
          <w:tcPr>
            <w:tcW w:w="1626" w:type="dxa"/>
          </w:tcPr>
          <w:p w:rsidR="001857C8" w:rsidRPr="00BE3369" w:rsidRDefault="001857C8">
            <w:pPr>
              <w:pStyle w:val="CETextBody"/>
              <w:jc w:val="right"/>
              <w:rPr>
                <w:sz w:val="16"/>
                <w:lang w:eastAsia="ja-JP"/>
              </w:rPr>
            </w:pPr>
            <w:r w:rsidRPr="00997E4E">
              <w:rPr>
                <w:sz w:val="16"/>
                <w:lang w:eastAsia="ja-JP"/>
              </w:rPr>
              <w:t xml:space="preserve">3.50856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0.12120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0.64703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3.53136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0.1188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0.652248</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16M</w:t>
            </w:r>
          </w:p>
        </w:tc>
        <w:tc>
          <w:tcPr>
            <w:tcW w:w="1626" w:type="dxa"/>
          </w:tcPr>
          <w:p w:rsidR="001857C8" w:rsidRPr="00BE3369" w:rsidRDefault="001857C8">
            <w:pPr>
              <w:pStyle w:val="CETextBody"/>
              <w:jc w:val="right"/>
              <w:rPr>
                <w:sz w:val="16"/>
                <w:lang w:eastAsia="ja-JP"/>
              </w:rPr>
            </w:pPr>
            <w:r w:rsidRPr="00997E4E">
              <w:rPr>
                <w:sz w:val="16"/>
                <w:lang w:eastAsia="ja-JP"/>
              </w:rPr>
              <w:t xml:space="preserve">6.16272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0.24660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1.13888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6.006961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0.24456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1.1354281</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32M</w:t>
            </w:r>
          </w:p>
        </w:tc>
        <w:tc>
          <w:tcPr>
            <w:tcW w:w="1626" w:type="dxa"/>
          </w:tcPr>
          <w:p w:rsidR="001857C8" w:rsidRPr="00BE3369" w:rsidRDefault="001857C8">
            <w:pPr>
              <w:pStyle w:val="CETextBody"/>
              <w:jc w:val="right"/>
              <w:rPr>
                <w:sz w:val="16"/>
                <w:lang w:eastAsia="ja-JP"/>
              </w:rPr>
            </w:pPr>
            <w:r w:rsidRPr="00997E4E">
              <w:rPr>
                <w:sz w:val="16"/>
                <w:lang w:eastAsia="ja-JP"/>
              </w:rPr>
              <w:t xml:space="preserve">11.08860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10.80300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10.92916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11.2872</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10.72728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10.9720204</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Pr>
                <w:rFonts w:hint="eastAsia"/>
                <w:b/>
                <w:sz w:val="16"/>
                <w:lang w:eastAsia="ja-JP"/>
              </w:rPr>
              <w:t>48</w:t>
            </w:r>
            <w:r w:rsidRPr="00387E9A">
              <w:rPr>
                <w:rFonts w:hint="eastAsia"/>
                <w:b/>
                <w:sz w:val="16"/>
                <w:lang w:eastAsia="ja-JP"/>
              </w:rPr>
              <w:t>M</w:t>
            </w:r>
          </w:p>
        </w:tc>
        <w:tc>
          <w:tcPr>
            <w:tcW w:w="1626" w:type="dxa"/>
          </w:tcPr>
          <w:p w:rsidR="001857C8" w:rsidRPr="00BE3369" w:rsidRDefault="001857C8">
            <w:pPr>
              <w:pStyle w:val="CETextBody"/>
              <w:jc w:val="right"/>
              <w:rPr>
                <w:sz w:val="16"/>
                <w:lang w:eastAsia="ja-JP"/>
              </w:rPr>
            </w:pPr>
            <w:r w:rsidRPr="00997E4E">
              <w:rPr>
                <w:sz w:val="16"/>
                <w:lang w:eastAsia="ja-JP"/>
              </w:rPr>
              <w:t xml:space="preserve">16.34928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15.21552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15.85482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16.13556</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15.637441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15.8772007</w:t>
            </w:r>
          </w:p>
        </w:tc>
      </w:tr>
      <w:tr w:rsidR="001857C8" w:rsidRPr="00207443" w:rsidTr="00997E4E">
        <w:trPr>
          <w:jc w:val="center"/>
        </w:trPr>
        <w:tc>
          <w:tcPr>
            <w:tcW w:w="777" w:type="dxa"/>
            <w:tcBorders>
              <w:top w:val="single" w:sz="4" w:space="0" w:color="auto"/>
              <w:bottom w:val="single" w:sz="4" w:space="0" w:color="auto"/>
              <w:right w:val="single" w:sz="4" w:space="0" w:color="auto"/>
            </w:tcBorders>
            <w:shd w:val="clear" w:color="auto" w:fill="BFBFBF" w:themeFill="background1" w:themeFillShade="BF"/>
          </w:tcPr>
          <w:p w:rsidR="001857C8" w:rsidRPr="00387E9A" w:rsidRDefault="001857C8" w:rsidP="00A343A0">
            <w:pPr>
              <w:pStyle w:val="CETextBody"/>
              <w:rPr>
                <w:b/>
                <w:sz w:val="16"/>
                <w:lang w:eastAsia="ja-JP"/>
              </w:rPr>
            </w:pPr>
            <w:r w:rsidRPr="00387E9A">
              <w:rPr>
                <w:rFonts w:hint="eastAsia"/>
                <w:b/>
                <w:sz w:val="16"/>
                <w:lang w:eastAsia="ja-JP"/>
              </w:rPr>
              <w:t>64M</w:t>
            </w:r>
          </w:p>
        </w:tc>
        <w:tc>
          <w:tcPr>
            <w:tcW w:w="1626" w:type="dxa"/>
          </w:tcPr>
          <w:p w:rsidR="001857C8" w:rsidRPr="00BE3369" w:rsidRDefault="001857C8">
            <w:pPr>
              <w:pStyle w:val="CETextBody"/>
              <w:jc w:val="right"/>
              <w:rPr>
                <w:sz w:val="16"/>
                <w:lang w:eastAsia="ja-JP"/>
              </w:rPr>
            </w:pPr>
            <w:r w:rsidRPr="00997E4E">
              <w:rPr>
                <w:sz w:val="16"/>
                <w:lang w:eastAsia="ja-JP"/>
              </w:rPr>
              <w:t xml:space="preserve">21.41364 </w:t>
            </w:r>
          </w:p>
        </w:tc>
        <w:tc>
          <w:tcPr>
            <w:tcW w:w="1424" w:type="dxa"/>
            <w:tcBorders>
              <w:right w:val="single" w:sz="4" w:space="0" w:color="auto"/>
            </w:tcBorders>
          </w:tcPr>
          <w:p w:rsidR="001857C8" w:rsidRPr="00BE3369" w:rsidRDefault="001857C8">
            <w:pPr>
              <w:pStyle w:val="CETextBody"/>
              <w:jc w:val="right"/>
              <w:rPr>
                <w:sz w:val="16"/>
                <w:lang w:eastAsia="ja-JP"/>
              </w:rPr>
            </w:pPr>
            <w:r w:rsidRPr="00997E4E">
              <w:rPr>
                <w:sz w:val="16"/>
                <w:lang w:eastAsia="ja-JP"/>
              </w:rPr>
              <w:t xml:space="preserve">19.84644 </w:t>
            </w:r>
          </w:p>
        </w:tc>
        <w:tc>
          <w:tcPr>
            <w:tcW w:w="1424" w:type="dxa"/>
            <w:tcBorders>
              <w:left w:val="single" w:sz="4" w:space="0" w:color="auto"/>
              <w:right w:val="double" w:sz="4" w:space="0" w:color="auto"/>
            </w:tcBorders>
          </w:tcPr>
          <w:p w:rsidR="001857C8" w:rsidRPr="00BE3369" w:rsidRDefault="001857C8">
            <w:pPr>
              <w:pStyle w:val="CETextBody"/>
              <w:jc w:val="right"/>
              <w:rPr>
                <w:sz w:val="16"/>
                <w:lang w:eastAsia="ja-JP"/>
              </w:rPr>
            </w:pPr>
            <w:r w:rsidRPr="00997E4E">
              <w:rPr>
                <w:sz w:val="16"/>
                <w:lang w:eastAsia="ja-JP"/>
              </w:rPr>
              <w:t xml:space="preserve">20.75663 </w:t>
            </w:r>
          </w:p>
        </w:tc>
        <w:tc>
          <w:tcPr>
            <w:tcW w:w="1424" w:type="dxa"/>
            <w:tcBorders>
              <w:left w:val="doub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21.413641</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19.6818</w:t>
            </w:r>
          </w:p>
        </w:tc>
        <w:tc>
          <w:tcPr>
            <w:tcW w:w="1424" w:type="dxa"/>
            <w:tcBorders>
              <w:left w:val="single" w:sz="4" w:space="0" w:color="auto"/>
              <w:right w:val="single" w:sz="4" w:space="0" w:color="auto"/>
            </w:tcBorders>
          </w:tcPr>
          <w:p w:rsidR="001857C8" w:rsidRPr="000B0CD7" w:rsidRDefault="001857C8" w:rsidP="00A343A0">
            <w:pPr>
              <w:pStyle w:val="CETextBody"/>
              <w:jc w:val="right"/>
              <w:rPr>
                <w:sz w:val="16"/>
                <w:lang w:eastAsia="ja-JP"/>
              </w:rPr>
            </w:pPr>
            <w:r w:rsidRPr="00997E4E">
              <w:rPr>
                <w:sz w:val="16"/>
                <w:lang w:eastAsia="ja-JP"/>
              </w:rPr>
              <w:t>20.6930528</w:t>
            </w:r>
          </w:p>
        </w:tc>
      </w:tr>
    </w:tbl>
    <w:p w:rsidR="006256FD" w:rsidRDefault="006256FD" w:rsidP="0096775F">
      <w:pPr>
        <w:pStyle w:val="CETextBody"/>
        <w:rPr>
          <w:b/>
          <w:lang w:val="en-US" w:eastAsia="ja-JP"/>
        </w:rPr>
      </w:pPr>
    </w:p>
    <w:p w:rsidR="00FF41AB" w:rsidRDefault="005E61C7" w:rsidP="00997E4E">
      <w:pPr>
        <w:pStyle w:val="CETextBody"/>
        <w:jc w:val="center"/>
        <w:rPr>
          <w:b/>
          <w:lang w:val="en-US" w:eastAsia="ja-JP"/>
        </w:rPr>
      </w:pPr>
      <w:r w:rsidRPr="005E61C7">
        <w:rPr>
          <w:noProof/>
          <w:lang w:val="en-US" w:eastAsia="ja-JP"/>
        </w:rPr>
        <w:lastRenderedPageBreak/>
        <w:t xml:space="preserve"> </w:t>
      </w:r>
      <w:r>
        <w:rPr>
          <w:noProof/>
          <w:lang w:val="en-US"/>
        </w:rPr>
        <w:drawing>
          <wp:inline distT="0" distB="0" distL="0" distR="0" wp14:anchorId="1B111761" wp14:editId="79BAA86B">
            <wp:extent cx="3665220" cy="2202180"/>
            <wp:effectExtent l="0" t="0" r="0" b="762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5220" cy="2202180"/>
                    </a:xfrm>
                    <a:prstGeom prst="rect">
                      <a:avLst/>
                    </a:prstGeom>
                    <a:noFill/>
                    <a:ln>
                      <a:noFill/>
                    </a:ln>
                  </pic:spPr>
                </pic:pic>
              </a:graphicData>
            </a:graphic>
          </wp:inline>
        </w:drawing>
      </w:r>
    </w:p>
    <w:p w:rsidR="00637EDE" w:rsidRDefault="00637EDE" w:rsidP="00637EDE">
      <w:pPr>
        <w:pStyle w:val="Caption"/>
        <w:rPr>
          <w:lang w:eastAsia="ja-JP"/>
        </w:rPr>
      </w:pPr>
      <w:r>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3B19D6">
        <w:rPr>
          <w:noProof/>
          <w:lang w:eastAsia="ja-JP"/>
        </w:rPr>
        <w:t>5</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ins w:id="12277" w:author="Huy Duc. Nguyen" w:date="2017-08-28T16:38:00Z">
        <w:r w:rsidR="003B19D6">
          <w:rPr>
            <w:noProof/>
            <w:lang w:eastAsia="ja-JP"/>
          </w:rPr>
          <w:t>16</w:t>
        </w:r>
      </w:ins>
      <w:ins w:id="12278" w:author="Kazuhiro Takagi" w:date="2017-03-21T15:02:00Z">
        <w:del w:id="12279" w:author="Huy Duc. Nguyen" w:date="2017-08-28T16:38:00Z">
          <w:r w:rsidR="00520A63" w:rsidDel="003B19D6">
            <w:rPr>
              <w:noProof/>
              <w:lang w:eastAsia="ja-JP"/>
            </w:rPr>
            <w:delText>16</w:delText>
          </w:r>
        </w:del>
      </w:ins>
      <w:ins w:id="12280" w:author=" " w:date="2017-03-09T11:18:00Z">
        <w:del w:id="12281" w:author="Huy Duc. Nguyen" w:date="2017-08-28T16:38:00Z">
          <w:r w:rsidR="00442CC0" w:rsidDel="003B19D6">
            <w:rPr>
              <w:noProof/>
              <w:lang w:eastAsia="ja-JP"/>
            </w:rPr>
            <w:delText>16</w:delText>
          </w:r>
        </w:del>
      </w:ins>
      <w:del w:id="12282" w:author="Huy Duc. Nguyen" w:date="2017-08-28T16:38:00Z">
        <w:r w:rsidR="00003FEB" w:rsidDel="003B19D6">
          <w:rPr>
            <w:noProof/>
            <w:lang w:eastAsia="ja-JP"/>
          </w:rPr>
          <w:delText>20</w:delText>
        </w:r>
      </w:del>
      <w:r>
        <w:rPr>
          <w:lang w:eastAsia="ja-JP"/>
        </w:rPr>
        <w:fldChar w:fldCharType="end"/>
      </w:r>
      <w:r>
        <w:rPr>
          <w:rFonts w:hint="eastAsia"/>
          <w:lang w:eastAsia="ja-JP"/>
        </w:rPr>
        <w:t xml:space="preserve">: </w:t>
      </w:r>
      <w:r w:rsidR="005E61C7">
        <w:rPr>
          <w:rFonts w:hint="eastAsia"/>
          <w:lang w:eastAsia="ja-JP"/>
        </w:rPr>
        <w:t xml:space="preserve">Average Result </w:t>
      </w:r>
      <w:r w:rsidRPr="00D74312">
        <w:rPr>
          <w:rFonts w:hint="eastAsia"/>
          <w:lang w:eastAsia="ja-JP"/>
        </w:rPr>
        <w:t>V</w:t>
      </w:r>
      <w:r w:rsidRPr="00D74312">
        <w:rPr>
          <w:lang w:eastAsia="ja-JP"/>
        </w:rPr>
        <w:t>irtualized Linux</w:t>
      </w:r>
      <w:r w:rsidR="005E61C7">
        <w:rPr>
          <w:rFonts w:hint="eastAsia"/>
          <w:lang w:eastAsia="ja-JP"/>
        </w:rPr>
        <w:t xml:space="preserve"> and Native Linux</w:t>
      </w:r>
      <w:r w:rsidRPr="00D74312">
        <w:rPr>
          <w:lang w:eastAsia="ja-JP"/>
        </w:rPr>
        <w:t xml:space="preserve"> (Type</w:t>
      </w:r>
      <w:r w:rsidRPr="00D74312">
        <w:rPr>
          <w:rFonts w:hint="eastAsia"/>
          <w:lang w:eastAsia="ja-JP"/>
        </w:rPr>
        <w:t>4</w:t>
      </w:r>
      <w:r w:rsidR="005E61C7">
        <w:rPr>
          <w:rFonts w:hint="eastAsia"/>
          <w:lang w:eastAsia="ja-JP"/>
        </w:rPr>
        <w:t xml:space="preserve"> and Type2</w:t>
      </w:r>
      <w:r w:rsidRPr="00D74312">
        <w:rPr>
          <w:lang w:eastAsia="ja-JP"/>
        </w:rPr>
        <w:t>)</w:t>
      </w:r>
    </w:p>
    <w:p w:rsidR="00637EDE" w:rsidRDefault="00637EDE">
      <w:pPr>
        <w:rPr>
          <w:b/>
          <w:sz w:val="22"/>
          <w:lang w:val="en-US" w:eastAsia="ja-JP"/>
        </w:rPr>
      </w:pPr>
    </w:p>
    <w:p w:rsidR="0096775F" w:rsidRPr="00827062" w:rsidRDefault="0096775F" w:rsidP="00D47247">
      <w:pPr>
        <w:pStyle w:val="CETextBody"/>
        <w:numPr>
          <w:ilvl w:val="0"/>
          <w:numId w:val="51"/>
        </w:numPr>
        <w:ind w:hanging="782"/>
        <w:rPr>
          <w:lang w:val="en-US" w:eastAsia="ja-JP"/>
        </w:rPr>
      </w:pPr>
      <w:r w:rsidRPr="00827062">
        <w:rPr>
          <w:rFonts w:hint="eastAsia"/>
          <w:lang w:val="en-US" w:eastAsia="ja-JP"/>
        </w:rPr>
        <w:t>Consider</w:t>
      </w:r>
      <w:r>
        <w:rPr>
          <w:rFonts w:hint="eastAsia"/>
          <w:lang w:val="en-US" w:eastAsia="ja-JP"/>
        </w:rPr>
        <w:t>ation</w:t>
      </w:r>
    </w:p>
    <w:p w:rsidR="0096775F" w:rsidRDefault="00426D98" w:rsidP="0027486D">
      <w:pPr>
        <w:pStyle w:val="CETextBody"/>
        <w:ind w:firstLineChars="50" w:firstLine="110"/>
        <w:rPr>
          <w:lang w:val="en-US" w:eastAsia="ja-JP"/>
        </w:rPr>
      </w:pPr>
      <w:r>
        <w:rPr>
          <w:lang w:val="en-US" w:eastAsia="ja-JP"/>
        </w:rPr>
        <w:t>This test result is observed quite similar to</w:t>
      </w:r>
      <w:r w:rsidR="0014436C">
        <w:rPr>
          <w:rFonts w:hint="eastAsia"/>
          <w:lang w:val="en-US" w:eastAsia="ja-JP"/>
        </w:rPr>
        <w:t xml:space="preserve"> </w:t>
      </w:r>
      <w:r>
        <w:rPr>
          <w:lang w:val="en-US" w:eastAsia="ja-JP"/>
        </w:rPr>
        <w:t xml:space="preserve">the result of </w:t>
      </w:r>
      <w:r w:rsidR="00313906">
        <w:rPr>
          <w:lang w:val="en-US" w:eastAsia="ja-JP"/>
        </w:rPr>
        <w:t xml:space="preserve">5.11.4, </w:t>
      </w:r>
      <w:r w:rsidR="0014436C">
        <w:rPr>
          <w:rFonts w:hint="eastAsia"/>
          <w:lang w:val="en-US" w:eastAsia="ja-JP"/>
        </w:rPr>
        <w:t>random write</w:t>
      </w:r>
      <w:r w:rsidR="00313906">
        <w:rPr>
          <w:lang w:val="en-US" w:eastAsia="ja-JP"/>
        </w:rPr>
        <w:t xml:space="preserve"> performance</w:t>
      </w:r>
      <w:r w:rsidR="0014436C">
        <w:rPr>
          <w:rFonts w:hint="eastAsia"/>
          <w:lang w:val="en-US" w:eastAsia="ja-JP"/>
        </w:rPr>
        <w:t>.</w:t>
      </w:r>
      <w:r w:rsidR="00B84092">
        <w:rPr>
          <w:lang w:val="en-US" w:eastAsia="ja-JP"/>
        </w:rPr>
        <w:t xml:space="preserve"> As this memory allocation benchmark program performs 32-bit data write per every 4kB allocation size to force the actual allocation of the memory page, this data write is estimated to determine this memory allocation/deallocation performance benchmark.</w:t>
      </w:r>
    </w:p>
    <w:p w:rsidR="0096775F" w:rsidRDefault="0096775F" w:rsidP="00541F41">
      <w:pPr>
        <w:pStyle w:val="CETextBody"/>
        <w:rPr>
          <w:lang w:val="en-US" w:eastAsia="ja-JP"/>
        </w:rPr>
      </w:pPr>
    </w:p>
    <w:p w:rsidR="00EF0D88" w:rsidRDefault="00EF0D88">
      <w:pPr>
        <w:rPr>
          <w:rFonts w:ascii="Arial" w:eastAsia="Arial" w:hAnsi="Arial" w:cs="Arial"/>
          <w:b/>
          <w:bCs/>
          <w:iCs/>
          <w:sz w:val="26"/>
          <w:lang w:eastAsia="ja-JP"/>
        </w:rPr>
      </w:pPr>
      <w:r>
        <w:rPr>
          <w:sz w:val="26"/>
        </w:rPr>
        <w:br w:type="page"/>
      </w:r>
    </w:p>
    <w:p w:rsidR="0096775F" w:rsidRPr="007C2E44" w:rsidRDefault="00324BCB" w:rsidP="006C109A">
      <w:pPr>
        <w:pStyle w:val="Heading3"/>
      </w:pPr>
      <w:bookmarkStart w:id="12283" w:name="_Toc491776451"/>
      <w:r w:rsidRPr="007C2E44">
        <w:lastRenderedPageBreak/>
        <w:t>Read Cached/Uncached memory performance</w:t>
      </w:r>
      <w:bookmarkEnd w:id="12283"/>
    </w:p>
    <w:p w:rsidR="008B135C" w:rsidRDefault="008B135C" w:rsidP="008B135C">
      <w:pPr>
        <w:pStyle w:val="CETextBody"/>
        <w:numPr>
          <w:ilvl w:val="0"/>
          <w:numId w:val="52"/>
        </w:numPr>
        <w:ind w:hanging="782"/>
        <w:rPr>
          <w:lang w:val="en-US" w:eastAsia="ja-JP"/>
        </w:rPr>
      </w:pPr>
      <w:r>
        <w:rPr>
          <w:rFonts w:hint="eastAsia"/>
          <w:lang w:val="en-US" w:eastAsia="ja-JP"/>
        </w:rPr>
        <w:t>Description</w:t>
      </w:r>
    </w:p>
    <w:p w:rsidR="008B135C" w:rsidRDefault="008B135C" w:rsidP="00943D14">
      <w:pPr>
        <w:pStyle w:val="CETextBody"/>
        <w:ind w:leftChars="50" w:left="120"/>
        <w:rPr>
          <w:lang w:val="en-US" w:eastAsia="ja-JP"/>
        </w:rPr>
      </w:pPr>
      <w:r>
        <w:rPr>
          <w:rFonts w:hint="eastAsia"/>
          <w:lang w:val="en-US" w:eastAsia="ja-JP"/>
        </w:rPr>
        <w:t>Measure the performance to read the cached/uncached memory</w:t>
      </w:r>
      <w:r w:rsidR="007701F5">
        <w:rPr>
          <w:rFonts w:hint="eastAsia"/>
          <w:lang w:val="en-US" w:eastAsia="ja-JP"/>
        </w:rPr>
        <w:t xml:space="preserve"> </w:t>
      </w:r>
      <w:r w:rsidR="007701F5" w:rsidRPr="00232932">
        <w:rPr>
          <w:lang w:val="en-US" w:eastAsia="ja-JP"/>
        </w:rPr>
        <w:t xml:space="preserve">on </w:t>
      </w:r>
      <w:r w:rsidR="00C62759">
        <w:rPr>
          <w:lang w:val="en-US" w:eastAsia="ja-JP"/>
        </w:rPr>
        <w:t>virtualiz</w:t>
      </w:r>
      <w:r w:rsidR="00642ECC">
        <w:rPr>
          <w:lang w:val="en-US" w:eastAsia="ja-JP"/>
        </w:rPr>
        <w:t>ed</w:t>
      </w:r>
      <w:r w:rsidR="00C62759">
        <w:rPr>
          <w:lang w:val="en-US" w:eastAsia="ja-JP"/>
        </w:rPr>
        <w:t xml:space="preserve"> </w:t>
      </w:r>
      <w:r w:rsidR="00642ECC">
        <w:rPr>
          <w:lang w:val="en-US" w:eastAsia="ja-JP"/>
        </w:rPr>
        <w:t>Linux</w:t>
      </w:r>
      <w:r w:rsidR="007701F5" w:rsidRPr="00C409DC">
        <w:rPr>
          <w:lang w:val="en-US" w:eastAsia="ja-JP"/>
        </w:rPr>
        <w:t xml:space="preserve"> </w:t>
      </w:r>
      <w:r w:rsidR="007701F5">
        <w:rPr>
          <w:lang w:val="en-US" w:eastAsia="ja-JP"/>
        </w:rPr>
        <w:t>and native Linux</w:t>
      </w:r>
      <w:r w:rsidR="007701F5">
        <w:rPr>
          <w:rFonts w:hint="eastAsia"/>
          <w:lang w:val="en-US" w:eastAsia="ja-JP"/>
        </w:rPr>
        <w:t>.</w:t>
      </w:r>
    </w:p>
    <w:p w:rsidR="00522F61" w:rsidRDefault="00522F61" w:rsidP="00522F61">
      <w:pPr>
        <w:pStyle w:val="CETextBody"/>
        <w:rPr>
          <w:lang w:val="en-US" w:eastAsia="ja-JP"/>
        </w:rPr>
      </w:pPr>
      <w:r>
        <w:rPr>
          <w:rFonts w:hint="eastAsia"/>
          <w:lang w:val="en-US" w:eastAsia="ja-JP"/>
        </w:rPr>
        <w:t xml:space="preserve">  Measurement tool is lmbench.</w:t>
      </w:r>
    </w:p>
    <w:p w:rsidR="00AA357B" w:rsidRPr="00522F61" w:rsidRDefault="00AA357B" w:rsidP="00AA357B">
      <w:pPr>
        <w:pStyle w:val="CETextBody"/>
        <w:ind w:left="142"/>
        <w:rPr>
          <w:lang w:val="en-US" w:eastAsia="ja-JP"/>
        </w:rPr>
      </w:pPr>
    </w:p>
    <w:p w:rsidR="00AA357B" w:rsidRPr="00613E0B" w:rsidRDefault="00AA357B" w:rsidP="00AA357B">
      <w:pPr>
        <w:pStyle w:val="CETextBody"/>
        <w:numPr>
          <w:ilvl w:val="0"/>
          <w:numId w:val="52"/>
        </w:numPr>
        <w:ind w:hanging="782"/>
        <w:rPr>
          <w:lang w:val="en-US" w:eastAsia="ja-JP"/>
        </w:rPr>
      </w:pPr>
      <w:r w:rsidRPr="00613E0B">
        <w:rPr>
          <w:lang w:val="en-US" w:eastAsia="ja-JP"/>
        </w:rPr>
        <w:t>Precondition</w:t>
      </w:r>
    </w:p>
    <w:p w:rsidR="00271DBD" w:rsidRDefault="00271DBD" w:rsidP="00271DBD">
      <w:pPr>
        <w:pStyle w:val="CETextBody"/>
        <w:numPr>
          <w:ilvl w:val="0"/>
          <w:numId w:val="125"/>
        </w:numPr>
        <w:rPr>
          <w:lang w:val="en-US" w:eastAsia="ja-JP"/>
        </w:rPr>
      </w:pPr>
      <w:r w:rsidRPr="00232932">
        <w:rPr>
          <w:rFonts w:hint="eastAsia"/>
          <w:lang w:val="en-US" w:eastAsia="ja-JP"/>
        </w:rPr>
        <w:t xml:space="preserve">Measure on </w:t>
      </w:r>
      <w:r w:rsidRPr="00232932">
        <w:rPr>
          <w:lang w:val="en-US" w:eastAsia="ja-JP"/>
        </w:rPr>
        <w:t>virtualized Linux</w:t>
      </w:r>
      <w:r w:rsidRPr="00232932">
        <w:rPr>
          <w:rFonts w:hint="eastAsia"/>
          <w:lang w:val="en-US" w:eastAsia="ja-JP"/>
        </w:rPr>
        <w:t xml:space="preserve"> and n</w:t>
      </w:r>
      <w:r w:rsidRPr="00232932">
        <w:rPr>
          <w:lang w:val="en-US" w:eastAsia="ja-JP"/>
        </w:rPr>
        <w:t>ative Linux</w:t>
      </w:r>
      <w:r w:rsidRPr="00232932">
        <w:rPr>
          <w:rFonts w:hint="eastAsia"/>
          <w:lang w:val="en-US" w:eastAsia="ja-JP"/>
        </w:rPr>
        <w:t xml:space="preserve"> (Type</w:t>
      </w:r>
      <w:r>
        <w:rPr>
          <w:rFonts w:hint="eastAsia"/>
          <w:lang w:val="en-US" w:eastAsia="ja-JP"/>
        </w:rPr>
        <w:t>4</w:t>
      </w:r>
      <w:r w:rsidRPr="00232932">
        <w:rPr>
          <w:rFonts w:hint="eastAsia"/>
          <w:lang w:val="en-US" w:eastAsia="ja-JP"/>
        </w:rPr>
        <w:t xml:space="preserve"> and Type2)</w:t>
      </w:r>
    </w:p>
    <w:p w:rsidR="00271DBD" w:rsidRPr="00232932" w:rsidRDefault="00271DBD" w:rsidP="00271DBD">
      <w:pPr>
        <w:pStyle w:val="CETextBody"/>
        <w:ind w:left="562"/>
        <w:rPr>
          <w:lang w:val="en-US" w:eastAsia="ja-JP"/>
        </w:rPr>
      </w:pPr>
      <w:r>
        <w:rPr>
          <w:rFonts w:hint="eastAsia"/>
          <w:lang w:val="en-US" w:eastAsia="ja-JP"/>
        </w:rPr>
        <w:t>*</w:t>
      </w:r>
      <w:r>
        <w:rPr>
          <w:rFonts w:hint="eastAsia"/>
          <w:lang w:eastAsia="ja-JP"/>
        </w:rPr>
        <w:t>Both</w:t>
      </w:r>
      <w:r w:rsidRPr="00931937">
        <w:rPr>
          <w:lang w:val="en-US" w:eastAsia="ja-JP"/>
        </w:rPr>
        <w:t xml:space="preserve"> types stop the function of Linux App</w:t>
      </w:r>
    </w:p>
    <w:p w:rsidR="009107D0" w:rsidRDefault="009107D0" w:rsidP="009107D0">
      <w:pPr>
        <w:pStyle w:val="CETextBody"/>
        <w:numPr>
          <w:ilvl w:val="0"/>
          <w:numId w:val="125"/>
        </w:numPr>
        <w:rPr>
          <w:lang w:val="en-US" w:eastAsia="ja-JP"/>
        </w:rPr>
      </w:pPr>
      <w:r w:rsidRPr="005203D1">
        <w:rPr>
          <w:lang w:val="en-US" w:eastAsia="ja-JP"/>
        </w:rPr>
        <w:t xml:space="preserve">Use the result of Sequential Read </w:t>
      </w:r>
      <w:r w:rsidR="00642ECC">
        <w:rPr>
          <w:lang w:val="en-US" w:eastAsia="ja-JP"/>
        </w:rPr>
        <w:t xml:space="preserve">for the smallest test size </w:t>
      </w:r>
      <w:r w:rsidRPr="005203D1">
        <w:rPr>
          <w:lang w:val="en-US" w:eastAsia="ja-JP"/>
        </w:rPr>
        <w:t xml:space="preserve">as cached </w:t>
      </w:r>
      <w:r w:rsidR="00642ECC">
        <w:rPr>
          <w:lang w:val="en-US" w:eastAsia="ja-JP"/>
        </w:rPr>
        <w:t xml:space="preserve">performance, </w:t>
      </w:r>
      <w:r w:rsidRPr="005203D1">
        <w:rPr>
          <w:lang w:val="en-US" w:eastAsia="ja-JP"/>
        </w:rPr>
        <w:t xml:space="preserve">and the result of Random Read </w:t>
      </w:r>
      <w:r w:rsidR="00642ECC">
        <w:rPr>
          <w:lang w:val="en-US" w:eastAsia="ja-JP"/>
        </w:rPr>
        <w:t xml:space="preserve">for the largest size </w:t>
      </w:r>
      <w:r w:rsidRPr="005203D1">
        <w:rPr>
          <w:lang w:val="en-US" w:eastAsia="ja-JP"/>
        </w:rPr>
        <w:t>as uncached</w:t>
      </w:r>
      <w:r w:rsidR="00642ECC">
        <w:rPr>
          <w:lang w:val="en-US" w:eastAsia="ja-JP"/>
        </w:rPr>
        <w:t xml:space="preserve"> performance</w:t>
      </w:r>
      <w:r w:rsidRPr="005203D1">
        <w:rPr>
          <w:lang w:val="en-US" w:eastAsia="ja-JP"/>
        </w:rPr>
        <w:t>.</w:t>
      </w:r>
    </w:p>
    <w:p w:rsidR="00EF0D88" w:rsidRPr="00EF0D88" w:rsidRDefault="00EF0D88" w:rsidP="00B43823">
      <w:pPr>
        <w:pStyle w:val="CETextBody"/>
        <w:numPr>
          <w:ilvl w:val="0"/>
          <w:numId w:val="125"/>
        </w:numPr>
        <w:ind w:left="426" w:hanging="284"/>
        <w:rPr>
          <w:lang w:val="en-US" w:eastAsia="ja-JP"/>
        </w:rPr>
      </w:pPr>
      <w:r w:rsidRPr="00EF0D88">
        <w:rPr>
          <w:lang w:val="en-US" w:eastAsia="ja-JP"/>
        </w:rPr>
        <w:t>C</w:t>
      </w:r>
      <w:r w:rsidRPr="00EF0D88">
        <w:rPr>
          <w:rFonts w:hint="eastAsia"/>
          <w:lang w:val="en-US" w:eastAsia="ja-JP"/>
        </w:rPr>
        <w:t xml:space="preserve">ompare the performance between </w:t>
      </w:r>
      <w:r w:rsidRPr="00EF0D88">
        <w:rPr>
          <w:lang w:val="en-US" w:eastAsia="ja-JP"/>
        </w:rPr>
        <w:t>virtualized Linux</w:t>
      </w:r>
      <w:r w:rsidRPr="00EF0D88">
        <w:rPr>
          <w:rFonts w:hint="eastAsia"/>
          <w:lang w:val="en-US" w:eastAsia="ja-JP"/>
        </w:rPr>
        <w:t xml:space="preserve"> and native Linux. The performance results should be near to native OS implementations results.</w:t>
      </w:r>
    </w:p>
    <w:p w:rsidR="00EF0D88" w:rsidRPr="00EF0D88" w:rsidRDefault="00EF0D88" w:rsidP="00EF0D88">
      <w:pPr>
        <w:pStyle w:val="CETextBody"/>
        <w:numPr>
          <w:ilvl w:val="0"/>
          <w:numId w:val="125"/>
        </w:numPr>
        <w:rPr>
          <w:lang w:val="en-US" w:eastAsia="ja-JP"/>
        </w:rPr>
      </w:pPr>
      <w:r w:rsidRPr="00EF0D88">
        <w:rPr>
          <w:rFonts w:hint="eastAsia"/>
          <w:lang w:val="en-US" w:eastAsia="ja-JP"/>
        </w:rPr>
        <w:t xml:space="preserve">Verified </w:t>
      </w:r>
      <w:r w:rsidRPr="00EF0D88">
        <w:rPr>
          <w:lang w:val="en-US" w:eastAsia="ja-JP"/>
        </w:rPr>
        <w:t>10 times and use the average as the</w:t>
      </w:r>
      <w:r w:rsidRPr="00EF0D88">
        <w:rPr>
          <w:rFonts w:hint="eastAsia"/>
          <w:lang w:val="en-US" w:eastAsia="ja-JP"/>
        </w:rPr>
        <w:t xml:space="preserve"> result</w:t>
      </w:r>
      <w:r w:rsidRPr="00EF0D88">
        <w:rPr>
          <w:lang w:val="en-US" w:eastAsia="ja-JP"/>
        </w:rPr>
        <w:t xml:space="preserve"> value.</w:t>
      </w:r>
    </w:p>
    <w:p w:rsidR="008B135C" w:rsidRPr="00EF0D88" w:rsidRDefault="008B135C" w:rsidP="008B135C">
      <w:pPr>
        <w:pStyle w:val="CETextBody"/>
        <w:ind w:left="142"/>
        <w:rPr>
          <w:lang w:val="en-US" w:eastAsia="ja-JP"/>
        </w:rPr>
      </w:pPr>
    </w:p>
    <w:p w:rsidR="008B135C" w:rsidRDefault="008B135C" w:rsidP="008B135C">
      <w:pPr>
        <w:pStyle w:val="CETextBody"/>
        <w:numPr>
          <w:ilvl w:val="0"/>
          <w:numId w:val="52"/>
        </w:numPr>
        <w:ind w:hanging="782"/>
        <w:rPr>
          <w:lang w:val="en-US" w:eastAsia="ja-JP"/>
        </w:rPr>
      </w:pPr>
      <w:r>
        <w:rPr>
          <w:rFonts w:hint="eastAsia"/>
          <w:lang w:val="en-US" w:eastAsia="ja-JP"/>
        </w:rPr>
        <w:t>How to measure</w:t>
      </w:r>
    </w:p>
    <w:p w:rsidR="00397DF4" w:rsidRDefault="00397DF4" w:rsidP="00955E9B">
      <w:pPr>
        <w:pStyle w:val="CETextBody"/>
        <w:numPr>
          <w:ilvl w:val="0"/>
          <w:numId w:val="230"/>
        </w:numPr>
        <w:ind w:firstLine="6"/>
        <w:rPr>
          <w:lang w:val="en-US" w:eastAsia="ja-JP"/>
        </w:rPr>
      </w:pPr>
      <w:r w:rsidRPr="00552A30">
        <w:rPr>
          <w:lang w:val="en-US" w:eastAsia="ja-JP"/>
        </w:rPr>
        <w:t xml:space="preserve">Cached </w:t>
      </w:r>
      <w:r w:rsidR="00E4387E">
        <w:rPr>
          <w:lang w:val="en-US" w:eastAsia="ja-JP"/>
        </w:rPr>
        <w:t xml:space="preserve">performance is taken from </w:t>
      </w:r>
      <w:r w:rsidRPr="00552A30">
        <w:rPr>
          <w:lang w:val="en-US" w:eastAsia="ja-JP"/>
        </w:rPr>
        <w:t xml:space="preserve">the minimum size </w:t>
      </w:r>
      <w:r w:rsidR="00D5358D">
        <w:rPr>
          <w:lang w:val="en-US" w:eastAsia="ja-JP"/>
        </w:rPr>
        <w:t xml:space="preserve">(0.00049MB) </w:t>
      </w:r>
      <w:r w:rsidR="00E4387E">
        <w:rPr>
          <w:lang w:val="en-US" w:eastAsia="ja-JP"/>
        </w:rPr>
        <w:t xml:space="preserve">result </w:t>
      </w:r>
      <w:r w:rsidRPr="00552A30">
        <w:rPr>
          <w:lang w:val="en-US" w:eastAsia="ja-JP"/>
        </w:rPr>
        <w:t xml:space="preserve">of </w:t>
      </w:r>
      <w:r>
        <w:rPr>
          <w:rFonts w:hint="eastAsia"/>
          <w:lang w:val="en-US" w:eastAsia="ja-JP"/>
        </w:rPr>
        <w:t>5.</w:t>
      </w:r>
      <w:ins w:id="12284" w:author="Huy Duc. Nguyen" w:date="2017-08-30T13:03:00Z">
        <w:r w:rsidR="00483660">
          <w:rPr>
            <w:lang w:val="en-US" w:eastAsia="ja-JP"/>
          </w:rPr>
          <w:t>6</w:t>
        </w:r>
      </w:ins>
      <w:del w:id="12285" w:author="Huy Duc. Nguyen" w:date="2017-08-30T13:03:00Z">
        <w:r w:rsidRPr="00552A30" w:rsidDel="00483660">
          <w:rPr>
            <w:lang w:val="en-US" w:eastAsia="ja-JP"/>
          </w:rPr>
          <w:delText>1</w:delText>
        </w:r>
        <w:r w:rsidDel="00483660">
          <w:rPr>
            <w:rFonts w:hint="eastAsia"/>
            <w:lang w:val="en-US" w:eastAsia="ja-JP"/>
          </w:rPr>
          <w:delText>1</w:delText>
        </w:r>
      </w:del>
      <w:r w:rsidRPr="00552A30">
        <w:rPr>
          <w:lang w:val="en-US" w:eastAsia="ja-JP"/>
        </w:rPr>
        <w:t>.1</w:t>
      </w:r>
    </w:p>
    <w:p w:rsidR="005F0C52" w:rsidRPr="0027486D" w:rsidRDefault="00397DF4" w:rsidP="0027486D">
      <w:pPr>
        <w:pStyle w:val="CETextBody"/>
        <w:numPr>
          <w:ilvl w:val="0"/>
          <w:numId w:val="230"/>
        </w:numPr>
        <w:ind w:firstLine="6"/>
        <w:rPr>
          <w:lang w:val="en-US" w:eastAsia="ja-JP"/>
        </w:rPr>
      </w:pPr>
      <w:r w:rsidRPr="004B3D03">
        <w:rPr>
          <w:lang w:val="en-US" w:eastAsia="ja-JP"/>
        </w:rPr>
        <w:t xml:space="preserve">Uncached </w:t>
      </w:r>
      <w:r w:rsidR="00E4387E">
        <w:rPr>
          <w:lang w:val="en-US" w:eastAsia="ja-JP"/>
        </w:rPr>
        <w:t xml:space="preserve">performance </w:t>
      </w:r>
      <w:r w:rsidRPr="004B3D03">
        <w:rPr>
          <w:lang w:val="en-US" w:eastAsia="ja-JP"/>
        </w:rPr>
        <w:t xml:space="preserve">is </w:t>
      </w:r>
      <w:r w:rsidR="00E4387E">
        <w:rPr>
          <w:lang w:val="en-US" w:eastAsia="ja-JP"/>
        </w:rPr>
        <w:t xml:space="preserve">taken from </w:t>
      </w:r>
      <w:r w:rsidRPr="004B3D03">
        <w:rPr>
          <w:lang w:val="en-US" w:eastAsia="ja-JP"/>
        </w:rPr>
        <w:t xml:space="preserve">the maximum size </w:t>
      </w:r>
      <w:r w:rsidR="00D5358D">
        <w:rPr>
          <w:lang w:val="en-US" w:eastAsia="ja-JP"/>
        </w:rPr>
        <w:t xml:space="preserve">(64.000MB) </w:t>
      </w:r>
      <w:r w:rsidR="00642ECC">
        <w:rPr>
          <w:lang w:val="en-US" w:eastAsia="ja-JP"/>
        </w:rPr>
        <w:t xml:space="preserve">result of </w:t>
      </w:r>
      <w:r w:rsidRPr="004B3D03">
        <w:rPr>
          <w:lang w:val="en-US" w:eastAsia="ja-JP"/>
        </w:rPr>
        <w:t>5.</w:t>
      </w:r>
      <w:ins w:id="12286" w:author="Huy Duc. Nguyen" w:date="2017-08-30T13:03:00Z">
        <w:r w:rsidR="00483660">
          <w:rPr>
            <w:lang w:val="en-US" w:eastAsia="ja-JP"/>
          </w:rPr>
          <w:t>6</w:t>
        </w:r>
      </w:ins>
      <w:del w:id="12287" w:author="Huy Duc. Nguyen" w:date="2017-08-30T13:03:00Z">
        <w:r w:rsidRPr="004B3D03" w:rsidDel="00483660">
          <w:rPr>
            <w:lang w:val="en-US" w:eastAsia="ja-JP"/>
          </w:rPr>
          <w:delText>11</w:delText>
        </w:r>
      </w:del>
      <w:r w:rsidRPr="004B3D03">
        <w:rPr>
          <w:lang w:val="en-US" w:eastAsia="ja-JP"/>
        </w:rPr>
        <w:t>.3</w:t>
      </w:r>
    </w:p>
    <w:p w:rsidR="00B34E5B" w:rsidRDefault="00B34E5B" w:rsidP="00F950E6">
      <w:pPr>
        <w:ind w:firstLineChars="300" w:firstLine="660"/>
        <w:rPr>
          <w:sz w:val="22"/>
          <w:lang w:val="en-US" w:eastAsia="ja-JP"/>
        </w:rPr>
      </w:pPr>
    </w:p>
    <w:p w:rsidR="00B34E5B" w:rsidRDefault="00B34E5B" w:rsidP="00F950E6">
      <w:pPr>
        <w:ind w:leftChars="300" w:left="720"/>
        <w:rPr>
          <w:sz w:val="22"/>
          <w:lang w:val="en-US" w:eastAsia="ja-JP"/>
        </w:rPr>
      </w:pPr>
      <w:r w:rsidRPr="00B34E5B">
        <w:rPr>
          <w:sz w:val="22"/>
          <w:lang w:val="en-US" w:eastAsia="ja-JP"/>
        </w:rPr>
        <w:t>As the uncached memory access is similar to the cach</w:t>
      </w:r>
      <w:r>
        <w:rPr>
          <w:sz w:val="22"/>
          <w:lang w:val="en-US" w:eastAsia="ja-JP"/>
        </w:rPr>
        <w:t xml:space="preserve">e miss operation, the uncached </w:t>
      </w:r>
      <w:r w:rsidRPr="00B34E5B">
        <w:rPr>
          <w:sz w:val="22"/>
          <w:lang w:val="en-US" w:eastAsia="ja-JP"/>
        </w:rPr>
        <w:t>memory access performance can be substituted by t</w:t>
      </w:r>
      <w:r>
        <w:rPr>
          <w:sz w:val="22"/>
          <w:lang w:val="en-US" w:eastAsia="ja-JP"/>
        </w:rPr>
        <w:t xml:space="preserve">he cache miss performance. The </w:t>
      </w:r>
      <w:r w:rsidRPr="00B34E5B">
        <w:rPr>
          <w:sz w:val="22"/>
          <w:lang w:val="en-US" w:eastAsia="ja-JP"/>
        </w:rPr>
        <w:t>typical cached performance is the smallest size of the</w:t>
      </w:r>
      <w:r>
        <w:rPr>
          <w:sz w:val="22"/>
          <w:lang w:val="en-US" w:eastAsia="ja-JP"/>
        </w:rPr>
        <w:t xml:space="preserve"> sequential read test (5.1.1)</w:t>
      </w:r>
      <w:r w:rsidR="0021338C">
        <w:rPr>
          <w:sz w:val="22"/>
          <w:lang w:val="en-US" w:eastAsia="ja-JP"/>
        </w:rPr>
        <w:t xml:space="preserve"> which the test size is enough smaller than L1 cache size (32kB)</w:t>
      </w:r>
      <w:r>
        <w:rPr>
          <w:sz w:val="22"/>
          <w:lang w:val="en-US" w:eastAsia="ja-JP"/>
        </w:rPr>
        <w:t xml:space="preserve">, </w:t>
      </w:r>
      <w:r w:rsidRPr="00B34E5B">
        <w:rPr>
          <w:sz w:val="22"/>
          <w:lang w:val="en-US" w:eastAsia="ja-JP"/>
        </w:rPr>
        <w:t>and the typical uncached performance is the larges</w:t>
      </w:r>
      <w:r>
        <w:rPr>
          <w:sz w:val="22"/>
          <w:lang w:val="en-US" w:eastAsia="ja-JP"/>
        </w:rPr>
        <w:t xml:space="preserve">t size of the random read test </w:t>
      </w:r>
      <w:r>
        <w:rPr>
          <w:rFonts w:hint="eastAsia"/>
          <w:sz w:val="22"/>
          <w:lang w:val="en-US" w:eastAsia="ja-JP"/>
        </w:rPr>
        <w:t xml:space="preserve"> </w:t>
      </w:r>
      <w:r w:rsidRPr="00B34E5B">
        <w:rPr>
          <w:sz w:val="22"/>
          <w:lang w:val="en-US" w:eastAsia="ja-JP"/>
        </w:rPr>
        <w:t>(5.1.3) wich is the nearest one of the true uncache performance.</w:t>
      </w:r>
    </w:p>
    <w:p w:rsidR="00B34E5B" w:rsidRPr="00BE5576" w:rsidRDefault="00B34E5B" w:rsidP="00F950E6">
      <w:pPr>
        <w:ind w:firstLineChars="300" w:firstLine="660"/>
        <w:rPr>
          <w:sz w:val="22"/>
          <w:lang w:val="en-US" w:eastAsia="ja-JP"/>
        </w:rPr>
      </w:pPr>
    </w:p>
    <w:p w:rsidR="0096775F" w:rsidRPr="00955E9B" w:rsidRDefault="0096775F" w:rsidP="00B43823">
      <w:pPr>
        <w:pStyle w:val="CETextBody"/>
        <w:numPr>
          <w:ilvl w:val="0"/>
          <w:numId w:val="52"/>
        </w:numPr>
        <w:ind w:left="426" w:hanging="426"/>
        <w:rPr>
          <w:b/>
          <w:lang w:val="en-US" w:eastAsia="ja-JP"/>
        </w:rPr>
      </w:pPr>
      <w:r>
        <w:rPr>
          <w:rFonts w:hint="eastAsia"/>
          <w:lang w:val="en-US" w:eastAsia="ja-JP"/>
        </w:rPr>
        <w:t>Result</w:t>
      </w: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288" w:author="Huy Duc. Nguyen" w:date="2017-08-28T16:38:00Z">
        <w:r w:rsidR="003B19D6">
          <w:rPr>
            <w:noProof/>
            <w:sz w:val="22"/>
            <w:szCs w:val="22"/>
          </w:rPr>
          <w:t>61</w:t>
        </w:r>
      </w:ins>
      <w:ins w:id="12289" w:author="Kazuhiro Takagi" w:date="2017-03-21T15:02:00Z">
        <w:del w:id="12290" w:author="Huy Duc. Nguyen" w:date="2017-08-28T16:38:00Z">
          <w:r w:rsidR="00520A63" w:rsidDel="003B19D6">
            <w:rPr>
              <w:noProof/>
              <w:sz w:val="22"/>
              <w:szCs w:val="22"/>
            </w:rPr>
            <w:delText>61</w:delText>
          </w:r>
        </w:del>
      </w:ins>
      <w:ins w:id="12291" w:author=" " w:date="2017-03-09T11:18:00Z">
        <w:del w:id="12292" w:author="Huy Duc. Nguyen" w:date="2017-08-28T16:38:00Z">
          <w:r w:rsidR="00442CC0" w:rsidDel="003B19D6">
            <w:rPr>
              <w:noProof/>
              <w:sz w:val="22"/>
              <w:szCs w:val="22"/>
            </w:rPr>
            <w:delText>61</w:delText>
          </w:r>
        </w:del>
      </w:ins>
      <w:del w:id="12293" w:author="Huy Duc. Nguyen" w:date="2017-08-28T16:38:00Z">
        <w:r w:rsidR="00003FEB" w:rsidDel="003B19D6">
          <w:rPr>
            <w:noProof/>
            <w:sz w:val="22"/>
            <w:szCs w:val="22"/>
          </w:rPr>
          <w:delText>68</w:delText>
        </w:r>
      </w:del>
      <w:r w:rsidRPr="008F0A68">
        <w:rPr>
          <w:sz w:val="22"/>
          <w:szCs w:val="22"/>
        </w:rPr>
        <w:fldChar w:fldCharType="end"/>
      </w:r>
      <w:r w:rsidRPr="008F0A68">
        <w:rPr>
          <w:rFonts w:hint="eastAsia"/>
          <w:sz w:val="22"/>
          <w:szCs w:val="22"/>
          <w:lang w:eastAsia="ja-JP"/>
        </w:rPr>
        <w:t xml:space="preserve">: </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919"/>
        <w:gridCol w:w="1679"/>
      </w:tblGrid>
      <w:tr w:rsidR="00397DF4" w:rsidRPr="00387E9A" w:rsidTr="0027486D">
        <w:trPr>
          <w:jc w:val="center"/>
        </w:trPr>
        <w:tc>
          <w:tcPr>
            <w:tcW w:w="1919"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27486D">
        <w:trPr>
          <w:trHeight w:val="197"/>
          <w:jc w:val="center"/>
        </w:trPr>
        <w:tc>
          <w:tcPr>
            <w:tcW w:w="1919"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c>
          <w:tcPr>
            <w:tcW w:w="1679" w:type="dxa"/>
            <w:tcBorders>
              <w:left w:val="double" w:sz="4" w:space="0" w:color="auto"/>
              <w:right w:val="sing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2.67</w:t>
            </w:r>
          </w:p>
        </w:tc>
      </w:tr>
    </w:tbl>
    <w:p w:rsidR="00113EAD" w:rsidRDefault="00113EAD" w:rsidP="00397DF4">
      <w:pPr>
        <w:pStyle w:val="Caption"/>
        <w:rPr>
          <w:sz w:val="22"/>
          <w:szCs w:val="22"/>
          <w:lang w:eastAsia="ja-JP"/>
        </w:rPr>
      </w:pPr>
    </w:p>
    <w:p w:rsidR="00397DF4" w:rsidRPr="008F0A68" w:rsidRDefault="00397DF4" w:rsidP="00397DF4">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2294" w:author="Huy Duc. Nguyen" w:date="2017-08-28T16:38:00Z">
        <w:r w:rsidR="003B19D6">
          <w:rPr>
            <w:noProof/>
            <w:sz w:val="22"/>
            <w:szCs w:val="22"/>
          </w:rPr>
          <w:t>62</w:t>
        </w:r>
      </w:ins>
      <w:ins w:id="12295" w:author="Kazuhiro Takagi" w:date="2017-03-21T15:02:00Z">
        <w:del w:id="12296" w:author="Huy Duc. Nguyen" w:date="2017-08-28T16:38:00Z">
          <w:r w:rsidR="00520A63" w:rsidDel="003B19D6">
            <w:rPr>
              <w:noProof/>
              <w:sz w:val="22"/>
              <w:szCs w:val="22"/>
            </w:rPr>
            <w:delText>62</w:delText>
          </w:r>
        </w:del>
      </w:ins>
      <w:ins w:id="12297" w:author=" " w:date="2017-03-09T11:18:00Z">
        <w:del w:id="12298" w:author="Huy Duc. Nguyen" w:date="2017-08-28T16:38:00Z">
          <w:r w:rsidR="00442CC0" w:rsidDel="003B19D6">
            <w:rPr>
              <w:noProof/>
              <w:sz w:val="22"/>
              <w:szCs w:val="22"/>
            </w:rPr>
            <w:delText>62</w:delText>
          </w:r>
        </w:del>
      </w:ins>
      <w:del w:id="12299" w:author="Huy Duc. Nguyen" w:date="2017-08-28T16:38:00Z">
        <w:r w:rsidR="00003FEB" w:rsidDel="003B19D6">
          <w:rPr>
            <w:noProof/>
            <w:sz w:val="22"/>
            <w:szCs w:val="22"/>
          </w:rPr>
          <w:delText>69</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Un</w:t>
      </w:r>
      <w:r w:rsidRPr="00396FD0">
        <w:rPr>
          <w:lang w:val="en-US" w:eastAsia="ja-JP"/>
        </w:rPr>
        <w:t>Cached</w:t>
      </w:r>
      <w:r w:rsidRPr="008F0A68">
        <w:rPr>
          <w:sz w:val="22"/>
          <w:szCs w:val="22"/>
          <w:lang w:eastAsia="ja-JP"/>
        </w:rPr>
        <w:t xml:space="preserve"> Result</w:t>
      </w:r>
    </w:p>
    <w:tbl>
      <w:tblPr>
        <w:tblStyle w:val="TableGrid"/>
        <w:tblW w:w="0" w:type="auto"/>
        <w:jc w:val="center"/>
        <w:tblLayout w:type="fixed"/>
        <w:tblLook w:val="04A0" w:firstRow="1" w:lastRow="0" w:firstColumn="1" w:lastColumn="0" w:noHBand="0" w:noVBand="1"/>
      </w:tblPr>
      <w:tblGrid>
        <w:gridCol w:w="1720"/>
        <w:gridCol w:w="1679"/>
      </w:tblGrid>
      <w:tr w:rsidR="00397DF4" w:rsidRPr="00387E9A" w:rsidTr="00955E9B">
        <w:trPr>
          <w:jc w:val="center"/>
        </w:trPr>
        <w:tc>
          <w:tcPr>
            <w:tcW w:w="1720" w:type="dxa"/>
            <w:tcBorders>
              <w:top w:val="single" w:sz="4" w:space="0" w:color="auto"/>
              <w:left w:val="single" w:sz="4" w:space="0" w:color="auto"/>
              <w:right w:val="double" w:sz="4" w:space="0" w:color="auto"/>
            </w:tcBorders>
            <w:shd w:val="clear" w:color="auto" w:fill="BFBFBF" w:themeFill="background1" w:themeFillShade="BF"/>
          </w:tcPr>
          <w:p w:rsidR="00397DF4" w:rsidRDefault="00397DF4" w:rsidP="00701E86">
            <w:pPr>
              <w:pStyle w:val="CETextBody"/>
              <w:jc w:val="center"/>
              <w:rPr>
                <w:b/>
                <w:sz w:val="16"/>
                <w:lang w:eastAsia="ja-JP"/>
              </w:rPr>
            </w:pPr>
            <w:r>
              <w:rPr>
                <w:rFonts w:hint="eastAsia"/>
                <w:b/>
                <w:sz w:val="16"/>
                <w:lang w:eastAsia="ja-JP"/>
              </w:rPr>
              <w:t>V</w:t>
            </w:r>
            <w:r w:rsidRPr="00931937">
              <w:rPr>
                <w:b/>
                <w:sz w:val="16"/>
                <w:lang w:eastAsia="ja-JP"/>
              </w:rPr>
              <w:t>irtualized Linux</w:t>
            </w:r>
          </w:p>
          <w:p w:rsidR="00397DF4" w:rsidRPr="00387E9A" w:rsidRDefault="00397DF4" w:rsidP="00701E86">
            <w:pPr>
              <w:pStyle w:val="CETextBody"/>
              <w:jc w:val="center"/>
              <w:rPr>
                <w:b/>
                <w:sz w:val="16"/>
                <w:lang w:eastAsia="ja-JP"/>
              </w:rPr>
            </w:pPr>
            <w:r>
              <w:rPr>
                <w:b/>
                <w:sz w:val="16"/>
                <w:lang w:eastAsia="ja-JP"/>
              </w:rPr>
              <w:t>(Type</w:t>
            </w:r>
            <w:r>
              <w:rPr>
                <w:rFonts w:hint="eastAsia"/>
                <w:b/>
                <w:sz w:val="16"/>
                <w:lang w:eastAsia="ja-JP"/>
              </w:rPr>
              <w:t>4</w:t>
            </w:r>
            <w:r w:rsidRPr="00387E9A">
              <w:rPr>
                <w:b/>
                <w:sz w:val="16"/>
                <w:lang w:eastAsia="ja-JP"/>
              </w:rPr>
              <w:t>)</w:t>
            </w:r>
            <w:r w:rsidR="005E3440">
              <w:rPr>
                <w:rFonts w:hint="eastAsia"/>
                <w:b/>
                <w:sz w:val="16"/>
                <w:lang w:eastAsia="ja-JP"/>
              </w:rPr>
              <w:t xml:space="preserve"> [ns]</w:t>
            </w:r>
          </w:p>
        </w:tc>
        <w:tc>
          <w:tcPr>
            <w:tcW w:w="1679" w:type="dxa"/>
            <w:tcBorders>
              <w:left w:val="double" w:sz="4" w:space="0" w:color="auto"/>
              <w:right w:val="single" w:sz="4" w:space="0" w:color="auto"/>
            </w:tcBorders>
            <w:shd w:val="clear" w:color="auto" w:fill="BFBFBF" w:themeFill="background1" w:themeFillShade="BF"/>
          </w:tcPr>
          <w:p w:rsidR="00397DF4" w:rsidRDefault="00397DF4" w:rsidP="00701E86">
            <w:pPr>
              <w:pStyle w:val="CETextBody"/>
              <w:jc w:val="center"/>
              <w:rPr>
                <w:b/>
                <w:sz w:val="16"/>
                <w:lang w:eastAsia="ja-JP"/>
              </w:rPr>
            </w:pPr>
            <w:r w:rsidRPr="00387E9A">
              <w:rPr>
                <w:b/>
                <w:sz w:val="16"/>
                <w:lang w:eastAsia="ja-JP"/>
              </w:rPr>
              <w:t>Native Linux</w:t>
            </w:r>
          </w:p>
          <w:p w:rsidR="00397DF4" w:rsidRPr="00387E9A" w:rsidRDefault="00397DF4" w:rsidP="00701E86">
            <w:pPr>
              <w:pStyle w:val="CETextBody"/>
              <w:jc w:val="center"/>
              <w:rPr>
                <w:b/>
                <w:sz w:val="16"/>
                <w:lang w:eastAsia="ja-JP"/>
              </w:rPr>
            </w:pPr>
            <w:r w:rsidRPr="00387E9A">
              <w:rPr>
                <w:b/>
                <w:sz w:val="16"/>
                <w:lang w:eastAsia="ja-JP"/>
              </w:rPr>
              <w:t>(Type2)</w:t>
            </w:r>
            <w:r w:rsidR="005E3440">
              <w:rPr>
                <w:rFonts w:hint="eastAsia"/>
                <w:b/>
                <w:sz w:val="16"/>
                <w:lang w:eastAsia="ja-JP"/>
              </w:rPr>
              <w:t xml:space="preserve"> [ns]</w:t>
            </w:r>
          </w:p>
        </w:tc>
      </w:tr>
      <w:tr w:rsidR="00397DF4" w:rsidRPr="00D67B4A" w:rsidTr="00701E86">
        <w:trPr>
          <w:trHeight w:val="197"/>
          <w:jc w:val="center"/>
        </w:trPr>
        <w:tc>
          <w:tcPr>
            <w:tcW w:w="1720" w:type="dxa"/>
            <w:tcBorders>
              <w:left w:val="single" w:sz="4" w:space="0" w:color="auto"/>
              <w:right w:val="double" w:sz="4" w:space="0" w:color="auto"/>
            </w:tcBorders>
          </w:tcPr>
          <w:p w:rsidR="00397DF4" w:rsidRPr="00D67B4A" w:rsidRDefault="008912A4" w:rsidP="00701E86">
            <w:pPr>
              <w:pStyle w:val="CETextBody"/>
              <w:jc w:val="right"/>
              <w:rPr>
                <w:sz w:val="16"/>
                <w:szCs w:val="16"/>
                <w:lang w:eastAsia="ja-JP"/>
              </w:rPr>
            </w:pPr>
            <w:r>
              <w:rPr>
                <w:rFonts w:hint="eastAsia"/>
                <w:sz w:val="16"/>
                <w:szCs w:val="16"/>
                <w:lang w:eastAsia="ja-JP"/>
              </w:rPr>
              <w:t>26</w:t>
            </w:r>
            <w:r w:rsidR="00FF042B">
              <w:rPr>
                <w:rFonts w:hint="eastAsia"/>
                <w:sz w:val="16"/>
                <w:szCs w:val="16"/>
                <w:lang w:eastAsia="ja-JP"/>
              </w:rPr>
              <w:t>0</w:t>
            </w:r>
            <w:r>
              <w:rPr>
                <w:rFonts w:hint="eastAsia"/>
                <w:sz w:val="16"/>
                <w:szCs w:val="16"/>
                <w:lang w:eastAsia="ja-JP"/>
              </w:rPr>
              <w:t>.</w:t>
            </w:r>
            <w:r w:rsidR="00FF042B">
              <w:rPr>
                <w:rFonts w:hint="eastAsia"/>
                <w:sz w:val="16"/>
                <w:szCs w:val="16"/>
                <w:lang w:eastAsia="ja-JP"/>
              </w:rPr>
              <w:t>65</w:t>
            </w:r>
          </w:p>
        </w:tc>
        <w:tc>
          <w:tcPr>
            <w:tcW w:w="1679" w:type="dxa"/>
            <w:tcBorders>
              <w:left w:val="double" w:sz="4" w:space="0" w:color="auto"/>
              <w:right w:val="single" w:sz="4" w:space="0" w:color="auto"/>
            </w:tcBorders>
          </w:tcPr>
          <w:p w:rsidR="00397DF4" w:rsidRPr="00D67B4A" w:rsidRDefault="00FF042B" w:rsidP="00701E86">
            <w:pPr>
              <w:pStyle w:val="CETextBody"/>
              <w:jc w:val="right"/>
              <w:rPr>
                <w:sz w:val="16"/>
                <w:szCs w:val="16"/>
                <w:lang w:eastAsia="ja-JP"/>
              </w:rPr>
            </w:pPr>
            <w:r>
              <w:rPr>
                <w:rFonts w:hint="eastAsia"/>
                <w:sz w:val="16"/>
                <w:szCs w:val="16"/>
                <w:lang w:eastAsia="ja-JP"/>
              </w:rPr>
              <w:t>227.99</w:t>
            </w:r>
          </w:p>
        </w:tc>
      </w:tr>
    </w:tbl>
    <w:p w:rsidR="00397DF4" w:rsidRPr="00396FD0" w:rsidRDefault="00397DF4" w:rsidP="00955E9B">
      <w:pPr>
        <w:pStyle w:val="CETextBody"/>
        <w:rPr>
          <w:b/>
          <w:lang w:val="en-US" w:eastAsia="ja-JP"/>
        </w:rPr>
      </w:pPr>
    </w:p>
    <w:p w:rsidR="008B135C" w:rsidRPr="000A18E1" w:rsidRDefault="0096775F" w:rsidP="00F950E6">
      <w:pPr>
        <w:pStyle w:val="CETextBody"/>
        <w:numPr>
          <w:ilvl w:val="0"/>
          <w:numId w:val="52"/>
        </w:numPr>
        <w:ind w:hanging="782"/>
        <w:rPr>
          <w:lang w:val="en-US" w:eastAsia="ja-JP"/>
        </w:rPr>
      </w:pPr>
      <w:r w:rsidRPr="00827062">
        <w:rPr>
          <w:rFonts w:hint="eastAsia"/>
          <w:lang w:val="en-US" w:eastAsia="ja-JP"/>
        </w:rPr>
        <w:t>Consider</w:t>
      </w:r>
      <w:r>
        <w:rPr>
          <w:rFonts w:hint="eastAsia"/>
          <w:lang w:val="en-US" w:eastAsia="ja-JP"/>
        </w:rPr>
        <w:t>ation</w:t>
      </w:r>
    </w:p>
    <w:p w:rsidR="00B34E5B" w:rsidRPr="00B34E5B" w:rsidRDefault="00B34E5B" w:rsidP="00B34E5B">
      <w:bookmarkStart w:id="12300" w:name="_Toc472962901"/>
      <w:bookmarkStart w:id="12301" w:name="_Toc473130097"/>
      <w:bookmarkStart w:id="12302" w:name="_Toc473203078"/>
      <w:bookmarkStart w:id="12303" w:name="_Toc473209536"/>
      <w:bookmarkStart w:id="12304" w:name="_Toc473225273"/>
      <w:bookmarkStart w:id="12305" w:name="_Toc473239204"/>
      <w:bookmarkStart w:id="12306" w:name="_Toc473271166"/>
      <w:bookmarkStart w:id="12307" w:name="_Toc473272007"/>
      <w:bookmarkStart w:id="12308" w:name="_Toc473272680"/>
      <w:bookmarkStart w:id="12309" w:name="_Toc473273304"/>
      <w:bookmarkEnd w:id="12300"/>
      <w:bookmarkEnd w:id="12301"/>
      <w:bookmarkEnd w:id="12302"/>
      <w:bookmarkEnd w:id="12303"/>
      <w:bookmarkEnd w:id="12304"/>
      <w:bookmarkEnd w:id="12305"/>
      <w:bookmarkEnd w:id="12306"/>
      <w:bookmarkEnd w:id="12307"/>
      <w:bookmarkEnd w:id="12308"/>
      <w:bookmarkEnd w:id="12309"/>
      <w:r w:rsidRPr="00B34E5B">
        <w:rPr>
          <w:rFonts w:hint="eastAsia"/>
        </w:rPr>
        <w:t>This result is expected. As the uncached memory access performance is taken from the result of random access test, it includes the effect of TLB miss. See 5.11.3 for detail.</w:t>
      </w:r>
    </w:p>
    <w:p w:rsidR="005F0C52" w:rsidRDefault="005F0C52">
      <w:pPr>
        <w:rPr>
          <w:rFonts w:ascii="Arial" w:eastAsia="Arial" w:hAnsi="Arial" w:cs="Arial"/>
          <w:b/>
          <w:bCs/>
          <w:iCs/>
          <w:lang w:eastAsia="ja-JP"/>
        </w:rPr>
      </w:pPr>
      <w:r>
        <w:br w:type="page"/>
      </w:r>
    </w:p>
    <w:p w:rsidR="0096775F" w:rsidRPr="007C2E44" w:rsidDel="00483660" w:rsidRDefault="00324BCB" w:rsidP="006C109A">
      <w:pPr>
        <w:pStyle w:val="Heading3"/>
        <w:rPr>
          <w:del w:id="12310" w:author="Huy Duc. Nguyen" w:date="2017-08-30T13:09:00Z"/>
        </w:rPr>
      </w:pPr>
      <w:bookmarkStart w:id="12311" w:name="_Toc491776452"/>
      <w:del w:id="12312" w:author="Huy Duc. Nguyen" w:date="2017-08-30T13:09:00Z">
        <w:r w:rsidRPr="007C2E44" w:rsidDel="00483660">
          <w:lastRenderedPageBreak/>
          <w:delText>TLB(Translation look aside buffer) miss performance</w:delText>
        </w:r>
        <w:bookmarkEnd w:id="12311"/>
      </w:del>
    </w:p>
    <w:p w:rsidR="00917BE5" w:rsidDel="00483660" w:rsidRDefault="00917BE5" w:rsidP="00917BE5">
      <w:pPr>
        <w:pStyle w:val="CETextBody"/>
        <w:numPr>
          <w:ilvl w:val="0"/>
          <w:numId w:val="53"/>
        </w:numPr>
        <w:ind w:hanging="782"/>
        <w:rPr>
          <w:del w:id="12313" w:author="Huy Duc. Nguyen" w:date="2017-08-30T13:09:00Z"/>
          <w:lang w:val="en-US" w:eastAsia="ja-JP"/>
        </w:rPr>
      </w:pPr>
      <w:del w:id="12314" w:author="Huy Duc. Nguyen" w:date="2017-08-30T13:09:00Z">
        <w:r w:rsidDel="00483660">
          <w:rPr>
            <w:rFonts w:hint="eastAsia"/>
            <w:lang w:val="en-US" w:eastAsia="ja-JP"/>
          </w:rPr>
          <w:delText>Description</w:delText>
        </w:r>
      </w:del>
    </w:p>
    <w:p w:rsidR="008E5ECD" w:rsidRPr="007701F5" w:rsidDel="00483660" w:rsidRDefault="008E5ECD" w:rsidP="008E5ECD">
      <w:pPr>
        <w:pStyle w:val="CETextBody"/>
        <w:ind w:firstLineChars="50" w:firstLine="110"/>
        <w:rPr>
          <w:del w:id="12315" w:author="Huy Duc. Nguyen" w:date="2017-08-30T13:09:00Z"/>
          <w:lang w:val="en-US" w:eastAsia="ja-JP"/>
        </w:rPr>
      </w:pPr>
      <w:del w:id="12316" w:author="Huy Duc. Nguyen" w:date="2017-08-30T13:09:00Z">
        <w:r w:rsidDel="00483660">
          <w:rPr>
            <w:rFonts w:hint="eastAsia"/>
            <w:lang w:val="en-US" w:eastAsia="ja-JP"/>
          </w:rPr>
          <w:delText xml:space="preserve">Measure the performance of TLB miss penalty </w:delText>
        </w:r>
        <w:r w:rsidRPr="00232932" w:rsidDel="00483660">
          <w:rPr>
            <w:lang w:val="en-US" w:eastAsia="ja-JP"/>
          </w:rPr>
          <w:delText xml:space="preserve">on </w:delText>
        </w:r>
        <w:r w:rsidRPr="00C409DC" w:rsidDel="00483660">
          <w:rPr>
            <w:lang w:val="en-US" w:eastAsia="ja-JP"/>
          </w:rPr>
          <w:delText>virtualiz</w:delText>
        </w:r>
        <w:r w:rsidR="00CE402E" w:rsidDel="00483660">
          <w:rPr>
            <w:lang w:val="en-US" w:eastAsia="ja-JP"/>
          </w:rPr>
          <w:delText>ed</w:delText>
        </w:r>
        <w:r w:rsidRPr="00C409DC" w:rsidDel="00483660">
          <w:rPr>
            <w:lang w:val="en-US" w:eastAsia="ja-JP"/>
          </w:rPr>
          <w:delText xml:space="preserve"> </w:delText>
        </w:r>
        <w:r w:rsidR="00CE402E" w:rsidDel="00483660">
          <w:rPr>
            <w:lang w:val="en-US" w:eastAsia="ja-JP"/>
          </w:rPr>
          <w:delText>Linux</w:delText>
        </w:r>
        <w:r w:rsidRPr="00C409DC" w:rsidDel="00483660">
          <w:rPr>
            <w:lang w:val="en-US" w:eastAsia="ja-JP"/>
          </w:rPr>
          <w:delText xml:space="preserve"> </w:delText>
        </w:r>
        <w:r w:rsidDel="00483660">
          <w:rPr>
            <w:lang w:val="en-US" w:eastAsia="ja-JP"/>
          </w:rPr>
          <w:delText>and native Linux</w:delText>
        </w:r>
        <w:r w:rsidDel="00483660">
          <w:rPr>
            <w:rFonts w:hint="eastAsia"/>
            <w:lang w:val="en-US" w:eastAsia="ja-JP"/>
          </w:rPr>
          <w:delText>.</w:delText>
        </w:r>
      </w:del>
    </w:p>
    <w:p w:rsidR="008E5ECD" w:rsidDel="00483660" w:rsidRDefault="008E5ECD" w:rsidP="008E5ECD">
      <w:pPr>
        <w:pStyle w:val="CETextBody"/>
        <w:rPr>
          <w:del w:id="12317" w:author="Huy Duc. Nguyen" w:date="2017-08-30T13:09:00Z"/>
          <w:lang w:val="en-US" w:eastAsia="ja-JP"/>
        </w:rPr>
      </w:pPr>
      <w:del w:id="12318" w:author="Huy Duc. Nguyen" w:date="2017-08-30T13:09:00Z">
        <w:r w:rsidDel="00483660">
          <w:rPr>
            <w:rFonts w:hint="eastAsia"/>
            <w:lang w:val="en-US" w:eastAsia="ja-JP"/>
          </w:rPr>
          <w:delText xml:space="preserve">  Measurement tool is lmbench.</w:delText>
        </w:r>
      </w:del>
    </w:p>
    <w:p w:rsidR="008E5ECD" w:rsidDel="00483660" w:rsidRDefault="008E5ECD" w:rsidP="008E5ECD">
      <w:pPr>
        <w:pStyle w:val="CETextBody"/>
        <w:ind w:left="142"/>
        <w:rPr>
          <w:del w:id="12319" w:author="Huy Duc. Nguyen" w:date="2017-08-30T13:09:00Z"/>
          <w:lang w:val="en-US" w:eastAsia="ja-JP"/>
        </w:rPr>
      </w:pPr>
      <w:del w:id="12320" w:author="Huy Duc. Nguyen" w:date="2017-08-30T13:09:00Z">
        <w:r w:rsidDel="00483660">
          <w:rPr>
            <w:rFonts w:hint="eastAsia"/>
            <w:lang w:val="en-US" w:eastAsia="ja-JP"/>
          </w:rPr>
          <w:delText>Following Figure 5-</w:delText>
        </w:r>
        <w:r w:rsidR="003C7A19" w:rsidDel="00483660">
          <w:rPr>
            <w:lang w:val="en-US" w:eastAsia="ja-JP"/>
          </w:rPr>
          <w:delText>13</w:delText>
        </w:r>
        <w:r w:rsidDel="00483660">
          <w:rPr>
            <w:rFonts w:hint="eastAsia"/>
            <w:lang w:val="en-US" w:eastAsia="ja-JP"/>
          </w:rPr>
          <w:delText xml:space="preserve"> describes the address translation </w:delText>
        </w:r>
        <w:r w:rsidDel="00483660">
          <w:rPr>
            <w:lang w:val="en-US" w:eastAsia="ja-JP"/>
          </w:rPr>
          <w:delText>hardware</w:delText>
        </w:r>
        <w:r w:rsidDel="00483660">
          <w:rPr>
            <w:rFonts w:hint="eastAsia"/>
            <w:lang w:val="en-US" w:eastAsia="ja-JP"/>
          </w:rPr>
          <w:delText xml:space="preserve">. </w:delText>
        </w:r>
        <w:r w:rsidDel="00483660">
          <w:rPr>
            <w:lang w:val="en-US" w:eastAsia="ja-JP"/>
          </w:rPr>
          <w:delText xml:space="preserve">When the TLB miss occur, the Native Linux performs the page table walk once for Linux only, and the Virtualized Linux does twice, one for the Virtualized Linux itself, and one more for Hypervisor. </w:delText>
        </w:r>
        <w:r w:rsidR="00BB7DA4" w:rsidDel="00483660">
          <w:rPr>
            <w:lang w:val="en-US" w:eastAsia="ja-JP"/>
          </w:rPr>
          <w:delText xml:space="preserve">On the other hand, when TLB hits in address translation, </w:delText>
        </w:r>
        <w:r w:rsidR="00AA2617" w:rsidDel="00483660">
          <w:rPr>
            <w:lang w:val="en-US" w:eastAsia="ja-JP"/>
          </w:rPr>
          <w:delText>the performance will not differ because page table walk doesn’t happen.</w:delText>
        </w:r>
      </w:del>
    </w:p>
    <w:p w:rsidR="008E5ECD" w:rsidDel="00483660" w:rsidRDefault="008E5ECD" w:rsidP="008E5ECD">
      <w:pPr>
        <w:pStyle w:val="CETextBody"/>
        <w:ind w:left="142"/>
        <w:rPr>
          <w:del w:id="12321" w:author="Huy Duc. Nguyen" w:date="2017-08-30T13:09:00Z"/>
          <w:lang w:val="en-US" w:eastAsia="ja-JP"/>
        </w:rPr>
      </w:pPr>
    </w:p>
    <w:p w:rsidR="008E5ECD" w:rsidDel="00483660" w:rsidRDefault="008E5ECD" w:rsidP="008E5ECD">
      <w:pPr>
        <w:pStyle w:val="CETextBody"/>
        <w:ind w:left="142"/>
        <w:rPr>
          <w:del w:id="12322" w:author="Huy Duc. Nguyen" w:date="2017-08-30T13:09:00Z"/>
          <w:lang w:val="en-US" w:eastAsia="ja-JP"/>
        </w:rPr>
      </w:pPr>
      <w:del w:id="12323" w:author="Huy Duc. Nguyen" w:date="2017-08-30T13:09:00Z">
        <w:r w:rsidDel="00483660">
          <w:rPr>
            <w:noProof/>
            <w:lang w:val="en-US"/>
          </w:rPr>
          <w:drawing>
            <wp:inline distT="0" distB="0" distL="0" distR="0" wp14:anchorId="5BB47D41" wp14:editId="36360AB8">
              <wp:extent cx="5297805" cy="1932305"/>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7805" cy="1932305"/>
                      </a:xfrm>
                      <a:prstGeom prst="rect">
                        <a:avLst/>
                      </a:prstGeom>
                      <a:noFill/>
                      <a:ln>
                        <a:noFill/>
                      </a:ln>
                    </pic:spPr>
                  </pic:pic>
                </a:graphicData>
              </a:graphic>
            </wp:inline>
          </w:drawing>
        </w:r>
      </w:del>
    </w:p>
    <w:p w:rsidR="00394304" w:rsidDel="00483660" w:rsidRDefault="00394304" w:rsidP="00394304">
      <w:pPr>
        <w:pStyle w:val="Caption"/>
        <w:rPr>
          <w:del w:id="12324" w:author="Huy Duc. Nguyen" w:date="2017-08-30T13:09:00Z"/>
          <w:b w:val="0"/>
          <w:lang w:eastAsia="ja-JP"/>
        </w:rPr>
      </w:pPr>
      <w:del w:id="12325" w:author="Huy Duc. Nguyen" w:date="2017-08-30T13:09:00Z">
        <w:r w:rsidDel="00483660">
          <w:rPr>
            <w:lang w:eastAsia="ja-JP"/>
          </w:rPr>
          <w:delText xml:space="preserve">Figure </w:delText>
        </w:r>
        <w:r w:rsidR="00D11A9A" w:rsidDel="00483660">
          <w:rPr>
            <w:lang w:eastAsia="ja-JP"/>
          </w:rPr>
          <w:fldChar w:fldCharType="begin"/>
        </w:r>
        <w:r w:rsidR="00D11A9A" w:rsidDel="00483660">
          <w:rPr>
            <w:lang w:eastAsia="ja-JP"/>
          </w:rPr>
          <w:delInstrText xml:space="preserve"> STYLEREF 1 \s </w:delInstrText>
        </w:r>
        <w:r w:rsidR="00D11A9A" w:rsidDel="00483660">
          <w:rPr>
            <w:lang w:eastAsia="ja-JP"/>
          </w:rPr>
          <w:fldChar w:fldCharType="separate"/>
        </w:r>
        <w:r w:rsidR="003B19D6" w:rsidDel="00483660">
          <w:rPr>
            <w:noProof/>
            <w:lang w:eastAsia="ja-JP"/>
          </w:rPr>
          <w:delText>5</w:delText>
        </w:r>
        <w:r w:rsidR="00D11A9A" w:rsidDel="00483660">
          <w:rPr>
            <w:lang w:eastAsia="ja-JP"/>
          </w:rPr>
          <w:fldChar w:fldCharType="end"/>
        </w:r>
        <w:r w:rsidR="00D11A9A" w:rsidDel="00483660">
          <w:rPr>
            <w:lang w:eastAsia="ja-JP"/>
          </w:rPr>
          <w:noBreakHyphen/>
        </w:r>
        <w:r w:rsidR="00D11A9A" w:rsidDel="00483660">
          <w:rPr>
            <w:lang w:eastAsia="ja-JP"/>
          </w:rPr>
          <w:fldChar w:fldCharType="begin"/>
        </w:r>
        <w:r w:rsidR="00D11A9A" w:rsidDel="00483660">
          <w:rPr>
            <w:lang w:eastAsia="ja-JP"/>
          </w:rPr>
          <w:delInstrText xml:space="preserve"> SEQ Figure \* ARABIC \s 1 </w:delInstrText>
        </w:r>
        <w:r w:rsidR="00D11A9A" w:rsidDel="00483660">
          <w:rPr>
            <w:lang w:eastAsia="ja-JP"/>
          </w:rPr>
          <w:fldChar w:fldCharType="separate"/>
        </w:r>
      </w:del>
      <w:ins w:id="12326" w:author="Kazuhiro Takagi" w:date="2017-03-21T15:02:00Z">
        <w:del w:id="12327" w:author="Huy Duc. Nguyen" w:date="2017-08-28T16:38:00Z">
          <w:r w:rsidR="00520A63" w:rsidDel="003B19D6">
            <w:rPr>
              <w:noProof/>
              <w:lang w:eastAsia="ja-JP"/>
            </w:rPr>
            <w:delText>17</w:delText>
          </w:r>
        </w:del>
      </w:ins>
      <w:ins w:id="12328" w:author=" " w:date="2017-03-09T11:18:00Z">
        <w:del w:id="12329" w:author="Huy Duc. Nguyen" w:date="2017-08-28T16:38:00Z">
          <w:r w:rsidR="00442CC0" w:rsidDel="003B19D6">
            <w:rPr>
              <w:noProof/>
              <w:lang w:eastAsia="ja-JP"/>
            </w:rPr>
            <w:delText>17</w:delText>
          </w:r>
        </w:del>
      </w:ins>
      <w:del w:id="12330" w:author="Huy Duc. Nguyen" w:date="2017-08-28T16:38:00Z">
        <w:r w:rsidR="00003FEB" w:rsidDel="003B19D6">
          <w:rPr>
            <w:noProof/>
            <w:lang w:eastAsia="ja-JP"/>
          </w:rPr>
          <w:delText>21</w:delText>
        </w:r>
      </w:del>
      <w:del w:id="12331" w:author="Huy Duc. Nguyen" w:date="2017-08-30T13:09:00Z">
        <w:r w:rsidR="00D11A9A" w:rsidDel="00483660">
          <w:rPr>
            <w:lang w:eastAsia="ja-JP"/>
          </w:rPr>
          <w:fldChar w:fldCharType="end"/>
        </w:r>
        <w:r w:rsidDel="00483660">
          <w:rPr>
            <w:rFonts w:hint="eastAsia"/>
            <w:lang w:eastAsia="ja-JP"/>
          </w:rPr>
          <w:delText xml:space="preserve">: </w:delText>
        </w:r>
        <w:r w:rsidRPr="00394304" w:rsidDel="00483660">
          <w:rPr>
            <w:lang w:eastAsia="ja-JP"/>
          </w:rPr>
          <w:delText>Address translation model</w:delText>
        </w:r>
      </w:del>
    </w:p>
    <w:p w:rsidR="00AA357B" w:rsidRPr="0020610F" w:rsidDel="00483660" w:rsidRDefault="00AA357B" w:rsidP="00AA357B">
      <w:pPr>
        <w:pStyle w:val="CETextBody"/>
        <w:ind w:left="142"/>
        <w:rPr>
          <w:del w:id="12332" w:author="Huy Duc. Nguyen" w:date="2017-08-30T13:09:00Z"/>
          <w:lang w:val="en-US" w:eastAsia="ja-JP"/>
        </w:rPr>
      </w:pPr>
    </w:p>
    <w:p w:rsidR="00AA357B" w:rsidRPr="00613E0B" w:rsidDel="00483660" w:rsidRDefault="00AA357B" w:rsidP="00AA357B">
      <w:pPr>
        <w:pStyle w:val="CETextBody"/>
        <w:numPr>
          <w:ilvl w:val="0"/>
          <w:numId w:val="53"/>
        </w:numPr>
        <w:ind w:hanging="782"/>
        <w:rPr>
          <w:del w:id="12333" w:author="Huy Duc. Nguyen" w:date="2017-08-30T13:09:00Z"/>
          <w:lang w:val="en-US" w:eastAsia="ja-JP"/>
        </w:rPr>
      </w:pPr>
      <w:del w:id="12334" w:author="Huy Duc. Nguyen" w:date="2017-08-30T13:09:00Z">
        <w:r w:rsidRPr="00613E0B" w:rsidDel="00483660">
          <w:rPr>
            <w:lang w:val="en-US" w:eastAsia="ja-JP"/>
          </w:rPr>
          <w:delText>Precondition</w:delText>
        </w:r>
      </w:del>
    </w:p>
    <w:p w:rsidR="00397DF4" w:rsidDel="00483660" w:rsidRDefault="00397DF4" w:rsidP="00397DF4">
      <w:pPr>
        <w:pStyle w:val="CETextBody"/>
        <w:numPr>
          <w:ilvl w:val="0"/>
          <w:numId w:val="125"/>
        </w:numPr>
        <w:rPr>
          <w:del w:id="12335" w:author="Huy Duc. Nguyen" w:date="2017-08-30T13:09:00Z"/>
          <w:lang w:val="en-US" w:eastAsia="ja-JP"/>
        </w:rPr>
      </w:pPr>
      <w:del w:id="12336" w:author="Huy Duc. Nguyen" w:date="2017-08-30T13:09:00Z">
        <w:r w:rsidRPr="00232932" w:rsidDel="00483660">
          <w:rPr>
            <w:rFonts w:hint="eastAsia"/>
            <w:lang w:val="en-US" w:eastAsia="ja-JP"/>
          </w:rPr>
          <w:delText xml:space="preserve">Measure on </w:delText>
        </w:r>
        <w:r w:rsidRPr="00232932" w:rsidDel="00483660">
          <w:rPr>
            <w:lang w:val="en-US" w:eastAsia="ja-JP"/>
          </w:rPr>
          <w:delText>virtualized Linux</w:delText>
        </w:r>
        <w:r w:rsidRPr="00232932" w:rsidDel="00483660">
          <w:rPr>
            <w:rFonts w:hint="eastAsia"/>
            <w:lang w:val="en-US" w:eastAsia="ja-JP"/>
          </w:rPr>
          <w:delText xml:space="preserve"> </w:delText>
        </w:r>
        <w:r w:rsidDel="00483660">
          <w:rPr>
            <w:rFonts w:hint="eastAsia"/>
            <w:lang w:val="en-US" w:eastAsia="ja-JP"/>
          </w:rPr>
          <w:delText xml:space="preserve">on </w:delText>
        </w:r>
        <w:r w:rsidRPr="005F6623" w:rsidDel="00483660">
          <w:rPr>
            <w:lang w:val="en-US" w:eastAsia="ja-JP"/>
          </w:rPr>
          <w:delText>virtualized Linux</w:delText>
        </w:r>
        <w:r w:rsidDel="00483660">
          <w:rPr>
            <w:lang w:val="en-US" w:eastAsia="ja-JP"/>
          </w:rPr>
          <w:delText xml:space="preserve"> </w:delText>
        </w:r>
        <w:r w:rsidRPr="00C409DC" w:rsidDel="00483660">
          <w:rPr>
            <w:rFonts w:hint="eastAsia"/>
            <w:lang w:val="en-US" w:eastAsia="ja-JP"/>
          </w:rPr>
          <w:delText xml:space="preserve"> </w:delText>
        </w:r>
        <w:r w:rsidRPr="00232932" w:rsidDel="00483660">
          <w:rPr>
            <w:rFonts w:hint="eastAsia"/>
            <w:lang w:val="en-US" w:eastAsia="ja-JP"/>
          </w:rPr>
          <w:delText>and n</w:delText>
        </w:r>
        <w:r w:rsidRPr="00232932" w:rsidDel="00483660">
          <w:rPr>
            <w:lang w:val="en-US" w:eastAsia="ja-JP"/>
          </w:rPr>
          <w:delText>ative Linux</w:delText>
        </w:r>
        <w:r w:rsidRPr="00232932" w:rsidDel="00483660">
          <w:rPr>
            <w:rFonts w:hint="eastAsia"/>
            <w:lang w:val="en-US" w:eastAsia="ja-JP"/>
          </w:rPr>
          <w:delText xml:space="preserve"> (Type</w:delText>
        </w:r>
        <w:r w:rsidDel="00483660">
          <w:rPr>
            <w:rFonts w:hint="eastAsia"/>
            <w:lang w:val="en-US" w:eastAsia="ja-JP"/>
          </w:rPr>
          <w:delText>4</w:delText>
        </w:r>
        <w:r w:rsidRPr="00232932" w:rsidDel="00483660">
          <w:rPr>
            <w:rFonts w:hint="eastAsia"/>
            <w:lang w:val="en-US" w:eastAsia="ja-JP"/>
          </w:rPr>
          <w:delText xml:space="preserve"> and Type2)</w:delText>
        </w:r>
      </w:del>
    </w:p>
    <w:p w:rsidR="009107D0" w:rsidRPr="00232932" w:rsidDel="00483660" w:rsidRDefault="00397DF4" w:rsidP="00955E9B">
      <w:pPr>
        <w:pStyle w:val="CETextBody"/>
        <w:ind w:left="562"/>
        <w:rPr>
          <w:del w:id="12337" w:author="Huy Duc. Nguyen" w:date="2017-08-30T13:09:00Z"/>
          <w:lang w:val="en-US" w:eastAsia="ja-JP"/>
        </w:rPr>
      </w:pPr>
      <w:del w:id="12338" w:author="Huy Duc. Nguyen" w:date="2017-08-30T13:09:00Z">
        <w:r w:rsidDel="00483660">
          <w:rPr>
            <w:rFonts w:hint="eastAsia"/>
            <w:lang w:val="en-US" w:eastAsia="ja-JP"/>
          </w:rPr>
          <w:delText>*</w:delText>
        </w:r>
        <w:r w:rsidDel="00483660">
          <w:rPr>
            <w:rFonts w:hint="eastAsia"/>
            <w:lang w:eastAsia="ja-JP"/>
          </w:rPr>
          <w:delText>B</w:delText>
        </w:r>
        <w:r w:rsidRPr="00931937" w:rsidDel="00483660">
          <w:rPr>
            <w:lang w:val="en-US" w:eastAsia="ja-JP"/>
          </w:rPr>
          <w:delText>oth types stop the function of Linux App</w:delText>
        </w:r>
      </w:del>
    </w:p>
    <w:p w:rsidR="00AA357B" w:rsidRPr="009107D0" w:rsidDel="00483660" w:rsidRDefault="009107D0" w:rsidP="00B43823">
      <w:pPr>
        <w:pStyle w:val="CETextBody"/>
        <w:numPr>
          <w:ilvl w:val="0"/>
          <w:numId w:val="125"/>
        </w:numPr>
        <w:rPr>
          <w:del w:id="12339" w:author="Huy Duc. Nguyen" w:date="2017-08-30T13:09:00Z"/>
          <w:lang w:val="en-US" w:eastAsia="ja-JP"/>
        </w:rPr>
      </w:pPr>
      <w:del w:id="12340" w:author="Huy Duc. Nguyen" w:date="2017-08-30T13:09:00Z">
        <w:r w:rsidRPr="00E419CE" w:rsidDel="00483660">
          <w:rPr>
            <w:lang w:val="en-US" w:eastAsia="ja-JP"/>
          </w:rPr>
          <w:delText>Use lmbench’s lat_mem_rd command</w:delText>
        </w:r>
        <w:r w:rsidR="00AA6464" w:rsidDel="00483660">
          <w:rPr>
            <w:rFonts w:hint="eastAsia"/>
            <w:lang w:val="en-US" w:eastAsia="ja-JP"/>
          </w:rPr>
          <w:delText xml:space="preserve"> on </w:delText>
        </w:r>
        <w:r w:rsidR="00AA6464" w:rsidRPr="00721404" w:rsidDel="00483660">
          <w:rPr>
            <w:lang w:val="en-US" w:eastAsia="ja-JP"/>
          </w:rPr>
          <w:delText>terminal software</w:delText>
        </w:r>
        <w:r w:rsidR="0019761C" w:rsidDel="00483660">
          <w:rPr>
            <w:rFonts w:hint="eastAsia"/>
            <w:lang w:val="en-US" w:eastAsia="ja-JP"/>
          </w:rPr>
          <w:delText>.</w:delText>
        </w:r>
      </w:del>
    </w:p>
    <w:p w:rsidR="005576C3" w:rsidRPr="005576C3" w:rsidDel="00483660" w:rsidRDefault="005576C3" w:rsidP="005576C3">
      <w:pPr>
        <w:pStyle w:val="CETextBody"/>
        <w:numPr>
          <w:ilvl w:val="0"/>
          <w:numId w:val="125"/>
        </w:numPr>
        <w:rPr>
          <w:del w:id="12341" w:author="Huy Duc. Nguyen" w:date="2017-08-30T13:09:00Z"/>
          <w:lang w:val="en-US" w:eastAsia="ja-JP"/>
        </w:rPr>
      </w:pPr>
      <w:del w:id="12342" w:author="Huy Duc. Nguyen" w:date="2017-08-30T13:09:00Z">
        <w:r w:rsidRPr="005576C3" w:rsidDel="00483660">
          <w:rPr>
            <w:lang w:val="en-US" w:eastAsia="ja-JP"/>
          </w:rPr>
          <w:delText>C</w:delText>
        </w:r>
        <w:r w:rsidRPr="005576C3" w:rsidDel="00483660">
          <w:rPr>
            <w:rFonts w:hint="eastAsia"/>
            <w:lang w:val="en-US" w:eastAsia="ja-JP"/>
          </w:rPr>
          <w:delText xml:space="preserve">ompare the performance between </w:delText>
        </w:r>
        <w:r w:rsidRPr="005576C3" w:rsidDel="00483660">
          <w:rPr>
            <w:lang w:val="en-US" w:eastAsia="ja-JP"/>
          </w:rPr>
          <w:delText>virtualized Linux</w:delText>
        </w:r>
        <w:r w:rsidRPr="005576C3" w:rsidDel="00483660">
          <w:rPr>
            <w:rFonts w:hint="eastAsia"/>
            <w:lang w:val="en-US" w:eastAsia="ja-JP"/>
          </w:rPr>
          <w:delText xml:space="preserve"> and native Linux. </w:delText>
        </w:r>
      </w:del>
    </w:p>
    <w:p w:rsidR="008E5ECD" w:rsidRPr="005576C3" w:rsidDel="00483660" w:rsidRDefault="005576C3" w:rsidP="00B43823">
      <w:pPr>
        <w:pStyle w:val="CETextBody"/>
        <w:numPr>
          <w:ilvl w:val="0"/>
          <w:numId w:val="125"/>
        </w:numPr>
        <w:rPr>
          <w:del w:id="12343" w:author="Huy Duc. Nguyen" w:date="2017-08-30T13:09:00Z"/>
          <w:lang w:val="en-US" w:eastAsia="ja-JP"/>
        </w:rPr>
      </w:pPr>
      <w:del w:id="12344" w:author="Huy Duc. Nguyen" w:date="2017-08-30T13:09:00Z">
        <w:r w:rsidRPr="005576C3" w:rsidDel="00483660">
          <w:rPr>
            <w:rFonts w:hint="eastAsia"/>
            <w:lang w:val="en-US" w:eastAsia="ja-JP"/>
          </w:rPr>
          <w:delText xml:space="preserve">Verified </w:delText>
        </w:r>
        <w:r w:rsidRPr="005576C3" w:rsidDel="00483660">
          <w:rPr>
            <w:lang w:val="en-US" w:eastAsia="ja-JP"/>
          </w:rPr>
          <w:delText>10 times and use the average as the</w:delText>
        </w:r>
        <w:r w:rsidRPr="005576C3" w:rsidDel="00483660">
          <w:rPr>
            <w:rFonts w:hint="eastAsia"/>
            <w:lang w:val="en-US" w:eastAsia="ja-JP"/>
          </w:rPr>
          <w:delText xml:space="preserve"> result</w:delText>
        </w:r>
        <w:r w:rsidRPr="005576C3" w:rsidDel="00483660">
          <w:rPr>
            <w:lang w:val="en-US" w:eastAsia="ja-JP"/>
          </w:rPr>
          <w:delText xml:space="preserve"> value.</w:delText>
        </w:r>
      </w:del>
    </w:p>
    <w:p w:rsidR="005576C3" w:rsidRPr="0020610F" w:rsidDel="00483660" w:rsidRDefault="005576C3" w:rsidP="008E5ECD">
      <w:pPr>
        <w:pStyle w:val="CETextBody"/>
        <w:ind w:left="142"/>
        <w:rPr>
          <w:del w:id="12345" w:author="Huy Duc. Nguyen" w:date="2017-08-30T13:09:00Z"/>
          <w:lang w:val="en-US" w:eastAsia="ja-JP"/>
        </w:rPr>
      </w:pPr>
    </w:p>
    <w:p w:rsidR="00BC27C4" w:rsidDel="00483660" w:rsidRDefault="00BC27C4">
      <w:pPr>
        <w:rPr>
          <w:del w:id="12346" w:author="Huy Duc. Nguyen" w:date="2017-08-30T13:09:00Z"/>
          <w:sz w:val="22"/>
          <w:lang w:val="en-US" w:eastAsia="ja-JP"/>
        </w:rPr>
      </w:pPr>
      <w:del w:id="12347" w:author="Huy Duc. Nguyen" w:date="2017-08-30T13:09:00Z">
        <w:r w:rsidDel="00483660">
          <w:rPr>
            <w:lang w:val="en-US" w:eastAsia="ja-JP"/>
          </w:rPr>
          <w:br w:type="page"/>
        </w:r>
      </w:del>
    </w:p>
    <w:p w:rsidR="008E5ECD" w:rsidDel="00483660" w:rsidRDefault="008E5ECD" w:rsidP="008E5ECD">
      <w:pPr>
        <w:pStyle w:val="CETextBody"/>
        <w:numPr>
          <w:ilvl w:val="0"/>
          <w:numId w:val="53"/>
        </w:numPr>
        <w:ind w:hanging="782"/>
        <w:rPr>
          <w:del w:id="12348" w:author="Huy Duc. Nguyen" w:date="2017-08-30T13:09:00Z"/>
          <w:lang w:val="en-US" w:eastAsia="ja-JP"/>
        </w:rPr>
      </w:pPr>
      <w:del w:id="12349" w:author="Huy Duc. Nguyen" w:date="2017-08-30T13:09:00Z">
        <w:r w:rsidDel="00483660">
          <w:rPr>
            <w:rFonts w:hint="eastAsia"/>
            <w:lang w:val="en-US" w:eastAsia="ja-JP"/>
          </w:rPr>
          <w:delText>How to measure</w:delText>
        </w:r>
      </w:del>
    </w:p>
    <w:p w:rsidR="001C5AC2" w:rsidDel="00483660" w:rsidRDefault="001C5AC2" w:rsidP="001C5AC2">
      <w:pPr>
        <w:pStyle w:val="CETextBody"/>
        <w:numPr>
          <w:ilvl w:val="0"/>
          <w:numId w:val="199"/>
        </w:numPr>
        <w:rPr>
          <w:del w:id="12350" w:author="Huy Duc. Nguyen" w:date="2017-08-30T13:09:00Z"/>
          <w:lang w:val="en-US" w:eastAsia="ja-JP"/>
        </w:rPr>
      </w:pPr>
      <w:del w:id="12351" w:author="Huy Duc. Nguyen" w:date="2017-08-30T13:09:00Z">
        <w:r w:rsidDel="00483660">
          <w:rPr>
            <w:rFonts w:hint="eastAsia"/>
            <w:lang w:val="en-US" w:eastAsia="ja-JP"/>
          </w:rPr>
          <w:delText>Login to Linux.</w:delText>
        </w:r>
      </w:del>
    </w:p>
    <w:p w:rsidR="001C5AC2" w:rsidDel="00483660" w:rsidRDefault="001C5AC2" w:rsidP="00721404">
      <w:pPr>
        <w:pStyle w:val="CETextBody"/>
        <w:ind w:left="782"/>
        <w:rPr>
          <w:del w:id="12352" w:author="Huy Duc. Nguyen" w:date="2017-08-30T13:09:00Z"/>
          <w:rFonts w:asciiTheme="majorHAnsi" w:hAnsiTheme="majorHAnsi" w:cstheme="majorHAnsi"/>
          <w:lang w:val="en-US" w:eastAsia="ja-JP"/>
        </w:rPr>
      </w:pPr>
      <w:del w:id="12353" w:author="Huy Duc. Nguyen" w:date="2017-08-30T13:09:00Z">
        <w:r w:rsidDel="00483660">
          <w:rPr>
            <w:noProof/>
            <w:lang w:val="en-US"/>
          </w:rPr>
          <mc:AlternateContent>
            <mc:Choice Requires="wps">
              <w:drawing>
                <wp:anchor distT="0" distB="0" distL="114300" distR="114300" simplePos="0" relativeHeight="251553280" behindDoc="0" locked="0" layoutInCell="1" allowOverlap="1" wp14:anchorId="52460218" wp14:editId="62CB36F9">
                  <wp:simplePos x="0" y="0"/>
                  <wp:positionH relativeFrom="column">
                    <wp:posOffset>421005</wp:posOffset>
                  </wp:positionH>
                  <wp:positionV relativeFrom="paragraph">
                    <wp:posOffset>28575</wp:posOffset>
                  </wp:positionV>
                  <wp:extent cx="5495925" cy="257175"/>
                  <wp:effectExtent l="0" t="0" r="28575" b="28575"/>
                  <wp:wrapNone/>
                  <wp:docPr id="247" name="テキスト ボックス 247"/>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1C5AC2">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0218" id="テキスト ボックス 247" o:spid="_x0000_s1214" type="#_x0000_t202" style="position:absolute;left:0;text-align:left;margin-left:33.15pt;margin-top:2.25pt;width:432.75pt;height:20.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" fillcolor="white [3201]" strokeweight=".5pt">
                  <v:textbo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p>
    <w:p w:rsidR="001C5AC2" w:rsidDel="00483660" w:rsidRDefault="001C5AC2">
      <w:pPr>
        <w:pStyle w:val="CETextBody"/>
        <w:ind w:left="782"/>
        <w:rPr>
          <w:del w:id="12354" w:author="Huy Duc. Nguyen" w:date="2017-08-30T13:09:00Z"/>
          <w:rFonts w:asciiTheme="majorHAnsi" w:hAnsiTheme="majorHAnsi" w:cstheme="majorHAnsi"/>
          <w:lang w:val="en-US" w:eastAsia="ja-JP"/>
        </w:rPr>
      </w:pPr>
    </w:p>
    <w:p w:rsidR="003F562D" w:rsidRPr="007201E8" w:rsidDel="00483660" w:rsidRDefault="003F562D" w:rsidP="00997E4E">
      <w:pPr>
        <w:pStyle w:val="CETextBody"/>
        <w:numPr>
          <w:ilvl w:val="0"/>
          <w:numId w:val="267"/>
        </w:numPr>
        <w:rPr>
          <w:del w:id="12355" w:author="Huy Duc. Nguyen" w:date="2017-08-30T13:09:00Z"/>
          <w:lang w:val="en-US" w:eastAsia="ja-JP"/>
        </w:rPr>
      </w:pPr>
      <w:del w:id="12356" w:author="Huy Duc. Nguyen" w:date="2017-08-30T13:09:00Z">
        <w:r w:rsidRPr="007201E8" w:rsidDel="00483660">
          <w:rPr>
            <w:lang w:val="en-US" w:eastAsia="ja-JP"/>
          </w:rPr>
          <w:delText>Run the following command</w:delText>
        </w:r>
        <w:r w:rsidRPr="007201E8" w:rsidDel="00483660">
          <w:rPr>
            <w:rFonts w:hint="eastAsia"/>
            <w:lang w:val="en-US" w:eastAsia="ja-JP"/>
          </w:rPr>
          <w:delText xml:space="preserve"> to </w:delText>
        </w:r>
        <w:r w:rsidRPr="007201E8" w:rsidDel="00483660">
          <w:rPr>
            <w:lang w:eastAsia="ja-JP"/>
          </w:rPr>
          <w:delText>change</w:delText>
        </w:r>
        <w:r w:rsidRPr="007201E8" w:rsidDel="00483660">
          <w:rPr>
            <w:rFonts w:hint="eastAsia"/>
            <w:lang w:eastAsia="ja-JP"/>
          </w:rPr>
          <w:delText xml:space="preserve"> the </w:delText>
        </w:r>
        <w:r w:rsidRPr="007201E8" w:rsidDel="00483660">
          <w:rPr>
            <w:lang w:eastAsia="ja-JP"/>
          </w:rPr>
          <w:delText>directory</w:delText>
        </w:r>
        <w:r w:rsidRPr="007201E8" w:rsidDel="00483660">
          <w:rPr>
            <w:lang w:val="en-US" w:eastAsia="ja-JP"/>
          </w:rPr>
          <w:delText>.</w:delText>
        </w:r>
      </w:del>
    </w:p>
    <w:p w:rsidR="003F562D" w:rsidRPr="007201E8" w:rsidDel="00483660" w:rsidRDefault="003F562D" w:rsidP="003F562D">
      <w:pPr>
        <w:pStyle w:val="CETextBody"/>
        <w:rPr>
          <w:del w:id="12357" w:author="Huy Duc. Nguyen" w:date="2017-08-30T13:09:00Z"/>
          <w:lang w:val="en-US" w:eastAsia="ja-JP"/>
        </w:rPr>
      </w:pPr>
      <w:del w:id="12358" w:author="Huy Duc. Nguyen" w:date="2017-08-30T13:09:00Z">
        <w:r w:rsidRPr="007201E8" w:rsidDel="00483660">
          <w:rPr>
            <w:noProof/>
            <w:lang w:val="en-US"/>
          </w:rPr>
          <mc:AlternateContent>
            <mc:Choice Requires="wps">
              <w:drawing>
                <wp:anchor distT="0" distB="0" distL="114300" distR="114300" simplePos="0" relativeHeight="251624960" behindDoc="0" locked="0" layoutInCell="1" allowOverlap="1" wp14:anchorId="2908C9A6" wp14:editId="512C9AF4">
                  <wp:simplePos x="0" y="0"/>
                  <wp:positionH relativeFrom="column">
                    <wp:posOffset>382905</wp:posOffset>
                  </wp:positionH>
                  <wp:positionV relativeFrom="paragraph">
                    <wp:posOffset>24765</wp:posOffset>
                  </wp:positionV>
                  <wp:extent cx="5495925" cy="266700"/>
                  <wp:effectExtent l="0" t="0" r="28575" b="19050"/>
                  <wp:wrapNone/>
                  <wp:docPr id="123" name="テキスト ボックス 123"/>
                  <wp:cNvGraphicFramePr/>
                  <a:graphic xmlns:a="http://schemas.openxmlformats.org/drawingml/2006/main">
                    <a:graphicData uri="http://schemas.microsoft.com/office/word/2010/wordprocessingShape">
                      <wps:wsp>
                        <wps:cNvSpPr txBox="1"/>
                        <wps:spPr>
                          <a:xfrm>
                            <a:off x="0" y="0"/>
                            <a:ext cx="5495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Default="005B1E90" w:rsidP="003F562D">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r w:rsidRPr="003F562D">
                                <w:rPr>
                                  <w:rFonts w:ascii="Courier New" w:hAnsi="Courier New" w:cs="Courier New"/>
                                  <w:sz w:val="22"/>
                                  <w:szCs w:val="22"/>
                                  <w:lang w:val="en-US" w:eastAsia="ja-JP"/>
                                </w:rPr>
                                <w:t>lmbench</w:t>
                              </w:r>
                            </w:p>
                            <w:p w:rsidR="005B1E90" w:rsidRPr="00B43823" w:rsidRDefault="005B1E90" w:rsidP="003F562D">
                              <w:pPr>
                                <w:rPr>
                                  <w:rFonts w:ascii="Courier New" w:hAnsi="Courier New" w:cs="Courier New"/>
                                  <w:sz w:val="22"/>
                                  <w:szCs w:val="22"/>
                                  <w:lang w:val="en-US"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C9A6" id="テキスト ボックス 123" o:spid="_x0000_s1215" type="#_x0000_t202" style="position:absolute;margin-left:30.15pt;margin-top:1.95pt;width:432.75pt;height:2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" fillcolor="white [3201]" strokeweight=".5pt">
                  <v:textbox>
                    <w:txbxContent>
                      <w:p w:rsidR="005B1E90" w:rsidRDefault="005B1E90" w:rsidP="003F562D">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w:t>
                        </w:r>
                        <w:r>
                          <w:rPr>
                            <w:rFonts w:ascii="Courier New" w:hAnsi="Courier New" w:cs="Courier New" w:hint="eastAsia"/>
                            <w:sz w:val="22"/>
                            <w:szCs w:val="22"/>
                            <w:lang w:val="en-US" w:eastAsia="ja-JP"/>
                          </w:rPr>
                          <w:t xml:space="preserve">cd </w:t>
                        </w:r>
                        <w:r w:rsidRPr="00CF24A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p>
                      <w:p w:rsidR="005B1E90" w:rsidRPr="00B43823" w:rsidRDefault="005B1E90" w:rsidP="003F562D">
                        <w:pPr>
                          <w:rPr>
                            <w:rFonts w:ascii="Courier New" w:hAnsi="Courier New" w:cs="Courier New"/>
                            <w:sz w:val="22"/>
                            <w:szCs w:val="22"/>
                            <w:lang w:val="en-US" w:eastAsia="ja-JP"/>
                          </w:rPr>
                        </w:pPr>
                      </w:p>
                    </w:txbxContent>
                  </v:textbox>
                </v:shape>
              </w:pict>
            </mc:Fallback>
          </mc:AlternateContent>
        </w:r>
      </w:del>
    </w:p>
    <w:p w:rsidR="003F562D" w:rsidRPr="003F562D" w:rsidDel="00483660" w:rsidRDefault="003F562D">
      <w:pPr>
        <w:pStyle w:val="CETextBody"/>
        <w:ind w:left="782"/>
        <w:rPr>
          <w:del w:id="12359" w:author="Huy Duc. Nguyen" w:date="2017-08-30T13:09:00Z"/>
          <w:rFonts w:asciiTheme="majorHAnsi" w:hAnsiTheme="majorHAnsi" w:cstheme="majorHAnsi"/>
          <w:lang w:val="en-US" w:eastAsia="ja-JP"/>
        </w:rPr>
      </w:pPr>
    </w:p>
    <w:p w:rsidR="005576C3" w:rsidDel="00483660" w:rsidRDefault="005576C3" w:rsidP="00997E4E">
      <w:pPr>
        <w:pStyle w:val="CETextBody"/>
        <w:numPr>
          <w:ilvl w:val="0"/>
          <w:numId w:val="268"/>
        </w:numPr>
        <w:rPr>
          <w:del w:id="12360" w:author="Huy Duc. Nguyen" w:date="2017-08-30T13:09:00Z"/>
          <w:lang w:val="en-US" w:eastAsia="ja-JP"/>
        </w:rPr>
      </w:pPr>
      <w:del w:id="12361" w:author="Huy Duc. Nguyen" w:date="2017-08-30T13:09:00Z">
        <w:r w:rsidDel="00483660">
          <w:rPr>
            <w:rFonts w:hint="eastAsia"/>
            <w:lang w:val="en-US" w:eastAsia="ja-JP"/>
          </w:rPr>
          <w:delText>Run the following</w:delText>
        </w:r>
        <w:r w:rsidR="003F562D" w:rsidDel="00483660">
          <w:rPr>
            <w:rFonts w:hint="eastAsia"/>
            <w:lang w:val="en-US" w:eastAsia="ja-JP"/>
          </w:rPr>
          <w:delText xml:space="preserve"> </w:delText>
        </w:r>
        <w:r w:rsidDel="00483660">
          <w:rPr>
            <w:rFonts w:hint="eastAsia"/>
            <w:lang w:val="en-US" w:eastAsia="ja-JP"/>
          </w:rPr>
          <w:delText>command</w:delText>
        </w:r>
        <w:r w:rsidR="003F562D" w:rsidDel="00483660">
          <w:rPr>
            <w:rFonts w:hint="eastAsia"/>
            <w:lang w:val="en-US" w:eastAsia="ja-JP"/>
          </w:rPr>
          <w:delText xml:space="preserve"> for measurement</w:delText>
        </w:r>
        <w:r w:rsidDel="00483660">
          <w:rPr>
            <w:rFonts w:hint="eastAsia"/>
            <w:lang w:val="en-US" w:eastAsia="ja-JP"/>
          </w:rPr>
          <w:delText>.</w:delText>
        </w:r>
      </w:del>
    </w:p>
    <w:p w:rsidR="005576C3" w:rsidRPr="00B43823" w:rsidDel="00483660" w:rsidRDefault="001C5AC2" w:rsidP="00B43823">
      <w:pPr>
        <w:pStyle w:val="CETextBody"/>
        <w:ind w:left="422" w:firstLineChars="150" w:firstLine="330"/>
        <w:rPr>
          <w:del w:id="12362" w:author="Huy Duc. Nguyen" w:date="2017-08-30T13:09:00Z"/>
          <w:rFonts w:asciiTheme="majorHAnsi" w:hAnsiTheme="majorHAnsi" w:cstheme="majorHAnsi"/>
          <w:lang w:val="en-US" w:eastAsia="ja-JP"/>
        </w:rPr>
      </w:pPr>
      <w:del w:id="12363" w:author="Huy Duc. Nguyen" w:date="2017-08-30T13:09:00Z">
        <w:r w:rsidDel="00483660">
          <w:rPr>
            <w:noProof/>
            <w:lang w:val="en-US"/>
          </w:rPr>
          <mc:AlternateContent>
            <mc:Choice Requires="wps">
              <w:drawing>
                <wp:anchor distT="0" distB="0" distL="114300" distR="114300" simplePos="0" relativeHeight="251554304" behindDoc="0" locked="0" layoutInCell="1" allowOverlap="1" wp14:anchorId="37415E94" wp14:editId="61D628BC">
                  <wp:simplePos x="0" y="0"/>
                  <wp:positionH relativeFrom="column">
                    <wp:posOffset>421005</wp:posOffset>
                  </wp:positionH>
                  <wp:positionV relativeFrom="paragraph">
                    <wp:posOffset>19050</wp:posOffset>
                  </wp:positionV>
                  <wp:extent cx="5495925" cy="257175"/>
                  <wp:effectExtent l="0" t="0" r="28575" b="28575"/>
                  <wp:wrapNone/>
                  <wp:docPr id="249" name="テキスト ボックス 24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1C5AC2">
                              <w:pPr>
                                <w:rPr>
                                  <w:rFonts w:ascii="Courier New" w:hAnsi="Courier New" w:cs="Courier New"/>
                                  <w:sz w:val="22"/>
                                  <w:szCs w:val="22"/>
                                  <w:lang w:val="en-US" w:eastAsia="ja-JP"/>
                                </w:rPr>
                              </w:pPr>
                              <w:r w:rsidRPr="003F562D">
                                <w:rPr>
                                  <w:rFonts w:ascii="Courier New" w:hAnsi="Courier New" w:cs="Courier New"/>
                                  <w:sz w:val="22"/>
                                  <w:szCs w:val="22"/>
                                  <w:lang w:val="en-US" w:eastAsia="ja-JP"/>
                                </w:rPr>
                                <w:t>root@salvator-x:~/tools/lmbench# ./lat_mem_rd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5E94" id="テキスト ボックス 249" o:spid="_x0000_s1216" type="#_x0000_t202" style="position:absolute;left:0;text-align:left;margin-left:33.15pt;margin-top:1.5pt;width:432.75pt;height:20.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" fillcolor="white [3201]" strokeweight=".5pt">
                  <v:textbox>
                    <w:txbxContent>
                      <w:p w:rsidR="005B1E90" w:rsidRPr="00B43823" w:rsidRDefault="005B1E90" w:rsidP="001C5AC2">
                        <w:pPr>
                          <w:rPr>
                            <w:rFonts w:ascii="Courier New" w:hAnsi="Courier New" w:cs="Courier New"/>
                            <w:sz w:val="22"/>
                            <w:szCs w:val="22"/>
                            <w:lang w:val="en-US" w:eastAsia="ja-JP"/>
                          </w:rPr>
                        </w:pPr>
                        <w:proofErr w:type="spellStart"/>
                        <w:proofErr w:type="gramStart"/>
                        <w:r w:rsidRPr="003F562D">
                          <w:rPr>
                            <w:rFonts w:ascii="Courier New" w:hAnsi="Courier New" w:cs="Courier New"/>
                            <w:sz w:val="22"/>
                            <w:szCs w:val="22"/>
                            <w:lang w:val="en-US" w:eastAsia="ja-JP"/>
                          </w:rPr>
                          <w:t>root@salvator-x</w:t>
                        </w:r>
                        <w:proofErr w:type="spellEnd"/>
                        <w:r w:rsidRPr="003F562D">
                          <w:rPr>
                            <w:rFonts w:ascii="Courier New" w:hAnsi="Courier New" w:cs="Courier New"/>
                            <w:sz w:val="22"/>
                            <w:szCs w:val="22"/>
                            <w:lang w:val="en-US" w:eastAsia="ja-JP"/>
                          </w:rPr>
                          <w:t>:~/tools/</w:t>
                        </w:r>
                        <w:proofErr w:type="spellStart"/>
                        <w:r w:rsidRPr="003F562D">
                          <w:rPr>
                            <w:rFonts w:ascii="Courier New" w:hAnsi="Courier New" w:cs="Courier New"/>
                            <w:sz w:val="22"/>
                            <w:szCs w:val="22"/>
                            <w:lang w:val="en-US" w:eastAsia="ja-JP"/>
                          </w:rPr>
                          <w:t>lmbench</w:t>
                        </w:r>
                        <w:proofErr w:type="spellEnd"/>
                        <w:r w:rsidRPr="003F562D">
                          <w:rPr>
                            <w:rFonts w:ascii="Courier New" w:hAnsi="Courier New" w:cs="Courier New"/>
                            <w:sz w:val="22"/>
                            <w:szCs w:val="22"/>
                            <w:lang w:val="en-US" w:eastAsia="ja-JP"/>
                          </w:rPr>
                          <w:t># ./</w:t>
                        </w:r>
                        <w:proofErr w:type="spellStart"/>
                        <w:proofErr w:type="gramEnd"/>
                        <w:r w:rsidRPr="003F562D">
                          <w:rPr>
                            <w:rFonts w:ascii="Courier New" w:hAnsi="Courier New" w:cs="Courier New"/>
                            <w:sz w:val="22"/>
                            <w:szCs w:val="22"/>
                            <w:lang w:val="en-US" w:eastAsia="ja-JP"/>
                          </w:rPr>
                          <w:t>lat_mem_rd</w:t>
                        </w:r>
                        <w:proofErr w:type="spellEnd"/>
                        <w:r w:rsidRPr="003F562D">
                          <w:rPr>
                            <w:rFonts w:ascii="Courier New" w:hAnsi="Courier New" w:cs="Courier New"/>
                            <w:sz w:val="22"/>
                            <w:szCs w:val="22"/>
                            <w:lang w:val="en-US" w:eastAsia="ja-JP"/>
                          </w:rPr>
                          <w:t xml:space="preserve"> 16M</w:t>
                        </w:r>
                        <w:r>
                          <w:rPr>
                            <w:rFonts w:ascii="Courier New" w:hAnsi="Courier New" w:cs="Courier New" w:hint="eastAsia"/>
                            <w:sz w:val="22"/>
                            <w:szCs w:val="22"/>
                            <w:lang w:val="en-US" w:eastAsia="ja-JP"/>
                          </w:rPr>
                          <w:t xml:space="preserve"> </w:t>
                        </w:r>
                        <w:r w:rsidRPr="00955E9B">
                          <w:rPr>
                            <w:rFonts w:ascii="Courier New" w:hAnsi="Courier New" w:cs="Courier New"/>
                            <w:sz w:val="20"/>
                            <w:szCs w:val="20"/>
                            <w:lang w:val="en-US" w:eastAsia="ja-JP"/>
                          </w:rPr>
                          <w:t>1048576</w:t>
                        </w:r>
                      </w:p>
                    </w:txbxContent>
                  </v:textbox>
                </v:shape>
              </w:pict>
            </mc:Fallback>
          </mc:AlternateContent>
        </w:r>
      </w:del>
    </w:p>
    <w:p w:rsidR="00D56239" w:rsidDel="00483660" w:rsidRDefault="00D56239" w:rsidP="008E5ECD">
      <w:pPr>
        <w:pStyle w:val="CETextBody"/>
        <w:rPr>
          <w:del w:id="12364" w:author="Huy Duc. Nguyen" w:date="2017-08-30T13:09:00Z"/>
          <w:lang w:val="en-US" w:eastAsia="ja-JP"/>
        </w:rPr>
      </w:pPr>
    </w:p>
    <w:p w:rsidR="00BC27C4" w:rsidRPr="006B1D34" w:rsidDel="00483660" w:rsidRDefault="00BC27C4" w:rsidP="00955E9B">
      <w:pPr>
        <w:pStyle w:val="CETextBody"/>
        <w:ind w:firstLineChars="300" w:firstLine="660"/>
        <w:rPr>
          <w:del w:id="12365" w:author="Huy Duc. Nguyen" w:date="2017-08-30T13:09:00Z"/>
          <w:lang w:val="en-US" w:eastAsia="ja-JP"/>
        </w:rPr>
      </w:pPr>
      <w:del w:id="12366" w:author="Huy Duc. Nguyen" w:date="2017-08-30T13:09:00Z">
        <w:r w:rsidRPr="006B1D34" w:rsidDel="00483660">
          <w:rPr>
            <w:lang w:val="en-US" w:eastAsia="ja-JP"/>
          </w:rPr>
          <w:delText>After finishing a command, you will see the log like below.</w:delText>
        </w:r>
      </w:del>
    </w:p>
    <w:p w:rsidR="008E5ECD" w:rsidRPr="00A57520" w:rsidDel="00483660" w:rsidRDefault="00BC27C4" w:rsidP="00955E9B">
      <w:pPr>
        <w:pStyle w:val="CETextBody"/>
        <w:ind w:firstLineChars="300" w:firstLine="660"/>
        <w:rPr>
          <w:del w:id="12367" w:author="Huy Duc. Nguyen" w:date="2017-08-30T13:09:00Z"/>
          <w:lang w:val="en-US" w:eastAsia="ja-JP"/>
        </w:rPr>
      </w:pPr>
      <w:del w:id="12368" w:author="Huy Duc. Nguyen" w:date="2017-08-30T13:09:00Z">
        <w:r w:rsidRPr="006B1D34" w:rsidDel="00483660">
          <w:rPr>
            <w:lang w:val="en-US" w:eastAsia="ja-JP"/>
          </w:rPr>
          <w:delText>Red square is results.</w:delText>
        </w:r>
      </w:del>
    </w:p>
    <w:p w:rsidR="00BC27C4" w:rsidDel="00483660" w:rsidRDefault="00BC27C4">
      <w:pPr>
        <w:rPr>
          <w:del w:id="12369" w:author="Huy Duc. Nguyen" w:date="2017-08-30T13:09:00Z"/>
          <w:lang w:val="en-US" w:eastAsia="ja-JP"/>
        </w:rPr>
      </w:pPr>
      <w:del w:id="12370" w:author="Huy Duc. Nguyen" w:date="2017-08-30T13:09:00Z">
        <w:r w:rsidRPr="00BC27C4" w:rsidDel="00483660">
          <w:rPr>
            <w:noProof/>
            <w:lang w:val="en-US"/>
          </w:rPr>
          <mc:AlternateContent>
            <mc:Choice Requires="wps">
              <w:drawing>
                <wp:anchor distT="0" distB="0" distL="114300" distR="114300" simplePos="0" relativeHeight="251569664" behindDoc="0" locked="0" layoutInCell="1" allowOverlap="1" wp14:anchorId="6FE58D62" wp14:editId="546DE7AE">
                  <wp:simplePos x="0" y="0"/>
                  <wp:positionH relativeFrom="column">
                    <wp:posOffset>489585</wp:posOffset>
                  </wp:positionH>
                  <wp:positionV relativeFrom="paragraph">
                    <wp:posOffset>10160</wp:posOffset>
                  </wp:positionV>
                  <wp:extent cx="5495925" cy="1821180"/>
                  <wp:effectExtent l="0" t="0" r="28575" b="26670"/>
                  <wp:wrapNone/>
                  <wp:docPr id="32" name="テキスト ボックス 32"/>
                  <wp:cNvGraphicFramePr/>
                  <a:graphic xmlns:a="http://schemas.openxmlformats.org/drawingml/2006/main">
                    <a:graphicData uri="http://schemas.microsoft.com/office/word/2010/wordprocessingShape">
                      <wps:wsp>
                        <wps:cNvSpPr txBox="1"/>
                        <wps:spPr>
                          <a:xfrm>
                            <a:off x="0" y="0"/>
                            <a:ext cx="5495925" cy="1821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955E9B" w:rsidRDefault="005B1E90" w:rsidP="00BC27C4">
                              <w:pPr>
                                <w:rPr>
                                  <w:rFonts w:ascii="Courier New" w:hAnsi="Courier New" w:cs="Courier New"/>
                                  <w:sz w:val="20"/>
                                  <w:szCs w:val="20"/>
                                  <w:lang w:val="en-US" w:eastAsia="ja-JP"/>
                                </w:rPr>
                              </w:pPr>
                              <w:r w:rsidRPr="00955E9B">
                                <w:rPr>
                                  <w:sz w:val="20"/>
                                  <w:szCs w:val="20"/>
                                </w:rPr>
                                <w:t xml:space="preserve"> </w:t>
                              </w:r>
                              <w:r w:rsidRPr="00955E9B">
                                <w:rPr>
                                  <w:rFonts w:ascii="Courier New" w:hAnsi="Courier New" w:cs="Courier New"/>
                                  <w:sz w:val="20"/>
                                  <w:szCs w:val="20"/>
                                  <w:lang w:val="en-US" w:eastAsia="ja-JP"/>
                                </w:rPr>
                                <w:t>root@salvator-x:~/tools/lmbench# ./lat_mem_rd 16M 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"stride=1048576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8D62" id="テキスト ボックス 32" o:spid="_x0000_s1217" type="#_x0000_t202" style="position:absolute;margin-left:38.55pt;margin-top:.8pt;width:432.75pt;height:143.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" fillcolor="white [3201]" strokeweight=".5pt">
                  <v:textbox>
                    <w:txbxContent>
                      <w:p w:rsidR="005B1E90" w:rsidRPr="00955E9B" w:rsidRDefault="005B1E90" w:rsidP="00BC27C4">
                        <w:pPr>
                          <w:rPr>
                            <w:rFonts w:ascii="Courier New" w:hAnsi="Courier New" w:cs="Courier New"/>
                            <w:sz w:val="20"/>
                            <w:szCs w:val="20"/>
                            <w:lang w:val="en-US" w:eastAsia="ja-JP"/>
                          </w:rPr>
                        </w:pPr>
                        <w:r w:rsidRPr="00955E9B">
                          <w:rPr>
                            <w:sz w:val="20"/>
                            <w:szCs w:val="20"/>
                          </w:rPr>
                          <w:t xml:space="preserve"> </w:t>
                        </w:r>
                        <w:proofErr w:type="spellStart"/>
                        <w:proofErr w:type="gramStart"/>
                        <w:r w:rsidRPr="00955E9B">
                          <w:rPr>
                            <w:rFonts w:ascii="Courier New" w:hAnsi="Courier New" w:cs="Courier New"/>
                            <w:sz w:val="20"/>
                            <w:szCs w:val="20"/>
                            <w:lang w:val="en-US" w:eastAsia="ja-JP"/>
                          </w:rPr>
                          <w:t>root@salvator-x</w:t>
                        </w:r>
                        <w:proofErr w:type="spellEnd"/>
                        <w:r w:rsidRPr="00955E9B">
                          <w:rPr>
                            <w:rFonts w:ascii="Courier New" w:hAnsi="Courier New" w:cs="Courier New"/>
                            <w:sz w:val="20"/>
                            <w:szCs w:val="20"/>
                            <w:lang w:val="en-US" w:eastAsia="ja-JP"/>
                          </w:rPr>
                          <w:t>:~/tools/</w:t>
                        </w:r>
                        <w:proofErr w:type="spellStart"/>
                        <w:r w:rsidRPr="00955E9B">
                          <w:rPr>
                            <w:rFonts w:ascii="Courier New" w:hAnsi="Courier New" w:cs="Courier New"/>
                            <w:sz w:val="20"/>
                            <w:szCs w:val="20"/>
                            <w:lang w:val="en-US" w:eastAsia="ja-JP"/>
                          </w:rPr>
                          <w:t>lmbench</w:t>
                        </w:r>
                        <w:proofErr w:type="spellEnd"/>
                        <w:r w:rsidRPr="00955E9B">
                          <w:rPr>
                            <w:rFonts w:ascii="Courier New" w:hAnsi="Courier New" w:cs="Courier New"/>
                            <w:sz w:val="20"/>
                            <w:szCs w:val="20"/>
                            <w:lang w:val="en-US" w:eastAsia="ja-JP"/>
                          </w:rPr>
                          <w:t># ./</w:t>
                        </w:r>
                        <w:proofErr w:type="spellStart"/>
                        <w:proofErr w:type="gramEnd"/>
                        <w:r w:rsidRPr="00955E9B">
                          <w:rPr>
                            <w:rFonts w:ascii="Courier New" w:hAnsi="Courier New" w:cs="Courier New"/>
                            <w:sz w:val="20"/>
                            <w:szCs w:val="20"/>
                            <w:lang w:val="en-US" w:eastAsia="ja-JP"/>
                          </w:rPr>
                          <w:t>lat_mem_rd</w:t>
                        </w:r>
                        <w:proofErr w:type="spellEnd"/>
                        <w:r w:rsidRPr="00955E9B">
                          <w:rPr>
                            <w:rFonts w:ascii="Courier New" w:hAnsi="Courier New" w:cs="Courier New"/>
                            <w:sz w:val="20"/>
                            <w:szCs w:val="20"/>
                            <w:lang w:val="en-US" w:eastAsia="ja-JP"/>
                          </w:rPr>
                          <w:t xml:space="preserve"> 16M 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w:t>
                        </w:r>
                        <w:proofErr w:type="gramStart"/>
                        <w:r w:rsidRPr="00955E9B">
                          <w:rPr>
                            <w:rFonts w:ascii="Courier New" w:hAnsi="Courier New" w:cs="Courier New"/>
                            <w:sz w:val="20"/>
                            <w:szCs w:val="20"/>
                            <w:lang w:val="en-US" w:eastAsia="ja-JP"/>
                          </w:rPr>
                          <w:t>stride=</w:t>
                        </w:r>
                        <w:proofErr w:type="gramEnd"/>
                        <w:r w:rsidRPr="00955E9B">
                          <w:rPr>
                            <w:rFonts w:ascii="Courier New" w:hAnsi="Courier New" w:cs="Courier New"/>
                            <w:sz w:val="20"/>
                            <w:szCs w:val="20"/>
                            <w:lang w:val="en-US" w:eastAsia="ja-JP"/>
                          </w:rPr>
                          <w:t>1048576</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1.00000 2.674</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1.50000 2.671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2.00000 2.671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3.00000 2.670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4.00000 2.670</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6.00000 13.135</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8.00000 11.771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12.00000 12.521</w:t>
                        </w:r>
                      </w:p>
                      <w:p w:rsidR="005B1E90" w:rsidRPr="00955E9B" w:rsidRDefault="005B1E90" w:rsidP="00BC27C4">
                        <w:pPr>
                          <w:rPr>
                            <w:rFonts w:ascii="Courier New" w:hAnsi="Courier New" w:cs="Courier New"/>
                            <w:sz w:val="20"/>
                            <w:szCs w:val="20"/>
                            <w:lang w:val="en-US" w:eastAsia="ja-JP"/>
                          </w:rPr>
                        </w:pPr>
                        <w:r w:rsidRPr="00955E9B">
                          <w:rPr>
                            <w:rFonts w:ascii="Courier New" w:hAnsi="Courier New" w:cs="Courier New"/>
                            <w:sz w:val="20"/>
                            <w:szCs w:val="20"/>
                            <w:lang w:val="en-US" w:eastAsia="ja-JP"/>
                          </w:rPr>
                          <w:t>16.00000 13.693</w:t>
                        </w:r>
                      </w:p>
                    </w:txbxContent>
                  </v:textbox>
                </v:shape>
              </w:pict>
            </mc:Fallback>
          </mc:AlternateContent>
        </w:r>
      </w:del>
    </w:p>
    <w:p w:rsidR="00BC27C4" w:rsidDel="00483660" w:rsidRDefault="000963E9">
      <w:pPr>
        <w:rPr>
          <w:del w:id="12371" w:author="Huy Duc. Nguyen" w:date="2017-08-30T13:09:00Z"/>
          <w:lang w:val="en-US" w:eastAsia="ja-JP"/>
        </w:rPr>
      </w:pPr>
      <w:del w:id="12372" w:author="Huy Duc. Nguyen" w:date="2017-08-30T13:09:00Z">
        <w:r w:rsidRPr="00BC27C4" w:rsidDel="00483660">
          <w:rPr>
            <w:noProof/>
            <w:lang w:val="en-US"/>
          </w:rPr>
          <mc:AlternateContent>
            <mc:Choice Requires="wps">
              <w:drawing>
                <wp:anchor distT="0" distB="0" distL="114300" distR="114300" simplePos="0" relativeHeight="251571712" behindDoc="0" locked="0" layoutInCell="1" allowOverlap="1" wp14:anchorId="175DDA73" wp14:editId="06923843">
                  <wp:simplePos x="0" y="0"/>
                  <wp:positionH relativeFrom="column">
                    <wp:posOffset>1144702</wp:posOffset>
                  </wp:positionH>
                  <wp:positionV relativeFrom="paragraph">
                    <wp:posOffset>136525</wp:posOffset>
                  </wp:positionV>
                  <wp:extent cx="782727" cy="1360627"/>
                  <wp:effectExtent l="0" t="0" r="17780" b="11430"/>
                  <wp:wrapNone/>
                  <wp:docPr id="310" name="正方形/長方形 310"/>
                  <wp:cNvGraphicFramePr/>
                  <a:graphic xmlns:a="http://schemas.openxmlformats.org/drawingml/2006/main">
                    <a:graphicData uri="http://schemas.microsoft.com/office/word/2010/wordprocessingShape">
                      <wps:wsp>
                        <wps:cNvSpPr/>
                        <wps:spPr>
                          <a:xfrm>
                            <a:off x="0" y="0"/>
                            <a:ext cx="782727" cy="136062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14CD6" id="正方形/長方形 310" o:spid="_x0000_s1026" style="position:absolute;margin-left:90.15pt;margin-top:10.75pt;width:61.65pt;height:107.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" filled="f" strokecolor="#c0504d [3205]" strokeweight="2pt"/>
              </w:pict>
            </mc:Fallback>
          </mc:AlternateContent>
        </w:r>
      </w:del>
    </w:p>
    <w:p w:rsidR="00D56239" w:rsidDel="00483660" w:rsidRDefault="00D56239">
      <w:pPr>
        <w:rPr>
          <w:del w:id="12373" w:author="Huy Duc. Nguyen" w:date="2017-08-30T13:09:00Z"/>
          <w:sz w:val="22"/>
          <w:lang w:val="en-US" w:eastAsia="ja-JP"/>
        </w:rPr>
      </w:pPr>
    </w:p>
    <w:p w:rsidR="003F562D" w:rsidDel="00483660" w:rsidRDefault="003F562D">
      <w:pPr>
        <w:rPr>
          <w:del w:id="12374" w:author="Huy Duc. Nguyen" w:date="2017-08-30T13:09:00Z"/>
          <w:lang w:val="en-US" w:eastAsia="ja-JP"/>
        </w:rPr>
      </w:pPr>
    </w:p>
    <w:p w:rsidR="003F562D" w:rsidDel="00483660" w:rsidRDefault="003F562D">
      <w:pPr>
        <w:rPr>
          <w:del w:id="12375" w:author="Huy Duc. Nguyen" w:date="2017-08-30T13:09:00Z"/>
          <w:lang w:val="en-US" w:eastAsia="ja-JP"/>
        </w:rPr>
      </w:pPr>
    </w:p>
    <w:p w:rsidR="003F562D" w:rsidDel="00483660" w:rsidRDefault="003F562D">
      <w:pPr>
        <w:rPr>
          <w:del w:id="12376" w:author="Huy Duc. Nguyen" w:date="2017-08-30T13:09:00Z"/>
          <w:lang w:val="en-US" w:eastAsia="ja-JP"/>
        </w:rPr>
      </w:pPr>
    </w:p>
    <w:p w:rsidR="003F562D" w:rsidDel="00483660" w:rsidRDefault="003F562D">
      <w:pPr>
        <w:rPr>
          <w:del w:id="12377" w:author="Huy Duc. Nguyen" w:date="2017-08-30T13:09:00Z"/>
          <w:lang w:val="en-US" w:eastAsia="ja-JP"/>
        </w:rPr>
      </w:pPr>
    </w:p>
    <w:p w:rsidR="003F562D" w:rsidDel="00483660" w:rsidRDefault="003F562D">
      <w:pPr>
        <w:rPr>
          <w:del w:id="12378" w:author="Huy Duc. Nguyen" w:date="2017-08-30T13:09:00Z"/>
          <w:lang w:val="en-US" w:eastAsia="ja-JP"/>
        </w:rPr>
      </w:pPr>
    </w:p>
    <w:p w:rsidR="003F562D" w:rsidDel="00483660" w:rsidRDefault="003F562D">
      <w:pPr>
        <w:rPr>
          <w:del w:id="12379" w:author="Huy Duc. Nguyen" w:date="2017-08-30T13:09:00Z"/>
          <w:lang w:val="en-US" w:eastAsia="ja-JP"/>
        </w:rPr>
      </w:pPr>
    </w:p>
    <w:p w:rsidR="003F562D" w:rsidDel="00483660" w:rsidRDefault="003F562D">
      <w:pPr>
        <w:rPr>
          <w:del w:id="12380" w:author="Huy Duc. Nguyen" w:date="2017-08-30T13:09:00Z"/>
          <w:lang w:val="en-US" w:eastAsia="ja-JP"/>
        </w:rPr>
      </w:pPr>
    </w:p>
    <w:p w:rsidR="003F562D" w:rsidDel="00483660" w:rsidRDefault="003F562D">
      <w:pPr>
        <w:rPr>
          <w:del w:id="12381" w:author="Huy Duc. Nguyen" w:date="2017-08-30T13:09:00Z"/>
          <w:lang w:val="en-US" w:eastAsia="ja-JP"/>
        </w:rPr>
      </w:pPr>
    </w:p>
    <w:p w:rsidR="00BC27C4" w:rsidDel="00483660" w:rsidRDefault="00BC27C4">
      <w:pPr>
        <w:rPr>
          <w:del w:id="12382" w:author="Huy Duc. Nguyen" w:date="2017-08-30T13:09:00Z"/>
          <w:sz w:val="22"/>
          <w:lang w:val="en-US" w:eastAsia="ja-JP"/>
        </w:rPr>
      </w:pPr>
    </w:p>
    <w:p w:rsidR="008E5ECD" w:rsidRPr="0027486D" w:rsidDel="00483660" w:rsidRDefault="008E5ECD" w:rsidP="00955E9B">
      <w:pPr>
        <w:pStyle w:val="CETextBody"/>
        <w:numPr>
          <w:ilvl w:val="0"/>
          <w:numId w:val="53"/>
        </w:numPr>
        <w:ind w:left="426" w:hanging="426"/>
        <w:rPr>
          <w:del w:id="12383" w:author="Huy Duc. Nguyen" w:date="2017-08-30T13:09:00Z"/>
          <w:b/>
          <w:lang w:val="en-US" w:eastAsia="ja-JP"/>
        </w:rPr>
      </w:pPr>
      <w:del w:id="12384" w:author="Huy Duc. Nguyen" w:date="2017-08-30T13:09:00Z">
        <w:r w:rsidDel="00483660">
          <w:rPr>
            <w:rFonts w:hint="eastAsia"/>
            <w:lang w:val="en-US" w:eastAsia="ja-JP"/>
          </w:rPr>
          <w:delText>Result</w:delText>
        </w:r>
        <w:r w:rsidR="00BC27C4" w:rsidDel="00483660">
          <w:rPr>
            <w:rFonts w:hint="eastAsia"/>
            <w:lang w:val="en-US" w:eastAsia="ja-JP"/>
          </w:rPr>
          <w:delText>(</w:delText>
        </w:r>
        <w:r w:rsidR="00BC27C4" w:rsidDel="00483660">
          <w:rPr>
            <w:lang w:val="en-US" w:eastAsia="ja-JP"/>
          </w:rPr>
          <w:delText>Reference</w:delText>
        </w:r>
        <w:r w:rsidR="00BC27C4" w:rsidDel="00483660">
          <w:rPr>
            <w:rFonts w:hint="eastAsia"/>
            <w:lang w:val="en-US" w:eastAsia="ja-JP"/>
          </w:rPr>
          <w:delText xml:space="preserve"> value)</w:delText>
        </w:r>
      </w:del>
    </w:p>
    <w:p w:rsidR="00AA1B78" w:rsidRPr="004B3D03" w:rsidDel="00483660" w:rsidRDefault="00AA1B78" w:rsidP="00AA1B78">
      <w:pPr>
        <w:pStyle w:val="CETextBody"/>
        <w:ind w:left="782"/>
        <w:jc w:val="center"/>
        <w:rPr>
          <w:del w:id="12385" w:author="Huy Duc. Nguyen" w:date="2017-08-30T13:09:00Z"/>
          <w:lang w:val="en-US" w:eastAsia="ja-JP"/>
        </w:rPr>
      </w:pPr>
      <w:del w:id="12386" w:author="Huy Duc. Nguyen" w:date="2017-08-30T13:09:00Z">
        <w:r w:rsidRPr="00D9581E" w:rsidDel="00483660">
          <w:rPr>
            <w:b/>
            <w:szCs w:val="22"/>
          </w:rPr>
          <w:delText>Table</w:delText>
        </w:r>
        <w:r w:rsidRPr="004B3D03" w:rsidDel="00483660">
          <w:rPr>
            <w:b/>
            <w:szCs w:val="22"/>
            <w:lang w:eastAsia="ja-JP"/>
          </w:rPr>
          <w:delText xml:space="preserve"> </w:delText>
        </w:r>
        <w:r w:rsidRPr="004B3D03" w:rsidDel="00483660">
          <w:rPr>
            <w:b/>
            <w:szCs w:val="22"/>
            <w:lang w:eastAsia="ja-JP"/>
          </w:rPr>
          <w:fldChar w:fldCharType="begin"/>
        </w:r>
        <w:r w:rsidRPr="004B3D03" w:rsidDel="00483660">
          <w:rPr>
            <w:b/>
            <w:szCs w:val="22"/>
            <w:lang w:eastAsia="ja-JP"/>
          </w:rPr>
          <w:delInstrText xml:space="preserve"> STYLEREF 1 \s </w:delInstrText>
        </w:r>
        <w:r w:rsidRPr="004B3D03" w:rsidDel="00483660">
          <w:rPr>
            <w:b/>
            <w:szCs w:val="22"/>
            <w:lang w:eastAsia="ja-JP"/>
          </w:rPr>
          <w:fldChar w:fldCharType="separate"/>
        </w:r>
        <w:r w:rsidR="003B19D6" w:rsidDel="00483660">
          <w:rPr>
            <w:b/>
            <w:noProof/>
            <w:szCs w:val="22"/>
            <w:lang w:eastAsia="ja-JP"/>
          </w:rPr>
          <w:delText>5</w:delText>
        </w:r>
        <w:r w:rsidRPr="004B3D03" w:rsidDel="00483660">
          <w:rPr>
            <w:b/>
            <w:szCs w:val="22"/>
            <w:lang w:eastAsia="ja-JP"/>
          </w:rPr>
          <w:fldChar w:fldCharType="end"/>
        </w:r>
        <w:r w:rsidRPr="004B3D03" w:rsidDel="00483660">
          <w:rPr>
            <w:b/>
            <w:szCs w:val="22"/>
            <w:lang w:eastAsia="ja-JP"/>
          </w:rPr>
          <w:noBreakHyphen/>
        </w:r>
        <w:r w:rsidRPr="004B3D03" w:rsidDel="00483660">
          <w:rPr>
            <w:b/>
            <w:szCs w:val="22"/>
            <w:lang w:eastAsia="ja-JP"/>
          </w:rPr>
          <w:fldChar w:fldCharType="begin"/>
        </w:r>
        <w:r w:rsidRPr="004B3D03" w:rsidDel="00483660">
          <w:rPr>
            <w:b/>
            <w:szCs w:val="22"/>
            <w:lang w:eastAsia="ja-JP"/>
          </w:rPr>
          <w:delInstrText xml:space="preserve"> SEQ Table \* ARABIC \s 1 </w:delInstrText>
        </w:r>
        <w:r w:rsidRPr="004B3D03" w:rsidDel="00483660">
          <w:rPr>
            <w:b/>
            <w:szCs w:val="22"/>
            <w:lang w:eastAsia="ja-JP"/>
          </w:rPr>
          <w:fldChar w:fldCharType="separate"/>
        </w:r>
      </w:del>
      <w:ins w:id="12387" w:author="Kazuhiro Takagi" w:date="2017-03-21T15:02:00Z">
        <w:del w:id="12388" w:author="Huy Duc. Nguyen" w:date="2017-08-28T16:38:00Z">
          <w:r w:rsidR="00520A63" w:rsidDel="003B19D6">
            <w:rPr>
              <w:b/>
              <w:noProof/>
              <w:szCs w:val="22"/>
              <w:lang w:eastAsia="ja-JP"/>
            </w:rPr>
            <w:delText>63</w:delText>
          </w:r>
        </w:del>
      </w:ins>
      <w:ins w:id="12389" w:author=" " w:date="2017-03-09T11:18:00Z">
        <w:del w:id="12390" w:author="Huy Duc. Nguyen" w:date="2017-08-28T16:38:00Z">
          <w:r w:rsidR="00442CC0" w:rsidDel="003B19D6">
            <w:rPr>
              <w:b/>
              <w:noProof/>
              <w:szCs w:val="22"/>
              <w:lang w:eastAsia="ja-JP"/>
            </w:rPr>
            <w:delText>63</w:delText>
          </w:r>
        </w:del>
      </w:ins>
      <w:del w:id="12391" w:author="Huy Duc. Nguyen" w:date="2017-08-28T16:38:00Z">
        <w:r w:rsidR="00003FEB" w:rsidDel="003B19D6">
          <w:rPr>
            <w:b/>
            <w:noProof/>
            <w:szCs w:val="22"/>
            <w:lang w:eastAsia="ja-JP"/>
          </w:rPr>
          <w:delText>70</w:delText>
        </w:r>
      </w:del>
      <w:del w:id="12392" w:author="Huy Duc. Nguyen" w:date="2017-08-30T13:09:00Z">
        <w:r w:rsidRPr="004B3D03" w:rsidDel="00483660">
          <w:rPr>
            <w:b/>
            <w:szCs w:val="22"/>
            <w:lang w:eastAsia="ja-JP"/>
          </w:rPr>
          <w:fldChar w:fldCharType="end"/>
        </w:r>
        <w:r w:rsidRPr="00D9581E" w:rsidDel="00483660">
          <w:rPr>
            <w:b/>
            <w:szCs w:val="22"/>
            <w:lang w:eastAsia="ja-JP"/>
          </w:rPr>
          <w:delText>: Result</w:delText>
        </w:r>
        <w:r w:rsidDel="00483660">
          <w:rPr>
            <w:rFonts w:hint="eastAsia"/>
            <w:b/>
            <w:szCs w:val="22"/>
            <w:lang w:eastAsia="ja-JP"/>
          </w:rPr>
          <w:delText xml:space="preserve"> (Type4)</w:delText>
        </w:r>
      </w:del>
    </w:p>
    <w:tbl>
      <w:tblPr>
        <w:tblStyle w:val="TableGrid"/>
        <w:tblW w:w="4797" w:type="pct"/>
        <w:jc w:val="center"/>
        <w:tblLook w:val="04A0" w:firstRow="1" w:lastRow="0" w:firstColumn="1" w:lastColumn="0" w:noHBand="0" w:noVBand="1"/>
      </w:tblPr>
      <w:tblGrid>
        <w:gridCol w:w="1059"/>
        <w:gridCol w:w="838"/>
        <w:gridCol w:w="838"/>
        <w:gridCol w:w="838"/>
        <w:gridCol w:w="837"/>
        <w:gridCol w:w="837"/>
        <w:gridCol w:w="837"/>
        <w:gridCol w:w="837"/>
        <w:gridCol w:w="837"/>
        <w:gridCol w:w="837"/>
        <w:gridCol w:w="751"/>
      </w:tblGrid>
      <w:tr w:rsidR="00AA1B78" w:rsidRPr="00207443" w:rsidDel="00483660" w:rsidTr="00AA1B78">
        <w:trPr>
          <w:trHeight w:val="581"/>
          <w:jc w:val="center"/>
          <w:del w:id="12393"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center"/>
              <w:rPr>
                <w:del w:id="12394" w:author="Huy Duc. Nguyen" w:date="2017-08-30T13:09:00Z"/>
                <w:b/>
                <w:sz w:val="16"/>
                <w:lang w:eastAsia="ja-JP"/>
              </w:rPr>
            </w:pPr>
            <w:del w:id="12395" w:author="Huy Duc. Nguyen" w:date="2017-08-30T13:09:00Z">
              <w:r w:rsidDel="00483660">
                <w:rPr>
                  <w:rFonts w:hint="eastAsia"/>
                  <w:b/>
                  <w:sz w:val="16"/>
                  <w:lang w:eastAsia="ja-JP"/>
                </w:rPr>
                <w:delText>Array size</w:delText>
              </w:r>
            </w:del>
          </w:p>
          <w:p w:rsidR="00AA1B78" w:rsidRPr="00E8715A" w:rsidDel="00483660" w:rsidRDefault="00AA1B78" w:rsidP="00A055E1">
            <w:pPr>
              <w:pStyle w:val="CETextBody"/>
              <w:jc w:val="center"/>
              <w:rPr>
                <w:del w:id="12396" w:author="Huy Duc. Nguyen" w:date="2017-08-30T13:09:00Z"/>
                <w:b/>
                <w:sz w:val="16"/>
                <w:lang w:eastAsia="ja-JP"/>
              </w:rPr>
            </w:pPr>
            <w:del w:id="12397"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448" w:type="pct"/>
            <w:tcBorders>
              <w:left w:val="double" w:sz="4" w:space="0" w:color="auto"/>
              <w:right w:val="single" w:sz="4" w:space="0" w:color="000000"/>
            </w:tcBorders>
            <w:shd w:val="clear" w:color="auto" w:fill="BFBFBF" w:themeFill="background1" w:themeFillShade="BF"/>
          </w:tcPr>
          <w:p w:rsidR="00AA1B78" w:rsidDel="00483660" w:rsidRDefault="00AA1B78" w:rsidP="00A055E1">
            <w:pPr>
              <w:pStyle w:val="CETextBody"/>
              <w:jc w:val="center"/>
              <w:rPr>
                <w:del w:id="12398" w:author="Huy Duc. Nguyen" w:date="2017-08-30T13:09:00Z"/>
                <w:b/>
                <w:sz w:val="16"/>
                <w:lang w:eastAsia="ja-JP"/>
              </w:rPr>
            </w:pPr>
            <w:del w:id="12399" w:author="Huy Duc. Nguyen" w:date="2017-08-30T13:09:00Z">
              <w:r w:rsidDel="00483660">
                <w:rPr>
                  <w:rFonts w:hint="eastAsia"/>
                  <w:b/>
                  <w:sz w:val="16"/>
                  <w:lang w:eastAsia="ja-JP"/>
                </w:rPr>
                <w:delText>1</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400" w:author="Huy Duc. Nguyen" w:date="2017-08-30T13:09:00Z"/>
                <w:b/>
                <w:sz w:val="16"/>
                <w:lang w:eastAsia="ja-JP"/>
              </w:rPr>
            </w:pPr>
            <w:del w:id="12401" w:author="Huy Duc. Nguyen" w:date="2017-08-30T13:09:00Z">
              <w:r w:rsidDel="00483660">
                <w:rPr>
                  <w:rFonts w:hint="eastAsia"/>
                  <w:b/>
                  <w:sz w:val="16"/>
                  <w:lang w:eastAsia="ja-JP"/>
                </w:rPr>
                <w:delText>2</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402" w:author="Huy Duc. Nguyen" w:date="2017-08-30T13:09:00Z"/>
                <w:b/>
                <w:sz w:val="16"/>
                <w:lang w:eastAsia="ja-JP"/>
              </w:rPr>
            </w:pPr>
            <w:del w:id="12403" w:author="Huy Duc. Nguyen" w:date="2017-08-30T13:09:00Z">
              <w:r w:rsidDel="00483660">
                <w:rPr>
                  <w:rFonts w:hint="eastAsia"/>
                  <w:b/>
                  <w:sz w:val="16"/>
                  <w:lang w:eastAsia="ja-JP"/>
                </w:rPr>
                <w:delText>3</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0"/>
              <w:jc w:val="center"/>
              <w:rPr>
                <w:del w:id="12404" w:author="Huy Duc. Nguyen" w:date="2017-08-30T13:09:00Z"/>
                <w:b/>
                <w:sz w:val="16"/>
                <w:lang w:eastAsia="ja-JP"/>
              </w:rPr>
            </w:pPr>
            <w:del w:id="12405" w:author="Huy Duc. Nguyen" w:date="2017-08-30T13:09:00Z">
              <w:r w:rsidDel="00483660">
                <w:rPr>
                  <w:rFonts w:hint="eastAsia"/>
                  <w:b/>
                  <w:sz w:val="16"/>
                  <w:lang w:eastAsia="ja-JP"/>
                </w:rPr>
                <w:delText>4</w:delText>
              </w:r>
            </w:del>
          </w:p>
        </w:tc>
        <w:tc>
          <w:tcPr>
            <w:tcW w:w="448"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9"/>
              <w:jc w:val="center"/>
              <w:rPr>
                <w:del w:id="12406" w:author="Huy Duc. Nguyen" w:date="2017-08-30T13:09:00Z"/>
                <w:b/>
                <w:sz w:val="16"/>
                <w:lang w:eastAsia="ja-JP"/>
              </w:rPr>
            </w:pPr>
            <w:del w:id="12407" w:author="Huy Duc. Nguyen" w:date="2017-08-30T13:09:00Z">
              <w:r w:rsidDel="00483660">
                <w:rPr>
                  <w:rFonts w:hint="eastAsia"/>
                  <w:b/>
                  <w:sz w:val="16"/>
                  <w:lang w:eastAsia="ja-JP"/>
                </w:rPr>
                <w:delText>5</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408" w:author="Huy Duc. Nguyen" w:date="2017-08-30T13:09:00Z"/>
                <w:b/>
                <w:sz w:val="16"/>
                <w:lang w:eastAsia="ja-JP"/>
              </w:rPr>
            </w:pPr>
            <w:del w:id="12409" w:author="Huy Duc. Nguyen" w:date="2017-08-30T13:09:00Z">
              <w:r w:rsidDel="00483660">
                <w:rPr>
                  <w:rFonts w:hint="eastAsia"/>
                  <w:b/>
                  <w:sz w:val="16"/>
                  <w:lang w:eastAsia="ja-JP"/>
                </w:rPr>
                <w:delText>6</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410" w:author="Huy Duc. Nguyen" w:date="2017-08-30T13:09:00Z"/>
                <w:b/>
                <w:sz w:val="16"/>
                <w:lang w:eastAsia="ja-JP"/>
              </w:rPr>
            </w:pPr>
            <w:del w:id="12411" w:author="Huy Duc. Nguyen" w:date="2017-08-30T13:09:00Z">
              <w:r w:rsidDel="00483660">
                <w:rPr>
                  <w:rFonts w:hint="eastAsia"/>
                  <w:b/>
                  <w:sz w:val="16"/>
                  <w:lang w:eastAsia="ja-JP"/>
                </w:rPr>
                <w:delText>7</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412" w:author="Huy Duc. Nguyen" w:date="2017-08-30T13:09:00Z"/>
                <w:b/>
                <w:sz w:val="16"/>
                <w:lang w:eastAsia="ja-JP"/>
              </w:rPr>
            </w:pPr>
            <w:del w:id="12413" w:author="Huy Duc. Nguyen" w:date="2017-08-30T13:09:00Z">
              <w:r w:rsidDel="00483660">
                <w:rPr>
                  <w:rFonts w:hint="eastAsia"/>
                  <w:b/>
                  <w:sz w:val="16"/>
                  <w:lang w:eastAsia="ja-JP"/>
                </w:rPr>
                <w:delText>8</w:delText>
              </w:r>
            </w:del>
          </w:p>
        </w:tc>
        <w:tc>
          <w:tcPr>
            <w:tcW w:w="448"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414" w:author="Huy Duc. Nguyen" w:date="2017-08-30T13:09:00Z"/>
                <w:b/>
                <w:sz w:val="16"/>
                <w:lang w:eastAsia="ja-JP"/>
              </w:rPr>
            </w:pPr>
            <w:del w:id="12415" w:author="Huy Duc. Nguyen" w:date="2017-08-30T13:09:00Z">
              <w:r w:rsidDel="00483660">
                <w:rPr>
                  <w:rFonts w:hint="eastAsia"/>
                  <w:b/>
                  <w:sz w:val="16"/>
                  <w:lang w:eastAsia="ja-JP"/>
                </w:rPr>
                <w:delText>9</w:delText>
              </w:r>
            </w:del>
          </w:p>
        </w:tc>
        <w:tc>
          <w:tcPr>
            <w:tcW w:w="406"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416" w:author="Huy Duc. Nguyen" w:date="2017-08-30T13:09:00Z"/>
                <w:b/>
                <w:sz w:val="16"/>
                <w:lang w:eastAsia="ja-JP"/>
              </w:rPr>
            </w:pPr>
            <w:del w:id="12417" w:author="Huy Duc. Nguyen" w:date="2017-08-30T13:09:00Z">
              <w:r w:rsidDel="00483660">
                <w:rPr>
                  <w:rFonts w:hint="eastAsia"/>
                  <w:b/>
                  <w:sz w:val="16"/>
                  <w:lang w:eastAsia="ja-JP"/>
                </w:rPr>
                <w:delText>10</w:delText>
              </w:r>
            </w:del>
          </w:p>
        </w:tc>
      </w:tr>
      <w:tr w:rsidR="00AA1B78" w:rsidRPr="00207443" w:rsidDel="00483660" w:rsidTr="00AA1B78">
        <w:trPr>
          <w:trHeight w:hRule="exact" w:val="340"/>
          <w:jc w:val="center"/>
          <w:del w:id="12418"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419" w:author="Huy Duc. Nguyen" w:date="2017-08-30T13:09:00Z"/>
                <w:b/>
                <w:sz w:val="16"/>
                <w:szCs w:val="16"/>
                <w:lang w:eastAsia="ja-JP"/>
              </w:rPr>
            </w:pPr>
            <w:del w:id="12420" w:author="Huy Duc. Nguyen" w:date="2017-08-30T13:09:00Z">
              <w:r w:rsidRPr="008E4A5E" w:rsidDel="00483660">
                <w:rPr>
                  <w:rFonts w:hint="eastAsia"/>
                  <w:b/>
                  <w:sz w:val="16"/>
                  <w:lang w:eastAsia="ja-JP"/>
                </w:rPr>
                <w:delText>1</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421" w:author="Huy Duc. Nguyen" w:date="2017-08-30T13:09:00Z"/>
                <w:color w:val="000000"/>
                <w:sz w:val="16"/>
                <w:szCs w:val="16"/>
              </w:rPr>
            </w:pPr>
            <w:del w:id="1242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23" w:author="Huy Duc. Nguyen" w:date="2017-08-30T13:09:00Z"/>
                <w:color w:val="000000"/>
                <w:sz w:val="16"/>
                <w:szCs w:val="16"/>
              </w:rPr>
            </w:pPr>
            <w:del w:id="1242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25" w:author="Huy Duc. Nguyen" w:date="2017-08-30T13:09:00Z"/>
                <w:color w:val="000000"/>
                <w:sz w:val="16"/>
                <w:szCs w:val="16"/>
              </w:rPr>
            </w:pPr>
            <w:del w:id="12426" w:author="Huy Duc. Nguyen" w:date="2017-08-30T13:09:00Z">
              <w:r w:rsidDel="00483660">
                <w:rPr>
                  <w:color w:val="000000"/>
                  <w:sz w:val="16"/>
                  <w:szCs w:val="16"/>
                </w:rPr>
                <w:delText xml:space="preserve">2.670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27" w:author="Huy Duc. Nguyen" w:date="2017-08-30T13:09:00Z"/>
                <w:color w:val="000000"/>
                <w:sz w:val="16"/>
                <w:szCs w:val="16"/>
              </w:rPr>
            </w:pPr>
            <w:del w:id="12428"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29" w:author="Huy Duc. Nguyen" w:date="2017-08-30T13:09:00Z"/>
                <w:color w:val="000000"/>
                <w:sz w:val="16"/>
                <w:szCs w:val="16"/>
              </w:rPr>
            </w:pPr>
            <w:del w:id="12430"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431" w:author="Huy Duc. Nguyen" w:date="2017-08-30T13:09:00Z"/>
                <w:color w:val="000000"/>
                <w:sz w:val="16"/>
                <w:szCs w:val="16"/>
              </w:rPr>
            </w:pPr>
            <w:del w:id="12432" w:author="Huy Duc. Nguyen" w:date="2017-08-30T13:09:00Z">
              <w:r w:rsidDel="00483660">
                <w:rPr>
                  <w:color w:val="000000"/>
                  <w:sz w:val="16"/>
                  <w:szCs w:val="16"/>
                </w:rPr>
                <w:delText xml:space="preserve">2.674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33" w:author="Huy Duc. Nguyen" w:date="2017-08-30T13:09:00Z"/>
                <w:color w:val="000000"/>
                <w:sz w:val="16"/>
                <w:szCs w:val="16"/>
              </w:rPr>
            </w:pPr>
            <w:del w:id="1243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35" w:author="Huy Duc. Nguyen" w:date="2017-08-30T13:09:00Z"/>
                <w:color w:val="000000"/>
                <w:sz w:val="16"/>
                <w:szCs w:val="16"/>
              </w:rPr>
            </w:pPr>
            <w:del w:id="1243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37" w:author="Huy Duc. Nguyen" w:date="2017-08-30T13:09:00Z"/>
                <w:color w:val="000000"/>
                <w:sz w:val="16"/>
                <w:szCs w:val="16"/>
              </w:rPr>
            </w:pPr>
            <w:del w:id="12438"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39" w:author="Huy Duc. Nguyen" w:date="2017-08-30T13:09:00Z"/>
                <w:color w:val="000000"/>
                <w:sz w:val="16"/>
                <w:szCs w:val="16"/>
              </w:rPr>
            </w:pPr>
            <w:del w:id="12440" w:author="Huy Duc. Nguyen" w:date="2017-08-30T13:09:00Z">
              <w:r w:rsidDel="00483660">
                <w:rPr>
                  <w:color w:val="000000"/>
                  <w:sz w:val="16"/>
                  <w:szCs w:val="16"/>
                </w:rPr>
                <w:delText xml:space="preserve">2.67 </w:delText>
              </w:r>
            </w:del>
          </w:p>
        </w:tc>
      </w:tr>
      <w:tr w:rsidR="00AA1B78" w:rsidRPr="00207443" w:rsidDel="00483660" w:rsidTr="00AA1B78">
        <w:trPr>
          <w:trHeight w:hRule="exact" w:val="340"/>
          <w:jc w:val="center"/>
          <w:del w:id="12441"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442" w:author="Huy Duc. Nguyen" w:date="2017-08-30T13:09:00Z"/>
                <w:b/>
                <w:sz w:val="16"/>
                <w:szCs w:val="16"/>
                <w:lang w:eastAsia="ja-JP"/>
              </w:rPr>
            </w:pPr>
            <w:del w:id="12443" w:author="Huy Duc. Nguyen" w:date="2017-08-30T13:09:00Z">
              <w:r w:rsidRPr="008E4A5E" w:rsidDel="00483660">
                <w:rPr>
                  <w:rFonts w:hint="eastAsia"/>
                  <w:b/>
                  <w:sz w:val="16"/>
                  <w:lang w:eastAsia="ja-JP"/>
                </w:rPr>
                <w:delText>1.5</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444" w:author="Huy Duc. Nguyen" w:date="2017-08-30T13:09:00Z"/>
                <w:color w:val="000000"/>
                <w:sz w:val="16"/>
                <w:szCs w:val="16"/>
              </w:rPr>
            </w:pPr>
            <w:del w:id="1244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46" w:author="Huy Duc. Nguyen" w:date="2017-08-30T13:09:00Z"/>
                <w:color w:val="000000"/>
                <w:sz w:val="16"/>
                <w:szCs w:val="16"/>
              </w:rPr>
            </w:pPr>
            <w:del w:id="1244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48" w:author="Huy Duc. Nguyen" w:date="2017-08-30T13:09:00Z"/>
                <w:color w:val="000000"/>
                <w:sz w:val="16"/>
                <w:szCs w:val="16"/>
              </w:rPr>
            </w:pPr>
            <w:del w:id="1244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50" w:author="Huy Duc. Nguyen" w:date="2017-08-30T13:09:00Z"/>
                <w:color w:val="000000"/>
                <w:sz w:val="16"/>
                <w:szCs w:val="16"/>
              </w:rPr>
            </w:pPr>
            <w:del w:id="12451" w:author="Huy Duc. Nguyen" w:date="2017-08-30T13:09:00Z">
              <w:r w:rsidDel="00483660">
                <w:rPr>
                  <w:color w:val="000000"/>
                  <w:sz w:val="16"/>
                  <w:szCs w:val="16"/>
                </w:rPr>
                <w:delText xml:space="preserve">2.670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52" w:author="Huy Duc. Nguyen" w:date="2017-08-30T13:09:00Z"/>
                <w:color w:val="000000"/>
                <w:sz w:val="16"/>
                <w:szCs w:val="16"/>
              </w:rPr>
            </w:pPr>
            <w:del w:id="1245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454" w:author="Huy Duc. Nguyen" w:date="2017-08-30T13:09:00Z"/>
                <w:color w:val="000000"/>
                <w:sz w:val="16"/>
                <w:szCs w:val="16"/>
              </w:rPr>
            </w:pPr>
            <w:del w:id="1245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56" w:author="Huy Duc. Nguyen" w:date="2017-08-30T13:09:00Z"/>
                <w:color w:val="000000"/>
                <w:sz w:val="16"/>
                <w:szCs w:val="16"/>
              </w:rPr>
            </w:pPr>
            <w:del w:id="1245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58" w:author="Huy Duc. Nguyen" w:date="2017-08-30T13:09:00Z"/>
                <w:color w:val="000000"/>
                <w:sz w:val="16"/>
                <w:szCs w:val="16"/>
              </w:rPr>
            </w:pPr>
            <w:del w:id="1245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60" w:author="Huy Duc. Nguyen" w:date="2017-08-30T13:09:00Z"/>
                <w:color w:val="000000"/>
                <w:sz w:val="16"/>
                <w:szCs w:val="16"/>
              </w:rPr>
            </w:pPr>
            <w:del w:id="12461"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62" w:author="Huy Duc. Nguyen" w:date="2017-08-30T13:09:00Z"/>
                <w:color w:val="000000"/>
                <w:sz w:val="16"/>
                <w:szCs w:val="16"/>
              </w:rPr>
            </w:pPr>
            <w:del w:id="12463" w:author="Huy Duc. Nguyen" w:date="2017-08-30T13:09:00Z">
              <w:r w:rsidDel="00483660">
                <w:rPr>
                  <w:color w:val="000000"/>
                  <w:sz w:val="16"/>
                  <w:szCs w:val="16"/>
                </w:rPr>
                <w:delText xml:space="preserve">2.67 </w:delText>
              </w:r>
            </w:del>
          </w:p>
        </w:tc>
      </w:tr>
      <w:tr w:rsidR="00AA1B78" w:rsidRPr="00207443" w:rsidDel="00483660" w:rsidTr="00AA1B78">
        <w:trPr>
          <w:trHeight w:hRule="exact" w:val="340"/>
          <w:jc w:val="center"/>
          <w:del w:id="12464"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465" w:author="Huy Duc. Nguyen" w:date="2017-08-30T13:09:00Z"/>
                <w:b/>
                <w:sz w:val="16"/>
                <w:szCs w:val="16"/>
                <w:lang w:eastAsia="ja-JP"/>
              </w:rPr>
            </w:pPr>
            <w:del w:id="12466" w:author="Huy Duc. Nguyen" w:date="2017-08-30T13:09:00Z">
              <w:r w:rsidRPr="008E4A5E" w:rsidDel="00483660">
                <w:rPr>
                  <w:rFonts w:hint="eastAsia"/>
                  <w:b/>
                  <w:sz w:val="16"/>
                  <w:lang w:eastAsia="ja-JP"/>
                </w:rPr>
                <w:delText>2</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467" w:author="Huy Duc. Nguyen" w:date="2017-08-30T13:09:00Z"/>
                <w:color w:val="000000"/>
                <w:sz w:val="16"/>
                <w:szCs w:val="16"/>
              </w:rPr>
            </w:pPr>
            <w:del w:id="1246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69" w:author="Huy Duc. Nguyen" w:date="2017-08-30T13:09:00Z"/>
                <w:color w:val="000000"/>
                <w:sz w:val="16"/>
                <w:szCs w:val="16"/>
              </w:rPr>
            </w:pPr>
            <w:del w:id="12470"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71" w:author="Huy Duc. Nguyen" w:date="2017-08-30T13:09:00Z"/>
                <w:color w:val="000000"/>
                <w:sz w:val="16"/>
                <w:szCs w:val="16"/>
              </w:rPr>
            </w:pPr>
            <w:del w:id="1247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73" w:author="Huy Duc. Nguyen" w:date="2017-08-30T13:09:00Z"/>
                <w:color w:val="000000"/>
                <w:sz w:val="16"/>
                <w:szCs w:val="16"/>
              </w:rPr>
            </w:pPr>
            <w:del w:id="1247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75" w:author="Huy Duc. Nguyen" w:date="2017-08-30T13:09:00Z"/>
                <w:color w:val="000000"/>
                <w:sz w:val="16"/>
                <w:szCs w:val="16"/>
              </w:rPr>
            </w:pPr>
            <w:del w:id="12476"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477" w:author="Huy Duc. Nguyen" w:date="2017-08-30T13:09:00Z"/>
                <w:color w:val="000000"/>
                <w:sz w:val="16"/>
                <w:szCs w:val="16"/>
              </w:rPr>
            </w:pPr>
            <w:del w:id="12478"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79" w:author="Huy Duc. Nguyen" w:date="2017-08-30T13:09:00Z"/>
                <w:color w:val="000000"/>
                <w:sz w:val="16"/>
                <w:szCs w:val="16"/>
              </w:rPr>
            </w:pPr>
            <w:del w:id="12480"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81" w:author="Huy Duc. Nguyen" w:date="2017-08-30T13:09:00Z"/>
                <w:color w:val="000000"/>
                <w:sz w:val="16"/>
                <w:szCs w:val="16"/>
              </w:rPr>
            </w:pPr>
            <w:del w:id="1248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83" w:author="Huy Duc. Nguyen" w:date="2017-08-30T13:09:00Z"/>
                <w:color w:val="000000"/>
                <w:sz w:val="16"/>
                <w:szCs w:val="16"/>
              </w:rPr>
            </w:pPr>
            <w:del w:id="12484"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485" w:author="Huy Duc. Nguyen" w:date="2017-08-30T13:09:00Z"/>
                <w:color w:val="000000"/>
                <w:sz w:val="16"/>
                <w:szCs w:val="16"/>
              </w:rPr>
            </w:pPr>
            <w:del w:id="12486" w:author="Huy Duc. Nguyen" w:date="2017-08-30T13:09:00Z">
              <w:r w:rsidDel="00483660">
                <w:rPr>
                  <w:color w:val="000000"/>
                  <w:sz w:val="16"/>
                  <w:szCs w:val="16"/>
                </w:rPr>
                <w:delText xml:space="preserve">2.68 </w:delText>
              </w:r>
            </w:del>
          </w:p>
        </w:tc>
      </w:tr>
      <w:tr w:rsidR="00AA1B78" w:rsidRPr="00207443" w:rsidDel="00483660" w:rsidTr="00AA1B78">
        <w:trPr>
          <w:trHeight w:hRule="exact" w:val="340"/>
          <w:jc w:val="center"/>
          <w:del w:id="12487"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488" w:author="Huy Duc. Nguyen" w:date="2017-08-30T13:09:00Z"/>
                <w:b/>
                <w:sz w:val="16"/>
                <w:szCs w:val="16"/>
                <w:lang w:eastAsia="ja-JP"/>
              </w:rPr>
            </w:pPr>
            <w:del w:id="12489" w:author="Huy Duc. Nguyen" w:date="2017-08-30T13:09:00Z">
              <w:r w:rsidRPr="008E4A5E" w:rsidDel="00483660">
                <w:rPr>
                  <w:rFonts w:hint="eastAsia"/>
                  <w:b/>
                  <w:sz w:val="16"/>
                  <w:lang w:eastAsia="ja-JP"/>
                </w:rPr>
                <w:delText>3</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490" w:author="Huy Duc. Nguyen" w:date="2017-08-30T13:09:00Z"/>
                <w:color w:val="000000"/>
                <w:sz w:val="16"/>
                <w:szCs w:val="16"/>
              </w:rPr>
            </w:pPr>
            <w:del w:id="12491"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92" w:author="Huy Duc. Nguyen" w:date="2017-08-30T13:09:00Z"/>
                <w:color w:val="000000"/>
                <w:sz w:val="16"/>
                <w:szCs w:val="16"/>
              </w:rPr>
            </w:pPr>
            <w:del w:id="1249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94" w:author="Huy Duc. Nguyen" w:date="2017-08-30T13:09:00Z"/>
                <w:color w:val="000000"/>
                <w:sz w:val="16"/>
                <w:szCs w:val="16"/>
              </w:rPr>
            </w:pPr>
            <w:del w:id="1249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96" w:author="Huy Duc. Nguyen" w:date="2017-08-30T13:09:00Z"/>
                <w:color w:val="000000"/>
                <w:sz w:val="16"/>
                <w:szCs w:val="16"/>
              </w:rPr>
            </w:pPr>
            <w:del w:id="12497"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498" w:author="Huy Duc. Nguyen" w:date="2017-08-30T13:09:00Z"/>
                <w:color w:val="000000"/>
                <w:sz w:val="16"/>
                <w:szCs w:val="16"/>
              </w:rPr>
            </w:pPr>
            <w:del w:id="12499"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00" w:author="Huy Duc. Nguyen" w:date="2017-08-30T13:09:00Z"/>
                <w:color w:val="000000"/>
                <w:sz w:val="16"/>
                <w:szCs w:val="16"/>
              </w:rPr>
            </w:pPr>
            <w:del w:id="12501"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02" w:author="Huy Duc. Nguyen" w:date="2017-08-30T13:09:00Z"/>
                <w:color w:val="000000"/>
                <w:sz w:val="16"/>
                <w:szCs w:val="16"/>
              </w:rPr>
            </w:pPr>
            <w:del w:id="12503"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04" w:author="Huy Duc. Nguyen" w:date="2017-08-30T13:09:00Z"/>
                <w:color w:val="000000"/>
                <w:sz w:val="16"/>
                <w:szCs w:val="16"/>
              </w:rPr>
            </w:pPr>
            <w:del w:id="12505"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06" w:author="Huy Duc. Nguyen" w:date="2017-08-30T13:09:00Z"/>
                <w:color w:val="000000"/>
                <w:sz w:val="16"/>
                <w:szCs w:val="16"/>
              </w:rPr>
            </w:pPr>
            <w:del w:id="12507" w:author="Huy Duc. Nguyen" w:date="2017-08-30T13:09:00Z">
              <w:r w:rsidDel="00483660">
                <w:rPr>
                  <w:color w:val="000000"/>
                  <w:sz w:val="16"/>
                  <w:szCs w:val="16"/>
                </w:rPr>
                <w:delText xml:space="preserve">2.671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08" w:author="Huy Duc. Nguyen" w:date="2017-08-30T13:09:00Z"/>
                <w:color w:val="000000"/>
                <w:sz w:val="16"/>
                <w:szCs w:val="16"/>
              </w:rPr>
            </w:pPr>
            <w:del w:id="12509" w:author="Huy Duc. Nguyen" w:date="2017-08-30T13:09:00Z">
              <w:r w:rsidDel="00483660">
                <w:rPr>
                  <w:color w:val="000000"/>
                  <w:sz w:val="16"/>
                  <w:szCs w:val="16"/>
                </w:rPr>
                <w:delText xml:space="preserve">2.68 </w:delText>
              </w:r>
            </w:del>
          </w:p>
        </w:tc>
      </w:tr>
      <w:tr w:rsidR="00AA1B78" w:rsidRPr="00207443" w:rsidDel="00483660" w:rsidTr="00AA1B78">
        <w:trPr>
          <w:trHeight w:hRule="exact" w:val="340"/>
          <w:jc w:val="center"/>
          <w:del w:id="12510"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511" w:author="Huy Duc. Nguyen" w:date="2017-08-30T13:09:00Z"/>
                <w:b/>
                <w:sz w:val="16"/>
                <w:szCs w:val="16"/>
                <w:lang w:eastAsia="ja-JP"/>
              </w:rPr>
            </w:pPr>
            <w:del w:id="12512" w:author="Huy Duc. Nguyen" w:date="2017-08-30T13:09:00Z">
              <w:r w:rsidRPr="008E4A5E" w:rsidDel="00483660">
                <w:rPr>
                  <w:rFonts w:hint="eastAsia"/>
                  <w:b/>
                  <w:sz w:val="16"/>
                  <w:lang w:eastAsia="ja-JP"/>
                </w:rPr>
                <w:delText>4</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513" w:author="Huy Duc. Nguyen" w:date="2017-08-30T13:09:00Z"/>
                <w:color w:val="000000"/>
                <w:sz w:val="16"/>
                <w:szCs w:val="16"/>
              </w:rPr>
            </w:pPr>
            <w:del w:id="1251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15" w:author="Huy Duc. Nguyen" w:date="2017-08-30T13:09:00Z"/>
                <w:color w:val="000000"/>
                <w:sz w:val="16"/>
                <w:szCs w:val="16"/>
              </w:rPr>
            </w:pPr>
            <w:del w:id="12516"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17" w:author="Huy Duc. Nguyen" w:date="2017-08-30T13:09:00Z"/>
                <w:color w:val="000000"/>
                <w:sz w:val="16"/>
                <w:szCs w:val="16"/>
              </w:rPr>
            </w:pPr>
            <w:del w:id="12518"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19" w:author="Huy Duc. Nguyen" w:date="2017-08-30T13:09:00Z"/>
                <w:color w:val="000000"/>
                <w:sz w:val="16"/>
                <w:szCs w:val="16"/>
              </w:rPr>
            </w:pPr>
            <w:del w:id="12520" w:author="Huy Duc. Nguyen" w:date="2017-08-30T13:09:00Z">
              <w:r w:rsidDel="00483660">
                <w:rPr>
                  <w:color w:val="000000"/>
                  <w:sz w:val="16"/>
                  <w:szCs w:val="16"/>
                </w:rPr>
                <w:delText xml:space="preserve">7.679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21" w:author="Huy Duc. Nguyen" w:date="2017-08-30T13:09:00Z"/>
                <w:color w:val="000000"/>
                <w:sz w:val="16"/>
                <w:szCs w:val="16"/>
              </w:rPr>
            </w:pPr>
            <w:del w:id="12522"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23" w:author="Huy Duc. Nguyen" w:date="2017-08-30T13:09:00Z"/>
                <w:color w:val="000000"/>
                <w:sz w:val="16"/>
                <w:szCs w:val="16"/>
              </w:rPr>
            </w:pPr>
            <w:del w:id="12524" w:author="Huy Duc. Nguyen" w:date="2017-08-30T13:09:00Z">
              <w:r w:rsidDel="00483660">
                <w:rPr>
                  <w:color w:val="000000"/>
                  <w:sz w:val="16"/>
                  <w:szCs w:val="16"/>
                </w:rPr>
                <w:delText xml:space="preserve">2.671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25" w:author="Huy Duc. Nguyen" w:date="2017-08-30T13:09:00Z"/>
                <w:color w:val="000000"/>
                <w:sz w:val="16"/>
                <w:szCs w:val="16"/>
              </w:rPr>
            </w:pPr>
            <w:del w:id="12526" w:author="Huy Duc. Nguyen" w:date="2017-08-30T13:09:00Z">
              <w:r w:rsidDel="00483660">
                <w:rPr>
                  <w:color w:val="000000"/>
                  <w:sz w:val="16"/>
                  <w:szCs w:val="16"/>
                </w:rPr>
                <w:delText xml:space="preserve">13.545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27" w:author="Huy Duc. Nguyen" w:date="2017-08-30T13:09:00Z"/>
                <w:color w:val="000000"/>
                <w:sz w:val="16"/>
                <w:szCs w:val="16"/>
              </w:rPr>
            </w:pPr>
            <w:del w:id="12528" w:author="Huy Duc. Nguyen" w:date="2017-08-30T13:09:00Z">
              <w:r w:rsidDel="00483660">
                <w:rPr>
                  <w:color w:val="000000"/>
                  <w:sz w:val="16"/>
                  <w:szCs w:val="16"/>
                </w:rPr>
                <w:delText xml:space="preserve">13.942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29" w:author="Huy Duc. Nguyen" w:date="2017-08-30T13:09:00Z"/>
                <w:color w:val="000000"/>
                <w:sz w:val="16"/>
                <w:szCs w:val="16"/>
              </w:rPr>
            </w:pPr>
            <w:del w:id="12530" w:author="Huy Duc. Nguyen" w:date="2017-08-30T13:09:00Z">
              <w:r w:rsidDel="00483660">
                <w:rPr>
                  <w:color w:val="000000"/>
                  <w:sz w:val="16"/>
                  <w:szCs w:val="16"/>
                </w:rPr>
                <w:delText xml:space="preserve">13.619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31" w:author="Huy Duc. Nguyen" w:date="2017-08-30T13:09:00Z"/>
                <w:color w:val="000000"/>
                <w:sz w:val="16"/>
                <w:szCs w:val="16"/>
              </w:rPr>
            </w:pPr>
            <w:del w:id="12532" w:author="Huy Duc. Nguyen" w:date="2017-08-30T13:09:00Z">
              <w:r w:rsidDel="00483660">
                <w:rPr>
                  <w:color w:val="000000"/>
                  <w:sz w:val="16"/>
                  <w:szCs w:val="16"/>
                </w:rPr>
                <w:delText xml:space="preserve">13.79 </w:delText>
              </w:r>
            </w:del>
          </w:p>
        </w:tc>
      </w:tr>
      <w:tr w:rsidR="00AA1B78" w:rsidRPr="00207443" w:rsidDel="00483660" w:rsidTr="00AA1B78">
        <w:trPr>
          <w:trHeight w:hRule="exact" w:val="340"/>
          <w:jc w:val="center"/>
          <w:del w:id="12533"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534" w:author="Huy Duc. Nguyen" w:date="2017-08-30T13:09:00Z"/>
                <w:b/>
                <w:sz w:val="16"/>
                <w:szCs w:val="16"/>
                <w:lang w:eastAsia="ja-JP"/>
              </w:rPr>
            </w:pPr>
            <w:del w:id="12535" w:author="Huy Duc. Nguyen" w:date="2017-08-30T13:09:00Z">
              <w:r w:rsidRPr="008E4A5E" w:rsidDel="00483660">
                <w:rPr>
                  <w:rFonts w:hint="eastAsia"/>
                  <w:b/>
                  <w:sz w:val="16"/>
                  <w:lang w:eastAsia="ja-JP"/>
                </w:rPr>
                <w:delText>6</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536" w:author="Huy Duc. Nguyen" w:date="2017-08-30T13:09:00Z"/>
                <w:color w:val="000000"/>
                <w:sz w:val="16"/>
                <w:szCs w:val="16"/>
              </w:rPr>
            </w:pPr>
            <w:del w:id="12537"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38" w:author="Huy Duc. Nguyen" w:date="2017-08-30T13:09:00Z"/>
                <w:color w:val="000000"/>
                <w:sz w:val="16"/>
                <w:szCs w:val="16"/>
              </w:rPr>
            </w:pPr>
            <w:del w:id="12539"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40" w:author="Huy Duc. Nguyen" w:date="2017-08-30T13:09:00Z"/>
                <w:color w:val="000000"/>
                <w:sz w:val="16"/>
                <w:szCs w:val="16"/>
              </w:rPr>
            </w:pPr>
            <w:del w:id="12541" w:author="Huy Duc. Nguyen" w:date="2017-08-30T13:09:00Z">
              <w:r w:rsidDel="00483660">
                <w:rPr>
                  <w:color w:val="000000"/>
                  <w:sz w:val="16"/>
                  <w:szCs w:val="16"/>
                </w:rPr>
                <w:delText xml:space="preserve">10.940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42" w:author="Huy Duc. Nguyen" w:date="2017-08-30T13:09:00Z"/>
                <w:color w:val="000000"/>
                <w:sz w:val="16"/>
                <w:szCs w:val="16"/>
              </w:rPr>
            </w:pPr>
            <w:del w:id="12543" w:author="Huy Duc. Nguyen" w:date="2017-08-30T13:09:00Z">
              <w:r w:rsidDel="00483660">
                <w:rPr>
                  <w:color w:val="000000"/>
                  <w:sz w:val="16"/>
                  <w:szCs w:val="16"/>
                </w:rPr>
                <w:delText xml:space="preserve">13.134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44" w:author="Huy Duc. Nguyen" w:date="2017-08-30T13:09:00Z"/>
                <w:color w:val="000000"/>
                <w:sz w:val="16"/>
                <w:szCs w:val="16"/>
              </w:rPr>
            </w:pPr>
            <w:del w:id="12545" w:author="Huy Duc. Nguyen" w:date="2017-08-30T13:09:00Z">
              <w:r w:rsidDel="00483660">
                <w:rPr>
                  <w:color w:val="000000"/>
                  <w:sz w:val="16"/>
                  <w:szCs w:val="16"/>
                </w:rPr>
                <w:delText xml:space="preserve">11.036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46" w:author="Huy Duc. Nguyen" w:date="2017-08-30T13:09:00Z"/>
                <w:color w:val="000000"/>
                <w:sz w:val="16"/>
                <w:szCs w:val="16"/>
              </w:rPr>
            </w:pPr>
            <w:del w:id="12547" w:author="Huy Duc. Nguyen" w:date="2017-08-30T13:09:00Z">
              <w:r w:rsidDel="00483660">
                <w:rPr>
                  <w:color w:val="000000"/>
                  <w:sz w:val="16"/>
                  <w:szCs w:val="16"/>
                </w:rPr>
                <w:delText xml:space="preserve">11.036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48" w:author="Huy Duc. Nguyen" w:date="2017-08-30T13:09:00Z"/>
                <w:color w:val="000000"/>
                <w:sz w:val="16"/>
                <w:szCs w:val="16"/>
              </w:rPr>
            </w:pPr>
            <w:del w:id="12549" w:author="Huy Duc. Nguyen" w:date="2017-08-30T13:09:00Z">
              <w:r w:rsidDel="00483660">
                <w:rPr>
                  <w:color w:val="000000"/>
                  <w:sz w:val="16"/>
                  <w:szCs w:val="16"/>
                </w:rPr>
                <w:delText xml:space="preserve">14.025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50" w:author="Huy Duc. Nguyen" w:date="2017-08-30T13:09:00Z"/>
                <w:color w:val="000000"/>
                <w:sz w:val="16"/>
                <w:szCs w:val="16"/>
              </w:rPr>
            </w:pPr>
            <w:del w:id="12551" w:author="Huy Duc. Nguyen" w:date="2017-08-30T13:09:00Z">
              <w:r w:rsidDel="00483660">
                <w:rPr>
                  <w:color w:val="000000"/>
                  <w:sz w:val="16"/>
                  <w:szCs w:val="16"/>
                </w:rPr>
                <w:delText xml:space="preserve">14.026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52" w:author="Huy Duc. Nguyen" w:date="2017-08-30T13:09:00Z"/>
                <w:color w:val="000000"/>
                <w:sz w:val="16"/>
                <w:szCs w:val="16"/>
              </w:rPr>
            </w:pPr>
            <w:del w:id="12553" w:author="Huy Duc. Nguyen" w:date="2017-08-30T13:09:00Z">
              <w:r w:rsidDel="00483660">
                <w:rPr>
                  <w:color w:val="000000"/>
                  <w:sz w:val="16"/>
                  <w:szCs w:val="16"/>
                </w:rPr>
                <w:delText xml:space="preserve">13.150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554" w:author="Huy Duc. Nguyen" w:date="2017-08-30T13:09:00Z"/>
                <w:color w:val="000000"/>
                <w:sz w:val="16"/>
                <w:szCs w:val="16"/>
              </w:rPr>
            </w:pPr>
            <w:del w:id="12555" w:author="Huy Duc. Nguyen" w:date="2017-08-30T13:09:00Z">
              <w:r w:rsidDel="00483660">
                <w:rPr>
                  <w:color w:val="000000"/>
                  <w:sz w:val="16"/>
                  <w:szCs w:val="16"/>
                </w:rPr>
                <w:delText xml:space="preserve">13.13 </w:delText>
              </w:r>
            </w:del>
          </w:p>
        </w:tc>
      </w:tr>
      <w:tr w:rsidR="00AA1B78" w:rsidRPr="00207443" w:rsidDel="00483660" w:rsidTr="00AA1B78">
        <w:trPr>
          <w:trHeight w:hRule="exact" w:val="340"/>
          <w:jc w:val="center"/>
          <w:del w:id="12556"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8E4A5E" w:rsidDel="00483660" w:rsidRDefault="00AA1B78" w:rsidP="00A055E1">
            <w:pPr>
              <w:pStyle w:val="CETextBody"/>
              <w:jc w:val="right"/>
              <w:rPr>
                <w:del w:id="12557" w:author="Huy Duc. Nguyen" w:date="2017-08-30T13:09:00Z"/>
                <w:b/>
                <w:sz w:val="16"/>
                <w:lang w:eastAsia="ja-JP"/>
              </w:rPr>
            </w:pPr>
            <w:del w:id="12558" w:author="Huy Duc. Nguyen" w:date="2017-08-30T13:09:00Z">
              <w:r w:rsidRPr="008E4A5E" w:rsidDel="00483660">
                <w:rPr>
                  <w:rFonts w:hint="eastAsia"/>
                  <w:b/>
                  <w:sz w:val="16"/>
                  <w:lang w:eastAsia="ja-JP"/>
                </w:rPr>
                <w:delText>8</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559" w:author="Huy Duc. Nguyen" w:date="2017-08-30T13:09:00Z"/>
                <w:color w:val="000000"/>
                <w:sz w:val="16"/>
                <w:szCs w:val="16"/>
              </w:rPr>
            </w:pPr>
            <w:del w:id="12560" w:author="Huy Duc. Nguyen" w:date="2017-08-30T13:09:00Z">
              <w:r w:rsidDel="00483660">
                <w:rPr>
                  <w:color w:val="000000"/>
                  <w:sz w:val="16"/>
                  <w:szCs w:val="16"/>
                </w:rPr>
                <w:delText xml:space="preserve">14.026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61" w:author="Huy Duc. Nguyen" w:date="2017-08-30T13:09:00Z"/>
                <w:color w:val="000000"/>
                <w:sz w:val="16"/>
                <w:szCs w:val="16"/>
              </w:rPr>
            </w:pPr>
            <w:del w:id="12562"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63" w:author="Huy Duc. Nguyen" w:date="2017-08-30T13:09:00Z"/>
                <w:color w:val="000000"/>
                <w:sz w:val="16"/>
                <w:szCs w:val="16"/>
              </w:rPr>
            </w:pPr>
            <w:del w:id="12564" w:author="Huy Duc. Nguyen" w:date="2017-08-30T13:09:00Z">
              <w:r w:rsidDel="00483660">
                <w:rPr>
                  <w:color w:val="000000"/>
                  <w:sz w:val="16"/>
                  <w:szCs w:val="16"/>
                </w:rPr>
                <w:delText xml:space="preserve">11.770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65" w:author="Huy Duc. Nguyen" w:date="2017-08-30T13:09:00Z"/>
                <w:color w:val="000000"/>
                <w:sz w:val="16"/>
                <w:szCs w:val="16"/>
              </w:rPr>
            </w:pPr>
            <w:del w:id="12566" w:author="Huy Duc. Nguyen" w:date="2017-08-30T13:09:00Z">
              <w:r w:rsidDel="00483660">
                <w:rPr>
                  <w:color w:val="000000"/>
                  <w:sz w:val="16"/>
                  <w:szCs w:val="16"/>
                </w:rPr>
                <w:delText xml:space="preserve">14.025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67" w:author="Huy Duc. Nguyen" w:date="2017-08-30T13:09:00Z"/>
                <w:color w:val="000000"/>
                <w:sz w:val="16"/>
                <w:szCs w:val="16"/>
              </w:rPr>
            </w:pPr>
            <w:del w:id="12568" w:author="Huy Duc. Nguyen" w:date="2017-08-30T13:09:00Z">
              <w:r w:rsidDel="00483660">
                <w:rPr>
                  <w:color w:val="000000"/>
                  <w:sz w:val="16"/>
                  <w:szCs w:val="16"/>
                </w:rPr>
                <w:delText xml:space="preserve">11.789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69" w:author="Huy Duc. Nguyen" w:date="2017-08-30T13:09:00Z"/>
                <w:color w:val="000000"/>
                <w:sz w:val="16"/>
                <w:szCs w:val="16"/>
              </w:rPr>
            </w:pPr>
            <w:del w:id="12570" w:author="Huy Duc. Nguyen" w:date="2017-08-30T13:09:00Z">
              <w:r w:rsidDel="00483660">
                <w:rPr>
                  <w:color w:val="000000"/>
                  <w:sz w:val="16"/>
                  <w:szCs w:val="16"/>
                </w:rPr>
                <w:delText xml:space="preserve">11.789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71" w:author="Huy Duc. Nguyen" w:date="2017-08-30T13:09:00Z"/>
                <w:color w:val="000000"/>
                <w:sz w:val="16"/>
                <w:szCs w:val="16"/>
              </w:rPr>
            </w:pPr>
            <w:del w:id="12572"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73" w:author="Huy Duc. Nguyen" w:date="2017-08-30T13:09:00Z"/>
                <w:color w:val="000000"/>
                <w:sz w:val="16"/>
                <w:szCs w:val="16"/>
              </w:rPr>
            </w:pPr>
            <w:del w:id="12574" w:author="Huy Duc. Nguyen" w:date="2017-08-30T13:09:00Z">
              <w:r w:rsidDel="00483660">
                <w:rPr>
                  <w:color w:val="000000"/>
                  <w:sz w:val="16"/>
                  <w:szCs w:val="16"/>
                </w:rPr>
                <w:delText xml:space="preserve">13.357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75" w:author="Huy Duc. Nguyen" w:date="2017-08-30T13:09:00Z"/>
                <w:color w:val="000000"/>
                <w:sz w:val="16"/>
                <w:szCs w:val="16"/>
              </w:rPr>
            </w:pPr>
            <w:del w:id="12576" w:author="Huy Duc. Nguyen" w:date="2017-08-30T13:09:00Z">
              <w:r w:rsidDel="00483660">
                <w:rPr>
                  <w:color w:val="000000"/>
                  <w:sz w:val="16"/>
                  <w:szCs w:val="16"/>
                </w:rPr>
                <w:delText xml:space="preserve">14.025 </w:delText>
              </w:r>
            </w:del>
          </w:p>
        </w:tc>
        <w:tc>
          <w:tcPr>
            <w:tcW w:w="406"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77" w:author="Huy Duc. Nguyen" w:date="2017-08-30T13:09:00Z"/>
                <w:color w:val="000000"/>
                <w:sz w:val="16"/>
                <w:szCs w:val="16"/>
              </w:rPr>
            </w:pPr>
            <w:del w:id="12578" w:author="Huy Duc. Nguyen" w:date="2017-08-30T13:09:00Z">
              <w:r w:rsidDel="00483660">
                <w:rPr>
                  <w:color w:val="000000"/>
                  <w:sz w:val="16"/>
                  <w:szCs w:val="16"/>
                </w:rPr>
                <w:delText xml:space="preserve">14.05 </w:delText>
              </w:r>
            </w:del>
          </w:p>
        </w:tc>
      </w:tr>
      <w:tr w:rsidR="00AA1B78" w:rsidRPr="00207443" w:rsidDel="00483660" w:rsidTr="00AA1B78">
        <w:trPr>
          <w:trHeight w:hRule="exact" w:val="340"/>
          <w:jc w:val="center"/>
          <w:del w:id="12579"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8E4A5E" w:rsidDel="00483660" w:rsidRDefault="00AA1B78" w:rsidP="00A055E1">
            <w:pPr>
              <w:pStyle w:val="CETextBody"/>
              <w:jc w:val="right"/>
              <w:rPr>
                <w:del w:id="12580" w:author="Huy Duc. Nguyen" w:date="2017-08-30T13:09:00Z"/>
                <w:b/>
                <w:sz w:val="16"/>
                <w:lang w:eastAsia="ja-JP"/>
              </w:rPr>
            </w:pPr>
            <w:del w:id="12581" w:author="Huy Duc. Nguyen" w:date="2017-08-30T13:09:00Z">
              <w:r w:rsidRPr="008E4A5E" w:rsidDel="00483660">
                <w:rPr>
                  <w:rFonts w:hint="eastAsia"/>
                  <w:b/>
                  <w:sz w:val="16"/>
                  <w:lang w:eastAsia="ja-JP"/>
                </w:rPr>
                <w:delText>12</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582" w:author="Huy Duc. Nguyen" w:date="2017-08-30T13:09:00Z"/>
                <w:color w:val="000000"/>
                <w:sz w:val="16"/>
                <w:szCs w:val="16"/>
              </w:rPr>
            </w:pPr>
            <w:del w:id="12583"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84" w:author="Huy Duc. Nguyen" w:date="2017-08-30T13:09:00Z"/>
                <w:color w:val="000000"/>
                <w:sz w:val="16"/>
                <w:szCs w:val="16"/>
              </w:rPr>
            </w:pPr>
            <w:del w:id="12585" w:author="Huy Duc. Nguyen" w:date="2017-08-30T13:09:00Z">
              <w:r w:rsidDel="00483660">
                <w:rPr>
                  <w:color w:val="000000"/>
                  <w:sz w:val="16"/>
                  <w:szCs w:val="16"/>
                </w:rPr>
                <w:delText xml:space="preserve">13.580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86" w:author="Huy Duc. Nguyen" w:date="2017-08-30T13:09:00Z"/>
                <w:color w:val="000000"/>
                <w:sz w:val="16"/>
                <w:szCs w:val="16"/>
              </w:rPr>
            </w:pPr>
            <w:del w:id="12587"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88" w:author="Huy Duc. Nguyen" w:date="2017-08-30T13:09:00Z"/>
                <w:color w:val="000000"/>
                <w:sz w:val="16"/>
                <w:szCs w:val="16"/>
              </w:rPr>
            </w:pPr>
            <w:del w:id="12589"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590" w:author="Huy Duc. Nguyen" w:date="2017-08-30T13:09:00Z"/>
                <w:color w:val="000000"/>
                <w:sz w:val="16"/>
                <w:szCs w:val="16"/>
              </w:rPr>
            </w:pPr>
            <w:del w:id="12591"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92" w:author="Huy Duc. Nguyen" w:date="2017-08-30T13:09:00Z"/>
                <w:color w:val="000000"/>
                <w:sz w:val="16"/>
                <w:szCs w:val="16"/>
              </w:rPr>
            </w:pPr>
            <w:del w:id="12593" w:author="Huy Duc. Nguyen" w:date="2017-08-30T13:09:00Z">
              <w:r w:rsidDel="00483660">
                <w:rPr>
                  <w:color w:val="000000"/>
                  <w:sz w:val="16"/>
                  <w:szCs w:val="16"/>
                </w:rPr>
                <w:delText xml:space="preserve">12.523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94" w:author="Huy Duc. Nguyen" w:date="2017-08-30T13:09:00Z"/>
                <w:color w:val="000000"/>
                <w:sz w:val="16"/>
                <w:szCs w:val="16"/>
              </w:rPr>
            </w:pPr>
            <w:del w:id="12595" w:author="Huy Duc. Nguyen" w:date="2017-08-30T13:09:00Z">
              <w:r w:rsidDel="00483660">
                <w:rPr>
                  <w:color w:val="000000"/>
                  <w:sz w:val="16"/>
                  <w:szCs w:val="16"/>
                </w:rPr>
                <w:delText xml:space="preserve">13.579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96" w:author="Huy Duc. Nguyen" w:date="2017-08-30T13:09:00Z"/>
                <w:color w:val="000000"/>
                <w:sz w:val="16"/>
                <w:szCs w:val="16"/>
              </w:rPr>
            </w:pPr>
            <w:del w:id="12597" w:author="Huy Duc. Nguyen" w:date="2017-08-30T13:09:00Z">
              <w:r w:rsidDel="00483660">
                <w:rPr>
                  <w:color w:val="000000"/>
                  <w:sz w:val="16"/>
                  <w:szCs w:val="16"/>
                </w:rPr>
                <w:delText xml:space="preserve">13.581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598" w:author="Huy Duc. Nguyen" w:date="2017-08-30T13:09:00Z"/>
                <w:color w:val="000000"/>
                <w:sz w:val="16"/>
                <w:szCs w:val="16"/>
              </w:rPr>
            </w:pPr>
            <w:del w:id="12599" w:author="Huy Duc. Nguyen" w:date="2017-08-30T13:09:00Z">
              <w:r w:rsidDel="00483660">
                <w:rPr>
                  <w:color w:val="000000"/>
                  <w:sz w:val="16"/>
                  <w:szCs w:val="16"/>
                </w:rPr>
                <w:delText xml:space="preserve">14.025 </w:delText>
              </w:r>
            </w:del>
          </w:p>
        </w:tc>
        <w:tc>
          <w:tcPr>
            <w:tcW w:w="406"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600" w:author="Huy Duc. Nguyen" w:date="2017-08-30T13:09:00Z"/>
                <w:color w:val="000000"/>
                <w:sz w:val="16"/>
                <w:szCs w:val="16"/>
              </w:rPr>
            </w:pPr>
            <w:del w:id="12601" w:author="Huy Duc. Nguyen" w:date="2017-08-30T13:09:00Z">
              <w:r w:rsidDel="00483660">
                <w:rPr>
                  <w:color w:val="000000"/>
                  <w:sz w:val="16"/>
                  <w:szCs w:val="16"/>
                </w:rPr>
                <w:delText xml:space="preserve">13.58 </w:delText>
              </w:r>
            </w:del>
          </w:p>
        </w:tc>
      </w:tr>
      <w:tr w:rsidR="00AA1B78" w:rsidRPr="00207443" w:rsidDel="00483660" w:rsidTr="00AA1B78">
        <w:trPr>
          <w:trHeight w:hRule="exact" w:val="340"/>
          <w:jc w:val="center"/>
          <w:del w:id="12602" w:author="Huy Duc. Nguyen" w:date="2017-08-30T13:09:00Z"/>
        </w:trPr>
        <w:tc>
          <w:tcPr>
            <w:tcW w:w="566"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603" w:author="Huy Duc. Nguyen" w:date="2017-08-30T13:09:00Z"/>
                <w:b/>
                <w:sz w:val="16"/>
                <w:szCs w:val="16"/>
                <w:lang w:eastAsia="ja-JP"/>
              </w:rPr>
            </w:pPr>
            <w:del w:id="12604" w:author="Huy Duc. Nguyen" w:date="2017-08-30T13:09:00Z">
              <w:r w:rsidRPr="008E4A5E" w:rsidDel="00483660">
                <w:rPr>
                  <w:rFonts w:hint="eastAsia"/>
                  <w:b/>
                  <w:sz w:val="16"/>
                  <w:lang w:eastAsia="ja-JP"/>
                </w:rPr>
                <w:delText>16</w:delText>
              </w:r>
            </w:del>
          </w:p>
        </w:tc>
        <w:tc>
          <w:tcPr>
            <w:tcW w:w="448"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605" w:author="Huy Duc. Nguyen" w:date="2017-08-30T13:09:00Z"/>
                <w:color w:val="000000"/>
                <w:sz w:val="16"/>
                <w:szCs w:val="16"/>
              </w:rPr>
            </w:pPr>
            <w:del w:id="12606"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07" w:author="Huy Duc. Nguyen" w:date="2017-08-30T13:09:00Z"/>
                <w:color w:val="000000"/>
                <w:sz w:val="16"/>
                <w:szCs w:val="16"/>
              </w:rPr>
            </w:pPr>
            <w:del w:id="12608" w:author="Huy Duc. Nguyen" w:date="2017-08-30T13:09:00Z">
              <w:r w:rsidDel="00483660">
                <w:rPr>
                  <w:color w:val="000000"/>
                  <w:sz w:val="16"/>
                  <w:szCs w:val="16"/>
                </w:rPr>
                <w:delText xml:space="preserve">13.691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09" w:author="Huy Duc. Nguyen" w:date="2017-08-30T13:09:00Z"/>
                <w:color w:val="000000"/>
                <w:sz w:val="16"/>
                <w:szCs w:val="16"/>
              </w:rPr>
            </w:pPr>
            <w:del w:id="12610" w:author="Huy Duc. Nguyen" w:date="2017-08-30T13:09:00Z">
              <w:r w:rsidDel="00483660">
                <w:rPr>
                  <w:color w:val="000000"/>
                  <w:sz w:val="16"/>
                  <w:szCs w:val="16"/>
                </w:rPr>
                <w:delText xml:space="preserve">12.902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11" w:author="Huy Duc. Nguyen" w:date="2017-08-30T13:09:00Z"/>
                <w:color w:val="000000"/>
                <w:sz w:val="16"/>
                <w:szCs w:val="16"/>
              </w:rPr>
            </w:pPr>
            <w:del w:id="12612" w:author="Huy Duc. Nguyen" w:date="2017-08-30T13:09:00Z">
              <w:r w:rsidDel="00483660">
                <w:rPr>
                  <w:color w:val="000000"/>
                  <w:sz w:val="16"/>
                  <w:szCs w:val="16"/>
                </w:rPr>
                <w:delText xml:space="preserve">12.898 </w:delText>
              </w:r>
            </w:del>
          </w:p>
        </w:tc>
        <w:tc>
          <w:tcPr>
            <w:tcW w:w="448"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13" w:author="Huy Duc. Nguyen" w:date="2017-08-30T13:09:00Z"/>
                <w:color w:val="000000"/>
                <w:sz w:val="16"/>
                <w:szCs w:val="16"/>
              </w:rPr>
            </w:pPr>
            <w:del w:id="12614"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615" w:author="Huy Duc. Nguyen" w:date="2017-08-30T13:09:00Z"/>
                <w:color w:val="000000"/>
                <w:sz w:val="16"/>
                <w:szCs w:val="16"/>
              </w:rPr>
            </w:pPr>
            <w:del w:id="12616" w:author="Huy Duc. Nguyen" w:date="2017-08-30T13:09:00Z">
              <w:r w:rsidDel="00483660">
                <w:rPr>
                  <w:color w:val="000000"/>
                  <w:sz w:val="16"/>
                  <w:szCs w:val="16"/>
                </w:rPr>
                <w:delText xml:space="preserve">12.899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17" w:author="Huy Duc. Nguyen" w:date="2017-08-30T13:09:00Z"/>
                <w:color w:val="000000"/>
                <w:sz w:val="16"/>
                <w:szCs w:val="16"/>
              </w:rPr>
            </w:pPr>
            <w:del w:id="12618" w:author="Huy Duc. Nguyen" w:date="2017-08-30T13:09:00Z">
              <w:r w:rsidDel="00483660">
                <w:rPr>
                  <w:color w:val="000000"/>
                  <w:sz w:val="16"/>
                  <w:szCs w:val="16"/>
                </w:rPr>
                <w:delText xml:space="preserve">13.692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19" w:author="Huy Duc. Nguyen" w:date="2017-08-30T13:09:00Z"/>
                <w:color w:val="000000"/>
                <w:sz w:val="16"/>
                <w:szCs w:val="16"/>
              </w:rPr>
            </w:pPr>
            <w:del w:id="12620" w:author="Huy Duc. Nguyen" w:date="2017-08-30T13:09:00Z">
              <w:r w:rsidDel="00483660">
                <w:rPr>
                  <w:color w:val="000000"/>
                  <w:sz w:val="16"/>
                  <w:szCs w:val="16"/>
                </w:rPr>
                <w:delText xml:space="preserve">12.919 </w:delText>
              </w:r>
            </w:del>
          </w:p>
        </w:tc>
        <w:tc>
          <w:tcPr>
            <w:tcW w:w="448"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21" w:author="Huy Duc. Nguyen" w:date="2017-08-30T13:09:00Z"/>
                <w:color w:val="000000"/>
                <w:sz w:val="16"/>
                <w:szCs w:val="16"/>
              </w:rPr>
            </w:pPr>
            <w:del w:id="12622" w:author="Huy Duc. Nguyen" w:date="2017-08-30T13:09:00Z">
              <w:r w:rsidDel="00483660">
                <w:rPr>
                  <w:color w:val="000000"/>
                  <w:sz w:val="16"/>
                  <w:szCs w:val="16"/>
                </w:rPr>
                <w:delText xml:space="preserve">13.698 </w:delText>
              </w:r>
            </w:del>
          </w:p>
        </w:tc>
        <w:tc>
          <w:tcPr>
            <w:tcW w:w="406"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23" w:author="Huy Duc. Nguyen" w:date="2017-08-30T13:09:00Z"/>
                <w:color w:val="000000"/>
                <w:sz w:val="16"/>
                <w:szCs w:val="16"/>
              </w:rPr>
            </w:pPr>
            <w:del w:id="12624" w:author="Huy Duc. Nguyen" w:date="2017-08-30T13:09:00Z">
              <w:r w:rsidDel="00483660">
                <w:rPr>
                  <w:color w:val="000000"/>
                  <w:sz w:val="16"/>
                  <w:szCs w:val="16"/>
                </w:rPr>
                <w:delText xml:space="preserve">12.92 </w:delText>
              </w:r>
            </w:del>
          </w:p>
        </w:tc>
      </w:tr>
    </w:tbl>
    <w:p w:rsidR="00AA1B78" w:rsidDel="00483660" w:rsidRDefault="00AA1B78" w:rsidP="00AA1B78">
      <w:pPr>
        <w:pStyle w:val="CETextBody"/>
        <w:rPr>
          <w:del w:id="12625" w:author="Huy Duc. Nguyen" w:date="2017-08-30T13:09:00Z"/>
          <w:lang w:val="en-US" w:eastAsia="ja-JP"/>
        </w:rPr>
      </w:pPr>
    </w:p>
    <w:p w:rsidR="00AA1B78" w:rsidDel="00483660" w:rsidRDefault="00AA1B78">
      <w:pPr>
        <w:rPr>
          <w:del w:id="12626" w:author="Huy Duc. Nguyen" w:date="2017-08-30T13:09:00Z"/>
          <w:sz w:val="22"/>
          <w:lang w:val="en-US" w:eastAsia="ja-JP"/>
        </w:rPr>
      </w:pPr>
      <w:del w:id="12627" w:author="Huy Duc. Nguyen" w:date="2017-08-30T13:09:00Z">
        <w:r w:rsidDel="00483660">
          <w:rPr>
            <w:lang w:val="en-US" w:eastAsia="ja-JP"/>
          </w:rPr>
          <w:br w:type="page"/>
        </w:r>
      </w:del>
    </w:p>
    <w:p w:rsidR="00AA1B78" w:rsidDel="00483660" w:rsidRDefault="00AA1B78" w:rsidP="00AA1B78">
      <w:pPr>
        <w:pStyle w:val="CETextBody"/>
        <w:rPr>
          <w:del w:id="12628" w:author="Huy Duc. Nguyen" w:date="2017-08-30T13:09:00Z"/>
          <w:lang w:val="en-US" w:eastAsia="ja-JP"/>
        </w:rPr>
      </w:pPr>
    </w:p>
    <w:p w:rsidR="00AA1B78" w:rsidRPr="004B3D03" w:rsidDel="00483660" w:rsidRDefault="00AA1B78" w:rsidP="00AA1B78">
      <w:pPr>
        <w:pStyle w:val="CETextBody"/>
        <w:ind w:left="782"/>
        <w:jc w:val="center"/>
        <w:rPr>
          <w:del w:id="12629" w:author="Huy Duc. Nguyen" w:date="2017-08-30T13:09:00Z"/>
          <w:lang w:val="en-US" w:eastAsia="ja-JP"/>
        </w:rPr>
      </w:pPr>
      <w:del w:id="12630" w:author="Huy Duc. Nguyen" w:date="2017-08-30T13:09:00Z">
        <w:r w:rsidRPr="00D9581E" w:rsidDel="00483660">
          <w:rPr>
            <w:b/>
            <w:szCs w:val="22"/>
          </w:rPr>
          <w:delText>Table</w:delText>
        </w:r>
        <w:r w:rsidRPr="004B3D03" w:rsidDel="00483660">
          <w:rPr>
            <w:b/>
            <w:szCs w:val="22"/>
            <w:lang w:eastAsia="ja-JP"/>
          </w:rPr>
          <w:delText xml:space="preserve"> </w:delText>
        </w:r>
        <w:r w:rsidRPr="004B3D03" w:rsidDel="00483660">
          <w:rPr>
            <w:b/>
            <w:szCs w:val="22"/>
            <w:lang w:eastAsia="ja-JP"/>
          </w:rPr>
          <w:fldChar w:fldCharType="begin"/>
        </w:r>
        <w:r w:rsidRPr="004B3D03" w:rsidDel="00483660">
          <w:rPr>
            <w:b/>
            <w:szCs w:val="22"/>
            <w:lang w:eastAsia="ja-JP"/>
          </w:rPr>
          <w:delInstrText xml:space="preserve"> STYLEREF 1 \s </w:delInstrText>
        </w:r>
        <w:r w:rsidRPr="004B3D03" w:rsidDel="00483660">
          <w:rPr>
            <w:b/>
            <w:szCs w:val="22"/>
            <w:lang w:eastAsia="ja-JP"/>
          </w:rPr>
          <w:fldChar w:fldCharType="separate"/>
        </w:r>
        <w:r w:rsidR="003B19D6" w:rsidDel="00483660">
          <w:rPr>
            <w:b/>
            <w:noProof/>
            <w:szCs w:val="22"/>
            <w:lang w:eastAsia="ja-JP"/>
          </w:rPr>
          <w:delText>5</w:delText>
        </w:r>
        <w:r w:rsidRPr="004B3D03" w:rsidDel="00483660">
          <w:rPr>
            <w:b/>
            <w:szCs w:val="22"/>
            <w:lang w:eastAsia="ja-JP"/>
          </w:rPr>
          <w:fldChar w:fldCharType="end"/>
        </w:r>
        <w:r w:rsidRPr="004B3D03" w:rsidDel="00483660">
          <w:rPr>
            <w:b/>
            <w:szCs w:val="22"/>
            <w:lang w:eastAsia="ja-JP"/>
          </w:rPr>
          <w:noBreakHyphen/>
        </w:r>
        <w:r w:rsidRPr="004B3D03" w:rsidDel="00483660">
          <w:rPr>
            <w:b/>
            <w:szCs w:val="22"/>
            <w:lang w:eastAsia="ja-JP"/>
          </w:rPr>
          <w:fldChar w:fldCharType="begin"/>
        </w:r>
        <w:r w:rsidRPr="004B3D03" w:rsidDel="00483660">
          <w:rPr>
            <w:b/>
            <w:szCs w:val="22"/>
            <w:lang w:eastAsia="ja-JP"/>
          </w:rPr>
          <w:delInstrText xml:space="preserve"> SEQ Table \* ARABIC \s 1 </w:delInstrText>
        </w:r>
        <w:r w:rsidRPr="004B3D03" w:rsidDel="00483660">
          <w:rPr>
            <w:b/>
            <w:szCs w:val="22"/>
            <w:lang w:eastAsia="ja-JP"/>
          </w:rPr>
          <w:fldChar w:fldCharType="separate"/>
        </w:r>
      </w:del>
      <w:ins w:id="12631" w:author="Kazuhiro Takagi" w:date="2017-03-21T15:02:00Z">
        <w:del w:id="12632" w:author="Huy Duc. Nguyen" w:date="2017-08-28T16:38:00Z">
          <w:r w:rsidR="00520A63" w:rsidDel="003B19D6">
            <w:rPr>
              <w:b/>
              <w:noProof/>
              <w:szCs w:val="22"/>
              <w:lang w:eastAsia="ja-JP"/>
            </w:rPr>
            <w:delText>64</w:delText>
          </w:r>
        </w:del>
      </w:ins>
      <w:ins w:id="12633" w:author=" " w:date="2017-03-09T11:18:00Z">
        <w:del w:id="12634" w:author="Huy Duc. Nguyen" w:date="2017-08-28T16:38:00Z">
          <w:r w:rsidR="00442CC0" w:rsidDel="003B19D6">
            <w:rPr>
              <w:b/>
              <w:noProof/>
              <w:szCs w:val="22"/>
              <w:lang w:eastAsia="ja-JP"/>
            </w:rPr>
            <w:delText>64</w:delText>
          </w:r>
        </w:del>
      </w:ins>
      <w:del w:id="12635" w:author="Huy Duc. Nguyen" w:date="2017-08-28T16:38:00Z">
        <w:r w:rsidR="00003FEB" w:rsidDel="003B19D6">
          <w:rPr>
            <w:b/>
            <w:noProof/>
            <w:szCs w:val="22"/>
            <w:lang w:eastAsia="ja-JP"/>
          </w:rPr>
          <w:delText>71</w:delText>
        </w:r>
      </w:del>
      <w:del w:id="12636" w:author="Huy Duc. Nguyen" w:date="2017-08-30T13:09:00Z">
        <w:r w:rsidRPr="004B3D03" w:rsidDel="00483660">
          <w:rPr>
            <w:b/>
            <w:szCs w:val="22"/>
            <w:lang w:eastAsia="ja-JP"/>
          </w:rPr>
          <w:fldChar w:fldCharType="end"/>
        </w:r>
        <w:r w:rsidRPr="00D9581E" w:rsidDel="00483660">
          <w:rPr>
            <w:b/>
            <w:szCs w:val="22"/>
            <w:lang w:eastAsia="ja-JP"/>
          </w:rPr>
          <w:delText>: Result</w:delText>
        </w:r>
        <w:r w:rsidDel="00483660">
          <w:rPr>
            <w:rFonts w:hint="eastAsia"/>
            <w:b/>
            <w:szCs w:val="22"/>
            <w:lang w:eastAsia="ja-JP"/>
          </w:rPr>
          <w:delText xml:space="preserve"> (Type2)</w:delText>
        </w:r>
      </w:del>
    </w:p>
    <w:tbl>
      <w:tblPr>
        <w:tblStyle w:val="TableGrid"/>
        <w:tblW w:w="4837" w:type="pct"/>
        <w:jc w:val="center"/>
        <w:tblLook w:val="04A0" w:firstRow="1" w:lastRow="0" w:firstColumn="1" w:lastColumn="0" w:noHBand="0" w:noVBand="1"/>
      </w:tblPr>
      <w:tblGrid>
        <w:gridCol w:w="1058"/>
        <w:gridCol w:w="837"/>
        <w:gridCol w:w="837"/>
        <w:gridCol w:w="837"/>
        <w:gridCol w:w="837"/>
        <w:gridCol w:w="837"/>
        <w:gridCol w:w="837"/>
        <w:gridCol w:w="837"/>
        <w:gridCol w:w="837"/>
        <w:gridCol w:w="837"/>
        <w:gridCol w:w="833"/>
      </w:tblGrid>
      <w:tr w:rsidR="00AA1B78" w:rsidRPr="00207443" w:rsidDel="00483660" w:rsidTr="00AA1B78">
        <w:trPr>
          <w:trHeight w:val="630"/>
          <w:jc w:val="center"/>
          <w:del w:id="12637"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center"/>
              <w:rPr>
                <w:del w:id="12638" w:author="Huy Duc. Nguyen" w:date="2017-08-30T13:09:00Z"/>
                <w:b/>
                <w:sz w:val="16"/>
                <w:lang w:eastAsia="ja-JP"/>
              </w:rPr>
            </w:pPr>
            <w:del w:id="12639" w:author="Huy Duc. Nguyen" w:date="2017-08-30T13:09:00Z">
              <w:r w:rsidDel="00483660">
                <w:rPr>
                  <w:rFonts w:hint="eastAsia"/>
                  <w:b/>
                  <w:sz w:val="16"/>
                  <w:lang w:eastAsia="ja-JP"/>
                </w:rPr>
                <w:delText>Array size</w:delText>
              </w:r>
            </w:del>
          </w:p>
          <w:p w:rsidR="00AA1B78" w:rsidRPr="00E8715A" w:rsidDel="00483660" w:rsidRDefault="00AA1B78" w:rsidP="00A055E1">
            <w:pPr>
              <w:pStyle w:val="CETextBody"/>
              <w:jc w:val="center"/>
              <w:rPr>
                <w:del w:id="12640" w:author="Huy Duc. Nguyen" w:date="2017-08-30T13:09:00Z"/>
                <w:b/>
                <w:sz w:val="16"/>
                <w:lang w:eastAsia="ja-JP"/>
              </w:rPr>
            </w:pPr>
            <w:del w:id="12641"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444" w:type="pct"/>
            <w:tcBorders>
              <w:left w:val="double" w:sz="4" w:space="0" w:color="auto"/>
              <w:right w:val="single" w:sz="4" w:space="0" w:color="000000"/>
            </w:tcBorders>
            <w:shd w:val="clear" w:color="auto" w:fill="BFBFBF" w:themeFill="background1" w:themeFillShade="BF"/>
          </w:tcPr>
          <w:p w:rsidR="00AA1B78" w:rsidDel="00483660" w:rsidRDefault="00AA1B78" w:rsidP="00A055E1">
            <w:pPr>
              <w:pStyle w:val="CETextBody"/>
              <w:jc w:val="center"/>
              <w:rPr>
                <w:del w:id="12642" w:author="Huy Duc. Nguyen" w:date="2017-08-30T13:09:00Z"/>
                <w:b/>
                <w:sz w:val="16"/>
                <w:lang w:eastAsia="ja-JP"/>
              </w:rPr>
            </w:pPr>
            <w:del w:id="12643" w:author="Huy Duc. Nguyen" w:date="2017-08-30T13:09:00Z">
              <w:r w:rsidDel="00483660">
                <w:rPr>
                  <w:rFonts w:hint="eastAsia"/>
                  <w:b/>
                  <w:sz w:val="16"/>
                  <w:lang w:eastAsia="ja-JP"/>
                </w:rPr>
                <w:delText>1</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644" w:author="Huy Duc. Nguyen" w:date="2017-08-30T13:09:00Z"/>
                <w:b/>
                <w:sz w:val="16"/>
                <w:lang w:eastAsia="ja-JP"/>
              </w:rPr>
            </w:pPr>
            <w:del w:id="12645" w:author="Huy Duc. Nguyen" w:date="2017-08-30T13:09:00Z">
              <w:r w:rsidDel="00483660">
                <w:rPr>
                  <w:rFonts w:hint="eastAsia"/>
                  <w:b/>
                  <w:sz w:val="16"/>
                  <w:lang w:eastAsia="ja-JP"/>
                </w:rPr>
                <w:delText>2</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jc w:val="center"/>
              <w:rPr>
                <w:del w:id="12646" w:author="Huy Duc. Nguyen" w:date="2017-08-30T13:09:00Z"/>
                <w:b/>
                <w:sz w:val="16"/>
                <w:lang w:eastAsia="ja-JP"/>
              </w:rPr>
            </w:pPr>
            <w:del w:id="12647" w:author="Huy Duc. Nguyen" w:date="2017-08-30T13:09:00Z">
              <w:r w:rsidDel="00483660">
                <w:rPr>
                  <w:rFonts w:hint="eastAsia"/>
                  <w:b/>
                  <w:sz w:val="16"/>
                  <w:lang w:eastAsia="ja-JP"/>
                </w:rPr>
                <w:delText>3</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0"/>
              <w:jc w:val="center"/>
              <w:rPr>
                <w:del w:id="12648" w:author="Huy Duc. Nguyen" w:date="2017-08-30T13:09:00Z"/>
                <w:b/>
                <w:sz w:val="16"/>
                <w:lang w:eastAsia="ja-JP"/>
              </w:rPr>
            </w:pPr>
            <w:del w:id="12649" w:author="Huy Duc. Nguyen" w:date="2017-08-30T13:09:00Z">
              <w:r w:rsidDel="00483660">
                <w:rPr>
                  <w:rFonts w:hint="eastAsia"/>
                  <w:b/>
                  <w:sz w:val="16"/>
                  <w:lang w:eastAsia="ja-JP"/>
                </w:rPr>
                <w:delText>4</w:delText>
              </w:r>
            </w:del>
          </w:p>
        </w:tc>
        <w:tc>
          <w:tcPr>
            <w:tcW w:w="444" w:type="pct"/>
            <w:tcBorders>
              <w:left w:val="single" w:sz="4" w:space="0" w:color="000000"/>
              <w:right w:val="single" w:sz="4" w:space="0" w:color="000000"/>
            </w:tcBorders>
            <w:shd w:val="clear" w:color="auto" w:fill="BFBFBF" w:themeFill="background1" w:themeFillShade="BF"/>
          </w:tcPr>
          <w:p w:rsidR="00AA1B78" w:rsidRPr="00387E9A" w:rsidDel="00483660" w:rsidRDefault="00AA1B78" w:rsidP="00A055E1">
            <w:pPr>
              <w:pStyle w:val="CETextBody"/>
              <w:ind w:right="-249"/>
              <w:jc w:val="center"/>
              <w:rPr>
                <w:del w:id="12650" w:author="Huy Duc. Nguyen" w:date="2017-08-30T13:09:00Z"/>
                <w:b/>
                <w:sz w:val="16"/>
                <w:lang w:eastAsia="ja-JP"/>
              </w:rPr>
            </w:pPr>
            <w:del w:id="12651" w:author="Huy Duc. Nguyen" w:date="2017-08-30T13:09:00Z">
              <w:r w:rsidDel="00483660">
                <w:rPr>
                  <w:rFonts w:hint="eastAsia"/>
                  <w:b/>
                  <w:sz w:val="16"/>
                  <w:lang w:eastAsia="ja-JP"/>
                </w:rPr>
                <w:delText>5</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52" w:author="Huy Duc. Nguyen" w:date="2017-08-30T13:09:00Z"/>
                <w:b/>
                <w:sz w:val="16"/>
                <w:lang w:eastAsia="ja-JP"/>
              </w:rPr>
            </w:pPr>
            <w:del w:id="12653" w:author="Huy Duc. Nguyen" w:date="2017-08-30T13:09:00Z">
              <w:r w:rsidDel="00483660">
                <w:rPr>
                  <w:rFonts w:hint="eastAsia"/>
                  <w:b/>
                  <w:sz w:val="16"/>
                  <w:lang w:eastAsia="ja-JP"/>
                </w:rPr>
                <w:delText>6</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54" w:author="Huy Duc. Nguyen" w:date="2017-08-30T13:09:00Z"/>
                <w:b/>
                <w:sz w:val="16"/>
                <w:lang w:eastAsia="ja-JP"/>
              </w:rPr>
            </w:pPr>
            <w:del w:id="12655" w:author="Huy Duc. Nguyen" w:date="2017-08-30T13:09:00Z">
              <w:r w:rsidDel="00483660">
                <w:rPr>
                  <w:rFonts w:hint="eastAsia"/>
                  <w:b/>
                  <w:sz w:val="16"/>
                  <w:lang w:eastAsia="ja-JP"/>
                </w:rPr>
                <w:delText>7</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56" w:author="Huy Duc. Nguyen" w:date="2017-08-30T13:09:00Z"/>
                <w:b/>
                <w:sz w:val="16"/>
                <w:lang w:eastAsia="ja-JP"/>
              </w:rPr>
            </w:pPr>
            <w:del w:id="12657" w:author="Huy Duc. Nguyen" w:date="2017-08-30T13:09:00Z">
              <w:r w:rsidDel="00483660">
                <w:rPr>
                  <w:rFonts w:hint="eastAsia"/>
                  <w:b/>
                  <w:sz w:val="16"/>
                  <w:lang w:eastAsia="ja-JP"/>
                </w:rPr>
                <w:delText>8</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58" w:author="Huy Duc. Nguyen" w:date="2017-08-30T13:09:00Z"/>
                <w:b/>
                <w:sz w:val="16"/>
                <w:lang w:eastAsia="ja-JP"/>
              </w:rPr>
            </w:pPr>
            <w:del w:id="12659" w:author="Huy Duc. Nguyen" w:date="2017-08-30T13:09:00Z">
              <w:r w:rsidDel="00483660">
                <w:rPr>
                  <w:rFonts w:hint="eastAsia"/>
                  <w:b/>
                  <w:sz w:val="16"/>
                  <w:lang w:eastAsia="ja-JP"/>
                </w:rPr>
                <w:delText>9</w:delText>
              </w:r>
            </w:del>
          </w:p>
        </w:tc>
        <w:tc>
          <w:tcPr>
            <w:tcW w:w="444" w:type="pct"/>
            <w:tcBorders>
              <w:left w:val="single" w:sz="4" w:space="0" w:color="000000"/>
              <w:right w:val="single" w:sz="4" w:space="0" w:color="auto"/>
            </w:tcBorders>
            <w:shd w:val="clear" w:color="auto" w:fill="BFBFBF" w:themeFill="background1" w:themeFillShade="BF"/>
          </w:tcPr>
          <w:p w:rsidR="00AA1B78" w:rsidDel="00483660" w:rsidRDefault="00AA1B78" w:rsidP="00A055E1">
            <w:pPr>
              <w:pStyle w:val="CETextBody"/>
              <w:jc w:val="center"/>
              <w:rPr>
                <w:del w:id="12660" w:author="Huy Duc. Nguyen" w:date="2017-08-30T13:09:00Z"/>
                <w:b/>
                <w:sz w:val="16"/>
                <w:lang w:eastAsia="ja-JP"/>
              </w:rPr>
            </w:pPr>
            <w:del w:id="12661" w:author="Huy Duc. Nguyen" w:date="2017-08-30T13:09:00Z">
              <w:r w:rsidDel="00483660">
                <w:rPr>
                  <w:rFonts w:hint="eastAsia"/>
                  <w:b/>
                  <w:sz w:val="16"/>
                  <w:lang w:eastAsia="ja-JP"/>
                </w:rPr>
                <w:delText>10</w:delText>
              </w:r>
            </w:del>
          </w:p>
        </w:tc>
      </w:tr>
      <w:tr w:rsidR="00AA1B78" w:rsidRPr="00207443" w:rsidDel="00483660" w:rsidTr="00AA1B78">
        <w:trPr>
          <w:trHeight w:hRule="exact" w:val="340"/>
          <w:jc w:val="center"/>
          <w:del w:id="12662"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663" w:author="Huy Duc. Nguyen" w:date="2017-08-30T13:09:00Z"/>
                <w:b/>
                <w:sz w:val="16"/>
                <w:szCs w:val="16"/>
                <w:lang w:eastAsia="ja-JP"/>
              </w:rPr>
            </w:pPr>
            <w:del w:id="12664" w:author="Huy Duc. Nguyen" w:date="2017-08-30T13:09:00Z">
              <w:r w:rsidRPr="008E4A5E" w:rsidDel="00483660">
                <w:rPr>
                  <w:rFonts w:hint="eastAsia"/>
                  <w:b/>
                  <w:sz w:val="16"/>
                  <w:lang w:eastAsia="ja-JP"/>
                </w:rPr>
                <w:delText>1</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665" w:author="Huy Duc. Nguyen" w:date="2017-08-30T13:09:00Z"/>
                <w:color w:val="000000"/>
                <w:sz w:val="16"/>
                <w:szCs w:val="16"/>
              </w:rPr>
            </w:pPr>
            <w:del w:id="12666"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67" w:author="Huy Duc. Nguyen" w:date="2017-08-30T13:09:00Z"/>
                <w:color w:val="000000"/>
                <w:sz w:val="16"/>
                <w:szCs w:val="16"/>
              </w:rPr>
            </w:pPr>
            <w:del w:id="1266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69" w:author="Huy Duc. Nguyen" w:date="2017-08-30T13:09:00Z"/>
                <w:color w:val="000000"/>
                <w:sz w:val="16"/>
                <w:szCs w:val="16"/>
              </w:rPr>
            </w:pPr>
            <w:del w:id="12670" w:author="Huy Duc. Nguyen" w:date="2017-08-30T13:09:00Z">
              <w:r w:rsidDel="00483660">
                <w:rPr>
                  <w:color w:val="000000"/>
                  <w:sz w:val="16"/>
                  <w:szCs w:val="16"/>
                </w:rPr>
                <w:delText xml:space="preserve">2.684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71" w:author="Huy Duc. Nguyen" w:date="2017-08-30T13:09:00Z"/>
                <w:color w:val="000000"/>
                <w:sz w:val="16"/>
                <w:szCs w:val="16"/>
              </w:rPr>
            </w:pPr>
            <w:del w:id="1267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73" w:author="Huy Duc. Nguyen" w:date="2017-08-30T13:09:00Z"/>
                <w:color w:val="000000"/>
                <w:sz w:val="16"/>
                <w:szCs w:val="16"/>
              </w:rPr>
            </w:pPr>
            <w:del w:id="12674"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675" w:author="Huy Duc. Nguyen" w:date="2017-08-30T13:09:00Z"/>
                <w:color w:val="000000"/>
                <w:sz w:val="16"/>
                <w:szCs w:val="16"/>
              </w:rPr>
            </w:pPr>
            <w:del w:id="1267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77" w:author="Huy Duc. Nguyen" w:date="2017-08-30T13:09:00Z"/>
                <w:color w:val="000000"/>
                <w:sz w:val="16"/>
                <w:szCs w:val="16"/>
              </w:rPr>
            </w:pPr>
            <w:del w:id="1267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79" w:author="Huy Duc. Nguyen" w:date="2017-08-30T13:09:00Z"/>
                <w:color w:val="000000"/>
                <w:sz w:val="16"/>
                <w:szCs w:val="16"/>
              </w:rPr>
            </w:pPr>
            <w:del w:id="12680"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81" w:author="Huy Duc. Nguyen" w:date="2017-08-30T13:09:00Z"/>
                <w:color w:val="000000"/>
                <w:sz w:val="16"/>
                <w:szCs w:val="16"/>
              </w:rPr>
            </w:pPr>
            <w:del w:id="1268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683" w:author="Huy Duc. Nguyen" w:date="2017-08-30T13:09:00Z"/>
                <w:color w:val="000000"/>
                <w:sz w:val="16"/>
                <w:szCs w:val="16"/>
              </w:rPr>
            </w:pPr>
            <w:del w:id="12684" w:author="Huy Duc. Nguyen" w:date="2017-08-30T13:09:00Z">
              <w:r w:rsidDel="00483660">
                <w:rPr>
                  <w:color w:val="000000"/>
                  <w:sz w:val="16"/>
                  <w:szCs w:val="16"/>
                </w:rPr>
                <w:delText xml:space="preserve">2.684 </w:delText>
              </w:r>
            </w:del>
          </w:p>
        </w:tc>
      </w:tr>
      <w:tr w:rsidR="00AA1B78" w:rsidRPr="00207443" w:rsidDel="00483660" w:rsidTr="00AA1B78">
        <w:trPr>
          <w:trHeight w:hRule="exact" w:val="340"/>
          <w:jc w:val="center"/>
          <w:del w:id="12685"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686" w:author="Huy Duc. Nguyen" w:date="2017-08-30T13:09:00Z"/>
                <w:b/>
                <w:sz w:val="16"/>
                <w:szCs w:val="16"/>
                <w:lang w:eastAsia="ja-JP"/>
              </w:rPr>
            </w:pPr>
            <w:del w:id="12687" w:author="Huy Duc. Nguyen" w:date="2017-08-30T13:09:00Z">
              <w:r w:rsidRPr="008E4A5E" w:rsidDel="00483660">
                <w:rPr>
                  <w:rFonts w:hint="eastAsia"/>
                  <w:b/>
                  <w:sz w:val="16"/>
                  <w:lang w:eastAsia="ja-JP"/>
                </w:rPr>
                <w:delText>1.5</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688" w:author="Huy Duc. Nguyen" w:date="2017-08-30T13:09:00Z"/>
                <w:color w:val="000000"/>
                <w:sz w:val="16"/>
                <w:szCs w:val="16"/>
              </w:rPr>
            </w:pPr>
            <w:del w:id="1268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0" w:author="Huy Duc. Nguyen" w:date="2017-08-30T13:09:00Z"/>
                <w:color w:val="000000"/>
                <w:sz w:val="16"/>
                <w:szCs w:val="16"/>
              </w:rPr>
            </w:pPr>
            <w:del w:id="1269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2" w:author="Huy Duc. Nguyen" w:date="2017-08-30T13:09:00Z"/>
                <w:color w:val="000000"/>
                <w:sz w:val="16"/>
                <w:szCs w:val="16"/>
              </w:rPr>
            </w:pPr>
            <w:del w:id="12693"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4" w:author="Huy Duc. Nguyen" w:date="2017-08-30T13:09:00Z"/>
                <w:color w:val="000000"/>
                <w:sz w:val="16"/>
                <w:szCs w:val="16"/>
              </w:rPr>
            </w:pPr>
            <w:del w:id="1269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696" w:author="Huy Duc. Nguyen" w:date="2017-08-30T13:09:00Z"/>
                <w:color w:val="000000"/>
                <w:sz w:val="16"/>
                <w:szCs w:val="16"/>
              </w:rPr>
            </w:pPr>
            <w:del w:id="12697"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698" w:author="Huy Duc. Nguyen" w:date="2017-08-30T13:09:00Z"/>
                <w:color w:val="000000"/>
                <w:sz w:val="16"/>
                <w:szCs w:val="16"/>
              </w:rPr>
            </w:pPr>
            <w:del w:id="12699"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0" w:author="Huy Duc. Nguyen" w:date="2017-08-30T13:09:00Z"/>
                <w:color w:val="000000"/>
                <w:sz w:val="16"/>
                <w:szCs w:val="16"/>
              </w:rPr>
            </w:pPr>
            <w:del w:id="1270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2" w:author="Huy Duc. Nguyen" w:date="2017-08-30T13:09:00Z"/>
                <w:color w:val="000000"/>
                <w:sz w:val="16"/>
                <w:szCs w:val="16"/>
              </w:rPr>
            </w:pPr>
            <w:del w:id="12703"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4" w:author="Huy Duc. Nguyen" w:date="2017-08-30T13:09:00Z"/>
                <w:color w:val="000000"/>
                <w:sz w:val="16"/>
                <w:szCs w:val="16"/>
              </w:rPr>
            </w:pPr>
            <w:del w:id="1270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06" w:author="Huy Duc. Nguyen" w:date="2017-08-30T13:09:00Z"/>
                <w:color w:val="000000"/>
                <w:sz w:val="16"/>
                <w:szCs w:val="16"/>
              </w:rPr>
            </w:pPr>
            <w:del w:id="12707" w:author="Huy Duc. Nguyen" w:date="2017-08-30T13:09:00Z">
              <w:r w:rsidDel="00483660">
                <w:rPr>
                  <w:color w:val="000000"/>
                  <w:sz w:val="16"/>
                  <w:szCs w:val="16"/>
                </w:rPr>
                <w:delText xml:space="preserve">2.685 </w:delText>
              </w:r>
            </w:del>
          </w:p>
        </w:tc>
      </w:tr>
      <w:tr w:rsidR="00AA1B78" w:rsidRPr="00207443" w:rsidDel="00483660" w:rsidTr="00AA1B78">
        <w:trPr>
          <w:trHeight w:hRule="exact" w:val="340"/>
          <w:jc w:val="center"/>
          <w:del w:id="12708"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09" w:author="Huy Duc. Nguyen" w:date="2017-08-30T13:09:00Z"/>
                <w:b/>
                <w:sz w:val="16"/>
                <w:szCs w:val="16"/>
                <w:lang w:eastAsia="ja-JP"/>
              </w:rPr>
            </w:pPr>
            <w:del w:id="12710" w:author="Huy Duc. Nguyen" w:date="2017-08-30T13:09:00Z">
              <w:r w:rsidRPr="008E4A5E" w:rsidDel="00483660">
                <w:rPr>
                  <w:rFonts w:hint="eastAsia"/>
                  <w:b/>
                  <w:sz w:val="16"/>
                  <w:lang w:eastAsia="ja-JP"/>
                </w:rPr>
                <w:delText>2</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11" w:author="Huy Duc. Nguyen" w:date="2017-08-30T13:09:00Z"/>
                <w:color w:val="000000"/>
                <w:sz w:val="16"/>
                <w:szCs w:val="16"/>
              </w:rPr>
            </w:pPr>
            <w:del w:id="1271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13" w:author="Huy Duc. Nguyen" w:date="2017-08-30T13:09:00Z"/>
                <w:color w:val="000000"/>
                <w:sz w:val="16"/>
                <w:szCs w:val="16"/>
              </w:rPr>
            </w:pPr>
            <w:del w:id="12714"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15" w:author="Huy Duc. Nguyen" w:date="2017-08-30T13:09:00Z"/>
                <w:color w:val="000000"/>
                <w:sz w:val="16"/>
                <w:szCs w:val="16"/>
              </w:rPr>
            </w:pPr>
            <w:del w:id="1271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17" w:author="Huy Duc. Nguyen" w:date="2017-08-30T13:09:00Z"/>
                <w:color w:val="000000"/>
                <w:sz w:val="16"/>
                <w:szCs w:val="16"/>
              </w:rPr>
            </w:pPr>
            <w:del w:id="1271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19" w:author="Huy Duc. Nguyen" w:date="2017-08-30T13:09:00Z"/>
                <w:color w:val="000000"/>
                <w:sz w:val="16"/>
                <w:szCs w:val="16"/>
              </w:rPr>
            </w:pPr>
            <w:del w:id="12720"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21" w:author="Huy Duc. Nguyen" w:date="2017-08-30T13:09:00Z"/>
                <w:color w:val="000000"/>
                <w:sz w:val="16"/>
                <w:szCs w:val="16"/>
              </w:rPr>
            </w:pPr>
            <w:del w:id="12722"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23" w:author="Huy Duc. Nguyen" w:date="2017-08-30T13:09:00Z"/>
                <w:color w:val="000000"/>
                <w:sz w:val="16"/>
                <w:szCs w:val="16"/>
              </w:rPr>
            </w:pPr>
            <w:del w:id="12724"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25" w:author="Huy Duc. Nguyen" w:date="2017-08-30T13:09:00Z"/>
                <w:color w:val="000000"/>
                <w:sz w:val="16"/>
                <w:szCs w:val="16"/>
              </w:rPr>
            </w:pPr>
            <w:del w:id="12726"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27" w:author="Huy Duc. Nguyen" w:date="2017-08-30T13:09:00Z"/>
                <w:color w:val="000000"/>
                <w:sz w:val="16"/>
                <w:szCs w:val="16"/>
              </w:rPr>
            </w:pPr>
            <w:del w:id="12728"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29" w:author="Huy Duc. Nguyen" w:date="2017-08-30T13:09:00Z"/>
                <w:color w:val="000000"/>
                <w:sz w:val="16"/>
                <w:szCs w:val="16"/>
              </w:rPr>
            </w:pPr>
            <w:del w:id="12730" w:author="Huy Duc. Nguyen" w:date="2017-08-30T13:09:00Z">
              <w:r w:rsidDel="00483660">
                <w:rPr>
                  <w:color w:val="000000"/>
                  <w:sz w:val="16"/>
                  <w:szCs w:val="16"/>
                </w:rPr>
                <w:delText xml:space="preserve">2.685 </w:delText>
              </w:r>
            </w:del>
          </w:p>
        </w:tc>
      </w:tr>
      <w:tr w:rsidR="00AA1B78" w:rsidRPr="00207443" w:rsidDel="00483660" w:rsidTr="00AA1B78">
        <w:trPr>
          <w:trHeight w:hRule="exact" w:val="340"/>
          <w:jc w:val="center"/>
          <w:del w:id="12731"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32" w:author="Huy Duc. Nguyen" w:date="2017-08-30T13:09:00Z"/>
                <w:b/>
                <w:sz w:val="16"/>
                <w:szCs w:val="16"/>
                <w:lang w:eastAsia="ja-JP"/>
              </w:rPr>
            </w:pPr>
            <w:del w:id="12733" w:author="Huy Duc. Nguyen" w:date="2017-08-30T13:09:00Z">
              <w:r w:rsidRPr="008E4A5E" w:rsidDel="00483660">
                <w:rPr>
                  <w:rFonts w:hint="eastAsia"/>
                  <w:b/>
                  <w:sz w:val="16"/>
                  <w:lang w:eastAsia="ja-JP"/>
                </w:rPr>
                <w:delText>3</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34" w:author="Huy Duc. Nguyen" w:date="2017-08-30T13:09:00Z"/>
                <w:color w:val="000000"/>
                <w:sz w:val="16"/>
                <w:szCs w:val="16"/>
              </w:rPr>
            </w:pPr>
            <w:del w:id="1273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36" w:author="Huy Duc. Nguyen" w:date="2017-08-30T13:09:00Z"/>
                <w:color w:val="000000"/>
                <w:sz w:val="16"/>
                <w:szCs w:val="16"/>
              </w:rPr>
            </w:pPr>
            <w:del w:id="12737"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38" w:author="Huy Duc. Nguyen" w:date="2017-08-30T13:09:00Z"/>
                <w:color w:val="000000"/>
                <w:sz w:val="16"/>
                <w:szCs w:val="16"/>
              </w:rPr>
            </w:pPr>
            <w:del w:id="12739" w:author="Huy Duc. Nguyen" w:date="2017-08-30T13:09:00Z">
              <w:r w:rsidDel="00483660">
                <w:rPr>
                  <w:color w:val="000000"/>
                  <w:sz w:val="16"/>
                  <w:szCs w:val="16"/>
                </w:rPr>
                <w:delText xml:space="preserve">7.125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0" w:author="Huy Duc. Nguyen" w:date="2017-08-30T13:09:00Z"/>
                <w:color w:val="000000"/>
                <w:sz w:val="16"/>
                <w:szCs w:val="16"/>
              </w:rPr>
            </w:pPr>
            <w:del w:id="12741" w:author="Huy Duc. Nguyen" w:date="2017-08-30T13:09:00Z">
              <w:r w:rsidDel="00483660">
                <w:rPr>
                  <w:color w:val="000000"/>
                  <w:sz w:val="16"/>
                  <w:szCs w:val="16"/>
                </w:rPr>
                <w:delText xml:space="preserve">7.671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42" w:author="Huy Duc. Nguyen" w:date="2017-08-30T13:09:00Z"/>
                <w:color w:val="000000"/>
                <w:sz w:val="16"/>
                <w:szCs w:val="16"/>
              </w:rPr>
            </w:pPr>
            <w:del w:id="12743"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44" w:author="Huy Duc. Nguyen" w:date="2017-08-30T13:09:00Z"/>
                <w:color w:val="000000"/>
                <w:sz w:val="16"/>
                <w:szCs w:val="16"/>
              </w:rPr>
            </w:pPr>
            <w:del w:id="12745"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46" w:author="Huy Duc. Nguyen" w:date="2017-08-30T13:09:00Z"/>
                <w:color w:val="000000"/>
                <w:sz w:val="16"/>
                <w:szCs w:val="16"/>
              </w:rPr>
            </w:pPr>
            <w:del w:id="12747"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48" w:author="Huy Duc. Nguyen" w:date="2017-08-30T13:09:00Z"/>
                <w:color w:val="000000"/>
                <w:sz w:val="16"/>
                <w:szCs w:val="16"/>
              </w:rPr>
            </w:pPr>
            <w:del w:id="12749"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0" w:author="Huy Duc. Nguyen" w:date="2017-08-30T13:09:00Z"/>
                <w:color w:val="000000"/>
                <w:sz w:val="16"/>
                <w:szCs w:val="16"/>
              </w:rPr>
            </w:pPr>
            <w:del w:id="12751"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52" w:author="Huy Duc. Nguyen" w:date="2017-08-30T13:09:00Z"/>
                <w:color w:val="000000"/>
                <w:sz w:val="16"/>
                <w:szCs w:val="16"/>
              </w:rPr>
            </w:pPr>
            <w:del w:id="12753" w:author="Huy Duc. Nguyen" w:date="2017-08-30T13:09:00Z">
              <w:r w:rsidDel="00483660">
                <w:rPr>
                  <w:color w:val="000000"/>
                  <w:sz w:val="16"/>
                  <w:szCs w:val="16"/>
                </w:rPr>
                <w:delText xml:space="preserve">7.693 </w:delText>
              </w:r>
            </w:del>
          </w:p>
        </w:tc>
      </w:tr>
      <w:tr w:rsidR="00AA1B78" w:rsidRPr="00207443" w:rsidDel="00483660" w:rsidTr="00AA1B78">
        <w:trPr>
          <w:trHeight w:hRule="exact" w:val="340"/>
          <w:jc w:val="center"/>
          <w:del w:id="12754"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755" w:author="Huy Duc. Nguyen" w:date="2017-08-30T13:09:00Z"/>
                <w:b/>
                <w:sz w:val="16"/>
                <w:szCs w:val="16"/>
                <w:lang w:eastAsia="ja-JP"/>
              </w:rPr>
            </w:pPr>
            <w:del w:id="12756" w:author="Huy Duc. Nguyen" w:date="2017-08-30T13:09:00Z">
              <w:r w:rsidRPr="008E4A5E" w:rsidDel="00483660">
                <w:rPr>
                  <w:rFonts w:hint="eastAsia"/>
                  <w:b/>
                  <w:sz w:val="16"/>
                  <w:lang w:eastAsia="ja-JP"/>
                </w:rPr>
                <w:delText>4</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57" w:author="Huy Duc. Nguyen" w:date="2017-08-30T13:09:00Z"/>
                <w:color w:val="000000"/>
                <w:sz w:val="16"/>
                <w:szCs w:val="16"/>
              </w:rPr>
            </w:pPr>
            <w:del w:id="12758" w:author="Huy Duc. Nguyen" w:date="2017-08-30T13:09:00Z">
              <w:r w:rsidDel="00483660">
                <w:rPr>
                  <w:color w:val="000000"/>
                  <w:sz w:val="16"/>
                  <w:szCs w:val="16"/>
                </w:rPr>
                <w:delText xml:space="preserve">7.719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59" w:author="Huy Duc. Nguyen" w:date="2017-08-30T13:09:00Z"/>
                <w:color w:val="000000"/>
                <w:sz w:val="16"/>
                <w:szCs w:val="16"/>
              </w:rPr>
            </w:pPr>
            <w:del w:id="12760" w:author="Huy Duc. Nguyen" w:date="2017-08-30T13:09:00Z">
              <w:r w:rsidDel="00483660">
                <w:rPr>
                  <w:color w:val="000000"/>
                  <w:sz w:val="16"/>
                  <w:szCs w:val="16"/>
                </w:rPr>
                <w:delText xml:space="preserve">13.806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61" w:author="Huy Duc. Nguyen" w:date="2017-08-30T13:09:00Z"/>
                <w:color w:val="000000"/>
                <w:sz w:val="16"/>
                <w:szCs w:val="16"/>
              </w:rPr>
            </w:pPr>
            <w:del w:id="12762" w:author="Huy Duc. Nguyen" w:date="2017-08-30T13:09:00Z">
              <w:r w:rsidDel="00483660">
                <w:rPr>
                  <w:color w:val="000000"/>
                  <w:sz w:val="16"/>
                  <w:szCs w:val="16"/>
                </w:rPr>
                <w:delText xml:space="preserve">7.720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63" w:author="Huy Duc. Nguyen" w:date="2017-08-30T13:09:00Z"/>
                <w:color w:val="000000"/>
                <w:sz w:val="16"/>
                <w:szCs w:val="16"/>
              </w:rPr>
            </w:pPr>
            <w:del w:id="12764"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65" w:author="Huy Duc. Nguyen" w:date="2017-08-30T13:09:00Z"/>
                <w:color w:val="000000"/>
                <w:sz w:val="16"/>
                <w:szCs w:val="16"/>
              </w:rPr>
            </w:pPr>
            <w:del w:id="12766" w:author="Huy Duc. Nguyen" w:date="2017-08-30T13:09:00Z">
              <w:r w:rsidDel="00483660">
                <w:rPr>
                  <w:color w:val="000000"/>
                  <w:sz w:val="16"/>
                  <w:szCs w:val="16"/>
                </w:rPr>
                <w:delText xml:space="preserve">2.669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67" w:author="Huy Duc. Nguyen" w:date="2017-08-30T13:09:00Z"/>
                <w:color w:val="000000"/>
                <w:sz w:val="16"/>
                <w:szCs w:val="16"/>
              </w:rPr>
            </w:pPr>
            <w:del w:id="12768" w:author="Huy Duc. Nguyen" w:date="2017-08-30T13:09:00Z">
              <w:r w:rsidDel="00483660">
                <w:rPr>
                  <w:color w:val="000000"/>
                  <w:sz w:val="16"/>
                  <w:szCs w:val="16"/>
                </w:rPr>
                <w:delText xml:space="preserve">7.673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69" w:author="Huy Duc. Nguyen" w:date="2017-08-30T13:09:00Z"/>
                <w:color w:val="000000"/>
                <w:sz w:val="16"/>
                <w:szCs w:val="16"/>
              </w:rPr>
            </w:pPr>
            <w:del w:id="12770" w:author="Huy Duc. Nguyen" w:date="2017-08-30T13:09:00Z">
              <w:r w:rsidDel="00483660">
                <w:rPr>
                  <w:color w:val="000000"/>
                  <w:sz w:val="16"/>
                  <w:szCs w:val="16"/>
                </w:rPr>
                <w:delText xml:space="preserve">7.673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71" w:author="Huy Duc. Nguyen" w:date="2017-08-30T13:09:00Z"/>
                <w:color w:val="000000"/>
                <w:sz w:val="16"/>
                <w:szCs w:val="16"/>
              </w:rPr>
            </w:pPr>
            <w:del w:id="12772" w:author="Huy Duc. Nguyen" w:date="2017-08-30T13:09:00Z">
              <w:r w:rsidDel="00483660">
                <w:rPr>
                  <w:color w:val="000000"/>
                  <w:sz w:val="16"/>
                  <w:szCs w:val="16"/>
                </w:rPr>
                <w:delText xml:space="preserve">2.685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73" w:author="Huy Duc. Nguyen" w:date="2017-08-30T13:09:00Z"/>
                <w:color w:val="000000"/>
                <w:sz w:val="16"/>
                <w:szCs w:val="16"/>
              </w:rPr>
            </w:pPr>
            <w:del w:id="12774" w:author="Huy Duc. Nguyen" w:date="2017-08-30T13:09:00Z">
              <w:r w:rsidDel="00483660">
                <w:rPr>
                  <w:color w:val="000000"/>
                  <w:sz w:val="16"/>
                  <w:szCs w:val="16"/>
                </w:rPr>
                <w:delText xml:space="preserve">7.676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775" w:author="Huy Duc. Nguyen" w:date="2017-08-30T13:09:00Z"/>
                <w:color w:val="000000"/>
                <w:sz w:val="16"/>
                <w:szCs w:val="16"/>
              </w:rPr>
            </w:pPr>
            <w:del w:id="12776" w:author="Huy Duc. Nguyen" w:date="2017-08-30T13:09:00Z">
              <w:r w:rsidDel="00483660">
                <w:rPr>
                  <w:color w:val="000000"/>
                  <w:sz w:val="16"/>
                  <w:szCs w:val="16"/>
                </w:rPr>
                <w:delText xml:space="preserve">7.720 </w:delText>
              </w:r>
            </w:del>
          </w:p>
        </w:tc>
      </w:tr>
      <w:tr w:rsidR="00AA1B78" w:rsidRPr="00207443" w:rsidDel="00483660" w:rsidTr="00AA1B78">
        <w:trPr>
          <w:trHeight w:hRule="exact" w:val="340"/>
          <w:jc w:val="center"/>
          <w:del w:id="12777"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right"/>
              <w:rPr>
                <w:del w:id="12778" w:author="Huy Duc. Nguyen" w:date="2017-08-30T13:09:00Z"/>
                <w:b/>
                <w:sz w:val="16"/>
                <w:lang w:eastAsia="ja-JP"/>
              </w:rPr>
            </w:pPr>
            <w:del w:id="12779" w:author="Huy Duc. Nguyen" w:date="2017-08-30T13:09:00Z">
              <w:r w:rsidRPr="008E4A5E" w:rsidDel="00483660">
                <w:rPr>
                  <w:rFonts w:hint="eastAsia"/>
                  <w:b/>
                  <w:sz w:val="16"/>
                  <w:lang w:eastAsia="ja-JP"/>
                </w:rPr>
                <w:delText>6</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780" w:author="Huy Duc. Nguyen" w:date="2017-08-30T13:09:00Z"/>
                <w:color w:val="000000"/>
                <w:sz w:val="16"/>
                <w:szCs w:val="16"/>
              </w:rPr>
            </w:pPr>
            <w:del w:id="12781" w:author="Huy Duc. Nguyen" w:date="2017-08-30T13:09:00Z">
              <w:r w:rsidDel="00483660">
                <w:rPr>
                  <w:color w:val="000000"/>
                  <w:sz w:val="16"/>
                  <w:szCs w:val="16"/>
                </w:rPr>
                <w:delText xml:space="preserve">14.013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82" w:author="Huy Duc. Nguyen" w:date="2017-08-30T13:09:00Z"/>
                <w:color w:val="000000"/>
                <w:sz w:val="16"/>
                <w:szCs w:val="16"/>
              </w:rPr>
            </w:pPr>
            <w:del w:id="12783" w:author="Huy Duc. Nguyen" w:date="2017-08-30T13:09:00Z">
              <w:r w:rsidDel="00483660">
                <w:rPr>
                  <w:color w:val="000000"/>
                  <w:sz w:val="16"/>
                  <w:szCs w:val="16"/>
                </w:rPr>
                <w:delText xml:space="preserve">10.911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84" w:author="Huy Duc. Nguyen" w:date="2017-08-30T13:09:00Z"/>
                <w:color w:val="000000"/>
                <w:sz w:val="16"/>
                <w:szCs w:val="16"/>
              </w:rPr>
            </w:pPr>
            <w:del w:id="12785" w:author="Huy Duc. Nguyen" w:date="2017-08-30T13:09:00Z">
              <w:r w:rsidDel="00483660">
                <w:rPr>
                  <w:color w:val="000000"/>
                  <w:sz w:val="16"/>
                  <w:szCs w:val="16"/>
                </w:rPr>
                <w:delText xml:space="preserve">13.132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86" w:author="Huy Duc. Nguyen" w:date="2017-08-30T13:09:00Z"/>
                <w:color w:val="000000"/>
                <w:sz w:val="16"/>
                <w:szCs w:val="16"/>
              </w:rPr>
            </w:pPr>
            <w:del w:id="12787" w:author="Huy Duc. Nguyen" w:date="2017-08-30T13:09:00Z">
              <w:r w:rsidDel="00483660">
                <w:rPr>
                  <w:color w:val="000000"/>
                  <w:sz w:val="16"/>
                  <w:szCs w:val="16"/>
                </w:rPr>
                <w:delText xml:space="preserve">13.123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788" w:author="Huy Duc. Nguyen" w:date="2017-08-30T13:09:00Z"/>
                <w:color w:val="000000"/>
                <w:sz w:val="16"/>
                <w:szCs w:val="16"/>
              </w:rPr>
            </w:pPr>
            <w:del w:id="12789" w:author="Huy Duc. Nguyen" w:date="2017-08-30T13:09:00Z">
              <w:r w:rsidDel="00483660">
                <w:rPr>
                  <w:color w:val="000000"/>
                  <w:sz w:val="16"/>
                  <w:szCs w:val="16"/>
                </w:rPr>
                <w:delText xml:space="preserve">11.010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0" w:author="Huy Duc. Nguyen" w:date="2017-08-30T13:09:00Z"/>
                <w:color w:val="000000"/>
                <w:sz w:val="16"/>
                <w:szCs w:val="16"/>
              </w:rPr>
            </w:pPr>
            <w:del w:id="12791" w:author="Huy Duc. Nguyen" w:date="2017-08-30T13:09:00Z">
              <w:r w:rsidDel="00483660">
                <w:rPr>
                  <w:color w:val="000000"/>
                  <w:sz w:val="16"/>
                  <w:szCs w:val="16"/>
                </w:rPr>
                <w:delText xml:space="preserve">13.123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2" w:author="Huy Duc. Nguyen" w:date="2017-08-30T13:09:00Z"/>
                <w:color w:val="000000"/>
                <w:sz w:val="16"/>
                <w:szCs w:val="16"/>
              </w:rPr>
            </w:pPr>
            <w:del w:id="12793" w:author="Huy Duc. Nguyen" w:date="2017-08-30T13:09:00Z">
              <w:r w:rsidDel="00483660">
                <w:rPr>
                  <w:color w:val="000000"/>
                  <w:sz w:val="16"/>
                  <w:szCs w:val="16"/>
                </w:rPr>
                <w:delText xml:space="preserve">11.010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4" w:author="Huy Duc. Nguyen" w:date="2017-08-30T13:09:00Z"/>
                <w:color w:val="000000"/>
                <w:sz w:val="16"/>
                <w:szCs w:val="16"/>
              </w:rPr>
            </w:pPr>
            <w:del w:id="12795" w:author="Huy Duc. Nguyen" w:date="2017-08-30T13:09:00Z">
              <w:r w:rsidDel="00483660">
                <w:rPr>
                  <w:color w:val="000000"/>
                  <w:sz w:val="16"/>
                  <w:szCs w:val="16"/>
                </w:rPr>
                <w:delText xml:space="preserve">10.842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6" w:author="Huy Duc. Nguyen" w:date="2017-08-30T13:09:00Z"/>
                <w:color w:val="000000"/>
                <w:sz w:val="16"/>
                <w:szCs w:val="16"/>
              </w:rPr>
            </w:pPr>
            <w:del w:id="12797" w:author="Huy Duc. Nguyen" w:date="2017-08-30T13:09:00Z">
              <w:r w:rsidDel="00483660">
                <w:rPr>
                  <w:color w:val="000000"/>
                  <w:sz w:val="16"/>
                  <w:szCs w:val="16"/>
                </w:rPr>
                <w:delText xml:space="preserve">13.201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798" w:author="Huy Duc. Nguyen" w:date="2017-08-30T13:09:00Z"/>
                <w:color w:val="000000"/>
                <w:sz w:val="16"/>
                <w:szCs w:val="16"/>
              </w:rPr>
            </w:pPr>
            <w:del w:id="12799" w:author="Huy Duc. Nguyen" w:date="2017-08-30T13:09:00Z">
              <w:r w:rsidDel="00483660">
                <w:rPr>
                  <w:color w:val="000000"/>
                  <w:sz w:val="16"/>
                  <w:szCs w:val="16"/>
                </w:rPr>
                <w:delText xml:space="preserve">13.201 </w:delText>
              </w:r>
            </w:del>
          </w:p>
        </w:tc>
      </w:tr>
      <w:tr w:rsidR="00AA1B78" w:rsidRPr="00207443" w:rsidDel="00483660" w:rsidTr="00AA1B78">
        <w:trPr>
          <w:trHeight w:hRule="exact" w:val="340"/>
          <w:jc w:val="center"/>
          <w:del w:id="12800"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Del="00483660" w:rsidRDefault="00AA1B78" w:rsidP="00A055E1">
            <w:pPr>
              <w:pStyle w:val="CETextBody"/>
              <w:jc w:val="right"/>
              <w:rPr>
                <w:del w:id="12801" w:author="Huy Duc. Nguyen" w:date="2017-08-30T13:09:00Z"/>
                <w:b/>
                <w:sz w:val="16"/>
                <w:lang w:eastAsia="ja-JP"/>
              </w:rPr>
            </w:pPr>
            <w:del w:id="12802" w:author="Huy Duc. Nguyen" w:date="2017-08-30T13:09:00Z">
              <w:r w:rsidRPr="008E4A5E" w:rsidDel="00483660">
                <w:rPr>
                  <w:rFonts w:hint="eastAsia"/>
                  <w:b/>
                  <w:sz w:val="16"/>
                  <w:lang w:eastAsia="ja-JP"/>
                </w:rPr>
                <w:delText>8</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03" w:author="Huy Duc. Nguyen" w:date="2017-08-30T13:09:00Z"/>
                <w:color w:val="000000"/>
                <w:sz w:val="16"/>
                <w:szCs w:val="16"/>
              </w:rPr>
            </w:pPr>
            <w:del w:id="12804" w:author="Huy Duc. Nguyen" w:date="2017-08-30T13:09:00Z">
              <w:r w:rsidDel="00483660">
                <w:rPr>
                  <w:color w:val="000000"/>
                  <w:sz w:val="16"/>
                  <w:szCs w:val="16"/>
                </w:rPr>
                <w:delText xml:space="preserve">13.354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05" w:author="Huy Duc. Nguyen" w:date="2017-08-30T13:09:00Z"/>
                <w:color w:val="000000"/>
                <w:sz w:val="16"/>
                <w:szCs w:val="16"/>
              </w:rPr>
            </w:pPr>
            <w:del w:id="12806" w:author="Huy Duc. Nguyen" w:date="2017-08-30T13:09:00Z">
              <w:r w:rsidDel="00483660">
                <w:rPr>
                  <w:color w:val="000000"/>
                  <w:sz w:val="16"/>
                  <w:szCs w:val="16"/>
                </w:rPr>
                <w:delText xml:space="preserve">11.761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07" w:author="Huy Duc. Nguyen" w:date="2017-08-30T13:09:00Z"/>
                <w:color w:val="000000"/>
                <w:sz w:val="16"/>
                <w:szCs w:val="16"/>
              </w:rPr>
            </w:pPr>
            <w:del w:id="12808" w:author="Huy Duc. Nguyen" w:date="2017-08-30T13:09:00Z">
              <w:r w:rsidDel="00483660">
                <w:rPr>
                  <w:color w:val="000000"/>
                  <w:sz w:val="16"/>
                  <w:szCs w:val="16"/>
                </w:rPr>
                <w:delText xml:space="preserve">14.022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09" w:author="Huy Duc. Nguyen" w:date="2017-08-30T13:09:00Z"/>
                <w:color w:val="000000"/>
                <w:sz w:val="16"/>
                <w:szCs w:val="16"/>
              </w:rPr>
            </w:pPr>
            <w:del w:id="12810" w:author="Huy Duc. Nguyen" w:date="2017-08-30T13:09:00Z">
              <w:r w:rsidDel="00483660">
                <w:rPr>
                  <w:color w:val="000000"/>
                  <w:sz w:val="16"/>
                  <w:szCs w:val="16"/>
                </w:rPr>
                <w:delText xml:space="preserve">11.760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11" w:author="Huy Duc. Nguyen" w:date="2017-08-30T13:09:00Z"/>
                <w:color w:val="000000"/>
                <w:sz w:val="16"/>
                <w:szCs w:val="16"/>
              </w:rPr>
            </w:pPr>
            <w:del w:id="12812" w:author="Huy Duc. Nguyen" w:date="2017-08-30T13:09:00Z">
              <w:r w:rsidDel="00483660">
                <w:rPr>
                  <w:color w:val="000000"/>
                  <w:sz w:val="16"/>
                  <w:szCs w:val="16"/>
                </w:rPr>
                <w:delText xml:space="preserve">13.345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13" w:author="Huy Duc. Nguyen" w:date="2017-08-30T13:09:00Z"/>
                <w:color w:val="000000"/>
                <w:sz w:val="16"/>
                <w:szCs w:val="16"/>
              </w:rPr>
            </w:pPr>
            <w:del w:id="12814" w:author="Huy Duc. Nguyen" w:date="2017-08-30T13:09:00Z">
              <w:r w:rsidDel="00483660">
                <w:rPr>
                  <w:color w:val="000000"/>
                  <w:sz w:val="16"/>
                  <w:szCs w:val="16"/>
                </w:rPr>
                <w:delText xml:space="preserve">13.345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15" w:author="Huy Duc. Nguyen" w:date="2017-08-30T13:09:00Z"/>
                <w:color w:val="000000"/>
                <w:sz w:val="16"/>
                <w:szCs w:val="16"/>
              </w:rPr>
            </w:pPr>
            <w:del w:id="12816" w:author="Huy Duc. Nguyen" w:date="2017-08-30T13:09:00Z">
              <w:r w:rsidDel="00483660">
                <w:rPr>
                  <w:color w:val="000000"/>
                  <w:sz w:val="16"/>
                  <w:szCs w:val="16"/>
                </w:rPr>
                <w:delText xml:space="preserve">11.761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17" w:author="Huy Duc. Nguyen" w:date="2017-08-30T13:09:00Z"/>
                <w:color w:val="000000"/>
                <w:sz w:val="16"/>
                <w:szCs w:val="16"/>
              </w:rPr>
            </w:pPr>
            <w:del w:id="12818" w:author="Huy Duc. Nguyen" w:date="2017-08-30T13:09:00Z">
              <w:r w:rsidDel="00483660">
                <w:rPr>
                  <w:color w:val="000000"/>
                  <w:sz w:val="16"/>
                  <w:szCs w:val="16"/>
                </w:rPr>
                <w:delText xml:space="preserve">11.830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19" w:author="Huy Duc. Nguyen" w:date="2017-08-30T13:09:00Z"/>
                <w:color w:val="000000"/>
                <w:sz w:val="16"/>
                <w:szCs w:val="16"/>
              </w:rPr>
            </w:pPr>
            <w:del w:id="12820" w:author="Huy Duc. Nguyen" w:date="2017-08-30T13:09:00Z">
              <w:r w:rsidDel="00483660">
                <w:rPr>
                  <w:color w:val="000000"/>
                  <w:sz w:val="16"/>
                  <w:szCs w:val="16"/>
                </w:rPr>
                <w:delText xml:space="preserve">13.354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21" w:author="Huy Duc. Nguyen" w:date="2017-08-30T13:09:00Z"/>
                <w:color w:val="000000"/>
                <w:sz w:val="16"/>
                <w:szCs w:val="16"/>
              </w:rPr>
            </w:pPr>
            <w:del w:id="12822" w:author="Huy Duc. Nguyen" w:date="2017-08-30T13:09:00Z">
              <w:r w:rsidDel="00483660">
                <w:rPr>
                  <w:color w:val="000000"/>
                  <w:sz w:val="16"/>
                  <w:szCs w:val="16"/>
                </w:rPr>
                <w:delText xml:space="preserve">13.354 </w:delText>
              </w:r>
            </w:del>
          </w:p>
        </w:tc>
      </w:tr>
      <w:tr w:rsidR="00AA1B78" w:rsidRPr="00207443" w:rsidDel="00483660" w:rsidTr="00AA1B78">
        <w:trPr>
          <w:trHeight w:hRule="exact" w:val="340"/>
          <w:jc w:val="center"/>
          <w:del w:id="12823"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824" w:author="Huy Duc. Nguyen" w:date="2017-08-30T13:09:00Z"/>
                <w:b/>
                <w:sz w:val="16"/>
                <w:szCs w:val="16"/>
                <w:lang w:eastAsia="ja-JP"/>
              </w:rPr>
            </w:pPr>
            <w:del w:id="12825" w:author="Huy Duc. Nguyen" w:date="2017-08-30T13:09:00Z">
              <w:r w:rsidRPr="008E4A5E" w:rsidDel="00483660">
                <w:rPr>
                  <w:rFonts w:hint="eastAsia"/>
                  <w:b/>
                  <w:sz w:val="16"/>
                  <w:lang w:eastAsia="ja-JP"/>
                </w:rPr>
                <w:delText>12</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26" w:author="Huy Duc. Nguyen" w:date="2017-08-30T13:09:00Z"/>
                <w:color w:val="000000"/>
                <w:sz w:val="16"/>
                <w:szCs w:val="16"/>
              </w:rPr>
            </w:pPr>
            <w:del w:id="12827" w:author="Huy Duc. Nguyen" w:date="2017-08-30T13:09:00Z">
              <w:r w:rsidDel="00483660">
                <w:rPr>
                  <w:color w:val="000000"/>
                  <w:sz w:val="16"/>
                  <w:szCs w:val="16"/>
                </w:rPr>
                <w:delText xml:space="preserve">13.576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28" w:author="Huy Duc. Nguyen" w:date="2017-08-30T13:09:00Z"/>
                <w:color w:val="000000"/>
                <w:sz w:val="16"/>
                <w:szCs w:val="16"/>
              </w:rPr>
            </w:pPr>
            <w:del w:id="12829" w:author="Huy Duc. Nguyen" w:date="2017-08-30T13:09:00Z">
              <w:r w:rsidDel="00483660">
                <w:rPr>
                  <w:color w:val="000000"/>
                  <w:sz w:val="16"/>
                  <w:szCs w:val="16"/>
                </w:rPr>
                <w:delText xml:space="preserve">14.013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0" w:author="Huy Duc. Nguyen" w:date="2017-08-30T13:09:00Z"/>
                <w:color w:val="000000"/>
                <w:sz w:val="16"/>
                <w:szCs w:val="16"/>
              </w:rPr>
            </w:pPr>
            <w:del w:id="12831" w:author="Huy Duc. Nguyen" w:date="2017-08-30T13:09:00Z">
              <w:r w:rsidDel="00483660">
                <w:rPr>
                  <w:color w:val="000000"/>
                  <w:sz w:val="16"/>
                  <w:szCs w:val="16"/>
                </w:rPr>
                <w:delText xml:space="preserve">14.022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2" w:author="Huy Duc. Nguyen" w:date="2017-08-30T13:09:00Z"/>
                <w:color w:val="000000"/>
                <w:sz w:val="16"/>
                <w:szCs w:val="16"/>
              </w:rPr>
            </w:pPr>
            <w:del w:id="12833"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34" w:author="Huy Duc. Nguyen" w:date="2017-08-30T13:09:00Z"/>
                <w:color w:val="000000"/>
                <w:sz w:val="16"/>
                <w:szCs w:val="16"/>
              </w:rPr>
            </w:pPr>
            <w:del w:id="12835"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36" w:author="Huy Duc. Nguyen" w:date="2017-08-30T13:09:00Z"/>
                <w:color w:val="000000"/>
                <w:sz w:val="16"/>
                <w:szCs w:val="16"/>
              </w:rPr>
            </w:pPr>
            <w:del w:id="12837" w:author="Huy Duc. Nguyen" w:date="2017-08-30T13:09:00Z">
              <w:r w:rsidDel="00483660">
                <w:rPr>
                  <w:color w:val="000000"/>
                  <w:sz w:val="16"/>
                  <w:szCs w:val="16"/>
                </w:rPr>
                <w:delText xml:space="preserve">13.568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38" w:author="Huy Duc. Nguyen" w:date="2017-08-30T13:09:00Z"/>
                <w:color w:val="000000"/>
                <w:sz w:val="16"/>
                <w:szCs w:val="16"/>
              </w:rPr>
            </w:pPr>
            <w:del w:id="12839" w:author="Huy Duc. Nguyen" w:date="2017-08-30T13:09:00Z">
              <w:r w:rsidDel="00483660">
                <w:rPr>
                  <w:color w:val="000000"/>
                  <w:sz w:val="16"/>
                  <w:szCs w:val="16"/>
                </w:rPr>
                <w:delText xml:space="preserve">12.511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40" w:author="Huy Duc. Nguyen" w:date="2017-08-30T13:09:00Z"/>
                <w:color w:val="000000"/>
                <w:sz w:val="16"/>
                <w:szCs w:val="16"/>
              </w:rPr>
            </w:pPr>
            <w:del w:id="12841" w:author="Huy Duc. Nguyen" w:date="2017-08-30T13:09:00Z">
              <w:r w:rsidDel="00483660">
                <w:rPr>
                  <w:color w:val="000000"/>
                  <w:sz w:val="16"/>
                  <w:szCs w:val="16"/>
                </w:rPr>
                <w:delText xml:space="preserve">13.650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42" w:author="Huy Duc. Nguyen" w:date="2017-08-30T13:09:00Z"/>
                <w:color w:val="000000"/>
                <w:sz w:val="16"/>
                <w:szCs w:val="16"/>
              </w:rPr>
            </w:pPr>
            <w:del w:id="12843" w:author="Huy Duc. Nguyen" w:date="2017-08-30T13:09:00Z">
              <w:r w:rsidDel="00483660">
                <w:rPr>
                  <w:color w:val="000000"/>
                  <w:sz w:val="16"/>
                  <w:szCs w:val="16"/>
                </w:rPr>
                <w:delText xml:space="preserve">13.577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44" w:author="Huy Duc. Nguyen" w:date="2017-08-30T13:09:00Z"/>
                <w:color w:val="000000"/>
                <w:sz w:val="16"/>
                <w:szCs w:val="16"/>
              </w:rPr>
            </w:pPr>
            <w:del w:id="12845" w:author="Huy Duc. Nguyen" w:date="2017-08-30T13:09:00Z">
              <w:r w:rsidDel="00483660">
                <w:rPr>
                  <w:color w:val="000000"/>
                  <w:sz w:val="16"/>
                  <w:szCs w:val="16"/>
                </w:rPr>
                <w:delText xml:space="preserve">13.577 </w:delText>
              </w:r>
            </w:del>
          </w:p>
        </w:tc>
      </w:tr>
      <w:tr w:rsidR="00AA1B78" w:rsidRPr="00207443" w:rsidDel="00483660" w:rsidTr="00AA1B78">
        <w:trPr>
          <w:trHeight w:hRule="exact" w:val="340"/>
          <w:jc w:val="center"/>
          <w:del w:id="12846" w:author="Huy Duc. Nguyen" w:date="2017-08-30T13:09:00Z"/>
        </w:trPr>
        <w:tc>
          <w:tcPr>
            <w:tcW w:w="562" w:type="pct"/>
            <w:tcBorders>
              <w:left w:val="single" w:sz="4" w:space="0" w:color="auto"/>
              <w:right w:val="double" w:sz="4" w:space="0" w:color="auto"/>
            </w:tcBorders>
            <w:shd w:val="clear" w:color="auto" w:fill="BFBFBF" w:themeFill="background1" w:themeFillShade="BF"/>
          </w:tcPr>
          <w:p w:rsidR="00AA1B78" w:rsidRPr="00955E9B" w:rsidDel="00483660" w:rsidRDefault="00AA1B78" w:rsidP="00A055E1">
            <w:pPr>
              <w:pStyle w:val="CETextBody"/>
              <w:jc w:val="right"/>
              <w:rPr>
                <w:del w:id="12847" w:author="Huy Duc. Nguyen" w:date="2017-08-30T13:09:00Z"/>
                <w:b/>
                <w:sz w:val="16"/>
                <w:szCs w:val="16"/>
                <w:lang w:eastAsia="ja-JP"/>
              </w:rPr>
            </w:pPr>
            <w:del w:id="12848" w:author="Huy Duc. Nguyen" w:date="2017-08-30T13:09:00Z">
              <w:r w:rsidRPr="008E4A5E" w:rsidDel="00483660">
                <w:rPr>
                  <w:rFonts w:hint="eastAsia"/>
                  <w:b/>
                  <w:sz w:val="16"/>
                  <w:lang w:eastAsia="ja-JP"/>
                </w:rPr>
                <w:delText>16</w:delText>
              </w:r>
            </w:del>
          </w:p>
        </w:tc>
        <w:tc>
          <w:tcPr>
            <w:tcW w:w="444" w:type="pct"/>
            <w:tcBorders>
              <w:left w:val="double" w:sz="4" w:space="0" w:color="auto"/>
              <w:right w:val="single" w:sz="4" w:space="0" w:color="000000"/>
            </w:tcBorders>
            <w:vAlign w:val="bottom"/>
          </w:tcPr>
          <w:p w:rsidR="00AA1B78" w:rsidRPr="00F41084" w:rsidDel="00483660" w:rsidRDefault="00AA1B78" w:rsidP="00A055E1">
            <w:pPr>
              <w:pStyle w:val="CETextBody"/>
              <w:jc w:val="right"/>
              <w:rPr>
                <w:del w:id="12849" w:author="Huy Duc. Nguyen" w:date="2017-08-30T13:09:00Z"/>
                <w:color w:val="000000"/>
                <w:sz w:val="16"/>
                <w:szCs w:val="16"/>
              </w:rPr>
            </w:pPr>
            <w:del w:id="12850" w:author="Huy Duc. Nguyen" w:date="2017-08-30T13:09:00Z">
              <w:r w:rsidDel="00483660">
                <w:rPr>
                  <w:color w:val="000000"/>
                  <w:sz w:val="16"/>
                  <w:szCs w:val="16"/>
                </w:rPr>
                <w:delText xml:space="preserve">13.762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51" w:author="Huy Duc. Nguyen" w:date="2017-08-30T13:09:00Z"/>
                <w:color w:val="000000"/>
                <w:sz w:val="16"/>
                <w:szCs w:val="16"/>
              </w:rPr>
            </w:pPr>
            <w:del w:id="12852" w:author="Huy Duc. Nguyen" w:date="2017-08-30T13:09:00Z">
              <w:r w:rsidDel="00483660">
                <w:rPr>
                  <w:color w:val="000000"/>
                  <w:sz w:val="16"/>
                  <w:szCs w:val="16"/>
                </w:rPr>
                <w:delText xml:space="preserve">13.679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53" w:author="Huy Duc. Nguyen" w:date="2017-08-30T13:09:00Z"/>
                <w:color w:val="000000"/>
                <w:sz w:val="16"/>
                <w:szCs w:val="16"/>
              </w:rPr>
            </w:pPr>
            <w:del w:id="12854" w:author="Huy Duc. Nguyen" w:date="2017-08-30T13:09:00Z">
              <w:r w:rsidDel="00483660">
                <w:rPr>
                  <w:color w:val="000000"/>
                  <w:sz w:val="16"/>
                  <w:szCs w:val="16"/>
                </w:rPr>
                <w:delText xml:space="preserve">12.966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55" w:author="Huy Duc. Nguyen" w:date="2017-08-30T13:09:00Z"/>
                <w:color w:val="000000"/>
                <w:sz w:val="16"/>
                <w:szCs w:val="16"/>
              </w:rPr>
            </w:pPr>
            <w:del w:id="12856" w:author="Huy Duc. Nguyen" w:date="2017-08-30T13:09:00Z">
              <w:r w:rsidDel="00483660">
                <w:rPr>
                  <w:color w:val="000000"/>
                  <w:sz w:val="16"/>
                  <w:szCs w:val="16"/>
                </w:rPr>
                <w:delText xml:space="preserve">13.680 </w:delText>
              </w:r>
            </w:del>
          </w:p>
        </w:tc>
        <w:tc>
          <w:tcPr>
            <w:tcW w:w="444" w:type="pct"/>
            <w:tcBorders>
              <w:left w:val="single" w:sz="4" w:space="0" w:color="000000"/>
              <w:right w:val="single" w:sz="4" w:space="0" w:color="000000"/>
            </w:tcBorders>
            <w:vAlign w:val="bottom"/>
          </w:tcPr>
          <w:p w:rsidR="00AA1B78" w:rsidRPr="00F41084" w:rsidDel="00483660" w:rsidRDefault="00AA1B78" w:rsidP="00A055E1">
            <w:pPr>
              <w:pStyle w:val="CETextBody"/>
              <w:jc w:val="right"/>
              <w:rPr>
                <w:del w:id="12857" w:author="Huy Duc. Nguyen" w:date="2017-08-30T13:09:00Z"/>
                <w:color w:val="000000"/>
                <w:sz w:val="16"/>
                <w:szCs w:val="16"/>
              </w:rPr>
            </w:pPr>
            <w:del w:id="12858" w:author="Huy Duc. Nguyen" w:date="2017-08-30T13:09:00Z">
              <w:r w:rsidDel="00483660">
                <w:rPr>
                  <w:color w:val="000000"/>
                  <w:sz w:val="16"/>
                  <w:szCs w:val="16"/>
                </w:rPr>
                <w:delText xml:space="preserve">12.887 </w:delText>
              </w:r>
            </w:del>
          </w:p>
        </w:tc>
        <w:tc>
          <w:tcPr>
            <w:tcW w:w="444" w:type="pct"/>
            <w:tcBorders>
              <w:left w:val="single" w:sz="4" w:space="0" w:color="000000"/>
              <w:right w:val="single" w:sz="4" w:space="0" w:color="auto"/>
            </w:tcBorders>
            <w:vAlign w:val="bottom"/>
          </w:tcPr>
          <w:p w:rsidR="00AA1B78" w:rsidRPr="00F41084" w:rsidDel="00483660" w:rsidRDefault="00AA1B78" w:rsidP="00A055E1">
            <w:pPr>
              <w:pStyle w:val="CETextBody"/>
              <w:jc w:val="right"/>
              <w:rPr>
                <w:del w:id="12859" w:author="Huy Duc. Nguyen" w:date="2017-08-30T13:09:00Z"/>
                <w:color w:val="000000"/>
                <w:sz w:val="16"/>
                <w:szCs w:val="16"/>
              </w:rPr>
            </w:pPr>
            <w:del w:id="12860" w:author="Huy Duc. Nguyen" w:date="2017-08-30T13:09:00Z">
              <w:r w:rsidDel="00483660">
                <w:rPr>
                  <w:color w:val="000000"/>
                  <w:sz w:val="16"/>
                  <w:szCs w:val="16"/>
                </w:rPr>
                <w:delText xml:space="preserve">12.888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61" w:author="Huy Duc. Nguyen" w:date="2017-08-30T13:09:00Z"/>
                <w:color w:val="000000"/>
                <w:sz w:val="16"/>
                <w:szCs w:val="16"/>
              </w:rPr>
            </w:pPr>
            <w:del w:id="12862" w:author="Huy Duc. Nguyen" w:date="2017-08-30T13:09:00Z">
              <w:r w:rsidDel="00483660">
                <w:rPr>
                  <w:color w:val="000000"/>
                  <w:sz w:val="16"/>
                  <w:szCs w:val="16"/>
                </w:rPr>
                <w:delText xml:space="preserve">13.679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63" w:author="Huy Duc. Nguyen" w:date="2017-08-30T13:09:00Z"/>
                <w:color w:val="000000"/>
                <w:sz w:val="16"/>
                <w:szCs w:val="16"/>
              </w:rPr>
            </w:pPr>
            <w:del w:id="12864" w:author="Huy Duc. Nguyen" w:date="2017-08-30T13:09:00Z">
              <w:r w:rsidDel="00483660">
                <w:rPr>
                  <w:color w:val="000000"/>
                  <w:sz w:val="16"/>
                  <w:szCs w:val="16"/>
                </w:rPr>
                <w:delText xml:space="preserve">12.964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65" w:author="Huy Duc. Nguyen" w:date="2017-08-30T13:09:00Z"/>
                <w:color w:val="000000"/>
                <w:sz w:val="16"/>
                <w:szCs w:val="16"/>
              </w:rPr>
            </w:pPr>
            <w:del w:id="12866" w:author="Huy Duc. Nguyen" w:date="2017-08-30T13:09:00Z">
              <w:r w:rsidDel="00483660">
                <w:rPr>
                  <w:color w:val="000000"/>
                  <w:sz w:val="16"/>
                  <w:szCs w:val="16"/>
                </w:rPr>
                <w:delText xml:space="preserve">12.896 </w:delText>
              </w:r>
            </w:del>
          </w:p>
        </w:tc>
        <w:tc>
          <w:tcPr>
            <w:tcW w:w="444" w:type="pct"/>
            <w:tcBorders>
              <w:left w:val="single" w:sz="4" w:space="0" w:color="000000"/>
              <w:right w:val="single" w:sz="4" w:space="0" w:color="auto"/>
            </w:tcBorders>
            <w:vAlign w:val="bottom"/>
          </w:tcPr>
          <w:p w:rsidR="00AA1B78" w:rsidRPr="00955E9B" w:rsidDel="00483660" w:rsidRDefault="00AA1B78" w:rsidP="00A055E1">
            <w:pPr>
              <w:pStyle w:val="CETextBody"/>
              <w:jc w:val="right"/>
              <w:rPr>
                <w:del w:id="12867" w:author="Huy Duc. Nguyen" w:date="2017-08-30T13:09:00Z"/>
                <w:color w:val="000000"/>
                <w:sz w:val="16"/>
                <w:szCs w:val="16"/>
              </w:rPr>
            </w:pPr>
            <w:del w:id="12868" w:author="Huy Duc. Nguyen" w:date="2017-08-30T13:09:00Z">
              <w:r w:rsidDel="00483660">
                <w:rPr>
                  <w:color w:val="000000"/>
                  <w:sz w:val="16"/>
                  <w:szCs w:val="16"/>
                </w:rPr>
                <w:delText xml:space="preserve">12.965 </w:delText>
              </w:r>
            </w:del>
          </w:p>
        </w:tc>
      </w:tr>
    </w:tbl>
    <w:p w:rsidR="00AA1B78" w:rsidRPr="00BC27C4" w:rsidDel="00483660" w:rsidRDefault="00AA1B78" w:rsidP="0027486D">
      <w:pPr>
        <w:pStyle w:val="CETextBody"/>
        <w:rPr>
          <w:del w:id="12869" w:author="Huy Duc. Nguyen" w:date="2017-08-30T13:09:00Z"/>
          <w:b/>
          <w:lang w:val="en-US" w:eastAsia="ja-JP"/>
        </w:rPr>
      </w:pPr>
    </w:p>
    <w:p w:rsidR="00113EAD" w:rsidRPr="00B43823" w:rsidDel="00483660" w:rsidRDefault="00113EAD" w:rsidP="00113EAD">
      <w:pPr>
        <w:pStyle w:val="Caption"/>
        <w:ind w:firstLineChars="1950" w:firstLine="4307"/>
        <w:jc w:val="left"/>
        <w:rPr>
          <w:del w:id="12870" w:author="Huy Duc. Nguyen" w:date="2017-08-30T13:09:00Z"/>
          <w:sz w:val="22"/>
          <w:szCs w:val="22"/>
          <w:lang w:eastAsia="ja-JP"/>
        </w:rPr>
      </w:pPr>
      <w:del w:id="12871" w:author="Huy Duc. Nguyen" w:date="2017-08-30T13:09:00Z">
        <w:r w:rsidRPr="008F0A68" w:rsidDel="00483660">
          <w:rPr>
            <w:sz w:val="22"/>
            <w:szCs w:val="22"/>
          </w:rPr>
          <w:delText xml:space="preserve">Table </w:delText>
        </w:r>
        <w:r w:rsidRPr="008F0A68" w:rsidDel="00483660">
          <w:rPr>
            <w:sz w:val="22"/>
            <w:szCs w:val="22"/>
          </w:rPr>
          <w:fldChar w:fldCharType="begin"/>
        </w:r>
        <w:r w:rsidRPr="008F0A68" w:rsidDel="00483660">
          <w:rPr>
            <w:sz w:val="22"/>
            <w:szCs w:val="22"/>
          </w:rPr>
          <w:delInstrText xml:space="preserve"> STYLEREF 1 \s </w:delInstrText>
        </w:r>
        <w:r w:rsidRPr="008F0A68" w:rsidDel="00483660">
          <w:rPr>
            <w:sz w:val="22"/>
            <w:szCs w:val="22"/>
          </w:rPr>
          <w:fldChar w:fldCharType="separate"/>
        </w:r>
        <w:r w:rsidR="003B19D6" w:rsidDel="00483660">
          <w:rPr>
            <w:noProof/>
            <w:sz w:val="22"/>
            <w:szCs w:val="22"/>
          </w:rPr>
          <w:delText>5</w:delText>
        </w:r>
        <w:r w:rsidRPr="008F0A68" w:rsidDel="00483660">
          <w:rPr>
            <w:sz w:val="22"/>
            <w:szCs w:val="22"/>
          </w:rPr>
          <w:fldChar w:fldCharType="end"/>
        </w:r>
        <w:r w:rsidRPr="008F0A68" w:rsidDel="00483660">
          <w:rPr>
            <w:sz w:val="22"/>
            <w:szCs w:val="22"/>
          </w:rPr>
          <w:noBreakHyphen/>
        </w:r>
        <w:r w:rsidRPr="008F0A68" w:rsidDel="00483660">
          <w:rPr>
            <w:sz w:val="22"/>
            <w:szCs w:val="22"/>
          </w:rPr>
          <w:fldChar w:fldCharType="begin"/>
        </w:r>
        <w:r w:rsidRPr="008F0A68" w:rsidDel="00483660">
          <w:rPr>
            <w:sz w:val="22"/>
            <w:szCs w:val="22"/>
          </w:rPr>
          <w:delInstrText xml:space="preserve"> SEQ Table \* ARABIC \s 1 </w:delInstrText>
        </w:r>
        <w:r w:rsidRPr="008F0A68" w:rsidDel="00483660">
          <w:rPr>
            <w:sz w:val="22"/>
            <w:szCs w:val="22"/>
          </w:rPr>
          <w:fldChar w:fldCharType="separate"/>
        </w:r>
      </w:del>
      <w:ins w:id="12872" w:author="Kazuhiro Takagi" w:date="2017-03-21T15:02:00Z">
        <w:del w:id="12873" w:author="Huy Duc. Nguyen" w:date="2017-08-28T16:38:00Z">
          <w:r w:rsidR="00520A63" w:rsidDel="003B19D6">
            <w:rPr>
              <w:noProof/>
              <w:sz w:val="22"/>
              <w:szCs w:val="22"/>
            </w:rPr>
            <w:delText>65</w:delText>
          </w:r>
        </w:del>
      </w:ins>
      <w:ins w:id="12874" w:author=" " w:date="2017-03-09T11:18:00Z">
        <w:del w:id="12875" w:author="Huy Duc. Nguyen" w:date="2017-08-28T16:38:00Z">
          <w:r w:rsidR="00442CC0" w:rsidDel="003B19D6">
            <w:rPr>
              <w:noProof/>
              <w:sz w:val="22"/>
              <w:szCs w:val="22"/>
            </w:rPr>
            <w:delText>65</w:delText>
          </w:r>
        </w:del>
      </w:ins>
      <w:del w:id="12876" w:author="Huy Duc. Nguyen" w:date="2017-08-28T16:38:00Z">
        <w:r w:rsidR="00003FEB" w:rsidDel="003B19D6">
          <w:rPr>
            <w:noProof/>
            <w:sz w:val="22"/>
            <w:szCs w:val="22"/>
          </w:rPr>
          <w:delText>72</w:delText>
        </w:r>
      </w:del>
      <w:del w:id="12877" w:author="Huy Duc. Nguyen" w:date="2017-08-30T13:09:00Z">
        <w:r w:rsidRPr="008F0A68" w:rsidDel="00483660">
          <w:rPr>
            <w:sz w:val="22"/>
            <w:szCs w:val="22"/>
          </w:rPr>
          <w:fldChar w:fldCharType="end"/>
        </w:r>
        <w:r w:rsidRPr="008F0A68" w:rsidDel="00483660">
          <w:rPr>
            <w:rFonts w:hint="eastAsia"/>
            <w:sz w:val="22"/>
            <w:szCs w:val="22"/>
            <w:lang w:eastAsia="ja-JP"/>
          </w:rPr>
          <w:delText>:</w:delText>
        </w:r>
        <w:r w:rsidDel="00483660">
          <w:rPr>
            <w:rFonts w:hint="eastAsia"/>
            <w:sz w:val="22"/>
            <w:szCs w:val="22"/>
            <w:lang w:eastAsia="ja-JP"/>
          </w:rPr>
          <w:delText xml:space="preserve"> </w:delText>
        </w:r>
        <w:r w:rsidRPr="008F0A68" w:rsidDel="00483660">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937"/>
        <w:gridCol w:w="1161"/>
        <w:gridCol w:w="1281"/>
        <w:gridCol w:w="1282"/>
        <w:gridCol w:w="1281"/>
        <w:gridCol w:w="1282"/>
        <w:gridCol w:w="1282"/>
      </w:tblGrid>
      <w:tr w:rsidR="004D6EF0" w:rsidRPr="00207443" w:rsidDel="00483660" w:rsidTr="00B140AF">
        <w:trPr>
          <w:jc w:val="center"/>
          <w:del w:id="12878" w:author="Huy Duc. Nguyen" w:date="2017-08-30T13:09:00Z"/>
        </w:trPr>
        <w:tc>
          <w:tcPr>
            <w:tcW w:w="937" w:type="dxa"/>
            <w:tcBorders>
              <w:bottom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879" w:author="Huy Duc. Nguyen" w:date="2017-08-30T13:09:00Z"/>
                <w:sz w:val="16"/>
                <w:lang w:eastAsia="ja-JP"/>
              </w:rPr>
            </w:pPr>
          </w:p>
        </w:tc>
        <w:tc>
          <w:tcPr>
            <w:tcW w:w="3724" w:type="dxa"/>
            <w:gridSpan w:val="3"/>
            <w:tcBorders>
              <w:right w:val="double" w:sz="4" w:space="0" w:color="auto"/>
            </w:tcBorders>
            <w:shd w:val="clear" w:color="auto" w:fill="BFBFBF" w:themeFill="background1" w:themeFillShade="BF"/>
          </w:tcPr>
          <w:p w:rsidR="004D6EF0" w:rsidRPr="00B43823" w:rsidDel="00483660" w:rsidRDefault="004D6EF0" w:rsidP="00B140AF">
            <w:pPr>
              <w:pStyle w:val="CETextBody"/>
              <w:jc w:val="center"/>
              <w:rPr>
                <w:del w:id="12880" w:author="Huy Duc. Nguyen" w:date="2017-08-30T13:09:00Z"/>
                <w:b/>
                <w:sz w:val="16"/>
                <w:lang w:eastAsia="ja-JP"/>
              </w:rPr>
            </w:pPr>
            <w:del w:id="12881" w:author="Huy Duc. Nguyen" w:date="2017-08-30T13:09:00Z">
              <w:r w:rsidDel="00483660">
                <w:rPr>
                  <w:rFonts w:hint="eastAsia"/>
                  <w:b/>
                  <w:sz w:val="16"/>
                  <w:lang w:eastAsia="ja-JP"/>
                </w:rPr>
                <w:delText>V</w:delText>
              </w:r>
              <w:r w:rsidRPr="00931937" w:rsidDel="00483660">
                <w:rPr>
                  <w:b/>
                  <w:sz w:val="16"/>
                  <w:lang w:eastAsia="ja-JP"/>
                </w:rPr>
                <w:delText>irtualized Linux</w:delText>
              </w:r>
              <w:r w:rsidRPr="00B43823" w:rsidDel="00483660">
                <w:rPr>
                  <w:b/>
                  <w:sz w:val="16"/>
                  <w:lang w:eastAsia="ja-JP"/>
                </w:rPr>
                <w:delText>(Type</w:delText>
              </w:r>
              <w:r w:rsidDel="00483660">
                <w:rPr>
                  <w:rFonts w:hint="eastAsia"/>
                  <w:b/>
                  <w:sz w:val="16"/>
                  <w:lang w:eastAsia="ja-JP"/>
                </w:rPr>
                <w:delText>4</w:delText>
              </w:r>
              <w:r w:rsidRPr="00B43823" w:rsidDel="00483660">
                <w:rPr>
                  <w:b/>
                  <w:sz w:val="16"/>
                  <w:lang w:eastAsia="ja-JP"/>
                </w:rPr>
                <w:delText>)</w:delText>
              </w:r>
              <w:r w:rsidR="005E3440" w:rsidDel="00483660">
                <w:rPr>
                  <w:rFonts w:hint="eastAsia"/>
                  <w:b/>
                  <w:sz w:val="16"/>
                  <w:lang w:eastAsia="ja-JP"/>
                </w:rPr>
                <w:delText xml:space="preserve"> [ns]</w:delText>
              </w:r>
            </w:del>
          </w:p>
        </w:tc>
        <w:tc>
          <w:tcPr>
            <w:tcW w:w="3845" w:type="dxa"/>
            <w:gridSpan w:val="3"/>
            <w:tcBorders>
              <w:left w:val="double" w:sz="4" w:space="0" w:color="auto"/>
              <w:right w:val="single" w:sz="4" w:space="0" w:color="auto"/>
            </w:tcBorders>
            <w:shd w:val="clear" w:color="auto" w:fill="BFBFBF" w:themeFill="background1" w:themeFillShade="BF"/>
          </w:tcPr>
          <w:p w:rsidR="004D6EF0" w:rsidRPr="00B43823" w:rsidDel="00483660" w:rsidRDefault="004D6EF0" w:rsidP="00B140AF">
            <w:pPr>
              <w:pStyle w:val="CETextBody"/>
              <w:jc w:val="center"/>
              <w:rPr>
                <w:del w:id="12882" w:author="Huy Duc. Nguyen" w:date="2017-08-30T13:09:00Z"/>
                <w:b/>
                <w:sz w:val="16"/>
                <w:lang w:eastAsia="ja-JP"/>
              </w:rPr>
            </w:pPr>
            <w:del w:id="12883" w:author="Huy Duc. Nguyen" w:date="2017-08-30T13:09:00Z">
              <w:r w:rsidRPr="00B43823" w:rsidDel="00483660">
                <w:rPr>
                  <w:b/>
                  <w:sz w:val="16"/>
                  <w:lang w:eastAsia="ja-JP"/>
                </w:rPr>
                <w:delText>Native Linux(Type2)</w:delText>
              </w:r>
              <w:r w:rsidR="005E3440" w:rsidDel="00483660">
                <w:rPr>
                  <w:rFonts w:hint="eastAsia"/>
                  <w:b/>
                  <w:sz w:val="16"/>
                  <w:lang w:eastAsia="ja-JP"/>
                </w:rPr>
                <w:delText xml:space="preserve"> [ns]</w:delText>
              </w:r>
            </w:del>
          </w:p>
        </w:tc>
      </w:tr>
      <w:tr w:rsidR="004D6EF0" w:rsidRPr="00207443" w:rsidDel="00483660" w:rsidTr="00B140AF">
        <w:trPr>
          <w:jc w:val="center"/>
          <w:del w:id="12884"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885" w:author="Huy Duc. Nguyen" w:date="2017-08-30T13:09:00Z"/>
                <w:b/>
                <w:sz w:val="16"/>
                <w:lang w:eastAsia="ja-JP"/>
              </w:rPr>
            </w:pPr>
            <w:del w:id="12886" w:author="Huy Duc. Nguyen" w:date="2017-08-30T13:09:00Z">
              <w:r w:rsidDel="00483660">
                <w:rPr>
                  <w:rFonts w:hint="eastAsia"/>
                  <w:b/>
                  <w:sz w:val="16"/>
                  <w:lang w:eastAsia="ja-JP"/>
                </w:rPr>
                <w:delText>Array size</w:delText>
              </w:r>
            </w:del>
          </w:p>
          <w:p w:rsidR="004D6EF0" w:rsidRPr="00207443" w:rsidDel="00483660" w:rsidRDefault="004D6EF0" w:rsidP="00B140AF">
            <w:pPr>
              <w:pStyle w:val="CETextBody"/>
              <w:ind w:firstLineChars="100" w:firstLine="161"/>
              <w:rPr>
                <w:del w:id="12887" w:author="Huy Duc. Nguyen" w:date="2017-08-30T13:09:00Z"/>
                <w:sz w:val="16"/>
                <w:lang w:eastAsia="ja-JP"/>
              </w:rPr>
            </w:pPr>
            <w:del w:id="12888" w:author="Huy Duc. Nguyen" w:date="2017-08-30T13:09:00Z">
              <w:r w:rsidDel="00483660">
                <w:rPr>
                  <w:rFonts w:hint="eastAsia"/>
                  <w:b/>
                  <w:sz w:val="16"/>
                  <w:lang w:eastAsia="ja-JP"/>
                </w:rPr>
                <w:delText>(</w:delText>
              </w:r>
              <w:r w:rsidDel="00483660">
                <w:rPr>
                  <w:b/>
                  <w:sz w:val="16"/>
                  <w:lang w:eastAsia="ja-JP"/>
                </w:rPr>
                <w:delText>MB</w:delText>
              </w:r>
              <w:r w:rsidDel="00483660">
                <w:rPr>
                  <w:rFonts w:hint="eastAsia"/>
                  <w:b/>
                  <w:sz w:val="16"/>
                  <w:lang w:eastAsia="ja-JP"/>
                </w:rPr>
                <w:delText>)</w:delText>
              </w:r>
            </w:del>
          </w:p>
        </w:tc>
        <w:tc>
          <w:tcPr>
            <w:tcW w:w="1161" w:type="dxa"/>
            <w:tcBorders>
              <w:right w:val="single" w:sz="4" w:space="0" w:color="auto"/>
            </w:tcBorders>
            <w:shd w:val="clear" w:color="auto" w:fill="BFBFBF" w:themeFill="background1" w:themeFillShade="BF"/>
          </w:tcPr>
          <w:p w:rsidR="004D6EF0" w:rsidDel="00483660" w:rsidRDefault="004D6EF0" w:rsidP="00B140AF">
            <w:pPr>
              <w:pStyle w:val="CETextBody"/>
              <w:jc w:val="center"/>
              <w:rPr>
                <w:del w:id="12889" w:author="Huy Duc. Nguyen" w:date="2017-08-30T13:09:00Z"/>
                <w:b/>
                <w:sz w:val="16"/>
                <w:lang w:eastAsia="ja-JP"/>
              </w:rPr>
            </w:pPr>
            <w:del w:id="12890"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Del="00483660" w:rsidRDefault="004D6EF0" w:rsidP="00B140AF">
            <w:pPr>
              <w:pStyle w:val="CETextBody"/>
              <w:jc w:val="center"/>
              <w:rPr>
                <w:del w:id="12891" w:author="Huy Duc. Nguyen" w:date="2017-08-30T13:09:00Z"/>
                <w:sz w:val="16"/>
                <w:lang w:eastAsia="ja-JP"/>
              </w:rPr>
            </w:pPr>
            <w:del w:id="12892" w:author="Huy Duc. Nguyen" w:date="2017-08-30T13:09:00Z">
              <w:r w:rsidDel="00483660">
                <w:rPr>
                  <w:rFonts w:hint="eastAsia"/>
                  <w:b/>
                  <w:sz w:val="16"/>
                  <w:lang w:eastAsia="ja-JP"/>
                </w:rPr>
                <w:delText>Ave.</w:delText>
              </w:r>
            </w:del>
          </w:p>
        </w:tc>
        <w:tc>
          <w:tcPr>
            <w:tcW w:w="1281"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893" w:author="Huy Duc. Nguyen" w:date="2017-08-30T13:09:00Z"/>
                <w:b/>
                <w:sz w:val="16"/>
                <w:lang w:eastAsia="ja-JP"/>
              </w:rPr>
            </w:pPr>
            <w:del w:id="12894"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D67B4A" w:rsidDel="00483660" w:rsidRDefault="004D6EF0" w:rsidP="00B140AF">
            <w:pPr>
              <w:pStyle w:val="CETextBody"/>
              <w:jc w:val="center"/>
              <w:rPr>
                <w:del w:id="12895" w:author="Huy Duc. Nguyen" w:date="2017-08-30T13:09:00Z"/>
                <w:sz w:val="16"/>
                <w:szCs w:val="16"/>
                <w:lang w:eastAsia="ja-JP"/>
              </w:rPr>
            </w:pPr>
            <w:del w:id="12896" w:author="Huy Duc. Nguyen" w:date="2017-08-30T13:09:00Z">
              <w:r w:rsidDel="00483660">
                <w:rPr>
                  <w:rFonts w:hint="eastAsia"/>
                  <w:b/>
                  <w:sz w:val="16"/>
                  <w:lang w:eastAsia="ja-JP"/>
                </w:rPr>
                <w:delText>min.</w:delText>
              </w:r>
            </w:del>
          </w:p>
        </w:tc>
        <w:tc>
          <w:tcPr>
            <w:tcW w:w="1282" w:type="dxa"/>
            <w:tcBorders>
              <w:left w:val="single" w:sz="4" w:space="0" w:color="auto"/>
              <w:right w:val="double" w:sz="4" w:space="0" w:color="auto"/>
            </w:tcBorders>
            <w:shd w:val="clear" w:color="auto" w:fill="BFBFBF" w:themeFill="background1" w:themeFillShade="BF"/>
          </w:tcPr>
          <w:p w:rsidR="004D6EF0" w:rsidDel="00483660" w:rsidRDefault="004D6EF0" w:rsidP="00B140AF">
            <w:pPr>
              <w:pStyle w:val="CETextBody"/>
              <w:jc w:val="center"/>
              <w:rPr>
                <w:del w:id="12897" w:author="Huy Duc. Nguyen" w:date="2017-08-30T13:09:00Z"/>
                <w:b/>
                <w:sz w:val="16"/>
                <w:lang w:eastAsia="ja-JP"/>
              </w:rPr>
            </w:pPr>
            <w:del w:id="12898"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D67B4A" w:rsidDel="00483660" w:rsidRDefault="004D6EF0" w:rsidP="00B140AF">
            <w:pPr>
              <w:pStyle w:val="CETextBody"/>
              <w:ind w:right="80"/>
              <w:jc w:val="center"/>
              <w:rPr>
                <w:del w:id="12899" w:author="Huy Duc. Nguyen" w:date="2017-08-30T13:09:00Z"/>
                <w:sz w:val="16"/>
                <w:szCs w:val="16"/>
                <w:lang w:eastAsia="ja-JP"/>
              </w:rPr>
            </w:pPr>
            <w:del w:id="12900" w:author="Huy Duc. Nguyen" w:date="2017-08-30T13:09:00Z">
              <w:r w:rsidDel="00483660">
                <w:rPr>
                  <w:rFonts w:hint="eastAsia"/>
                  <w:b/>
                  <w:sz w:val="16"/>
                  <w:lang w:eastAsia="ja-JP"/>
                </w:rPr>
                <w:delText>max.</w:delText>
              </w:r>
            </w:del>
          </w:p>
        </w:tc>
        <w:tc>
          <w:tcPr>
            <w:tcW w:w="1281" w:type="dxa"/>
            <w:tcBorders>
              <w:left w:val="doub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901" w:author="Huy Duc. Nguyen" w:date="2017-08-30T13:09:00Z"/>
                <w:b/>
                <w:sz w:val="16"/>
                <w:lang w:eastAsia="ja-JP"/>
              </w:rPr>
            </w:pPr>
            <w:del w:id="12902"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1049E1" w:rsidDel="00483660" w:rsidRDefault="004D6EF0" w:rsidP="00B140AF">
            <w:pPr>
              <w:pStyle w:val="CETextBody"/>
              <w:ind w:right="240"/>
              <w:jc w:val="center"/>
              <w:rPr>
                <w:del w:id="12903" w:author="Huy Duc. Nguyen" w:date="2017-08-30T13:09:00Z"/>
                <w:sz w:val="16"/>
                <w:lang w:eastAsia="ja-JP"/>
              </w:rPr>
            </w:pPr>
            <w:del w:id="12904" w:author="Huy Duc. Nguyen" w:date="2017-08-30T13:09:00Z">
              <w:r w:rsidDel="00483660">
                <w:rPr>
                  <w:rFonts w:hint="eastAsia"/>
                  <w:b/>
                  <w:sz w:val="16"/>
                  <w:lang w:eastAsia="ja-JP"/>
                </w:rPr>
                <w:delText>Ave.</w:delText>
              </w:r>
            </w:del>
          </w:p>
        </w:tc>
        <w:tc>
          <w:tcPr>
            <w:tcW w:w="1282"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905" w:author="Huy Duc. Nguyen" w:date="2017-08-30T13:09:00Z"/>
                <w:b/>
                <w:sz w:val="16"/>
                <w:lang w:eastAsia="ja-JP"/>
              </w:rPr>
            </w:pPr>
            <w:del w:id="12906"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RPr="001049E1" w:rsidDel="00483660" w:rsidRDefault="004D6EF0" w:rsidP="00B140AF">
            <w:pPr>
              <w:pStyle w:val="CETextBody"/>
              <w:ind w:right="-249"/>
              <w:jc w:val="center"/>
              <w:rPr>
                <w:del w:id="12907" w:author="Huy Duc. Nguyen" w:date="2017-08-30T13:09:00Z"/>
                <w:sz w:val="16"/>
                <w:lang w:eastAsia="ja-JP"/>
              </w:rPr>
            </w:pPr>
            <w:del w:id="12908" w:author="Huy Duc. Nguyen" w:date="2017-08-30T13:09:00Z">
              <w:r w:rsidDel="00483660">
                <w:rPr>
                  <w:rFonts w:hint="eastAsia"/>
                  <w:b/>
                  <w:sz w:val="16"/>
                  <w:lang w:eastAsia="ja-JP"/>
                </w:rPr>
                <w:delText>min.</w:delText>
              </w:r>
            </w:del>
          </w:p>
        </w:tc>
        <w:tc>
          <w:tcPr>
            <w:tcW w:w="1282" w:type="dxa"/>
            <w:tcBorders>
              <w:left w:val="single" w:sz="4" w:space="0" w:color="auto"/>
              <w:right w:val="single" w:sz="4" w:space="0" w:color="auto"/>
            </w:tcBorders>
            <w:shd w:val="clear" w:color="auto" w:fill="BFBFBF" w:themeFill="background1" w:themeFillShade="BF"/>
          </w:tcPr>
          <w:p w:rsidR="004D6EF0" w:rsidDel="00483660" w:rsidRDefault="004D6EF0" w:rsidP="00B140AF">
            <w:pPr>
              <w:pStyle w:val="CETextBody"/>
              <w:jc w:val="center"/>
              <w:rPr>
                <w:del w:id="12909" w:author="Huy Duc. Nguyen" w:date="2017-08-30T13:09:00Z"/>
                <w:b/>
                <w:sz w:val="16"/>
                <w:lang w:eastAsia="ja-JP"/>
              </w:rPr>
            </w:pPr>
            <w:del w:id="12910" w:author="Huy Duc. Nguyen" w:date="2017-08-30T13:09:00Z">
              <w:r w:rsidDel="00483660">
                <w:rPr>
                  <w:rFonts w:hint="eastAsia"/>
                  <w:b/>
                  <w:sz w:val="16"/>
                  <w:lang w:eastAsia="ja-JP"/>
                </w:rPr>
                <w:delText>L</w:delText>
              </w:r>
              <w:r w:rsidRPr="004B3D03" w:rsidDel="00483660">
                <w:rPr>
                  <w:b/>
                  <w:sz w:val="16"/>
                  <w:lang w:eastAsia="ja-JP"/>
                </w:rPr>
                <w:delText>atency</w:delText>
              </w:r>
            </w:del>
          </w:p>
          <w:p w:rsidR="004D6EF0" w:rsidDel="00483660" w:rsidRDefault="004D6EF0" w:rsidP="00B140AF">
            <w:pPr>
              <w:pStyle w:val="CETextBody"/>
              <w:jc w:val="center"/>
              <w:rPr>
                <w:del w:id="12911" w:author="Huy Duc. Nguyen" w:date="2017-08-30T13:09:00Z"/>
                <w:sz w:val="16"/>
                <w:lang w:eastAsia="ja-JP"/>
              </w:rPr>
            </w:pPr>
            <w:del w:id="12912" w:author="Huy Duc. Nguyen" w:date="2017-08-30T13:09:00Z">
              <w:r w:rsidDel="00483660">
                <w:rPr>
                  <w:rFonts w:hint="eastAsia"/>
                  <w:b/>
                  <w:sz w:val="16"/>
                  <w:lang w:eastAsia="ja-JP"/>
                </w:rPr>
                <w:delText>max.</w:delText>
              </w:r>
            </w:del>
          </w:p>
        </w:tc>
      </w:tr>
      <w:tr w:rsidR="004D6EF0" w:rsidRPr="00207443" w:rsidDel="00483660" w:rsidTr="00B140AF">
        <w:trPr>
          <w:jc w:val="center"/>
          <w:del w:id="12913"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14" w:author="Huy Duc. Nguyen" w:date="2017-08-30T13:09:00Z"/>
                <w:b/>
                <w:sz w:val="16"/>
                <w:lang w:eastAsia="ja-JP"/>
              </w:rPr>
            </w:pPr>
            <w:del w:id="12915" w:author="Huy Duc. Nguyen" w:date="2017-08-30T13:09:00Z">
              <w:r w:rsidRPr="008E4A5E" w:rsidDel="00483660">
                <w:rPr>
                  <w:rFonts w:hint="eastAsia"/>
                  <w:b/>
                  <w:sz w:val="16"/>
                  <w:lang w:eastAsia="ja-JP"/>
                </w:rPr>
                <w:delText>1</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16" w:author="Huy Duc. Nguyen" w:date="2017-08-30T13:09:00Z"/>
                <w:sz w:val="16"/>
                <w:szCs w:val="16"/>
                <w:lang w:eastAsia="ja-JP"/>
              </w:rPr>
            </w:pPr>
            <w:del w:id="12917" w:author="Huy Duc. Nguyen" w:date="2017-08-30T13:09:00Z">
              <w:r w:rsidDel="00483660">
                <w:rPr>
                  <w:color w:val="000000"/>
                  <w:sz w:val="16"/>
                  <w:szCs w:val="16"/>
                </w:rPr>
                <w:delText xml:space="preserve">2.672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18" w:author="Huy Duc. Nguyen" w:date="2017-08-30T13:09:00Z"/>
                <w:sz w:val="16"/>
                <w:szCs w:val="16"/>
                <w:lang w:eastAsia="ja-JP"/>
              </w:rPr>
            </w:pPr>
            <w:del w:id="12919" w:author="Huy Duc. Nguyen" w:date="2017-08-30T13:09:00Z">
              <w:r w:rsidDel="00483660">
                <w:rPr>
                  <w:color w:val="000000"/>
                  <w:sz w:val="16"/>
                  <w:szCs w:val="16"/>
                </w:rPr>
                <w:delText xml:space="preserve">2.670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20" w:author="Huy Duc. Nguyen" w:date="2017-08-30T13:09:00Z"/>
                <w:sz w:val="16"/>
                <w:szCs w:val="16"/>
                <w:lang w:eastAsia="ja-JP"/>
              </w:rPr>
            </w:pPr>
            <w:del w:id="12921" w:author="Huy Duc. Nguyen" w:date="2017-08-30T13:09:00Z">
              <w:r w:rsidDel="00483660">
                <w:rPr>
                  <w:color w:val="000000"/>
                  <w:sz w:val="16"/>
                  <w:szCs w:val="16"/>
                </w:rPr>
                <w:delText xml:space="preserve">2.674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22" w:author="Huy Duc. Nguyen" w:date="2017-08-30T13:09:00Z"/>
                <w:color w:val="000000"/>
                <w:sz w:val="16"/>
                <w:szCs w:val="16"/>
              </w:rPr>
            </w:pPr>
            <w:del w:id="12923" w:author="Huy Duc. Nguyen" w:date="2017-08-30T13:09:00Z">
              <w:r w:rsidDel="00483660">
                <w:rPr>
                  <w:color w:val="000000"/>
                  <w:sz w:val="16"/>
                  <w:szCs w:val="16"/>
                </w:rPr>
                <w:delText xml:space="preserve">2.675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24" w:author="Huy Duc. Nguyen" w:date="2017-08-30T13:09:00Z"/>
                <w:color w:val="000000"/>
                <w:sz w:val="16"/>
                <w:szCs w:val="16"/>
              </w:rPr>
            </w:pPr>
            <w:del w:id="12925"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26" w:author="Huy Duc. Nguyen" w:date="2017-08-30T13:09:00Z"/>
                <w:color w:val="000000"/>
                <w:sz w:val="16"/>
                <w:szCs w:val="16"/>
              </w:rPr>
            </w:pPr>
            <w:del w:id="12927" w:author="Huy Duc. Nguyen" w:date="2017-08-30T13:09:00Z">
              <w:r w:rsidDel="00483660">
                <w:rPr>
                  <w:color w:val="000000"/>
                  <w:sz w:val="16"/>
                  <w:szCs w:val="16"/>
                </w:rPr>
                <w:delText xml:space="preserve">2.685 </w:delText>
              </w:r>
            </w:del>
          </w:p>
        </w:tc>
      </w:tr>
      <w:tr w:rsidR="004D6EF0" w:rsidRPr="00207443" w:rsidDel="00483660" w:rsidTr="00B140AF">
        <w:trPr>
          <w:jc w:val="center"/>
          <w:del w:id="12928"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29" w:author="Huy Duc. Nguyen" w:date="2017-08-30T13:09:00Z"/>
                <w:b/>
                <w:sz w:val="16"/>
                <w:lang w:eastAsia="ja-JP"/>
              </w:rPr>
            </w:pPr>
            <w:del w:id="12930" w:author="Huy Duc. Nguyen" w:date="2017-08-30T13:09:00Z">
              <w:r w:rsidRPr="008E4A5E" w:rsidDel="00483660">
                <w:rPr>
                  <w:rFonts w:hint="eastAsia"/>
                  <w:b/>
                  <w:sz w:val="16"/>
                  <w:lang w:eastAsia="ja-JP"/>
                </w:rPr>
                <w:delText>1.5</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31" w:author="Huy Duc. Nguyen" w:date="2017-08-30T13:09:00Z"/>
                <w:sz w:val="16"/>
                <w:szCs w:val="16"/>
                <w:lang w:eastAsia="ja-JP"/>
              </w:rPr>
            </w:pPr>
            <w:del w:id="12932"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33" w:author="Huy Duc. Nguyen" w:date="2017-08-30T13:09:00Z"/>
                <w:sz w:val="16"/>
                <w:szCs w:val="16"/>
                <w:lang w:eastAsia="ja-JP"/>
              </w:rPr>
            </w:pPr>
            <w:del w:id="12934" w:author="Huy Duc. Nguyen" w:date="2017-08-30T13:09:00Z">
              <w:r w:rsidDel="00483660">
                <w:rPr>
                  <w:color w:val="000000"/>
                  <w:sz w:val="16"/>
                  <w:szCs w:val="16"/>
                </w:rPr>
                <w:delText xml:space="preserve">2.670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35" w:author="Huy Duc. Nguyen" w:date="2017-08-30T13:09:00Z"/>
                <w:sz w:val="16"/>
                <w:szCs w:val="16"/>
                <w:lang w:eastAsia="ja-JP"/>
              </w:rPr>
            </w:pPr>
            <w:del w:id="12936"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37" w:author="Huy Duc. Nguyen" w:date="2017-08-30T13:09:00Z"/>
                <w:color w:val="000000"/>
                <w:sz w:val="16"/>
                <w:szCs w:val="16"/>
              </w:rPr>
            </w:pPr>
            <w:del w:id="12938" w:author="Huy Duc. Nguyen" w:date="2017-08-30T13:09:00Z">
              <w:r w:rsidDel="00483660">
                <w:rPr>
                  <w:color w:val="000000"/>
                  <w:sz w:val="16"/>
                  <w:szCs w:val="16"/>
                </w:rPr>
                <w:delText xml:space="preserve">2.672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39" w:author="Huy Duc. Nguyen" w:date="2017-08-30T13:09:00Z"/>
                <w:color w:val="000000"/>
                <w:sz w:val="16"/>
                <w:szCs w:val="16"/>
              </w:rPr>
            </w:pPr>
            <w:del w:id="12940"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41" w:author="Huy Duc. Nguyen" w:date="2017-08-30T13:09:00Z"/>
                <w:color w:val="000000"/>
                <w:sz w:val="16"/>
                <w:szCs w:val="16"/>
              </w:rPr>
            </w:pPr>
            <w:del w:id="12942" w:author="Huy Duc. Nguyen" w:date="2017-08-30T13:09:00Z">
              <w:r w:rsidDel="00483660">
                <w:rPr>
                  <w:color w:val="000000"/>
                  <w:sz w:val="16"/>
                  <w:szCs w:val="16"/>
                </w:rPr>
                <w:delText xml:space="preserve">2.685 </w:delText>
              </w:r>
            </w:del>
          </w:p>
        </w:tc>
      </w:tr>
      <w:tr w:rsidR="004D6EF0" w:rsidRPr="00207443" w:rsidDel="00483660" w:rsidTr="00B140AF">
        <w:trPr>
          <w:jc w:val="center"/>
          <w:del w:id="12943"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44" w:author="Huy Duc. Nguyen" w:date="2017-08-30T13:09:00Z"/>
                <w:b/>
                <w:sz w:val="16"/>
                <w:lang w:eastAsia="ja-JP"/>
              </w:rPr>
            </w:pPr>
            <w:del w:id="12945" w:author="Huy Duc. Nguyen" w:date="2017-08-30T13:09:00Z">
              <w:r w:rsidRPr="008E4A5E" w:rsidDel="00483660">
                <w:rPr>
                  <w:rFonts w:hint="eastAsia"/>
                  <w:b/>
                  <w:sz w:val="16"/>
                  <w:lang w:eastAsia="ja-JP"/>
                </w:rPr>
                <w:delText>2</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46" w:author="Huy Duc. Nguyen" w:date="2017-08-30T13:09:00Z"/>
                <w:sz w:val="16"/>
                <w:szCs w:val="16"/>
                <w:lang w:eastAsia="ja-JP"/>
              </w:rPr>
            </w:pPr>
            <w:del w:id="12947"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48" w:author="Huy Duc. Nguyen" w:date="2017-08-30T13:09:00Z"/>
                <w:sz w:val="16"/>
                <w:szCs w:val="16"/>
                <w:lang w:eastAsia="ja-JP"/>
              </w:rPr>
            </w:pPr>
            <w:del w:id="12949"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50" w:author="Huy Duc. Nguyen" w:date="2017-08-30T13:09:00Z"/>
                <w:sz w:val="16"/>
                <w:szCs w:val="16"/>
                <w:lang w:eastAsia="ja-JP"/>
              </w:rPr>
            </w:pPr>
            <w:del w:id="12951"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52" w:author="Huy Duc. Nguyen" w:date="2017-08-30T13:09:00Z"/>
                <w:color w:val="000000"/>
                <w:sz w:val="16"/>
                <w:szCs w:val="16"/>
              </w:rPr>
            </w:pPr>
            <w:del w:id="12953" w:author="Huy Duc. Nguyen" w:date="2017-08-30T13:09:00Z">
              <w:r w:rsidDel="00483660">
                <w:rPr>
                  <w:color w:val="000000"/>
                  <w:sz w:val="16"/>
                  <w:szCs w:val="16"/>
                </w:rPr>
                <w:delText xml:space="preserve">2.672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54" w:author="Huy Duc. Nguyen" w:date="2017-08-30T13:09:00Z"/>
                <w:color w:val="000000"/>
                <w:sz w:val="16"/>
                <w:szCs w:val="16"/>
              </w:rPr>
            </w:pPr>
            <w:del w:id="12955"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56" w:author="Huy Duc. Nguyen" w:date="2017-08-30T13:09:00Z"/>
                <w:color w:val="000000"/>
                <w:sz w:val="16"/>
                <w:szCs w:val="16"/>
              </w:rPr>
            </w:pPr>
            <w:del w:id="12957" w:author="Huy Duc. Nguyen" w:date="2017-08-30T13:09:00Z">
              <w:r w:rsidDel="00483660">
                <w:rPr>
                  <w:color w:val="000000"/>
                  <w:sz w:val="16"/>
                  <w:szCs w:val="16"/>
                </w:rPr>
                <w:delText xml:space="preserve">2.685 </w:delText>
              </w:r>
            </w:del>
          </w:p>
        </w:tc>
      </w:tr>
      <w:tr w:rsidR="004D6EF0" w:rsidRPr="00207443" w:rsidDel="00483660" w:rsidTr="00B140AF">
        <w:trPr>
          <w:jc w:val="center"/>
          <w:del w:id="12958"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59" w:author="Huy Duc. Nguyen" w:date="2017-08-30T13:09:00Z"/>
                <w:b/>
                <w:sz w:val="16"/>
                <w:lang w:eastAsia="ja-JP"/>
              </w:rPr>
            </w:pPr>
            <w:del w:id="12960" w:author="Huy Duc. Nguyen" w:date="2017-08-30T13:09:00Z">
              <w:r w:rsidRPr="008E4A5E" w:rsidDel="00483660">
                <w:rPr>
                  <w:rFonts w:hint="eastAsia"/>
                  <w:b/>
                  <w:sz w:val="16"/>
                  <w:lang w:eastAsia="ja-JP"/>
                </w:rPr>
                <w:delText>3</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61" w:author="Huy Duc. Nguyen" w:date="2017-08-30T13:09:00Z"/>
                <w:sz w:val="16"/>
                <w:szCs w:val="16"/>
                <w:lang w:eastAsia="ja-JP"/>
              </w:rPr>
            </w:pPr>
            <w:del w:id="12962" w:author="Huy Duc. Nguyen" w:date="2017-08-30T13:09:00Z">
              <w:r w:rsidDel="00483660">
                <w:rPr>
                  <w:color w:val="000000"/>
                  <w:sz w:val="16"/>
                  <w:szCs w:val="16"/>
                </w:rPr>
                <w:delText xml:space="preserve">2.671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63" w:author="Huy Duc. Nguyen" w:date="2017-08-30T13:09:00Z"/>
                <w:sz w:val="16"/>
                <w:szCs w:val="16"/>
                <w:lang w:eastAsia="ja-JP"/>
              </w:rPr>
            </w:pPr>
            <w:del w:id="12964"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65" w:author="Huy Duc. Nguyen" w:date="2017-08-30T13:09:00Z"/>
                <w:sz w:val="16"/>
                <w:szCs w:val="16"/>
                <w:lang w:eastAsia="ja-JP"/>
              </w:rPr>
            </w:pPr>
            <w:del w:id="12966" w:author="Huy Duc. Nguyen" w:date="2017-08-30T13:09:00Z">
              <w:r w:rsidDel="00483660">
                <w:rPr>
                  <w:color w:val="000000"/>
                  <w:sz w:val="16"/>
                  <w:szCs w:val="16"/>
                </w:rPr>
                <w:delText xml:space="preserve">2.671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67" w:author="Huy Duc. Nguyen" w:date="2017-08-30T13:09:00Z"/>
                <w:color w:val="000000"/>
                <w:sz w:val="16"/>
                <w:szCs w:val="16"/>
              </w:rPr>
            </w:pPr>
            <w:del w:id="12968" w:author="Huy Duc. Nguyen" w:date="2017-08-30T13:09:00Z">
              <w:r w:rsidDel="00483660">
                <w:rPr>
                  <w:color w:val="000000"/>
                  <w:sz w:val="16"/>
                  <w:szCs w:val="16"/>
                </w:rPr>
                <w:delText xml:space="preserve">4.119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69" w:author="Huy Duc. Nguyen" w:date="2017-08-30T13:09:00Z"/>
                <w:color w:val="000000"/>
                <w:sz w:val="16"/>
                <w:szCs w:val="16"/>
              </w:rPr>
            </w:pPr>
            <w:del w:id="12970"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71" w:author="Huy Duc. Nguyen" w:date="2017-08-30T13:09:00Z"/>
                <w:color w:val="000000"/>
                <w:sz w:val="16"/>
                <w:szCs w:val="16"/>
              </w:rPr>
            </w:pPr>
            <w:del w:id="12972" w:author="Huy Duc. Nguyen" w:date="2017-08-30T13:09:00Z">
              <w:r w:rsidDel="00483660">
                <w:rPr>
                  <w:color w:val="000000"/>
                  <w:sz w:val="16"/>
                  <w:szCs w:val="16"/>
                </w:rPr>
                <w:delText xml:space="preserve">7.693 </w:delText>
              </w:r>
            </w:del>
          </w:p>
        </w:tc>
      </w:tr>
      <w:tr w:rsidR="004D6EF0" w:rsidRPr="00207443" w:rsidDel="00483660" w:rsidTr="00B140AF">
        <w:trPr>
          <w:jc w:val="center"/>
          <w:del w:id="12973"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74" w:author="Huy Duc. Nguyen" w:date="2017-08-30T13:09:00Z"/>
                <w:b/>
                <w:sz w:val="16"/>
                <w:lang w:eastAsia="ja-JP"/>
              </w:rPr>
            </w:pPr>
            <w:del w:id="12975" w:author="Huy Duc. Nguyen" w:date="2017-08-30T13:09:00Z">
              <w:r w:rsidRPr="008E4A5E" w:rsidDel="00483660">
                <w:rPr>
                  <w:rFonts w:hint="eastAsia"/>
                  <w:b/>
                  <w:sz w:val="16"/>
                  <w:lang w:eastAsia="ja-JP"/>
                </w:rPr>
                <w:delText>4</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76" w:author="Huy Duc. Nguyen" w:date="2017-08-30T13:09:00Z"/>
                <w:sz w:val="16"/>
                <w:szCs w:val="16"/>
                <w:lang w:eastAsia="ja-JP"/>
              </w:rPr>
            </w:pPr>
            <w:del w:id="12977" w:author="Huy Duc. Nguyen" w:date="2017-08-30T13:09:00Z">
              <w:r w:rsidDel="00483660">
                <w:rPr>
                  <w:color w:val="000000"/>
                  <w:sz w:val="16"/>
                  <w:szCs w:val="16"/>
                </w:rPr>
                <w:delText xml:space="preserve">8.017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78" w:author="Huy Duc. Nguyen" w:date="2017-08-30T13:09:00Z"/>
                <w:sz w:val="16"/>
                <w:szCs w:val="16"/>
                <w:lang w:eastAsia="ja-JP"/>
              </w:rPr>
            </w:pPr>
            <w:del w:id="12979" w:author="Huy Duc. Nguyen" w:date="2017-08-30T13:09:00Z">
              <w:r w:rsidDel="00483660">
                <w:rPr>
                  <w:color w:val="000000"/>
                  <w:sz w:val="16"/>
                  <w:szCs w:val="16"/>
                </w:rPr>
                <w:delText xml:space="preserve">2.671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80" w:author="Huy Duc. Nguyen" w:date="2017-08-30T13:09:00Z"/>
                <w:sz w:val="16"/>
                <w:szCs w:val="16"/>
                <w:lang w:eastAsia="ja-JP"/>
              </w:rPr>
            </w:pPr>
            <w:del w:id="12981" w:author="Huy Duc. Nguyen" w:date="2017-08-30T13:09:00Z">
              <w:r w:rsidDel="00483660">
                <w:rPr>
                  <w:color w:val="000000"/>
                  <w:sz w:val="16"/>
                  <w:szCs w:val="16"/>
                </w:rPr>
                <w:delText xml:space="preserve">13.942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82" w:author="Huy Duc. Nguyen" w:date="2017-08-30T13:09:00Z"/>
                <w:color w:val="000000"/>
                <w:sz w:val="16"/>
                <w:szCs w:val="16"/>
              </w:rPr>
            </w:pPr>
            <w:del w:id="12983" w:author="Huy Duc. Nguyen" w:date="2017-08-30T13:09:00Z">
              <w:r w:rsidDel="00483660">
                <w:rPr>
                  <w:color w:val="000000"/>
                  <w:sz w:val="16"/>
                  <w:szCs w:val="16"/>
                </w:rPr>
                <w:delText xml:space="preserve">6.801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84" w:author="Huy Duc. Nguyen" w:date="2017-08-30T13:09:00Z"/>
                <w:color w:val="000000"/>
                <w:sz w:val="16"/>
                <w:szCs w:val="16"/>
              </w:rPr>
            </w:pPr>
            <w:del w:id="12985" w:author="Huy Duc. Nguyen" w:date="2017-08-30T13:09:00Z">
              <w:r w:rsidDel="00483660">
                <w:rPr>
                  <w:color w:val="000000"/>
                  <w:sz w:val="16"/>
                  <w:szCs w:val="16"/>
                </w:rPr>
                <w:delText xml:space="preserve">2.669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86" w:author="Huy Duc. Nguyen" w:date="2017-08-30T13:09:00Z"/>
                <w:color w:val="000000"/>
                <w:sz w:val="16"/>
                <w:szCs w:val="16"/>
              </w:rPr>
            </w:pPr>
            <w:del w:id="12987" w:author="Huy Duc. Nguyen" w:date="2017-08-30T13:09:00Z">
              <w:r w:rsidDel="00483660">
                <w:rPr>
                  <w:color w:val="000000"/>
                  <w:sz w:val="16"/>
                  <w:szCs w:val="16"/>
                </w:rPr>
                <w:delText xml:space="preserve">13.806 </w:delText>
              </w:r>
            </w:del>
          </w:p>
        </w:tc>
      </w:tr>
      <w:tr w:rsidR="004D6EF0" w:rsidRPr="00207443" w:rsidDel="00483660" w:rsidTr="00B140AF">
        <w:trPr>
          <w:jc w:val="center"/>
          <w:del w:id="12988"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2989" w:author="Huy Duc. Nguyen" w:date="2017-08-30T13:09:00Z"/>
                <w:b/>
                <w:sz w:val="16"/>
                <w:lang w:eastAsia="ja-JP"/>
              </w:rPr>
            </w:pPr>
            <w:del w:id="12990" w:author="Huy Duc. Nguyen" w:date="2017-08-30T13:09:00Z">
              <w:r w:rsidRPr="008E4A5E" w:rsidDel="00483660">
                <w:rPr>
                  <w:rFonts w:hint="eastAsia"/>
                  <w:b/>
                  <w:sz w:val="16"/>
                  <w:lang w:eastAsia="ja-JP"/>
                </w:rPr>
                <w:delText>6</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2991" w:author="Huy Duc. Nguyen" w:date="2017-08-30T13:09:00Z"/>
                <w:sz w:val="16"/>
                <w:szCs w:val="16"/>
                <w:lang w:eastAsia="ja-JP"/>
              </w:rPr>
            </w:pPr>
            <w:del w:id="12992" w:author="Huy Duc. Nguyen" w:date="2017-08-30T13:09:00Z">
              <w:r w:rsidDel="00483660">
                <w:rPr>
                  <w:color w:val="000000"/>
                  <w:sz w:val="16"/>
                  <w:szCs w:val="16"/>
                </w:rPr>
                <w:delText xml:space="preserve">12.624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2993" w:author="Huy Duc. Nguyen" w:date="2017-08-30T13:09:00Z"/>
                <w:sz w:val="16"/>
                <w:szCs w:val="16"/>
                <w:lang w:eastAsia="ja-JP"/>
              </w:rPr>
            </w:pPr>
            <w:del w:id="12994" w:author="Huy Duc. Nguyen" w:date="2017-08-30T13:09:00Z">
              <w:r w:rsidDel="00483660">
                <w:rPr>
                  <w:color w:val="000000"/>
                  <w:sz w:val="16"/>
                  <w:szCs w:val="16"/>
                </w:rPr>
                <w:delText xml:space="preserve">10.940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2995" w:author="Huy Duc. Nguyen" w:date="2017-08-30T13:09:00Z"/>
                <w:sz w:val="16"/>
                <w:szCs w:val="16"/>
                <w:lang w:eastAsia="ja-JP"/>
              </w:rPr>
            </w:pPr>
            <w:del w:id="12996" w:author="Huy Duc. Nguyen" w:date="2017-08-30T13:09:00Z">
              <w:r w:rsidDel="00483660">
                <w:rPr>
                  <w:color w:val="000000"/>
                  <w:sz w:val="16"/>
                  <w:szCs w:val="16"/>
                </w:rPr>
                <w:delText xml:space="preserve">14.026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2997" w:author="Huy Duc. Nguyen" w:date="2017-08-30T13:09:00Z"/>
                <w:color w:val="000000"/>
                <w:sz w:val="16"/>
                <w:szCs w:val="16"/>
              </w:rPr>
            </w:pPr>
            <w:del w:id="12998" w:author="Huy Duc. Nguyen" w:date="2017-08-30T13:09:00Z">
              <w:r w:rsidDel="00483660">
                <w:rPr>
                  <w:color w:val="000000"/>
                  <w:sz w:val="16"/>
                  <w:szCs w:val="16"/>
                </w:rPr>
                <w:delText xml:space="preserve">12.357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2999" w:author="Huy Duc. Nguyen" w:date="2017-08-30T13:09:00Z"/>
                <w:color w:val="000000"/>
                <w:sz w:val="16"/>
                <w:szCs w:val="16"/>
              </w:rPr>
            </w:pPr>
            <w:del w:id="13000" w:author="Huy Duc. Nguyen" w:date="2017-08-30T13:09:00Z">
              <w:r w:rsidDel="00483660">
                <w:rPr>
                  <w:color w:val="000000"/>
                  <w:sz w:val="16"/>
                  <w:szCs w:val="16"/>
                </w:rPr>
                <w:delText xml:space="preserve">10.842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01" w:author="Huy Duc. Nguyen" w:date="2017-08-30T13:09:00Z"/>
                <w:color w:val="000000"/>
                <w:sz w:val="16"/>
                <w:szCs w:val="16"/>
              </w:rPr>
            </w:pPr>
            <w:del w:id="13002" w:author="Huy Duc. Nguyen" w:date="2017-08-30T13:09:00Z">
              <w:r w:rsidDel="00483660">
                <w:rPr>
                  <w:color w:val="000000"/>
                  <w:sz w:val="16"/>
                  <w:szCs w:val="16"/>
                </w:rPr>
                <w:delText xml:space="preserve">14.013 </w:delText>
              </w:r>
            </w:del>
          </w:p>
        </w:tc>
      </w:tr>
      <w:tr w:rsidR="004D6EF0" w:rsidRPr="00207443" w:rsidDel="00483660" w:rsidTr="00B140AF">
        <w:trPr>
          <w:jc w:val="center"/>
          <w:del w:id="13003"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004" w:author="Huy Duc. Nguyen" w:date="2017-08-30T13:09:00Z"/>
                <w:b/>
                <w:sz w:val="16"/>
                <w:lang w:eastAsia="ja-JP"/>
              </w:rPr>
            </w:pPr>
            <w:del w:id="13005" w:author="Huy Duc. Nguyen" w:date="2017-08-30T13:09:00Z">
              <w:r w:rsidRPr="008E4A5E" w:rsidDel="00483660">
                <w:rPr>
                  <w:rFonts w:hint="eastAsia"/>
                  <w:b/>
                  <w:sz w:val="16"/>
                  <w:lang w:eastAsia="ja-JP"/>
                </w:rPr>
                <w:delText>8</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006" w:author="Huy Duc. Nguyen" w:date="2017-08-30T13:09:00Z"/>
                <w:sz w:val="16"/>
                <w:szCs w:val="16"/>
                <w:lang w:eastAsia="ja-JP"/>
              </w:rPr>
            </w:pPr>
            <w:del w:id="13007" w:author="Huy Duc. Nguyen" w:date="2017-08-30T13:09:00Z">
              <w:r w:rsidDel="00483660">
                <w:rPr>
                  <w:color w:val="000000"/>
                  <w:sz w:val="16"/>
                  <w:szCs w:val="16"/>
                </w:rPr>
                <w:delText xml:space="preserve">13.055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008" w:author="Huy Duc. Nguyen" w:date="2017-08-30T13:09:00Z"/>
                <w:sz w:val="16"/>
                <w:szCs w:val="16"/>
                <w:lang w:eastAsia="ja-JP"/>
              </w:rPr>
            </w:pPr>
            <w:del w:id="13009" w:author="Huy Duc. Nguyen" w:date="2017-08-30T13:09:00Z">
              <w:r w:rsidDel="00483660">
                <w:rPr>
                  <w:color w:val="000000"/>
                  <w:sz w:val="16"/>
                  <w:szCs w:val="16"/>
                </w:rPr>
                <w:delText xml:space="preserve">11.770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010" w:author="Huy Duc. Nguyen" w:date="2017-08-30T13:09:00Z"/>
                <w:sz w:val="16"/>
                <w:szCs w:val="16"/>
                <w:lang w:eastAsia="ja-JP"/>
              </w:rPr>
            </w:pPr>
            <w:del w:id="13011" w:author="Huy Duc. Nguyen" w:date="2017-08-30T13:09:00Z">
              <w:r w:rsidDel="00483660">
                <w:rPr>
                  <w:color w:val="000000"/>
                  <w:sz w:val="16"/>
                  <w:szCs w:val="16"/>
                </w:rPr>
                <w:delText xml:space="preserve">14.026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012" w:author="Huy Duc. Nguyen" w:date="2017-08-30T13:09:00Z"/>
                <w:color w:val="000000"/>
                <w:sz w:val="16"/>
                <w:szCs w:val="16"/>
              </w:rPr>
            </w:pPr>
            <w:del w:id="13013" w:author="Huy Duc. Nguyen" w:date="2017-08-30T13:09:00Z">
              <w:r w:rsidDel="00483660">
                <w:rPr>
                  <w:color w:val="000000"/>
                  <w:sz w:val="16"/>
                  <w:szCs w:val="16"/>
                </w:rPr>
                <w:delText xml:space="preserve">12.789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14" w:author="Huy Duc. Nguyen" w:date="2017-08-30T13:09:00Z"/>
                <w:color w:val="000000"/>
                <w:sz w:val="16"/>
                <w:szCs w:val="16"/>
              </w:rPr>
            </w:pPr>
            <w:del w:id="13015" w:author="Huy Duc. Nguyen" w:date="2017-08-30T13:09:00Z">
              <w:r w:rsidDel="00483660">
                <w:rPr>
                  <w:color w:val="000000"/>
                  <w:sz w:val="16"/>
                  <w:szCs w:val="16"/>
                </w:rPr>
                <w:delText xml:space="preserve">11.760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16" w:author="Huy Duc. Nguyen" w:date="2017-08-30T13:09:00Z"/>
                <w:color w:val="000000"/>
                <w:sz w:val="16"/>
                <w:szCs w:val="16"/>
              </w:rPr>
            </w:pPr>
            <w:del w:id="13017" w:author="Huy Duc. Nguyen" w:date="2017-08-30T13:09:00Z">
              <w:r w:rsidDel="00483660">
                <w:rPr>
                  <w:color w:val="000000"/>
                  <w:sz w:val="16"/>
                  <w:szCs w:val="16"/>
                </w:rPr>
                <w:delText xml:space="preserve">14.022 </w:delText>
              </w:r>
            </w:del>
          </w:p>
        </w:tc>
      </w:tr>
      <w:tr w:rsidR="004D6EF0" w:rsidRPr="00207443" w:rsidDel="00483660" w:rsidTr="00B140AF">
        <w:trPr>
          <w:jc w:val="center"/>
          <w:del w:id="13018"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019" w:author="Huy Duc. Nguyen" w:date="2017-08-30T13:09:00Z"/>
                <w:b/>
                <w:sz w:val="16"/>
                <w:lang w:eastAsia="ja-JP"/>
              </w:rPr>
            </w:pPr>
            <w:del w:id="13020" w:author="Huy Duc. Nguyen" w:date="2017-08-30T13:09:00Z">
              <w:r w:rsidRPr="008E4A5E" w:rsidDel="00483660">
                <w:rPr>
                  <w:rFonts w:hint="eastAsia"/>
                  <w:b/>
                  <w:sz w:val="16"/>
                  <w:lang w:eastAsia="ja-JP"/>
                </w:rPr>
                <w:delText>12</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021" w:author="Huy Duc. Nguyen" w:date="2017-08-30T13:09:00Z"/>
                <w:sz w:val="16"/>
                <w:szCs w:val="16"/>
                <w:lang w:eastAsia="ja-JP"/>
              </w:rPr>
            </w:pPr>
            <w:del w:id="13022" w:author="Huy Duc. Nguyen" w:date="2017-08-30T13:09:00Z">
              <w:r w:rsidDel="00483660">
                <w:rPr>
                  <w:color w:val="000000"/>
                  <w:sz w:val="16"/>
                  <w:szCs w:val="16"/>
                </w:rPr>
                <w:delText xml:space="preserve">13.277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023" w:author="Huy Duc. Nguyen" w:date="2017-08-30T13:09:00Z"/>
                <w:sz w:val="16"/>
                <w:szCs w:val="16"/>
                <w:lang w:eastAsia="ja-JP"/>
              </w:rPr>
            </w:pPr>
            <w:del w:id="13024" w:author="Huy Duc. Nguyen" w:date="2017-08-30T13:09:00Z">
              <w:r w:rsidDel="00483660">
                <w:rPr>
                  <w:color w:val="000000"/>
                  <w:sz w:val="16"/>
                  <w:szCs w:val="16"/>
                </w:rPr>
                <w:delText xml:space="preserve">12.523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025" w:author="Huy Duc. Nguyen" w:date="2017-08-30T13:09:00Z"/>
                <w:sz w:val="16"/>
                <w:szCs w:val="16"/>
                <w:lang w:eastAsia="ja-JP"/>
              </w:rPr>
            </w:pPr>
            <w:del w:id="13026" w:author="Huy Duc. Nguyen" w:date="2017-08-30T13:09:00Z">
              <w:r w:rsidDel="00483660">
                <w:rPr>
                  <w:color w:val="000000"/>
                  <w:sz w:val="16"/>
                  <w:szCs w:val="16"/>
                </w:rPr>
                <w:delText xml:space="preserve">14.025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027" w:author="Huy Duc. Nguyen" w:date="2017-08-30T13:09:00Z"/>
                <w:color w:val="000000"/>
                <w:sz w:val="16"/>
                <w:szCs w:val="16"/>
              </w:rPr>
            </w:pPr>
            <w:del w:id="13028" w:author="Huy Duc. Nguyen" w:date="2017-08-30T13:09:00Z">
              <w:r w:rsidDel="00483660">
                <w:rPr>
                  <w:color w:val="000000"/>
                  <w:sz w:val="16"/>
                  <w:szCs w:val="16"/>
                </w:rPr>
                <w:delText xml:space="preserve">13.352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29" w:author="Huy Duc. Nguyen" w:date="2017-08-30T13:09:00Z"/>
                <w:color w:val="000000"/>
                <w:sz w:val="16"/>
                <w:szCs w:val="16"/>
              </w:rPr>
            </w:pPr>
            <w:del w:id="13030" w:author="Huy Duc. Nguyen" w:date="2017-08-30T13:09:00Z">
              <w:r w:rsidDel="00483660">
                <w:rPr>
                  <w:color w:val="000000"/>
                  <w:sz w:val="16"/>
                  <w:szCs w:val="16"/>
                </w:rPr>
                <w:delText xml:space="preserve">12.511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31" w:author="Huy Duc. Nguyen" w:date="2017-08-30T13:09:00Z"/>
                <w:color w:val="000000"/>
                <w:sz w:val="16"/>
                <w:szCs w:val="16"/>
              </w:rPr>
            </w:pPr>
            <w:del w:id="13032" w:author="Huy Duc. Nguyen" w:date="2017-08-30T13:09:00Z">
              <w:r w:rsidDel="00483660">
                <w:rPr>
                  <w:color w:val="000000"/>
                  <w:sz w:val="16"/>
                  <w:szCs w:val="16"/>
                </w:rPr>
                <w:delText xml:space="preserve">14.022 </w:delText>
              </w:r>
            </w:del>
          </w:p>
        </w:tc>
      </w:tr>
      <w:tr w:rsidR="004D6EF0" w:rsidRPr="00207443" w:rsidDel="00483660" w:rsidTr="00B140AF">
        <w:trPr>
          <w:jc w:val="center"/>
          <w:del w:id="13033" w:author="Huy Duc. Nguyen" w:date="2017-08-30T13:09:00Z"/>
        </w:trPr>
        <w:tc>
          <w:tcPr>
            <w:tcW w:w="937" w:type="dxa"/>
            <w:tcBorders>
              <w:top w:val="single" w:sz="4" w:space="0" w:color="auto"/>
              <w:bottom w:val="single" w:sz="4" w:space="0" w:color="auto"/>
              <w:right w:val="single" w:sz="4" w:space="0" w:color="auto"/>
            </w:tcBorders>
            <w:shd w:val="clear" w:color="auto" w:fill="BFBFBF" w:themeFill="background1" w:themeFillShade="BF"/>
          </w:tcPr>
          <w:p w:rsidR="004D6EF0" w:rsidRPr="008E4A5E" w:rsidDel="00483660" w:rsidRDefault="004D6EF0" w:rsidP="00B140AF">
            <w:pPr>
              <w:pStyle w:val="CETextBody"/>
              <w:jc w:val="right"/>
              <w:rPr>
                <w:del w:id="13034" w:author="Huy Duc. Nguyen" w:date="2017-08-30T13:09:00Z"/>
                <w:b/>
                <w:sz w:val="16"/>
                <w:lang w:eastAsia="ja-JP"/>
              </w:rPr>
            </w:pPr>
            <w:del w:id="13035" w:author="Huy Duc. Nguyen" w:date="2017-08-30T13:09:00Z">
              <w:r w:rsidRPr="008E4A5E" w:rsidDel="00483660">
                <w:rPr>
                  <w:rFonts w:hint="eastAsia"/>
                  <w:b/>
                  <w:sz w:val="16"/>
                  <w:lang w:eastAsia="ja-JP"/>
                </w:rPr>
                <w:delText>16</w:delText>
              </w:r>
            </w:del>
          </w:p>
        </w:tc>
        <w:tc>
          <w:tcPr>
            <w:tcW w:w="1161" w:type="dxa"/>
            <w:tcBorders>
              <w:right w:val="single" w:sz="4" w:space="0" w:color="auto"/>
            </w:tcBorders>
            <w:vAlign w:val="bottom"/>
          </w:tcPr>
          <w:p w:rsidR="004D6EF0" w:rsidRPr="00113EAD" w:rsidDel="00483660" w:rsidRDefault="004D6EF0" w:rsidP="00B140AF">
            <w:pPr>
              <w:pStyle w:val="CETextBody"/>
              <w:jc w:val="right"/>
              <w:rPr>
                <w:del w:id="13036" w:author="Huy Duc. Nguyen" w:date="2017-08-30T13:09:00Z"/>
                <w:sz w:val="16"/>
                <w:szCs w:val="16"/>
                <w:lang w:eastAsia="ja-JP"/>
              </w:rPr>
            </w:pPr>
            <w:del w:id="13037" w:author="Huy Duc. Nguyen" w:date="2017-08-30T13:09:00Z">
              <w:r w:rsidDel="00483660">
                <w:rPr>
                  <w:color w:val="000000"/>
                  <w:sz w:val="16"/>
                  <w:szCs w:val="16"/>
                </w:rPr>
                <w:delText xml:space="preserve">13.166 </w:delText>
              </w:r>
            </w:del>
          </w:p>
        </w:tc>
        <w:tc>
          <w:tcPr>
            <w:tcW w:w="1281" w:type="dxa"/>
            <w:tcBorders>
              <w:left w:val="single" w:sz="4" w:space="0" w:color="auto"/>
              <w:right w:val="single" w:sz="4" w:space="0" w:color="auto"/>
            </w:tcBorders>
            <w:vAlign w:val="bottom"/>
          </w:tcPr>
          <w:p w:rsidR="004D6EF0" w:rsidRPr="00113EAD" w:rsidDel="00483660" w:rsidRDefault="004D6EF0" w:rsidP="00B140AF">
            <w:pPr>
              <w:pStyle w:val="CETextBody"/>
              <w:jc w:val="right"/>
              <w:rPr>
                <w:del w:id="13038" w:author="Huy Duc. Nguyen" w:date="2017-08-30T13:09:00Z"/>
                <w:sz w:val="16"/>
                <w:szCs w:val="16"/>
                <w:lang w:eastAsia="ja-JP"/>
              </w:rPr>
            </w:pPr>
            <w:del w:id="13039" w:author="Huy Duc. Nguyen" w:date="2017-08-30T13:09:00Z">
              <w:r w:rsidDel="00483660">
                <w:rPr>
                  <w:color w:val="000000"/>
                  <w:sz w:val="16"/>
                  <w:szCs w:val="16"/>
                </w:rPr>
                <w:delText xml:space="preserve">12.898 </w:delText>
              </w:r>
            </w:del>
          </w:p>
        </w:tc>
        <w:tc>
          <w:tcPr>
            <w:tcW w:w="1282" w:type="dxa"/>
            <w:tcBorders>
              <w:left w:val="single" w:sz="4" w:space="0" w:color="auto"/>
              <w:right w:val="double" w:sz="4" w:space="0" w:color="auto"/>
            </w:tcBorders>
            <w:vAlign w:val="bottom"/>
          </w:tcPr>
          <w:p w:rsidR="004D6EF0" w:rsidRPr="00113EAD" w:rsidDel="00483660" w:rsidRDefault="004D6EF0" w:rsidP="00B140AF">
            <w:pPr>
              <w:pStyle w:val="CETextBody"/>
              <w:jc w:val="right"/>
              <w:rPr>
                <w:del w:id="13040" w:author="Huy Duc. Nguyen" w:date="2017-08-30T13:09:00Z"/>
                <w:sz w:val="16"/>
                <w:szCs w:val="16"/>
                <w:lang w:eastAsia="ja-JP"/>
              </w:rPr>
            </w:pPr>
            <w:del w:id="13041" w:author="Huy Duc. Nguyen" w:date="2017-08-30T13:09:00Z">
              <w:r w:rsidDel="00483660">
                <w:rPr>
                  <w:color w:val="000000"/>
                  <w:sz w:val="16"/>
                  <w:szCs w:val="16"/>
                </w:rPr>
                <w:delText xml:space="preserve">13.698 </w:delText>
              </w:r>
            </w:del>
          </w:p>
        </w:tc>
        <w:tc>
          <w:tcPr>
            <w:tcW w:w="1281" w:type="dxa"/>
            <w:tcBorders>
              <w:left w:val="double" w:sz="4" w:space="0" w:color="auto"/>
              <w:right w:val="single" w:sz="4" w:space="0" w:color="auto"/>
            </w:tcBorders>
            <w:vAlign w:val="bottom"/>
          </w:tcPr>
          <w:p w:rsidR="004D6EF0" w:rsidRPr="00955E9B" w:rsidDel="00483660" w:rsidRDefault="004D6EF0" w:rsidP="00B140AF">
            <w:pPr>
              <w:pStyle w:val="CETextBody"/>
              <w:jc w:val="right"/>
              <w:rPr>
                <w:del w:id="13042" w:author="Huy Duc. Nguyen" w:date="2017-08-30T13:09:00Z"/>
                <w:color w:val="000000"/>
                <w:sz w:val="16"/>
                <w:szCs w:val="16"/>
              </w:rPr>
            </w:pPr>
            <w:del w:id="13043" w:author="Huy Duc. Nguyen" w:date="2017-08-30T13:09:00Z">
              <w:r w:rsidDel="00483660">
                <w:rPr>
                  <w:color w:val="000000"/>
                  <w:sz w:val="16"/>
                  <w:szCs w:val="16"/>
                </w:rPr>
                <w:delText xml:space="preserve">13.237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44" w:author="Huy Duc. Nguyen" w:date="2017-08-30T13:09:00Z"/>
                <w:color w:val="000000"/>
                <w:sz w:val="16"/>
                <w:szCs w:val="16"/>
              </w:rPr>
            </w:pPr>
            <w:del w:id="13045" w:author="Huy Duc. Nguyen" w:date="2017-08-30T13:09:00Z">
              <w:r w:rsidDel="00483660">
                <w:rPr>
                  <w:color w:val="000000"/>
                  <w:sz w:val="16"/>
                  <w:szCs w:val="16"/>
                </w:rPr>
                <w:delText xml:space="preserve">12.887 </w:delText>
              </w:r>
            </w:del>
          </w:p>
        </w:tc>
        <w:tc>
          <w:tcPr>
            <w:tcW w:w="1282" w:type="dxa"/>
            <w:tcBorders>
              <w:left w:val="single" w:sz="4" w:space="0" w:color="auto"/>
              <w:right w:val="single" w:sz="4" w:space="0" w:color="auto"/>
            </w:tcBorders>
            <w:vAlign w:val="bottom"/>
          </w:tcPr>
          <w:p w:rsidR="004D6EF0" w:rsidRPr="00955E9B" w:rsidDel="00483660" w:rsidRDefault="004D6EF0" w:rsidP="00B140AF">
            <w:pPr>
              <w:pStyle w:val="CETextBody"/>
              <w:jc w:val="right"/>
              <w:rPr>
                <w:del w:id="13046" w:author="Huy Duc. Nguyen" w:date="2017-08-30T13:09:00Z"/>
                <w:color w:val="000000"/>
                <w:sz w:val="16"/>
                <w:szCs w:val="16"/>
              </w:rPr>
            </w:pPr>
            <w:del w:id="13047" w:author="Huy Duc. Nguyen" w:date="2017-08-30T13:09:00Z">
              <w:r w:rsidDel="00483660">
                <w:rPr>
                  <w:color w:val="000000"/>
                  <w:sz w:val="16"/>
                  <w:szCs w:val="16"/>
                </w:rPr>
                <w:delText xml:space="preserve">13.762 </w:delText>
              </w:r>
            </w:del>
          </w:p>
        </w:tc>
      </w:tr>
    </w:tbl>
    <w:p w:rsidR="004D6EF0" w:rsidRPr="00B05A50" w:rsidDel="00483660" w:rsidRDefault="004D6EF0" w:rsidP="004D6EF0">
      <w:pPr>
        <w:pStyle w:val="CETextBody"/>
        <w:rPr>
          <w:del w:id="13048" w:author="Huy Duc. Nguyen" w:date="2017-08-30T13:09:00Z"/>
          <w:b/>
          <w:lang w:val="en-US" w:eastAsia="ja-JP"/>
        </w:rPr>
      </w:pPr>
    </w:p>
    <w:p w:rsidR="00595389" w:rsidDel="00483660" w:rsidRDefault="00595389" w:rsidP="008E5ECD">
      <w:pPr>
        <w:pStyle w:val="CETextBody"/>
        <w:rPr>
          <w:del w:id="13049" w:author="Huy Duc. Nguyen" w:date="2017-08-30T13:09:00Z"/>
          <w:b/>
          <w:lang w:val="en-US" w:eastAsia="ja-JP"/>
        </w:rPr>
      </w:pPr>
    </w:p>
    <w:p w:rsidR="00595389" w:rsidDel="00483660" w:rsidRDefault="00595389">
      <w:pPr>
        <w:rPr>
          <w:del w:id="13050" w:author="Huy Duc. Nguyen" w:date="2017-08-30T13:09:00Z"/>
          <w:b/>
          <w:sz w:val="22"/>
          <w:lang w:val="en-US" w:eastAsia="ja-JP"/>
        </w:rPr>
      </w:pPr>
      <w:del w:id="13051" w:author="Huy Duc. Nguyen" w:date="2017-08-30T13:09:00Z">
        <w:r w:rsidDel="00483660">
          <w:rPr>
            <w:b/>
            <w:lang w:val="en-US" w:eastAsia="ja-JP"/>
          </w:rPr>
          <w:br w:type="page"/>
        </w:r>
      </w:del>
    </w:p>
    <w:p w:rsidR="008E5ECD" w:rsidRPr="00827062" w:rsidDel="00483660" w:rsidRDefault="008E5ECD" w:rsidP="008E5ECD">
      <w:pPr>
        <w:pStyle w:val="CETextBody"/>
        <w:numPr>
          <w:ilvl w:val="0"/>
          <w:numId w:val="53"/>
        </w:numPr>
        <w:ind w:hanging="782"/>
        <w:rPr>
          <w:del w:id="13052" w:author="Huy Duc. Nguyen" w:date="2017-08-30T13:09:00Z"/>
          <w:lang w:val="en-US" w:eastAsia="ja-JP"/>
        </w:rPr>
      </w:pPr>
      <w:del w:id="13053" w:author="Huy Duc. Nguyen" w:date="2017-08-30T13:09:00Z">
        <w:r w:rsidRPr="00827062" w:rsidDel="00483660">
          <w:rPr>
            <w:rFonts w:hint="eastAsia"/>
            <w:lang w:val="en-US" w:eastAsia="ja-JP"/>
          </w:rPr>
          <w:delText>Consider</w:delText>
        </w:r>
        <w:r w:rsidDel="00483660">
          <w:rPr>
            <w:rFonts w:hint="eastAsia"/>
            <w:lang w:val="en-US" w:eastAsia="ja-JP"/>
          </w:rPr>
          <w:delText>ation</w:delText>
        </w:r>
      </w:del>
    </w:p>
    <w:p w:rsidR="008D437B" w:rsidRPr="008D437B" w:rsidDel="00483660" w:rsidRDefault="00B34E5B" w:rsidP="008D437B">
      <w:pPr>
        <w:rPr>
          <w:ins w:id="13054" w:author="Yuji Obayashi" w:date="2017-03-10T00:12:00Z"/>
          <w:del w:id="13055" w:author="Huy Duc. Nguyen" w:date="2017-08-30T13:09:00Z"/>
          <w:sz w:val="22"/>
          <w:lang w:val="en-US" w:eastAsia="ja-JP"/>
        </w:rPr>
      </w:pPr>
      <w:del w:id="13056" w:author="Huy Duc. Nguyen" w:date="2017-08-30T13:09:00Z">
        <w:r w:rsidRPr="00F950E6" w:rsidDel="00483660">
          <w:rPr>
            <w:sz w:val="22"/>
            <w:lang w:val="en-US" w:eastAsia="ja-JP"/>
          </w:rPr>
          <w:delText xml:space="preserve">The TLB miss latency is calculated by subtracting the </w:delText>
        </w:r>
      </w:del>
      <w:ins w:id="13057" w:author="Yuji Obayashi" w:date="2017-03-10T00:12:00Z">
        <w:del w:id="13058" w:author="Huy Duc. Nguyen" w:date="2017-08-30T13:09:00Z">
          <w:r w:rsidR="008D437B" w:rsidRPr="008D437B" w:rsidDel="00483660">
            <w:rPr>
              <w:sz w:val="22"/>
              <w:lang w:val="en-US" w:eastAsia="ja-JP"/>
            </w:rPr>
            <w:delText>average result of typical TLB and L2C hit latency (1MB results of 5.11.1) from the typical TLB miss and L2C hit latency (16MB results of 5.11.7).</w:delText>
          </w:r>
        </w:del>
      </w:ins>
    </w:p>
    <w:p w:rsidR="00B34E5B" w:rsidRPr="00F950E6" w:rsidDel="00483660" w:rsidRDefault="008D437B" w:rsidP="008D437B">
      <w:pPr>
        <w:rPr>
          <w:del w:id="13059" w:author="Huy Duc. Nguyen" w:date="2017-08-30T13:09:00Z"/>
          <w:sz w:val="22"/>
          <w:lang w:val="en-US" w:eastAsia="ja-JP"/>
        </w:rPr>
      </w:pPr>
      <w:ins w:id="13060" w:author="Yuji Obayashi" w:date="2017-03-10T00:12:00Z">
        <w:del w:id="13061" w:author="Huy Duc. Nguyen" w:date="2017-08-30T13:09:00Z">
          <w:r w:rsidRPr="008D437B" w:rsidDel="00483660">
            <w:rPr>
              <w:sz w:val="22"/>
              <w:lang w:val="en-US" w:eastAsia="ja-JP"/>
            </w:rPr>
            <w:delText xml:space="preserve">It is about 7ns (virtualized Linux: 6.88, native Linux: 6.94) </w:delText>
          </w:r>
        </w:del>
      </w:ins>
      <w:del w:id="13062" w:author="Huy Duc. Nguyen" w:date="2017-08-30T13:09:00Z">
        <w:r w:rsidR="00B34E5B" w:rsidRPr="00F950E6" w:rsidDel="00483660">
          <w:rPr>
            <w:sz w:val="22"/>
            <w:lang w:val="en-US" w:eastAsia="ja-JP"/>
          </w:rPr>
          <w:delText xml:space="preserve">minimum result of 4MB (TLB and L2C hit) from minimum </w:delText>
        </w:r>
        <w:r w:rsidR="003277A5" w:rsidDel="00483660">
          <w:rPr>
            <w:rFonts w:hint="eastAsia"/>
            <w:sz w:val="22"/>
            <w:lang w:val="en-US" w:eastAsia="ja-JP"/>
          </w:rPr>
          <w:delText xml:space="preserve">result of </w:delText>
        </w:r>
        <w:r w:rsidR="00B34E5B" w:rsidRPr="00F950E6" w:rsidDel="00483660">
          <w:rPr>
            <w:sz w:val="22"/>
            <w:lang w:val="en-US" w:eastAsia="ja-JP"/>
          </w:rPr>
          <w:delText xml:space="preserve">16MB (TLB miss, L2C hit). It is about 10ns </w:delText>
        </w:r>
        <w:r w:rsidR="003277A5" w:rsidRPr="003277A5" w:rsidDel="00483660">
          <w:rPr>
            <w:sz w:val="22"/>
            <w:lang w:val="en-US" w:eastAsia="ja-JP"/>
          </w:rPr>
          <w:delText>(Virtualized Linux: 10.277, Native Linux: 10.218)</w:delText>
        </w:r>
        <w:r w:rsidR="003277A5" w:rsidDel="00483660">
          <w:rPr>
            <w:sz w:val="22"/>
            <w:lang w:val="en-US" w:eastAsia="ja-JP"/>
          </w:rPr>
          <w:delText xml:space="preserve"> </w:delText>
        </w:r>
        <w:r w:rsidR="00B34E5B" w:rsidRPr="00F950E6" w:rsidDel="00483660">
          <w:rPr>
            <w:sz w:val="22"/>
            <w:lang w:val="en-US" w:eastAsia="ja-JP"/>
          </w:rPr>
          <w:delText>per one access, and it is smaller than the L2C miss latency (about 31ns) measured in 5.1.1. This result also mean the TLB page table walk in this test scenario does not produce external memory access, and the 2-stage translation overhead is not observed in the result of virtualized Linux.</w:delText>
        </w:r>
      </w:del>
    </w:p>
    <w:p w:rsidR="00B34E5B" w:rsidDel="00483660" w:rsidRDefault="00B34E5B" w:rsidP="00541F41">
      <w:pPr>
        <w:pStyle w:val="CETextBody"/>
        <w:rPr>
          <w:del w:id="13063" w:author="Huy Duc. Nguyen" w:date="2017-08-30T13:09:00Z"/>
          <w:lang w:val="en-US" w:eastAsia="ja-JP"/>
        </w:rPr>
      </w:pPr>
    </w:p>
    <w:p w:rsidR="00EE2F95" w:rsidRPr="00E65358" w:rsidDel="00483660" w:rsidRDefault="00EE2F95" w:rsidP="00997E4E">
      <w:pPr>
        <w:pStyle w:val="CETextBody"/>
        <w:tabs>
          <w:tab w:val="left" w:pos="1723"/>
        </w:tabs>
        <w:rPr>
          <w:del w:id="13064" w:author="Huy Duc. Nguyen" w:date="2017-08-30T13:09:00Z"/>
          <w:lang w:val="en-US" w:eastAsia="ja-JP"/>
        </w:rPr>
      </w:pPr>
    </w:p>
    <w:p w:rsidR="0096775F" w:rsidRPr="007C2E44" w:rsidDel="00483660" w:rsidRDefault="00542C1E">
      <w:pPr>
        <w:pStyle w:val="Heading3"/>
        <w:rPr>
          <w:del w:id="13065" w:author="Huy Duc. Nguyen" w:date="2017-08-30T13:09:00Z"/>
        </w:rPr>
      </w:pPr>
      <w:del w:id="13066" w:author="Huy Duc. Nguyen" w:date="2017-08-30T13:09:00Z">
        <w:r w:rsidDel="00483660">
          <w:rPr>
            <w:lang w:val="en-US"/>
          </w:rPr>
          <w:br w:type="page"/>
        </w:r>
        <w:bookmarkStart w:id="13067" w:name="_Toc473640795"/>
        <w:bookmarkStart w:id="13068" w:name="_Toc473713446"/>
        <w:bookmarkStart w:id="13069" w:name="_Toc473745944"/>
        <w:bookmarkStart w:id="13070" w:name="_Toc473747774"/>
        <w:bookmarkStart w:id="13071" w:name="_Toc473747946"/>
        <w:bookmarkStart w:id="13072" w:name="_Toc473748135"/>
        <w:bookmarkStart w:id="13073" w:name="_Toc473748305"/>
        <w:bookmarkStart w:id="13074" w:name="_Toc473748476"/>
        <w:bookmarkStart w:id="13075" w:name="_Toc473748648"/>
        <w:bookmarkStart w:id="13076" w:name="_Toc473748819"/>
        <w:bookmarkStart w:id="13077" w:name="_Toc473749002"/>
        <w:bookmarkStart w:id="13078" w:name="_Toc473749183"/>
        <w:bookmarkStart w:id="13079" w:name="_Toc473749392"/>
        <w:bookmarkStart w:id="13080" w:name="_Toc473828399"/>
        <w:bookmarkStart w:id="13081" w:name="_Toc473835446"/>
        <w:bookmarkStart w:id="13082" w:name="_Toc473835654"/>
        <w:bookmarkStart w:id="13083" w:name="_Toc491776453"/>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r w:rsidR="00324BCB" w:rsidRPr="007C2E44" w:rsidDel="00483660">
          <w:delText>VA - IPA -PA conversion performance</w:delText>
        </w:r>
        <w:bookmarkEnd w:id="13083"/>
      </w:del>
    </w:p>
    <w:p w:rsidR="0096775F" w:rsidDel="00483660" w:rsidRDefault="0096775F">
      <w:pPr>
        <w:pStyle w:val="Heading3"/>
        <w:rPr>
          <w:del w:id="13084" w:author="Huy Duc. Nguyen" w:date="2017-08-30T13:09:00Z"/>
          <w:lang w:val="en-US"/>
        </w:rPr>
        <w:pPrChange w:id="13085" w:author="Huy Duc. Nguyen" w:date="2017-08-30T13:09:00Z">
          <w:pPr>
            <w:pStyle w:val="CETextBody"/>
            <w:numPr>
              <w:numId w:val="54"/>
            </w:numPr>
            <w:ind w:left="782" w:hanging="782"/>
          </w:pPr>
        </w:pPrChange>
      </w:pPr>
      <w:del w:id="13086" w:author="Huy Duc. Nguyen" w:date="2017-08-30T13:09:00Z">
        <w:r w:rsidDel="00483660">
          <w:rPr>
            <w:rFonts w:hint="eastAsia"/>
            <w:lang w:val="en-US"/>
          </w:rPr>
          <w:delText>Description</w:delText>
        </w:r>
      </w:del>
    </w:p>
    <w:p w:rsidR="00A619CD" w:rsidRPr="007701F5" w:rsidDel="00483660" w:rsidRDefault="00A619CD">
      <w:pPr>
        <w:pStyle w:val="Heading3"/>
        <w:rPr>
          <w:del w:id="13087" w:author="Huy Duc. Nguyen" w:date="2017-08-30T13:09:00Z"/>
          <w:lang w:val="en-US"/>
        </w:rPr>
        <w:pPrChange w:id="13088" w:author="Huy Duc. Nguyen" w:date="2017-08-30T13:09:00Z">
          <w:pPr>
            <w:pStyle w:val="CETextBody"/>
            <w:ind w:leftChars="50" w:left="120"/>
          </w:pPr>
        </w:pPrChange>
      </w:pPr>
      <w:del w:id="13089" w:author="Huy Duc. Nguyen" w:date="2017-08-30T13:09:00Z">
        <w:r w:rsidRPr="00A619CD" w:rsidDel="00483660">
          <w:rPr>
            <w:lang w:val="en-US"/>
          </w:rPr>
          <w:delText xml:space="preserve">Measure the performance to translate the virtual address into intermediate and physical address by the MMU on </w:delText>
        </w:r>
        <w:r w:rsidR="00504E65" w:rsidRPr="005F6623" w:rsidDel="00483660">
          <w:rPr>
            <w:lang w:val="en-US"/>
          </w:rPr>
          <w:delText>virtualized Linux</w:delText>
        </w:r>
        <w:r w:rsidR="00E7414C" w:rsidDel="00483660">
          <w:rPr>
            <w:rFonts w:hint="eastAsia"/>
            <w:lang w:val="en-US"/>
          </w:rPr>
          <w:delText xml:space="preserve"> </w:delText>
        </w:r>
        <w:r w:rsidRPr="00A619CD" w:rsidDel="00483660">
          <w:rPr>
            <w:lang w:val="en-US"/>
          </w:rPr>
          <w:delText>and native Linux.</w:delText>
        </w:r>
      </w:del>
    </w:p>
    <w:p w:rsidR="00AA357B" w:rsidRPr="004278D7" w:rsidDel="00483660" w:rsidRDefault="00AA357B">
      <w:pPr>
        <w:pStyle w:val="Heading3"/>
        <w:rPr>
          <w:del w:id="13090" w:author="Huy Duc. Nguyen" w:date="2017-08-30T13:09:00Z"/>
          <w:lang w:val="en-US"/>
        </w:rPr>
        <w:pPrChange w:id="13091" w:author="Huy Duc. Nguyen" w:date="2017-08-30T13:09:00Z">
          <w:pPr>
            <w:pStyle w:val="CETextBody"/>
            <w:ind w:left="142"/>
          </w:pPr>
        </w:pPrChange>
      </w:pPr>
    </w:p>
    <w:p w:rsidR="00AA357B" w:rsidRPr="00613E0B" w:rsidDel="00483660" w:rsidRDefault="00AA357B">
      <w:pPr>
        <w:pStyle w:val="Heading3"/>
        <w:rPr>
          <w:del w:id="13092" w:author="Huy Duc. Nguyen" w:date="2017-08-30T13:09:00Z"/>
          <w:lang w:val="en-US"/>
        </w:rPr>
        <w:pPrChange w:id="13093" w:author="Huy Duc. Nguyen" w:date="2017-08-30T13:09:00Z">
          <w:pPr>
            <w:pStyle w:val="CETextBody"/>
            <w:numPr>
              <w:numId w:val="54"/>
            </w:numPr>
            <w:ind w:left="782" w:hanging="782"/>
          </w:pPr>
        </w:pPrChange>
      </w:pPr>
      <w:del w:id="13094" w:author="Huy Duc. Nguyen" w:date="2017-08-30T13:09:00Z">
        <w:r w:rsidRPr="00613E0B" w:rsidDel="00483660">
          <w:rPr>
            <w:lang w:val="en-US"/>
          </w:rPr>
          <w:delText>Precondition</w:delText>
        </w:r>
      </w:del>
    </w:p>
    <w:p w:rsidR="00EE2F95" w:rsidRPr="00A619CD" w:rsidDel="00483660" w:rsidRDefault="00EE2F95">
      <w:pPr>
        <w:pStyle w:val="Heading3"/>
        <w:rPr>
          <w:del w:id="13095" w:author="Huy Duc. Nguyen" w:date="2017-08-30T13:09:00Z"/>
          <w:lang w:val="en-US"/>
        </w:rPr>
        <w:pPrChange w:id="13096" w:author="Huy Duc. Nguyen" w:date="2017-08-30T13:09:00Z">
          <w:pPr>
            <w:pStyle w:val="ListParagraph"/>
            <w:numPr>
              <w:numId w:val="125"/>
            </w:numPr>
            <w:ind w:left="426" w:hanging="284"/>
          </w:pPr>
        </w:pPrChange>
      </w:pPr>
      <w:del w:id="13097" w:author="Huy Duc. Nguyen" w:date="2017-08-30T13:09:00Z">
        <w:r w:rsidRPr="00A619CD" w:rsidDel="00483660">
          <w:rPr>
            <w:sz w:val="22"/>
            <w:lang w:val="en-US"/>
          </w:rPr>
          <w:delText xml:space="preserve">This VA-IPA-PA conversion performance is calculated by the TLB miss penalty of </w:delText>
        </w:r>
        <w:r w:rsidR="001D7371" w:rsidDel="00483660">
          <w:rPr>
            <w:sz w:val="22"/>
            <w:lang w:val="en-US"/>
          </w:rPr>
          <w:delText>both the virtualized Linux and the n</w:delText>
        </w:r>
        <w:r w:rsidRPr="00A619CD" w:rsidDel="00483660">
          <w:rPr>
            <w:sz w:val="22"/>
            <w:lang w:val="en-US"/>
          </w:rPr>
          <w:delText>ative Linux</w:delText>
        </w:r>
        <w:r w:rsidR="001D7371" w:rsidDel="00483660">
          <w:rPr>
            <w:sz w:val="22"/>
            <w:lang w:val="en-US"/>
          </w:rPr>
          <w:delText xml:space="preserve">. </w:delText>
        </w:r>
        <w:r w:rsidR="007F6299" w:rsidDel="00483660">
          <w:rPr>
            <w:sz w:val="22"/>
            <w:lang w:val="en-US"/>
          </w:rPr>
          <w:delText xml:space="preserve">As the test result of </w:delText>
        </w:r>
        <w:r w:rsidDel="00483660">
          <w:rPr>
            <w:sz w:val="22"/>
            <w:lang w:val="en-US"/>
          </w:rPr>
          <w:delText>5.11.7</w:delText>
        </w:r>
        <w:r w:rsidR="007F6299" w:rsidDel="00483660">
          <w:rPr>
            <w:sz w:val="22"/>
            <w:lang w:val="en-US"/>
          </w:rPr>
          <w:delText xml:space="preserve"> does not have the specific difference between the native Linux and the virtualized Linux, the result of 5.11.3 is used</w:delText>
        </w:r>
        <w:r w:rsidR="001D7371" w:rsidDel="00483660">
          <w:rPr>
            <w:sz w:val="22"/>
            <w:lang w:val="en-US"/>
          </w:rPr>
          <w:delText xml:space="preserve"> to calculate the performance difference of the VA-IPA-PA translation on virtualized Linux, and VA-PA translation on native Linux. The result of 5.11.7 is used as the common TLB miss overhead for both VA-IPA-PA and VA-PA translations.</w:delText>
        </w:r>
        <w:r w:rsidR="00CE402E" w:rsidDel="00483660">
          <w:rPr>
            <w:sz w:val="22"/>
            <w:lang w:val="en-US"/>
          </w:rPr>
          <w:delText xml:space="preserve"> </w:delText>
        </w:r>
      </w:del>
    </w:p>
    <w:p w:rsidR="00E116AB" w:rsidRPr="004278D7" w:rsidDel="00483660" w:rsidRDefault="00E116AB">
      <w:pPr>
        <w:pStyle w:val="Heading3"/>
        <w:rPr>
          <w:del w:id="13098" w:author="Huy Duc. Nguyen" w:date="2017-08-30T13:09:00Z"/>
          <w:lang w:val="en-US"/>
        </w:rPr>
        <w:pPrChange w:id="13099" w:author="Huy Duc. Nguyen" w:date="2017-08-30T13:09:00Z">
          <w:pPr>
            <w:pStyle w:val="CETextBody"/>
          </w:pPr>
        </w:pPrChange>
      </w:pPr>
    </w:p>
    <w:p w:rsidR="0096775F" w:rsidDel="00483660" w:rsidRDefault="00304581">
      <w:pPr>
        <w:pStyle w:val="Heading3"/>
        <w:rPr>
          <w:del w:id="13100" w:author="Huy Duc. Nguyen" w:date="2017-08-30T13:09:00Z"/>
          <w:lang w:val="en-US"/>
        </w:rPr>
        <w:pPrChange w:id="13101" w:author="Huy Duc. Nguyen" w:date="2017-08-30T13:09:00Z">
          <w:pPr>
            <w:pStyle w:val="CETextBody"/>
            <w:numPr>
              <w:numId w:val="54"/>
            </w:numPr>
            <w:ind w:left="782" w:hanging="782"/>
          </w:pPr>
        </w:pPrChange>
      </w:pPr>
      <w:del w:id="13102" w:author="Huy Duc. Nguyen" w:date="2017-08-30T13:09:00Z">
        <w:r w:rsidDel="00483660">
          <w:rPr>
            <w:rFonts w:hint="eastAsia"/>
            <w:lang w:val="en-US"/>
          </w:rPr>
          <w:delText>How to measure</w:delText>
        </w:r>
      </w:del>
    </w:p>
    <w:p w:rsidR="00E7414C" w:rsidDel="00483660" w:rsidRDefault="004101E4">
      <w:pPr>
        <w:pStyle w:val="Heading3"/>
        <w:rPr>
          <w:del w:id="13103" w:author="Huy Duc. Nguyen" w:date="2017-08-30T13:09:00Z"/>
          <w:lang w:val="en-US"/>
        </w:rPr>
        <w:pPrChange w:id="13104" w:author="Huy Duc. Nguyen" w:date="2017-08-30T13:09:00Z">
          <w:pPr>
            <w:pStyle w:val="CETextBody"/>
            <w:numPr>
              <w:numId w:val="200"/>
            </w:numPr>
            <w:ind w:left="782" w:hanging="360"/>
          </w:pPr>
        </w:pPrChange>
      </w:pPr>
      <w:del w:id="13105" w:author="Huy Duc. Nguyen" w:date="2017-08-30T13:09:00Z">
        <w:r w:rsidDel="00483660">
          <w:rPr>
            <w:rFonts w:hint="eastAsia"/>
            <w:lang w:val="en-US"/>
          </w:rPr>
          <w:delText>Use r</w:delText>
        </w:r>
        <w:r w:rsidR="00E7414C" w:rsidDel="00483660">
          <w:rPr>
            <w:rFonts w:hint="eastAsia"/>
            <w:lang w:val="en-US"/>
          </w:rPr>
          <w:delText>esult of 5.11.</w:delText>
        </w:r>
        <w:r w:rsidR="007F6299" w:rsidDel="00483660">
          <w:rPr>
            <w:lang w:val="en-US"/>
          </w:rPr>
          <w:delText>3</w:delText>
        </w:r>
        <w:r w:rsidR="001D7371" w:rsidDel="00483660">
          <w:rPr>
            <w:lang w:val="en-US"/>
          </w:rPr>
          <w:delText xml:space="preserve"> and 5.11.7.</w:delText>
        </w:r>
      </w:del>
    </w:p>
    <w:p w:rsidR="0096775F" w:rsidRPr="007F6299" w:rsidDel="00483660" w:rsidRDefault="0096775F">
      <w:pPr>
        <w:pStyle w:val="Heading3"/>
        <w:rPr>
          <w:del w:id="13106" w:author="Huy Duc. Nguyen" w:date="2017-08-30T13:09:00Z"/>
          <w:lang w:val="en-US"/>
        </w:rPr>
        <w:pPrChange w:id="13107" w:author="Huy Duc. Nguyen" w:date="2017-08-30T13:09:00Z">
          <w:pPr>
            <w:pStyle w:val="CETextBody"/>
          </w:pPr>
        </w:pPrChange>
      </w:pPr>
    </w:p>
    <w:p w:rsidR="0096775F" w:rsidRPr="00702283" w:rsidDel="00483660" w:rsidRDefault="0096775F">
      <w:pPr>
        <w:pStyle w:val="Heading3"/>
        <w:rPr>
          <w:del w:id="13108" w:author="Huy Duc. Nguyen" w:date="2017-08-30T13:09:00Z"/>
          <w:lang w:val="en-US"/>
        </w:rPr>
        <w:pPrChange w:id="13109" w:author="Huy Duc. Nguyen" w:date="2017-08-30T13:09:00Z">
          <w:pPr>
            <w:pStyle w:val="CETextBody"/>
            <w:numPr>
              <w:numId w:val="54"/>
            </w:numPr>
            <w:ind w:left="426" w:hanging="426"/>
          </w:pPr>
        </w:pPrChange>
      </w:pPr>
      <w:del w:id="13110" w:author="Huy Duc. Nguyen" w:date="2017-08-30T13:09:00Z">
        <w:r w:rsidDel="00483660">
          <w:rPr>
            <w:rFonts w:hint="eastAsia"/>
            <w:lang w:val="en-US"/>
          </w:rPr>
          <w:delText>Result</w:delText>
        </w:r>
      </w:del>
    </w:p>
    <w:p w:rsidR="00397DF4" w:rsidRPr="00E7414C" w:rsidDel="00483660" w:rsidRDefault="00397DF4">
      <w:pPr>
        <w:pStyle w:val="Heading3"/>
        <w:rPr>
          <w:del w:id="13111" w:author="Huy Duc. Nguyen" w:date="2017-08-30T13:09:00Z"/>
          <w:sz w:val="22"/>
          <w:szCs w:val="22"/>
          <w:lang w:val="en-US"/>
        </w:rPr>
        <w:pPrChange w:id="13112" w:author="Huy Duc. Nguyen" w:date="2017-08-30T13:09:00Z">
          <w:pPr>
            <w:pStyle w:val="Caption"/>
            <w:ind w:firstLineChars="150" w:firstLine="331"/>
          </w:pPr>
        </w:pPrChange>
      </w:pPr>
      <w:del w:id="13113" w:author="Huy Duc. Nguyen" w:date="2017-08-30T13:09:00Z">
        <w:r w:rsidRPr="00E7414C" w:rsidDel="00483660">
          <w:rPr>
            <w:sz w:val="22"/>
            <w:szCs w:val="22"/>
          </w:rPr>
          <w:delText xml:space="preserve">Table </w:delText>
        </w:r>
        <w:r w:rsidRPr="00A81F96" w:rsidDel="00483660">
          <w:rPr>
            <w:sz w:val="22"/>
            <w:szCs w:val="22"/>
          </w:rPr>
          <w:fldChar w:fldCharType="begin"/>
        </w:r>
        <w:r w:rsidRPr="00E7414C" w:rsidDel="00483660">
          <w:rPr>
            <w:sz w:val="22"/>
            <w:szCs w:val="22"/>
          </w:rPr>
          <w:delInstrText xml:space="preserve"> STYLEREF 1 \s </w:delInstrText>
        </w:r>
        <w:r w:rsidRPr="00A81F96" w:rsidDel="00483660">
          <w:rPr>
            <w:sz w:val="22"/>
            <w:szCs w:val="22"/>
          </w:rPr>
          <w:fldChar w:fldCharType="separate"/>
        </w:r>
        <w:r w:rsidR="003B19D6" w:rsidDel="00483660">
          <w:rPr>
            <w:noProof/>
            <w:sz w:val="22"/>
            <w:szCs w:val="22"/>
          </w:rPr>
          <w:delText>5</w:delText>
        </w:r>
        <w:r w:rsidRPr="00A81F96" w:rsidDel="00483660">
          <w:rPr>
            <w:sz w:val="22"/>
            <w:szCs w:val="22"/>
          </w:rPr>
          <w:fldChar w:fldCharType="end"/>
        </w:r>
        <w:r w:rsidRPr="00E7414C" w:rsidDel="00483660">
          <w:rPr>
            <w:sz w:val="22"/>
            <w:szCs w:val="22"/>
          </w:rPr>
          <w:noBreakHyphen/>
        </w:r>
        <w:r w:rsidRPr="00A81F96" w:rsidDel="00483660">
          <w:rPr>
            <w:sz w:val="22"/>
            <w:szCs w:val="22"/>
          </w:rPr>
          <w:fldChar w:fldCharType="begin"/>
        </w:r>
        <w:r w:rsidRPr="00E7414C" w:rsidDel="00483660">
          <w:rPr>
            <w:sz w:val="22"/>
            <w:szCs w:val="22"/>
          </w:rPr>
          <w:delInstrText xml:space="preserve"> SEQ Table \* ARABIC \s 1 </w:delInstrText>
        </w:r>
        <w:r w:rsidRPr="00A81F96" w:rsidDel="00483660">
          <w:rPr>
            <w:sz w:val="22"/>
            <w:szCs w:val="22"/>
          </w:rPr>
          <w:fldChar w:fldCharType="separate"/>
        </w:r>
      </w:del>
      <w:ins w:id="13114" w:author="Kazuhiro Takagi" w:date="2017-03-21T15:02:00Z">
        <w:del w:id="13115" w:author="Huy Duc. Nguyen" w:date="2017-08-28T16:38:00Z">
          <w:r w:rsidR="00520A63" w:rsidDel="003B19D6">
            <w:rPr>
              <w:noProof/>
              <w:sz w:val="22"/>
              <w:szCs w:val="22"/>
            </w:rPr>
            <w:delText>66</w:delText>
          </w:r>
        </w:del>
      </w:ins>
      <w:ins w:id="13116" w:author=" " w:date="2017-03-09T11:18:00Z">
        <w:del w:id="13117" w:author="Huy Duc. Nguyen" w:date="2017-08-28T16:38:00Z">
          <w:r w:rsidR="00442CC0" w:rsidDel="003B19D6">
            <w:rPr>
              <w:noProof/>
              <w:sz w:val="22"/>
              <w:szCs w:val="22"/>
            </w:rPr>
            <w:delText>66</w:delText>
          </w:r>
        </w:del>
      </w:ins>
      <w:del w:id="13118" w:author="Huy Duc. Nguyen" w:date="2017-08-28T16:38:00Z">
        <w:r w:rsidR="00003FEB" w:rsidDel="003B19D6">
          <w:rPr>
            <w:noProof/>
            <w:sz w:val="22"/>
            <w:szCs w:val="22"/>
          </w:rPr>
          <w:delText>73</w:delText>
        </w:r>
      </w:del>
      <w:del w:id="13119" w:author="Huy Duc. Nguyen" w:date="2017-08-30T13:09:00Z">
        <w:r w:rsidRPr="00A81F96" w:rsidDel="00483660">
          <w:rPr>
            <w:sz w:val="22"/>
            <w:szCs w:val="22"/>
          </w:rPr>
          <w:fldChar w:fldCharType="end"/>
        </w:r>
        <w:r w:rsidRPr="00E7414C" w:rsidDel="00483660">
          <w:rPr>
            <w:sz w:val="22"/>
            <w:szCs w:val="22"/>
          </w:rPr>
          <w:delText>: Result</w:delText>
        </w:r>
      </w:del>
    </w:p>
    <w:tbl>
      <w:tblPr>
        <w:tblStyle w:val="TableGrid"/>
        <w:tblW w:w="0" w:type="auto"/>
        <w:jc w:val="center"/>
        <w:tblLayout w:type="fixed"/>
        <w:tblLook w:val="04A0" w:firstRow="1" w:lastRow="0" w:firstColumn="1" w:lastColumn="0" w:noHBand="0" w:noVBand="1"/>
      </w:tblPr>
      <w:tblGrid>
        <w:gridCol w:w="2312"/>
        <w:gridCol w:w="3531"/>
      </w:tblGrid>
      <w:tr w:rsidR="00AA0C11" w:rsidRPr="002D7A19" w:rsidDel="00483660" w:rsidTr="0027486D">
        <w:trPr>
          <w:jc w:val="center"/>
          <w:del w:id="13120" w:author="Huy Duc. Nguyen" w:date="2017-08-30T13:09:00Z"/>
        </w:trPr>
        <w:tc>
          <w:tcPr>
            <w:tcW w:w="2312" w:type="dxa"/>
            <w:tcBorders>
              <w:bottom w:val="single" w:sz="4" w:space="0" w:color="auto"/>
              <w:right w:val="single" w:sz="4" w:space="0" w:color="auto"/>
            </w:tcBorders>
            <w:shd w:val="clear" w:color="auto" w:fill="BFBFBF" w:themeFill="background1" w:themeFillShade="BF"/>
          </w:tcPr>
          <w:p w:rsidR="00AA0C11" w:rsidDel="00483660" w:rsidRDefault="00AA0C11">
            <w:pPr>
              <w:pStyle w:val="Heading3"/>
              <w:rPr>
                <w:del w:id="13121" w:author="Huy Duc. Nguyen" w:date="2017-08-30T13:09:00Z"/>
                <w:sz w:val="16"/>
              </w:rPr>
              <w:pPrChange w:id="13122" w:author="Huy Duc. Nguyen" w:date="2017-08-30T13:09:00Z">
                <w:pPr>
                  <w:pStyle w:val="CETextBody"/>
                  <w:jc w:val="center"/>
                </w:pPr>
              </w:pPrChange>
            </w:pPr>
          </w:p>
        </w:tc>
        <w:tc>
          <w:tcPr>
            <w:tcW w:w="3531" w:type="dxa"/>
            <w:tcBorders>
              <w:right w:val="single" w:sz="4" w:space="0" w:color="auto"/>
            </w:tcBorders>
            <w:shd w:val="clear" w:color="auto" w:fill="BFBFBF" w:themeFill="background1" w:themeFillShade="BF"/>
          </w:tcPr>
          <w:p w:rsidR="00AA0C11" w:rsidRPr="00B43823" w:rsidDel="00483660" w:rsidRDefault="007F6299">
            <w:pPr>
              <w:pStyle w:val="Heading3"/>
              <w:rPr>
                <w:del w:id="13123" w:author="Huy Duc. Nguyen" w:date="2017-08-30T13:09:00Z"/>
                <w:sz w:val="16"/>
              </w:rPr>
              <w:pPrChange w:id="13124" w:author="Huy Duc. Nguyen" w:date="2017-08-30T13:09:00Z">
                <w:pPr>
                  <w:pStyle w:val="CETextBody"/>
                  <w:jc w:val="center"/>
                </w:pPr>
              </w:pPrChange>
            </w:pPr>
            <w:del w:id="13125" w:author="Huy Duc. Nguyen" w:date="2017-08-30T13:09:00Z">
              <w:r w:rsidDel="00483660">
                <w:rPr>
                  <w:b w:val="0"/>
                  <w:sz w:val="16"/>
                </w:rPr>
                <w:delText>VA-IPA-PA translation latency (ns)</w:delText>
              </w:r>
            </w:del>
          </w:p>
        </w:tc>
      </w:tr>
      <w:tr w:rsidR="002D7A19" w:rsidRPr="00207443" w:rsidDel="00483660" w:rsidTr="0027486D">
        <w:trPr>
          <w:trHeight w:val="383"/>
          <w:jc w:val="center"/>
          <w:del w:id="13126" w:author="Huy Duc. Nguyen" w:date="2017-08-30T13:09:00Z"/>
        </w:trPr>
        <w:tc>
          <w:tcPr>
            <w:tcW w:w="2312" w:type="dxa"/>
            <w:tcBorders>
              <w:top w:val="single" w:sz="4" w:space="0" w:color="auto"/>
              <w:bottom w:val="single" w:sz="4" w:space="0" w:color="auto"/>
              <w:right w:val="single" w:sz="4" w:space="0" w:color="auto"/>
            </w:tcBorders>
            <w:shd w:val="clear" w:color="auto" w:fill="BFBFBF" w:themeFill="background1" w:themeFillShade="BF"/>
          </w:tcPr>
          <w:p w:rsidR="002D7A19" w:rsidRPr="008E4A5E" w:rsidDel="00483660" w:rsidRDefault="002D7A19">
            <w:pPr>
              <w:pStyle w:val="Heading3"/>
              <w:rPr>
                <w:del w:id="13127" w:author="Huy Duc. Nguyen" w:date="2017-08-30T13:09:00Z"/>
                <w:sz w:val="16"/>
              </w:rPr>
              <w:pPrChange w:id="13128" w:author="Huy Duc. Nguyen" w:date="2017-08-30T13:09:00Z">
                <w:pPr>
                  <w:pStyle w:val="CETextBody"/>
                  <w:jc w:val="center"/>
                </w:pPr>
              </w:pPrChange>
            </w:pPr>
            <w:del w:id="13129" w:author="Huy Duc. Nguyen" w:date="2017-08-30T13:09:00Z">
              <w:r w:rsidDel="00483660">
                <w:rPr>
                  <w:b w:val="0"/>
                  <w:sz w:val="16"/>
                </w:rPr>
                <w:delText>Type 4 (Virtualized Linux)</w:delText>
              </w:r>
            </w:del>
          </w:p>
        </w:tc>
        <w:tc>
          <w:tcPr>
            <w:tcW w:w="3531" w:type="dxa"/>
            <w:tcBorders>
              <w:right w:val="single" w:sz="4" w:space="0" w:color="auto"/>
            </w:tcBorders>
            <w:vAlign w:val="bottom"/>
          </w:tcPr>
          <w:p w:rsidR="002D7A19" w:rsidRPr="00113EAD" w:rsidDel="00483660" w:rsidRDefault="001D7371">
            <w:pPr>
              <w:pStyle w:val="Heading3"/>
              <w:rPr>
                <w:del w:id="13130" w:author="Huy Duc. Nguyen" w:date="2017-08-30T13:09:00Z"/>
                <w:sz w:val="16"/>
                <w:szCs w:val="16"/>
              </w:rPr>
              <w:pPrChange w:id="13131" w:author="Huy Duc. Nguyen" w:date="2017-08-30T13:09:00Z">
                <w:pPr>
                  <w:pStyle w:val="CETextBody"/>
                  <w:jc w:val="center"/>
                </w:pPr>
              </w:pPrChange>
            </w:pPr>
            <w:del w:id="13132" w:author="Huy Duc. Nguyen" w:date="2017-08-30T13:09:00Z">
              <w:r w:rsidDel="00483660">
                <w:rPr>
                  <w:color w:val="000000"/>
                  <w:sz w:val="21"/>
                  <w:szCs w:val="21"/>
                </w:rPr>
                <w:delText>86</w:delText>
              </w:r>
            </w:del>
            <w:ins w:id="13133" w:author="Yuji Obayashi" w:date="2017-03-10T00:20:00Z">
              <w:del w:id="13134" w:author="Huy Duc. Nguyen" w:date="2017-08-30T13:09:00Z">
                <w:r w:rsidR="008D437B" w:rsidDel="00483660">
                  <w:rPr>
                    <w:color w:val="000000"/>
                    <w:sz w:val="21"/>
                    <w:szCs w:val="21"/>
                  </w:rPr>
                  <w:delText>3</w:delText>
                </w:r>
              </w:del>
            </w:ins>
            <w:del w:id="13135" w:author="Huy Duc. Nguyen" w:date="2017-08-30T13:09:00Z">
              <w:r w:rsidR="002D7A19" w:rsidRPr="0027486D" w:rsidDel="00483660">
                <w:rPr>
                  <w:color w:val="000000"/>
                  <w:sz w:val="21"/>
                  <w:szCs w:val="21"/>
                </w:rPr>
                <w:delText>.</w:delText>
              </w:r>
              <w:r w:rsidDel="00483660">
                <w:rPr>
                  <w:color w:val="000000"/>
                  <w:sz w:val="21"/>
                  <w:szCs w:val="21"/>
                </w:rPr>
                <w:delText>078</w:delText>
              </w:r>
            </w:del>
            <w:ins w:id="13136" w:author="Yuji Obayashi" w:date="2017-03-10T00:20:00Z">
              <w:del w:id="13137" w:author="Huy Duc. Nguyen" w:date="2017-08-30T13:09:00Z">
                <w:r w:rsidR="008D437B" w:rsidDel="00483660">
                  <w:rPr>
                    <w:color w:val="000000"/>
                    <w:sz w:val="21"/>
                    <w:szCs w:val="21"/>
                  </w:rPr>
                  <w:delText>62</w:delText>
                </w:r>
              </w:del>
            </w:ins>
            <w:ins w:id="13138" w:author="Kazuhiro Takagi" w:date="2017-03-13T21:23:00Z">
              <w:del w:id="13139" w:author="Huy Duc. Nguyen" w:date="2017-08-30T13:09:00Z">
                <w:r w:rsidR="002B78C6" w:rsidDel="00483660">
                  <w:rPr>
                    <w:color w:val="000000"/>
                    <w:sz w:val="21"/>
                    <w:szCs w:val="21"/>
                  </w:rPr>
                  <w:delText>56</w:delText>
                </w:r>
              </w:del>
            </w:ins>
          </w:p>
        </w:tc>
      </w:tr>
    </w:tbl>
    <w:p w:rsidR="00DB524D" w:rsidDel="00483660" w:rsidRDefault="00DB524D">
      <w:pPr>
        <w:pStyle w:val="Heading3"/>
        <w:rPr>
          <w:del w:id="13140" w:author="Huy Duc. Nguyen" w:date="2017-08-30T13:09:00Z"/>
          <w:lang w:val="en-US"/>
        </w:rPr>
        <w:pPrChange w:id="13141" w:author="Huy Duc. Nguyen" w:date="2017-08-30T13:09:00Z">
          <w:pPr>
            <w:pStyle w:val="CETextBody"/>
          </w:pPr>
        </w:pPrChange>
      </w:pPr>
    </w:p>
    <w:p w:rsidR="007F6299" w:rsidRPr="007F6299" w:rsidDel="00483660" w:rsidRDefault="007F6299">
      <w:pPr>
        <w:pStyle w:val="Heading3"/>
        <w:rPr>
          <w:del w:id="13142" w:author="Huy Duc. Nguyen" w:date="2017-08-30T13:09:00Z"/>
          <w:lang w:val="en-US"/>
        </w:rPr>
        <w:pPrChange w:id="13143" w:author="Huy Duc. Nguyen" w:date="2017-08-30T13:09:00Z">
          <w:pPr>
            <w:pStyle w:val="CETextBody"/>
          </w:pPr>
        </w:pPrChange>
      </w:pPr>
      <w:del w:id="13144" w:author="Huy Duc. Nguyen" w:date="2017-08-30T13:09:00Z">
        <w:r w:rsidRPr="007F6299" w:rsidDel="00483660">
          <w:rPr>
            <w:lang w:val="en-US"/>
          </w:rPr>
          <w:delText>The culculation</w:delText>
        </w:r>
      </w:del>
      <w:ins w:id="13145" w:author="Kazuhiro Takagi" w:date="2017-03-13T21:21:00Z">
        <w:del w:id="13146" w:author="Huy Duc. Nguyen" w:date="2017-08-30T13:09:00Z">
          <w:r w:rsidR="002B78C6" w:rsidRPr="007F6299" w:rsidDel="00483660">
            <w:rPr>
              <w:lang w:val="en-US"/>
            </w:rPr>
            <w:delText>calculation</w:delText>
          </w:r>
        </w:del>
      </w:ins>
      <w:del w:id="13147" w:author="Huy Duc. Nguyen" w:date="2017-08-30T13:09:00Z">
        <w:r w:rsidRPr="007F6299" w:rsidDel="00483660">
          <w:rPr>
            <w:lang w:val="en-US"/>
          </w:rPr>
          <w:delText xml:space="preserve"> o</w:delText>
        </w:r>
        <w:r w:rsidR="002D7A19" w:rsidDel="00483660">
          <w:rPr>
            <w:lang w:val="en-US"/>
          </w:rPr>
          <w:delText>f VA-IPA-PA translation time (T</w:delText>
        </w:r>
        <w:r w:rsidRPr="007F6299" w:rsidDel="00483660">
          <w:rPr>
            <w:lang w:val="en-US"/>
          </w:rPr>
          <w:delText>tr) is listed below.</w:delText>
        </w:r>
      </w:del>
    </w:p>
    <w:p w:rsidR="007F6299" w:rsidRPr="007F6299" w:rsidDel="00483660" w:rsidRDefault="007F6299">
      <w:pPr>
        <w:pStyle w:val="Heading3"/>
        <w:rPr>
          <w:del w:id="13148" w:author="Huy Duc. Nguyen" w:date="2017-08-30T13:09:00Z"/>
          <w:lang w:val="en-US"/>
        </w:rPr>
        <w:pPrChange w:id="13149" w:author="Huy Duc. Nguyen" w:date="2017-08-30T13:09:00Z">
          <w:pPr>
            <w:pStyle w:val="CETextBody"/>
          </w:pPr>
        </w:pPrChange>
      </w:pPr>
    </w:p>
    <w:p w:rsidR="007F6299" w:rsidRPr="007F6299" w:rsidDel="00483660" w:rsidRDefault="002D7A19">
      <w:pPr>
        <w:pStyle w:val="Heading3"/>
        <w:rPr>
          <w:del w:id="13150" w:author="Huy Duc. Nguyen" w:date="2017-08-30T13:09:00Z"/>
          <w:lang w:val="en-US"/>
        </w:rPr>
        <w:pPrChange w:id="13151" w:author="Huy Duc. Nguyen" w:date="2017-08-30T13:09:00Z">
          <w:pPr>
            <w:pStyle w:val="CETextBody"/>
          </w:pPr>
        </w:pPrChange>
      </w:pPr>
      <w:del w:id="13152" w:author="Huy Duc. Nguyen" w:date="2017-08-30T13:09:00Z">
        <w:r w:rsidDel="00483660">
          <w:rPr>
            <w:lang w:val="en-US"/>
          </w:rPr>
          <w:delText>T</w:delText>
        </w:r>
        <w:r w:rsidR="007F6299" w:rsidRPr="007F6299" w:rsidDel="00483660">
          <w:rPr>
            <w:lang w:val="en-US"/>
          </w:rPr>
          <w:delText>tr =</w:delText>
        </w:r>
      </w:del>
    </w:p>
    <w:p w:rsidR="007F6299" w:rsidRPr="007F6299" w:rsidDel="00483660" w:rsidRDefault="007F6299">
      <w:pPr>
        <w:pStyle w:val="Heading3"/>
        <w:rPr>
          <w:del w:id="13153" w:author="Huy Duc. Nguyen" w:date="2017-08-30T13:09:00Z"/>
          <w:lang w:val="en-US"/>
        </w:rPr>
        <w:pPrChange w:id="13154" w:author="Huy Duc. Nguyen" w:date="2017-08-30T13:09:00Z">
          <w:pPr>
            <w:pStyle w:val="CETextBody"/>
          </w:pPr>
        </w:pPrChange>
      </w:pPr>
      <w:del w:id="13155" w:author="Huy Duc. Nguyen" w:date="2017-08-30T13:09:00Z">
        <w:r w:rsidRPr="007F6299" w:rsidDel="00483660">
          <w:rPr>
            <w:lang w:val="en-US"/>
          </w:rPr>
          <w:delText xml:space="preserve">    </w:delText>
        </w:r>
        <w:r w:rsidR="00F22EE0" w:rsidDel="00483660">
          <w:rPr>
            <w:lang w:val="en-US"/>
          </w:rPr>
          <w:delText>(</w:delText>
        </w:r>
        <w:r w:rsidRPr="007F6299" w:rsidDel="00483660">
          <w:rPr>
            <w:lang w:val="en-US"/>
          </w:rPr>
          <w:delText xml:space="preserve">(Virtualized linux's </w:delText>
        </w:r>
      </w:del>
      <w:ins w:id="13156" w:author="Kazuhiro Takagi" w:date="2017-03-13T21:23:00Z">
        <w:del w:id="13157" w:author="Huy Duc. Nguyen" w:date="2017-08-30T13:09:00Z">
          <w:r w:rsidR="002B78C6" w:rsidDel="00483660">
            <w:rPr>
              <w:lang w:val="en-US"/>
            </w:rPr>
            <w:delText>L</w:delText>
          </w:r>
          <w:r w:rsidR="002B78C6" w:rsidRPr="007F6299" w:rsidDel="00483660">
            <w:rPr>
              <w:lang w:val="en-US"/>
            </w:rPr>
            <w:delText xml:space="preserve">inux's </w:delText>
          </w:r>
        </w:del>
      </w:ins>
      <w:del w:id="13158" w:author="Huy Duc. Nguyen" w:date="2017-08-30T13:09:00Z">
        <w:r w:rsidRPr="007F6299" w:rsidDel="00483660">
          <w:rPr>
            <w:lang w:val="en-US"/>
          </w:rPr>
          <w:delText>random read latency: A)</w:delText>
        </w:r>
      </w:del>
    </w:p>
    <w:p w:rsidR="007F6299" w:rsidRPr="007F6299" w:rsidDel="00483660" w:rsidRDefault="007F6299">
      <w:pPr>
        <w:pStyle w:val="Heading3"/>
        <w:rPr>
          <w:del w:id="13159" w:author="Huy Duc. Nguyen" w:date="2017-08-30T13:09:00Z"/>
          <w:lang w:val="en-US"/>
        </w:rPr>
        <w:pPrChange w:id="13160" w:author="Huy Duc. Nguyen" w:date="2017-08-30T13:09:00Z">
          <w:pPr>
            <w:pStyle w:val="CETextBody"/>
          </w:pPr>
        </w:pPrChange>
      </w:pPr>
      <w:del w:id="13161" w:author="Huy Duc. Nguyen" w:date="2017-08-30T13:09:00Z">
        <w:r w:rsidRPr="007F6299" w:rsidDel="00483660">
          <w:rPr>
            <w:lang w:val="en-US"/>
          </w:rPr>
          <w:delText xml:space="preserve">     - (Native </w:delText>
        </w:r>
      </w:del>
      <w:ins w:id="13162" w:author="Kazuhiro Takagi" w:date="2017-03-13T21:23:00Z">
        <w:del w:id="13163" w:author="Huy Duc. Nguyen" w:date="2017-08-30T13:09:00Z">
          <w:r w:rsidR="002B78C6" w:rsidDel="00483660">
            <w:rPr>
              <w:lang w:val="en-US"/>
            </w:rPr>
            <w:delText>L</w:delText>
          </w:r>
        </w:del>
      </w:ins>
      <w:del w:id="13164" w:author="Huy Duc. Nguyen" w:date="2017-08-30T13:09:00Z">
        <w:r w:rsidRPr="007F6299" w:rsidDel="00483660">
          <w:rPr>
            <w:lang w:val="en-US"/>
          </w:rPr>
          <w:delText>linux's random read latency: B)</w:delText>
        </w:r>
        <w:r w:rsidR="00F22EE0" w:rsidDel="00483660">
          <w:rPr>
            <w:lang w:val="en-US"/>
          </w:rPr>
          <w:delText>) * 2</w:delText>
        </w:r>
      </w:del>
    </w:p>
    <w:p w:rsidR="007F6299" w:rsidRPr="007F6299" w:rsidDel="00483660" w:rsidRDefault="007F6299">
      <w:pPr>
        <w:pStyle w:val="Heading3"/>
        <w:rPr>
          <w:del w:id="13165" w:author="Huy Duc. Nguyen" w:date="2017-08-30T13:09:00Z"/>
          <w:lang w:val="en-US"/>
        </w:rPr>
        <w:pPrChange w:id="13166" w:author="Huy Duc. Nguyen" w:date="2017-08-30T13:09:00Z">
          <w:pPr>
            <w:pStyle w:val="CETextBody"/>
          </w:pPr>
        </w:pPrChange>
      </w:pPr>
      <w:del w:id="13167" w:author="Huy Duc. Nguyen" w:date="2017-08-30T13:09:00Z">
        <w:r w:rsidRPr="007F6299" w:rsidDel="00483660">
          <w:rPr>
            <w:lang w:val="en-US"/>
          </w:rPr>
          <w:delText xml:space="preserve">     + (</w:delText>
        </w:r>
      </w:del>
      <w:ins w:id="13168" w:author="Kazuhiro Takagi" w:date="2017-03-13T21:23:00Z">
        <w:del w:id="13169" w:author="Huy Duc. Nguyen" w:date="2017-08-30T13:09:00Z">
          <w:r w:rsidR="002B78C6" w:rsidRPr="007F6299" w:rsidDel="00483660">
            <w:rPr>
              <w:lang w:val="en-US"/>
            </w:rPr>
            <w:delText xml:space="preserve">Virtualized </w:delText>
          </w:r>
          <w:r w:rsidR="002B78C6" w:rsidDel="00483660">
            <w:rPr>
              <w:lang w:val="en-US"/>
            </w:rPr>
            <w:delText>L</w:delText>
          </w:r>
          <w:r w:rsidR="002B78C6" w:rsidRPr="007F6299" w:rsidDel="00483660">
            <w:rPr>
              <w:lang w:val="en-US"/>
            </w:rPr>
            <w:delText xml:space="preserve">inux's </w:delText>
          </w:r>
          <w:r w:rsidR="002B78C6" w:rsidDel="00483660">
            <w:rPr>
              <w:lang w:val="en-US"/>
            </w:rPr>
            <w:delText>o</w:delText>
          </w:r>
        </w:del>
      </w:ins>
      <w:del w:id="13170" w:author="Huy Duc. Nguyen" w:date="2017-08-30T13:09:00Z">
        <w:r w:rsidRPr="007F6299" w:rsidDel="00483660">
          <w:rPr>
            <w:lang w:val="en-US"/>
          </w:rPr>
          <w:delText>One TLB-miss overhead: C)</w:delText>
        </w:r>
      </w:del>
    </w:p>
    <w:p w:rsidR="007F6299" w:rsidRPr="007F6299" w:rsidDel="00483660" w:rsidRDefault="007F6299">
      <w:pPr>
        <w:pStyle w:val="Heading3"/>
        <w:rPr>
          <w:del w:id="13171" w:author="Huy Duc. Nguyen" w:date="2017-08-30T13:09:00Z"/>
          <w:lang w:val="en-US"/>
        </w:rPr>
        <w:pPrChange w:id="13172" w:author="Huy Duc. Nguyen" w:date="2017-08-30T13:09:00Z">
          <w:pPr>
            <w:pStyle w:val="CETextBody"/>
          </w:pPr>
        </w:pPrChange>
      </w:pPr>
      <w:del w:id="13173" w:author="Huy Duc. Nguyen" w:date="2017-08-30T13:09:00Z">
        <w:r w:rsidRPr="007F6299" w:rsidDel="00483660">
          <w:rPr>
            <w:lang w:val="en-US"/>
          </w:rPr>
          <w:delText xml:space="preserve">     = 8</w:delText>
        </w:r>
        <w:r w:rsidR="00F22EE0" w:rsidDel="00483660">
          <w:rPr>
            <w:lang w:val="en-US"/>
          </w:rPr>
          <w:delText>6</w:delText>
        </w:r>
      </w:del>
      <w:ins w:id="13174" w:author="Yuji Obayashi" w:date="2017-03-10T00:20:00Z">
        <w:del w:id="13175" w:author="Huy Duc. Nguyen" w:date="2017-08-30T13:09:00Z">
          <w:r w:rsidR="008D437B" w:rsidDel="00483660">
            <w:rPr>
              <w:lang w:val="en-US"/>
            </w:rPr>
            <w:delText>3</w:delText>
          </w:r>
        </w:del>
      </w:ins>
      <w:del w:id="13176" w:author="Huy Duc. Nguyen" w:date="2017-08-30T13:09:00Z">
        <w:r w:rsidRPr="007F6299" w:rsidDel="00483660">
          <w:rPr>
            <w:lang w:val="en-US"/>
          </w:rPr>
          <w:delText>.</w:delText>
        </w:r>
        <w:r w:rsidR="00F22EE0" w:rsidDel="00483660">
          <w:rPr>
            <w:lang w:val="en-US"/>
          </w:rPr>
          <w:delText>07</w:delText>
        </w:r>
        <w:r w:rsidRPr="007F6299" w:rsidDel="00483660">
          <w:rPr>
            <w:lang w:val="en-US"/>
          </w:rPr>
          <w:delText>8</w:delText>
        </w:r>
      </w:del>
      <w:ins w:id="13177" w:author="Yuji Obayashi" w:date="2017-03-10T00:20:00Z">
        <w:del w:id="13178" w:author="Huy Duc. Nguyen" w:date="2017-08-30T13:09:00Z">
          <w:r w:rsidR="008D437B" w:rsidDel="00483660">
            <w:rPr>
              <w:lang w:val="en-US"/>
            </w:rPr>
            <w:delText>62</w:delText>
          </w:r>
        </w:del>
      </w:ins>
      <w:ins w:id="13179" w:author="Kazuhiro Takagi" w:date="2017-03-13T21:23:00Z">
        <w:del w:id="13180" w:author="Huy Duc. Nguyen" w:date="2017-08-30T13:09:00Z">
          <w:r w:rsidR="002B78C6" w:rsidDel="00483660">
            <w:rPr>
              <w:lang w:val="en-US"/>
            </w:rPr>
            <w:delText>56</w:delText>
          </w:r>
        </w:del>
      </w:ins>
      <w:del w:id="13181" w:author="Huy Duc. Nguyen" w:date="2017-08-30T13:09:00Z">
        <w:r w:rsidRPr="007F6299" w:rsidDel="00483660">
          <w:rPr>
            <w:lang w:val="en-US"/>
          </w:rPr>
          <w:delText xml:space="preserve"> (ns)</w:delText>
        </w:r>
      </w:del>
    </w:p>
    <w:p w:rsidR="007F6299" w:rsidRPr="007F6299" w:rsidDel="00483660" w:rsidRDefault="007F6299">
      <w:pPr>
        <w:pStyle w:val="Heading3"/>
        <w:rPr>
          <w:del w:id="13182" w:author="Huy Duc. Nguyen" w:date="2017-08-30T13:09:00Z"/>
          <w:lang w:val="en-US"/>
        </w:rPr>
        <w:pPrChange w:id="13183" w:author="Huy Duc. Nguyen" w:date="2017-08-30T13:09:00Z">
          <w:pPr>
            <w:pStyle w:val="CETextBody"/>
          </w:pPr>
        </w:pPrChange>
      </w:pPr>
    </w:p>
    <w:p w:rsidR="007F6299" w:rsidRPr="007F6299" w:rsidDel="00483660" w:rsidRDefault="007F6299">
      <w:pPr>
        <w:pStyle w:val="Heading3"/>
        <w:rPr>
          <w:del w:id="13184" w:author="Huy Duc. Nguyen" w:date="2017-08-30T13:09:00Z"/>
          <w:lang w:val="en-US"/>
        </w:rPr>
        <w:pPrChange w:id="13185" w:author="Huy Duc. Nguyen" w:date="2017-08-30T13:09:00Z">
          <w:pPr>
            <w:pStyle w:val="CETextBody"/>
          </w:pPr>
        </w:pPrChange>
      </w:pPr>
      <w:del w:id="13186" w:author="Huy Duc. Nguyen" w:date="2017-08-30T13:09:00Z">
        <w:r w:rsidRPr="007F6299" w:rsidDel="00483660">
          <w:rPr>
            <w:lang w:val="en-US"/>
          </w:rPr>
          <w:delText>The A value includes the L2 cache miss read time and TLB miss</w:delText>
        </w:r>
        <w:r w:rsidR="002D7A19" w:rsidDel="00483660">
          <w:rPr>
            <w:lang w:val="en-US"/>
          </w:rPr>
          <w:delText xml:space="preserve"> </w:delText>
        </w:r>
        <w:r w:rsidRPr="007F6299" w:rsidDel="00483660">
          <w:rPr>
            <w:lang w:val="en-US"/>
          </w:rPr>
          <w:delText>overhead with 2-stage translation. (VA-IPA-P</w:delText>
        </w:r>
        <w:r w:rsidR="002D7A19" w:rsidDel="00483660">
          <w:rPr>
            <w:lang w:val="en-US"/>
          </w:rPr>
          <w:delText>A), and the</w:delText>
        </w:r>
        <w:r w:rsidRPr="007F6299" w:rsidDel="00483660">
          <w:rPr>
            <w:lang w:val="en-US"/>
          </w:rPr>
          <w:delText xml:space="preserve"> B value includes the L2 cache miss read time and TLB miss</w:delText>
        </w:r>
        <w:r w:rsidR="002D7A19" w:rsidDel="00483660">
          <w:rPr>
            <w:lang w:val="en-US"/>
          </w:rPr>
          <w:delText xml:space="preserve"> </w:delText>
        </w:r>
        <w:r w:rsidRPr="007F6299" w:rsidDel="00483660">
          <w:rPr>
            <w:lang w:val="en-US"/>
          </w:rPr>
          <w:delText>overhead with 1-stage translation. (VA-PA).</w:delText>
        </w:r>
        <w:r w:rsidR="002D7A19" w:rsidDel="00483660">
          <w:rPr>
            <w:lang w:val="en-US"/>
          </w:rPr>
          <w:delText xml:space="preserve"> </w:delText>
        </w:r>
        <w:r w:rsidRPr="007F6299" w:rsidDel="00483660">
          <w:rPr>
            <w:lang w:val="en-US"/>
          </w:rPr>
          <w:delText xml:space="preserve">So the Ttr can be calculated by </w:delText>
        </w:r>
        <w:r w:rsidR="00F22EE0" w:rsidDel="00483660">
          <w:rPr>
            <w:lang w:val="en-US"/>
          </w:rPr>
          <w:delText>(</w:delText>
        </w:r>
        <w:r w:rsidRPr="007F6299" w:rsidDel="00483660">
          <w:rPr>
            <w:lang w:val="en-US"/>
          </w:rPr>
          <w:delText>(A) - (B)</w:delText>
        </w:r>
        <w:r w:rsidR="00F22EE0" w:rsidDel="00483660">
          <w:rPr>
            <w:lang w:val="en-US"/>
          </w:rPr>
          <w:delText>) * 2</w:delText>
        </w:r>
        <w:r w:rsidRPr="007F6299" w:rsidDel="00483660">
          <w:rPr>
            <w:lang w:val="en-US"/>
          </w:rPr>
          <w:delText xml:space="preserve"> + (C).</w:delText>
        </w:r>
      </w:del>
    </w:p>
    <w:p w:rsidR="007F6299" w:rsidRPr="00F22EE0" w:rsidDel="00483660" w:rsidRDefault="007F6299">
      <w:pPr>
        <w:pStyle w:val="Heading3"/>
        <w:rPr>
          <w:del w:id="13187" w:author="Huy Duc. Nguyen" w:date="2017-08-30T13:09:00Z"/>
          <w:lang w:val="en-US"/>
        </w:rPr>
        <w:pPrChange w:id="13188" w:author="Huy Duc. Nguyen" w:date="2017-08-30T13:09:00Z">
          <w:pPr>
            <w:pStyle w:val="CETextBody"/>
          </w:pPr>
        </w:pPrChange>
      </w:pPr>
    </w:p>
    <w:p w:rsidR="007F6299" w:rsidRPr="007F6299" w:rsidDel="00483660" w:rsidRDefault="007F6299">
      <w:pPr>
        <w:pStyle w:val="Heading3"/>
        <w:rPr>
          <w:del w:id="13189" w:author="Huy Duc. Nguyen" w:date="2017-08-30T13:09:00Z"/>
          <w:lang w:val="en-US"/>
        </w:rPr>
        <w:pPrChange w:id="13190" w:author="Huy Duc. Nguyen" w:date="2017-08-30T13:09:00Z">
          <w:pPr>
            <w:pStyle w:val="CETextBody"/>
          </w:pPr>
        </w:pPrChange>
      </w:pPr>
      <w:del w:id="13191" w:author="Huy Duc. Nguyen" w:date="2017-08-30T13:09:00Z">
        <w:r w:rsidRPr="007F6299" w:rsidDel="00483660">
          <w:rPr>
            <w:lang w:val="en-US"/>
          </w:rPr>
          <w:delText>The actual value is:</w:delText>
        </w:r>
      </w:del>
    </w:p>
    <w:p w:rsidR="007F6299" w:rsidRPr="007F6299" w:rsidDel="00483660" w:rsidRDefault="007F6299">
      <w:pPr>
        <w:pStyle w:val="Heading3"/>
        <w:rPr>
          <w:del w:id="13192" w:author="Huy Duc. Nguyen" w:date="2017-08-30T13:09:00Z"/>
          <w:lang w:val="en-US"/>
        </w:rPr>
        <w:pPrChange w:id="13193" w:author="Huy Duc. Nguyen" w:date="2017-08-30T13:09:00Z">
          <w:pPr>
            <w:pStyle w:val="CETextBody"/>
          </w:pPr>
        </w:pPrChange>
      </w:pPr>
      <w:del w:id="13194" w:author="Huy Duc. Nguyen" w:date="2017-08-30T13:09:00Z">
        <w:r w:rsidRPr="007F6299" w:rsidDel="00483660">
          <w:rPr>
            <w:lang w:val="en-US"/>
          </w:rPr>
          <w:delText>A: 64MB minimum</w:delText>
        </w:r>
      </w:del>
      <w:ins w:id="13195" w:author="Yuji Obayashi" w:date="2017-03-10T00:16:00Z">
        <w:del w:id="13196" w:author="Huy Duc. Nguyen" w:date="2017-08-30T13:09:00Z">
          <w:r w:rsidR="008D437B" w:rsidDel="00483660">
            <w:rPr>
              <w:rFonts w:hint="eastAsia"/>
              <w:lang w:val="en-US"/>
            </w:rPr>
            <w:delText>average</w:delText>
          </w:r>
        </w:del>
      </w:ins>
      <w:del w:id="13197" w:author="Huy Duc. Nguyen" w:date="2017-08-30T13:09:00Z">
        <w:r w:rsidRPr="007F6299" w:rsidDel="00483660">
          <w:rPr>
            <w:lang w:val="en-US"/>
          </w:rPr>
          <w:delText xml:space="preserve"> result of Virtualized Linux in 5.11.3 (256</w:delText>
        </w:r>
      </w:del>
      <w:ins w:id="13198" w:author="Yuji Obayashi" w:date="2017-03-10T00:17:00Z">
        <w:del w:id="13199" w:author="Huy Duc. Nguyen" w:date="2017-08-30T13:09:00Z">
          <w:r w:rsidR="008D437B" w:rsidDel="00483660">
            <w:rPr>
              <w:lang w:val="en-US"/>
            </w:rPr>
            <w:delText>9</w:delText>
          </w:r>
        </w:del>
      </w:ins>
      <w:del w:id="13200" w:author="Huy Duc. Nguyen" w:date="2017-08-30T13:09:00Z">
        <w:r w:rsidRPr="007F6299" w:rsidDel="00483660">
          <w:rPr>
            <w:lang w:val="en-US"/>
          </w:rPr>
          <w:delText>.9</w:delText>
        </w:r>
      </w:del>
      <w:ins w:id="13201" w:author="Yuji Obayashi" w:date="2017-03-10T00:17:00Z">
        <w:del w:id="13202" w:author="Huy Duc. Nguyen" w:date="2017-08-30T13:09:00Z">
          <w:r w:rsidR="008D437B" w:rsidDel="00483660">
            <w:rPr>
              <w:lang w:val="en-US"/>
            </w:rPr>
            <w:delText>5</w:delText>
          </w:r>
        </w:del>
      </w:ins>
      <w:del w:id="13203" w:author="Huy Duc. Nguyen" w:date="2017-08-30T13:09:00Z">
        <w:r w:rsidRPr="007F6299" w:rsidDel="00483660">
          <w:rPr>
            <w:lang w:val="en-US"/>
          </w:rPr>
          <w:delText>9ns)</w:delText>
        </w:r>
      </w:del>
    </w:p>
    <w:p w:rsidR="007F6299" w:rsidRPr="007F6299" w:rsidDel="00483660" w:rsidRDefault="007F6299">
      <w:pPr>
        <w:pStyle w:val="Heading3"/>
        <w:rPr>
          <w:del w:id="13204" w:author="Huy Duc. Nguyen" w:date="2017-08-30T13:09:00Z"/>
          <w:lang w:val="en-US"/>
        </w:rPr>
        <w:pPrChange w:id="13205" w:author="Huy Duc. Nguyen" w:date="2017-08-30T13:09:00Z">
          <w:pPr>
            <w:pStyle w:val="CETextBody"/>
          </w:pPr>
        </w:pPrChange>
      </w:pPr>
      <w:del w:id="13206" w:author="Huy Duc. Nguyen" w:date="2017-08-30T13:09:00Z">
        <w:r w:rsidRPr="007F6299" w:rsidDel="00483660">
          <w:rPr>
            <w:lang w:val="en-US"/>
          </w:rPr>
          <w:delText xml:space="preserve">B: 64MB </w:delText>
        </w:r>
      </w:del>
      <w:ins w:id="13207" w:author="Yuji Obayashi" w:date="2017-03-10T00:16:00Z">
        <w:del w:id="13208" w:author="Huy Duc. Nguyen" w:date="2017-08-30T13:09:00Z">
          <w:r w:rsidR="008D437B" w:rsidDel="00483660">
            <w:rPr>
              <w:lang w:val="en-US"/>
            </w:rPr>
            <w:delText>average</w:delText>
          </w:r>
        </w:del>
      </w:ins>
      <w:del w:id="13209" w:author="Huy Duc. Nguyen" w:date="2017-08-30T13:09:00Z">
        <w:r w:rsidRPr="007F6299" w:rsidDel="00483660">
          <w:rPr>
            <w:lang w:val="en-US"/>
          </w:rPr>
          <w:delText>minimum result of Native Linux in 5.11.3 (219</w:delText>
        </w:r>
      </w:del>
      <w:ins w:id="13210" w:author="Yuji Obayashi" w:date="2017-03-10T00:18:00Z">
        <w:del w:id="13211" w:author="Huy Duc. Nguyen" w:date="2017-08-30T13:09:00Z">
          <w:r w:rsidR="008D437B" w:rsidDel="00483660">
            <w:rPr>
              <w:lang w:val="en-US"/>
            </w:rPr>
            <w:delText>21</w:delText>
          </w:r>
        </w:del>
      </w:ins>
      <w:del w:id="13212" w:author="Huy Duc. Nguyen" w:date="2017-08-30T13:09:00Z">
        <w:r w:rsidRPr="007F6299" w:rsidDel="00483660">
          <w:rPr>
            <w:lang w:val="en-US"/>
          </w:rPr>
          <w:delText>.06</w:delText>
        </w:r>
      </w:del>
      <w:ins w:id="13213" w:author="Yuji Obayashi" w:date="2017-03-10T00:18:00Z">
        <w:del w:id="13214" w:author="Huy Duc. Nguyen" w:date="2017-08-30T13:09:00Z">
          <w:r w:rsidR="008D437B" w:rsidDel="00483660">
            <w:rPr>
              <w:lang w:val="en-US"/>
            </w:rPr>
            <w:delText>25</w:delText>
          </w:r>
        </w:del>
      </w:ins>
      <w:del w:id="13215" w:author="Huy Duc. Nguyen" w:date="2017-08-30T13:09:00Z">
        <w:r w:rsidRPr="007F6299" w:rsidDel="00483660">
          <w:rPr>
            <w:lang w:val="en-US"/>
          </w:rPr>
          <w:delText>ns)</w:delText>
        </w:r>
      </w:del>
    </w:p>
    <w:p w:rsidR="007F6299" w:rsidRPr="007F6299" w:rsidDel="00483660" w:rsidRDefault="007F6299">
      <w:pPr>
        <w:pStyle w:val="Heading3"/>
        <w:rPr>
          <w:del w:id="13216" w:author="Huy Duc. Nguyen" w:date="2017-08-30T13:09:00Z"/>
          <w:lang w:val="en-US"/>
        </w:rPr>
        <w:pPrChange w:id="13217" w:author="Huy Duc. Nguyen" w:date="2017-08-30T13:09:00Z">
          <w:pPr>
            <w:pStyle w:val="CETextBody"/>
          </w:pPr>
        </w:pPrChange>
      </w:pPr>
      <w:del w:id="13218" w:author="Huy Duc. Nguyen" w:date="2017-08-30T13:09:00Z">
        <w:r w:rsidRPr="007F6299" w:rsidDel="00483660">
          <w:rPr>
            <w:lang w:val="en-US"/>
          </w:rPr>
          <w:delText xml:space="preserve">C: Calculated TLB miss overhead of native </w:delText>
        </w:r>
      </w:del>
      <w:ins w:id="13219" w:author="Kazuhiro Takagi" w:date="2017-03-13T21:22:00Z">
        <w:del w:id="13220" w:author="Huy Duc. Nguyen" w:date="2017-08-30T13:09:00Z">
          <w:r w:rsidR="002B78C6" w:rsidRPr="007F6299" w:rsidDel="00483660">
            <w:rPr>
              <w:lang w:val="en-US"/>
            </w:rPr>
            <w:delText xml:space="preserve">Virtualized </w:delText>
          </w:r>
        </w:del>
      </w:ins>
      <w:del w:id="13221" w:author="Huy Duc. Nguyen" w:date="2017-08-30T13:09:00Z">
        <w:r w:rsidRPr="007F6299" w:rsidDel="00483660">
          <w:rPr>
            <w:lang w:val="en-US"/>
          </w:rPr>
          <w:delText>L</w:delText>
        </w:r>
        <w:r w:rsidR="002D7A19" w:rsidDel="00483660">
          <w:rPr>
            <w:lang w:val="en-US"/>
          </w:rPr>
          <w:delText>inux in 5.11.7 (10</w:delText>
        </w:r>
      </w:del>
      <w:ins w:id="13222" w:author="Yuji Obayashi" w:date="2017-03-10T00:18:00Z">
        <w:del w:id="13223" w:author="Huy Duc. Nguyen" w:date="2017-08-30T13:09:00Z">
          <w:r w:rsidR="008D437B" w:rsidDel="00483660">
            <w:rPr>
              <w:lang w:val="en-US"/>
            </w:rPr>
            <w:delText>6</w:delText>
          </w:r>
        </w:del>
      </w:ins>
      <w:del w:id="13224" w:author="Huy Duc. Nguyen" w:date="2017-08-30T13:09:00Z">
        <w:r w:rsidR="002D7A19" w:rsidDel="00483660">
          <w:rPr>
            <w:lang w:val="en-US"/>
          </w:rPr>
          <w:delText>.218</w:delText>
        </w:r>
      </w:del>
      <w:ins w:id="13225" w:author="Kazuhiro Takagi" w:date="2017-03-13T21:22:00Z">
        <w:del w:id="13226" w:author="Huy Duc. Nguyen" w:date="2017-08-30T13:09:00Z">
          <w:r w:rsidR="002B78C6" w:rsidDel="00483660">
            <w:rPr>
              <w:lang w:val="en-US"/>
            </w:rPr>
            <w:delText>88</w:delText>
          </w:r>
        </w:del>
      </w:ins>
      <w:ins w:id="13227" w:author="Yuji Obayashi" w:date="2017-03-10T00:18:00Z">
        <w:del w:id="13228" w:author="Huy Duc. Nguyen" w:date="2017-08-30T13:09:00Z">
          <w:r w:rsidR="008D437B" w:rsidDel="00483660">
            <w:rPr>
              <w:lang w:val="en-US"/>
            </w:rPr>
            <w:delText>94</w:delText>
          </w:r>
        </w:del>
      </w:ins>
      <w:del w:id="13229" w:author="Huy Duc. Nguyen" w:date="2017-08-30T13:09:00Z">
        <w:r w:rsidRPr="007F6299" w:rsidDel="00483660">
          <w:rPr>
            <w:lang w:val="en-US"/>
          </w:rPr>
          <w:delText>ns)</w:delText>
        </w:r>
      </w:del>
    </w:p>
    <w:p w:rsidR="007F6299" w:rsidDel="00483660" w:rsidRDefault="007F6299">
      <w:pPr>
        <w:pStyle w:val="Heading3"/>
        <w:rPr>
          <w:del w:id="13230" w:author="Huy Duc. Nguyen" w:date="2017-08-30T13:09:00Z"/>
          <w:lang w:val="en-US"/>
        </w:rPr>
        <w:pPrChange w:id="13231" w:author="Huy Duc. Nguyen" w:date="2017-08-30T13:09:00Z">
          <w:pPr>
            <w:pStyle w:val="CETextBody"/>
          </w:pPr>
        </w:pPrChange>
      </w:pPr>
    </w:p>
    <w:p w:rsidR="002B78C6" w:rsidDel="00483660" w:rsidRDefault="002B78C6">
      <w:pPr>
        <w:pStyle w:val="Heading3"/>
        <w:rPr>
          <w:ins w:id="13232" w:author="Kazuhiro Takagi" w:date="2017-03-13T21:24:00Z"/>
          <w:del w:id="13233" w:author="Huy Duc. Nguyen" w:date="2017-08-30T13:09:00Z"/>
          <w:lang w:val="en-US"/>
        </w:rPr>
        <w:pPrChange w:id="13234" w:author="Huy Duc. Nguyen" w:date="2017-08-30T13:09:00Z">
          <w:pPr>
            <w:pStyle w:val="CETextBody"/>
          </w:pPr>
        </w:pPrChange>
      </w:pPr>
    </w:p>
    <w:p w:rsidR="002B78C6" w:rsidDel="00483660" w:rsidRDefault="002B78C6">
      <w:pPr>
        <w:pStyle w:val="Heading3"/>
        <w:rPr>
          <w:ins w:id="13235" w:author="Kazuhiro Takagi" w:date="2017-03-13T21:24:00Z"/>
          <w:del w:id="13236" w:author="Huy Duc. Nguyen" w:date="2017-08-30T13:09:00Z"/>
          <w:lang w:val="en-US"/>
        </w:rPr>
        <w:pPrChange w:id="13237" w:author="Huy Duc. Nguyen" w:date="2017-08-30T13:09:00Z">
          <w:pPr>
            <w:pStyle w:val="CETextBody"/>
          </w:pPr>
        </w:pPrChange>
      </w:pPr>
    </w:p>
    <w:p w:rsidR="002B78C6" w:rsidDel="00483660" w:rsidRDefault="002B78C6">
      <w:pPr>
        <w:pStyle w:val="Heading3"/>
        <w:rPr>
          <w:ins w:id="13238" w:author="Kazuhiro Takagi" w:date="2017-03-13T21:24:00Z"/>
          <w:del w:id="13239" w:author="Huy Duc. Nguyen" w:date="2017-08-30T13:09:00Z"/>
          <w:lang w:val="en-US"/>
        </w:rPr>
        <w:pPrChange w:id="13240" w:author="Huy Duc. Nguyen" w:date="2017-08-30T13:09:00Z">
          <w:pPr>
            <w:pStyle w:val="CETextBody"/>
          </w:pPr>
        </w:pPrChange>
      </w:pPr>
    </w:p>
    <w:p w:rsidR="002B78C6" w:rsidRPr="007F6299" w:rsidDel="00483660" w:rsidRDefault="002B78C6">
      <w:pPr>
        <w:pStyle w:val="Heading3"/>
        <w:rPr>
          <w:ins w:id="13241" w:author="Kazuhiro Takagi" w:date="2017-03-13T21:24:00Z"/>
          <w:del w:id="13242" w:author="Huy Duc. Nguyen" w:date="2017-08-30T13:09:00Z"/>
          <w:lang w:val="en-US"/>
        </w:rPr>
        <w:pPrChange w:id="13243" w:author="Huy Duc. Nguyen" w:date="2017-08-30T13:09:00Z">
          <w:pPr>
            <w:pStyle w:val="CETextBody"/>
          </w:pPr>
        </w:pPrChange>
      </w:pPr>
    </w:p>
    <w:p w:rsidR="007F6299" w:rsidRPr="00B05A50" w:rsidDel="00483660" w:rsidRDefault="007F6299">
      <w:pPr>
        <w:pStyle w:val="Heading3"/>
        <w:rPr>
          <w:del w:id="13244" w:author="Huy Duc. Nguyen" w:date="2017-08-30T13:09:00Z"/>
          <w:lang w:val="en-US"/>
        </w:rPr>
        <w:pPrChange w:id="13245" w:author="Huy Duc. Nguyen" w:date="2017-08-30T13:09:00Z">
          <w:pPr>
            <w:pStyle w:val="CETextBody"/>
          </w:pPr>
        </w:pPrChange>
      </w:pPr>
    </w:p>
    <w:p w:rsidR="0096775F" w:rsidRPr="00827062" w:rsidDel="00483660" w:rsidRDefault="0096775F">
      <w:pPr>
        <w:pStyle w:val="Heading3"/>
        <w:rPr>
          <w:del w:id="13246" w:author="Huy Duc. Nguyen" w:date="2017-08-30T13:09:00Z"/>
          <w:lang w:val="en-US"/>
        </w:rPr>
        <w:pPrChange w:id="13247" w:author="Huy Duc. Nguyen" w:date="2017-08-30T13:09:00Z">
          <w:pPr>
            <w:pStyle w:val="CETextBody"/>
            <w:numPr>
              <w:numId w:val="54"/>
            </w:numPr>
            <w:ind w:left="782" w:hanging="782"/>
          </w:pPr>
        </w:pPrChange>
      </w:pPr>
      <w:del w:id="13248" w:author="Huy Duc. Nguyen" w:date="2017-08-30T13:09:00Z">
        <w:r w:rsidRPr="00827062" w:rsidDel="00483660">
          <w:rPr>
            <w:rFonts w:hint="eastAsia"/>
            <w:lang w:val="en-US"/>
          </w:rPr>
          <w:delText>Consider</w:delText>
        </w:r>
        <w:r w:rsidDel="00483660">
          <w:rPr>
            <w:rFonts w:hint="eastAsia"/>
            <w:lang w:val="en-US"/>
          </w:rPr>
          <w:delText>ation</w:delText>
        </w:r>
      </w:del>
    </w:p>
    <w:p w:rsidR="0096775F" w:rsidRPr="007F6299" w:rsidDel="00483660" w:rsidRDefault="0096775F">
      <w:pPr>
        <w:pStyle w:val="Heading3"/>
        <w:rPr>
          <w:del w:id="13249" w:author="Huy Duc. Nguyen" w:date="2017-08-30T13:09:00Z"/>
          <w:lang w:val="en-US"/>
        </w:rPr>
        <w:pPrChange w:id="13250" w:author="Huy Duc. Nguyen" w:date="2017-08-30T13:09:00Z">
          <w:pPr>
            <w:pStyle w:val="CETextBody"/>
          </w:pPr>
        </w:pPrChange>
      </w:pPr>
    </w:p>
    <w:p w:rsidR="00BC4D57" w:rsidDel="00483660" w:rsidRDefault="002D7A19">
      <w:pPr>
        <w:pStyle w:val="Heading3"/>
        <w:rPr>
          <w:del w:id="13251" w:author="Huy Duc. Nguyen" w:date="2017-08-30T13:09:00Z"/>
          <w:lang w:val="en-US"/>
        </w:rPr>
        <w:pPrChange w:id="13252" w:author="Huy Duc. Nguyen" w:date="2017-08-30T13:09:00Z">
          <w:pPr>
            <w:pStyle w:val="CETextBody"/>
          </w:pPr>
        </w:pPrChange>
      </w:pPr>
      <w:del w:id="13253" w:author="Huy Duc. Nguyen" w:date="2017-08-30T13:09:00Z">
        <w:r w:rsidDel="00483660">
          <w:rPr>
            <w:rFonts w:hint="eastAsia"/>
            <w:lang w:val="en-US"/>
          </w:rPr>
          <w:delText xml:space="preserve">From </w:delText>
        </w:r>
        <w:r w:rsidR="00F22EE0" w:rsidDel="00483660">
          <w:rPr>
            <w:lang w:val="en-US"/>
          </w:rPr>
          <w:delText xml:space="preserve">the result of </w:delText>
        </w:r>
        <w:r w:rsidR="008329ED" w:rsidDel="00483660">
          <w:rPr>
            <w:lang w:val="en-US"/>
          </w:rPr>
          <w:delText xml:space="preserve">5.11.1 and </w:delText>
        </w:r>
        <w:r w:rsidR="00F22EE0" w:rsidDel="00483660">
          <w:rPr>
            <w:lang w:val="en-US"/>
          </w:rPr>
          <w:delText xml:space="preserve">5.11.3, </w:delText>
        </w:r>
        <w:r w:rsidDel="00483660">
          <w:rPr>
            <w:rFonts w:hint="eastAsia"/>
            <w:lang w:val="en-US"/>
          </w:rPr>
          <w:delText xml:space="preserve">this VA-IPA-PA overhead include 2 times of </w:delText>
        </w:r>
        <w:r w:rsidDel="00483660">
          <w:rPr>
            <w:lang w:val="en-US"/>
          </w:rPr>
          <w:delText xml:space="preserve">external memory read cycles. </w:delText>
        </w:r>
        <w:r w:rsidR="005C0094" w:rsidDel="00483660">
          <w:rPr>
            <w:lang w:val="en-US"/>
          </w:rPr>
          <w:delText xml:space="preserve">For the result of 5.11.7, the observed </w:delText>
        </w:r>
        <w:r w:rsidR="008329ED" w:rsidDel="00483660">
          <w:rPr>
            <w:lang w:val="en-US"/>
          </w:rPr>
          <w:delText xml:space="preserve">of </w:delText>
        </w:r>
        <w:r w:rsidR="005C0094" w:rsidDel="00483660">
          <w:rPr>
            <w:lang w:val="en-US"/>
          </w:rPr>
          <w:delText>TLB miss doesn’t contain any external memory read access, and this is why 5.11.7 doesn’t observe the meaningful difference between native Linux and virtualized Linux.</w:delText>
        </w:r>
      </w:del>
    </w:p>
    <w:p w:rsidR="005C0094" w:rsidRPr="008329ED" w:rsidDel="00483660" w:rsidRDefault="005C0094">
      <w:pPr>
        <w:pStyle w:val="Heading3"/>
        <w:rPr>
          <w:del w:id="13254" w:author="Huy Duc. Nguyen" w:date="2017-08-30T13:09:00Z"/>
          <w:lang w:val="en-US"/>
        </w:rPr>
        <w:pPrChange w:id="13255" w:author="Huy Duc. Nguyen" w:date="2017-08-30T13:09:00Z">
          <w:pPr>
            <w:pStyle w:val="CETextBody"/>
          </w:pPr>
        </w:pPrChange>
      </w:pPr>
    </w:p>
    <w:p w:rsidR="00BC4D57" w:rsidDel="00483660" w:rsidRDefault="00BC4D57">
      <w:pPr>
        <w:pStyle w:val="Heading3"/>
        <w:rPr>
          <w:del w:id="13256" w:author="Huy Duc. Nguyen" w:date="2017-08-30T13:09:00Z"/>
          <w:sz w:val="22"/>
          <w:lang w:val="en-US"/>
        </w:rPr>
        <w:pPrChange w:id="13257" w:author="Huy Duc. Nguyen" w:date="2017-08-30T13:09:00Z">
          <w:pPr/>
        </w:pPrChange>
      </w:pPr>
      <w:del w:id="13258" w:author="Huy Duc. Nguyen" w:date="2017-08-30T13:09:00Z">
        <w:r w:rsidDel="00483660">
          <w:rPr>
            <w:lang w:val="en-US"/>
          </w:rPr>
          <w:br w:type="page"/>
        </w:r>
      </w:del>
    </w:p>
    <w:p w:rsidR="007059D4" w:rsidRPr="007C2E44" w:rsidDel="00A81686" w:rsidRDefault="007059D4">
      <w:pPr>
        <w:pStyle w:val="Heading3"/>
        <w:rPr>
          <w:del w:id="13259" w:author="Huy Duc. Nguyen" w:date="2017-08-29T13:07:00Z"/>
          <w:lang w:val="en-US"/>
        </w:rPr>
        <w:pPrChange w:id="13260" w:author="Huy Duc. Nguyen" w:date="2017-08-30T13:09:00Z">
          <w:pPr>
            <w:pStyle w:val="Heading2"/>
          </w:pPr>
        </w:pPrChange>
      </w:pPr>
      <w:bookmarkStart w:id="13261" w:name="_Toc472962904"/>
      <w:bookmarkStart w:id="13262" w:name="_Toc473130100"/>
      <w:bookmarkStart w:id="13263" w:name="_Toc473203081"/>
      <w:bookmarkStart w:id="13264" w:name="_Toc473209539"/>
      <w:bookmarkStart w:id="13265" w:name="_Toc473225276"/>
      <w:bookmarkStart w:id="13266" w:name="_Toc473239207"/>
      <w:bookmarkStart w:id="13267" w:name="_Toc473271169"/>
      <w:bookmarkStart w:id="13268" w:name="_Toc473272010"/>
      <w:bookmarkStart w:id="13269" w:name="_Toc473272683"/>
      <w:bookmarkStart w:id="13270" w:name="_Toc473273307"/>
      <w:bookmarkStart w:id="13271" w:name="_Toc472950127"/>
      <w:bookmarkStart w:id="13272" w:name="_Toc472962905"/>
      <w:bookmarkStart w:id="13273" w:name="_Toc473130101"/>
      <w:bookmarkStart w:id="13274" w:name="_Toc473203082"/>
      <w:bookmarkStart w:id="13275" w:name="_Toc473209540"/>
      <w:bookmarkStart w:id="13276" w:name="_Toc473225277"/>
      <w:bookmarkStart w:id="13277" w:name="_Toc473239208"/>
      <w:bookmarkStart w:id="13278" w:name="_Toc473271170"/>
      <w:bookmarkStart w:id="13279" w:name="_Toc473272011"/>
      <w:bookmarkStart w:id="13280" w:name="_Toc473272684"/>
      <w:bookmarkStart w:id="13281" w:name="_Toc473273308"/>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del w:id="13282" w:author="Huy Duc. Nguyen" w:date="2017-08-29T13:07:00Z">
        <w:r w:rsidRPr="007059D4" w:rsidDel="00A81686">
          <w:rPr>
            <w:lang w:val="en-US"/>
          </w:rPr>
          <w:delText>Network Performance(Linux)</w:delText>
        </w:r>
        <w:bookmarkStart w:id="13283" w:name="_Toc491776454"/>
        <w:bookmarkEnd w:id="13283"/>
      </w:del>
    </w:p>
    <w:p w:rsidR="007059D4" w:rsidRPr="007C2E44" w:rsidDel="00A81686" w:rsidRDefault="007059D4">
      <w:pPr>
        <w:pStyle w:val="Heading3"/>
        <w:rPr>
          <w:del w:id="13284" w:author="Huy Duc. Nguyen" w:date="2017-08-29T13:07:00Z"/>
        </w:rPr>
      </w:pPr>
      <w:del w:id="13285" w:author="Huy Duc. Nguyen" w:date="2017-08-29T13:07:00Z">
        <w:r w:rsidRPr="007059D4" w:rsidDel="00A81686">
          <w:delText>Send / Receive data to cloud</w:delText>
        </w:r>
        <w:bookmarkStart w:id="13286" w:name="_Toc491776455"/>
        <w:bookmarkEnd w:id="13286"/>
      </w:del>
    </w:p>
    <w:p w:rsidR="007059D4" w:rsidDel="00A81686" w:rsidRDefault="007059D4">
      <w:pPr>
        <w:pStyle w:val="Heading3"/>
        <w:rPr>
          <w:del w:id="13287" w:author="Huy Duc. Nguyen" w:date="2017-08-29T13:07:00Z"/>
          <w:lang w:val="en-US"/>
        </w:rPr>
        <w:pPrChange w:id="13288" w:author="Huy Duc. Nguyen" w:date="2017-08-30T13:09:00Z">
          <w:pPr>
            <w:pStyle w:val="CETextBody"/>
          </w:pPr>
        </w:pPrChange>
      </w:pPr>
      <w:del w:id="13289" w:author="Huy Duc. Nguyen" w:date="2017-08-29T13:07:00Z">
        <w:r w:rsidDel="00A81686">
          <w:rPr>
            <w:rFonts w:hint="eastAsia"/>
            <w:lang w:val="en-US"/>
          </w:rPr>
          <w:delText xml:space="preserve"> </w:delText>
        </w:r>
        <w:r w:rsidR="005A0E59" w:rsidRPr="005A0E59" w:rsidDel="00A81686">
          <w:rPr>
            <w:lang w:val="en-US"/>
          </w:rPr>
          <w:delText>Out of Scope.</w:delText>
        </w:r>
        <w:bookmarkStart w:id="13290" w:name="_Toc491776456"/>
        <w:bookmarkEnd w:id="13290"/>
      </w:del>
    </w:p>
    <w:p w:rsidR="00DF16A3" w:rsidDel="00A81686" w:rsidRDefault="00DF16A3">
      <w:pPr>
        <w:pStyle w:val="Heading3"/>
        <w:rPr>
          <w:del w:id="13291" w:author="Huy Duc. Nguyen" w:date="2017-08-29T13:07:00Z"/>
          <w:lang w:val="en-US"/>
        </w:rPr>
        <w:pPrChange w:id="13292" w:author="Huy Duc. Nguyen" w:date="2017-08-30T13:09:00Z">
          <w:pPr>
            <w:pStyle w:val="CETextBody"/>
            <w:ind w:left="142"/>
          </w:pPr>
        </w:pPrChange>
      </w:pPr>
      <w:bookmarkStart w:id="13293" w:name="_Toc491776457"/>
      <w:bookmarkEnd w:id="13293"/>
    </w:p>
    <w:p w:rsidR="00DF16A3" w:rsidRPr="004278D7" w:rsidDel="00A81686" w:rsidRDefault="00DF16A3">
      <w:pPr>
        <w:pStyle w:val="Heading3"/>
        <w:rPr>
          <w:del w:id="13294" w:author="Huy Duc. Nguyen" w:date="2017-08-29T13:07:00Z"/>
          <w:lang w:val="en-US"/>
        </w:rPr>
        <w:pPrChange w:id="13295" w:author="Huy Duc. Nguyen" w:date="2017-08-30T13:09:00Z">
          <w:pPr>
            <w:pStyle w:val="CETextBody"/>
            <w:ind w:left="142"/>
          </w:pPr>
        </w:pPrChange>
      </w:pPr>
      <w:bookmarkStart w:id="13296" w:name="_Toc491776458"/>
      <w:bookmarkEnd w:id="13296"/>
    </w:p>
    <w:p w:rsidR="00DF16A3" w:rsidRPr="007C2E44" w:rsidDel="00A81686" w:rsidRDefault="00DF16A3">
      <w:pPr>
        <w:pStyle w:val="Heading3"/>
        <w:rPr>
          <w:del w:id="13297" w:author="Huy Duc. Nguyen" w:date="2017-08-29T13:07:00Z"/>
        </w:rPr>
      </w:pPr>
      <w:del w:id="13298" w:author="Huy Duc. Nguyen" w:date="2017-08-29T13:07:00Z">
        <w:r w:rsidRPr="007059D4" w:rsidDel="00A81686">
          <w:delText>Packet Loss</w:delText>
        </w:r>
        <w:bookmarkStart w:id="13299" w:name="_Toc491776459"/>
        <w:bookmarkEnd w:id="13299"/>
      </w:del>
    </w:p>
    <w:p w:rsidR="00DF16A3" w:rsidDel="00A81686" w:rsidRDefault="00DF16A3">
      <w:pPr>
        <w:pStyle w:val="Heading3"/>
        <w:rPr>
          <w:del w:id="13300" w:author="Huy Duc. Nguyen" w:date="2017-08-29T13:07:00Z"/>
          <w:lang w:val="en-US"/>
        </w:rPr>
        <w:pPrChange w:id="13301" w:author="Huy Duc. Nguyen" w:date="2017-08-30T13:09:00Z">
          <w:pPr>
            <w:pStyle w:val="CETextBody"/>
          </w:pPr>
        </w:pPrChange>
      </w:pPr>
      <w:del w:id="13302" w:author="Huy Duc. Nguyen" w:date="2017-08-29T13:07:00Z">
        <w:r w:rsidRPr="005A0E59" w:rsidDel="00A81686">
          <w:rPr>
            <w:lang w:val="en-US"/>
          </w:rPr>
          <w:delText>Out of Scope.</w:delText>
        </w:r>
        <w:bookmarkStart w:id="13303" w:name="_Toc491776460"/>
        <w:bookmarkEnd w:id="13303"/>
      </w:del>
    </w:p>
    <w:p w:rsidR="00E9184A" w:rsidDel="00A81686" w:rsidRDefault="00E9184A">
      <w:pPr>
        <w:pStyle w:val="Heading3"/>
        <w:rPr>
          <w:del w:id="13304" w:author="Huy Duc. Nguyen" w:date="2017-08-29T13:07:00Z"/>
          <w:lang w:val="en-US"/>
        </w:rPr>
        <w:pPrChange w:id="13305" w:author="Huy Duc. Nguyen" w:date="2017-08-30T13:09:00Z">
          <w:pPr>
            <w:pStyle w:val="CETextBody"/>
          </w:pPr>
        </w:pPrChange>
      </w:pPr>
      <w:bookmarkStart w:id="13306" w:name="_Toc491776461"/>
      <w:bookmarkEnd w:id="13306"/>
    </w:p>
    <w:p w:rsidR="007059D4" w:rsidRPr="007C2E44" w:rsidDel="00A81686" w:rsidRDefault="007059D4">
      <w:pPr>
        <w:pStyle w:val="Heading3"/>
        <w:rPr>
          <w:del w:id="13307" w:author="Huy Duc. Nguyen" w:date="2017-08-29T13:07:00Z"/>
        </w:rPr>
      </w:pPr>
      <w:del w:id="13308" w:author="Huy Duc. Nguyen" w:date="2017-08-29T13:07:00Z">
        <w:r w:rsidRPr="007059D4" w:rsidDel="00A81686">
          <w:delText>End-to-end Input events delivery latency</w:delText>
        </w:r>
        <w:bookmarkStart w:id="13309" w:name="_Toc491776462"/>
        <w:bookmarkEnd w:id="13309"/>
      </w:del>
    </w:p>
    <w:p w:rsidR="007059D4" w:rsidDel="00A81686" w:rsidRDefault="005A0E59">
      <w:pPr>
        <w:pStyle w:val="Heading3"/>
        <w:rPr>
          <w:del w:id="13310" w:author="Huy Duc. Nguyen" w:date="2017-08-29T13:07:00Z"/>
          <w:lang w:val="en-US"/>
        </w:rPr>
        <w:pPrChange w:id="13311" w:author="Huy Duc. Nguyen" w:date="2017-08-30T13:09:00Z">
          <w:pPr>
            <w:pStyle w:val="CETextBody"/>
          </w:pPr>
        </w:pPrChange>
      </w:pPr>
      <w:del w:id="13312" w:author="Huy Duc. Nguyen" w:date="2017-08-29T13:07:00Z">
        <w:r w:rsidRPr="005A0E59" w:rsidDel="00A81686">
          <w:rPr>
            <w:lang w:val="en-US"/>
          </w:rPr>
          <w:delText>Out of Scope.</w:delText>
        </w:r>
        <w:bookmarkStart w:id="13313" w:name="_Toc491776463"/>
        <w:bookmarkEnd w:id="13313"/>
      </w:del>
    </w:p>
    <w:p w:rsidR="00DF16A3" w:rsidDel="00A81686" w:rsidRDefault="00DF16A3">
      <w:pPr>
        <w:pStyle w:val="Heading3"/>
        <w:rPr>
          <w:del w:id="13314" w:author="Huy Duc. Nguyen" w:date="2017-08-29T13:07:00Z"/>
          <w:lang w:val="en-US"/>
        </w:rPr>
        <w:pPrChange w:id="13315" w:author="Huy Duc. Nguyen" w:date="2017-08-30T13:09:00Z">
          <w:pPr>
            <w:pStyle w:val="CETextBody"/>
          </w:pPr>
        </w:pPrChange>
      </w:pPr>
      <w:bookmarkStart w:id="13316" w:name="_Toc491776464"/>
      <w:bookmarkEnd w:id="13316"/>
    </w:p>
    <w:p w:rsidR="00DF16A3" w:rsidRPr="00B43823" w:rsidDel="00A81686" w:rsidRDefault="00DF16A3">
      <w:pPr>
        <w:pStyle w:val="Heading3"/>
        <w:rPr>
          <w:del w:id="13317" w:author="Huy Duc. Nguyen" w:date="2017-08-29T13:07:00Z"/>
        </w:rPr>
      </w:pPr>
      <w:bookmarkStart w:id="13318" w:name="_Toc473748825"/>
      <w:bookmarkStart w:id="13319" w:name="_Toc473749008"/>
      <w:bookmarkStart w:id="13320" w:name="_Toc473749189"/>
      <w:bookmarkStart w:id="13321" w:name="_Toc473749398"/>
      <w:bookmarkStart w:id="13322" w:name="_Toc473828405"/>
      <w:bookmarkStart w:id="13323" w:name="_Toc473835452"/>
      <w:bookmarkStart w:id="13324" w:name="_Toc473835660"/>
      <w:bookmarkStart w:id="13325" w:name="_Toc473748826"/>
      <w:bookmarkStart w:id="13326" w:name="_Toc473749009"/>
      <w:bookmarkStart w:id="13327" w:name="_Toc473749190"/>
      <w:bookmarkStart w:id="13328" w:name="_Toc473749399"/>
      <w:bookmarkStart w:id="13329" w:name="_Toc473828406"/>
      <w:bookmarkStart w:id="13330" w:name="_Toc473835453"/>
      <w:bookmarkStart w:id="13331" w:name="_Toc473835661"/>
      <w:bookmarkStart w:id="13332" w:name="_Toc473748827"/>
      <w:bookmarkStart w:id="13333" w:name="_Toc473749010"/>
      <w:bookmarkStart w:id="13334" w:name="_Toc473749191"/>
      <w:bookmarkStart w:id="13335" w:name="_Toc473749400"/>
      <w:bookmarkStart w:id="13336" w:name="_Toc473828407"/>
      <w:bookmarkStart w:id="13337" w:name="_Toc473835454"/>
      <w:bookmarkStart w:id="13338" w:name="_Toc473835662"/>
      <w:bookmarkStart w:id="13339" w:name="_Toc473748828"/>
      <w:bookmarkStart w:id="13340" w:name="_Toc473749011"/>
      <w:bookmarkStart w:id="13341" w:name="_Toc473749192"/>
      <w:bookmarkStart w:id="13342" w:name="_Toc473749401"/>
      <w:bookmarkStart w:id="13343" w:name="_Toc473828408"/>
      <w:bookmarkStart w:id="13344" w:name="_Toc473835455"/>
      <w:bookmarkStart w:id="13345" w:name="_Toc473835663"/>
      <w:bookmarkStart w:id="13346" w:name="_Toc473748829"/>
      <w:bookmarkStart w:id="13347" w:name="_Toc473749012"/>
      <w:bookmarkStart w:id="13348" w:name="_Toc473749193"/>
      <w:bookmarkStart w:id="13349" w:name="_Toc473749402"/>
      <w:bookmarkStart w:id="13350" w:name="_Toc473828409"/>
      <w:bookmarkStart w:id="13351" w:name="_Toc473835456"/>
      <w:bookmarkStart w:id="13352" w:name="_Toc473835664"/>
      <w:bookmarkStart w:id="13353" w:name="_Toc473748830"/>
      <w:bookmarkStart w:id="13354" w:name="_Toc473749013"/>
      <w:bookmarkStart w:id="13355" w:name="_Toc473749194"/>
      <w:bookmarkStart w:id="13356" w:name="_Toc473749403"/>
      <w:bookmarkStart w:id="13357" w:name="_Toc473828410"/>
      <w:bookmarkStart w:id="13358" w:name="_Toc473835457"/>
      <w:bookmarkStart w:id="13359" w:name="_Toc473835665"/>
      <w:bookmarkStart w:id="13360" w:name="_Toc473748831"/>
      <w:bookmarkStart w:id="13361" w:name="_Toc473749014"/>
      <w:bookmarkStart w:id="13362" w:name="_Toc473749195"/>
      <w:bookmarkStart w:id="13363" w:name="_Toc473749404"/>
      <w:bookmarkStart w:id="13364" w:name="_Toc473828411"/>
      <w:bookmarkStart w:id="13365" w:name="_Toc473835458"/>
      <w:bookmarkStart w:id="13366" w:name="_Toc473835666"/>
      <w:bookmarkStart w:id="13367" w:name="_Toc473748832"/>
      <w:bookmarkStart w:id="13368" w:name="_Toc473749015"/>
      <w:bookmarkStart w:id="13369" w:name="_Toc473749196"/>
      <w:bookmarkStart w:id="13370" w:name="_Toc473749405"/>
      <w:bookmarkStart w:id="13371" w:name="_Toc473828412"/>
      <w:bookmarkStart w:id="13372" w:name="_Toc473835459"/>
      <w:bookmarkStart w:id="13373" w:name="_Toc473835667"/>
      <w:bookmarkStart w:id="13374" w:name="_Toc473748833"/>
      <w:bookmarkStart w:id="13375" w:name="_Toc473749016"/>
      <w:bookmarkStart w:id="13376" w:name="_Toc473749197"/>
      <w:bookmarkStart w:id="13377" w:name="_Toc473749406"/>
      <w:bookmarkStart w:id="13378" w:name="_Toc473828413"/>
      <w:bookmarkStart w:id="13379" w:name="_Toc473835460"/>
      <w:bookmarkStart w:id="13380" w:name="_Toc473835668"/>
      <w:bookmarkStart w:id="13381" w:name="_Toc473748834"/>
      <w:bookmarkStart w:id="13382" w:name="_Toc473749017"/>
      <w:bookmarkStart w:id="13383" w:name="_Toc473749198"/>
      <w:bookmarkStart w:id="13384" w:name="_Toc473749407"/>
      <w:bookmarkStart w:id="13385" w:name="_Toc473828414"/>
      <w:bookmarkStart w:id="13386" w:name="_Toc473835461"/>
      <w:bookmarkStart w:id="13387" w:name="_Toc473835669"/>
      <w:bookmarkStart w:id="13388" w:name="_Toc473748835"/>
      <w:bookmarkStart w:id="13389" w:name="_Toc473749018"/>
      <w:bookmarkStart w:id="13390" w:name="_Toc473749199"/>
      <w:bookmarkStart w:id="13391" w:name="_Toc473749408"/>
      <w:bookmarkStart w:id="13392" w:name="_Toc473828415"/>
      <w:bookmarkStart w:id="13393" w:name="_Toc473835462"/>
      <w:bookmarkStart w:id="13394" w:name="_Toc473835670"/>
      <w:bookmarkStart w:id="13395" w:name="_Toc473748836"/>
      <w:bookmarkStart w:id="13396" w:name="_Toc473749019"/>
      <w:bookmarkStart w:id="13397" w:name="_Toc473749200"/>
      <w:bookmarkStart w:id="13398" w:name="_Toc473749409"/>
      <w:bookmarkStart w:id="13399" w:name="_Toc473828416"/>
      <w:bookmarkStart w:id="13400" w:name="_Toc473835463"/>
      <w:bookmarkStart w:id="13401" w:name="_Toc473835671"/>
      <w:bookmarkStart w:id="13402" w:name="_Toc473748837"/>
      <w:bookmarkStart w:id="13403" w:name="_Toc473749020"/>
      <w:bookmarkStart w:id="13404" w:name="_Toc473749201"/>
      <w:bookmarkStart w:id="13405" w:name="_Toc473749410"/>
      <w:bookmarkStart w:id="13406" w:name="_Toc473828417"/>
      <w:bookmarkStart w:id="13407" w:name="_Toc473835464"/>
      <w:bookmarkStart w:id="13408" w:name="_Toc473835672"/>
      <w:bookmarkStart w:id="13409" w:name="_Toc473748838"/>
      <w:bookmarkStart w:id="13410" w:name="_Toc473749021"/>
      <w:bookmarkStart w:id="13411" w:name="_Toc473749202"/>
      <w:bookmarkStart w:id="13412" w:name="_Toc473749411"/>
      <w:bookmarkStart w:id="13413" w:name="_Toc473828418"/>
      <w:bookmarkStart w:id="13414" w:name="_Toc473835465"/>
      <w:bookmarkStart w:id="13415" w:name="_Toc473835673"/>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del w:id="13416" w:author="Huy Duc. Nguyen" w:date="2017-08-29T13:07:00Z">
        <w:r w:rsidRPr="007059D4" w:rsidDel="00A81686">
          <w:delText>Delay variation(Jitter)</w:delText>
        </w:r>
        <w:bookmarkStart w:id="13417" w:name="_Toc491776465"/>
        <w:bookmarkEnd w:id="13417"/>
      </w:del>
    </w:p>
    <w:p w:rsidR="00DF16A3" w:rsidDel="00A81686" w:rsidRDefault="00DF16A3">
      <w:pPr>
        <w:pStyle w:val="Heading3"/>
        <w:rPr>
          <w:del w:id="13418" w:author="Huy Duc. Nguyen" w:date="2017-08-29T13:07:00Z"/>
          <w:lang w:val="en-US"/>
        </w:rPr>
        <w:pPrChange w:id="13419" w:author="Huy Duc. Nguyen" w:date="2017-08-30T13:09:00Z">
          <w:pPr>
            <w:pStyle w:val="CETextBody"/>
          </w:pPr>
        </w:pPrChange>
      </w:pPr>
      <w:del w:id="13420" w:author="Huy Duc. Nguyen" w:date="2017-08-29T13:07:00Z">
        <w:r w:rsidRPr="005A0E59" w:rsidDel="00A81686">
          <w:rPr>
            <w:lang w:val="en-US"/>
          </w:rPr>
          <w:delText>Out of Scope.</w:delText>
        </w:r>
        <w:bookmarkStart w:id="13421" w:name="_Toc491776466"/>
        <w:bookmarkEnd w:id="13421"/>
      </w:del>
    </w:p>
    <w:p w:rsidR="009107D0" w:rsidDel="00A81686" w:rsidRDefault="009107D0">
      <w:pPr>
        <w:pStyle w:val="Heading3"/>
        <w:rPr>
          <w:del w:id="13422" w:author="Huy Duc. Nguyen" w:date="2017-08-29T13:07:00Z"/>
          <w:lang w:val="en-US"/>
        </w:rPr>
        <w:pPrChange w:id="13423" w:author="Huy Duc. Nguyen" w:date="2017-08-30T13:09:00Z">
          <w:pPr>
            <w:pStyle w:val="CETextBody"/>
          </w:pPr>
        </w:pPrChange>
      </w:pPr>
      <w:bookmarkStart w:id="13424" w:name="_Toc491776467"/>
      <w:bookmarkEnd w:id="13424"/>
    </w:p>
    <w:p w:rsidR="007059D4" w:rsidRPr="007C2E44" w:rsidDel="00A81686" w:rsidRDefault="007059D4">
      <w:pPr>
        <w:pStyle w:val="Heading3"/>
        <w:rPr>
          <w:del w:id="13425" w:author="Huy Duc. Nguyen" w:date="2017-08-29T13:07:00Z"/>
        </w:rPr>
      </w:pPr>
      <w:bookmarkStart w:id="13426" w:name="_Toc473549799"/>
      <w:bookmarkStart w:id="13427" w:name="_Toc473619227"/>
      <w:bookmarkStart w:id="13428" w:name="_Toc473619388"/>
      <w:bookmarkStart w:id="13429" w:name="_Toc473619548"/>
      <w:bookmarkStart w:id="13430" w:name="_Toc473640804"/>
      <w:bookmarkStart w:id="13431" w:name="_Toc473713455"/>
      <w:bookmarkStart w:id="13432" w:name="_Toc473745953"/>
      <w:bookmarkStart w:id="13433" w:name="_Toc473747783"/>
      <w:bookmarkStart w:id="13434" w:name="_Toc473747955"/>
      <w:bookmarkStart w:id="13435" w:name="_Toc473748144"/>
      <w:bookmarkStart w:id="13436" w:name="_Toc473748314"/>
      <w:bookmarkStart w:id="13437" w:name="_Toc473748485"/>
      <w:bookmarkStart w:id="13438" w:name="_Toc473748656"/>
      <w:bookmarkStart w:id="13439" w:name="_Toc473748840"/>
      <w:bookmarkStart w:id="13440" w:name="_Toc473749023"/>
      <w:bookmarkStart w:id="13441" w:name="_Toc473749204"/>
      <w:bookmarkStart w:id="13442" w:name="_Toc473749413"/>
      <w:bookmarkStart w:id="13443" w:name="_Toc473828420"/>
      <w:bookmarkStart w:id="13444" w:name="_Toc473835467"/>
      <w:bookmarkStart w:id="13445" w:name="_Toc47383567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del w:id="13446" w:author="Huy Duc. Nguyen" w:date="2017-08-29T13:07:00Z">
        <w:r w:rsidRPr="007059D4" w:rsidDel="00A81686">
          <w:delText>Send / Receive data to cloud</w:delText>
        </w:r>
        <w:bookmarkStart w:id="13447" w:name="_Toc491776468"/>
        <w:bookmarkEnd w:id="13447"/>
      </w:del>
    </w:p>
    <w:p w:rsidR="007059D4" w:rsidDel="00A81686" w:rsidRDefault="005A0E59">
      <w:pPr>
        <w:pStyle w:val="Heading3"/>
        <w:rPr>
          <w:del w:id="13448" w:author="Huy Duc. Nguyen" w:date="2017-08-29T13:07:00Z"/>
          <w:lang w:val="en-US"/>
        </w:rPr>
        <w:pPrChange w:id="13449" w:author="Huy Duc. Nguyen" w:date="2017-08-30T13:09:00Z">
          <w:pPr>
            <w:pStyle w:val="CETextBody"/>
          </w:pPr>
        </w:pPrChange>
      </w:pPr>
      <w:del w:id="13450" w:author="Huy Duc. Nguyen" w:date="2017-08-29T13:07:00Z">
        <w:r w:rsidRPr="005A0E59" w:rsidDel="00A81686">
          <w:rPr>
            <w:lang w:val="en-US"/>
          </w:rPr>
          <w:delText>Out of Scope.</w:delText>
        </w:r>
        <w:bookmarkStart w:id="13451" w:name="_Toc491776469"/>
        <w:bookmarkEnd w:id="13451"/>
      </w:del>
    </w:p>
    <w:p w:rsidR="007059D4" w:rsidDel="00A81686" w:rsidRDefault="007059D4">
      <w:pPr>
        <w:pStyle w:val="Heading3"/>
        <w:rPr>
          <w:del w:id="13452" w:author="Huy Duc. Nguyen" w:date="2017-08-29T13:07:00Z"/>
          <w:lang w:val="en-US"/>
        </w:rPr>
        <w:pPrChange w:id="13453" w:author="Huy Duc. Nguyen" w:date="2017-08-30T13:09:00Z">
          <w:pPr>
            <w:pStyle w:val="CETextBody"/>
          </w:pPr>
        </w:pPrChange>
      </w:pPr>
      <w:bookmarkStart w:id="13454" w:name="_Toc491776470"/>
      <w:bookmarkEnd w:id="13454"/>
    </w:p>
    <w:p w:rsidR="007059D4" w:rsidRPr="007C2E44" w:rsidDel="00A81686" w:rsidRDefault="007059D4">
      <w:pPr>
        <w:pStyle w:val="Heading3"/>
        <w:rPr>
          <w:del w:id="13455" w:author="Huy Duc. Nguyen" w:date="2017-08-29T13:07:00Z"/>
        </w:rPr>
      </w:pPr>
      <w:del w:id="13456" w:author="Huy Duc. Nguyen" w:date="2017-08-29T13:07:00Z">
        <w:r w:rsidRPr="007059D4" w:rsidDel="00A81686">
          <w:delText>Throughput(Bandwidth)</w:delText>
        </w:r>
        <w:bookmarkStart w:id="13457" w:name="_Toc491776471"/>
        <w:bookmarkEnd w:id="13457"/>
      </w:del>
    </w:p>
    <w:p w:rsidR="007059D4" w:rsidDel="00A81686" w:rsidRDefault="005A0E59">
      <w:pPr>
        <w:pStyle w:val="Heading3"/>
        <w:rPr>
          <w:del w:id="13458" w:author="Huy Duc. Nguyen" w:date="2017-08-29T13:07:00Z"/>
          <w:lang w:val="en-US"/>
        </w:rPr>
        <w:pPrChange w:id="13459" w:author="Huy Duc. Nguyen" w:date="2017-08-30T13:09:00Z">
          <w:pPr>
            <w:pStyle w:val="CETextBody"/>
          </w:pPr>
        </w:pPrChange>
      </w:pPr>
      <w:del w:id="13460" w:author="Huy Duc. Nguyen" w:date="2017-08-29T13:07:00Z">
        <w:r w:rsidRPr="005A0E59" w:rsidDel="00A81686">
          <w:rPr>
            <w:lang w:val="en-US"/>
          </w:rPr>
          <w:delText>Out of Scope.</w:delText>
        </w:r>
        <w:bookmarkStart w:id="13461" w:name="_Toc491776472"/>
        <w:bookmarkEnd w:id="13461"/>
      </w:del>
    </w:p>
    <w:p w:rsidR="00DF16A3" w:rsidDel="00A81686" w:rsidRDefault="00DF16A3">
      <w:pPr>
        <w:pStyle w:val="Heading3"/>
        <w:rPr>
          <w:del w:id="13462" w:author="Huy Duc. Nguyen" w:date="2017-08-29T13:07:00Z"/>
          <w:lang w:val="en-US"/>
        </w:rPr>
        <w:pPrChange w:id="13463" w:author="Huy Duc. Nguyen" w:date="2017-08-30T13:09:00Z">
          <w:pPr>
            <w:pStyle w:val="CETextBody"/>
          </w:pPr>
        </w:pPrChange>
      </w:pPr>
      <w:bookmarkStart w:id="13464" w:name="_Toc473549802"/>
      <w:bookmarkStart w:id="13465" w:name="_Toc473619230"/>
      <w:bookmarkStart w:id="13466" w:name="_Toc473619391"/>
      <w:bookmarkStart w:id="13467" w:name="_Toc473619551"/>
      <w:bookmarkStart w:id="13468" w:name="_Toc473640807"/>
      <w:bookmarkStart w:id="13469" w:name="_Toc473713458"/>
      <w:bookmarkStart w:id="13470" w:name="_Toc473745956"/>
      <w:bookmarkStart w:id="13471" w:name="_Toc473747786"/>
      <w:bookmarkStart w:id="13472" w:name="_Toc473747958"/>
      <w:bookmarkStart w:id="13473" w:name="_Toc473748147"/>
      <w:bookmarkStart w:id="13474" w:name="_Toc473748317"/>
      <w:bookmarkStart w:id="13475" w:name="_Toc473748488"/>
      <w:bookmarkStart w:id="13476" w:name="_Toc473748659"/>
      <w:bookmarkStart w:id="13477" w:name="_Toc473748843"/>
      <w:bookmarkStart w:id="13478" w:name="_Toc49177647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p>
    <w:p w:rsidR="00DF16A3" w:rsidRPr="00B43823" w:rsidDel="00A81686" w:rsidRDefault="00DF16A3">
      <w:pPr>
        <w:pStyle w:val="Heading3"/>
        <w:rPr>
          <w:del w:id="13479" w:author="Huy Duc. Nguyen" w:date="2017-08-29T13:07:00Z"/>
        </w:rPr>
      </w:pPr>
      <w:del w:id="13480" w:author="Huy Duc. Nguyen" w:date="2017-08-29T13:07:00Z">
        <w:r w:rsidRPr="007059D4" w:rsidDel="00A81686">
          <w:delText>Ethernet Bit error rate (BER)</w:delText>
        </w:r>
        <w:bookmarkStart w:id="13481" w:name="_Toc491776474"/>
        <w:bookmarkEnd w:id="13481"/>
      </w:del>
    </w:p>
    <w:p w:rsidR="007059D4" w:rsidDel="00A81686" w:rsidRDefault="005A0E59">
      <w:pPr>
        <w:pStyle w:val="Heading3"/>
        <w:rPr>
          <w:del w:id="13482" w:author="Huy Duc. Nguyen" w:date="2017-08-29T13:07:00Z"/>
          <w:lang w:val="en-US"/>
        </w:rPr>
        <w:pPrChange w:id="13483" w:author="Huy Duc. Nguyen" w:date="2017-08-30T13:09:00Z">
          <w:pPr>
            <w:pStyle w:val="CETextBody"/>
          </w:pPr>
        </w:pPrChange>
      </w:pPr>
      <w:del w:id="13484" w:author="Huy Duc. Nguyen" w:date="2017-08-29T13:07:00Z">
        <w:r w:rsidRPr="005A0E59" w:rsidDel="00A81686">
          <w:rPr>
            <w:lang w:val="en-US"/>
          </w:rPr>
          <w:delText>Out of Scope.</w:delText>
        </w:r>
        <w:bookmarkStart w:id="13485" w:name="_Toc491776475"/>
        <w:bookmarkEnd w:id="13485"/>
      </w:del>
    </w:p>
    <w:p w:rsidR="007059D4" w:rsidDel="00A81686" w:rsidRDefault="007059D4">
      <w:pPr>
        <w:pStyle w:val="Heading3"/>
        <w:rPr>
          <w:del w:id="13486" w:author="Huy Duc. Nguyen" w:date="2017-08-29T13:07:00Z"/>
          <w:lang w:val="en-US"/>
        </w:rPr>
        <w:pPrChange w:id="13487" w:author="Huy Duc. Nguyen" w:date="2017-08-30T13:09:00Z">
          <w:pPr>
            <w:pStyle w:val="CETextBody"/>
          </w:pPr>
        </w:pPrChange>
      </w:pPr>
      <w:del w:id="13488" w:author="Huy Duc. Nguyen" w:date="2017-08-29T13:07:00Z">
        <w:r w:rsidDel="00A81686">
          <w:rPr>
            <w:rFonts w:hint="eastAsia"/>
            <w:lang w:val="en-US"/>
          </w:rPr>
          <w:delText xml:space="preserve">  </w:delText>
        </w:r>
        <w:bookmarkStart w:id="13489" w:name="_Toc491776476"/>
        <w:bookmarkEnd w:id="13489"/>
      </w:del>
    </w:p>
    <w:p w:rsidR="00E9184A" w:rsidDel="00A81686" w:rsidRDefault="00E9184A">
      <w:pPr>
        <w:pStyle w:val="Heading3"/>
        <w:rPr>
          <w:del w:id="13490" w:author="Huy Duc. Nguyen" w:date="2017-08-29T13:07:00Z"/>
          <w:lang w:val="en-US"/>
        </w:rPr>
        <w:pPrChange w:id="13491" w:author="Huy Duc. Nguyen" w:date="2017-08-30T13:09:00Z">
          <w:pPr>
            <w:pStyle w:val="CETextBody"/>
          </w:pPr>
        </w:pPrChange>
      </w:pPr>
      <w:bookmarkStart w:id="13492" w:name="_Toc491776477"/>
      <w:bookmarkEnd w:id="13492"/>
    </w:p>
    <w:p w:rsidR="00552D93" w:rsidDel="00A81686" w:rsidRDefault="00552D93">
      <w:pPr>
        <w:pStyle w:val="Heading3"/>
        <w:rPr>
          <w:del w:id="13493" w:author="Huy Duc. Nguyen" w:date="2017-08-29T13:07:00Z"/>
          <w:lang w:val="en-US"/>
        </w:rPr>
        <w:pPrChange w:id="13494" w:author="Huy Duc. Nguyen" w:date="2017-08-30T13:09:00Z">
          <w:pPr/>
        </w:pPrChange>
      </w:pPr>
      <w:bookmarkStart w:id="13495" w:name="_Toc472012512"/>
      <w:del w:id="13496" w:author="Huy Duc. Nguyen" w:date="2017-08-29T13:07:00Z">
        <w:r w:rsidDel="00A81686">
          <w:rPr>
            <w:lang w:val="en-US"/>
          </w:rPr>
          <w:br w:type="page"/>
        </w:r>
      </w:del>
    </w:p>
    <w:p w:rsidR="00DF16A3" w:rsidRPr="00B43823" w:rsidDel="00A81686" w:rsidRDefault="00DF16A3">
      <w:pPr>
        <w:pStyle w:val="Heading3"/>
        <w:rPr>
          <w:del w:id="13497" w:author="Huy Duc. Nguyen" w:date="2017-08-29T13:07:00Z"/>
          <w:lang w:val="en-US"/>
        </w:rPr>
        <w:pPrChange w:id="13498" w:author="Huy Duc. Nguyen" w:date="2017-08-30T13:09:00Z">
          <w:pPr>
            <w:pStyle w:val="Heading2"/>
          </w:pPr>
        </w:pPrChange>
      </w:pPr>
      <w:bookmarkStart w:id="13499" w:name="_Toc473749417"/>
      <w:bookmarkStart w:id="13500" w:name="_Toc473828424"/>
      <w:bookmarkStart w:id="13501" w:name="_Toc473835471"/>
      <w:bookmarkStart w:id="13502" w:name="_Toc473835679"/>
      <w:bookmarkStart w:id="13503" w:name="_Toc473749209"/>
      <w:bookmarkStart w:id="13504" w:name="_Toc473749418"/>
      <w:bookmarkStart w:id="13505" w:name="_Toc473828425"/>
      <w:bookmarkStart w:id="13506" w:name="_Toc473835472"/>
      <w:bookmarkStart w:id="13507" w:name="_Toc473835680"/>
      <w:bookmarkStart w:id="13508" w:name="_Toc473749210"/>
      <w:bookmarkStart w:id="13509" w:name="_Toc473749419"/>
      <w:bookmarkStart w:id="13510" w:name="_Toc473828426"/>
      <w:bookmarkStart w:id="13511" w:name="_Toc473835473"/>
      <w:bookmarkStart w:id="13512" w:name="_Toc473835681"/>
      <w:bookmarkStart w:id="13513" w:name="_Toc473749211"/>
      <w:bookmarkStart w:id="13514" w:name="_Toc473749420"/>
      <w:bookmarkStart w:id="13515" w:name="_Toc473828427"/>
      <w:bookmarkStart w:id="13516" w:name="_Toc473835474"/>
      <w:bookmarkStart w:id="13517" w:name="_Toc473835682"/>
      <w:bookmarkStart w:id="13518" w:name="_Toc473749212"/>
      <w:bookmarkStart w:id="13519" w:name="_Toc473749421"/>
      <w:bookmarkStart w:id="13520" w:name="_Toc473828428"/>
      <w:bookmarkStart w:id="13521" w:name="_Toc473835475"/>
      <w:bookmarkStart w:id="13522" w:name="_Toc473835683"/>
      <w:bookmarkStart w:id="13523" w:name="_Toc473749213"/>
      <w:bookmarkStart w:id="13524" w:name="_Toc473749422"/>
      <w:bookmarkStart w:id="13525" w:name="_Toc473828429"/>
      <w:bookmarkStart w:id="13526" w:name="_Toc473835476"/>
      <w:bookmarkStart w:id="13527" w:name="_Toc473835684"/>
      <w:bookmarkStart w:id="13528" w:name="_Toc473749214"/>
      <w:bookmarkStart w:id="13529" w:name="_Toc473749423"/>
      <w:bookmarkStart w:id="13530" w:name="_Toc473828430"/>
      <w:bookmarkStart w:id="13531" w:name="_Toc473835477"/>
      <w:bookmarkStart w:id="13532" w:name="_Toc473835685"/>
      <w:bookmarkStart w:id="13533" w:name="_Toc473749215"/>
      <w:bookmarkStart w:id="13534" w:name="_Toc473749424"/>
      <w:bookmarkStart w:id="13535" w:name="_Toc473828431"/>
      <w:bookmarkStart w:id="13536" w:name="_Toc473835478"/>
      <w:bookmarkStart w:id="13537" w:name="_Toc473835686"/>
      <w:bookmarkStart w:id="13538" w:name="_Toc473749216"/>
      <w:bookmarkStart w:id="13539" w:name="_Toc473749425"/>
      <w:bookmarkStart w:id="13540" w:name="_Toc473828432"/>
      <w:bookmarkStart w:id="13541" w:name="_Toc473835479"/>
      <w:bookmarkStart w:id="13542" w:name="_Toc473835687"/>
      <w:bookmarkStart w:id="13543" w:name="_Toc473749217"/>
      <w:bookmarkStart w:id="13544" w:name="_Toc473749426"/>
      <w:bookmarkStart w:id="13545" w:name="_Toc473828433"/>
      <w:bookmarkStart w:id="13546" w:name="_Toc473835480"/>
      <w:bookmarkStart w:id="13547" w:name="_Toc473835688"/>
      <w:bookmarkStart w:id="13548" w:name="_Toc473749218"/>
      <w:bookmarkStart w:id="13549" w:name="_Toc473749427"/>
      <w:bookmarkStart w:id="13550" w:name="_Toc473828434"/>
      <w:bookmarkStart w:id="13551" w:name="_Toc473835481"/>
      <w:bookmarkStart w:id="13552" w:name="_Toc473835689"/>
      <w:bookmarkStart w:id="13553" w:name="_Toc473749219"/>
      <w:bookmarkStart w:id="13554" w:name="_Toc473749428"/>
      <w:bookmarkStart w:id="13555" w:name="_Toc473828435"/>
      <w:bookmarkStart w:id="13556" w:name="_Toc473835482"/>
      <w:bookmarkStart w:id="13557" w:name="_Toc473835690"/>
      <w:bookmarkStart w:id="13558" w:name="_Toc473749220"/>
      <w:bookmarkStart w:id="13559" w:name="_Toc473749429"/>
      <w:bookmarkStart w:id="13560" w:name="_Toc473828436"/>
      <w:bookmarkStart w:id="13561" w:name="_Toc473835483"/>
      <w:bookmarkStart w:id="13562" w:name="_Toc473835691"/>
      <w:bookmarkStart w:id="13563" w:name="_Toc473749221"/>
      <w:bookmarkStart w:id="13564" w:name="_Toc473749430"/>
      <w:bookmarkStart w:id="13565" w:name="_Toc473828437"/>
      <w:bookmarkStart w:id="13566" w:name="_Toc473835484"/>
      <w:bookmarkStart w:id="13567" w:name="_Toc473835692"/>
      <w:bookmarkStart w:id="13568" w:name="_Toc473549806"/>
      <w:bookmarkStart w:id="13569" w:name="_Toc473619234"/>
      <w:bookmarkStart w:id="13570" w:name="_Toc473619395"/>
      <w:bookmarkStart w:id="13571" w:name="_Toc473619555"/>
      <w:bookmarkStart w:id="13572" w:name="_Toc473640813"/>
      <w:bookmarkStart w:id="13573" w:name="_Toc473713464"/>
      <w:bookmarkStart w:id="13574" w:name="_Toc473745962"/>
      <w:bookmarkStart w:id="13575" w:name="_Toc473747792"/>
      <w:bookmarkStart w:id="13576" w:name="_Toc473747964"/>
      <w:bookmarkStart w:id="13577" w:name="_Toc473748153"/>
      <w:bookmarkStart w:id="13578" w:name="_Toc473748323"/>
      <w:bookmarkStart w:id="13579" w:name="_Toc473748494"/>
      <w:bookmarkStart w:id="13580" w:name="_Toc473748665"/>
      <w:bookmarkStart w:id="13581" w:name="_Toc473748849"/>
      <w:bookmarkStart w:id="13582" w:name="_Toc473749030"/>
      <w:bookmarkStart w:id="13583" w:name="_Toc473749222"/>
      <w:bookmarkStart w:id="13584" w:name="_Toc473749431"/>
      <w:bookmarkStart w:id="13585" w:name="_Toc473828438"/>
      <w:bookmarkStart w:id="13586" w:name="_Toc473835485"/>
      <w:bookmarkStart w:id="13587" w:name="_Toc473835693"/>
      <w:bookmarkStart w:id="13588" w:name="_Toc473749223"/>
      <w:bookmarkStart w:id="13589" w:name="_Toc473749432"/>
      <w:bookmarkStart w:id="13590" w:name="_Toc473828439"/>
      <w:bookmarkStart w:id="13591" w:name="_Toc473835486"/>
      <w:bookmarkStart w:id="13592" w:name="_Toc473835694"/>
      <w:bookmarkStart w:id="13593" w:name="_Toc473749224"/>
      <w:bookmarkStart w:id="13594" w:name="_Toc473749433"/>
      <w:bookmarkStart w:id="13595" w:name="_Toc473828440"/>
      <w:bookmarkStart w:id="13596" w:name="_Toc473835487"/>
      <w:bookmarkStart w:id="13597" w:name="_Toc473835695"/>
      <w:bookmarkStart w:id="13598" w:name="_Toc473749225"/>
      <w:bookmarkStart w:id="13599" w:name="_Toc473749434"/>
      <w:bookmarkStart w:id="13600" w:name="_Toc473828441"/>
      <w:bookmarkStart w:id="13601" w:name="_Toc473835488"/>
      <w:bookmarkStart w:id="13602" w:name="_Toc473835696"/>
      <w:bookmarkStart w:id="13603" w:name="_Toc473749226"/>
      <w:bookmarkStart w:id="13604" w:name="_Toc473749435"/>
      <w:bookmarkStart w:id="13605" w:name="_Toc473828442"/>
      <w:bookmarkStart w:id="13606" w:name="_Toc473835489"/>
      <w:bookmarkStart w:id="13607" w:name="_Toc473835697"/>
      <w:bookmarkStart w:id="13608" w:name="_Toc473749227"/>
      <w:bookmarkStart w:id="13609" w:name="_Toc473749436"/>
      <w:bookmarkStart w:id="13610" w:name="_Toc473828443"/>
      <w:bookmarkStart w:id="13611" w:name="_Toc473835490"/>
      <w:bookmarkStart w:id="13612" w:name="_Toc473835698"/>
      <w:bookmarkStart w:id="13613" w:name="_Toc473749228"/>
      <w:bookmarkStart w:id="13614" w:name="_Toc473749437"/>
      <w:bookmarkStart w:id="13615" w:name="_Toc473828444"/>
      <w:bookmarkStart w:id="13616" w:name="_Toc473835491"/>
      <w:bookmarkStart w:id="13617" w:name="_Toc473835699"/>
      <w:bookmarkStart w:id="13618" w:name="_Toc473749229"/>
      <w:bookmarkStart w:id="13619" w:name="_Toc473749438"/>
      <w:bookmarkStart w:id="13620" w:name="_Toc473828445"/>
      <w:bookmarkStart w:id="13621" w:name="_Toc473835492"/>
      <w:bookmarkStart w:id="13622" w:name="_Toc473835700"/>
      <w:bookmarkStart w:id="13623" w:name="_Toc473749230"/>
      <w:bookmarkStart w:id="13624" w:name="_Toc473749439"/>
      <w:bookmarkStart w:id="13625" w:name="_Toc473828446"/>
      <w:bookmarkStart w:id="13626" w:name="_Toc473835493"/>
      <w:bookmarkStart w:id="13627" w:name="_Toc473835701"/>
      <w:bookmarkStart w:id="13628" w:name="_Toc473749231"/>
      <w:bookmarkStart w:id="13629" w:name="_Toc473749440"/>
      <w:bookmarkStart w:id="13630" w:name="_Toc473828447"/>
      <w:bookmarkStart w:id="13631" w:name="_Toc473835494"/>
      <w:bookmarkStart w:id="13632" w:name="_Toc473835702"/>
      <w:bookmarkStart w:id="13633" w:name="_Toc473749232"/>
      <w:bookmarkStart w:id="13634" w:name="_Toc473749441"/>
      <w:bookmarkStart w:id="13635" w:name="_Toc473828448"/>
      <w:bookmarkStart w:id="13636" w:name="_Toc473835495"/>
      <w:bookmarkStart w:id="13637" w:name="_Toc473835703"/>
      <w:bookmarkStart w:id="13638" w:name="_Toc473749233"/>
      <w:bookmarkStart w:id="13639" w:name="_Toc473749442"/>
      <w:bookmarkStart w:id="13640" w:name="_Toc473828449"/>
      <w:bookmarkStart w:id="13641" w:name="_Toc473835496"/>
      <w:bookmarkStart w:id="13642" w:name="_Toc473835704"/>
      <w:bookmarkStart w:id="13643" w:name="_Toc473749234"/>
      <w:bookmarkStart w:id="13644" w:name="_Toc473749443"/>
      <w:bookmarkStart w:id="13645" w:name="_Toc473828450"/>
      <w:bookmarkStart w:id="13646" w:name="_Toc473835497"/>
      <w:bookmarkStart w:id="13647" w:name="_Toc473835705"/>
      <w:bookmarkStart w:id="13648" w:name="_Toc473749235"/>
      <w:bookmarkStart w:id="13649" w:name="_Toc473749444"/>
      <w:bookmarkStart w:id="13650" w:name="_Toc473828451"/>
      <w:bookmarkStart w:id="13651" w:name="_Toc473835498"/>
      <w:bookmarkStart w:id="13652" w:name="_Toc473835706"/>
      <w:bookmarkStart w:id="13653" w:name="_Toc473749236"/>
      <w:bookmarkStart w:id="13654" w:name="_Toc473749445"/>
      <w:bookmarkStart w:id="13655" w:name="_Toc473828452"/>
      <w:bookmarkStart w:id="13656" w:name="_Toc473835499"/>
      <w:bookmarkStart w:id="13657" w:name="_Toc473835707"/>
      <w:bookmarkStart w:id="13658" w:name="_Toc473749237"/>
      <w:bookmarkStart w:id="13659" w:name="_Toc473749446"/>
      <w:bookmarkStart w:id="13660" w:name="_Toc473828453"/>
      <w:bookmarkStart w:id="13661" w:name="_Toc473835500"/>
      <w:bookmarkStart w:id="13662" w:name="_Toc473835708"/>
      <w:bookmarkStart w:id="13663" w:name="_Toc473749238"/>
      <w:bookmarkStart w:id="13664" w:name="_Toc473749447"/>
      <w:bookmarkStart w:id="13665" w:name="_Toc473828454"/>
      <w:bookmarkStart w:id="13666" w:name="_Toc473835501"/>
      <w:bookmarkStart w:id="13667" w:name="_Toc473835709"/>
      <w:bookmarkStart w:id="13668" w:name="_Toc473749239"/>
      <w:bookmarkStart w:id="13669" w:name="_Toc473749448"/>
      <w:bookmarkStart w:id="13670" w:name="_Toc473828455"/>
      <w:bookmarkStart w:id="13671" w:name="_Toc473835502"/>
      <w:bookmarkStart w:id="13672" w:name="_Toc473835710"/>
      <w:bookmarkEnd w:id="13495"/>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del w:id="13673" w:author="Huy Duc. Nguyen" w:date="2017-08-29T13:07:00Z">
        <w:r w:rsidRPr="00DF16A3" w:rsidDel="00A81686">
          <w:rPr>
            <w:lang w:val="en-US"/>
          </w:rPr>
          <w:delText>Power Consumption Performance</w:delText>
        </w:r>
        <w:bookmarkStart w:id="13674" w:name="_Toc491776478"/>
        <w:bookmarkEnd w:id="13674"/>
      </w:del>
    </w:p>
    <w:p w:rsidR="00DF16A3" w:rsidRPr="00B43823" w:rsidDel="00A81686" w:rsidRDefault="00DF16A3">
      <w:pPr>
        <w:pStyle w:val="Heading3"/>
        <w:rPr>
          <w:del w:id="13675" w:author="Huy Duc. Nguyen" w:date="2017-08-29T13:07:00Z"/>
        </w:rPr>
      </w:pPr>
      <w:del w:id="13676" w:author="Huy Duc. Nguyen" w:date="2017-08-29T13:07:00Z">
        <w:r w:rsidRPr="00737A8C" w:rsidDel="00A81686">
          <w:delText>standby current</w:delText>
        </w:r>
        <w:bookmarkStart w:id="13677" w:name="_Toc491776479"/>
        <w:bookmarkEnd w:id="13677"/>
      </w:del>
    </w:p>
    <w:p w:rsidR="00DF16A3" w:rsidDel="00A81686" w:rsidRDefault="00DF16A3">
      <w:pPr>
        <w:pStyle w:val="Heading3"/>
        <w:rPr>
          <w:del w:id="13678" w:author="Huy Duc. Nguyen" w:date="2017-08-29T13:07:00Z"/>
          <w:lang w:val="en-US"/>
        </w:rPr>
        <w:pPrChange w:id="13679" w:author="Huy Duc. Nguyen" w:date="2017-08-30T13:09:00Z">
          <w:pPr>
            <w:pStyle w:val="CETextBody"/>
          </w:pPr>
        </w:pPrChange>
      </w:pPr>
      <w:del w:id="13680" w:author="Huy Duc. Nguyen" w:date="2017-08-29T13:07:00Z">
        <w:r w:rsidRPr="004513E0" w:rsidDel="00A81686">
          <w:rPr>
            <w:lang w:val="en-US"/>
          </w:rPr>
          <w:delText>Out of Scope.</w:delText>
        </w:r>
        <w:bookmarkStart w:id="13681" w:name="_Toc491776480"/>
        <w:bookmarkEnd w:id="13681"/>
      </w:del>
    </w:p>
    <w:p w:rsidR="00DF16A3" w:rsidDel="00A81686" w:rsidRDefault="00DF16A3">
      <w:pPr>
        <w:pStyle w:val="Heading3"/>
        <w:rPr>
          <w:del w:id="13682" w:author="Huy Duc. Nguyen" w:date="2017-08-29T13:07:00Z"/>
          <w:lang w:val="en-US"/>
        </w:rPr>
        <w:pPrChange w:id="13683" w:author="Huy Duc. Nguyen" w:date="2017-08-30T13:09:00Z">
          <w:pPr>
            <w:pStyle w:val="CETextBody"/>
          </w:pPr>
        </w:pPrChange>
      </w:pPr>
      <w:bookmarkStart w:id="13684" w:name="_Toc491776481"/>
      <w:bookmarkEnd w:id="13684"/>
    </w:p>
    <w:p w:rsidR="00DF16A3" w:rsidRPr="00B43823" w:rsidDel="00A81686" w:rsidRDefault="00DF16A3">
      <w:pPr>
        <w:pStyle w:val="Heading3"/>
        <w:rPr>
          <w:del w:id="13685" w:author="Huy Duc. Nguyen" w:date="2017-08-29T13:07:00Z"/>
        </w:rPr>
      </w:pPr>
      <w:del w:id="13686" w:author="Huy Duc. Nguyen" w:date="2017-08-29T13:07:00Z">
        <w:r w:rsidRPr="00737A8C" w:rsidDel="00A81686">
          <w:delText>Power consumption when sleep mode</w:delText>
        </w:r>
        <w:bookmarkStart w:id="13687" w:name="_Toc491776482"/>
        <w:bookmarkEnd w:id="13687"/>
      </w:del>
    </w:p>
    <w:p w:rsidR="00DF16A3" w:rsidDel="00A81686" w:rsidRDefault="00DF16A3">
      <w:pPr>
        <w:pStyle w:val="Heading3"/>
        <w:rPr>
          <w:del w:id="13688" w:author="Huy Duc. Nguyen" w:date="2017-08-29T13:07:00Z"/>
          <w:lang w:val="en-US"/>
        </w:rPr>
        <w:pPrChange w:id="13689" w:author="Huy Duc. Nguyen" w:date="2017-08-30T13:09:00Z">
          <w:pPr>
            <w:pStyle w:val="CETextBody"/>
          </w:pPr>
        </w:pPrChange>
      </w:pPr>
      <w:del w:id="13690" w:author="Huy Duc. Nguyen" w:date="2017-08-29T13:07:00Z">
        <w:r w:rsidRPr="004513E0" w:rsidDel="00A81686">
          <w:rPr>
            <w:lang w:val="en-US"/>
          </w:rPr>
          <w:delText>Out of Scope.</w:delText>
        </w:r>
        <w:bookmarkStart w:id="13691" w:name="_Toc491776483"/>
        <w:bookmarkEnd w:id="13691"/>
      </w:del>
    </w:p>
    <w:p w:rsidR="00DF16A3" w:rsidRPr="004278D7" w:rsidDel="00A81686" w:rsidRDefault="00DF16A3">
      <w:pPr>
        <w:pStyle w:val="Heading3"/>
        <w:rPr>
          <w:del w:id="13692" w:author="Huy Duc. Nguyen" w:date="2017-08-29T13:07:00Z"/>
          <w:lang w:val="en-US"/>
        </w:rPr>
        <w:pPrChange w:id="13693" w:author="Huy Duc. Nguyen" w:date="2017-08-30T13:09:00Z">
          <w:pPr>
            <w:pStyle w:val="CETextBody"/>
          </w:pPr>
        </w:pPrChange>
      </w:pPr>
      <w:bookmarkStart w:id="13694" w:name="_Toc491776484"/>
      <w:bookmarkEnd w:id="13694"/>
    </w:p>
    <w:p w:rsidR="00DF16A3" w:rsidRPr="00B43823" w:rsidDel="00A81686" w:rsidRDefault="00DF16A3">
      <w:pPr>
        <w:pStyle w:val="Heading3"/>
        <w:rPr>
          <w:del w:id="13695" w:author="Huy Duc. Nguyen" w:date="2017-08-29T13:07:00Z"/>
        </w:rPr>
      </w:pPr>
      <w:del w:id="13696" w:author="Huy Duc. Nguyen" w:date="2017-08-29T13:07:00Z">
        <w:r w:rsidRPr="00737A8C" w:rsidDel="00A81686">
          <w:delText>Average power usage performance</w:delText>
        </w:r>
        <w:bookmarkStart w:id="13697" w:name="_Toc491776485"/>
        <w:bookmarkEnd w:id="13697"/>
      </w:del>
    </w:p>
    <w:p w:rsidR="00DF16A3" w:rsidDel="00A81686" w:rsidRDefault="00DF16A3">
      <w:pPr>
        <w:pStyle w:val="Heading3"/>
        <w:rPr>
          <w:del w:id="13698" w:author="Huy Duc. Nguyen" w:date="2017-08-29T13:07:00Z"/>
          <w:lang w:val="en-US"/>
        </w:rPr>
        <w:pPrChange w:id="13699" w:author="Huy Duc. Nguyen" w:date="2017-08-30T13:09:00Z">
          <w:pPr>
            <w:pStyle w:val="CETextBody"/>
          </w:pPr>
        </w:pPrChange>
      </w:pPr>
      <w:del w:id="13700" w:author="Huy Duc. Nguyen" w:date="2017-08-29T13:07:00Z">
        <w:r w:rsidRPr="004513E0" w:rsidDel="00A81686">
          <w:rPr>
            <w:lang w:val="en-US"/>
          </w:rPr>
          <w:delText>Out of Scope.</w:delText>
        </w:r>
        <w:bookmarkStart w:id="13701" w:name="_Toc491776486"/>
        <w:bookmarkEnd w:id="13701"/>
      </w:del>
    </w:p>
    <w:p w:rsidR="00DF16A3" w:rsidDel="00A81686" w:rsidRDefault="00DF16A3">
      <w:pPr>
        <w:pStyle w:val="Heading3"/>
        <w:rPr>
          <w:del w:id="13702" w:author="Huy Duc. Nguyen" w:date="2017-08-29T13:07:00Z"/>
          <w:lang w:val="en-US"/>
        </w:rPr>
        <w:pPrChange w:id="13703" w:author="Huy Duc. Nguyen" w:date="2017-08-30T13:09:00Z">
          <w:pPr>
            <w:pStyle w:val="CETextBody"/>
          </w:pPr>
        </w:pPrChange>
      </w:pPr>
      <w:bookmarkStart w:id="13704" w:name="_Toc491776487"/>
      <w:bookmarkEnd w:id="13704"/>
    </w:p>
    <w:p w:rsidR="00305709" w:rsidDel="00A81686" w:rsidRDefault="00305709">
      <w:pPr>
        <w:pStyle w:val="Heading3"/>
        <w:rPr>
          <w:del w:id="13705" w:author="Huy Duc. Nguyen" w:date="2017-08-29T13:07:00Z"/>
          <w:lang w:val="en-US"/>
        </w:rPr>
        <w:pPrChange w:id="13706" w:author="Huy Duc. Nguyen" w:date="2017-08-30T13:09:00Z">
          <w:pPr>
            <w:pStyle w:val="CETextBody"/>
          </w:pPr>
        </w:pPrChange>
      </w:pPr>
      <w:bookmarkStart w:id="13707" w:name="_Toc491776488"/>
      <w:bookmarkEnd w:id="13707"/>
    </w:p>
    <w:p w:rsidR="009107D0" w:rsidDel="00A81686" w:rsidRDefault="009107D0">
      <w:pPr>
        <w:pStyle w:val="Heading3"/>
        <w:rPr>
          <w:del w:id="13708" w:author="Huy Duc. Nguyen" w:date="2017-08-29T13:07:00Z"/>
          <w:sz w:val="22"/>
          <w:lang w:val="en-US"/>
        </w:rPr>
        <w:pPrChange w:id="13709" w:author="Huy Duc. Nguyen" w:date="2017-08-30T13:09:00Z">
          <w:pPr/>
        </w:pPrChange>
      </w:pPr>
      <w:del w:id="13710" w:author="Huy Duc. Nguyen" w:date="2017-08-29T13:07:00Z">
        <w:r w:rsidDel="00A81686">
          <w:rPr>
            <w:lang w:val="en-US"/>
          </w:rPr>
          <w:br w:type="page"/>
        </w:r>
      </w:del>
    </w:p>
    <w:p w:rsidR="00727E6C" w:rsidRPr="007C2E44" w:rsidRDefault="00727E6C">
      <w:pPr>
        <w:pStyle w:val="Heading3"/>
        <w:rPr>
          <w:lang w:val="en-US"/>
        </w:rPr>
        <w:pPrChange w:id="13711" w:author="Huy Duc. Nguyen" w:date="2017-08-30T13:09:00Z">
          <w:pPr>
            <w:pStyle w:val="Heading2"/>
          </w:pPr>
        </w:pPrChange>
      </w:pPr>
      <w:bookmarkStart w:id="13712" w:name="_Toc473549809"/>
      <w:bookmarkStart w:id="13713" w:name="_Toc473619237"/>
      <w:bookmarkStart w:id="13714" w:name="_Toc473619398"/>
      <w:bookmarkStart w:id="13715" w:name="_Toc473619558"/>
      <w:bookmarkStart w:id="13716" w:name="_Toc473640818"/>
      <w:bookmarkStart w:id="13717" w:name="_Toc473713469"/>
      <w:bookmarkStart w:id="13718" w:name="_Toc473745967"/>
      <w:bookmarkStart w:id="13719" w:name="_Toc473747797"/>
      <w:bookmarkStart w:id="13720" w:name="_Toc473747969"/>
      <w:bookmarkStart w:id="13721" w:name="_Toc473748158"/>
      <w:bookmarkStart w:id="13722" w:name="_Toc473748328"/>
      <w:bookmarkStart w:id="13723" w:name="_Toc473748499"/>
      <w:bookmarkStart w:id="13724" w:name="_Toc473748670"/>
      <w:bookmarkStart w:id="13725" w:name="_Toc473748854"/>
      <w:bookmarkStart w:id="13726" w:name="_Toc473749035"/>
      <w:bookmarkStart w:id="13727" w:name="_Toc473749244"/>
      <w:bookmarkStart w:id="13728" w:name="_Toc473749453"/>
      <w:bookmarkStart w:id="13729" w:name="_Toc473828460"/>
      <w:bookmarkStart w:id="13730" w:name="_Toc473835507"/>
      <w:bookmarkStart w:id="13731" w:name="_Toc473835715"/>
      <w:bookmarkStart w:id="13732" w:name="_Toc491776489"/>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r w:rsidRPr="007C2E44">
        <w:rPr>
          <w:lang w:val="en-US"/>
        </w:rPr>
        <w:t>RTOS performance</w:t>
      </w:r>
      <w:bookmarkEnd w:id="13732"/>
    </w:p>
    <w:p w:rsidR="00727E6C" w:rsidRDefault="00727E6C" w:rsidP="006C109A">
      <w:pPr>
        <w:pStyle w:val="Heading3"/>
      </w:pPr>
      <w:bookmarkStart w:id="13733" w:name="_Toc491776490"/>
      <w:r w:rsidRPr="007C2E44">
        <w:t>INTEGRITY OS Performance</w:t>
      </w:r>
      <w:bookmarkEnd w:id="13733"/>
    </w:p>
    <w:p w:rsidR="00EF1CE2" w:rsidRPr="00F22EE0" w:rsidRDefault="00EF1CE2" w:rsidP="0027486D">
      <w:r>
        <w:rPr>
          <w:lang w:eastAsia="ja-JP"/>
        </w:rPr>
        <w:t>All measurements below using api_measurements.gpj in release T14.0 and are in nanoseconds.</w:t>
      </w:r>
    </w:p>
    <w:p w:rsidR="00630BB8" w:rsidRPr="001F386E" w:rsidRDefault="00630BB8" w:rsidP="001F386E">
      <w:pPr>
        <w:pStyle w:val="Heading4"/>
      </w:pPr>
      <w:r w:rsidRPr="001F386E">
        <w:t>Deadlock break time</w:t>
      </w:r>
    </w:p>
    <w:p w:rsidR="00630BB8" w:rsidRDefault="00630BB8" w:rsidP="00630BB8">
      <w:pPr>
        <w:pStyle w:val="CETextBody"/>
        <w:numPr>
          <w:ilvl w:val="0"/>
          <w:numId w:val="116"/>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r w:rsidR="00E65358">
        <w:rPr>
          <w:lang w:val="en-US" w:eastAsia="ja-JP"/>
        </w:rPr>
        <w:t xml:space="preserve">Out of </w:t>
      </w:r>
      <w:r w:rsidR="00AE37EB">
        <w:rPr>
          <w:rFonts w:hint="eastAsia"/>
          <w:lang w:val="en-US" w:eastAsia="ja-JP"/>
        </w:rPr>
        <w:t>scope</w:t>
      </w:r>
      <w:r w:rsidR="00E65358">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16"/>
        </w:numPr>
        <w:ind w:hanging="782"/>
        <w:rPr>
          <w:lang w:val="en-US" w:eastAsia="ja-JP"/>
        </w:rPr>
      </w:pPr>
      <w:r w:rsidRPr="00613E0B">
        <w:rPr>
          <w:lang w:val="en-US" w:eastAsia="ja-JP"/>
        </w:rPr>
        <w:t>Precondition</w:t>
      </w:r>
    </w:p>
    <w:p w:rsidR="00630BB8" w:rsidRDefault="00630BB8" w:rsidP="00630BB8">
      <w:pPr>
        <w:pStyle w:val="CETextBody"/>
        <w:ind w:left="142"/>
        <w:rPr>
          <w:lang w:val="en-US" w:eastAsia="ja-JP"/>
        </w:rPr>
      </w:pPr>
    </w:p>
    <w:p w:rsidR="00630BB8" w:rsidRDefault="00630BB8" w:rsidP="00630BB8">
      <w:pPr>
        <w:pStyle w:val="CETextBody"/>
        <w:ind w:left="142"/>
        <w:rPr>
          <w:lang w:val="en-US" w:eastAsia="ja-JP"/>
        </w:rPr>
      </w:pPr>
    </w:p>
    <w:p w:rsidR="00630BB8" w:rsidRDefault="00630BB8" w:rsidP="00630BB8">
      <w:pPr>
        <w:pStyle w:val="CETextBody"/>
        <w:numPr>
          <w:ilvl w:val="0"/>
          <w:numId w:val="116"/>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16"/>
        </w:numPr>
        <w:ind w:left="426" w:hanging="426"/>
        <w:rPr>
          <w:b/>
          <w:lang w:val="en-US" w:eastAsia="ja-JP"/>
        </w:rPr>
      </w:pPr>
      <w:r>
        <w:rPr>
          <w:rFonts w:hint="eastAsia"/>
          <w:lang w:val="en-US" w:eastAsia="ja-JP"/>
        </w:rPr>
        <w:t>Result</w:t>
      </w:r>
    </w:p>
    <w:p w:rsidR="00630BB8" w:rsidRDefault="00630BB8" w:rsidP="00630BB8">
      <w:pPr>
        <w:pStyle w:val="CETextBody"/>
        <w:rPr>
          <w:b/>
          <w:lang w:val="en-US" w:eastAsia="ja-JP"/>
        </w:rPr>
      </w:pPr>
      <w:r>
        <w:rPr>
          <w:rFonts w:hint="eastAsia"/>
          <w:b/>
          <w:lang w:val="en-US" w:eastAsia="ja-JP"/>
        </w:rPr>
        <w:t xml:space="preserve"> </w:t>
      </w:r>
    </w:p>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16"/>
        </w:numPr>
        <w:ind w:hanging="782"/>
        <w:rPr>
          <w:lang w:val="en-US" w:eastAsia="ja-JP"/>
        </w:rPr>
      </w:pPr>
      <w:r w:rsidRPr="00827062">
        <w:rPr>
          <w:rFonts w:hint="eastAsia"/>
          <w:lang w:val="en-US" w:eastAsia="ja-JP"/>
        </w:rPr>
        <w:t>Consider</w:t>
      </w:r>
      <w:r>
        <w:rPr>
          <w:rFonts w:hint="eastAsia"/>
          <w:lang w:val="en-US" w:eastAsia="ja-JP"/>
        </w:rPr>
        <w:t>ation</w:t>
      </w:r>
    </w:p>
    <w:p w:rsidR="00630BB8" w:rsidRDefault="00630BB8" w:rsidP="00630BB8">
      <w:pPr>
        <w:pStyle w:val="CETextBody"/>
        <w:rPr>
          <w:lang w:val="en-US" w:eastAsia="ja-JP"/>
        </w:rPr>
      </w:pPr>
      <w:r>
        <w:rPr>
          <w:rFonts w:hint="eastAsia"/>
          <w:lang w:val="en-US" w:eastAsia="ja-JP"/>
        </w:rPr>
        <w:t xml:space="preserve">  </w:t>
      </w:r>
    </w:p>
    <w:p w:rsidR="00630BB8" w:rsidRDefault="00630BB8" w:rsidP="00630BB8">
      <w:pPr>
        <w:rPr>
          <w:sz w:val="22"/>
          <w:lang w:val="en-US" w:eastAsia="ja-JP"/>
        </w:rPr>
      </w:pPr>
    </w:p>
    <w:p w:rsidR="00630BB8" w:rsidRPr="008F0EE3" w:rsidRDefault="00630BB8" w:rsidP="001F386E">
      <w:pPr>
        <w:pStyle w:val="Heading4"/>
        <w:rPr>
          <w:lang w:eastAsia="ja-JP"/>
        </w:rPr>
      </w:pPr>
      <w:r w:rsidRPr="008F0EE3">
        <w:rPr>
          <w:lang w:eastAsia="ja-JP"/>
        </w:rPr>
        <w:t>Semaphore processing</w:t>
      </w:r>
    </w:p>
    <w:p w:rsidR="00630BB8" w:rsidRDefault="00630BB8" w:rsidP="00630BB8">
      <w:pPr>
        <w:pStyle w:val="CETextBody"/>
        <w:numPr>
          <w:ilvl w:val="0"/>
          <w:numId w:val="140"/>
        </w:numPr>
        <w:ind w:hanging="782"/>
        <w:rPr>
          <w:lang w:val="en-US" w:eastAsia="ja-JP"/>
        </w:rPr>
      </w:pPr>
      <w:r>
        <w:rPr>
          <w:rFonts w:hint="eastAsia"/>
          <w:lang w:val="en-US" w:eastAsia="ja-JP"/>
        </w:rPr>
        <w:t>Description</w:t>
      </w:r>
    </w:p>
    <w:p w:rsidR="00630BB8" w:rsidRPr="005A0E59" w:rsidRDefault="00630BB8" w:rsidP="00630BB8">
      <w:pPr>
        <w:pStyle w:val="CETextBody"/>
        <w:ind w:left="2"/>
        <w:rPr>
          <w:lang w:val="en-US" w:eastAsia="ja-JP"/>
        </w:rPr>
      </w:pPr>
      <w:r>
        <w:rPr>
          <w:rFonts w:hint="eastAsia"/>
          <w:lang w:val="en-US" w:eastAsia="ja-JP"/>
        </w:rPr>
        <w:t xml:space="preserve">  </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140"/>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7E20B6" w:rsidRDefault="007E20B6" w:rsidP="00630BB8">
      <w:pPr>
        <w:pStyle w:val="CETextBody"/>
        <w:ind w:left="142"/>
        <w:rPr>
          <w:lang w:val="en-US" w:eastAsia="ja-JP"/>
        </w:rPr>
      </w:pPr>
    </w:p>
    <w:p w:rsidR="00630BB8" w:rsidRDefault="00630BB8" w:rsidP="00630BB8">
      <w:pPr>
        <w:pStyle w:val="CETextBody"/>
        <w:numPr>
          <w:ilvl w:val="0"/>
          <w:numId w:val="140"/>
        </w:numPr>
        <w:ind w:hanging="782"/>
        <w:rPr>
          <w:lang w:val="en-US" w:eastAsia="ja-JP"/>
        </w:rPr>
      </w:pPr>
      <w:r>
        <w:rPr>
          <w:rFonts w:hint="eastAsia"/>
          <w:lang w:val="en-US" w:eastAsia="ja-JP"/>
        </w:rPr>
        <w:t>How to measure</w:t>
      </w:r>
    </w:p>
    <w:p w:rsidR="00225932" w:rsidRDefault="00630BB8" w:rsidP="00630BB8">
      <w:pPr>
        <w:pStyle w:val="CETextBody"/>
        <w:rPr>
          <w:lang w:val="en-US" w:eastAsia="ja-JP"/>
        </w:rPr>
      </w:pPr>
      <w:r>
        <w:rPr>
          <w:rFonts w:hint="eastAsia"/>
          <w:lang w:val="en-US" w:eastAsia="ja-JP"/>
        </w:rPr>
        <w:t xml:space="preserve"> </w:t>
      </w:r>
      <w:r w:rsidR="007E20B6">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225932" w:rsidRDefault="00225932">
      <w:pPr>
        <w:rPr>
          <w:sz w:val="22"/>
          <w:lang w:val="en-US" w:eastAsia="ja-JP"/>
        </w:rPr>
      </w:pPr>
      <w:r>
        <w:rPr>
          <w:lang w:val="en-US" w:eastAsia="ja-JP"/>
        </w:rPr>
        <w:br w:type="page"/>
      </w:r>
    </w:p>
    <w:p w:rsidR="00630BB8" w:rsidRPr="00F950E6" w:rsidRDefault="00630BB8" w:rsidP="00630BB8">
      <w:pPr>
        <w:pStyle w:val="CETextBody"/>
        <w:numPr>
          <w:ilvl w:val="0"/>
          <w:numId w:val="140"/>
        </w:numPr>
        <w:ind w:left="426" w:hanging="426"/>
        <w:rPr>
          <w:b/>
          <w:lang w:val="en-US" w:eastAsia="ja-JP"/>
        </w:rPr>
      </w:pPr>
      <w:r>
        <w:rPr>
          <w:rFonts w:hint="eastAsia"/>
          <w:lang w:val="en-US" w:eastAsia="ja-JP"/>
        </w:rPr>
        <w:lastRenderedPageBreak/>
        <w:t>Result</w:t>
      </w:r>
    </w:p>
    <w:p w:rsidR="00225932" w:rsidRPr="00F950E6" w:rsidRDefault="00225932" w:rsidP="00F950E6">
      <w:pPr>
        <w:pStyle w:val="Caption"/>
        <w:ind w:left="782"/>
        <w:rPr>
          <w:szCs w:val="22"/>
          <w:lang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3B19D6">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ins w:id="13734" w:author="Huy Duc. Nguyen" w:date="2017-08-28T16:38:00Z">
        <w:r w:rsidR="003B19D6">
          <w:rPr>
            <w:noProof/>
            <w:sz w:val="22"/>
            <w:szCs w:val="22"/>
          </w:rPr>
          <w:t>67</w:t>
        </w:r>
      </w:ins>
      <w:ins w:id="13735" w:author="Kazuhiro Takagi" w:date="2017-03-21T15:02:00Z">
        <w:del w:id="13736" w:author="Huy Duc. Nguyen" w:date="2017-08-28T16:38:00Z">
          <w:r w:rsidR="00520A63" w:rsidDel="003B19D6">
            <w:rPr>
              <w:noProof/>
              <w:sz w:val="22"/>
              <w:szCs w:val="22"/>
            </w:rPr>
            <w:delText>67</w:delText>
          </w:r>
        </w:del>
      </w:ins>
      <w:ins w:id="13737" w:author=" " w:date="2017-03-09T11:18:00Z">
        <w:del w:id="13738" w:author="Huy Duc. Nguyen" w:date="2017-08-28T16:38:00Z">
          <w:r w:rsidR="00442CC0" w:rsidDel="003B19D6">
            <w:rPr>
              <w:noProof/>
              <w:sz w:val="22"/>
              <w:szCs w:val="22"/>
            </w:rPr>
            <w:delText>67</w:delText>
          </w:r>
        </w:del>
      </w:ins>
      <w:del w:id="13739" w:author="Huy Duc. Nguyen" w:date="2017-08-28T16:38:00Z">
        <w:r w:rsidR="00003FEB" w:rsidDel="003B19D6">
          <w:rPr>
            <w:noProof/>
            <w:sz w:val="22"/>
            <w:szCs w:val="22"/>
          </w:rPr>
          <w:delText>74</w:delText>
        </w:r>
      </w:del>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1067E7">
        <w:rPr>
          <w:rFonts w:hint="eastAsia"/>
          <w:sz w:val="22"/>
          <w:szCs w:val="22"/>
          <w:lang w:eastAsia="ja-JP"/>
        </w:rPr>
        <w:t>(n</w:t>
      </w:r>
      <w:r w:rsidR="007E20B6">
        <w:rPr>
          <w:rFonts w:hint="eastAsia"/>
          <w:sz w:val="22"/>
          <w:szCs w:val="22"/>
          <w:lang w:eastAsia="ja-JP"/>
        </w:rPr>
        <w:t xml:space="preserve">ano </w:t>
      </w:r>
      <w:r w:rsidR="007E20B6" w:rsidRPr="00F950E6">
        <w:rPr>
          <w:sz w:val="22"/>
          <w:szCs w:val="22"/>
          <w:lang w:eastAsia="ja-JP"/>
        </w:rPr>
        <w:t>second</w:t>
      </w:r>
      <w:r w:rsidR="001067E7">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unavailable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324.627</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TimedWaitForSemaphore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1136.588</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ReleaseSemaphore no waiter</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310.069</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TryToClearSemaphore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310.685</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GetSemaphoreValue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312.120</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WaitForLocalMutex on 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7.336</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ReleaseLocalMutex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TryToObtainLocalMutex on 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TryToObtainLocalMutex on unavailable LocalMutex</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6.002</w:t>
            </w:r>
          </w:p>
        </w:tc>
      </w:tr>
      <w:tr w:rsidR="00225932" w:rsidRPr="00207443" w:rsidTr="00F950E6">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225932" w:rsidRPr="00F950E6" w:rsidRDefault="00225932" w:rsidP="00F950E6">
            <w:pPr>
              <w:pStyle w:val="CETextBody"/>
              <w:rPr>
                <w:b/>
                <w:sz w:val="18"/>
                <w:szCs w:val="18"/>
                <w:lang w:eastAsia="ja-JP"/>
              </w:rPr>
            </w:pPr>
            <w:r w:rsidRPr="00F950E6">
              <w:rPr>
                <w:sz w:val="18"/>
                <w:szCs w:val="18"/>
              </w:rPr>
              <w:t>TryToObtainSemaphore on available Semaphore</w:t>
            </w:r>
          </w:p>
        </w:tc>
        <w:tc>
          <w:tcPr>
            <w:tcW w:w="1161" w:type="dxa"/>
            <w:tcBorders>
              <w:right w:val="single" w:sz="4" w:space="0" w:color="auto"/>
            </w:tcBorders>
          </w:tcPr>
          <w:p w:rsidR="00225932" w:rsidRPr="00F950E6" w:rsidRDefault="00225932" w:rsidP="00B140AF">
            <w:pPr>
              <w:pStyle w:val="CETextBody"/>
              <w:jc w:val="right"/>
              <w:rPr>
                <w:sz w:val="18"/>
                <w:szCs w:val="18"/>
                <w:lang w:eastAsia="ja-JP"/>
              </w:rPr>
            </w:pPr>
            <w:r w:rsidRPr="00F950E6">
              <w:rPr>
                <w:sz w:val="18"/>
                <w:szCs w:val="18"/>
              </w:rPr>
              <w:t>321.332</w:t>
            </w:r>
          </w:p>
        </w:tc>
      </w:tr>
    </w:tbl>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0"/>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291BA4" w:rsidRDefault="00630BB8" w:rsidP="00F950E6">
      <w:pPr>
        <w:pStyle w:val="CETextBody"/>
        <w:ind w:left="782"/>
        <w:rPr>
          <w:lang w:val="en-US" w:eastAsia="ja-JP"/>
        </w:rPr>
      </w:pPr>
    </w:p>
    <w:p w:rsidR="009107D0" w:rsidRDefault="009107D0">
      <w:pPr>
        <w:rPr>
          <w:sz w:val="22"/>
          <w:lang w:val="en-US" w:eastAsia="ja-JP"/>
        </w:rPr>
      </w:pPr>
      <w:r>
        <w:rPr>
          <w:lang w:val="en-US" w:eastAsia="ja-JP"/>
        </w:rPr>
        <w:br w:type="page"/>
      </w:r>
    </w:p>
    <w:p w:rsidR="00630BB8" w:rsidRPr="008F0EE3" w:rsidRDefault="00630BB8" w:rsidP="001F386E">
      <w:pPr>
        <w:pStyle w:val="Heading4"/>
        <w:rPr>
          <w:lang w:eastAsia="ja-JP"/>
        </w:rPr>
      </w:pPr>
      <w:r w:rsidRPr="008F0EE3">
        <w:rPr>
          <w:lang w:eastAsia="ja-JP"/>
        </w:rPr>
        <w:lastRenderedPageBreak/>
        <w:t>Message Passing</w:t>
      </w:r>
    </w:p>
    <w:p w:rsidR="00630BB8" w:rsidRDefault="00630BB8" w:rsidP="00630BB8">
      <w:pPr>
        <w:pStyle w:val="CETextBody"/>
        <w:numPr>
          <w:ilvl w:val="0"/>
          <w:numId w:val="141"/>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1"/>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1"/>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1"/>
        </w:numPr>
        <w:ind w:left="426" w:hanging="426"/>
        <w:rPr>
          <w:b/>
          <w:lang w:val="en-US" w:eastAsia="ja-JP"/>
        </w:rPr>
      </w:pPr>
      <w:r>
        <w:rPr>
          <w:rFonts w:hint="eastAsia"/>
          <w:lang w:val="en-US" w:eastAsia="ja-JP"/>
        </w:rPr>
        <w:t>Result</w:t>
      </w:r>
    </w:p>
    <w:p w:rsidR="00B140AF" w:rsidRPr="00DD5587" w:rsidRDefault="00B140AF" w:rsidP="00B140AF">
      <w:pPr>
        <w:pStyle w:val="Caption"/>
        <w:ind w:left="782"/>
        <w:rPr>
          <w:szCs w:val="22"/>
          <w:lang w:val="en-US" w:eastAsia="ja-JP"/>
        </w:rPr>
      </w:pPr>
      <w:r w:rsidRPr="00E7414C">
        <w:rPr>
          <w:sz w:val="22"/>
          <w:szCs w:val="22"/>
        </w:rPr>
        <w:t xml:space="preserve">Table </w:t>
      </w:r>
      <w:r w:rsidRPr="00A81F96">
        <w:rPr>
          <w:sz w:val="22"/>
          <w:szCs w:val="22"/>
        </w:rPr>
        <w:fldChar w:fldCharType="begin"/>
      </w:r>
      <w:r w:rsidRPr="00E7414C">
        <w:rPr>
          <w:sz w:val="22"/>
          <w:szCs w:val="22"/>
        </w:rPr>
        <w:instrText xml:space="preserve"> STYLEREF 1 \s </w:instrText>
      </w:r>
      <w:r w:rsidRPr="00A81F96">
        <w:rPr>
          <w:sz w:val="22"/>
          <w:szCs w:val="22"/>
        </w:rPr>
        <w:fldChar w:fldCharType="separate"/>
      </w:r>
      <w:r w:rsidR="003B19D6">
        <w:rPr>
          <w:noProof/>
          <w:sz w:val="22"/>
          <w:szCs w:val="22"/>
        </w:rPr>
        <w:t>5</w:t>
      </w:r>
      <w:r w:rsidRPr="00A81F96">
        <w:rPr>
          <w:sz w:val="22"/>
          <w:szCs w:val="22"/>
        </w:rPr>
        <w:fldChar w:fldCharType="end"/>
      </w:r>
      <w:r w:rsidRPr="00E7414C">
        <w:rPr>
          <w:sz w:val="22"/>
          <w:szCs w:val="22"/>
        </w:rPr>
        <w:noBreakHyphen/>
      </w:r>
      <w:r w:rsidRPr="00A81F96">
        <w:rPr>
          <w:sz w:val="22"/>
          <w:szCs w:val="22"/>
        </w:rPr>
        <w:fldChar w:fldCharType="begin"/>
      </w:r>
      <w:r w:rsidRPr="00E7414C">
        <w:rPr>
          <w:sz w:val="22"/>
          <w:szCs w:val="22"/>
        </w:rPr>
        <w:instrText xml:space="preserve"> SEQ Table \* ARABIC \s 1 </w:instrText>
      </w:r>
      <w:r w:rsidRPr="00A81F96">
        <w:rPr>
          <w:sz w:val="22"/>
          <w:szCs w:val="22"/>
        </w:rPr>
        <w:fldChar w:fldCharType="separate"/>
      </w:r>
      <w:ins w:id="13740" w:author="Huy Duc. Nguyen" w:date="2017-08-28T16:38:00Z">
        <w:r w:rsidR="003B19D6">
          <w:rPr>
            <w:noProof/>
            <w:sz w:val="22"/>
            <w:szCs w:val="22"/>
          </w:rPr>
          <w:t>68</w:t>
        </w:r>
      </w:ins>
      <w:ins w:id="13741" w:author="Kazuhiro Takagi" w:date="2017-03-21T15:02:00Z">
        <w:del w:id="13742" w:author="Huy Duc. Nguyen" w:date="2017-08-28T16:38:00Z">
          <w:r w:rsidR="00520A63" w:rsidDel="003B19D6">
            <w:rPr>
              <w:noProof/>
              <w:sz w:val="22"/>
              <w:szCs w:val="22"/>
            </w:rPr>
            <w:delText>68</w:delText>
          </w:r>
        </w:del>
      </w:ins>
      <w:ins w:id="13743" w:author=" " w:date="2017-03-09T11:18:00Z">
        <w:del w:id="13744" w:author="Huy Duc. Nguyen" w:date="2017-08-28T16:38:00Z">
          <w:r w:rsidR="00442CC0" w:rsidDel="003B19D6">
            <w:rPr>
              <w:noProof/>
              <w:sz w:val="22"/>
              <w:szCs w:val="22"/>
            </w:rPr>
            <w:delText>68</w:delText>
          </w:r>
        </w:del>
      </w:ins>
      <w:del w:id="13745" w:author="Huy Duc. Nguyen" w:date="2017-08-28T16:38:00Z">
        <w:r w:rsidR="00003FEB" w:rsidDel="003B19D6">
          <w:rPr>
            <w:noProof/>
            <w:sz w:val="22"/>
            <w:szCs w:val="22"/>
          </w:rPr>
          <w:delText>75</w:delText>
        </w:r>
      </w:del>
      <w:r w:rsidRPr="00A81F96">
        <w:rPr>
          <w:sz w:val="22"/>
          <w:szCs w:val="22"/>
        </w:rPr>
        <w:fldChar w:fldCharType="end"/>
      </w:r>
      <w:r w:rsidRPr="00E7414C">
        <w:rPr>
          <w:sz w:val="22"/>
          <w:szCs w:val="22"/>
          <w:lang w:eastAsia="ja-JP"/>
        </w:rPr>
        <w:t>: Result</w:t>
      </w:r>
      <w:r w:rsidR="00F445B9">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4480"/>
        <w:gridCol w:w="1161"/>
      </w:tblGrid>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0-byte message SynchronousSend</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440.850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SynchronousReceive on Object with pending message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322.660</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AllocateMessageQueueBuffer</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67.586</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SendOnMessageQueue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64.801</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GetMessageCountForMessageQueue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60.468</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TimedReceiveOnMessageQueue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65.464</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ReceiveOnMessageQueue</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68.113</w:t>
            </w:r>
          </w:p>
        </w:tc>
      </w:tr>
      <w:tr w:rsidR="00B140AF" w:rsidRPr="00207443" w:rsidTr="00B140AF">
        <w:trPr>
          <w:jc w:val="center"/>
        </w:trPr>
        <w:tc>
          <w:tcPr>
            <w:tcW w:w="4480" w:type="dxa"/>
            <w:tcBorders>
              <w:top w:val="single" w:sz="4" w:space="0" w:color="auto"/>
              <w:bottom w:val="single" w:sz="4" w:space="0" w:color="auto"/>
              <w:right w:val="single" w:sz="4" w:space="0" w:color="auto"/>
            </w:tcBorders>
            <w:shd w:val="clear" w:color="auto" w:fill="BFBFBF" w:themeFill="background1" w:themeFillShade="BF"/>
          </w:tcPr>
          <w:p w:rsidR="00B140AF" w:rsidRPr="00B140AF" w:rsidRDefault="00B140AF" w:rsidP="00B140AF">
            <w:pPr>
              <w:pStyle w:val="CETextBody"/>
              <w:rPr>
                <w:b/>
                <w:sz w:val="18"/>
                <w:szCs w:val="18"/>
                <w:lang w:eastAsia="ja-JP"/>
              </w:rPr>
            </w:pPr>
            <w:r w:rsidRPr="00F950E6">
              <w:rPr>
                <w:sz w:val="18"/>
                <w:szCs w:val="18"/>
              </w:rPr>
              <w:t>Simple FreeMessageQueueBuffer</w:t>
            </w:r>
          </w:p>
        </w:tc>
        <w:tc>
          <w:tcPr>
            <w:tcW w:w="1161" w:type="dxa"/>
            <w:tcBorders>
              <w:right w:val="single" w:sz="4" w:space="0" w:color="auto"/>
            </w:tcBorders>
          </w:tcPr>
          <w:p w:rsidR="00B140AF" w:rsidRPr="00B140AF" w:rsidRDefault="00B140AF" w:rsidP="00B140AF">
            <w:pPr>
              <w:pStyle w:val="CETextBody"/>
              <w:jc w:val="right"/>
              <w:rPr>
                <w:sz w:val="18"/>
                <w:szCs w:val="18"/>
                <w:lang w:eastAsia="ja-JP"/>
              </w:rPr>
            </w:pPr>
            <w:r w:rsidRPr="00F950E6">
              <w:rPr>
                <w:sz w:val="18"/>
                <w:szCs w:val="18"/>
              </w:rPr>
              <w:t>21.527</w:t>
            </w:r>
          </w:p>
        </w:tc>
      </w:tr>
    </w:tbl>
    <w:p w:rsidR="00630BB8" w:rsidRPr="00C97CE2" w:rsidRDefault="00630BB8" w:rsidP="00630BB8">
      <w:pPr>
        <w:pStyle w:val="CETextBody"/>
        <w:rPr>
          <w:b/>
          <w:lang w:val="en-US" w:eastAsia="ja-JP"/>
        </w:rPr>
      </w:pPr>
    </w:p>
    <w:p w:rsidR="00630BB8" w:rsidRPr="00B05A50" w:rsidRDefault="00630BB8" w:rsidP="00630BB8">
      <w:pPr>
        <w:pStyle w:val="CETextBody"/>
        <w:rPr>
          <w:b/>
          <w:lang w:val="en-US" w:eastAsia="ja-JP"/>
        </w:rPr>
      </w:pPr>
    </w:p>
    <w:p w:rsidR="00630BB8" w:rsidRPr="00827062" w:rsidRDefault="00630BB8" w:rsidP="00630BB8">
      <w:pPr>
        <w:pStyle w:val="CETextBody"/>
        <w:numPr>
          <w:ilvl w:val="0"/>
          <w:numId w:val="141"/>
        </w:numPr>
        <w:ind w:hanging="782"/>
        <w:rPr>
          <w:lang w:val="en-US" w:eastAsia="ja-JP"/>
        </w:rPr>
      </w:pPr>
      <w:r w:rsidRPr="00827062">
        <w:rPr>
          <w:rFonts w:hint="eastAsia"/>
          <w:lang w:val="en-US" w:eastAsia="ja-JP"/>
        </w:rPr>
        <w:t>Consider</w:t>
      </w:r>
      <w:r>
        <w:rPr>
          <w:rFonts w:hint="eastAsia"/>
          <w:lang w:val="en-US" w:eastAsia="ja-JP"/>
        </w:rPr>
        <w:t>ation</w:t>
      </w:r>
    </w:p>
    <w:p w:rsidR="00630BB8" w:rsidRDefault="00291BA4" w:rsidP="00F950E6">
      <w:pPr>
        <w:pStyle w:val="CETextBody"/>
        <w:rPr>
          <w:lang w:val="en-US" w:eastAsia="ja-JP"/>
        </w:rPr>
      </w:pPr>
      <w:r w:rsidRPr="00431CAF">
        <w:rPr>
          <w:lang w:val="en-US" w:eastAsia="ja-JP"/>
        </w:rPr>
        <w:t>This result is expected</w:t>
      </w:r>
      <w:r>
        <w:rPr>
          <w:lang w:val="en-US" w:eastAsia="ja-JP"/>
        </w:rPr>
        <w:t>.</w:t>
      </w:r>
    </w:p>
    <w:p w:rsidR="00630BB8" w:rsidRPr="00E65358" w:rsidRDefault="00630BB8" w:rsidP="00630BB8">
      <w:pPr>
        <w:rPr>
          <w:sz w:val="22"/>
          <w:lang w:val="en-US" w:eastAsia="ja-JP"/>
        </w:rPr>
      </w:pPr>
    </w:p>
    <w:p w:rsidR="00630BB8" w:rsidRPr="008F0EE3" w:rsidRDefault="00630BB8" w:rsidP="001F386E">
      <w:pPr>
        <w:pStyle w:val="Heading4"/>
        <w:rPr>
          <w:lang w:eastAsia="ja-JP"/>
        </w:rPr>
      </w:pPr>
      <w:r>
        <w:t>Context Switching</w:t>
      </w:r>
    </w:p>
    <w:p w:rsidR="00630BB8" w:rsidRDefault="00630BB8" w:rsidP="00630BB8">
      <w:pPr>
        <w:pStyle w:val="CETextBody"/>
        <w:numPr>
          <w:ilvl w:val="0"/>
          <w:numId w:val="142"/>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2"/>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2"/>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3A14A2" w:rsidRDefault="003A14A2">
      <w:pPr>
        <w:rPr>
          <w:sz w:val="22"/>
          <w:lang w:val="en-US" w:eastAsia="ja-JP"/>
        </w:rPr>
      </w:pPr>
      <w:r>
        <w:rPr>
          <w:lang w:val="en-US" w:eastAsia="ja-JP"/>
        </w:rPr>
        <w:br w:type="page"/>
      </w:r>
    </w:p>
    <w:p w:rsidR="00630BB8" w:rsidRPr="00702283" w:rsidRDefault="00630BB8" w:rsidP="00630BB8">
      <w:pPr>
        <w:pStyle w:val="CETextBody"/>
        <w:numPr>
          <w:ilvl w:val="0"/>
          <w:numId w:val="142"/>
        </w:numPr>
        <w:ind w:left="426" w:hanging="426"/>
        <w:rPr>
          <w:b/>
          <w:lang w:val="en-US" w:eastAsia="ja-JP"/>
        </w:rPr>
      </w:pPr>
      <w:r>
        <w:rPr>
          <w:rFonts w:hint="eastAsia"/>
          <w:lang w:val="en-US" w:eastAsia="ja-JP"/>
        </w:rPr>
        <w:t>Result</w:t>
      </w:r>
    </w:p>
    <w:p w:rsidR="003A14A2" w:rsidRPr="008F0A68" w:rsidRDefault="003A14A2" w:rsidP="003A14A2">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3746" w:author="Huy Duc. Nguyen" w:date="2017-08-28T16:38:00Z">
        <w:r w:rsidR="003B19D6">
          <w:rPr>
            <w:noProof/>
            <w:sz w:val="22"/>
            <w:szCs w:val="22"/>
          </w:rPr>
          <w:t>69</w:t>
        </w:r>
      </w:ins>
      <w:ins w:id="13747" w:author="Kazuhiro Takagi" w:date="2017-03-21T15:02:00Z">
        <w:del w:id="13748" w:author="Huy Duc. Nguyen" w:date="2017-08-28T16:38:00Z">
          <w:r w:rsidR="00520A63" w:rsidDel="003B19D6">
            <w:rPr>
              <w:noProof/>
              <w:sz w:val="22"/>
              <w:szCs w:val="22"/>
            </w:rPr>
            <w:delText>69</w:delText>
          </w:r>
        </w:del>
      </w:ins>
      <w:ins w:id="13749" w:author=" " w:date="2017-03-09T11:18:00Z">
        <w:del w:id="13750" w:author="Huy Duc. Nguyen" w:date="2017-08-28T16:38:00Z">
          <w:r w:rsidR="00442CC0" w:rsidDel="003B19D6">
            <w:rPr>
              <w:noProof/>
              <w:sz w:val="22"/>
              <w:szCs w:val="22"/>
            </w:rPr>
            <w:delText>69</w:delText>
          </w:r>
        </w:del>
      </w:ins>
      <w:del w:id="13751" w:author="Huy Duc. Nguyen" w:date="2017-08-28T16:38:00Z">
        <w:r w:rsidR="00003FEB" w:rsidDel="003B19D6">
          <w:rPr>
            <w:noProof/>
            <w:sz w:val="22"/>
            <w:szCs w:val="22"/>
          </w:rPr>
          <w:delText>76</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sidR="00F445B9">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387E9A"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387E9A" w:rsidRDefault="007E20B6" w:rsidP="00F950E6">
            <w:pPr>
              <w:pStyle w:val="CETextBody"/>
              <w:jc w:val="right"/>
              <w:rPr>
                <w:b/>
                <w:sz w:val="16"/>
                <w:lang w:eastAsia="ja-JP"/>
              </w:rPr>
            </w:pPr>
            <w:r w:rsidRPr="00F950E6">
              <w:rPr>
                <w:sz w:val="16"/>
                <w:szCs w:val="16"/>
                <w:lang w:eastAsia="ja-JP"/>
              </w:rPr>
              <w:t>context-switch overhead</w:t>
            </w:r>
          </w:p>
        </w:tc>
        <w:tc>
          <w:tcPr>
            <w:tcW w:w="1861" w:type="dxa"/>
            <w:tcBorders>
              <w:top w:val="single" w:sz="4" w:space="0" w:color="auto"/>
              <w:left w:val="single" w:sz="4" w:space="0" w:color="auto"/>
              <w:right w:val="single" w:sz="4" w:space="0" w:color="auto"/>
            </w:tcBorders>
            <w:shd w:val="clear" w:color="auto" w:fill="auto"/>
          </w:tcPr>
          <w:p w:rsidR="007E20B6" w:rsidRPr="003A14A2" w:rsidRDefault="007E20B6" w:rsidP="003A14A2">
            <w:pPr>
              <w:pStyle w:val="CETextBody"/>
              <w:jc w:val="right"/>
              <w:rPr>
                <w:sz w:val="16"/>
                <w:szCs w:val="16"/>
                <w:lang w:eastAsia="ja-JP"/>
              </w:rPr>
            </w:pPr>
            <w:r>
              <w:rPr>
                <w:rFonts w:hint="eastAsia"/>
                <w:sz w:val="16"/>
                <w:szCs w:val="16"/>
                <w:lang w:eastAsia="ja-JP"/>
              </w:rPr>
              <w:t>680.429</w:t>
            </w:r>
          </w:p>
        </w:tc>
      </w:tr>
    </w:tbl>
    <w:p w:rsidR="003A14A2" w:rsidRPr="00396FD0" w:rsidRDefault="003A14A2" w:rsidP="003A14A2">
      <w:pPr>
        <w:pStyle w:val="CETextBody"/>
        <w:rPr>
          <w:b/>
          <w:lang w:val="en-US" w:eastAsia="ja-JP"/>
        </w:rPr>
      </w:pPr>
    </w:p>
    <w:p w:rsidR="00630BB8" w:rsidRPr="00827062" w:rsidRDefault="00630BB8" w:rsidP="00630BB8">
      <w:pPr>
        <w:pStyle w:val="CETextBody"/>
        <w:numPr>
          <w:ilvl w:val="0"/>
          <w:numId w:val="142"/>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630BB8" w:rsidRDefault="00630BB8" w:rsidP="00630BB8">
      <w:pPr>
        <w:pStyle w:val="CETextBody"/>
        <w:rPr>
          <w:lang w:val="en-US" w:eastAsia="ja-JP"/>
        </w:rPr>
      </w:pPr>
    </w:p>
    <w:p w:rsidR="009107D0" w:rsidRDefault="009107D0">
      <w:pPr>
        <w:rPr>
          <w:sz w:val="22"/>
          <w:lang w:val="en-US" w:eastAsia="ja-JP"/>
        </w:rPr>
      </w:pPr>
      <w:r>
        <w:rPr>
          <w:lang w:val="en-US" w:eastAsia="ja-JP"/>
        </w:rPr>
        <w:br w:type="page"/>
      </w:r>
    </w:p>
    <w:p w:rsidR="00630BB8" w:rsidRPr="008F0EE3" w:rsidRDefault="00630BB8" w:rsidP="00B43823">
      <w:pPr>
        <w:pStyle w:val="Heading4"/>
      </w:pPr>
      <w:r w:rsidRPr="008F0EE3">
        <w:rPr>
          <w:lang w:eastAsia="ja-JP"/>
        </w:rPr>
        <w:t>Interrupt Latency</w:t>
      </w:r>
    </w:p>
    <w:p w:rsidR="00630BB8" w:rsidRDefault="00630BB8" w:rsidP="00630BB8">
      <w:pPr>
        <w:pStyle w:val="CETextBody"/>
        <w:numPr>
          <w:ilvl w:val="0"/>
          <w:numId w:val="143"/>
        </w:numPr>
        <w:ind w:hanging="782"/>
        <w:rPr>
          <w:lang w:val="en-US" w:eastAsia="ja-JP"/>
        </w:rPr>
      </w:pPr>
      <w:r>
        <w:rPr>
          <w:rFonts w:hint="eastAsia"/>
          <w:lang w:val="en-US" w:eastAsia="ja-JP"/>
        </w:rPr>
        <w:t>Description</w:t>
      </w:r>
    </w:p>
    <w:p w:rsidR="00630BB8" w:rsidRPr="004278D7" w:rsidRDefault="00630BB8" w:rsidP="00F950E6">
      <w:pPr>
        <w:pStyle w:val="CETextBody"/>
        <w:ind w:left="2"/>
        <w:rPr>
          <w:lang w:val="en-US" w:eastAsia="ja-JP"/>
        </w:rPr>
      </w:pPr>
      <w:r>
        <w:rPr>
          <w:rFonts w:hint="eastAsia"/>
          <w:lang w:val="en-US" w:eastAsia="ja-JP"/>
        </w:rPr>
        <w:t xml:space="preserve">  </w:t>
      </w:r>
    </w:p>
    <w:p w:rsidR="00630BB8" w:rsidRPr="00613E0B" w:rsidRDefault="00630BB8" w:rsidP="00630BB8">
      <w:pPr>
        <w:pStyle w:val="CETextBody"/>
        <w:numPr>
          <w:ilvl w:val="0"/>
          <w:numId w:val="143"/>
        </w:numPr>
        <w:ind w:hanging="782"/>
        <w:rPr>
          <w:lang w:val="en-US" w:eastAsia="ja-JP"/>
        </w:rPr>
      </w:pPr>
      <w:r w:rsidRPr="00613E0B">
        <w:rPr>
          <w:lang w:val="en-US" w:eastAsia="ja-JP"/>
        </w:rPr>
        <w:t>Precondition</w:t>
      </w:r>
    </w:p>
    <w:p w:rsidR="00630BB8" w:rsidRDefault="007E20B6" w:rsidP="00630BB8">
      <w:pPr>
        <w:pStyle w:val="CETextBody"/>
        <w:ind w:left="142"/>
        <w:rPr>
          <w:lang w:val="en-US" w:eastAsia="ja-JP"/>
        </w:rPr>
      </w:pPr>
      <w:r w:rsidRPr="007E20B6">
        <w:rPr>
          <w:lang w:val="en-US" w:eastAsia="ja-JP"/>
        </w:rPr>
        <w:t>GHS special environment is needed. Our PoC doesn't include it.</w:t>
      </w:r>
    </w:p>
    <w:p w:rsidR="00630BB8" w:rsidRDefault="00630BB8" w:rsidP="00630BB8">
      <w:pPr>
        <w:pStyle w:val="CETextBody"/>
        <w:ind w:left="142"/>
        <w:rPr>
          <w:lang w:val="en-US" w:eastAsia="ja-JP"/>
        </w:rPr>
      </w:pPr>
    </w:p>
    <w:p w:rsidR="00630BB8" w:rsidRDefault="00630BB8" w:rsidP="00630BB8">
      <w:pPr>
        <w:pStyle w:val="CETextBody"/>
        <w:numPr>
          <w:ilvl w:val="0"/>
          <w:numId w:val="143"/>
        </w:numPr>
        <w:ind w:hanging="782"/>
        <w:rPr>
          <w:lang w:val="en-US" w:eastAsia="ja-JP"/>
        </w:rPr>
      </w:pPr>
      <w:r>
        <w:rPr>
          <w:rFonts w:hint="eastAsia"/>
          <w:lang w:val="en-US" w:eastAsia="ja-JP"/>
        </w:rPr>
        <w:t>How to measure</w:t>
      </w:r>
    </w:p>
    <w:p w:rsidR="00630BB8" w:rsidRDefault="00630BB8" w:rsidP="00630BB8">
      <w:pPr>
        <w:pStyle w:val="CETextBody"/>
        <w:rPr>
          <w:lang w:val="en-US" w:eastAsia="ja-JP"/>
        </w:rPr>
      </w:pPr>
      <w:r>
        <w:rPr>
          <w:rFonts w:hint="eastAsia"/>
          <w:lang w:val="en-US" w:eastAsia="ja-JP"/>
        </w:rPr>
        <w:t xml:space="preserve">  </w:t>
      </w:r>
      <w:r w:rsidR="007E20B6" w:rsidRPr="007E20B6">
        <w:rPr>
          <w:lang w:val="en-US" w:eastAsia="ja-JP"/>
        </w:rPr>
        <w:t>GHS special environment is needed. Our PoC doesn't include it.</w:t>
      </w:r>
    </w:p>
    <w:p w:rsidR="00630BB8" w:rsidRPr="00DA66DF" w:rsidRDefault="00630BB8" w:rsidP="00630BB8">
      <w:pPr>
        <w:pStyle w:val="CETextBody"/>
        <w:rPr>
          <w:lang w:val="en-US" w:eastAsia="ja-JP"/>
        </w:rPr>
      </w:pPr>
    </w:p>
    <w:p w:rsidR="00630BB8" w:rsidRPr="00702283" w:rsidRDefault="00630BB8" w:rsidP="00630BB8">
      <w:pPr>
        <w:pStyle w:val="CETextBody"/>
        <w:numPr>
          <w:ilvl w:val="0"/>
          <w:numId w:val="143"/>
        </w:numPr>
        <w:ind w:left="426" w:hanging="426"/>
        <w:rPr>
          <w:b/>
          <w:lang w:val="en-US" w:eastAsia="ja-JP"/>
        </w:rPr>
      </w:pPr>
      <w:r>
        <w:rPr>
          <w:rFonts w:hint="eastAsia"/>
          <w:lang w:val="en-US" w:eastAsia="ja-JP"/>
        </w:rPr>
        <w:t>Result</w:t>
      </w:r>
    </w:p>
    <w:p w:rsidR="00F445B9" w:rsidRPr="008F0A68" w:rsidRDefault="00F445B9" w:rsidP="00F445B9">
      <w:pPr>
        <w:pStyle w:val="Caption"/>
        <w:rPr>
          <w:sz w:val="22"/>
          <w:szCs w:val="22"/>
          <w:lang w:val="en-US" w:eastAsia="ja-JP"/>
        </w:rPr>
      </w:pPr>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r w:rsidR="003B19D6">
        <w:rPr>
          <w:noProof/>
          <w:sz w:val="22"/>
          <w:szCs w:val="22"/>
        </w:rPr>
        <w:t>5</w:t>
      </w:r>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d="13752" w:author="Huy Duc. Nguyen" w:date="2017-08-28T16:38:00Z">
        <w:r w:rsidR="003B19D6">
          <w:rPr>
            <w:noProof/>
            <w:sz w:val="22"/>
            <w:szCs w:val="22"/>
          </w:rPr>
          <w:t>70</w:t>
        </w:r>
      </w:ins>
      <w:ins w:id="13753" w:author="Kazuhiro Takagi" w:date="2017-03-21T15:02:00Z">
        <w:del w:id="13754" w:author="Huy Duc. Nguyen" w:date="2017-08-28T16:38:00Z">
          <w:r w:rsidR="00520A63" w:rsidDel="003B19D6">
            <w:rPr>
              <w:noProof/>
              <w:sz w:val="22"/>
              <w:szCs w:val="22"/>
            </w:rPr>
            <w:delText>70</w:delText>
          </w:r>
        </w:del>
      </w:ins>
      <w:ins w:id="13755" w:author=" " w:date="2017-03-09T11:18:00Z">
        <w:del w:id="13756" w:author="Huy Duc. Nguyen" w:date="2017-08-28T16:38:00Z">
          <w:r w:rsidR="00442CC0" w:rsidDel="003B19D6">
            <w:rPr>
              <w:noProof/>
              <w:sz w:val="22"/>
              <w:szCs w:val="22"/>
            </w:rPr>
            <w:delText>70</w:delText>
          </w:r>
        </w:del>
      </w:ins>
      <w:del w:id="13757" w:author="Huy Duc. Nguyen" w:date="2017-08-28T16:38:00Z">
        <w:r w:rsidR="00003FEB" w:rsidDel="003B19D6">
          <w:rPr>
            <w:noProof/>
            <w:sz w:val="22"/>
            <w:szCs w:val="22"/>
          </w:rPr>
          <w:delText>77</w:delText>
        </w:r>
      </w:del>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r>
        <w:rPr>
          <w:rFonts w:hint="eastAsia"/>
          <w:sz w:val="22"/>
          <w:szCs w:val="22"/>
          <w:lang w:eastAsia="ja-JP"/>
        </w:rPr>
        <w:t xml:space="preserve"> </w:t>
      </w:r>
      <w:r w:rsidR="007E20B6">
        <w:rPr>
          <w:rFonts w:hint="eastAsia"/>
          <w:sz w:val="22"/>
          <w:szCs w:val="22"/>
          <w:lang w:eastAsia="ja-JP"/>
        </w:rPr>
        <w:t xml:space="preserve">(nano </w:t>
      </w:r>
      <w:r w:rsidR="007E20B6" w:rsidRPr="00DD5587">
        <w:rPr>
          <w:rFonts w:hint="eastAsia"/>
          <w:sz w:val="22"/>
          <w:szCs w:val="22"/>
          <w:lang w:eastAsia="ja-JP"/>
        </w:rPr>
        <w:t>second</w:t>
      </w:r>
      <w:r w:rsidR="007E20B6">
        <w:rPr>
          <w:rFonts w:hint="eastAsia"/>
          <w:sz w:val="22"/>
          <w:szCs w:val="22"/>
          <w:lang w:eastAsia="ja-JP"/>
        </w:rPr>
        <w:t>)</w:t>
      </w:r>
    </w:p>
    <w:tbl>
      <w:tblPr>
        <w:tblStyle w:val="TableGrid"/>
        <w:tblW w:w="0" w:type="auto"/>
        <w:jc w:val="center"/>
        <w:tblLayout w:type="fixed"/>
        <w:tblLook w:val="04A0" w:firstRow="1" w:lastRow="0" w:firstColumn="1" w:lastColumn="0" w:noHBand="0" w:noVBand="1"/>
      </w:tblPr>
      <w:tblGrid>
        <w:gridCol w:w="1861"/>
        <w:gridCol w:w="1861"/>
      </w:tblGrid>
      <w:tr w:rsidR="007E20B6" w:rsidRPr="00F445B9" w:rsidTr="00F950E6">
        <w:trPr>
          <w:jc w:val="center"/>
        </w:trPr>
        <w:tc>
          <w:tcPr>
            <w:tcW w:w="1861" w:type="dxa"/>
            <w:tcBorders>
              <w:top w:val="single" w:sz="4" w:space="0" w:color="auto"/>
              <w:left w:val="single" w:sz="4" w:space="0" w:color="auto"/>
              <w:right w:val="single" w:sz="4" w:space="0" w:color="auto"/>
            </w:tcBorders>
            <w:shd w:val="clear" w:color="auto" w:fill="BFBFBF" w:themeFill="background1" w:themeFillShade="BF"/>
          </w:tcPr>
          <w:p w:rsidR="007E20B6" w:rsidRPr="00F950E6" w:rsidRDefault="007E20B6" w:rsidP="00925DEF">
            <w:pPr>
              <w:pStyle w:val="CETextBody"/>
              <w:jc w:val="right"/>
              <w:rPr>
                <w:sz w:val="16"/>
                <w:szCs w:val="16"/>
                <w:lang w:eastAsia="ja-JP"/>
              </w:rPr>
            </w:pPr>
            <w:r w:rsidRPr="00F950E6">
              <w:rPr>
                <w:sz w:val="16"/>
                <w:szCs w:val="16"/>
                <w:lang w:eastAsia="ja-JP"/>
              </w:rPr>
              <w:t>Timer interrupt latency</w:t>
            </w:r>
          </w:p>
        </w:tc>
        <w:tc>
          <w:tcPr>
            <w:tcW w:w="1861" w:type="dxa"/>
            <w:tcBorders>
              <w:top w:val="single" w:sz="4" w:space="0" w:color="auto"/>
              <w:left w:val="single" w:sz="4" w:space="0" w:color="auto"/>
              <w:right w:val="single" w:sz="4" w:space="0" w:color="auto"/>
            </w:tcBorders>
            <w:shd w:val="clear" w:color="auto" w:fill="auto"/>
          </w:tcPr>
          <w:p w:rsidR="007E20B6" w:rsidRPr="00F445B9" w:rsidRDefault="007E20B6" w:rsidP="00925DEF">
            <w:pPr>
              <w:pStyle w:val="CETextBody"/>
              <w:jc w:val="right"/>
              <w:rPr>
                <w:sz w:val="16"/>
                <w:szCs w:val="16"/>
                <w:lang w:eastAsia="ja-JP"/>
              </w:rPr>
            </w:pPr>
            <w:r w:rsidRPr="00DD5587">
              <w:rPr>
                <w:sz w:val="16"/>
                <w:szCs w:val="16"/>
                <w:lang w:val="en-US" w:eastAsia="ja-JP"/>
              </w:rPr>
              <w:t>360.121</w:t>
            </w:r>
          </w:p>
        </w:tc>
      </w:tr>
    </w:tbl>
    <w:p w:rsidR="00630BB8" w:rsidRPr="00B05A50" w:rsidRDefault="00630BB8" w:rsidP="00630BB8">
      <w:pPr>
        <w:pStyle w:val="CETextBody"/>
        <w:rPr>
          <w:b/>
          <w:lang w:val="en-US" w:eastAsia="ja-JP"/>
        </w:rPr>
      </w:pPr>
    </w:p>
    <w:p w:rsidR="00630BB8" w:rsidRPr="00F514A1" w:rsidRDefault="00630BB8" w:rsidP="00B43823">
      <w:pPr>
        <w:pStyle w:val="CETextBody"/>
        <w:numPr>
          <w:ilvl w:val="0"/>
          <w:numId w:val="143"/>
        </w:numPr>
        <w:ind w:hanging="782"/>
        <w:rPr>
          <w:lang w:val="en-US" w:eastAsia="ja-JP"/>
        </w:rPr>
      </w:pPr>
      <w:r w:rsidRPr="00827062">
        <w:rPr>
          <w:rFonts w:hint="eastAsia"/>
          <w:lang w:val="en-US" w:eastAsia="ja-JP"/>
        </w:rPr>
        <w:t>Consider</w:t>
      </w:r>
      <w:r>
        <w:rPr>
          <w:rFonts w:hint="eastAsia"/>
          <w:lang w:val="en-US" w:eastAsia="ja-JP"/>
        </w:rPr>
        <w:t>ation</w:t>
      </w:r>
    </w:p>
    <w:p w:rsidR="00291BA4" w:rsidRDefault="00291BA4" w:rsidP="00F950E6">
      <w:pPr>
        <w:pStyle w:val="CETextBody"/>
        <w:rPr>
          <w:lang w:val="en-US" w:eastAsia="ja-JP"/>
        </w:rPr>
      </w:pPr>
      <w:r w:rsidRPr="00431CAF">
        <w:rPr>
          <w:lang w:val="en-US" w:eastAsia="ja-JP"/>
        </w:rPr>
        <w:t>This result is expected</w:t>
      </w:r>
      <w:r>
        <w:rPr>
          <w:lang w:val="en-US" w:eastAsia="ja-JP"/>
        </w:rPr>
        <w:t>.</w:t>
      </w:r>
    </w:p>
    <w:p w:rsidR="00DD30CD" w:rsidRDefault="00DD30CD" w:rsidP="0077079A">
      <w:pPr>
        <w:pStyle w:val="CETextBody"/>
        <w:rPr>
          <w:lang w:val="en-US" w:eastAsia="ja-JP"/>
        </w:rPr>
      </w:pPr>
    </w:p>
    <w:p w:rsidR="00630BB8" w:rsidRDefault="00630BB8" w:rsidP="0077079A">
      <w:pPr>
        <w:pStyle w:val="CETextBody"/>
        <w:rPr>
          <w:lang w:val="en-US" w:eastAsia="ja-JP"/>
        </w:rPr>
      </w:pPr>
    </w:p>
    <w:p w:rsidR="00305709" w:rsidRPr="00541F41" w:rsidDel="00A81686" w:rsidRDefault="00305709" w:rsidP="006C109A">
      <w:pPr>
        <w:pStyle w:val="Heading2"/>
        <w:rPr>
          <w:del w:id="13758" w:author="Huy Duc. Nguyen" w:date="2017-08-29T13:08:00Z"/>
          <w:lang w:val="en-US"/>
        </w:rPr>
      </w:pPr>
      <w:bookmarkStart w:id="13759" w:name="_Toc472012518"/>
      <w:del w:id="13760" w:author="Huy Duc. Nguyen" w:date="2017-08-29T13:08:00Z">
        <w:r w:rsidRPr="009A26BE" w:rsidDel="00A81686">
          <w:rPr>
            <w:lang w:val="en-US"/>
          </w:rPr>
          <w:delText>Application Switching performance</w:delText>
        </w:r>
        <w:bookmarkStart w:id="13761" w:name="_Toc491776491"/>
        <w:bookmarkEnd w:id="13759"/>
        <w:bookmarkEnd w:id="13761"/>
      </w:del>
    </w:p>
    <w:p w:rsidR="00305709" w:rsidDel="00A81686" w:rsidRDefault="00305709" w:rsidP="006C109A">
      <w:pPr>
        <w:pStyle w:val="Heading3"/>
        <w:rPr>
          <w:del w:id="13762" w:author="Huy Duc. Nguyen" w:date="2017-08-29T13:08:00Z"/>
        </w:rPr>
      </w:pPr>
      <w:bookmarkStart w:id="13763" w:name="_Toc472012519"/>
      <w:del w:id="13764" w:author="Huy Duc. Nguyen" w:date="2017-08-29T13:08:00Z">
        <w:r w:rsidRPr="009A26BE" w:rsidDel="00A81686">
          <w:delText>Application Switching performance</w:delText>
        </w:r>
        <w:bookmarkStart w:id="13765" w:name="_Toc491776492"/>
        <w:bookmarkEnd w:id="13763"/>
        <w:bookmarkEnd w:id="13765"/>
      </w:del>
    </w:p>
    <w:p w:rsidR="00305709" w:rsidDel="00A81686" w:rsidRDefault="009A7092" w:rsidP="00B43823">
      <w:pPr>
        <w:pStyle w:val="CETextBody"/>
        <w:rPr>
          <w:del w:id="13766" w:author="Huy Duc. Nguyen" w:date="2017-08-29T13:08:00Z"/>
          <w:lang w:val="en-US" w:eastAsia="ja-JP"/>
        </w:rPr>
      </w:pPr>
      <w:del w:id="13767" w:author="Huy Duc. Nguyen" w:date="2017-08-29T13:08:00Z">
        <w:r w:rsidRPr="009A7092" w:rsidDel="00A81686">
          <w:rPr>
            <w:lang w:val="en-US" w:eastAsia="ja-JP"/>
          </w:rPr>
          <w:delText>Out of Scope.</w:delText>
        </w:r>
        <w:bookmarkStart w:id="13768" w:name="_Toc491776493"/>
        <w:bookmarkEnd w:id="13768"/>
      </w:del>
    </w:p>
    <w:p w:rsidR="00305709" w:rsidDel="00A81686" w:rsidRDefault="00305709" w:rsidP="0077079A">
      <w:pPr>
        <w:pStyle w:val="CETextBody"/>
        <w:rPr>
          <w:del w:id="13769" w:author="Huy Duc. Nguyen" w:date="2017-08-29T13:08:00Z"/>
          <w:lang w:val="en-US" w:eastAsia="ja-JP"/>
        </w:rPr>
      </w:pPr>
      <w:bookmarkStart w:id="13770" w:name="_Toc491776494"/>
      <w:bookmarkEnd w:id="13770"/>
    </w:p>
    <w:p w:rsidR="00C9745C" w:rsidDel="00A81686" w:rsidRDefault="00C9745C">
      <w:pPr>
        <w:rPr>
          <w:del w:id="13771" w:author="Huy Duc. Nguyen" w:date="2017-08-29T13:08:00Z"/>
          <w:sz w:val="22"/>
          <w:lang w:val="en-US" w:eastAsia="ja-JP"/>
        </w:rPr>
      </w:pPr>
      <w:del w:id="13772" w:author="Huy Duc. Nguyen" w:date="2017-08-29T13:08:00Z">
        <w:r w:rsidDel="00A81686">
          <w:rPr>
            <w:lang w:val="en-US" w:eastAsia="ja-JP"/>
          </w:rPr>
          <w:br w:type="page"/>
        </w:r>
      </w:del>
    </w:p>
    <w:p w:rsidR="009A26BE" w:rsidRPr="007C2E44" w:rsidDel="00A81686" w:rsidRDefault="009A26BE" w:rsidP="006C109A">
      <w:pPr>
        <w:pStyle w:val="Heading2"/>
        <w:rPr>
          <w:del w:id="13773" w:author="Huy Duc. Nguyen" w:date="2017-08-29T13:09:00Z"/>
          <w:lang w:val="en-US"/>
        </w:rPr>
      </w:pPr>
      <w:del w:id="13774" w:author="Huy Duc. Nguyen" w:date="2017-08-29T13:09:00Z">
        <w:r w:rsidRPr="007C2E44" w:rsidDel="00A81686">
          <w:rPr>
            <w:lang w:val="en-US"/>
          </w:rPr>
          <w:delText>Malicious App</w:delText>
        </w:r>
        <w:bookmarkStart w:id="13775" w:name="_Toc491776495"/>
        <w:bookmarkEnd w:id="13775"/>
      </w:del>
    </w:p>
    <w:p w:rsidR="004A1ED7" w:rsidRPr="007C2E44" w:rsidDel="00A81686" w:rsidRDefault="004A1ED7" w:rsidP="006C109A">
      <w:pPr>
        <w:pStyle w:val="Heading3"/>
        <w:rPr>
          <w:del w:id="13776" w:author="Huy Duc. Nguyen" w:date="2017-08-29T13:09:00Z"/>
        </w:rPr>
      </w:pPr>
      <w:bookmarkStart w:id="13777" w:name="_Toc472950145"/>
      <w:del w:id="13778" w:author="Huy Duc. Nguyen" w:date="2017-08-29T13:09:00Z">
        <w:r w:rsidRPr="007C2E44" w:rsidDel="00A81686">
          <w:delText>INTEGRITY meter cluster application keeps 60fps even if Linux malicious app runs</w:delText>
        </w:r>
        <w:bookmarkStart w:id="13779" w:name="_Toc491776496"/>
        <w:bookmarkEnd w:id="13777"/>
        <w:bookmarkEnd w:id="13779"/>
      </w:del>
    </w:p>
    <w:p w:rsidR="004A1ED7" w:rsidDel="00A81686" w:rsidRDefault="004A1ED7" w:rsidP="004A1ED7">
      <w:pPr>
        <w:pStyle w:val="CETextBody"/>
        <w:numPr>
          <w:ilvl w:val="0"/>
          <w:numId w:val="67"/>
        </w:numPr>
        <w:ind w:hanging="782"/>
        <w:rPr>
          <w:del w:id="13780" w:author="Huy Duc. Nguyen" w:date="2017-08-29T13:09:00Z"/>
          <w:lang w:val="en-US" w:eastAsia="ja-JP"/>
        </w:rPr>
      </w:pPr>
      <w:del w:id="13781" w:author="Huy Duc. Nguyen" w:date="2017-08-29T13:09:00Z">
        <w:r w:rsidDel="00A81686">
          <w:rPr>
            <w:rFonts w:hint="eastAsia"/>
            <w:lang w:val="en-US" w:eastAsia="ja-JP"/>
          </w:rPr>
          <w:delText>Description</w:delText>
        </w:r>
        <w:bookmarkStart w:id="13782" w:name="_Toc491776497"/>
        <w:bookmarkEnd w:id="13782"/>
      </w:del>
    </w:p>
    <w:p w:rsidR="00EE5155" w:rsidDel="00A81686" w:rsidRDefault="00EE5155" w:rsidP="00EE5155">
      <w:pPr>
        <w:pStyle w:val="CETextBody"/>
        <w:rPr>
          <w:del w:id="13783" w:author="Huy Duc. Nguyen" w:date="2017-08-29T13:09:00Z"/>
          <w:lang w:val="en-US" w:eastAsia="ja-JP"/>
        </w:rPr>
      </w:pPr>
      <w:del w:id="13784" w:author="Huy Duc. Nguyen" w:date="2017-08-29T13:09:00Z">
        <w:r w:rsidDel="00A81686">
          <w:rPr>
            <w:rFonts w:hint="eastAsia"/>
            <w:lang w:val="en-US" w:eastAsia="ja-JP"/>
          </w:rPr>
          <w:delText xml:space="preserve">Measure </w:delText>
        </w:r>
        <w:r w:rsidDel="00A81686">
          <w:rPr>
            <w:lang w:val="en-US" w:eastAsia="ja-JP"/>
          </w:rPr>
          <w:delText>the FPS of the INTEGRITY graphics meter application (Rightware graphics meter) with a malicious application running on virtualized Linux.</w:delText>
        </w:r>
        <w:bookmarkStart w:id="13785" w:name="_Toc491776498"/>
        <w:bookmarkEnd w:id="13785"/>
      </w:del>
    </w:p>
    <w:p w:rsidR="00EE5155" w:rsidDel="00A81686" w:rsidRDefault="00EE5155" w:rsidP="00EE5155">
      <w:pPr>
        <w:pStyle w:val="CETextBody"/>
        <w:rPr>
          <w:del w:id="13786" w:author="Huy Duc. Nguyen" w:date="2017-08-29T13:09:00Z"/>
          <w:lang w:val="en-US" w:eastAsia="ja-JP"/>
        </w:rPr>
      </w:pPr>
      <w:del w:id="13787" w:author="Huy Duc. Nguyen" w:date="2017-08-29T13:09:00Z">
        <w:r w:rsidDel="00A81686">
          <w:rPr>
            <w:rFonts w:hint="eastAsia"/>
            <w:lang w:val="en-US" w:eastAsia="ja-JP"/>
          </w:rPr>
          <w:delText>The</w:delText>
        </w:r>
        <w:r w:rsidDel="00A81686">
          <w:rPr>
            <w:lang w:val="en-US" w:eastAsia="ja-JP"/>
          </w:rPr>
          <w:delText xml:space="preserve"> GPU on R-Car H3 can process multiple graphics applications at the same time using the context switch. There is a granularity in the context switch. If a graphics application (e.g. malicious app on Linux) did either of the followings, the GPU could not do the context switch for a long time and the performance of other graphics applications (e.g. meter cluster on INTEGRITY</w:delText>
        </w:r>
        <w:r w:rsidR="00E67223" w:rsidRPr="00B832B4" w:rsidDel="00A81686">
          <w:rPr>
            <w:rFonts w:hint="eastAsia"/>
            <w:lang w:val="en-US" w:eastAsia="ja-JP"/>
          </w:rPr>
          <w:delText xml:space="preserve"> </w:delText>
        </w:r>
        <w:r w:rsidR="00E67223" w:rsidDel="00A81686">
          <w:rPr>
            <w:rFonts w:hint="eastAsia"/>
            <w:lang w:val="en-US" w:eastAsia="ja-JP"/>
          </w:rPr>
          <w:delText xml:space="preserve">Disable </w:delText>
        </w:r>
        <w:r w:rsidR="00E67223" w:rsidDel="00A81686">
          <w:rPr>
            <w:lang w:val="en-US" w:eastAsia="ja-JP"/>
          </w:rPr>
          <w:delText>script to run the demo applications automatically.</w:delText>
        </w:r>
        <w:r w:rsidDel="00A81686">
          <w:rPr>
            <w:lang w:val="en-US" w:eastAsia="ja-JP"/>
          </w:rPr>
          <w:delText>) would drop.</w:delText>
        </w:r>
        <w:bookmarkStart w:id="13788" w:name="_Toc491776499"/>
        <w:bookmarkEnd w:id="13788"/>
      </w:del>
    </w:p>
    <w:p w:rsidR="00EE5155" w:rsidDel="00A81686" w:rsidRDefault="00EE5155" w:rsidP="00EE5155">
      <w:pPr>
        <w:pStyle w:val="CETextBody"/>
        <w:numPr>
          <w:ilvl w:val="0"/>
          <w:numId w:val="139"/>
        </w:numPr>
        <w:rPr>
          <w:del w:id="13789" w:author="Huy Duc. Nguyen" w:date="2017-08-29T13:09:00Z"/>
          <w:lang w:val="en-US" w:eastAsia="ja-JP"/>
        </w:rPr>
      </w:pPr>
      <w:del w:id="13790" w:author="Huy Duc. Nguyen" w:date="2017-08-29T13:09:00Z">
        <w:r w:rsidDel="00A81686">
          <w:rPr>
            <w:rFonts w:hint="eastAsia"/>
            <w:lang w:val="en-US" w:eastAsia="ja-JP"/>
          </w:rPr>
          <w:delText>Draw many polygons in one glDrawXXX()</w:delText>
        </w:r>
        <w:bookmarkStart w:id="13791" w:name="_Toc491776500"/>
        <w:bookmarkEnd w:id="13791"/>
      </w:del>
    </w:p>
    <w:p w:rsidR="00EE5155" w:rsidDel="00A81686" w:rsidRDefault="00EE5155" w:rsidP="00EE5155">
      <w:pPr>
        <w:pStyle w:val="CETextBody"/>
        <w:numPr>
          <w:ilvl w:val="0"/>
          <w:numId w:val="139"/>
        </w:numPr>
        <w:rPr>
          <w:del w:id="13792" w:author="Huy Duc. Nguyen" w:date="2017-08-29T13:09:00Z"/>
          <w:lang w:val="en-US" w:eastAsia="ja-JP"/>
        </w:rPr>
      </w:pPr>
      <w:del w:id="13793" w:author="Huy Duc. Nguyen" w:date="2017-08-29T13:09:00Z">
        <w:r w:rsidDel="00A81686">
          <w:rPr>
            <w:lang w:val="en-US" w:eastAsia="ja-JP"/>
          </w:rPr>
          <w:delText>Do many pixel processing in one sub-surface (“tile”) of the drawing surface</w:delText>
        </w:r>
        <w:bookmarkStart w:id="13794" w:name="_Toc491776501"/>
        <w:bookmarkEnd w:id="13794"/>
      </w:del>
    </w:p>
    <w:p w:rsidR="001A28A7" w:rsidRPr="001F4640" w:rsidDel="00A81686" w:rsidRDefault="001F4640" w:rsidP="00955E9B">
      <w:pPr>
        <w:pStyle w:val="CETextBody"/>
        <w:rPr>
          <w:del w:id="13795" w:author="Huy Duc. Nguyen" w:date="2017-08-29T13:09:00Z"/>
          <w:lang w:val="en-US" w:eastAsia="ja-JP"/>
        </w:rPr>
      </w:pPr>
      <w:del w:id="13796" w:author="Huy Duc. Nguyen" w:date="2017-08-29T13:09:00Z">
        <w:r w:rsidRPr="001F4640" w:rsidDel="00A81686">
          <w:rPr>
            <w:lang w:val="en-US" w:eastAsia="ja-JP"/>
          </w:rPr>
          <w:delText xml:space="preserve">The GPU on R-Car H3 has a GPU robustness feature to avoid the performance drop caused by malicious applications on Linux. On Linux, a malicious application would issue a high load GPU workload to the GPU via the graphics driver. GPU has a timeout value for the GPU workloads. If the workload from Linux run too long and exceeds the timeout, GPU judges that the workload is “malicious” and kill it. </w:delText>
        </w:r>
        <w:bookmarkStart w:id="13797" w:name="_Toc491776502"/>
        <w:bookmarkEnd w:id="13797"/>
      </w:del>
    </w:p>
    <w:p w:rsidR="00EE5155" w:rsidRPr="00DC323B" w:rsidDel="00A81686" w:rsidRDefault="00EE5155" w:rsidP="00EE5155">
      <w:pPr>
        <w:pStyle w:val="CETextBody"/>
        <w:rPr>
          <w:del w:id="13798" w:author="Huy Duc. Nguyen" w:date="2017-08-29T13:09:00Z"/>
          <w:lang w:val="en-US" w:eastAsia="ja-JP"/>
        </w:rPr>
      </w:pPr>
      <w:del w:id="13799" w:author="Huy Duc. Nguyen" w:date="2017-08-29T13:09:00Z">
        <w:r w:rsidDel="00A81686">
          <w:rPr>
            <w:lang w:val="en-US" w:eastAsia="ja-JP"/>
          </w:rPr>
          <w:delText>This section test</w:delText>
        </w:r>
        <w:r w:rsidR="001A28A7" w:rsidDel="00A81686">
          <w:rPr>
            <w:rFonts w:hint="eastAsia"/>
            <w:lang w:val="en-US" w:eastAsia="ja-JP"/>
          </w:rPr>
          <w:delText>s</w:delText>
        </w:r>
        <w:r w:rsidDel="00A81686">
          <w:rPr>
            <w:lang w:val="en-US" w:eastAsia="ja-JP"/>
          </w:rPr>
          <w:delText xml:space="preserve"> it.</w:delText>
        </w:r>
        <w:bookmarkStart w:id="13800" w:name="_Toc491776503"/>
        <w:bookmarkEnd w:id="13800"/>
      </w:del>
    </w:p>
    <w:p w:rsidR="00EE5155" w:rsidDel="00A81686" w:rsidRDefault="00EE5155" w:rsidP="00EE5155">
      <w:pPr>
        <w:pStyle w:val="CETextBody"/>
        <w:rPr>
          <w:del w:id="13801" w:author="Huy Duc. Nguyen" w:date="2017-08-29T13:09:00Z"/>
          <w:lang w:val="en-US" w:eastAsia="ja-JP"/>
        </w:rPr>
      </w:pPr>
      <w:bookmarkStart w:id="13802" w:name="_Toc491776504"/>
      <w:bookmarkEnd w:id="13802"/>
    </w:p>
    <w:p w:rsidR="00EE5155" w:rsidDel="00A81686" w:rsidRDefault="00EE5155" w:rsidP="00EE5155">
      <w:pPr>
        <w:pStyle w:val="CETextBody"/>
        <w:jc w:val="center"/>
        <w:rPr>
          <w:del w:id="13803" w:author="Huy Duc. Nguyen" w:date="2017-08-29T13:09:00Z"/>
          <w:lang w:val="en-US" w:eastAsia="ja-JP"/>
        </w:rPr>
      </w:pPr>
      <w:del w:id="13804" w:author="Huy Duc. Nguyen" w:date="2017-08-29T13:09:00Z">
        <w:r w:rsidDel="00A81686">
          <w:rPr>
            <w:rFonts w:hint="eastAsia"/>
            <w:noProof/>
            <w:lang w:val="en-US"/>
          </w:rPr>
          <w:drawing>
            <wp:inline distT="0" distB="0" distL="0" distR="0" wp14:anchorId="1DAA8C0A" wp14:editId="32CB2B22">
              <wp:extent cx="2752920" cy="15480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GLES3ManyPolygins_count70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2920" cy="1548000"/>
                      </a:xfrm>
                      <a:prstGeom prst="rect">
                        <a:avLst/>
                      </a:prstGeom>
                    </pic:spPr>
                  </pic:pic>
                </a:graphicData>
              </a:graphic>
            </wp:inline>
          </w:drawing>
        </w:r>
        <w:r w:rsidDel="00A81686">
          <w:rPr>
            <w:rFonts w:hint="eastAsia"/>
            <w:lang w:val="en-US" w:eastAsia="ja-JP"/>
          </w:rPr>
          <w:delText xml:space="preserve">    </w:delText>
        </w:r>
        <w:r w:rsidDel="00A81686">
          <w:rPr>
            <w:rFonts w:hint="eastAsia"/>
            <w:noProof/>
            <w:lang w:val="en-US"/>
          </w:rPr>
          <w:drawing>
            <wp:inline distT="0" distB="0" distL="0" distR="0" wp14:anchorId="3742867A" wp14:editId="0E2DC8F8">
              <wp:extent cx="2751480" cy="1548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GLES3HeavyTrafficShader_count20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1480" cy="1548000"/>
                      </a:xfrm>
                      <a:prstGeom prst="rect">
                        <a:avLst/>
                      </a:prstGeom>
                    </pic:spPr>
                  </pic:pic>
                </a:graphicData>
              </a:graphic>
            </wp:inline>
          </w:drawing>
        </w:r>
        <w:bookmarkStart w:id="13805" w:name="_Toc491776505"/>
        <w:bookmarkEnd w:id="13805"/>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77"/>
      </w:tblGrid>
      <w:tr w:rsidR="00EE5155" w:rsidDel="00A81686" w:rsidTr="00AE6A57">
        <w:trPr>
          <w:del w:id="13806" w:author="Huy Duc. Nguyen" w:date="2017-08-29T13:09:00Z"/>
        </w:trPr>
        <w:tc>
          <w:tcPr>
            <w:tcW w:w="4776" w:type="dxa"/>
          </w:tcPr>
          <w:p w:rsidR="00EE5155" w:rsidDel="00A81686" w:rsidRDefault="00EE5155" w:rsidP="00AE6A57">
            <w:pPr>
              <w:pStyle w:val="CETextBody"/>
              <w:jc w:val="center"/>
              <w:rPr>
                <w:del w:id="13807" w:author="Huy Duc. Nguyen" w:date="2017-08-29T13:09:00Z"/>
                <w:lang w:val="en-US" w:eastAsia="ja-JP"/>
              </w:rPr>
            </w:pPr>
            <w:del w:id="13808" w:author="Huy Duc. Nguyen" w:date="2017-08-29T13:09:00Z">
              <w:r w:rsidRPr="00B263AC" w:rsidDel="00A81686">
                <w:rPr>
                  <w:rFonts w:hint="eastAsia"/>
                  <w:lang w:val="en-US" w:eastAsia="ja-JP"/>
                </w:rPr>
                <w:delText>(a</w:delText>
              </w:r>
              <w:r w:rsidDel="00A81686">
                <w:rPr>
                  <w:lang w:val="en-US" w:eastAsia="ja-JP"/>
                </w:rPr>
                <w:delText>) Many polygons</w:delText>
              </w:r>
              <w:bookmarkStart w:id="13809" w:name="_Toc491776506"/>
              <w:bookmarkEnd w:id="13809"/>
            </w:del>
          </w:p>
        </w:tc>
        <w:tc>
          <w:tcPr>
            <w:tcW w:w="4777" w:type="dxa"/>
          </w:tcPr>
          <w:p w:rsidR="00EE5155" w:rsidDel="00A81686" w:rsidRDefault="00EE5155" w:rsidP="00AE6A57">
            <w:pPr>
              <w:pStyle w:val="CETextBody"/>
              <w:jc w:val="center"/>
              <w:rPr>
                <w:del w:id="13810" w:author="Huy Duc. Nguyen" w:date="2017-08-29T13:09:00Z"/>
                <w:lang w:val="en-US" w:eastAsia="ja-JP"/>
              </w:rPr>
            </w:pPr>
            <w:del w:id="13811" w:author="Huy Duc. Nguyen" w:date="2017-08-29T13:09:00Z">
              <w:r w:rsidDel="00A81686">
                <w:rPr>
                  <w:lang w:val="en-US" w:eastAsia="ja-JP"/>
                </w:rPr>
                <w:delText>(b) Heavy shaders</w:delText>
              </w:r>
              <w:bookmarkStart w:id="13812" w:name="_Toc491776507"/>
              <w:bookmarkEnd w:id="13812"/>
            </w:del>
          </w:p>
        </w:tc>
        <w:bookmarkStart w:id="13813" w:name="_Toc491776508"/>
        <w:bookmarkEnd w:id="13813"/>
      </w:tr>
    </w:tbl>
    <w:p w:rsidR="00EE5155" w:rsidRPr="003F361F" w:rsidDel="00A81686" w:rsidRDefault="00EE5155" w:rsidP="00EE5155">
      <w:pPr>
        <w:pStyle w:val="CETextBody"/>
        <w:jc w:val="center"/>
        <w:rPr>
          <w:del w:id="13814" w:author="Huy Duc. Nguyen" w:date="2017-08-29T13:09:00Z"/>
          <w:lang w:eastAsia="ja-JP"/>
        </w:rPr>
      </w:pPr>
      <w:bookmarkStart w:id="13815" w:name="_Toc491776509"/>
      <w:bookmarkEnd w:id="13815"/>
    </w:p>
    <w:p w:rsidR="0044328C" w:rsidDel="00A81686" w:rsidRDefault="0044328C" w:rsidP="0044328C">
      <w:pPr>
        <w:pStyle w:val="Caption"/>
        <w:rPr>
          <w:del w:id="13816" w:author="Huy Duc. Nguyen" w:date="2017-08-29T13:09:00Z"/>
          <w:b w:val="0"/>
          <w:lang w:eastAsia="ja-JP"/>
        </w:rPr>
      </w:pPr>
      <w:del w:id="13817" w:author="Huy Duc. Nguyen" w:date="2017-08-29T13:09:00Z">
        <w:r w:rsidDel="00A81686">
          <w:rPr>
            <w:lang w:eastAsia="ja-JP"/>
          </w:rPr>
          <w:delText xml:space="preserve">Figure </w:delText>
        </w:r>
        <w:r w:rsidR="00D11A9A" w:rsidDel="00A81686">
          <w:rPr>
            <w:lang w:eastAsia="ja-JP"/>
          </w:rPr>
          <w:fldChar w:fldCharType="begin"/>
        </w:r>
        <w:r w:rsidR="00D11A9A" w:rsidDel="00A81686">
          <w:rPr>
            <w:lang w:eastAsia="ja-JP"/>
          </w:rPr>
          <w:delInstrText xml:space="preserve"> STYLEREF 1 \s </w:delInstrText>
        </w:r>
        <w:r w:rsidR="00D11A9A" w:rsidDel="00A81686">
          <w:rPr>
            <w:lang w:eastAsia="ja-JP"/>
          </w:rPr>
          <w:fldChar w:fldCharType="separate"/>
        </w:r>
        <w:r w:rsidR="003B19D6" w:rsidDel="00A81686">
          <w:rPr>
            <w:noProof/>
            <w:lang w:eastAsia="ja-JP"/>
          </w:rPr>
          <w:delText>5</w:delText>
        </w:r>
        <w:r w:rsidR="00D11A9A" w:rsidDel="00A81686">
          <w:rPr>
            <w:lang w:eastAsia="ja-JP"/>
          </w:rPr>
          <w:fldChar w:fldCharType="end"/>
        </w:r>
        <w:r w:rsidR="00D11A9A" w:rsidDel="00A81686">
          <w:rPr>
            <w:lang w:eastAsia="ja-JP"/>
          </w:rPr>
          <w:noBreakHyphen/>
        </w:r>
        <w:r w:rsidR="00D11A9A" w:rsidDel="00A81686">
          <w:rPr>
            <w:lang w:eastAsia="ja-JP"/>
          </w:rPr>
          <w:fldChar w:fldCharType="begin"/>
        </w:r>
        <w:r w:rsidR="00D11A9A" w:rsidDel="00A81686">
          <w:rPr>
            <w:lang w:eastAsia="ja-JP"/>
          </w:rPr>
          <w:delInstrText xml:space="preserve"> SEQ Figure \* ARABIC \s 1 </w:delInstrText>
        </w:r>
        <w:r w:rsidR="00D11A9A" w:rsidDel="00A81686">
          <w:rPr>
            <w:lang w:eastAsia="ja-JP"/>
          </w:rPr>
          <w:fldChar w:fldCharType="separate"/>
        </w:r>
      </w:del>
      <w:ins w:id="13818" w:author="Kazuhiro Takagi" w:date="2017-03-21T15:02:00Z">
        <w:del w:id="13819" w:author="Huy Duc. Nguyen" w:date="2017-08-28T16:38:00Z">
          <w:r w:rsidR="00520A63" w:rsidDel="003B19D6">
            <w:rPr>
              <w:noProof/>
              <w:lang w:eastAsia="ja-JP"/>
            </w:rPr>
            <w:delText>18</w:delText>
          </w:r>
        </w:del>
      </w:ins>
      <w:ins w:id="13820" w:author=" " w:date="2017-03-09T11:18:00Z">
        <w:del w:id="13821" w:author="Huy Duc. Nguyen" w:date="2017-08-28T16:38:00Z">
          <w:r w:rsidR="00442CC0" w:rsidDel="003B19D6">
            <w:rPr>
              <w:noProof/>
              <w:lang w:eastAsia="ja-JP"/>
            </w:rPr>
            <w:delText>18</w:delText>
          </w:r>
        </w:del>
      </w:ins>
      <w:del w:id="13822" w:author="Huy Duc. Nguyen" w:date="2017-08-28T16:38:00Z">
        <w:r w:rsidR="00003FEB" w:rsidDel="003B19D6">
          <w:rPr>
            <w:noProof/>
            <w:lang w:eastAsia="ja-JP"/>
          </w:rPr>
          <w:delText>22</w:delText>
        </w:r>
      </w:del>
      <w:del w:id="13823" w:author="Huy Duc. Nguyen" w:date="2017-08-29T13:09:00Z">
        <w:r w:rsidR="00D11A9A" w:rsidDel="00A81686">
          <w:rPr>
            <w:lang w:eastAsia="ja-JP"/>
          </w:rPr>
          <w:fldChar w:fldCharType="end"/>
        </w:r>
        <w:r w:rsidDel="00A81686">
          <w:rPr>
            <w:rFonts w:hint="eastAsia"/>
            <w:lang w:eastAsia="ja-JP"/>
          </w:rPr>
          <w:delText xml:space="preserve">: </w:delText>
        </w:r>
        <w:r w:rsidRPr="0044328C" w:rsidDel="00A81686">
          <w:rPr>
            <w:lang w:eastAsia="ja-JP"/>
          </w:rPr>
          <w:delText>Images of malicious applications</w:delText>
        </w:r>
        <w:bookmarkStart w:id="13824" w:name="_Toc491776510"/>
        <w:bookmarkEnd w:id="13824"/>
      </w:del>
    </w:p>
    <w:p w:rsidR="00EE5155" w:rsidDel="00A81686" w:rsidRDefault="00EE5155" w:rsidP="00EE5155">
      <w:pPr>
        <w:pStyle w:val="CETextBody"/>
        <w:rPr>
          <w:del w:id="13825" w:author="Huy Duc. Nguyen" w:date="2017-08-29T13:09:00Z"/>
          <w:lang w:val="en-US" w:eastAsia="ja-JP"/>
        </w:rPr>
      </w:pPr>
      <w:bookmarkStart w:id="13826" w:name="_Toc491776511"/>
      <w:bookmarkEnd w:id="13826"/>
    </w:p>
    <w:p w:rsidR="00EE5155" w:rsidRPr="006E4480" w:rsidDel="00A81686" w:rsidRDefault="004B4F6B" w:rsidP="00B43823">
      <w:pPr>
        <w:pStyle w:val="Caption"/>
        <w:ind w:left="422"/>
        <w:rPr>
          <w:del w:id="13827" w:author="Huy Duc. Nguyen" w:date="2017-08-29T13:09:00Z"/>
          <w:lang w:eastAsia="ja-JP"/>
        </w:rPr>
      </w:pPr>
      <w:del w:id="13828" w:author="Huy Duc. Nguyen" w:date="2017-08-29T13:09: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3829" w:author="Kazuhiro Takagi" w:date="2017-03-21T15:02:00Z">
        <w:del w:id="13830" w:author="Huy Duc. Nguyen" w:date="2017-08-28T16:38:00Z">
          <w:r w:rsidR="00520A63" w:rsidDel="003B19D6">
            <w:rPr>
              <w:noProof/>
            </w:rPr>
            <w:delText>71</w:delText>
          </w:r>
        </w:del>
      </w:ins>
      <w:ins w:id="13831" w:author=" " w:date="2017-03-09T11:18:00Z">
        <w:del w:id="13832" w:author="Huy Duc. Nguyen" w:date="2017-08-28T16:38:00Z">
          <w:r w:rsidR="00442CC0" w:rsidDel="003B19D6">
            <w:rPr>
              <w:noProof/>
            </w:rPr>
            <w:delText>71</w:delText>
          </w:r>
        </w:del>
      </w:ins>
      <w:del w:id="13833" w:author="Huy Duc. Nguyen" w:date="2017-08-28T16:38:00Z">
        <w:r w:rsidR="00003FEB" w:rsidDel="003B19D6">
          <w:rPr>
            <w:noProof/>
          </w:rPr>
          <w:delText>78</w:delText>
        </w:r>
      </w:del>
      <w:del w:id="13834" w:author="Huy Duc. Nguyen" w:date="2017-08-29T13:09:00Z">
        <w:r w:rsidRPr="00BB3A0B" w:rsidDel="00A81686">
          <w:fldChar w:fldCharType="end"/>
        </w:r>
        <w:r w:rsidRPr="00BB3A0B" w:rsidDel="00A81686">
          <w:rPr>
            <w:rFonts w:hint="eastAsia"/>
            <w:lang w:eastAsia="ja-JP"/>
          </w:rPr>
          <w:delText xml:space="preserve">: </w:delText>
        </w:r>
        <w:r w:rsidR="00EE5155" w:rsidRPr="004B4F6B" w:rsidDel="00A81686">
          <w:rPr>
            <w:lang w:eastAsia="ja-JP"/>
          </w:rPr>
          <w:delText>Malicious applications features</w:delText>
        </w:r>
        <w:bookmarkStart w:id="13835" w:name="_Toc491776512"/>
        <w:bookmarkEnd w:id="13835"/>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Del="00A81686" w:rsidTr="00AE6A57">
        <w:trPr>
          <w:trHeight w:val="75"/>
          <w:del w:id="13836" w:author="Huy Duc. Nguyen" w:date="2017-08-29T13:09:00Z"/>
        </w:trPr>
        <w:tc>
          <w:tcPr>
            <w:tcW w:w="195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3837" w:author="Huy Duc. Nguyen" w:date="2017-08-29T13:09:00Z"/>
                <w:sz w:val="18"/>
                <w:szCs w:val="18"/>
              </w:rPr>
            </w:pPr>
            <w:del w:id="13838" w:author="Huy Duc. Nguyen" w:date="2017-08-29T13:09:00Z">
              <w:r w:rsidRPr="008D2250" w:rsidDel="00A81686">
                <w:rPr>
                  <w:b/>
                  <w:bCs/>
                  <w:sz w:val="18"/>
                  <w:szCs w:val="18"/>
                </w:rPr>
                <w:delText>Item</w:delText>
              </w:r>
              <w:bookmarkStart w:id="13839" w:name="_Toc491776513"/>
              <w:bookmarkEnd w:id="13839"/>
            </w:del>
          </w:p>
        </w:tc>
        <w:tc>
          <w:tcPr>
            <w:tcW w:w="737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3840" w:author="Huy Duc. Nguyen" w:date="2017-08-29T13:09:00Z"/>
                <w:sz w:val="18"/>
                <w:szCs w:val="18"/>
              </w:rPr>
            </w:pPr>
            <w:del w:id="13841" w:author="Huy Duc. Nguyen" w:date="2017-08-29T13:09:00Z">
              <w:r w:rsidRPr="008D2250" w:rsidDel="00A81686">
                <w:rPr>
                  <w:b/>
                  <w:bCs/>
                  <w:sz w:val="18"/>
                  <w:szCs w:val="18"/>
                </w:rPr>
                <w:delText>Description</w:delText>
              </w:r>
              <w:bookmarkStart w:id="13842" w:name="_Toc491776514"/>
              <w:bookmarkEnd w:id="13842"/>
            </w:del>
          </w:p>
        </w:tc>
        <w:bookmarkStart w:id="13843" w:name="_Toc491776515"/>
        <w:bookmarkEnd w:id="13843"/>
      </w:tr>
      <w:tr w:rsidR="00EE5155" w:rsidDel="00A81686" w:rsidTr="00AE6A57">
        <w:trPr>
          <w:trHeight w:val="199"/>
          <w:del w:id="13844" w:author="Huy Duc. Nguyen" w:date="2017-08-29T13:09:00Z"/>
        </w:trPr>
        <w:tc>
          <w:tcPr>
            <w:tcW w:w="1951" w:type="dxa"/>
            <w:tcBorders>
              <w:top w:val="single" w:sz="12" w:space="0" w:color="auto"/>
            </w:tcBorders>
          </w:tcPr>
          <w:p w:rsidR="00EE5155" w:rsidRPr="008D2250" w:rsidDel="00A81686" w:rsidRDefault="00EE5155" w:rsidP="00AE6A57">
            <w:pPr>
              <w:pStyle w:val="Default"/>
              <w:rPr>
                <w:del w:id="13845" w:author="Huy Duc. Nguyen" w:date="2017-08-29T13:09:00Z"/>
                <w:sz w:val="18"/>
                <w:szCs w:val="18"/>
              </w:rPr>
            </w:pPr>
            <w:del w:id="13846" w:author="Huy Duc. Nguyen" w:date="2017-08-29T13:09:00Z">
              <w:r w:rsidRPr="00E64566" w:rsidDel="00A81686">
                <w:rPr>
                  <w:sz w:val="18"/>
                  <w:szCs w:val="18"/>
                </w:rPr>
                <w:delText>Application</w:delText>
              </w:r>
              <w:bookmarkStart w:id="13847" w:name="_Toc491776516"/>
              <w:bookmarkEnd w:id="13847"/>
            </w:del>
          </w:p>
        </w:tc>
        <w:tc>
          <w:tcPr>
            <w:tcW w:w="7371" w:type="dxa"/>
            <w:tcBorders>
              <w:top w:val="single" w:sz="12" w:space="0" w:color="auto"/>
            </w:tcBorders>
          </w:tcPr>
          <w:p w:rsidR="00EE5155" w:rsidDel="00A81686" w:rsidRDefault="00EE5155" w:rsidP="00AE6A57">
            <w:pPr>
              <w:pStyle w:val="Default"/>
              <w:numPr>
                <w:ilvl w:val="0"/>
                <w:numId w:val="130"/>
              </w:numPr>
              <w:rPr>
                <w:del w:id="13848" w:author="Huy Duc. Nguyen" w:date="2017-08-29T13:09:00Z"/>
                <w:sz w:val="18"/>
                <w:szCs w:val="18"/>
              </w:rPr>
            </w:pPr>
            <w:del w:id="13849" w:author="Huy Duc. Nguyen" w:date="2017-08-29T13:09:00Z">
              <w:r w:rsidDel="00A81686">
                <w:rPr>
                  <w:sz w:val="18"/>
                  <w:szCs w:val="18"/>
                </w:rPr>
                <w:delText>Renesas original malicious applications</w:delText>
              </w:r>
              <w:bookmarkStart w:id="13850" w:name="_Toc491776517"/>
              <w:bookmarkEnd w:id="13850"/>
            </w:del>
          </w:p>
          <w:p w:rsidR="00EE5155" w:rsidDel="00A81686" w:rsidRDefault="00EE5155" w:rsidP="00AE6A57">
            <w:pPr>
              <w:pStyle w:val="Default"/>
              <w:numPr>
                <w:ilvl w:val="0"/>
                <w:numId w:val="137"/>
              </w:numPr>
              <w:rPr>
                <w:del w:id="13851" w:author="Huy Duc. Nguyen" w:date="2017-08-29T13:09:00Z"/>
                <w:sz w:val="18"/>
                <w:szCs w:val="18"/>
              </w:rPr>
            </w:pPr>
            <w:del w:id="13852" w:author="Huy Duc. Nguyen" w:date="2017-08-29T13:09:00Z">
              <w:r w:rsidDel="00A81686">
                <w:rPr>
                  <w:sz w:val="18"/>
                  <w:szCs w:val="18"/>
                </w:rPr>
                <w:delText xml:space="preserve">Many polygons: draw </w:delText>
              </w:r>
              <w:r w:rsidR="00A02651" w:rsidDel="00A81686">
                <w:rPr>
                  <w:sz w:val="18"/>
                  <w:szCs w:val="18"/>
                </w:rPr>
                <w:delText>1</w:delText>
              </w:r>
              <w:r w:rsidR="005C1BC3" w:rsidDel="00A81686">
                <w:rPr>
                  <w:sz w:val="18"/>
                  <w:szCs w:val="18"/>
                </w:rPr>
                <w:delText>,</w:delText>
              </w:r>
              <w:r w:rsidR="00A02651" w:rsidDel="00A81686">
                <w:rPr>
                  <w:sz w:val="18"/>
                  <w:szCs w:val="18"/>
                </w:rPr>
                <w:delText xml:space="preserve">800 </w:delText>
              </w:r>
              <w:r w:rsidDel="00A81686">
                <w:rPr>
                  <w:sz w:val="18"/>
                  <w:szCs w:val="18"/>
                </w:rPr>
                <w:delText>balls (</w:delText>
              </w:r>
              <w:r w:rsidR="00A02651" w:rsidDel="00A81686">
                <w:rPr>
                  <w:sz w:val="18"/>
                  <w:szCs w:val="18"/>
                </w:rPr>
                <w:delText xml:space="preserve">about </w:delText>
              </w:r>
              <w:r w:rsidDel="00A81686">
                <w:rPr>
                  <w:sz w:val="18"/>
                  <w:szCs w:val="18"/>
                </w:rPr>
                <w:delText>1</w:delText>
              </w:r>
              <w:r w:rsidR="00A02651" w:rsidDel="00A81686">
                <w:rPr>
                  <w:sz w:val="18"/>
                  <w:szCs w:val="18"/>
                </w:rPr>
                <w:delText>0,</w:delText>
              </w:r>
              <w:r w:rsidDel="00A81686">
                <w:rPr>
                  <w:sz w:val="18"/>
                  <w:szCs w:val="18"/>
                </w:rPr>
                <w:delText>000 polygons/ball)</w:delText>
              </w:r>
              <w:bookmarkStart w:id="13853" w:name="_Toc491776518"/>
              <w:bookmarkEnd w:id="13853"/>
            </w:del>
          </w:p>
          <w:p w:rsidR="00EE5155" w:rsidRPr="00393C1B" w:rsidDel="00A81686" w:rsidRDefault="00EE5155" w:rsidP="00AE6A57">
            <w:pPr>
              <w:pStyle w:val="Default"/>
              <w:numPr>
                <w:ilvl w:val="0"/>
                <w:numId w:val="137"/>
              </w:numPr>
              <w:rPr>
                <w:del w:id="13854" w:author="Huy Duc. Nguyen" w:date="2017-08-29T13:09:00Z"/>
                <w:sz w:val="18"/>
                <w:szCs w:val="18"/>
              </w:rPr>
            </w:pPr>
            <w:del w:id="13855" w:author="Huy Duc. Nguyen" w:date="2017-08-29T13:09:00Z">
              <w:r w:rsidDel="00A81686">
                <w:rPr>
                  <w:sz w:val="18"/>
                  <w:szCs w:val="18"/>
                </w:rPr>
                <w:delText xml:space="preserve">Heavy shaders: draw </w:delText>
              </w:r>
              <w:r w:rsidR="00247A81" w:rsidDel="00A81686">
                <w:rPr>
                  <w:sz w:val="18"/>
                  <w:szCs w:val="18"/>
                </w:rPr>
                <w:delText>5000</w:delText>
              </w:r>
              <w:r w:rsidDel="00A81686">
                <w:rPr>
                  <w:sz w:val="18"/>
                  <w:szCs w:val="18"/>
                </w:rPr>
                <w:delText xml:space="preserve"> lines in one fragment shader</w:delText>
              </w:r>
              <w:bookmarkStart w:id="13856" w:name="_Toc491776519"/>
              <w:bookmarkEnd w:id="13856"/>
            </w:del>
          </w:p>
          <w:p w:rsidR="00EE5155" w:rsidRPr="00F4689C" w:rsidDel="00A81686" w:rsidRDefault="00EE5155" w:rsidP="00AE6A57">
            <w:pPr>
              <w:pStyle w:val="Default"/>
              <w:numPr>
                <w:ilvl w:val="0"/>
                <w:numId w:val="130"/>
              </w:numPr>
              <w:rPr>
                <w:del w:id="13857" w:author="Huy Duc. Nguyen" w:date="2017-08-29T13:09:00Z"/>
                <w:sz w:val="18"/>
                <w:szCs w:val="18"/>
              </w:rPr>
            </w:pPr>
            <w:del w:id="13858" w:author="Huy Duc. Nguyen" w:date="2017-08-29T13:09:00Z">
              <w:r w:rsidDel="00A81686">
                <w:rPr>
                  <w:sz w:val="18"/>
                  <w:szCs w:val="18"/>
                </w:rPr>
                <w:delText>OpenGL ES 3.1 application</w:delText>
              </w:r>
              <w:bookmarkStart w:id="13859" w:name="_Toc491776520"/>
              <w:bookmarkEnd w:id="13859"/>
            </w:del>
          </w:p>
        </w:tc>
        <w:bookmarkStart w:id="13860" w:name="_Toc491776521"/>
        <w:bookmarkEnd w:id="13860"/>
      </w:tr>
      <w:tr w:rsidR="00EE5155" w:rsidDel="00A81686" w:rsidTr="00AE6A57">
        <w:trPr>
          <w:trHeight w:val="198"/>
          <w:del w:id="13861" w:author="Huy Duc. Nguyen" w:date="2017-08-29T13:09:00Z"/>
        </w:trPr>
        <w:tc>
          <w:tcPr>
            <w:tcW w:w="1951" w:type="dxa"/>
          </w:tcPr>
          <w:p w:rsidR="00EE5155" w:rsidRPr="008D2250" w:rsidDel="00A81686" w:rsidRDefault="00EE5155" w:rsidP="00AE6A57">
            <w:pPr>
              <w:pStyle w:val="Default"/>
              <w:rPr>
                <w:del w:id="13862" w:author="Huy Duc. Nguyen" w:date="2017-08-29T13:09:00Z"/>
                <w:sz w:val="18"/>
                <w:szCs w:val="18"/>
              </w:rPr>
            </w:pPr>
            <w:del w:id="13863" w:author="Huy Duc. Nguyen" w:date="2017-08-29T13:09:00Z">
              <w:r w:rsidDel="00A81686">
                <w:rPr>
                  <w:rFonts w:hint="eastAsia"/>
                  <w:sz w:val="18"/>
                  <w:szCs w:val="18"/>
                </w:rPr>
                <w:delText>R</w:delText>
              </w:r>
              <w:r w:rsidRPr="006A20AA" w:rsidDel="00A81686">
                <w:rPr>
                  <w:sz w:val="18"/>
                  <w:szCs w:val="18"/>
                </w:rPr>
                <w:delText>esolution</w:delText>
              </w:r>
              <w:bookmarkStart w:id="13864" w:name="_Toc491776522"/>
              <w:bookmarkEnd w:id="13864"/>
            </w:del>
          </w:p>
        </w:tc>
        <w:tc>
          <w:tcPr>
            <w:tcW w:w="7371" w:type="dxa"/>
          </w:tcPr>
          <w:p w:rsidR="00EE5155" w:rsidRPr="008D2250" w:rsidDel="00A81686" w:rsidRDefault="00EE5155" w:rsidP="00AE6A57">
            <w:pPr>
              <w:pStyle w:val="Default"/>
              <w:numPr>
                <w:ilvl w:val="0"/>
                <w:numId w:val="130"/>
              </w:numPr>
              <w:rPr>
                <w:del w:id="13865" w:author="Huy Duc. Nguyen" w:date="2017-08-29T13:09:00Z"/>
                <w:sz w:val="18"/>
                <w:szCs w:val="18"/>
              </w:rPr>
            </w:pPr>
            <w:del w:id="13866" w:author="Huy Duc. Nguyen" w:date="2017-08-29T13:09:00Z">
              <w:r w:rsidRPr="00971B52" w:rsidDel="00A81686">
                <w:rPr>
                  <w:sz w:val="18"/>
                  <w:szCs w:val="18"/>
                </w:rPr>
                <w:delText>1920x720</w:delText>
              </w:r>
              <w:bookmarkStart w:id="13867" w:name="_Toc491776523"/>
              <w:bookmarkEnd w:id="13867"/>
            </w:del>
          </w:p>
        </w:tc>
        <w:bookmarkStart w:id="13868" w:name="_Toc491776524"/>
        <w:bookmarkEnd w:id="13868"/>
      </w:tr>
    </w:tbl>
    <w:p w:rsidR="008422B5" w:rsidRPr="004278D7" w:rsidDel="00A81686" w:rsidRDefault="008422B5" w:rsidP="008422B5">
      <w:pPr>
        <w:pStyle w:val="CETextBody"/>
        <w:rPr>
          <w:del w:id="13869" w:author="Huy Duc. Nguyen" w:date="2017-08-29T13:09:00Z"/>
          <w:lang w:val="en-US" w:eastAsia="ja-JP"/>
        </w:rPr>
      </w:pPr>
      <w:bookmarkStart w:id="13870" w:name="_Toc491776525"/>
      <w:bookmarkEnd w:id="13870"/>
    </w:p>
    <w:p w:rsidR="008422B5" w:rsidRPr="00613E0B" w:rsidDel="00A81686" w:rsidRDefault="008422B5" w:rsidP="008422B5">
      <w:pPr>
        <w:pStyle w:val="CETextBody"/>
        <w:numPr>
          <w:ilvl w:val="0"/>
          <w:numId w:val="67"/>
        </w:numPr>
        <w:ind w:hanging="782"/>
        <w:rPr>
          <w:del w:id="13871" w:author="Huy Duc. Nguyen" w:date="2017-08-29T13:09:00Z"/>
          <w:lang w:val="en-US" w:eastAsia="ja-JP"/>
        </w:rPr>
      </w:pPr>
      <w:del w:id="13872" w:author="Huy Duc. Nguyen" w:date="2017-08-29T13:09:00Z">
        <w:r w:rsidRPr="00613E0B" w:rsidDel="00A81686">
          <w:rPr>
            <w:lang w:val="en-US" w:eastAsia="ja-JP"/>
          </w:rPr>
          <w:delText>Precondition</w:delText>
        </w:r>
        <w:bookmarkStart w:id="13873" w:name="_Toc491776526"/>
        <w:bookmarkEnd w:id="13873"/>
      </w:del>
    </w:p>
    <w:p w:rsidR="008422B5" w:rsidDel="00A81686" w:rsidRDefault="008422B5" w:rsidP="008422B5">
      <w:pPr>
        <w:pStyle w:val="CETextBody"/>
        <w:numPr>
          <w:ilvl w:val="0"/>
          <w:numId w:val="125"/>
        </w:numPr>
        <w:rPr>
          <w:del w:id="13874" w:author="Huy Duc. Nguyen" w:date="2017-08-29T13:09:00Z"/>
          <w:lang w:val="en-US" w:eastAsia="ja-JP"/>
        </w:rPr>
      </w:pPr>
      <w:del w:id="13875" w:author="Huy Duc. Nguyen" w:date="2017-08-29T13:09:00Z">
        <w:r w:rsidDel="00A81686">
          <w:rPr>
            <w:lang w:val="en-US" w:eastAsia="ja-JP"/>
          </w:rPr>
          <w:delText xml:space="preserve">Measure on </w:delText>
        </w:r>
        <w:r w:rsidR="00E67223" w:rsidDel="00A81686">
          <w:rPr>
            <w:lang w:val="en-US" w:eastAsia="ja-JP"/>
          </w:rPr>
          <w:delText xml:space="preserve">virtualization PoC but Rightware meter cluster only runs </w:delText>
        </w:r>
        <w:r w:rsidDel="00A81686">
          <w:rPr>
            <w:lang w:val="en-US" w:eastAsia="ja-JP"/>
          </w:rPr>
          <w:delText>(</w:delText>
        </w:r>
        <w:r w:rsidR="001A28A7" w:rsidDel="00A81686">
          <w:rPr>
            <w:lang w:val="en-US" w:eastAsia="ja-JP"/>
          </w:rPr>
          <w:delText>Type</w:delText>
        </w:r>
        <w:r w:rsidR="00E67223" w:rsidDel="00A81686">
          <w:rPr>
            <w:rFonts w:hint="eastAsia"/>
            <w:lang w:val="en-US" w:eastAsia="ja-JP"/>
          </w:rPr>
          <w:delText>1</w:delText>
        </w:r>
        <w:r w:rsidDel="00A81686">
          <w:rPr>
            <w:lang w:val="en-US" w:eastAsia="ja-JP"/>
          </w:rPr>
          <w:delText>)</w:delText>
        </w:r>
        <w:bookmarkStart w:id="13876" w:name="_Toc491776527"/>
        <w:bookmarkEnd w:id="13876"/>
      </w:del>
    </w:p>
    <w:p w:rsidR="008422B5" w:rsidDel="00A81686" w:rsidRDefault="008422B5" w:rsidP="008422B5">
      <w:pPr>
        <w:pStyle w:val="CETextBody"/>
        <w:numPr>
          <w:ilvl w:val="0"/>
          <w:numId w:val="125"/>
        </w:numPr>
        <w:rPr>
          <w:del w:id="13877" w:author="Huy Duc. Nguyen" w:date="2017-08-29T13:09:00Z"/>
          <w:lang w:val="en-US" w:eastAsia="ja-JP"/>
        </w:rPr>
      </w:pPr>
      <w:del w:id="13878" w:author="Huy Duc. Nguyen" w:date="2017-08-29T13:09:00Z">
        <w:r w:rsidDel="00A81686">
          <w:rPr>
            <w:lang w:val="en-US" w:eastAsia="ja-JP"/>
          </w:rPr>
          <w:delText>Enable the GPU robustness feature</w:delText>
        </w:r>
        <w:bookmarkStart w:id="13879" w:name="_Toc491776528"/>
        <w:bookmarkEnd w:id="13879"/>
      </w:del>
    </w:p>
    <w:p w:rsidR="008422B5" w:rsidDel="00A81686" w:rsidRDefault="008422B5" w:rsidP="008422B5">
      <w:pPr>
        <w:pStyle w:val="CETextBody"/>
        <w:numPr>
          <w:ilvl w:val="0"/>
          <w:numId w:val="125"/>
        </w:numPr>
        <w:rPr>
          <w:del w:id="13880" w:author="Huy Duc. Nguyen" w:date="2017-08-29T13:09:00Z"/>
          <w:lang w:val="en-US" w:eastAsia="ja-JP"/>
        </w:rPr>
      </w:pPr>
      <w:del w:id="13881" w:author="Huy Duc. Nguyen" w:date="2017-08-29T13:09:00Z">
        <w:r w:rsidDel="00A81686">
          <w:rPr>
            <w:lang w:val="en-US" w:eastAsia="ja-JP"/>
          </w:rPr>
          <w:delText>Application on INTEGRITY: Rightware meter cluster</w:delText>
        </w:r>
        <w:bookmarkStart w:id="13882" w:name="_Toc491776529"/>
        <w:bookmarkEnd w:id="13882"/>
      </w:del>
    </w:p>
    <w:p w:rsidR="008422B5" w:rsidRPr="00BA58F6" w:rsidDel="00A81686" w:rsidRDefault="008422B5" w:rsidP="008422B5">
      <w:pPr>
        <w:pStyle w:val="CETextBody"/>
        <w:numPr>
          <w:ilvl w:val="0"/>
          <w:numId w:val="125"/>
        </w:numPr>
        <w:rPr>
          <w:del w:id="13883" w:author="Huy Duc. Nguyen" w:date="2017-08-29T13:09:00Z"/>
          <w:lang w:val="en-US" w:eastAsia="ja-JP"/>
        </w:rPr>
      </w:pPr>
      <w:del w:id="13884" w:author="Huy Duc. Nguyen" w:date="2017-08-29T13:09:00Z">
        <w:r w:rsidDel="00A81686">
          <w:rPr>
            <w:lang w:val="en-US" w:eastAsia="ja-JP"/>
          </w:rPr>
          <w:delText>Application on Linux: Renesas original malicious application (Many polygons or Heavy shaders. They shall be stored in the root file system)</w:delText>
        </w:r>
        <w:bookmarkStart w:id="13885" w:name="_Toc491776530"/>
        <w:bookmarkEnd w:id="13885"/>
      </w:del>
    </w:p>
    <w:p w:rsidR="008422B5" w:rsidDel="00A81686" w:rsidRDefault="008422B5" w:rsidP="008422B5">
      <w:pPr>
        <w:pStyle w:val="CETextBody"/>
        <w:numPr>
          <w:ilvl w:val="0"/>
          <w:numId w:val="125"/>
        </w:numPr>
        <w:rPr>
          <w:del w:id="13886" w:author="Huy Duc. Nguyen" w:date="2017-08-29T13:09:00Z"/>
          <w:lang w:val="en-US" w:eastAsia="ja-JP"/>
        </w:rPr>
      </w:pPr>
      <w:del w:id="13887" w:author="Huy Duc. Nguyen" w:date="2017-08-29T13:09:00Z">
        <w:r w:rsidDel="00A81686">
          <w:rPr>
            <w:rFonts w:hint="eastAsia"/>
            <w:lang w:val="en-US" w:eastAsia="ja-JP"/>
          </w:rPr>
          <w:delText>Window size on INTEGRITY/Linux: 1920x720</w:delText>
        </w:r>
        <w:bookmarkStart w:id="13888" w:name="_Toc491776531"/>
        <w:bookmarkEnd w:id="13888"/>
      </w:del>
    </w:p>
    <w:p w:rsidR="008422B5" w:rsidDel="00A81686" w:rsidRDefault="008422B5" w:rsidP="008422B5">
      <w:pPr>
        <w:pStyle w:val="CETextBody"/>
        <w:numPr>
          <w:ilvl w:val="0"/>
          <w:numId w:val="125"/>
        </w:numPr>
        <w:rPr>
          <w:del w:id="13889" w:author="Huy Duc. Nguyen" w:date="2017-08-29T13:09:00Z"/>
          <w:lang w:val="en-US" w:eastAsia="ja-JP"/>
        </w:rPr>
      </w:pPr>
      <w:del w:id="13890" w:author="Huy Duc. Nguyen" w:date="2017-08-29T13:09:00Z">
        <w:r w:rsidDel="00A81686">
          <w:rPr>
            <w:lang w:val="en-US" w:eastAsia="ja-JP"/>
          </w:rPr>
          <w:delText>Window system on Linux: DRM</w:delText>
        </w:r>
        <w:bookmarkStart w:id="13891" w:name="_Toc491776532"/>
        <w:bookmarkEnd w:id="13891"/>
      </w:del>
    </w:p>
    <w:p w:rsidR="008422B5" w:rsidDel="00A81686" w:rsidRDefault="008422B5" w:rsidP="008422B5">
      <w:pPr>
        <w:pStyle w:val="CETextBody"/>
        <w:rPr>
          <w:del w:id="13892" w:author="Huy Duc. Nguyen" w:date="2017-08-29T13:09:00Z"/>
          <w:lang w:val="en-US" w:eastAsia="ja-JP"/>
        </w:rPr>
      </w:pPr>
      <w:bookmarkStart w:id="13893" w:name="_Toc491776533"/>
      <w:bookmarkEnd w:id="13893"/>
    </w:p>
    <w:p w:rsidR="008422B5" w:rsidRPr="00770298" w:rsidDel="00A81686" w:rsidRDefault="008422B5" w:rsidP="008422B5">
      <w:pPr>
        <w:pStyle w:val="CETextBody"/>
        <w:numPr>
          <w:ilvl w:val="0"/>
          <w:numId w:val="67"/>
        </w:numPr>
        <w:ind w:hanging="782"/>
        <w:rPr>
          <w:del w:id="13894" w:author="Huy Duc. Nguyen" w:date="2017-08-29T13:09:00Z"/>
          <w:lang w:val="en-US" w:eastAsia="ja-JP"/>
        </w:rPr>
      </w:pPr>
      <w:del w:id="13895" w:author="Huy Duc. Nguyen" w:date="2017-08-29T13:09:00Z">
        <w:r w:rsidDel="00A81686">
          <w:rPr>
            <w:rFonts w:hint="eastAsia"/>
            <w:lang w:val="en-US" w:eastAsia="ja-JP"/>
          </w:rPr>
          <w:delText xml:space="preserve">How to </w:delText>
        </w:r>
        <w:r w:rsidDel="00A81686">
          <w:rPr>
            <w:lang w:val="en-US" w:eastAsia="ja-JP"/>
          </w:rPr>
          <w:delText>measure (preliminary)</w:delText>
        </w:r>
        <w:bookmarkStart w:id="13896" w:name="_Toc491776534"/>
        <w:bookmarkEnd w:id="13896"/>
      </w:del>
    </w:p>
    <w:p w:rsidR="008422B5" w:rsidDel="00A81686" w:rsidRDefault="00E67223" w:rsidP="008422B5">
      <w:pPr>
        <w:pStyle w:val="CETextBody"/>
        <w:numPr>
          <w:ilvl w:val="0"/>
          <w:numId w:val="223"/>
        </w:numPr>
        <w:ind w:left="777"/>
        <w:rPr>
          <w:del w:id="13897" w:author="Huy Duc. Nguyen" w:date="2017-08-29T13:09:00Z"/>
          <w:lang w:val="en-US" w:eastAsia="ja-JP"/>
        </w:rPr>
      </w:pPr>
      <w:del w:id="13898" w:author="Huy Duc. Nguyen" w:date="2017-08-29T13:09:00Z">
        <w:r w:rsidDel="00A81686">
          <w:rPr>
            <w:lang w:val="en-US" w:eastAsia="ja-JP"/>
          </w:rPr>
          <w:delText>Start Type1_mono</w:delText>
        </w:r>
        <w:r w:rsidR="000E27CF" w:rsidDel="00A81686">
          <w:rPr>
            <w:lang w:val="en-US" w:eastAsia="ja-JP"/>
          </w:rPr>
          <w:delText>.5.16.1</w:delText>
        </w:r>
        <w:r w:rsidR="008422B5" w:rsidDel="00A81686">
          <w:rPr>
            <w:lang w:val="en-US" w:eastAsia="ja-JP"/>
          </w:rPr>
          <w:delText xml:space="preserve"> using MULTI debugger</w:delText>
        </w:r>
        <w:r w:rsidR="00471D4C" w:rsidDel="00A81686">
          <w:rPr>
            <w:lang w:val="en-US" w:eastAsia="ja-JP"/>
          </w:rPr>
          <w:delText>.</w:delText>
        </w:r>
        <w:bookmarkStart w:id="13899" w:name="_Toc491776535"/>
        <w:bookmarkEnd w:id="13899"/>
      </w:del>
    </w:p>
    <w:p w:rsidR="008422B5" w:rsidDel="00A81686" w:rsidRDefault="008422B5" w:rsidP="008422B5">
      <w:pPr>
        <w:pStyle w:val="CETextBody"/>
        <w:numPr>
          <w:ilvl w:val="0"/>
          <w:numId w:val="223"/>
        </w:numPr>
        <w:ind w:left="777"/>
        <w:rPr>
          <w:del w:id="13900" w:author="Huy Duc. Nguyen" w:date="2017-08-29T13:09:00Z"/>
          <w:lang w:val="en-US" w:eastAsia="ja-JP"/>
        </w:rPr>
      </w:pPr>
      <w:del w:id="13901" w:author="Huy Duc. Nguyen" w:date="2017-08-29T13:09:00Z">
        <w:r w:rsidRPr="00770298" w:rsidDel="00A81686">
          <w:rPr>
            <w:lang w:val="en-US" w:eastAsia="ja-JP"/>
          </w:rPr>
          <w:delText xml:space="preserve">Login to Linux using Terminal. </w:delText>
        </w:r>
        <w:bookmarkStart w:id="13902" w:name="_Toc491776536"/>
        <w:bookmarkEnd w:id="13902"/>
      </w:del>
    </w:p>
    <w:p w:rsidR="00E67223" w:rsidRPr="000E27CF" w:rsidDel="00A81686" w:rsidRDefault="00CB1ED6">
      <w:pPr>
        <w:pStyle w:val="CETextBody"/>
        <w:ind w:left="777"/>
        <w:rPr>
          <w:del w:id="13903" w:author="Huy Duc. Nguyen" w:date="2017-08-29T13:09:00Z"/>
          <w:lang w:val="en-US" w:eastAsia="ja-JP"/>
        </w:rPr>
      </w:pPr>
      <w:del w:id="13904" w:author="Huy Duc. Nguyen" w:date="2017-08-29T13:09:00Z">
        <w:r w:rsidRPr="005D76AB" w:rsidDel="00A81686">
          <w:rPr>
            <w:noProof/>
            <w:lang w:val="en-US"/>
          </w:rPr>
          <mc:AlternateContent>
            <mc:Choice Requires="wps">
              <w:drawing>
                <wp:inline distT="0" distB="0" distL="0" distR="0" wp14:anchorId="02A3E061" wp14:editId="63E3ADA5">
                  <wp:extent cx="5572125" cy="295275"/>
                  <wp:effectExtent l="0" t="0" r="28575" b="28575"/>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CB1ED6">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02A3E061" id="_x0000_s121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C620rtRwIA&#10;AGAEAAAOAAAAAAAAAAAAAAAAAC4CAABkcnMvZTJvRG9jLnhtbFBLAQItABQABgAIAAAAIQBGmmqQ&#10;3QAAAAQBAAAPAAAAAAAAAAAAAAAAAKEEAABkcnMvZG93bnJldi54bWxQSwUGAAAAAAQABADzAAAA&#10;qwUAAAAA&#10;">
                  <v:textbox>
                    <w:txbxContent>
                      <w:p w:rsidR="005B1E90" w:rsidRPr="00B43823" w:rsidRDefault="005B1E90" w:rsidP="00CB1ED6">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3905" w:name="_Toc491776537"/>
        <w:bookmarkEnd w:id="13905"/>
      </w:del>
    </w:p>
    <w:p w:rsidR="008422B5" w:rsidDel="00A81686" w:rsidRDefault="008422B5" w:rsidP="008422B5">
      <w:pPr>
        <w:pStyle w:val="CETextBody"/>
        <w:numPr>
          <w:ilvl w:val="0"/>
          <w:numId w:val="223"/>
        </w:numPr>
        <w:ind w:left="777"/>
        <w:rPr>
          <w:del w:id="13906" w:author="Huy Duc. Nguyen" w:date="2017-08-29T13:09:00Z"/>
          <w:lang w:val="en-US" w:eastAsia="ja-JP"/>
        </w:rPr>
      </w:pPr>
      <w:del w:id="13907" w:author="Huy Duc. Nguyen" w:date="2017-08-29T13:09:00Z">
        <w:r w:rsidRPr="00770298" w:rsidDel="00A81686">
          <w:rPr>
            <w:rFonts w:hint="eastAsia"/>
            <w:lang w:val="en-US" w:eastAsia="ja-JP"/>
          </w:rPr>
          <w:delText>Stop Weston using the following command.</w:delText>
        </w:r>
        <w:bookmarkStart w:id="13908" w:name="_Toc491776538"/>
        <w:bookmarkEnd w:id="13908"/>
      </w:del>
    </w:p>
    <w:p w:rsidR="008422B5" w:rsidRPr="00770298" w:rsidDel="00A81686" w:rsidRDefault="001A28A7" w:rsidP="008422B5">
      <w:pPr>
        <w:pStyle w:val="CETextBody"/>
        <w:ind w:left="752"/>
        <w:rPr>
          <w:del w:id="13909" w:author="Huy Duc. Nguyen" w:date="2017-08-29T13:09:00Z"/>
          <w:rFonts w:ascii="Courier New" w:hAnsi="Courier New" w:cs="Courier New"/>
          <w:lang w:val="en-US" w:eastAsia="ja-JP"/>
        </w:rPr>
      </w:pPr>
      <w:del w:id="13910" w:author="Huy Duc. Nguyen" w:date="2017-08-29T13:09:00Z">
        <w:r w:rsidRPr="005D76AB" w:rsidDel="00A81686">
          <w:rPr>
            <w:noProof/>
            <w:lang w:val="en-US"/>
          </w:rPr>
          <mc:AlternateContent>
            <mc:Choice Requires="wps">
              <w:drawing>
                <wp:inline distT="0" distB="0" distL="0" distR="0" wp14:anchorId="391B08E5" wp14:editId="5D31046B">
                  <wp:extent cx="5572125" cy="295275"/>
                  <wp:effectExtent l="0" t="0" r="28575" b="28575"/>
                  <wp:docPr id="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1A28A7">
                              <w:pPr>
                                <w:rPr>
                                  <w:rFonts w:ascii="Courier New" w:hAnsi="Courier New" w:cs="Courier New"/>
                                  <w:sz w:val="22"/>
                                  <w:szCs w:val="22"/>
                                </w:rPr>
                              </w:pPr>
                              <w:r w:rsidRPr="00955E9B">
                                <w:rPr>
                                  <w:rFonts w:ascii="Courier New" w:hAnsi="Courier New" w:cs="Courier New"/>
                                  <w:sz w:val="22"/>
                                  <w:lang w:val="en-US" w:eastAsia="ja-JP"/>
                                </w:rPr>
                                <w:t>root@salvator-x:~# systemctl stop weston</w:t>
                              </w:r>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391B08E5" id="_x0000_s1219"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HmOCrRwIA&#10;AGAEAAAOAAAAAAAAAAAAAAAAAC4CAABkcnMvZTJvRG9jLnhtbFBLAQItABQABgAIAAAAIQBGmmqQ&#10;3QAAAAQBAAAPAAAAAAAAAAAAAAAAAKEEAABkcnMvZG93bnJldi54bWxQSwUGAAAAAAQABADzAAAA&#10;qwUAAAAA&#10;">
                  <v:textbox>
                    <w:txbxContent>
                      <w:p w:rsidR="005B1E90" w:rsidRPr="00B43823" w:rsidRDefault="005B1E90" w:rsidP="001A28A7">
                        <w:pPr>
                          <w:rPr>
                            <w:rFonts w:ascii="Courier New" w:hAnsi="Courier New" w:cs="Courier New"/>
                            <w:sz w:val="22"/>
                            <w:szCs w:val="22"/>
                          </w:rPr>
                        </w:pPr>
                        <w:proofErr w:type="spellStart"/>
                        <w:r w:rsidRPr="00955E9B">
                          <w:rPr>
                            <w:rFonts w:ascii="Courier New" w:hAnsi="Courier New" w:cs="Courier New"/>
                            <w:sz w:val="22"/>
                            <w:lang w:val="en-US" w:eastAsia="ja-JP"/>
                          </w:rPr>
                          <w:t>root@salvator-x</w:t>
                        </w:r>
                        <w:proofErr w:type="spellEnd"/>
                        <w:r w:rsidRPr="00955E9B">
                          <w:rPr>
                            <w:rFonts w:ascii="Courier New" w:hAnsi="Courier New" w:cs="Courier New"/>
                            <w:sz w:val="22"/>
                            <w:lang w:val="en-US" w:eastAsia="ja-JP"/>
                          </w:rPr>
                          <w:t xml:space="preserve">:~# </w:t>
                        </w:r>
                        <w:proofErr w:type="spellStart"/>
                        <w:r w:rsidRPr="00955E9B">
                          <w:rPr>
                            <w:rFonts w:ascii="Courier New" w:hAnsi="Courier New" w:cs="Courier New"/>
                            <w:sz w:val="22"/>
                            <w:lang w:val="en-US" w:eastAsia="ja-JP"/>
                          </w:rPr>
                          <w:t>systemctl</w:t>
                        </w:r>
                        <w:proofErr w:type="spellEnd"/>
                        <w:r w:rsidRPr="00955E9B">
                          <w:rPr>
                            <w:rFonts w:ascii="Courier New" w:hAnsi="Courier New" w:cs="Courier New"/>
                            <w:sz w:val="22"/>
                            <w:lang w:val="en-US" w:eastAsia="ja-JP"/>
                          </w:rPr>
                          <w:t xml:space="preserve"> stop </w:t>
                        </w:r>
                        <w:proofErr w:type="spellStart"/>
                        <w:proofErr w:type="gramStart"/>
                        <w:r w:rsidRPr="00955E9B">
                          <w:rPr>
                            <w:rFonts w:ascii="Courier New" w:hAnsi="Courier New" w:cs="Courier New"/>
                            <w:sz w:val="22"/>
                            <w:lang w:val="en-US" w:eastAsia="ja-JP"/>
                          </w:rPr>
                          <w:t>weston</w:t>
                        </w:r>
                        <w:proofErr w:type="spellEnd"/>
                        <w:proofErr w:type="gramEnd"/>
                        <w:r w:rsidRPr="00B43823" w:rsidDel="004E6E61">
                          <w:rPr>
                            <w:rFonts w:ascii="Courier New" w:hAnsi="Courier New" w:cs="Courier New"/>
                            <w:sz w:val="22"/>
                            <w:szCs w:val="22"/>
                            <w:lang w:val="en-US" w:eastAsia="ja-JP"/>
                          </w:rPr>
                          <w:t xml:space="preserve"> </w:t>
                        </w:r>
                        <w:r w:rsidRPr="00B43823" w:rsidDel="00471D4C">
                          <w:rPr>
                            <w:rFonts w:ascii="Courier New" w:hAnsi="Courier New" w:cs="Courier New"/>
                            <w:sz w:val="22"/>
                            <w:szCs w:val="22"/>
                          </w:rPr>
                          <w:t xml:space="preserve"> </w:t>
                        </w:r>
                      </w:p>
                    </w:txbxContent>
                  </v:textbox>
                  <w10:anchorlock/>
                </v:shape>
              </w:pict>
            </mc:Fallback>
          </mc:AlternateContent>
        </w:r>
        <w:bookmarkStart w:id="13911" w:name="_Toc491776539"/>
        <w:bookmarkEnd w:id="13911"/>
      </w:del>
    </w:p>
    <w:p w:rsidR="008422B5" w:rsidDel="00A81686" w:rsidRDefault="008422B5" w:rsidP="008422B5">
      <w:pPr>
        <w:pStyle w:val="CETextBody"/>
        <w:numPr>
          <w:ilvl w:val="0"/>
          <w:numId w:val="223"/>
        </w:numPr>
        <w:ind w:left="777"/>
        <w:rPr>
          <w:del w:id="13912" w:author="Huy Duc. Nguyen" w:date="2017-08-29T13:09:00Z"/>
          <w:lang w:val="en-US" w:eastAsia="ja-JP"/>
        </w:rPr>
      </w:pPr>
      <w:del w:id="13913" w:author="Huy Duc. Nguyen" w:date="2017-08-29T13:09:00Z">
        <w:r w:rsidRPr="00770298" w:rsidDel="00A81686">
          <w:rPr>
            <w:rFonts w:hint="eastAsia"/>
            <w:lang w:val="en-US" w:eastAsia="ja-JP"/>
          </w:rPr>
          <w:delText>Edit /etc/powervr.ini as follows</w:delText>
        </w:r>
        <w:r w:rsidRPr="00770298" w:rsidDel="00A81686">
          <w:rPr>
            <w:lang w:val="en-US" w:eastAsia="ja-JP"/>
          </w:rPr>
          <w:delText xml:space="preserve"> to use the DRM Window System. </w:delText>
        </w:r>
        <w:bookmarkStart w:id="13914" w:name="_Toc491776540"/>
        <w:bookmarkEnd w:id="13914"/>
      </w:del>
    </w:p>
    <w:p w:rsidR="008422B5" w:rsidRPr="00770298" w:rsidDel="00A81686" w:rsidRDefault="008422B5" w:rsidP="008422B5">
      <w:pPr>
        <w:pStyle w:val="CETextBody"/>
        <w:ind w:left="777"/>
        <w:rPr>
          <w:del w:id="13915" w:author="Huy Duc. Nguyen" w:date="2017-08-29T13:09:00Z"/>
          <w:lang w:val="en-US" w:eastAsia="ja-JP"/>
        </w:rPr>
      </w:pPr>
      <w:del w:id="13916" w:author="Huy Duc. Nguyen" w:date="2017-08-29T13:09:00Z">
        <w:r w:rsidRPr="00770298" w:rsidDel="00A81686">
          <w:rPr>
            <w:lang w:val="en-US" w:eastAsia="ja-JP"/>
          </w:rPr>
          <w:delText>Before the modification</w:delText>
        </w:r>
        <w:bookmarkStart w:id="13917" w:name="_Toc491776541"/>
        <w:bookmarkEnd w:id="13917"/>
      </w:del>
    </w:p>
    <w:p w:rsidR="008422B5" w:rsidDel="00A81686" w:rsidRDefault="008422B5" w:rsidP="008422B5">
      <w:pPr>
        <w:pStyle w:val="CETextBody"/>
        <w:ind w:left="777"/>
        <w:rPr>
          <w:del w:id="13918" w:author="Huy Duc. Nguyen" w:date="2017-08-29T13:09:00Z"/>
          <w:lang w:val="en-US" w:eastAsia="ja-JP"/>
        </w:rPr>
      </w:pPr>
      <w:del w:id="13919" w:author="Huy Duc. Nguyen" w:date="2017-08-29T13:09:00Z">
        <w:r w:rsidRPr="005D76AB" w:rsidDel="00A81686">
          <w:rPr>
            <w:noProof/>
            <w:lang w:val="en-US"/>
          </w:rPr>
          <mc:AlternateContent>
            <mc:Choice Requires="wps">
              <w:drawing>
                <wp:inline distT="0" distB="0" distL="0" distR="0" wp14:anchorId="3C8364CC" wp14:editId="17BEBD7B">
                  <wp:extent cx="5572125" cy="295275"/>
                  <wp:effectExtent l="0" t="0" r="28575" b="28575"/>
                  <wp:docPr id="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6E44BB" w:rsidRDefault="005B1E90"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wps:txbx>
                        <wps:bodyPr rot="0" vert="horz" wrap="square" lIns="91440" tIns="45720" rIns="91440" bIns="45720" anchor="t" anchorCtr="0">
                          <a:noAutofit/>
                        </wps:bodyPr>
                      </wps:wsp>
                    </a:graphicData>
                  </a:graphic>
                </wp:inline>
              </w:drawing>
            </mc:Choice>
            <mc:Fallback>
              <w:pict>
                <v:shape w14:anchorId="3C8364CC" id="_x0000_s1220"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EXyu8lGAgAA&#10;XwQAAA4AAAAAAAAAAAAAAAAALgIAAGRycy9lMm9Eb2MueG1sUEsBAi0AFAAGAAgAAAAhAEaaapDd&#10;AAAABAEAAA8AAAAAAAAAAAAAAAAAoAQAAGRycy9kb3ducmV2LnhtbFBLBQYAAAAABAAEAPMAAACq&#10;BQAAAAA=&#10;">
                  <v:textbox>
                    <w:txbxContent>
                      <w:p w:rsidR="005B1E90" w:rsidRPr="006E44BB" w:rsidRDefault="005B1E90" w:rsidP="008422B5">
                        <w:pPr>
                          <w:rPr>
                            <w:rFonts w:ascii="Courier New" w:hAnsi="Courier New" w:cs="Courier New"/>
                            <w:sz w:val="20"/>
                            <w:szCs w:val="20"/>
                          </w:rPr>
                        </w:pPr>
                        <w:r w:rsidRPr="006E44BB">
                          <w:rPr>
                            <w:rFonts w:ascii="Courier New" w:hAnsi="Courier New" w:cs="Courier New"/>
                            <w:sz w:val="20"/>
                            <w:szCs w:val="20"/>
                          </w:rPr>
                          <w:t>WindowSystem=libpvrWAYLAND_WSEGL.so</w:t>
                        </w:r>
                      </w:p>
                    </w:txbxContent>
                  </v:textbox>
                  <w10:anchorlock/>
                </v:shape>
              </w:pict>
            </mc:Fallback>
          </mc:AlternateContent>
        </w:r>
        <w:bookmarkStart w:id="13920" w:name="_Toc491776542"/>
        <w:bookmarkEnd w:id="13920"/>
      </w:del>
    </w:p>
    <w:p w:rsidR="008422B5" w:rsidDel="00A81686" w:rsidRDefault="008422B5" w:rsidP="008422B5">
      <w:pPr>
        <w:pStyle w:val="CETextBody"/>
        <w:ind w:left="777"/>
        <w:rPr>
          <w:del w:id="13921" w:author="Huy Duc. Nguyen" w:date="2017-08-29T13:09:00Z"/>
          <w:lang w:val="en-US" w:eastAsia="ja-JP"/>
        </w:rPr>
      </w:pPr>
      <w:del w:id="13922" w:author="Huy Duc. Nguyen" w:date="2017-08-29T13:09:00Z">
        <w:r w:rsidDel="00A81686">
          <w:rPr>
            <w:lang w:val="en-US" w:eastAsia="ja-JP"/>
          </w:rPr>
          <w:delText>After the modification</w:delText>
        </w:r>
        <w:bookmarkStart w:id="13923" w:name="_Toc491776543"/>
        <w:bookmarkEnd w:id="13923"/>
      </w:del>
    </w:p>
    <w:p w:rsidR="008422B5" w:rsidDel="00A81686" w:rsidRDefault="008422B5" w:rsidP="008422B5">
      <w:pPr>
        <w:pStyle w:val="CETextBody"/>
        <w:ind w:left="777"/>
        <w:rPr>
          <w:del w:id="13924" w:author="Huy Duc. Nguyen" w:date="2017-08-29T13:09:00Z"/>
          <w:lang w:val="en-US" w:eastAsia="ja-JP"/>
        </w:rPr>
      </w:pPr>
      <w:del w:id="13925" w:author="Huy Duc. Nguyen" w:date="2017-08-29T13:09:00Z">
        <w:r w:rsidRPr="005D76AB" w:rsidDel="00A81686">
          <w:rPr>
            <w:noProof/>
            <w:lang w:val="en-US"/>
          </w:rPr>
          <mc:AlternateContent>
            <mc:Choice Requires="wps">
              <w:drawing>
                <wp:inline distT="0" distB="0" distL="0" distR="0" wp14:anchorId="0B77C338" wp14:editId="0C890347">
                  <wp:extent cx="5572125" cy="381000"/>
                  <wp:effectExtent l="0" t="0" r="28575" b="19050"/>
                  <wp:docPr id="49" name="テキスト ボックス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81000"/>
                          </a:xfrm>
                          <a:prstGeom prst="rect">
                            <a:avLst/>
                          </a:prstGeom>
                          <a:solidFill>
                            <a:srgbClr val="FFFFFF"/>
                          </a:solidFill>
                          <a:ln w="9525">
                            <a:solidFill>
                              <a:srgbClr val="000000"/>
                            </a:solidFill>
                            <a:miter lim="800000"/>
                            <a:headEnd/>
                            <a:tailEnd/>
                          </a:ln>
                        </wps:spPr>
                        <wps:txbx>
                          <w:txbxContent>
                            <w:p w:rsidR="005B1E90" w:rsidRPr="005D76AB" w:rsidRDefault="005B1E90" w:rsidP="008422B5">
                              <w:pPr>
                                <w:rPr>
                                  <w:rFonts w:ascii="Courier New" w:hAnsi="Courier New" w:cs="Courier New"/>
                                  <w:sz w:val="20"/>
                                  <w:szCs w:val="20"/>
                                  <w:lang w:val="en-US"/>
                                </w:rPr>
                              </w:pPr>
                              <w:r w:rsidRPr="005D76AB">
                                <w:rPr>
                                  <w:rFonts w:ascii="Courier New" w:hAnsi="Courier New" w:cs="Courier New"/>
                                  <w:sz w:val="20"/>
                                  <w:szCs w:val="20"/>
                                  <w:lang w:val="en-US"/>
                                </w:rPr>
                                <w:t xml:space="preserve">;WindowSystem=libpvrWAYLAND_WSEGL.so </w:t>
                              </w:r>
                              <w:r w:rsidRPr="005D76AB">
                                <w:rPr>
                                  <w:rFonts w:ascii="Courier New" w:hAnsi="Courier New" w:cs="Courier New"/>
                                  <w:sz w:val="20"/>
                                  <w:szCs w:val="20"/>
                                  <w:lang w:val="en-US"/>
                                </w:rPr>
                                <w:br/>
                                <w:t>WindowSystem=libpvrDRM_WSEGL.so</w:t>
                              </w:r>
                            </w:p>
                            <w:p w:rsidR="005B1E90" w:rsidRPr="00536F5E" w:rsidRDefault="005B1E90" w:rsidP="008422B5">
                              <w:pPr>
                                <w:rPr>
                                  <w:rFonts w:ascii="Courier New" w:hAnsi="Courier New" w:cs="Courier New"/>
                                  <w:sz w:val="20"/>
                                  <w:szCs w:val="20"/>
                                </w:rPr>
                              </w:pPr>
                            </w:p>
                          </w:txbxContent>
                        </wps:txbx>
                        <wps:bodyPr rot="0" vert="horz" wrap="square" lIns="91440" tIns="45720" rIns="91440" bIns="45720" anchor="t" anchorCtr="0">
                          <a:noAutofit/>
                        </wps:bodyPr>
                      </wps:wsp>
                    </a:graphicData>
                  </a:graphic>
                </wp:inline>
              </w:drawing>
            </mc:Choice>
            <mc:Fallback>
              <w:pict>
                <v:shape w14:anchorId="0B77C338" id="テキスト ボックス 49" o:spid="_x0000_s1221" type="#_x0000_t202" style="width:438.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">
                  <v:textbox>
                    <w:txbxContent>
                      <w:p w:rsidR="005B1E90" w:rsidRPr="005D76AB" w:rsidRDefault="005B1E90" w:rsidP="008422B5">
                        <w:pPr>
                          <w:rPr>
                            <w:rFonts w:ascii="Courier New" w:hAnsi="Courier New" w:cs="Courier New"/>
                            <w:sz w:val="20"/>
                            <w:szCs w:val="20"/>
                            <w:lang w:val="en-US"/>
                          </w:rPr>
                        </w:pPr>
                        <w:proofErr w:type="gramStart"/>
                        <w:r w:rsidRPr="005D76AB">
                          <w:rPr>
                            <w:rFonts w:ascii="Courier New" w:hAnsi="Courier New" w:cs="Courier New"/>
                            <w:sz w:val="20"/>
                            <w:szCs w:val="20"/>
                            <w:lang w:val="en-US"/>
                          </w:rPr>
                          <w:t>;</w:t>
                        </w:r>
                        <w:proofErr w:type="spellStart"/>
                        <w:r w:rsidRPr="005D76AB">
                          <w:rPr>
                            <w:rFonts w:ascii="Courier New" w:hAnsi="Courier New" w:cs="Courier New"/>
                            <w:sz w:val="20"/>
                            <w:szCs w:val="20"/>
                            <w:lang w:val="en-US"/>
                          </w:rPr>
                          <w:t>WindowSystem</w:t>
                        </w:r>
                        <w:proofErr w:type="spellEnd"/>
                        <w:proofErr w:type="gramEnd"/>
                        <w:r w:rsidRPr="005D76AB">
                          <w:rPr>
                            <w:rFonts w:ascii="Courier New" w:hAnsi="Courier New" w:cs="Courier New"/>
                            <w:sz w:val="20"/>
                            <w:szCs w:val="20"/>
                            <w:lang w:val="en-US"/>
                          </w:rPr>
                          <w:t xml:space="preserve">=libpvrWAYLAND_WSEGL.so </w:t>
                        </w:r>
                        <w:r w:rsidRPr="005D76AB">
                          <w:rPr>
                            <w:rFonts w:ascii="Courier New" w:hAnsi="Courier New" w:cs="Courier New"/>
                            <w:sz w:val="20"/>
                            <w:szCs w:val="20"/>
                            <w:lang w:val="en-US"/>
                          </w:rPr>
                          <w:br/>
                          <w:t>WindowSystem=libpvrDRM_WSEGL.so</w:t>
                        </w:r>
                      </w:p>
                      <w:p w:rsidR="005B1E90" w:rsidRPr="00536F5E" w:rsidRDefault="005B1E90" w:rsidP="008422B5">
                        <w:pPr>
                          <w:rPr>
                            <w:rFonts w:ascii="Courier New" w:hAnsi="Courier New" w:cs="Courier New"/>
                            <w:sz w:val="20"/>
                            <w:szCs w:val="20"/>
                          </w:rPr>
                        </w:pPr>
                      </w:p>
                    </w:txbxContent>
                  </v:textbox>
                  <w10:anchorlock/>
                </v:shape>
              </w:pict>
            </mc:Fallback>
          </mc:AlternateContent>
        </w:r>
        <w:bookmarkStart w:id="13926" w:name="_Toc491776544"/>
        <w:bookmarkEnd w:id="13926"/>
      </w:del>
    </w:p>
    <w:p w:rsidR="008422B5" w:rsidDel="00A81686" w:rsidRDefault="008422B5" w:rsidP="008422B5">
      <w:pPr>
        <w:pStyle w:val="CETextBody"/>
        <w:numPr>
          <w:ilvl w:val="0"/>
          <w:numId w:val="223"/>
        </w:numPr>
        <w:ind w:left="777"/>
        <w:rPr>
          <w:del w:id="13927" w:author="Huy Duc. Nguyen" w:date="2017-08-29T13:09:00Z"/>
          <w:lang w:val="en-US" w:eastAsia="ja-JP"/>
        </w:rPr>
      </w:pPr>
      <w:del w:id="13928" w:author="Huy Duc. Nguyen" w:date="2017-08-29T13:09:00Z">
        <w:r w:rsidRPr="00770298" w:rsidDel="00A81686">
          <w:rPr>
            <w:lang w:val="en-US" w:eastAsia="ja-JP"/>
          </w:rPr>
          <w:delText>Disable Weston using the following command.</w:delText>
        </w:r>
        <w:bookmarkStart w:id="13929" w:name="_Toc491776545"/>
        <w:bookmarkEnd w:id="13929"/>
      </w:del>
    </w:p>
    <w:p w:rsidR="008422B5" w:rsidRPr="00B43823" w:rsidDel="00A81686" w:rsidRDefault="006B3BBA" w:rsidP="00B43823">
      <w:pPr>
        <w:pStyle w:val="CETextBody"/>
        <w:ind w:left="777"/>
        <w:rPr>
          <w:del w:id="13930" w:author="Huy Duc. Nguyen" w:date="2017-08-29T13:09:00Z"/>
          <w:lang w:val="en-US" w:eastAsia="ja-JP"/>
        </w:rPr>
      </w:pPr>
      <w:del w:id="13931" w:author="Huy Duc. Nguyen" w:date="2017-08-29T13:09:00Z">
        <w:r w:rsidRPr="005D76AB" w:rsidDel="00A81686">
          <w:rPr>
            <w:noProof/>
            <w:lang w:val="en-US"/>
          </w:rPr>
          <mc:AlternateContent>
            <mc:Choice Requires="wps">
              <w:drawing>
                <wp:inline distT="0" distB="0" distL="0" distR="0" wp14:anchorId="7F4F7CA7" wp14:editId="276E05E9">
                  <wp:extent cx="5572125" cy="295275"/>
                  <wp:effectExtent l="0" t="0" r="28575" b="28575"/>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r>
                                <w:rPr>
                                  <w:rFonts w:ascii="Courier New" w:hAnsi="Courier New" w:cs="Courier New"/>
                                  <w:sz w:val="22"/>
                                  <w:szCs w:val="22"/>
                                  <w:lang w:val="en-US" w:eastAsia="ja-JP"/>
                                </w:rPr>
                                <w:t>root@salvator-x:~</w:t>
                              </w:r>
                              <w:r w:rsidRPr="00B43823">
                                <w:rPr>
                                  <w:rFonts w:ascii="Courier New" w:hAnsi="Courier New" w:cs="Courier New"/>
                                  <w:sz w:val="22"/>
                                  <w:szCs w:val="22"/>
                                  <w:lang w:val="en-US" w:eastAsia="ja-JP"/>
                                </w:rPr>
                                <w:t xml:space="preserve"># systemctl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weston</w:t>
                              </w:r>
                            </w:p>
                          </w:txbxContent>
                        </wps:txbx>
                        <wps:bodyPr rot="0" vert="horz" wrap="square" lIns="91440" tIns="45720" rIns="91440" bIns="45720" anchor="t" anchorCtr="0">
                          <a:noAutofit/>
                        </wps:bodyPr>
                      </wps:wsp>
                    </a:graphicData>
                  </a:graphic>
                </wp:inline>
              </w:drawing>
            </mc:Choice>
            <mc:Fallback>
              <w:pict>
                <v:shape w14:anchorId="7F4F7CA7" id="_x0000_s1222"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F+OYkUCAABf&#10;BAAADgAAAAAAAAAAAAAAAAAuAgAAZHJzL2Uyb0RvYy54bWxQSwECLQAUAAYACAAAACEARppqkN0A&#10;AAAEAQAADwAAAAAAAAAAAAAAAACfBAAAZHJzL2Rvd25yZXYueG1sUEsFBgAAAAAEAAQA8wAAAKkF&#10;AAAAAA==&#10;">
                  <v:textbo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B43823">
                          <w:rPr>
                            <w:rFonts w:ascii="Courier New" w:hAnsi="Courier New" w:cs="Courier New"/>
                            <w:sz w:val="22"/>
                            <w:szCs w:val="22"/>
                            <w:lang w:val="en-US" w:eastAsia="ja-JP"/>
                          </w:rPr>
                          <w:t xml:space="preserve"># </w:t>
                        </w:r>
                        <w:proofErr w:type="spellStart"/>
                        <w:r w:rsidRPr="00B43823">
                          <w:rPr>
                            <w:rFonts w:ascii="Courier New" w:hAnsi="Courier New" w:cs="Courier New"/>
                            <w:sz w:val="22"/>
                            <w:szCs w:val="22"/>
                            <w:lang w:val="en-US" w:eastAsia="ja-JP"/>
                          </w:rPr>
                          <w:t>systemctl</w:t>
                        </w:r>
                        <w:proofErr w:type="spellEnd"/>
                        <w:r w:rsidRPr="00B43823">
                          <w:rPr>
                            <w:rFonts w:ascii="Courier New" w:hAnsi="Courier New" w:cs="Courier New"/>
                            <w:sz w:val="22"/>
                            <w:szCs w:val="22"/>
                            <w:lang w:val="en-US" w:eastAsia="ja-JP"/>
                          </w:rPr>
                          <w:t xml:space="preserve"> </w:t>
                        </w:r>
                        <w:r w:rsidRPr="00CB1ED6">
                          <w:rPr>
                            <w:rFonts w:ascii="Courier New" w:hAnsi="Courier New" w:cs="Courier New"/>
                            <w:sz w:val="22"/>
                            <w:szCs w:val="22"/>
                            <w:lang w:val="en-US" w:eastAsia="ja-JP"/>
                          </w:rPr>
                          <w:t>disable</w:t>
                        </w:r>
                        <w:r w:rsidRPr="00B43823">
                          <w:rPr>
                            <w:rFonts w:ascii="Courier New" w:hAnsi="Courier New" w:cs="Courier New"/>
                            <w:sz w:val="22"/>
                            <w:szCs w:val="22"/>
                            <w:lang w:val="en-US" w:eastAsia="ja-JP"/>
                          </w:rPr>
                          <w:t xml:space="preserve"> </w:t>
                        </w:r>
                        <w:proofErr w:type="spellStart"/>
                        <w:proofErr w:type="gramStart"/>
                        <w:r w:rsidRPr="00B43823">
                          <w:rPr>
                            <w:rFonts w:ascii="Courier New" w:hAnsi="Courier New" w:cs="Courier New"/>
                            <w:sz w:val="22"/>
                            <w:szCs w:val="22"/>
                            <w:lang w:val="en-US" w:eastAsia="ja-JP"/>
                          </w:rPr>
                          <w:t>weston</w:t>
                        </w:r>
                        <w:proofErr w:type="spellEnd"/>
                        <w:proofErr w:type="gramEnd"/>
                      </w:p>
                    </w:txbxContent>
                  </v:textbox>
                  <w10:anchorlock/>
                </v:shape>
              </w:pict>
            </mc:Fallback>
          </mc:AlternateContent>
        </w:r>
        <w:bookmarkStart w:id="13932" w:name="_Toc491776546"/>
        <w:bookmarkEnd w:id="13932"/>
      </w:del>
    </w:p>
    <w:p w:rsidR="008422B5" w:rsidRPr="00A31ABE" w:rsidDel="00A81686" w:rsidRDefault="008422B5" w:rsidP="00E67223">
      <w:pPr>
        <w:pStyle w:val="CETextBody"/>
        <w:numPr>
          <w:ilvl w:val="0"/>
          <w:numId w:val="223"/>
        </w:numPr>
        <w:ind w:left="777"/>
        <w:rPr>
          <w:del w:id="13933" w:author="Huy Duc. Nguyen" w:date="2017-08-29T13:09:00Z"/>
          <w:lang w:val="en-US" w:eastAsia="ja-JP"/>
        </w:rPr>
      </w:pPr>
      <w:del w:id="13934" w:author="Huy Duc. Nguyen" w:date="2017-08-29T13:09:00Z">
        <w:r w:rsidRPr="00770298" w:rsidDel="00A81686">
          <w:rPr>
            <w:rFonts w:hint="eastAsia"/>
            <w:lang w:val="en-US" w:eastAsia="ja-JP"/>
          </w:rPr>
          <w:delText>R</w:delText>
        </w:r>
        <w:r w:rsidRPr="00770298" w:rsidDel="00A81686">
          <w:rPr>
            <w:lang w:val="en-US" w:eastAsia="ja-JP"/>
          </w:rPr>
          <w:delText xml:space="preserve">estart </w:delText>
        </w:r>
        <w:r w:rsidR="00E67223" w:rsidDel="00A81686">
          <w:rPr>
            <w:lang w:val="en-US" w:eastAsia="ja-JP"/>
          </w:rPr>
          <w:delText>Type1_</w:delText>
        </w:r>
        <w:r w:rsidR="000E27CF" w:rsidDel="00A81686">
          <w:rPr>
            <w:lang w:val="en-US" w:eastAsia="ja-JP"/>
          </w:rPr>
          <w:delText>mono.5.16.1</w:delText>
        </w:r>
        <w:r w:rsidR="00E67223" w:rsidRPr="00770298" w:rsidDel="00A81686">
          <w:rPr>
            <w:lang w:val="en-US" w:eastAsia="ja-JP"/>
          </w:rPr>
          <w:delText>.</w:delText>
        </w:r>
        <w:bookmarkStart w:id="13935" w:name="_Toc491776547"/>
        <w:bookmarkEnd w:id="13935"/>
      </w:del>
    </w:p>
    <w:p w:rsidR="008422B5" w:rsidDel="00A81686" w:rsidRDefault="00A351CE" w:rsidP="008422B5">
      <w:pPr>
        <w:pStyle w:val="CETextBody"/>
        <w:numPr>
          <w:ilvl w:val="0"/>
          <w:numId w:val="223"/>
        </w:numPr>
        <w:ind w:left="777"/>
        <w:rPr>
          <w:del w:id="13936" w:author="Huy Duc. Nguyen" w:date="2017-08-29T13:09:00Z"/>
          <w:lang w:val="en-US" w:eastAsia="ja-JP"/>
        </w:rPr>
      </w:pPr>
      <w:del w:id="13937" w:author="Huy Duc. Nguyen" w:date="2017-08-29T13:09:00Z">
        <w:r w:rsidDel="00A81686">
          <w:rPr>
            <w:lang w:val="en-US" w:eastAsia="ja-JP"/>
          </w:rPr>
          <w:delText>Login to Linux.</w:delText>
        </w:r>
        <w:bookmarkStart w:id="13938" w:name="_Toc491776548"/>
        <w:bookmarkEnd w:id="13938"/>
      </w:del>
    </w:p>
    <w:p w:rsidR="008422B5" w:rsidRPr="00B43823" w:rsidDel="00A81686" w:rsidRDefault="00A351CE">
      <w:pPr>
        <w:pStyle w:val="CETextBody"/>
        <w:ind w:left="777"/>
        <w:rPr>
          <w:del w:id="13939" w:author="Huy Duc. Nguyen" w:date="2017-08-29T13:09:00Z"/>
          <w:lang w:val="en-US" w:eastAsia="ja-JP"/>
        </w:rPr>
      </w:pPr>
      <w:del w:id="13940" w:author="Huy Duc. Nguyen" w:date="2017-08-29T13:09:00Z">
        <w:r w:rsidRPr="005D76AB" w:rsidDel="00A81686">
          <w:rPr>
            <w:noProof/>
            <w:lang w:val="en-US"/>
          </w:rPr>
          <mc:AlternateContent>
            <mc:Choice Requires="wps">
              <w:drawing>
                <wp:inline distT="0" distB="0" distL="0" distR="0" wp14:anchorId="575436D3" wp14:editId="54C81FC8">
                  <wp:extent cx="5572125" cy="295275"/>
                  <wp:effectExtent l="0" t="0" r="28575" b="28575"/>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A351CE">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75436D3" id="_x0000_s1223"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">
                  <v:textbox>
                    <w:txbxContent>
                      <w:p w:rsidR="005B1E90" w:rsidRPr="00B43823" w:rsidRDefault="005B1E90" w:rsidP="00A351CE">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3941" w:name="_Toc491776549"/>
        <w:bookmarkEnd w:id="13941"/>
      </w:del>
    </w:p>
    <w:p w:rsidR="00D01E35" w:rsidRPr="00D01E35" w:rsidDel="00A81686" w:rsidRDefault="008422B5">
      <w:pPr>
        <w:pStyle w:val="CETextBody"/>
        <w:numPr>
          <w:ilvl w:val="0"/>
          <w:numId w:val="223"/>
        </w:numPr>
        <w:ind w:left="777"/>
        <w:rPr>
          <w:del w:id="13942" w:author="Huy Duc. Nguyen" w:date="2017-08-29T13:09:00Z"/>
          <w:lang w:val="en-US" w:eastAsia="ja-JP"/>
        </w:rPr>
      </w:pPr>
      <w:del w:id="13943" w:author="Huy Duc. Nguyen" w:date="2017-08-29T13:09:00Z">
        <w:r w:rsidRPr="00770298" w:rsidDel="00A81686">
          <w:rPr>
            <w:lang w:val="en-US" w:eastAsia="ja-JP"/>
          </w:rPr>
          <w:delText xml:space="preserve">Run </w:delText>
        </w:r>
        <w:r w:rsidDel="00A81686">
          <w:rPr>
            <w:lang w:val="en-US" w:eastAsia="ja-JP"/>
          </w:rPr>
          <w:delText>the malicious application as</w:delText>
        </w:r>
        <w:bookmarkStart w:id="13944" w:name="_Toc491776550"/>
        <w:bookmarkEnd w:id="13944"/>
      </w:del>
    </w:p>
    <w:p w:rsidR="008422B5" w:rsidRPr="00B43823" w:rsidDel="00A81686" w:rsidRDefault="006B3BBA">
      <w:pPr>
        <w:pStyle w:val="CETextBody"/>
        <w:ind w:left="777"/>
        <w:rPr>
          <w:del w:id="13945" w:author="Huy Duc. Nguyen" w:date="2017-08-29T13:09:00Z"/>
          <w:lang w:val="en-US" w:eastAsia="ja-JP"/>
        </w:rPr>
      </w:pPr>
      <w:del w:id="13946" w:author="Huy Duc. Nguyen" w:date="2017-08-29T13:09:00Z">
        <w:r w:rsidRPr="005D76AB" w:rsidDel="00A81686">
          <w:rPr>
            <w:noProof/>
            <w:lang w:val="en-US"/>
          </w:rPr>
          <mc:AlternateContent>
            <mc:Choice Requires="wps">
              <w:drawing>
                <wp:inline distT="0" distB="0" distL="0" distR="0" wp14:anchorId="1C782169" wp14:editId="47A6863F">
                  <wp:extent cx="5572125" cy="295275"/>
                  <wp:effectExtent l="0" t="0" r="28575" b="28575"/>
                  <wp:docPr id="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r>
                                <w:rPr>
                                  <w:rFonts w:ascii="Courier New" w:hAnsi="Courier New" w:cs="Courier New"/>
                                  <w:sz w:val="22"/>
                                  <w:szCs w:val="22"/>
                                  <w:lang w:val="en-US" w:eastAsia="ja-JP"/>
                                </w:rPr>
                                <w:t xml:space="preserve">root@salvator-x:~# </w:t>
                              </w:r>
                              <w:r w:rsidRPr="00D01E35">
                                <w:rPr>
                                  <w:rFonts w:ascii="Courier New" w:hAnsi="Courier New" w:cs="Courier New"/>
                                  <w:sz w:val="22"/>
                                  <w:szCs w:val="22"/>
                                  <w:lang w:val="en-US" w:eastAsia="ja-JP"/>
                                </w:rPr>
                                <w:t>cd malicious_app</w:t>
                              </w:r>
                            </w:p>
                          </w:txbxContent>
                        </wps:txbx>
                        <wps:bodyPr rot="0" vert="horz" wrap="square" lIns="91440" tIns="45720" rIns="91440" bIns="45720" anchor="t" anchorCtr="0">
                          <a:noAutofit/>
                        </wps:bodyPr>
                      </wps:wsp>
                    </a:graphicData>
                  </a:graphic>
                </wp:inline>
              </w:drawing>
            </mc:Choice>
            <mc:Fallback>
              <w:pict>
                <v:shape w14:anchorId="1C782169" id="_x0000_s1224"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Jth5pFGAgAA&#10;XwQAAA4AAAAAAAAAAAAAAAAALgIAAGRycy9lMm9Eb2MueG1sUEsBAi0AFAAGAAgAAAAhAEaaapDd&#10;AAAABAEAAA8AAAAAAAAAAAAAAAAAoAQAAGRycy9kb3ducmV2LnhtbFBLBQYAAAAABAAEAPMAAACq&#10;BQAAAAA=&#10;">
                  <v:textbox>
                    <w:txbxContent>
                      <w:p w:rsidR="005B1E90" w:rsidRPr="00B43823" w:rsidRDefault="005B1E90" w:rsidP="006B3BBA">
                        <w:pPr>
                          <w:rPr>
                            <w:rFonts w:ascii="Courier New" w:hAnsi="Courier New" w:cs="Courier New"/>
                            <w:sz w:val="22"/>
                            <w:szCs w:val="22"/>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 xml:space="preserve">:~# </w:t>
                        </w:r>
                        <w:r w:rsidRPr="00D01E35">
                          <w:rPr>
                            <w:rFonts w:ascii="Courier New" w:hAnsi="Courier New" w:cs="Courier New"/>
                            <w:sz w:val="22"/>
                            <w:szCs w:val="22"/>
                            <w:lang w:val="en-US" w:eastAsia="ja-JP"/>
                          </w:rPr>
                          <w:t xml:space="preserve">cd </w:t>
                        </w:r>
                        <w:proofErr w:type="spellStart"/>
                        <w:r w:rsidRPr="00D01E35">
                          <w:rPr>
                            <w:rFonts w:ascii="Courier New" w:hAnsi="Courier New" w:cs="Courier New"/>
                            <w:sz w:val="22"/>
                            <w:szCs w:val="22"/>
                            <w:lang w:val="en-US" w:eastAsia="ja-JP"/>
                          </w:rPr>
                          <w:t>malicious_app</w:t>
                        </w:r>
                        <w:proofErr w:type="spellEnd"/>
                      </w:p>
                    </w:txbxContent>
                  </v:textbox>
                  <w10:anchorlock/>
                </v:shape>
              </w:pict>
            </mc:Fallback>
          </mc:AlternateContent>
        </w:r>
        <w:bookmarkStart w:id="13947" w:name="_Toc491776551"/>
        <w:bookmarkEnd w:id="13947"/>
      </w:del>
    </w:p>
    <w:p w:rsidR="008422B5" w:rsidDel="00A81686" w:rsidRDefault="008422B5" w:rsidP="008422B5">
      <w:pPr>
        <w:pStyle w:val="CETextBody"/>
        <w:ind w:left="777"/>
        <w:rPr>
          <w:del w:id="13948" w:author="Huy Duc. Nguyen" w:date="2017-08-29T13:09:00Z"/>
          <w:lang w:val="en-US" w:eastAsia="ja-JP"/>
        </w:rPr>
      </w:pPr>
      <w:del w:id="13949" w:author="Huy Duc. Nguyen" w:date="2017-08-29T13:09:00Z">
        <w:r w:rsidRPr="00B45D2D" w:rsidDel="00A81686">
          <w:rPr>
            <w:lang w:val="en-US" w:eastAsia="ja-JP"/>
          </w:rPr>
          <w:delText>In case of Many polygons</w:delText>
        </w:r>
        <w:bookmarkStart w:id="13950" w:name="_Toc491776552"/>
        <w:bookmarkEnd w:id="13950"/>
      </w:del>
    </w:p>
    <w:p w:rsidR="00FD41E7" w:rsidRPr="00B45D2D" w:rsidDel="00A81686" w:rsidRDefault="006B3BBA" w:rsidP="008422B5">
      <w:pPr>
        <w:pStyle w:val="CETextBody"/>
        <w:ind w:left="777"/>
        <w:rPr>
          <w:del w:id="13951" w:author="Huy Duc. Nguyen" w:date="2017-08-29T13:09:00Z"/>
          <w:lang w:val="en-US" w:eastAsia="ja-JP"/>
        </w:rPr>
      </w:pPr>
      <w:del w:id="13952" w:author="Huy Duc. Nguyen" w:date="2017-08-29T13:09:00Z">
        <w:r w:rsidRPr="005D76AB" w:rsidDel="00A81686">
          <w:rPr>
            <w:noProof/>
            <w:lang w:val="en-US"/>
          </w:rPr>
          <mc:AlternateContent>
            <mc:Choice Requires="wps">
              <w:drawing>
                <wp:inline distT="0" distB="0" distL="0" distR="0" wp14:anchorId="5A78F534" wp14:editId="6D63AF51">
                  <wp:extent cx="5572125" cy="295275"/>
                  <wp:effectExtent l="0" t="0" r="28575" b="28575"/>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 -count=1800 -fps -info</w:t>
                              </w:r>
                            </w:p>
                          </w:txbxContent>
                        </wps:txbx>
                        <wps:bodyPr rot="0" vert="horz" wrap="square" lIns="91440" tIns="45720" rIns="91440" bIns="45720" anchor="t" anchorCtr="0">
                          <a:noAutofit/>
                        </wps:bodyPr>
                      </wps:wsp>
                    </a:graphicData>
                  </a:graphic>
                </wp:inline>
              </w:drawing>
            </mc:Choice>
            <mc:Fallback>
              <w:pict>
                <v:shape w14:anchorId="5A78F534" id="_x0000_s122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">
                  <v:textbo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ManyPolyg</w:t>
                        </w:r>
                        <w:r>
                          <w:rPr>
                            <w:rFonts w:ascii="Courier New" w:hAnsi="Courier New" w:cs="Courier New"/>
                            <w:sz w:val="22"/>
                            <w:szCs w:val="22"/>
                            <w:lang w:val="en-US" w:eastAsia="ja-JP"/>
                          </w:rPr>
                          <w:t>o</w:t>
                        </w:r>
                        <w:r w:rsidRPr="00FD41E7">
                          <w:rPr>
                            <w:rFonts w:ascii="Courier New" w:hAnsi="Courier New" w:cs="Courier New"/>
                            <w:sz w:val="22"/>
                            <w:szCs w:val="22"/>
                            <w:lang w:val="en-US" w:eastAsia="ja-JP"/>
                          </w:rPr>
                          <w:t>ns</w:t>
                        </w:r>
                        <w:proofErr w:type="spellEnd"/>
                        <w:r w:rsidRPr="00FD41E7">
                          <w:rPr>
                            <w:rFonts w:ascii="Courier New" w:hAnsi="Courier New" w:cs="Courier New"/>
                            <w:sz w:val="22"/>
                            <w:szCs w:val="22"/>
                            <w:lang w:val="en-US" w:eastAsia="ja-JP"/>
                          </w:rPr>
                          <w:t xml:space="preserve"> -count=1800 -fps -info</w:t>
                        </w:r>
                      </w:p>
                    </w:txbxContent>
                  </v:textbox>
                  <w10:anchorlock/>
                </v:shape>
              </w:pict>
            </mc:Fallback>
          </mc:AlternateContent>
        </w:r>
        <w:bookmarkStart w:id="13953" w:name="_Toc491776553"/>
        <w:bookmarkEnd w:id="13953"/>
      </w:del>
    </w:p>
    <w:p w:rsidR="008422B5" w:rsidDel="00A81686" w:rsidRDefault="008422B5" w:rsidP="008422B5">
      <w:pPr>
        <w:pStyle w:val="CETextBody"/>
        <w:ind w:left="777"/>
        <w:rPr>
          <w:del w:id="13954" w:author="Huy Duc. Nguyen" w:date="2017-08-29T13:09:00Z"/>
          <w:lang w:val="en-US" w:eastAsia="ja-JP"/>
        </w:rPr>
      </w:pPr>
      <w:del w:id="13955" w:author="Huy Duc. Nguyen" w:date="2017-08-29T13:09:00Z">
        <w:r w:rsidRPr="00B45D2D" w:rsidDel="00A81686">
          <w:rPr>
            <w:lang w:val="en-US" w:eastAsia="ja-JP"/>
          </w:rPr>
          <w:delText>In case of Heavy shaders</w:delText>
        </w:r>
        <w:bookmarkStart w:id="13956" w:name="_Toc491776554"/>
        <w:bookmarkEnd w:id="13956"/>
      </w:del>
    </w:p>
    <w:p w:rsidR="008422B5" w:rsidRPr="00B43823" w:rsidDel="00A81686" w:rsidRDefault="006B3BBA">
      <w:pPr>
        <w:pStyle w:val="CETextBody"/>
        <w:ind w:left="777"/>
        <w:rPr>
          <w:del w:id="13957" w:author="Huy Duc. Nguyen" w:date="2017-08-29T13:09:00Z"/>
          <w:lang w:val="en-US" w:eastAsia="ja-JP"/>
        </w:rPr>
      </w:pPr>
      <w:del w:id="13958" w:author="Huy Duc. Nguyen" w:date="2017-08-29T13:09:00Z">
        <w:r w:rsidRPr="005D76AB" w:rsidDel="00A81686">
          <w:rPr>
            <w:noProof/>
            <w:lang w:val="en-US"/>
          </w:rPr>
          <mc:AlternateContent>
            <mc:Choice Requires="wps">
              <w:drawing>
                <wp:inline distT="0" distB="0" distL="0" distR="0" wp14:anchorId="2449B80E" wp14:editId="3B26ADB4">
                  <wp:extent cx="5572125" cy="250166"/>
                  <wp:effectExtent l="0" t="0" r="28575" b="17145"/>
                  <wp:docPr id="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50166"/>
                          </a:xfrm>
                          <a:prstGeom prst="rect">
                            <a:avLst/>
                          </a:prstGeom>
                          <a:solidFill>
                            <a:srgbClr val="FFFFFF"/>
                          </a:solidFill>
                          <a:ln w="9525">
                            <a:solidFill>
                              <a:srgbClr val="000000"/>
                            </a:solidFill>
                            <a:miter lim="800000"/>
                            <a:headEnd/>
                            <a:tailEnd/>
                          </a:ln>
                        </wps:spPr>
                        <wps:txbx>
                          <w:txbxContent>
                            <w:p w:rsidR="005B1E90" w:rsidRPr="00B43823" w:rsidRDefault="005B1E90" w:rsidP="006B3BBA">
                              <w:pPr>
                                <w:rPr>
                                  <w:rFonts w:ascii="Courier New" w:hAnsi="Courier New" w:cs="Courier New"/>
                                  <w:sz w:val="22"/>
                                  <w:szCs w:val="22"/>
                                </w:rPr>
                              </w:pPr>
                              <w:r>
                                <w:rPr>
                                  <w:rFonts w:ascii="Courier New" w:hAnsi="Courier New" w:cs="Courier New"/>
                                  <w:sz w:val="22"/>
                                  <w:szCs w:val="22"/>
                                  <w:lang w:val="en-US" w:eastAsia="ja-JP"/>
                                </w:rPr>
                                <w:t xml:space="preserve">root@salvator-x:~/malicious_app# </w:t>
                              </w:r>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 xml:space="preserve"> -count=5000 -fps</w:t>
                              </w:r>
                            </w:p>
                          </w:txbxContent>
                        </wps:txbx>
                        <wps:bodyPr rot="0" vert="horz" wrap="square" lIns="91440" tIns="45720" rIns="91440" bIns="45720" anchor="t" anchorCtr="0">
                          <a:noAutofit/>
                        </wps:bodyPr>
                      </wps:wsp>
                    </a:graphicData>
                  </a:graphic>
                </wp:inline>
              </w:drawing>
            </mc:Choice>
            <mc:Fallback>
              <w:pict>
                <v:shape w14:anchorId="2449B80E" id="_x0000_s1226" type="#_x0000_t202" style="width:438.7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">
                  <v:textbox>
                    <w:txbxContent>
                      <w:p w:rsidR="005B1E90" w:rsidRPr="00B43823" w:rsidRDefault="005B1E90" w:rsidP="006B3BBA">
                        <w:pPr>
                          <w:rPr>
                            <w:rFonts w:ascii="Courier New" w:hAnsi="Courier New" w:cs="Courier New"/>
                            <w:sz w:val="22"/>
                            <w:szCs w:val="22"/>
                          </w:rPr>
                        </w:pPr>
                        <w:proofErr w:type="spellStart"/>
                        <w:proofErr w:type="gram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malicious_app</w:t>
                        </w:r>
                        <w:proofErr w:type="spellEnd"/>
                        <w:r>
                          <w:rPr>
                            <w:rFonts w:ascii="Courier New" w:hAnsi="Courier New" w:cs="Courier New"/>
                            <w:sz w:val="22"/>
                            <w:szCs w:val="22"/>
                            <w:lang w:val="en-US" w:eastAsia="ja-JP"/>
                          </w:rPr>
                          <w:t xml:space="preserve"># </w:t>
                        </w:r>
                        <w:r w:rsidRPr="00FD41E7">
                          <w:rPr>
                            <w:rFonts w:ascii="Courier New" w:hAnsi="Courier New" w:cs="Courier New"/>
                            <w:sz w:val="22"/>
                            <w:szCs w:val="22"/>
                            <w:lang w:val="en-US" w:eastAsia="ja-JP"/>
                          </w:rPr>
                          <w:t>./</w:t>
                        </w:r>
                        <w:proofErr w:type="spellStart"/>
                        <w:proofErr w:type="gramEnd"/>
                        <w:r w:rsidRPr="00FD41E7">
                          <w:rPr>
                            <w:rFonts w:ascii="Courier New" w:hAnsi="Courier New" w:cs="Courier New"/>
                            <w:sz w:val="22"/>
                            <w:szCs w:val="22"/>
                            <w:lang w:val="en-US" w:eastAsia="ja-JP"/>
                          </w:rPr>
                          <w:t>Heavy</w:t>
                        </w:r>
                        <w:r>
                          <w:rPr>
                            <w:rFonts w:ascii="Courier New" w:hAnsi="Courier New" w:cs="Courier New"/>
                            <w:sz w:val="22"/>
                            <w:szCs w:val="22"/>
                            <w:lang w:val="en-US" w:eastAsia="ja-JP"/>
                          </w:rPr>
                          <w:t>S</w:t>
                        </w:r>
                        <w:r w:rsidRPr="00FD41E7">
                          <w:rPr>
                            <w:rFonts w:ascii="Courier New" w:hAnsi="Courier New" w:cs="Courier New"/>
                            <w:sz w:val="22"/>
                            <w:szCs w:val="22"/>
                            <w:lang w:val="en-US" w:eastAsia="ja-JP"/>
                          </w:rPr>
                          <w:t>hader</w:t>
                        </w:r>
                        <w:r>
                          <w:rPr>
                            <w:rFonts w:ascii="Courier New" w:hAnsi="Courier New" w:cs="Courier New"/>
                            <w:sz w:val="22"/>
                            <w:szCs w:val="22"/>
                            <w:lang w:val="en-US" w:eastAsia="ja-JP"/>
                          </w:rPr>
                          <w:t>s</w:t>
                        </w:r>
                        <w:proofErr w:type="spellEnd"/>
                        <w:r w:rsidRPr="00FD41E7">
                          <w:rPr>
                            <w:rFonts w:ascii="Courier New" w:hAnsi="Courier New" w:cs="Courier New"/>
                            <w:sz w:val="22"/>
                            <w:szCs w:val="22"/>
                            <w:lang w:val="en-US" w:eastAsia="ja-JP"/>
                          </w:rPr>
                          <w:t xml:space="preserve"> -count=5000 -fps</w:t>
                        </w:r>
                      </w:p>
                    </w:txbxContent>
                  </v:textbox>
                  <w10:anchorlock/>
                </v:shape>
              </w:pict>
            </mc:Fallback>
          </mc:AlternateContent>
        </w:r>
        <w:bookmarkStart w:id="13959" w:name="_Toc491776555"/>
        <w:bookmarkEnd w:id="13959"/>
      </w:del>
    </w:p>
    <w:p w:rsidR="008422B5" w:rsidDel="00A81686" w:rsidRDefault="008422B5" w:rsidP="008422B5">
      <w:pPr>
        <w:pStyle w:val="CETextBody"/>
        <w:numPr>
          <w:ilvl w:val="0"/>
          <w:numId w:val="223"/>
        </w:numPr>
        <w:ind w:left="777"/>
        <w:rPr>
          <w:del w:id="13960" w:author="Huy Duc. Nguyen" w:date="2017-08-29T13:09:00Z"/>
          <w:lang w:val="en-US" w:eastAsia="ja-JP"/>
        </w:rPr>
      </w:pPr>
      <w:del w:id="13961" w:author="Huy Duc. Nguyen" w:date="2017-08-29T13:09:00Z">
        <w:r w:rsidDel="00A81686">
          <w:rPr>
            <w:rFonts w:hint="eastAsia"/>
            <w:lang w:val="en-US" w:eastAsia="ja-JP"/>
          </w:rPr>
          <w:delText>Check the performance</w:delText>
        </w:r>
        <w:r w:rsidDel="00A81686">
          <w:rPr>
            <w:lang w:val="en-US" w:eastAsia="ja-JP"/>
          </w:rPr>
          <w:delText xml:space="preserve"> of Rightware meter cluster by the FPS outputs shown to MULTI Debugger.</w:delText>
        </w:r>
        <w:bookmarkStart w:id="13962" w:name="_Toc491776556"/>
        <w:bookmarkEnd w:id="13962"/>
      </w:del>
    </w:p>
    <w:p w:rsidR="008422B5" w:rsidRPr="00BA4AC4" w:rsidDel="00A81686" w:rsidRDefault="008422B5" w:rsidP="008422B5">
      <w:pPr>
        <w:pStyle w:val="CETextBody"/>
        <w:ind w:left="777"/>
        <w:rPr>
          <w:del w:id="13963" w:author="Huy Duc. Nguyen" w:date="2017-08-29T13:09:00Z"/>
          <w:lang w:val="en-US" w:eastAsia="ja-JP"/>
        </w:rPr>
      </w:pPr>
      <w:del w:id="13964" w:author="Huy Duc. Nguyen" w:date="2017-08-29T13:09:00Z">
        <w:r w:rsidRPr="005D76AB" w:rsidDel="00A81686">
          <w:rPr>
            <w:noProof/>
            <w:lang w:val="en-US"/>
          </w:rPr>
          <mc:AlternateContent>
            <mc:Choice Requires="wps">
              <w:drawing>
                <wp:inline distT="0" distB="0" distL="0" distR="0" wp14:anchorId="55E2AA35" wp14:editId="73A88898">
                  <wp:extent cx="5572125" cy="1409700"/>
                  <wp:effectExtent l="0" t="0" r="28575" b="19050"/>
                  <wp:docPr id="50" name="テキスト ボックス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8422B5">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55E2AA35" id="テキスト ボックス 50" o:spid="_x0000_s1227"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">
                  <v:textbox>
                    <w:txbxContent>
                      <w:p w:rsidR="005B1E90" w:rsidRDefault="005B1E90" w:rsidP="008422B5">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8422B5">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8422B5">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3965" w:name="_Toc491776557"/>
        <w:bookmarkEnd w:id="13965"/>
      </w:del>
    </w:p>
    <w:p w:rsidR="008422B5" w:rsidRPr="00A57520" w:rsidDel="00A81686" w:rsidRDefault="008422B5" w:rsidP="008422B5">
      <w:pPr>
        <w:pStyle w:val="CETextBody"/>
        <w:rPr>
          <w:del w:id="13966" w:author="Huy Duc. Nguyen" w:date="2017-08-29T13:09:00Z"/>
          <w:lang w:val="en-US" w:eastAsia="ja-JP"/>
        </w:rPr>
      </w:pPr>
      <w:bookmarkStart w:id="13967" w:name="_Toc491776558"/>
      <w:bookmarkEnd w:id="13967"/>
    </w:p>
    <w:p w:rsidR="00EE5155" w:rsidRPr="00A57520" w:rsidDel="00A81686" w:rsidRDefault="00EE5155" w:rsidP="00EE5155">
      <w:pPr>
        <w:pStyle w:val="CETextBody"/>
        <w:rPr>
          <w:del w:id="13968" w:author="Huy Duc. Nguyen" w:date="2017-08-29T13:09:00Z"/>
          <w:lang w:val="en-US" w:eastAsia="ja-JP"/>
        </w:rPr>
      </w:pPr>
      <w:bookmarkStart w:id="13969" w:name="_Toc491776559"/>
      <w:bookmarkEnd w:id="13969"/>
    </w:p>
    <w:p w:rsidR="00EE5155" w:rsidRPr="00702283" w:rsidDel="00A81686" w:rsidRDefault="00EE5155" w:rsidP="00EE5155">
      <w:pPr>
        <w:pStyle w:val="CETextBody"/>
        <w:numPr>
          <w:ilvl w:val="0"/>
          <w:numId w:val="67"/>
        </w:numPr>
        <w:ind w:left="426" w:hanging="426"/>
        <w:rPr>
          <w:del w:id="13970" w:author="Huy Duc. Nguyen" w:date="2017-08-29T13:09:00Z"/>
          <w:b/>
          <w:lang w:val="en-US" w:eastAsia="ja-JP"/>
        </w:rPr>
      </w:pPr>
      <w:del w:id="13971" w:author="Huy Duc. Nguyen" w:date="2017-08-29T13:09:00Z">
        <w:r w:rsidDel="00A81686">
          <w:rPr>
            <w:rFonts w:hint="eastAsia"/>
            <w:lang w:val="en-US" w:eastAsia="ja-JP"/>
          </w:rPr>
          <w:delText>Result</w:delText>
        </w:r>
        <w:r w:rsidDel="00A81686">
          <w:rPr>
            <w:lang w:val="en-US" w:eastAsia="ja-JP"/>
          </w:rPr>
          <w:delText xml:space="preserve"> (preliminary figures)</w:delText>
        </w:r>
        <w:bookmarkStart w:id="13972" w:name="_Toc491776560"/>
        <w:bookmarkEnd w:id="13972"/>
      </w:del>
    </w:p>
    <w:p w:rsidR="00EE5155" w:rsidDel="00A81686" w:rsidRDefault="004B4F6B" w:rsidP="00B43823">
      <w:pPr>
        <w:pStyle w:val="Caption"/>
        <w:ind w:left="422"/>
        <w:rPr>
          <w:del w:id="13973" w:author="Huy Duc. Nguyen" w:date="2017-08-29T13:09:00Z"/>
          <w:lang w:val="en-US" w:eastAsia="ja-JP"/>
        </w:rPr>
      </w:pPr>
      <w:del w:id="13974" w:author="Huy Duc. Nguyen" w:date="2017-08-29T13:09: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3975" w:author="Kazuhiro Takagi" w:date="2017-03-21T15:02:00Z">
        <w:del w:id="13976" w:author="Huy Duc. Nguyen" w:date="2017-08-28T16:38:00Z">
          <w:r w:rsidR="00520A63" w:rsidDel="003B19D6">
            <w:rPr>
              <w:noProof/>
            </w:rPr>
            <w:delText>72</w:delText>
          </w:r>
        </w:del>
      </w:ins>
      <w:ins w:id="13977" w:author=" " w:date="2017-03-09T11:18:00Z">
        <w:del w:id="13978" w:author="Huy Duc. Nguyen" w:date="2017-08-28T16:38:00Z">
          <w:r w:rsidR="00442CC0" w:rsidDel="003B19D6">
            <w:rPr>
              <w:noProof/>
            </w:rPr>
            <w:delText>72</w:delText>
          </w:r>
        </w:del>
      </w:ins>
      <w:del w:id="13979" w:author="Huy Duc. Nguyen" w:date="2017-08-28T16:38:00Z">
        <w:r w:rsidR="00003FEB" w:rsidDel="003B19D6">
          <w:rPr>
            <w:noProof/>
          </w:rPr>
          <w:delText>79</w:delText>
        </w:r>
      </w:del>
      <w:del w:id="13980" w:author="Huy Duc. Nguyen" w:date="2017-08-29T13:09: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13981" w:name="_Toc491776561"/>
        <w:bookmarkEnd w:id="13981"/>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Del="00A81686" w:rsidTr="00943D14">
        <w:trPr>
          <w:trHeight w:val="75"/>
          <w:jc w:val="center"/>
          <w:del w:id="13982" w:author="Huy Duc. Nguyen" w:date="2017-08-29T13:09:00Z"/>
        </w:trPr>
        <w:tc>
          <w:tcPr>
            <w:tcW w:w="2235"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3983" w:author="Huy Duc. Nguyen" w:date="2017-08-29T13:09:00Z"/>
                <w:sz w:val="18"/>
                <w:szCs w:val="18"/>
              </w:rPr>
            </w:pPr>
            <w:del w:id="13984" w:author="Huy Duc. Nguyen" w:date="2017-08-29T13:09:00Z">
              <w:r w:rsidDel="00A81686">
                <w:rPr>
                  <w:b/>
                  <w:bCs/>
                  <w:sz w:val="18"/>
                  <w:szCs w:val="18"/>
                </w:rPr>
                <w:delText>App on Linux</w:delText>
              </w:r>
              <w:bookmarkStart w:id="13985" w:name="_Toc491776562"/>
              <w:bookmarkEnd w:id="13985"/>
            </w:del>
          </w:p>
        </w:tc>
        <w:tc>
          <w:tcPr>
            <w:tcW w:w="496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3986" w:author="Huy Duc. Nguyen" w:date="2017-08-29T13:09:00Z"/>
                <w:sz w:val="18"/>
                <w:szCs w:val="18"/>
              </w:rPr>
            </w:pPr>
            <w:del w:id="13987" w:author="Huy Duc. Nguyen" w:date="2017-08-29T13:09:00Z">
              <w:r w:rsidDel="00A81686">
                <w:rPr>
                  <w:b/>
                  <w:bCs/>
                  <w:sz w:val="18"/>
                  <w:szCs w:val="18"/>
                </w:rPr>
                <w:delText xml:space="preserve">FPS of the </w:delText>
              </w:r>
              <w:r w:rsidR="004160CB" w:rsidDel="00A81686">
                <w:rPr>
                  <w:b/>
                  <w:bCs/>
                  <w:sz w:val="18"/>
                  <w:szCs w:val="18"/>
                </w:rPr>
                <w:delText>Rightware</w:delText>
              </w:r>
              <w:r w:rsidDel="00A81686">
                <w:rPr>
                  <w:b/>
                  <w:bCs/>
                  <w:sz w:val="18"/>
                  <w:szCs w:val="18"/>
                </w:rPr>
                <w:delText xml:space="preserve"> meter cluster on INTEGRITY</w:delText>
              </w:r>
              <w:bookmarkStart w:id="13988" w:name="_Toc491776563"/>
              <w:bookmarkEnd w:id="13988"/>
            </w:del>
          </w:p>
        </w:tc>
        <w:bookmarkStart w:id="13989" w:name="_Toc491776564"/>
        <w:bookmarkEnd w:id="13989"/>
      </w:tr>
      <w:tr w:rsidR="00EE5155" w:rsidDel="00A81686" w:rsidTr="00943D14">
        <w:trPr>
          <w:trHeight w:val="199"/>
          <w:jc w:val="center"/>
          <w:del w:id="13990" w:author="Huy Duc. Nguyen" w:date="2017-08-29T13:09:00Z"/>
        </w:trPr>
        <w:tc>
          <w:tcPr>
            <w:tcW w:w="2235" w:type="dxa"/>
            <w:tcBorders>
              <w:top w:val="single" w:sz="12" w:space="0" w:color="auto"/>
            </w:tcBorders>
          </w:tcPr>
          <w:p w:rsidR="00EE5155" w:rsidRPr="008D2250" w:rsidDel="00A81686" w:rsidRDefault="00EE5155" w:rsidP="00AE6A57">
            <w:pPr>
              <w:pStyle w:val="Default"/>
              <w:rPr>
                <w:del w:id="13991" w:author="Huy Duc. Nguyen" w:date="2017-08-29T13:09:00Z"/>
                <w:sz w:val="18"/>
                <w:szCs w:val="18"/>
              </w:rPr>
            </w:pPr>
            <w:del w:id="13992" w:author="Huy Duc. Nguyen" w:date="2017-08-29T13:09:00Z">
              <w:r w:rsidRPr="0069615C" w:rsidDel="00A81686">
                <w:rPr>
                  <w:sz w:val="18"/>
                  <w:szCs w:val="18"/>
                </w:rPr>
                <w:delText>(a</w:delText>
              </w:r>
              <w:r w:rsidDel="00A81686">
                <w:rPr>
                  <w:sz w:val="18"/>
                  <w:szCs w:val="18"/>
                </w:rPr>
                <w:delText>) Many polygons</w:delText>
              </w:r>
              <w:bookmarkStart w:id="13993" w:name="_Toc491776565"/>
              <w:bookmarkEnd w:id="13993"/>
            </w:del>
          </w:p>
        </w:tc>
        <w:tc>
          <w:tcPr>
            <w:tcW w:w="4961" w:type="dxa"/>
            <w:tcBorders>
              <w:top w:val="single" w:sz="12" w:space="0" w:color="auto"/>
            </w:tcBorders>
          </w:tcPr>
          <w:p w:rsidR="00EE5155" w:rsidRPr="00F4689C" w:rsidDel="00A81686" w:rsidRDefault="00EE5155" w:rsidP="00AE6A57">
            <w:pPr>
              <w:pStyle w:val="Default"/>
              <w:rPr>
                <w:del w:id="13994" w:author="Huy Duc. Nguyen" w:date="2017-08-29T13:09:00Z"/>
                <w:sz w:val="18"/>
                <w:szCs w:val="18"/>
              </w:rPr>
            </w:pPr>
            <w:del w:id="13995" w:author="Huy Duc. Nguyen" w:date="2017-08-29T13:09:00Z">
              <w:r w:rsidDel="00A81686">
                <w:rPr>
                  <w:rFonts w:hint="eastAsia"/>
                  <w:sz w:val="18"/>
                  <w:szCs w:val="18"/>
                </w:rPr>
                <w:delText>60</w:delText>
              </w:r>
              <w:bookmarkStart w:id="13996" w:name="_Toc491776566"/>
              <w:bookmarkEnd w:id="13996"/>
            </w:del>
          </w:p>
        </w:tc>
        <w:bookmarkStart w:id="13997" w:name="_Toc491776567"/>
        <w:bookmarkEnd w:id="13997"/>
      </w:tr>
      <w:tr w:rsidR="00EE5155" w:rsidDel="00A81686" w:rsidTr="00943D14">
        <w:trPr>
          <w:trHeight w:val="198"/>
          <w:jc w:val="center"/>
          <w:del w:id="13998" w:author="Huy Duc. Nguyen" w:date="2017-08-29T13:09:00Z"/>
        </w:trPr>
        <w:tc>
          <w:tcPr>
            <w:tcW w:w="2235" w:type="dxa"/>
          </w:tcPr>
          <w:p w:rsidR="00EE5155" w:rsidRPr="008D2250" w:rsidDel="00A81686" w:rsidRDefault="00EE5155" w:rsidP="00AE6A57">
            <w:pPr>
              <w:pStyle w:val="Default"/>
              <w:rPr>
                <w:del w:id="13999" w:author="Huy Duc. Nguyen" w:date="2017-08-29T13:09:00Z"/>
                <w:sz w:val="18"/>
                <w:szCs w:val="18"/>
              </w:rPr>
            </w:pPr>
            <w:del w:id="14000" w:author="Huy Duc. Nguyen" w:date="2017-08-29T13:09:00Z">
              <w:r w:rsidDel="00A81686">
                <w:rPr>
                  <w:sz w:val="18"/>
                  <w:szCs w:val="18"/>
                </w:rPr>
                <w:delText>(b) Heavy traffic shaders</w:delText>
              </w:r>
              <w:bookmarkStart w:id="14001" w:name="_Toc491776568"/>
              <w:bookmarkEnd w:id="14001"/>
            </w:del>
          </w:p>
        </w:tc>
        <w:tc>
          <w:tcPr>
            <w:tcW w:w="4961" w:type="dxa"/>
          </w:tcPr>
          <w:p w:rsidR="00EE5155" w:rsidRPr="008D2250" w:rsidDel="00A81686" w:rsidRDefault="00EE5155" w:rsidP="00AE6A57">
            <w:pPr>
              <w:pStyle w:val="Default"/>
              <w:rPr>
                <w:del w:id="14002" w:author="Huy Duc. Nguyen" w:date="2017-08-29T13:09:00Z"/>
                <w:sz w:val="18"/>
                <w:szCs w:val="18"/>
              </w:rPr>
            </w:pPr>
            <w:del w:id="14003" w:author="Huy Duc. Nguyen" w:date="2017-08-29T13:09:00Z">
              <w:r w:rsidDel="00A81686">
                <w:rPr>
                  <w:sz w:val="18"/>
                  <w:szCs w:val="18"/>
                </w:rPr>
                <w:delText>60</w:delText>
              </w:r>
              <w:bookmarkStart w:id="14004" w:name="_Toc491776569"/>
              <w:bookmarkEnd w:id="14004"/>
            </w:del>
          </w:p>
        </w:tc>
        <w:bookmarkStart w:id="14005" w:name="_Toc491776570"/>
        <w:bookmarkEnd w:id="14005"/>
      </w:tr>
    </w:tbl>
    <w:p w:rsidR="00EE5155" w:rsidDel="00A81686" w:rsidRDefault="00EE5155" w:rsidP="00EE5155">
      <w:pPr>
        <w:pStyle w:val="CETextBody"/>
        <w:rPr>
          <w:del w:id="14006" w:author="Huy Duc. Nguyen" w:date="2017-08-29T13:09:00Z"/>
          <w:b/>
          <w:lang w:val="en-US" w:eastAsia="ja-JP"/>
        </w:rPr>
      </w:pPr>
      <w:bookmarkStart w:id="14007" w:name="_Toc491776571"/>
      <w:bookmarkEnd w:id="14007"/>
    </w:p>
    <w:p w:rsidR="004A1ED7" w:rsidRPr="00827062" w:rsidDel="00A81686" w:rsidRDefault="004A1ED7" w:rsidP="004A1ED7">
      <w:pPr>
        <w:pStyle w:val="CETextBody"/>
        <w:numPr>
          <w:ilvl w:val="0"/>
          <w:numId w:val="67"/>
        </w:numPr>
        <w:ind w:hanging="782"/>
        <w:rPr>
          <w:del w:id="14008" w:author="Huy Duc. Nguyen" w:date="2017-08-29T13:09:00Z"/>
          <w:lang w:val="en-US" w:eastAsia="ja-JP"/>
        </w:rPr>
      </w:pPr>
      <w:del w:id="14009"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010" w:name="_Toc491776572"/>
        <w:bookmarkEnd w:id="14010"/>
      </w:del>
    </w:p>
    <w:p w:rsidR="008422B5" w:rsidDel="00A81686" w:rsidRDefault="008422B5" w:rsidP="008422B5">
      <w:pPr>
        <w:pStyle w:val="CETextBody"/>
        <w:rPr>
          <w:del w:id="14011" w:author="Huy Duc. Nguyen" w:date="2017-08-29T13:09:00Z"/>
          <w:lang w:val="en-US" w:eastAsia="ja-JP"/>
        </w:rPr>
      </w:pPr>
      <w:del w:id="14012" w:author="Huy Duc. Nguyen" w:date="2017-08-29T13:09:00Z">
        <w:r w:rsidDel="00A81686">
          <w:rPr>
            <w:lang w:val="en-US" w:eastAsia="ja-JP"/>
          </w:rPr>
          <w:delText xml:space="preserve">Rightware graphics meter kept 60FPS even if there is a malicious application on virtualized Linux. On the other hand, if we test with the GPU robustness feature disabled, the FPS of the Rightware graphics meter dropped and it ran awkwardly. </w:delText>
        </w:r>
        <w:r w:rsidR="00F411B0" w:rsidDel="00A81686">
          <w:rPr>
            <w:lang w:val="en-US" w:eastAsia="ja-JP"/>
          </w:rPr>
          <w:delText xml:space="preserve">The FPS was 20 in case of (a) and 16 in case of (b) respectively. </w:delText>
        </w:r>
        <w:r w:rsidDel="00A81686">
          <w:rPr>
            <w:lang w:val="en-US" w:eastAsia="ja-JP"/>
          </w:rPr>
          <w:delText>This means that the effect of the GPU robustness feature.</w:delText>
        </w:r>
        <w:bookmarkStart w:id="14013" w:name="_Toc491776573"/>
        <w:bookmarkEnd w:id="14013"/>
      </w:del>
    </w:p>
    <w:p w:rsidR="008422B5" w:rsidDel="00A81686" w:rsidRDefault="008422B5" w:rsidP="008422B5">
      <w:pPr>
        <w:pStyle w:val="CETextBody"/>
        <w:rPr>
          <w:del w:id="14014" w:author="Huy Duc. Nguyen" w:date="2017-08-29T13:09:00Z"/>
          <w:lang w:val="en-US" w:eastAsia="ja-JP"/>
        </w:rPr>
      </w:pPr>
      <w:del w:id="14015" w:author="Huy Duc. Nguyen" w:date="2017-08-29T13:09:00Z">
        <w:r w:rsidDel="00A81686">
          <w:rPr>
            <w:lang w:val="en-US" w:eastAsia="ja-JP"/>
          </w:rPr>
          <w:delText>Note: As the GPU robustness feature kills the GPU workload of the malicious application, nothing is drawn and the malicious application seems stopped.</w:delText>
        </w:r>
        <w:bookmarkStart w:id="14016" w:name="_Toc491776574"/>
        <w:bookmarkEnd w:id="14016"/>
      </w:del>
    </w:p>
    <w:p w:rsidR="004A1ED7" w:rsidDel="00A81686" w:rsidRDefault="004A1ED7" w:rsidP="004A1ED7">
      <w:pPr>
        <w:pStyle w:val="CETextBody"/>
        <w:rPr>
          <w:del w:id="14017" w:author="Huy Duc. Nguyen" w:date="2017-08-29T13:09:00Z"/>
          <w:lang w:val="en-US" w:eastAsia="ja-JP"/>
        </w:rPr>
      </w:pPr>
      <w:bookmarkStart w:id="14018" w:name="_Toc491776575"/>
      <w:bookmarkEnd w:id="14018"/>
    </w:p>
    <w:p w:rsidR="004A1ED7" w:rsidDel="00A81686" w:rsidRDefault="004A1ED7" w:rsidP="004A1ED7">
      <w:pPr>
        <w:rPr>
          <w:del w:id="14019" w:author="Huy Duc. Nguyen" w:date="2017-08-29T13:09:00Z"/>
          <w:sz w:val="22"/>
          <w:lang w:val="en-US" w:eastAsia="ja-JP"/>
        </w:rPr>
      </w:pPr>
      <w:bookmarkStart w:id="14020" w:name="_Toc491776576"/>
      <w:bookmarkEnd w:id="14020"/>
    </w:p>
    <w:p w:rsidR="009107D0" w:rsidDel="00A81686" w:rsidRDefault="009107D0">
      <w:pPr>
        <w:rPr>
          <w:del w:id="14021" w:author="Huy Duc. Nguyen" w:date="2017-08-29T13:09:00Z"/>
          <w:sz w:val="22"/>
          <w:lang w:val="en-US" w:eastAsia="ja-JP"/>
        </w:rPr>
      </w:pPr>
      <w:del w:id="14022" w:author="Huy Duc. Nguyen" w:date="2017-08-29T13:09:00Z">
        <w:r w:rsidDel="00A81686">
          <w:rPr>
            <w:sz w:val="22"/>
            <w:lang w:val="en-US" w:eastAsia="ja-JP"/>
          </w:rPr>
          <w:br w:type="page"/>
        </w:r>
      </w:del>
    </w:p>
    <w:p w:rsidR="004A1ED7" w:rsidDel="00A81686" w:rsidRDefault="004A1ED7" w:rsidP="00F30909">
      <w:pPr>
        <w:pStyle w:val="Heading3"/>
        <w:rPr>
          <w:del w:id="14023" w:author="Huy Duc. Nguyen" w:date="2017-08-29T13:09:00Z"/>
        </w:rPr>
      </w:pPr>
      <w:bookmarkStart w:id="14024" w:name="_Toc473549816"/>
      <w:bookmarkStart w:id="14025" w:name="_Toc473619244"/>
      <w:bookmarkStart w:id="14026" w:name="_Toc473619405"/>
      <w:bookmarkStart w:id="14027" w:name="_Toc473619565"/>
      <w:bookmarkStart w:id="14028" w:name="_Toc473640825"/>
      <w:bookmarkStart w:id="14029" w:name="_Toc473713476"/>
      <w:bookmarkStart w:id="14030" w:name="_Toc473745974"/>
      <w:bookmarkStart w:id="14031" w:name="_Toc473747804"/>
      <w:bookmarkStart w:id="14032" w:name="_Toc473747976"/>
      <w:bookmarkStart w:id="14033" w:name="_Toc473748165"/>
      <w:bookmarkStart w:id="14034" w:name="_Toc473748335"/>
      <w:bookmarkStart w:id="14035" w:name="_Toc473748506"/>
      <w:bookmarkStart w:id="14036" w:name="_Toc473748677"/>
      <w:bookmarkStart w:id="14037" w:name="_Toc473748861"/>
      <w:bookmarkStart w:id="14038" w:name="_Toc473749042"/>
      <w:bookmarkStart w:id="14039" w:name="_Toc473749251"/>
      <w:bookmarkStart w:id="14040" w:name="_Toc473749460"/>
      <w:bookmarkStart w:id="14041" w:name="_Toc473828467"/>
      <w:bookmarkStart w:id="14042" w:name="_Toc473835514"/>
      <w:bookmarkStart w:id="14043" w:name="_Toc473835722"/>
      <w:bookmarkStart w:id="14044" w:name="_Toc472950146"/>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del w:id="14045" w:author="Huy Duc. Nguyen" w:date="2017-08-29T13:09:00Z">
        <w:r w:rsidRPr="007C2E44" w:rsidDel="00A81686">
          <w:delText>INTEGRITY meter cluster application keeps 60fps even if</w:delText>
        </w:r>
        <w:r w:rsidRPr="009A26BE" w:rsidDel="00A81686">
          <w:delText xml:space="preserve"> memory leak or memory corruption is occurred on Linux side</w:delText>
        </w:r>
        <w:bookmarkStart w:id="14046" w:name="_Toc491776577"/>
        <w:bookmarkEnd w:id="14044"/>
        <w:bookmarkEnd w:id="14046"/>
      </w:del>
    </w:p>
    <w:p w:rsidR="004A1ED7" w:rsidDel="00A81686" w:rsidRDefault="004A1ED7" w:rsidP="004A1ED7">
      <w:pPr>
        <w:pStyle w:val="CETextBody"/>
        <w:numPr>
          <w:ilvl w:val="0"/>
          <w:numId w:val="68"/>
        </w:numPr>
        <w:ind w:hanging="782"/>
        <w:rPr>
          <w:del w:id="14047" w:author="Huy Duc. Nguyen" w:date="2017-08-29T13:09:00Z"/>
          <w:lang w:val="en-US" w:eastAsia="ja-JP"/>
        </w:rPr>
      </w:pPr>
      <w:del w:id="14048" w:author="Huy Duc. Nguyen" w:date="2017-08-29T13:09:00Z">
        <w:r w:rsidDel="00A81686">
          <w:rPr>
            <w:rFonts w:hint="eastAsia"/>
            <w:lang w:val="en-US" w:eastAsia="ja-JP"/>
          </w:rPr>
          <w:delText>Description</w:delText>
        </w:r>
        <w:bookmarkStart w:id="14049" w:name="_Toc491776578"/>
        <w:bookmarkEnd w:id="14049"/>
      </w:del>
    </w:p>
    <w:p w:rsidR="00EE5155" w:rsidDel="00A81686" w:rsidRDefault="00EE5155" w:rsidP="00EE5155">
      <w:pPr>
        <w:pStyle w:val="CETextBody"/>
        <w:rPr>
          <w:del w:id="14050" w:author="Huy Duc. Nguyen" w:date="2017-08-29T13:09:00Z"/>
          <w:lang w:val="en-US" w:eastAsia="ja-JP"/>
        </w:rPr>
      </w:pPr>
      <w:del w:id="14051" w:author="Huy Duc. Nguyen" w:date="2017-08-29T13:09:00Z">
        <w:r w:rsidDel="00A81686">
          <w:rPr>
            <w:rFonts w:hint="eastAsia"/>
            <w:lang w:val="en-US" w:eastAsia="ja-JP"/>
          </w:rPr>
          <w:delText xml:space="preserve">Measure </w:delText>
        </w:r>
        <w:r w:rsidDel="00A81686">
          <w:rPr>
            <w:lang w:val="en-US" w:eastAsia="ja-JP"/>
          </w:rPr>
          <w:delText>the FPS of the INTEGRITY graphics meter application (Rightware graphics meter) with an application which cause memory leaking or a memory corruption on virtualized Linux</w:delText>
        </w:r>
        <w:r w:rsidDel="00A81686">
          <w:rPr>
            <w:rFonts w:hint="eastAsia"/>
            <w:lang w:val="en-US" w:eastAsia="ja-JP"/>
          </w:rPr>
          <w:delText>.</w:delText>
        </w:r>
        <w:bookmarkStart w:id="14052" w:name="_Toc491776579"/>
        <w:bookmarkEnd w:id="14052"/>
      </w:del>
    </w:p>
    <w:p w:rsidR="00EE5155" w:rsidDel="00A81686" w:rsidRDefault="00EE5155" w:rsidP="00EE5155">
      <w:pPr>
        <w:pStyle w:val="CETextBody"/>
        <w:rPr>
          <w:del w:id="14053" w:author="Huy Duc. Nguyen" w:date="2017-08-29T13:09:00Z"/>
          <w:lang w:val="en-US" w:eastAsia="ja-JP"/>
        </w:rPr>
      </w:pPr>
      <w:bookmarkStart w:id="14054" w:name="_Toc491776580"/>
      <w:bookmarkEnd w:id="14054"/>
    </w:p>
    <w:p w:rsidR="00EE5155" w:rsidRPr="004B4F6B" w:rsidDel="00A81686" w:rsidRDefault="004B4F6B" w:rsidP="00B43823">
      <w:pPr>
        <w:pStyle w:val="Caption"/>
        <w:ind w:left="422"/>
        <w:rPr>
          <w:del w:id="14055" w:author="Huy Duc. Nguyen" w:date="2017-08-29T13:09:00Z"/>
          <w:lang w:eastAsia="ja-JP"/>
        </w:rPr>
      </w:pPr>
      <w:del w:id="14056" w:author="Huy Duc. Nguyen" w:date="2017-08-29T13:09: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4057" w:author="Kazuhiro Takagi" w:date="2017-03-21T15:02:00Z">
        <w:del w:id="14058" w:author="Huy Duc. Nguyen" w:date="2017-08-28T16:38:00Z">
          <w:r w:rsidR="00520A63" w:rsidDel="003B19D6">
            <w:rPr>
              <w:noProof/>
            </w:rPr>
            <w:delText>73</w:delText>
          </w:r>
        </w:del>
      </w:ins>
      <w:ins w:id="14059" w:author=" " w:date="2017-03-09T11:18:00Z">
        <w:del w:id="14060" w:author="Huy Duc. Nguyen" w:date="2017-08-28T16:38:00Z">
          <w:r w:rsidR="00442CC0" w:rsidDel="003B19D6">
            <w:rPr>
              <w:noProof/>
            </w:rPr>
            <w:delText>73</w:delText>
          </w:r>
        </w:del>
      </w:ins>
      <w:del w:id="14061" w:author="Huy Duc. Nguyen" w:date="2017-08-28T16:38:00Z">
        <w:r w:rsidR="00003FEB" w:rsidDel="003B19D6">
          <w:rPr>
            <w:noProof/>
          </w:rPr>
          <w:delText>80</w:delText>
        </w:r>
      </w:del>
      <w:del w:id="14062" w:author="Huy Duc. Nguyen" w:date="2017-08-29T13:09:00Z">
        <w:r w:rsidRPr="00BB3A0B" w:rsidDel="00A81686">
          <w:fldChar w:fldCharType="end"/>
        </w:r>
        <w:r w:rsidRPr="001F386E" w:rsidDel="00A81686">
          <w:rPr>
            <w:rFonts w:hint="eastAsia"/>
            <w:lang w:eastAsia="ja-JP"/>
          </w:rPr>
          <w:delText>:</w:delText>
        </w:r>
        <w:r w:rsidRPr="00F27648" w:rsidDel="00A81686">
          <w:rPr>
            <w:lang w:eastAsia="ja-JP"/>
          </w:rPr>
          <w:delText xml:space="preserve"> </w:delText>
        </w:r>
        <w:r w:rsidR="00EE5155" w:rsidRPr="004B4F6B" w:rsidDel="00A81686">
          <w:rPr>
            <w:lang w:eastAsia="ja-JP"/>
          </w:rPr>
          <w:delText>Applications which cause memory leaking / memory corruption features</w:delText>
        </w:r>
        <w:bookmarkStart w:id="14063" w:name="_Toc491776581"/>
        <w:bookmarkEnd w:id="14063"/>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371"/>
      </w:tblGrid>
      <w:tr w:rsidR="00EE5155" w:rsidDel="00A81686" w:rsidTr="00AE6A57">
        <w:trPr>
          <w:trHeight w:val="75"/>
          <w:del w:id="14064" w:author="Huy Duc. Nguyen" w:date="2017-08-29T13:09:00Z"/>
        </w:trPr>
        <w:tc>
          <w:tcPr>
            <w:tcW w:w="195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065" w:author="Huy Duc. Nguyen" w:date="2017-08-29T13:09:00Z"/>
                <w:sz w:val="18"/>
                <w:szCs w:val="18"/>
              </w:rPr>
            </w:pPr>
            <w:del w:id="14066" w:author="Huy Duc. Nguyen" w:date="2017-08-29T13:09:00Z">
              <w:r w:rsidRPr="008D2250" w:rsidDel="00A81686">
                <w:rPr>
                  <w:b/>
                  <w:bCs/>
                  <w:sz w:val="18"/>
                  <w:szCs w:val="18"/>
                </w:rPr>
                <w:delText>Item</w:delText>
              </w:r>
              <w:bookmarkStart w:id="14067" w:name="_Toc491776582"/>
              <w:bookmarkEnd w:id="14067"/>
            </w:del>
          </w:p>
        </w:tc>
        <w:tc>
          <w:tcPr>
            <w:tcW w:w="737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068" w:author="Huy Duc. Nguyen" w:date="2017-08-29T13:09:00Z"/>
                <w:sz w:val="18"/>
                <w:szCs w:val="18"/>
              </w:rPr>
            </w:pPr>
            <w:del w:id="14069" w:author="Huy Duc. Nguyen" w:date="2017-08-29T13:09:00Z">
              <w:r w:rsidRPr="008D2250" w:rsidDel="00A81686">
                <w:rPr>
                  <w:b/>
                  <w:bCs/>
                  <w:sz w:val="18"/>
                  <w:szCs w:val="18"/>
                </w:rPr>
                <w:delText>Description</w:delText>
              </w:r>
              <w:bookmarkStart w:id="14070" w:name="_Toc491776583"/>
              <w:bookmarkEnd w:id="14070"/>
            </w:del>
          </w:p>
        </w:tc>
        <w:bookmarkStart w:id="14071" w:name="_Toc491776584"/>
        <w:bookmarkEnd w:id="14071"/>
      </w:tr>
      <w:tr w:rsidR="00EE5155" w:rsidDel="00A81686" w:rsidTr="00AE6A57">
        <w:trPr>
          <w:trHeight w:val="199"/>
          <w:del w:id="14072" w:author="Huy Duc. Nguyen" w:date="2017-08-29T13:09:00Z"/>
        </w:trPr>
        <w:tc>
          <w:tcPr>
            <w:tcW w:w="1951" w:type="dxa"/>
            <w:tcBorders>
              <w:top w:val="single" w:sz="12" w:space="0" w:color="auto"/>
            </w:tcBorders>
          </w:tcPr>
          <w:p w:rsidR="00EE5155" w:rsidRPr="008D2250" w:rsidDel="00A81686" w:rsidRDefault="00EE5155" w:rsidP="00AE6A57">
            <w:pPr>
              <w:pStyle w:val="Default"/>
              <w:rPr>
                <w:del w:id="14073" w:author="Huy Duc. Nguyen" w:date="2017-08-29T13:09:00Z"/>
                <w:sz w:val="18"/>
                <w:szCs w:val="18"/>
              </w:rPr>
            </w:pPr>
            <w:del w:id="14074" w:author="Huy Duc. Nguyen" w:date="2017-08-29T13:09:00Z">
              <w:r w:rsidRPr="00E64566" w:rsidDel="00A81686">
                <w:rPr>
                  <w:sz w:val="18"/>
                  <w:szCs w:val="18"/>
                </w:rPr>
                <w:delText>Application</w:delText>
              </w:r>
              <w:bookmarkStart w:id="14075" w:name="_Toc491776585"/>
              <w:bookmarkEnd w:id="14075"/>
            </w:del>
          </w:p>
        </w:tc>
        <w:tc>
          <w:tcPr>
            <w:tcW w:w="7371" w:type="dxa"/>
            <w:tcBorders>
              <w:top w:val="single" w:sz="12" w:space="0" w:color="auto"/>
            </w:tcBorders>
          </w:tcPr>
          <w:p w:rsidR="00EE5155" w:rsidDel="00A81686" w:rsidRDefault="00EE5155" w:rsidP="00AE6A57">
            <w:pPr>
              <w:pStyle w:val="Default"/>
              <w:numPr>
                <w:ilvl w:val="0"/>
                <w:numId w:val="130"/>
              </w:numPr>
              <w:rPr>
                <w:del w:id="14076" w:author="Huy Duc. Nguyen" w:date="2017-08-29T13:09:00Z"/>
                <w:sz w:val="18"/>
                <w:szCs w:val="18"/>
              </w:rPr>
            </w:pPr>
            <w:del w:id="14077" w:author="Huy Duc. Nguyen" w:date="2017-08-29T13:09:00Z">
              <w:r w:rsidDel="00A81686">
                <w:rPr>
                  <w:sz w:val="18"/>
                  <w:szCs w:val="18"/>
                </w:rPr>
                <w:delText>Renesas original applications</w:delText>
              </w:r>
              <w:bookmarkStart w:id="14078" w:name="_Toc491776586"/>
              <w:bookmarkEnd w:id="14078"/>
            </w:del>
          </w:p>
          <w:p w:rsidR="00EE5155" w:rsidDel="00A81686" w:rsidRDefault="00EE5155" w:rsidP="00AE6A57">
            <w:pPr>
              <w:pStyle w:val="Default"/>
              <w:numPr>
                <w:ilvl w:val="0"/>
                <w:numId w:val="138"/>
              </w:numPr>
              <w:rPr>
                <w:del w:id="14079" w:author="Huy Duc. Nguyen" w:date="2017-08-29T13:09:00Z"/>
                <w:sz w:val="18"/>
                <w:szCs w:val="18"/>
              </w:rPr>
            </w:pPr>
            <w:del w:id="14080" w:author="Huy Duc. Nguyen" w:date="2017-08-29T13:09:00Z">
              <w:r w:rsidDel="00A81686">
                <w:rPr>
                  <w:rFonts w:hint="eastAsia"/>
                  <w:sz w:val="18"/>
                  <w:szCs w:val="18"/>
                </w:rPr>
                <w:delText xml:space="preserve">Memory </w:delText>
              </w:r>
              <w:r w:rsidDel="00A81686">
                <w:rPr>
                  <w:sz w:val="18"/>
                  <w:szCs w:val="18"/>
                </w:rPr>
                <w:delText>leaking</w:delText>
              </w:r>
              <w:r w:rsidR="00A02651" w:rsidDel="00A81686">
                <w:rPr>
                  <w:sz w:val="18"/>
                  <w:szCs w:val="18"/>
                </w:rPr>
                <w:delText>: allocate 50MB memory every 500ms</w:delText>
              </w:r>
              <w:bookmarkStart w:id="14081" w:name="_Toc491776587"/>
              <w:bookmarkEnd w:id="14081"/>
            </w:del>
          </w:p>
          <w:p w:rsidR="00EE5155" w:rsidRPr="00CC09C1" w:rsidDel="00A81686" w:rsidRDefault="00EE5155" w:rsidP="00E67223">
            <w:pPr>
              <w:pStyle w:val="Default"/>
              <w:numPr>
                <w:ilvl w:val="0"/>
                <w:numId w:val="138"/>
              </w:numPr>
              <w:rPr>
                <w:del w:id="14082" w:author="Huy Duc. Nguyen" w:date="2017-08-29T13:09:00Z"/>
                <w:sz w:val="18"/>
                <w:szCs w:val="18"/>
              </w:rPr>
            </w:pPr>
            <w:del w:id="14083" w:author="Huy Duc. Nguyen" w:date="2017-08-29T13:09:00Z">
              <w:r w:rsidDel="00A81686">
                <w:rPr>
                  <w:sz w:val="18"/>
                  <w:szCs w:val="18"/>
                </w:rPr>
                <w:delText>Memory corruption</w:delText>
              </w:r>
              <w:r w:rsidR="00A02651" w:rsidDel="00A81686">
                <w:rPr>
                  <w:sz w:val="18"/>
                  <w:szCs w:val="18"/>
                </w:rPr>
                <w:delText>: write data to the Linux kernel memory</w:delText>
              </w:r>
              <w:bookmarkStart w:id="14084" w:name="_Toc491776588"/>
              <w:bookmarkEnd w:id="14084"/>
            </w:del>
          </w:p>
        </w:tc>
        <w:bookmarkStart w:id="14085" w:name="_Toc491776589"/>
        <w:bookmarkEnd w:id="14085"/>
      </w:tr>
      <w:tr w:rsidR="00EE5155" w:rsidDel="00A81686" w:rsidTr="00AE6A57">
        <w:trPr>
          <w:trHeight w:val="198"/>
          <w:del w:id="14086" w:author="Huy Duc. Nguyen" w:date="2017-08-29T13:09:00Z"/>
        </w:trPr>
        <w:tc>
          <w:tcPr>
            <w:tcW w:w="1951" w:type="dxa"/>
          </w:tcPr>
          <w:p w:rsidR="00EE5155" w:rsidRPr="008D2250" w:rsidDel="00A81686" w:rsidRDefault="00EE5155" w:rsidP="00AE6A57">
            <w:pPr>
              <w:pStyle w:val="Default"/>
              <w:rPr>
                <w:del w:id="14087" w:author="Huy Duc. Nguyen" w:date="2017-08-29T13:09:00Z"/>
                <w:sz w:val="18"/>
                <w:szCs w:val="18"/>
              </w:rPr>
            </w:pPr>
            <w:del w:id="14088" w:author="Huy Duc. Nguyen" w:date="2017-08-29T13:09:00Z">
              <w:r w:rsidDel="00A81686">
                <w:rPr>
                  <w:rFonts w:hint="eastAsia"/>
                  <w:sz w:val="18"/>
                  <w:szCs w:val="18"/>
                </w:rPr>
                <w:delText>R</w:delText>
              </w:r>
              <w:r w:rsidRPr="006A20AA" w:rsidDel="00A81686">
                <w:rPr>
                  <w:sz w:val="18"/>
                  <w:szCs w:val="18"/>
                </w:rPr>
                <w:delText>esolution</w:delText>
              </w:r>
              <w:bookmarkStart w:id="14089" w:name="_Toc491776590"/>
              <w:bookmarkEnd w:id="14089"/>
            </w:del>
          </w:p>
        </w:tc>
        <w:tc>
          <w:tcPr>
            <w:tcW w:w="7371" w:type="dxa"/>
          </w:tcPr>
          <w:p w:rsidR="00EE5155" w:rsidRPr="008D2250" w:rsidDel="00A81686" w:rsidRDefault="00EE5155" w:rsidP="00AE6A57">
            <w:pPr>
              <w:pStyle w:val="Default"/>
              <w:numPr>
                <w:ilvl w:val="0"/>
                <w:numId w:val="130"/>
              </w:numPr>
              <w:rPr>
                <w:del w:id="14090" w:author="Huy Duc. Nguyen" w:date="2017-08-29T13:09:00Z"/>
                <w:sz w:val="18"/>
                <w:szCs w:val="18"/>
              </w:rPr>
            </w:pPr>
            <w:del w:id="14091" w:author="Huy Duc. Nguyen" w:date="2017-08-29T13:09:00Z">
              <w:r w:rsidRPr="00971B52" w:rsidDel="00A81686">
                <w:rPr>
                  <w:sz w:val="18"/>
                  <w:szCs w:val="18"/>
                </w:rPr>
                <w:delText>1920x720</w:delText>
              </w:r>
              <w:bookmarkStart w:id="14092" w:name="_Toc491776591"/>
              <w:bookmarkEnd w:id="14092"/>
            </w:del>
          </w:p>
        </w:tc>
        <w:bookmarkStart w:id="14093" w:name="_Toc491776592"/>
        <w:bookmarkEnd w:id="14093"/>
      </w:tr>
    </w:tbl>
    <w:p w:rsidR="004926F0" w:rsidRPr="004278D7" w:rsidDel="00A81686" w:rsidRDefault="004926F0" w:rsidP="004926F0">
      <w:pPr>
        <w:pStyle w:val="CETextBody"/>
        <w:rPr>
          <w:del w:id="14094" w:author="Huy Duc. Nguyen" w:date="2017-08-29T13:09:00Z"/>
          <w:lang w:val="en-US" w:eastAsia="ja-JP"/>
        </w:rPr>
      </w:pPr>
      <w:bookmarkStart w:id="14095" w:name="_Toc491776593"/>
      <w:bookmarkEnd w:id="14095"/>
    </w:p>
    <w:p w:rsidR="004926F0" w:rsidRPr="00613E0B" w:rsidDel="00A81686" w:rsidRDefault="004926F0" w:rsidP="004926F0">
      <w:pPr>
        <w:pStyle w:val="CETextBody"/>
        <w:numPr>
          <w:ilvl w:val="0"/>
          <w:numId w:val="68"/>
        </w:numPr>
        <w:ind w:hanging="782"/>
        <w:rPr>
          <w:del w:id="14096" w:author="Huy Duc. Nguyen" w:date="2017-08-29T13:09:00Z"/>
          <w:lang w:val="en-US" w:eastAsia="ja-JP"/>
        </w:rPr>
      </w:pPr>
      <w:del w:id="14097" w:author="Huy Duc. Nguyen" w:date="2017-08-29T13:09:00Z">
        <w:r w:rsidRPr="00613E0B" w:rsidDel="00A81686">
          <w:rPr>
            <w:lang w:val="en-US" w:eastAsia="ja-JP"/>
          </w:rPr>
          <w:delText>Precondition</w:delText>
        </w:r>
        <w:bookmarkStart w:id="14098" w:name="_Toc491776594"/>
        <w:bookmarkEnd w:id="14098"/>
      </w:del>
    </w:p>
    <w:p w:rsidR="00E67223" w:rsidDel="00A81686" w:rsidRDefault="00E67223" w:rsidP="00E67223">
      <w:pPr>
        <w:pStyle w:val="CETextBody"/>
        <w:numPr>
          <w:ilvl w:val="0"/>
          <w:numId w:val="125"/>
        </w:numPr>
        <w:rPr>
          <w:del w:id="14099" w:author="Huy Duc. Nguyen" w:date="2017-08-29T13:09:00Z"/>
          <w:lang w:val="en-US" w:eastAsia="ja-JP"/>
        </w:rPr>
      </w:pPr>
      <w:del w:id="14100" w:author="Huy Duc. Nguyen" w:date="2017-08-29T13:09:00Z">
        <w:r w:rsidDel="00A81686">
          <w:rPr>
            <w:lang w:val="en-US" w:eastAsia="ja-JP"/>
          </w:rPr>
          <w:delText>Measure on virtualization PoC but Rightware meter cluster only runs (Type1)</w:delText>
        </w:r>
        <w:bookmarkStart w:id="14101" w:name="_Toc491776595"/>
        <w:bookmarkEnd w:id="14101"/>
      </w:del>
    </w:p>
    <w:p w:rsidR="004926F0" w:rsidDel="00A81686" w:rsidRDefault="004926F0" w:rsidP="004926F0">
      <w:pPr>
        <w:pStyle w:val="CETextBody"/>
        <w:numPr>
          <w:ilvl w:val="0"/>
          <w:numId w:val="125"/>
        </w:numPr>
        <w:rPr>
          <w:del w:id="14102" w:author="Huy Duc. Nguyen" w:date="2017-08-29T13:09:00Z"/>
          <w:lang w:val="en-US" w:eastAsia="ja-JP"/>
        </w:rPr>
      </w:pPr>
      <w:del w:id="14103" w:author="Huy Duc. Nguyen" w:date="2017-08-29T13:09:00Z">
        <w:r w:rsidDel="00A81686">
          <w:rPr>
            <w:lang w:val="en-US" w:eastAsia="ja-JP"/>
          </w:rPr>
          <w:delText>Application on INTEGRITY: Rightware meter cluster</w:delText>
        </w:r>
        <w:bookmarkStart w:id="14104" w:name="_Toc491776596"/>
        <w:bookmarkEnd w:id="14104"/>
      </w:del>
    </w:p>
    <w:p w:rsidR="004926F0" w:rsidRPr="00BA4AC4" w:rsidDel="00A81686" w:rsidRDefault="004926F0" w:rsidP="004926F0">
      <w:pPr>
        <w:pStyle w:val="CETextBody"/>
        <w:numPr>
          <w:ilvl w:val="0"/>
          <w:numId w:val="125"/>
        </w:numPr>
        <w:rPr>
          <w:del w:id="14105" w:author="Huy Duc. Nguyen" w:date="2017-08-29T13:09:00Z"/>
          <w:lang w:val="en-US" w:eastAsia="ja-JP"/>
        </w:rPr>
      </w:pPr>
      <w:del w:id="14106" w:author="Huy Duc. Nguyen" w:date="2017-08-29T13:09:00Z">
        <w:r w:rsidDel="00A81686">
          <w:rPr>
            <w:lang w:val="en-US" w:eastAsia="ja-JP"/>
          </w:rPr>
          <w:delText>Application on Linux: Renesas original application (Memory leaking or Memory corruption. They shall be stored in the root file system)</w:delText>
        </w:r>
        <w:bookmarkStart w:id="14107" w:name="_Toc491776597"/>
        <w:bookmarkEnd w:id="14107"/>
      </w:del>
    </w:p>
    <w:p w:rsidR="004926F0" w:rsidDel="00A81686" w:rsidRDefault="004926F0" w:rsidP="004926F0">
      <w:pPr>
        <w:pStyle w:val="CETextBody"/>
        <w:numPr>
          <w:ilvl w:val="0"/>
          <w:numId w:val="125"/>
        </w:numPr>
        <w:rPr>
          <w:del w:id="14108" w:author="Huy Duc. Nguyen" w:date="2017-08-29T13:09:00Z"/>
          <w:lang w:val="en-US" w:eastAsia="ja-JP"/>
        </w:rPr>
      </w:pPr>
      <w:del w:id="14109" w:author="Huy Duc. Nguyen" w:date="2017-08-29T13:09:00Z">
        <w:r w:rsidDel="00A81686">
          <w:rPr>
            <w:rFonts w:hint="eastAsia"/>
            <w:lang w:val="en-US" w:eastAsia="ja-JP"/>
          </w:rPr>
          <w:delText>Window size on INTEGRITY/Linux: 1920x720</w:delText>
        </w:r>
        <w:bookmarkStart w:id="14110" w:name="_Toc491776598"/>
        <w:bookmarkEnd w:id="14110"/>
      </w:del>
    </w:p>
    <w:p w:rsidR="004926F0" w:rsidRPr="00F85CDE" w:rsidDel="00A81686" w:rsidRDefault="004926F0" w:rsidP="004926F0">
      <w:pPr>
        <w:pStyle w:val="CETextBody"/>
        <w:numPr>
          <w:ilvl w:val="0"/>
          <w:numId w:val="125"/>
        </w:numPr>
        <w:rPr>
          <w:del w:id="14111" w:author="Huy Duc. Nguyen" w:date="2017-08-29T13:09:00Z"/>
          <w:lang w:val="en-US" w:eastAsia="ja-JP"/>
        </w:rPr>
      </w:pPr>
      <w:del w:id="14112" w:author="Huy Duc. Nguyen" w:date="2017-08-29T13:09:00Z">
        <w:r w:rsidDel="00A81686">
          <w:rPr>
            <w:lang w:val="en-US" w:eastAsia="ja-JP"/>
          </w:rPr>
          <w:delText>Window system on Linux: DRM</w:delText>
        </w:r>
        <w:bookmarkStart w:id="14113" w:name="_Toc491776599"/>
        <w:bookmarkEnd w:id="14113"/>
      </w:del>
    </w:p>
    <w:p w:rsidR="004926F0" w:rsidDel="00A81686" w:rsidRDefault="004926F0" w:rsidP="004926F0">
      <w:pPr>
        <w:pStyle w:val="CETextBody"/>
        <w:rPr>
          <w:del w:id="14114" w:author="Huy Duc. Nguyen" w:date="2017-08-29T13:09:00Z"/>
          <w:lang w:val="en-US" w:eastAsia="ja-JP"/>
        </w:rPr>
      </w:pPr>
      <w:bookmarkStart w:id="14115" w:name="_Toc491776600"/>
      <w:bookmarkEnd w:id="14115"/>
    </w:p>
    <w:p w:rsidR="004926F0" w:rsidRPr="00A539F4" w:rsidDel="00A81686" w:rsidRDefault="004926F0" w:rsidP="004926F0">
      <w:pPr>
        <w:pStyle w:val="CETextBody"/>
        <w:numPr>
          <w:ilvl w:val="0"/>
          <w:numId w:val="68"/>
        </w:numPr>
        <w:ind w:hanging="782"/>
        <w:rPr>
          <w:del w:id="14116" w:author="Huy Duc. Nguyen" w:date="2017-08-29T13:09:00Z"/>
          <w:lang w:val="en-US" w:eastAsia="ja-JP"/>
        </w:rPr>
      </w:pPr>
      <w:del w:id="14117" w:author="Huy Duc. Nguyen" w:date="2017-08-29T13:09:00Z">
        <w:r w:rsidDel="00A81686">
          <w:rPr>
            <w:lang w:val="en-US" w:eastAsia="ja-JP"/>
          </w:rPr>
          <w:delText xml:space="preserve">How to measure </w:delText>
        </w:r>
        <w:bookmarkStart w:id="14118" w:name="_Toc491776601"/>
        <w:bookmarkEnd w:id="14118"/>
      </w:del>
    </w:p>
    <w:p w:rsidR="004926F0" w:rsidDel="00A81686" w:rsidRDefault="004926F0" w:rsidP="004926F0">
      <w:pPr>
        <w:pStyle w:val="CETextBody"/>
        <w:numPr>
          <w:ilvl w:val="0"/>
          <w:numId w:val="224"/>
        </w:numPr>
        <w:ind w:left="777"/>
        <w:rPr>
          <w:del w:id="14119" w:author="Huy Duc. Nguyen" w:date="2017-08-29T13:09:00Z"/>
          <w:lang w:val="en-US" w:eastAsia="ja-JP"/>
        </w:rPr>
      </w:pPr>
      <w:del w:id="14120" w:author="Huy Duc. Nguyen" w:date="2017-08-29T13:09:00Z">
        <w:r w:rsidRPr="00A539F4" w:rsidDel="00A81686">
          <w:rPr>
            <w:lang w:val="en-US" w:eastAsia="ja-JP"/>
          </w:rPr>
          <w:delText>Start</w:delText>
        </w:r>
        <w:r w:rsidR="00E67223" w:rsidRPr="00A539F4" w:rsidDel="00A81686">
          <w:rPr>
            <w:lang w:val="en-US" w:eastAsia="ja-JP"/>
          </w:rPr>
          <w:delText xml:space="preserve"> </w:delText>
        </w:r>
        <w:r w:rsidR="00E67223" w:rsidDel="00A81686">
          <w:rPr>
            <w:lang w:val="en-US" w:eastAsia="ja-JP"/>
          </w:rPr>
          <w:delText>Type1_</w:delText>
        </w:r>
        <w:r w:rsidR="000E27CF" w:rsidDel="00A81686">
          <w:rPr>
            <w:lang w:val="en-US" w:eastAsia="ja-JP"/>
          </w:rPr>
          <w:delText>mono.5.16.2</w:delText>
        </w:r>
        <w:r w:rsidRPr="00A539F4" w:rsidDel="00A81686">
          <w:rPr>
            <w:lang w:val="en-US" w:eastAsia="ja-JP"/>
          </w:rPr>
          <w:delText xml:space="preserve"> using MULTI debugger</w:delText>
        </w:r>
        <w:r w:rsidDel="00A81686">
          <w:rPr>
            <w:lang w:val="en-US" w:eastAsia="ja-JP"/>
          </w:rPr>
          <w:delText>.</w:delText>
        </w:r>
        <w:bookmarkStart w:id="14121" w:name="_Toc491776602"/>
        <w:bookmarkEnd w:id="14121"/>
      </w:del>
    </w:p>
    <w:p w:rsidR="004926F0" w:rsidDel="00A81686" w:rsidRDefault="000C6A70" w:rsidP="004926F0">
      <w:pPr>
        <w:pStyle w:val="CETextBody"/>
        <w:numPr>
          <w:ilvl w:val="0"/>
          <w:numId w:val="224"/>
        </w:numPr>
        <w:ind w:left="777"/>
        <w:rPr>
          <w:del w:id="14122" w:author="Huy Duc. Nguyen" w:date="2017-08-29T13:09:00Z"/>
          <w:lang w:val="en-US" w:eastAsia="ja-JP"/>
        </w:rPr>
      </w:pPr>
      <w:del w:id="14123" w:author="Huy Duc. Nguyen" w:date="2017-08-29T13:09:00Z">
        <w:r w:rsidDel="00A81686">
          <w:rPr>
            <w:lang w:val="en-US" w:eastAsia="ja-JP"/>
          </w:rPr>
          <w:delText>Login to Linux using Terminal.</w:delText>
        </w:r>
        <w:bookmarkStart w:id="14124" w:name="_Toc491776603"/>
        <w:bookmarkEnd w:id="14124"/>
      </w:del>
    </w:p>
    <w:p w:rsidR="00E67223" w:rsidRPr="000E27CF" w:rsidDel="00A81686" w:rsidRDefault="000C6A70">
      <w:pPr>
        <w:pStyle w:val="CETextBody"/>
        <w:ind w:left="777"/>
        <w:rPr>
          <w:del w:id="14125" w:author="Huy Duc. Nguyen" w:date="2017-08-29T13:09:00Z"/>
          <w:lang w:val="en-US" w:eastAsia="ja-JP"/>
        </w:rPr>
      </w:pPr>
      <w:del w:id="14126" w:author="Huy Duc. Nguyen" w:date="2017-08-29T13:09:00Z">
        <w:r w:rsidRPr="005D76AB" w:rsidDel="00A81686">
          <w:rPr>
            <w:noProof/>
            <w:lang w:val="en-US"/>
          </w:rPr>
          <mc:AlternateContent>
            <mc:Choice Requires="wps">
              <w:drawing>
                <wp:inline distT="0" distB="0" distL="0" distR="0" wp14:anchorId="5A00E73A" wp14:editId="6FB38C29">
                  <wp:extent cx="5572125" cy="295275"/>
                  <wp:effectExtent l="0" t="0" r="28575" b="28575"/>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0C6A70">
                              <w:pPr>
                                <w:rPr>
                                  <w:rFonts w:ascii="Courier New" w:hAnsi="Courier New" w:cs="Courier New"/>
                                  <w:sz w:val="22"/>
                                  <w:szCs w:val="22"/>
                                </w:rPr>
                              </w:pPr>
                              <w:r w:rsidRPr="00B43823">
                                <w:rPr>
                                  <w:rFonts w:ascii="Courier New" w:hAnsi="Courier New" w:cs="Courier New"/>
                                  <w:sz w:val="22"/>
                                  <w:szCs w:val="22"/>
                                  <w:lang w:val="en-US" w:eastAsia="ja-JP"/>
                                </w:rPr>
                                <w:t>salvator-x login: root</w:t>
                              </w:r>
                            </w:p>
                          </w:txbxContent>
                        </wps:txbx>
                        <wps:bodyPr rot="0" vert="horz" wrap="square" lIns="91440" tIns="45720" rIns="91440" bIns="45720" anchor="t" anchorCtr="0">
                          <a:noAutofit/>
                        </wps:bodyPr>
                      </wps:wsp>
                    </a:graphicData>
                  </a:graphic>
                </wp:inline>
              </w:drawing>
            </mc:Choice>
            <mc:Fallback>
              <w:pict>
                <v:shape w14:anchorId="5A00E73A" id="_x0000_s1228"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">
                  <v:textbox>
                    <w:txbxContent>
                      <w:p w:rsidR="005B1E90" w:rsidRPr="00B43823" w:rsidRDefault="005B1E90" w:rsidP="000C6A70">
                        <w:pPr>
                          <w:rPr>
                            <w:rFonts w:ascii="Courier New" w:hAnsi="Courier New" w:cs="Courier New"/>
                            <w:sz w:val="22"/>
                            <w:szCs w:val="22"/>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w10:anchorlock/>
                </v:shape>
              </w:pict>
            </mc:Fallback>
          </mc:AlternateContent>
        </w:r>
        <w:bookmarkStart w:id="14127" w:name="_Toc491776604"/>
        <w:bookmarkEnd w:id="14127"/>
      </w:del>
    </w:p>
    <w:p w:rsidR="00E67223" w:rsidDel="00A81686" w:rsidRDefault="00E67223" w:rsidP="00E67223">
      <w:pPr>
        <w:pStyle w:val="CETextBody"/>
        <w:numPr>
          <w:ilvl w:val="0"/>
          <w:numId w:val="224"/>
        </w:numPr>
        <w:ind w:left="777"/>
        <w:rPr>
          <w:del w:id="14128" w:author="Huy Duc. Nguyen" w:date="2017-08-29T13:09:00Z"/>
          <w:lang w:val="en-US" w:eastAsia="ja-JP"/>
        </w:rPr>
      </w:pPr>
      <w:del w:id="14129" w:author="Huy Duc. Nguyen" w:date="2017-08-29T13:09:00Z">
        <w:r w:rsidDel="00A81686">
          <w:rPr>
            <w:rFonts w:hint="eastAsia"/>
            <w:lang w:val="en-US" w:eastAsia="ja-JP"/>
          </w:rPr>
          <w:delText>Restart Type1_</w:delText>
        </w:r>
        <w:r w:rsidR="000E27CF" w:rsidDel="00A81686">
          <w:rPr>
            <w:lang w:val="en-US" w:eastAsia="ja-JP"/>
          </w:rPr>
          <w:delText>mono.5.16.2</w:delText>
        </w:r>
        <w:r w:rsidDel="00A81686">
          <w:rPr>
            <w:rFonts w:hint="eastAsia"/>
            <w:lang w:val="en-US" w:eastAsia="ja-JP"/>
          </w:rPr>
          <w:delText>.</w:delText>
        </w:r>
        <w:bookmarkStart w:id="14130" w:name="_Toc491776605"/>
        <w:bookmarkEnd w:id="14130"/>
      </w:del>
    </w:p>
    <w:p w:rsidR="004926F0" w:rsidDel="00A81686" w:rsidRDefault="004926F0" w:rsidP="004926F0">
      <w:pPr>
        <w:pStyle w:val="CETextBody"/>
        <w:numPr>
          <w:ilvl w:val="0"/>
          <w:numId w:val="224"/>
        </w:numPr>
        <w:ind w:left="777"/>
        <w:rPr>
          <w:del w:id="14131" w:author="Huy Duc. Nguyen" w:date="2017-08-29T13:09:00Z"/>
          <w:lang w:val="en-US" w:eastAsia="ja-JP"/>
        </w:rPr>
      </w:pPr>
      <w:del w:id="14132" w:author="Huy Duc. Nguyen" w:date="2017-08-29T13:09:00Z">
        <w:r w:rsidDel="00A81686">
          <w:rPr>
            <w:lang w:val="en-US" w:eastAsia="ja-JP"/>
          </w:rPr>
          <w:delText>In case of memory leaking application, r</w:delText>
        </w:r>
        <w:r w:rsidRPr="00770298" w:rsidDel="00A81686">
          <w:rPr>
            <w:lang w:val="en-US" w:eastAsia="ja-JP"/>
          </w:rPr>
          <w:delText xml:space="preserve">un </w:delText>
        </w:r>
        <w:r w:rsidDel="00A81686">
          <w:rPr>
            <w:lang w:val="en-US" w:eastAsia="ja-JP"/>
          </w:rPr>
          <w:delText>it as follows.</w:delText>
        </w:r>
        <w:bookmarkStart w:id="14133" w:name="_Toc491776606"/>
        <w:bookmarkEnd w:id="14133"/>
      </w:del>
    </w:p>
    <w:p w:rsidR="004926F0" w:rsidRPr="00B43823" w:rsidDel="00A81686" w:rsidRDefault="00A31ABE">
      <w:pPr>
        <w:pStyle w:val="CETextBody"/>
        <w:ind w:left="777"/>
        <w:rPr>
          <w:del w:id="14134" w:author="Huy Duc. Nguyen" w:date="2017-08-29T13:09:00Z"/>
          <w:lang w:val="en-US" w:eastAsia="ja-JP"/>
        </w:rPr>
      </w:pPr>
      <w:del w:id="14135" w:author="Huy Duc. Nguyen" w:date="2017-08-29T13:09:00Z">
        <w:r w:rsidRPr="005D76AB" w:rsidDel="00A81686">
          <w:rPr>
            <w:noProof/>
            <w:lang w:val="en-US"/>
          </w:rPr>
          <mc:AlternateContent>
            <mc:Choice Requires="wps">
              <w:drawing>
                <wp:inline distT="0" distB="0" distL="0" distR="0" wp14:anchorId="0782BDA9" wp14:editId="3DB2B232">
                  <wp:extent cx="5572125" cy="414068"/>
                  <wp:effectExtent l="0" t="0" r="28575" b="24130"/>
                  <wp:docPr id="4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068"/>
                          </a:xfrm>
                          <a:prstGeom prst="rect">
                            <a:avLst/>
                          </a:prstGeom>
                          <a:solidFill>
                            <a:srgbClr val="FFFFFF"/>
                          </a:solidFill>
                          <a:ln w="9525">
                            <a:solidFill>
                              <a:srgbClr val="000000"/>
                            </a:solidFill>
                            <a:miter lim="800000"/>
                            <a:headEnd/>
                            <a:tailEnd/>
                          </a:ln>
                        </wps:spPr>
                        <wps:txbx>
                          <w:txbxContent>
                            <w:p w:rsidR="005B1E90" w:rsidRDefault="005B1E90" w:rsidP="00A31ABE">
                              <w:pPr>
                                <w:rPr>
                                  <w:rFonts w:ascii="Courier New" w:hAnsi="Courier New" w:cs="Courier New"/>
                                  <w:sz w:val="22"/>
                                  <w:szCs w:val="22"/>
                                  <w:lang w:val="en-US" w:eastAsia="ja-JP"/>
                                </w:rPr>
                              </w:pPr>
                              <w:r>
                                <w:rPr>
                                  <w:rFonts w:ascii="Courier New" w:hAnsi="Courier New" w:cs="Courier New"/>
                                  <w:sz w:val="22"/>
                                  <w:szCs w:val="22"/>
                                  <w:lang w:val="en-US" w:eastAsia="ja-JP"/>
                                </w:rPr>
                                <w:t>root@salvator-x:~</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cd memory_app</w:t>
                              </w:r>
                            </w:p>
                            <w:p w:rsidR="005B1E90" w:rsidRPr="00B43823" w:rsidRDefault="005B1E90" w:rsidP="00A31ABE">
                              <w:pPr>
                                <w:rPr>
                                  <w:rFonts w:ascii="Courier New" w:hAnsi="Courier New" w:cs="Courier New"/>
                                  <w:sz w:val="22"/>
                                  <w:szCs w:val="22"/>
                                </w:rPr>
                              </w:pPr>
                              <w:r w:rsidRPr="00CE67A4">
                                <w:rPr>
                                  <w:rFonts w:ascii="Courier New" w:hAnsi="Courier New" w:cs="Courier New"/>
                                  <w:sz w:val="22"/>
                                  <w:szCs w:val="22"/>
                                  <w:lang w:val="en-US" w:eastAsia="ja-JP"/>
                                </w:rPr>
                                <w:t>root@salvator-x:~/memory_app# ./MemoryLeak</w:t>
                              </w:r>
                              <w:r w:rsidRPr="00CE67A4" w:rsidDel="00CE67A4">
                                <w:rPr>
                                  <w:rFonts w:ascii="Courier New" w:hAnsi="Courier New" w:cs="Courier New"/>
                                  <w:sz w:val="22"/>
                                  <w:szCs w:val="22"/>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0782BDA9" id="_x0000_s1229" type="#_x0000_t202" style="width:438.75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">
                  <v:textbox>
                    <w:txbxContent>
                      <w:p w:rsidR="005B1E90" w:rsidRDefault="005B1E90" w:rsidP="00A31ABE">
                        <w:pPr>
                          <w:rPr>
                            <w:rFonts w:ascii="Courier New" w:hAnsi="Courier New" w:cs="Courier New"/>
                            <w:sz w:val="22"/>
                            <w:szCs w:val="22"/>
                            <w:lang w:val="en-US" w:eastAsia="ja-JP"/>
                          </w:rPr>
                        </w:pPr>
                        <w:proofErr w:type="spellStart"/>
                        <w:r>
                          <w:rPr>
                            <w:rFonts w:ascii="Courier New" w:hAnsi="Courier New" w:cs="Courier New"/>
                            <w:sz w:val="22"/>
                            <w:szCs w:val="22"/>
                            <w:lang w:val="en-US" w:eastAsia="ja-JP"/>
                          </w:rPr>
                          <w:t>root@salvator-x</w:t>
                        </w:r>
                        <w:proofErr w:type="spellEnd"/>
                        <w:r>
                          <w:rPr>
                            <w:rFonts w:ascii="Courier New" w:hAnsi="Courier New" w:cs="Courier New"/>
                            <w:sz w:val="22"/>
                            <w:szCs w:val="22"/>
                            <w:lang w:val="en-US" w:eastAsia="ja-JP"/>
                          </w:rPr>
                          <w:t>:~</w:t>
                        </w:r>
                        <w:r w:rsidRPr="009D7EEA">
                          <w:rPr>
                            <w:rFonts w:ascii="Courier New" w:hAnsi="Courier New" w:cs="Courier New"/>
                            <w:sz w:val="22"/>
                            <w:szCs w:val="22"/>
                            <w:lang w:val="en-US" w:eastAsia="ja-JP"/>
                          </w:rPr>
                          <w:t>#</w:t>
                        </w:r>
                        <w:r>
                          <w:rPr>
                            <w:rFonts w:ascii="Courier New" w:hAnsi="Courier New" w:cs="Courier New"/>
                            <w:sz w:val="22"/>
                            <w:szCs w:val="22"/>
                            <w:lang w:val="en-US" w:eastAsia="ja-JP"/>
                          </w:rPr>
                          <w:t xml:space="preserve"> </w:t>
                        </w:r>
                        <w:r w:rsidRPr="00627369">
                          <w:rPr>
                            <w:rFonts w:ascii="Courier New" w:hAnsi="Courier New" w:cs="Courier New"/>
                            <w:sz w:val="22"/>
                            <w:szCs w:val="22"/>
                            <w:lang w:val="en-US" w:eastAsia="ja-JP"/>
                          </w:rPr>
                          <w:t xml:space="preserve">cd </w:t>
                        </w:r>
                        <w:proofErr w:type="spellStart"/>
                        <w:r w:rsidRPr="00627369">
                          <w:rPr>
                            <w:rFonts w:ascii="Courier New" w:hAnsi="Courier New" w:cs="Courier New"/>
                            <w:sz w:val="22"/>
                            <w:szCs w:val="22"/>
                            <w:lang w:val="en-US" w:eastAsia="ja-JP"/>
                          </w:rPr>
                          <w:t>memory_app</w:t>
                        </w:r>
                        <w:proofErr w:type="spellEnd"/>
                      </w:p>
                      <w:p w:rsidR="005B1E90" w:rsidRPr="00B43823" w:rsidRDefault="005B1E90" w:rsidP="00A31ABE">
                        <w:pPr>
                          <w:rPr>
                            <w:rFonts w:ascii="Courier New" w:hAnsi="Courier New" w:cs="Courier New"/>
                            <w:sz w:val="22"/>
                            <w:szCs w:val="22"/>
                          </w:rPr>
                        </w:pPr>
                        <w:proofErr w:type="spellStart"/>
                        <w:proofErr w:type="gramStart"/>
                        <w:r w:rsidRPr="00CE67A4">
                          <w:rPr>
                            <w:rFonts w:ascii="Courier New" w:hAnsi="Courier New" w:cs="Courier New"/>
                            <w:sz w:val="22"/>
                            <w:szCs w:val="22"/>
                            <w:lang w:val="en-US" w:eastAsia="ja-JP"/>
                          </w:rPr>
                          <w:t>root@salvator-x</w:t>
                        </w:r>
                        <w:proofErr w:type="spellEnd"/>
                        <w:r w:rsidRPr="00CE67A4">
                          <w:rPr>
                            <w:rFonts w:ascii="Courier New" w:hAnsi="Courier New" w:cs="Courier New"/>
                            <w:sz w:val="22"/>
                            <w:szCs w:val="22"/>
                            <w:lang w:val="en-US" w:eastAsia="ja-JP"/>
                          </w:rPr>
                          <w:t>:~/</w:t>
                        </w:r>
                        <w:proofErr w:type="spellStart"/>
                        <w:r w:rsidRPr="00CE67A4">
                          <w:rPr>
                            <w:rFonts w:ascii="Courier New" w:hAnsi="Courier New" w:cs="Courier New"/>
                            <w:sz w:val="22"/>
                            <w:szCs w:val="22"/>
                            <w:lang w:val="en-US" w:eastAsia="ja-JP"/>
                          </w:rPr>
                          <w:t>memory_app</w:t>
                        </w:r>
                        <w:proofErr w:type="spellEnd"/>
                        <w:r w:rsidRPr="00CE67A4">
                          <w:rPr>
                            <w:rFonts w:ascii="Courier New" w:hAnsi="Courier New" w:cs="Courier New"/>
                            <w:sz w:val="22"/>
                            <w:szCs w:val="22"/>
                            <w:lang w:val="en-US" w:eastAsia="ja-JP"/>
                          </w:rPr>
                          <w:t># ./</w:t>
                        </w:r>
                        <w:proofErr w:type="spellStart"/>
                        <w:proofErr w:type="gramEnd"/>
                        <w:r w:rsidRPr="00CE67A4">
                          <w:rPr>
                            <w:rFonts w:ascii="Courier New" w:hAnsi="Courier New" w:cs="Courier New"/>
                            <w:sz w:val="22"/>
                            <w:szCs w:val="22"/>
                            <w:lang w:val="en-US" w:eastAsia="ja-JP"/>
                          </w:rPr>
                          <w:t>MemoryLeak</w:t>
                        </w:r>
                        <w:proofErr w:type="spellEnd"/>
                        <w:r w:rsidRPr="00CE67A4" w:rsidDel="00CE67A4">
                          <w:rPr>
                            <w:rFonts w:ascii="Courier New" w:hAnsi="Courier New" w:cs="Courier New"/>
                            <w:sz w:val="22"/>
                            <w:szCs w:val="22"/>
                            <w:lang w:val="en-US" w:eastAsia="ja-JP"/>
                          </w:rPr>
                          <w:t xml:space="preserve"> </w:t>
                        </w:r>
                      </w:p>
                    </w:txbxContent>
                  </v:textbox>
                  <w10:anchorlock/>
                </v:shape>
              </w:pict>
            </mc:Fallback>
          </mc:AlternateContent>
        </w:r>
        <w:bookmarkStart w:id="14136" w:name="_Toc491776607"/>
        <w:bookmarkEnd w:id="14136"/>
      </w:del>
    </w:p>
    <w:p w:rsidR="004926F0" w:rsidDel="00A81686" w:rsidRDefault="004926F0" w:rsidP="004926F0">
      <w:pPr>
        <w:pStyle w:val="CETextBody"/>
        <w:ind w:left="777"/>
        <w:rPr>
          <w:del w:id="14137" w:author="Huy Duc. Nguyen" w:date="2017-08-29T13:09:00Z"/>
          <w:lang w:val="en-US" w:eastAsia="ja-JP"/>
        </w:rPr>
      </w:pPr>
      <w:del w:id="14138" w:author="Huy Duc. Nguyen" w:date="2017-08-29T13:09:00Z">
        <w:r w:rsidDel="00A81686">
          <w:rPr>
            <w:rFonts w:hint="eastAsia"/>
            <w:lang w:val="en-US" w:eastAsia="ja-JP"/>
          </w:rPr>
          <w:delText xml:space="preserve">You will </w:delText>
        </w:r>
        <w:r w:rsidDel="00A81686">
          <w:rPr>
            <w:lang w:val="en-US" w:eastAsia="ja-JP"/>
          </w:rPr>
          <w:delText>see the following message like follows. The application will be killed by the Linux kernel.</w:delText>
        </w:r>
        <w:bookmarkStart w:id="14139" w:name="_Toc491776608"/>
        <w:bookmarkEnd w:id="14139"/>
      </w:del>
    </w:p>
    <w:p w:rsidR="00E67223" w:rsidDel="00A81686" w:rsidRDefault="00E67223" w:rsidP="00E67223">
      <w:pPr>
        <w:pStyle w:val="CETextBody"/>
        <w:ind w:left="777"/>
        <w:rPr>
          <w:del w:id="14140" w:author="Huy Duc. Nguyen" w:date="2017-08-29T13:09:00Z"/>
          <w:lang w:val="en-US" w:eastAsia="ja-JP"/>
        </w:rPr>
      </w:pPr>
      <w:del w:id="14141" w:author="Huy Duc. Nguyen" w:date="2017-08-29T13:09:00Z">
        <w:r w:rsidRPr="005D76AB" w:rsidDel="00A81686">
          <w:rPr>
            <w:noProof/>
            <w:lang w:val="en-US"/>
          </w:rPr>
          <mc:AlternateContent>
            <mc:Choice Requires="wps">
              <w:drawing>
                <wp:inline distT="0" distB="0" distL="0" distR="0" wp14:anchorId="0B6AEBAE" wp14:editId="1FE01894">
                  <wp:extent cx="5572125" cy="3253563"/>
                  <wp:effectExtent l="0" t="0" r="28575" b="23495"/>
                  <wp:docPr id="404" name="テキスト ボックス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253563"/>
                          </a:xfrm>
                          <a:prstGeom prst="rect">
                            <a:avLst/>
                          </a:prstGeom>
                          <a:solidFill>
                            <a:srgbClr val="FFFFFF"/>
                          </a:solidFill>
                          <a:ln w="9525">
                            <a:solidFill>
                              <a:srgbClr val="000000"/>
                            </a:solidFill>
                            <a:miter lim="800000"/>
                            <a:headEnd/>
                            <a:tailEnd/>
                          </a:ln>
                        </wps:spPr>
                        <wps:txbx>
                          <w:txbxContent>
                            <w:p w:rsidR="005B1E90" w:rsidRPr="00CE67A4" w:rsidRDefault="005B1E90"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5B1E90" w:rsidRPr="00CE67A4" w:rsidRDefault="005B1E90"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cnt=1 memory size=50000000byte total size=50000000byte</w:t>
                              </w:r>
                            </w:p>
                            <w:p w:rsidR="005B1E90" w:rsidRPr="00CE67A4" w:rsidRDefault="005B1E90"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5B1E90" w:rsidRPr="00CE67A4" w:rsidRDefault="005B1E90"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cnt=2 memory size=50000000byte total size=100000000byte</w:t>
                              </w:r>
                            </w:p>
                            <w:p w:rsidR="005B1E90" w:rsidRDefault="005B1E90" w:rsidP="00E67223">
                              <w:pPr>
                                <w:rPr>
                                  <w:rFonts w:ascii="Courier New" w:hAnsi="Courier New" w:cs="Courier New"/>
                                  <w:sz w:val="20"/>
                                  <w:szCs w:val="20"/>
                                  <w:lang w:val="en-US" w:eastAsia="ja-JP"/>
                                </w:rPr>
                              </w:pPr>
                              <w:r w:rsidRPr="00CE67A4">
                                <w:rPr>
                                  <w:rFonts w:ascii="Courier New" w:hAnsi="Courier New" w:cs="Courier New"/>
                                  <w:sz w:val="20"/>
                                  <w:szCs w:val="20"/>
                                  <w:lang w:val="en-US" w:eastAsia="ja-JP"/>
                                </w:rPr>
                                <w:t>MemoryLeak: Memory allocation succeeded.</w:t>
                              </w:r>
                            </w:p>
                            <w:p w:rsidR="005B1E90" w:rsidRDefault="005B1E90" w:rsidP="00E67223">
                              <w:pPr>
                                <w:rPr>
                                  <w:rFonts w:ascii="Courier New" w:hAnsi="Courier New" w:cs="Courier New"/>
                                  <w:sz w:val="20"/>
                                  <w:szCs w:val="20"/>
                                  <w:lang w:val="en-US" w:eastAsia="ja-JP"/>
                                </w:rPr>
                              </w:pPr>
                              <w:r>
                                <w:rPr>
                                  <w:rFonts w:ascii="Courier New" w:hAnsi="Courier New" w:cs="Courier New"/>
                                  <w:sz w:val="20"/>
                                  <w:szCs w:val="20"/>
                                  <w:lang w:val="en-US" w:eastAsia="ja-JP"/>
                                </w:rPr>
                                <w:t>(omitted)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MemoryLeak: cnt=19 memory size=50000000byte total size=950000000byte</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MemoryLeak: Memory allocation succeeded.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MemoryLeak: cnt=20 memory size=50000000byte total size=1000000000byte</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93.484050] gst-launch-1.0 invoked oom-killer: gfp_mask=0x24201ca, order=0, oom_score_adj=0</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93.492438] CPU: 1 PID: 1926 Comm: gst-launch-1.0 Tainted: G        W  O    4.4.0-yocto-standard #3</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93.501526] Hardware name: Renesas SalvatorX board based on r8a7795 (DT)</w:t>
                              </w:r>
                            </w:p>
                            <w:p w:rsidR="005B1E90"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5B1E90" w:rsidRDefault="005B1E90"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(MemoryLeak) score 536 or sacrifice child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(MemoryLeak) total-vm:1037088kB, anon-rss:1024464kB, file-rss:4kB, shmem-rss:0kB</w:t>
                              </w:r>
                            </w:p>
                            <w:p w:rsidR="005B1E90" w:rsidRPr="00536F5E" w:rsidRDefault="005B1E90"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inline>
              </w:drawing>
            </mc:Choice>
            <mc:Fallback>
              <w:pict>
                <v:shape w14:anchorId="0B6AEBAE" id="テキスト ボックス 404" o:spid="_x0000_s1230" type="#_x0000_t202" style="width:438.75pt;height:25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">
                  <v:textbox>
                    <w:txbxContent>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=1 memory size=50000000byte total size=50000000byte</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Pr="00CE67A4"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xml:space="preserve">: </w:t>
                        </w:r>
                        <w:proofErr w:type="spellStart"/>
                        <w:r w:rsidRPr="00CE67A4">
                          <w:rPr>
                            <w:rFonts w:ascii="Courier New" w:hAnsi="Courier New" w:cs="Courier New"/>
                            <w:sz w:val="20"/>
                            <w:szCs w:val="20"/>
                            <w:lang w:val="en-US" w:eastAsia="ja-JP"/>
                          </w:rPr>
                          <w:t>cnt</w:t>
                        </w:r>
                        <w:proofErr w:type="spellEnd"/>
                        <w:r w:rsidRPr="00CE67A4">
                          <w:rPr>
                            <w:rFonts w:ascii="Courier New" w:hAnsi="Courier New" w:cs="Courier New"/>
                            <w:sz w:val="20"/>
                            <w:szCs w:val="20"/>
                            <w:lang w:val="en-US" w:eastAsia="ja-JP"/>
                          </w:rPr>
                          <w:t>=2 memory size=50000000byte total size=100000000byte</w:t>
                        </w:r>
                      </w:p>
                      <w:p w:rsidR="005B1E90" w:rsidRDefault="005B1E90" w:rsidP="00E67223">
                        <w:pPr>
                          <w:rPr>
                            <w:rFonts w:ascii="Courier New" w:hAnsi="Courier New" w:cs="Courier New"/>
                            <w:sz w:val="20"/>
                            <w:szCs w:val="20"/>
                            <w:lang w:val="en-US" w:eastAsia="ja-JP"/>
                          </w:rPr>
                        </w:pPr>
                        <w:proofErr w:type="spellStart"/>
                        <w:r w:rsidRPr="00CE67A4">
                          <w:rPr>
                            <w:rFonts w:ascii="Courier New" w:hAnsi="Courier New" w:cs="Courier New"/>
                            <w:sz w:val="20"/>
                            <w:szCs w:val="20"/>
                            <w:lang w:val="en-US" w:eastAsia="ja-JP"/>
                          </w:rPr>
                          <w:t>MemoryLeak</w:t>
                        </w:r>
                        <w:proofErr w:type="spellEnd"/>
                        <w:r w:rsidRPr="00CE67A4">
                          <w:rPr>
                            <w:rFonts w:ascii="Courier New" w:hAnsi="Courier New" w:cs="Courier New"/>
                            <w:sz w:val="20"/>
                            <w:szCs w:val="20"/>
                            <w:lang w:val="en-US" w:eastAsia="ja-JP"/>
                          </w:rPr>
                          <w:t>: Memory allocation succeeded.</w:t>
                        </w:r>
                      </w:p>
                      <w:p w:rsidR="005B1E90" w:rsidRDefault="005B1E90" w:rsidP="00E67223">
                        <w:pPr>
                          <w:rPr>
                            <w:rFonts w:ascii="Courier New" w:hAnsi="Courier New" w:cs="Courier New"/>
                            <w:sz w:val="20"/>
                            <w:szCs w:val="20"/>
                            <w:lang w:val="en-US" w:eastAsia="ja-JP"/>
                          </w:rPr>
                        </w:pPr>
                        <w:r>
                          <w:rPr>
                            <w:rFonts w:ascii="Courier New" w:hAnsi="Courier New" w:cs="Courier New"/>
                            <w:sz w:val="20"/>
                            <w:szCs w:val="20"/>
                            <w:lang w:val="en-US" w:eastAsia="ja-JP"/>
                          </w:rPr>
                          <w:t>(</w:t>
                        </w:r>
                        <w:proofErr w:type="gramStart"/>
                        <w:r>
                          <w:rPr>
                            <w:rFonts w:ascii="Courier New" w:hAnsi="Courier New" w:cs="Courier New"/>
                            <w:sz w:val="20"/>
                            <w:szCs w:val="20"/>
                            <w:lang w:val="en-US" w:eastAsia="ja-JP"/>
                          </w:rPr>
                          <w:t>omitted</w:t>
                        </w:r>
                        <w:proofErr w:type="gramEnd"/>
                        <w:r>
                          <w:rPr>
                            <w:rFonts w:ascii="Courier New" w:hAnsi="Courier New" w:cs="Courier New"/>
                            <w:sz w:val="20"/>
                            <w:szCs w:val="20"/>
                            <w:lang w:val="en-US" w:eastAsia="ja-JP"/>
                          </w:rPr>
                          <w:t>)</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=19 memory size=50000000byte total size=950000000byte</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Memory allocation succeeded.</w:t>
                        </w:r>
                      </w:p>
                      <w:p w:rsidR="005B1E90" w:rsidRPr="00CE67A4" w:rsidRDefault="005B1E90" w:rsidP="00E67223">
                        <w:pPr>
                          <w:rPr>
                            <w:rFonts w:ascii="Courier New" w:hAnsi="Courier New" w:cs="Courier New"/>
                            <w:sz w:val="20"/>
                            <w:szCs w:val="20"/>
                            <w:lang w:val="en-US"/>
                          </w:rPr>
                        </w:pP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cnt</w:t>
                        </w:r>
                        <w:proofErr w:type="spellEnd"/>
                        <w:r w:rsidRPr="00CE67A4">
                          <w:rPr>
                            <w:rFonts w:ascii="Courier New" w:hAnsi="Courier New" w:cs="Courier New"/>
                            <w:sz w:val="20"/>
                            <w:szCs w:val="20"/>
                            <w:lang w:val="en-US"/>
                          </w:rPr>
                          <w:t>=20 memory size=50000000byte total size=1000000000byte</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93.484050] gst-launch-1.0 invoked </w:t>
                        </w:r>
                        <w:proofErr w:type="spellStart"/>
                        <w:r w:rsidRPr="00CE67A4">
                          <w:rPr>
                            <w:rFonts w:ascii="Courier New" w:hAnsi="Courier New" w:cs="Courier New"/>
                            <w:sz w:val="20"/>
                            <w:szCs w:val="20"/>
                            <w:lang w:val="en-US"/>
                          </w:rPr>
                          <w:t>oom</w:t>
                        </w:r>
                        <w:proofErr w:type="spellEnd"/>
                        <w:r w:rsidRPr="00CE67A4">
                          <w:rPr>
                            <w:rFonts w:ascii="Courier New" w:hAnsi="Courier New" w:cs="Courier New"/>
                            <w:sz w:val="20"/>
                            <w:szCs w:val="20"/>
                            <w:lang w:val="en-US"/>
                          </w:rPr>
                          <w:t xml:space="preserve">-killer: </w:t>
                        </w:r>
                        <w:proofErr w:type="spellStart"/>
                        <w:r w:rsidRPr="00CE67A4">
                          <w:rPr>
                            <w:rFonts w:ascii="Courier New" w:hAnsi="Courier New" w:cs="Courier New"/>
                            <w:sz w:val="20"/>
                            <w:szCs w:val="20"/>
                            <w:lang w:val="en-US"/>
                          </w:rPr>
                          <w:t>gfp_mask</w:t>
                        </w:r>
                        <w:proofErr w:type="spellEnd"/>
                        <w:r w:rsidRPr="00CE67A4">
                          <w:rPr>
                            <w:rFonts w:ascii="Courier New" w:hAnsi="Courier New" w:cs="Courier New"/>
                            <w:sz w:val="20"/>
                            <w:szCs w:val="20"/>
                            <w:lang w:val="en-US"/>
                          </w:rPr>
                          <w:t xml:space="preserve">=0x24201ca, order=0, </w:t>
                        </w:r>
                        <w:proofErr w:type="spellStart"/>
                        <w:r w:rsidRPr="00CE67A4">
                          <w:rPr>
                            <w:rFonts w:ascii="Courier New" w:hAnsi="Courier New" w:cs="Courier New"/>
                            <w:sz w:val="20"/>
                            <w:szCs w:val="20"/>
                            <w:lang w:val="en-US"/>
                          </w:rPr>
                          <w:t>oom_score_adj</w:t>
                        </w:r>
                        <w:proofErr w:type="spellEnd"/>
                        <w:r w:rsidRPr="00CE67A4">
                          <w:rPr>
                            <w:rFonts w:ascii="Courier New" w:hAnsi="Courier New" w:cs="Courier New"/>
                            <w:sz w:val="20"/>
                            <w:szCs w:val="20"/>
                            <w:lang w:val="en-US"/>
                          </w:rPr>
                          <w:t>=0</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93.492438] CPU: 1 PID: 1926 </w:t>
                        </w:r>
                        <w:proofErr w:type="spellStart"/>
                        <w:r w:rsidRPr="00CE67A4">
                          <w:rPr>
                            <w:rFonts w:ascii="Courier New" w:hAnsi="Courier New" w:cs="Courier New"/>
                            <w:sz w:val="20"/>
                            <w:szCs w:val="20"/>
                            <w:lang w:val="en-US"/>
                          </w:rPr>
                          <w:t>Comm</w:t>
                        </w:r>
                        <w:proofErr w:type="spellEnd"/>
                        <w:r w:rsidRPr="00CE67A4">
                          <w:rPr>
                            <w:rFonts w:ascii="Courier New" w:hAnsi="Courier New" w:cs="Courier New"/>
                            <w:sz w:val="20"/>
                            <w:szCs w:val="20"/>
                            <w:lang w:val="en-US"/>
                          </w:rPr>
                          <w:t xml:space="preserve">: gst-launch-1.0 Tainted: G        </w:t>
                        </w:r>
                        <w:proofErr w:type="gramStart"/>
                        <w:r w:rsidRPr="00CE67A4">
                          <w:rPr>
                            <w:rFonts w:ascii="Courier New" w:hAnsi="Courier New" w:cs="Courier New"/>
                            <w:sz w:val="20"/>
                            <w:szCs w:val="20"/>
                            <w:lang w:val="en-US"/>
                          </w:rPr>
                          <w:t>W  O</w:t>
                        </w:r>
                        <w:proofErr w:type="gramEnd"/>
                        <w:r w:rsidRPr="00CE67A4">
                          <w:rPr>
                            <w:rFonts w:ascii="Courier New" w:hAnsi="Courier New" w:cs="Courier New"/>
                            <w:sz w:val="20"/>
                            <w:szCs w:val="20"/>
                            <w:lang w:val="en-US"/>
                          </w:rPr>
                          <w:t xml:space="preserve">    4.4.0-yocto-standard #3</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xml:space="preserve">[   93.501526] Hardware name: </w:t>
                        </w:r>
                        <w:proofErr w:type="spellStart"/>
                        <w:r w:rsidRPr="00CE67A4">
                          <w:rPr>
                            <w:rFonts w:ascii="Courier New" w:hAnsi="Courier New" w:cs="Courier New"/>
                            <w:sz w:val="20"/>
                            <w:szCs w:val="20"/>
                            <w:lang w:val="en-US"/>
                          </w:rPr>
                          <w:t>Renesas</w:t>
                        </w:r>
                        <w:proofErr w:type="spellEnd"/>
                        <w:r w:rsidRPr="00CE67A4">
                          <w:rPr>
                            <w:rFonts w:ascii="Courier New" w:hAnsi="Courier New" w:cs="Courier New"/>
                            <w:sz w:val="20"/>
                            <w:szCs w:val="20"/>
                            <w:lang w:val="en-US"/>
                          </w:rPr>
                          <w:t xml:space="preserve"> </w:t>
                        </w:r>
                        <w:proofErr w:type="spellStart"/>
                        <w:r w:rsidRPr="00CE67A4">
                          <w:rPr>
                            <w:rFonts w:ascii="Courier New" w:hAnsi="Courier New" w:cs="Courier New"/>
                            <w:sz w:val="20"/>
                            <w:szCs w:val="20"/>
                            <w:lang w:val="en-US"/>
                          </w:rPr>
                          <w:t>SalvatorX</w:t>
                        </w:r>
                        <w:proofErr w:type="spellEnd"/>
                        <w:r w:rsidRPr="00CE67A4">
                          <w:rPr>
                            <w:rFonts w:ascii="Courier New" w:hAnsi="Courier New" w:cs="Courier New"/>
                            <w:sz w:val="20"/>
                            <w:szCs w:val="20"/>
                            <w:lang w:val="en-US"/>
                          </w:rPr>
                          <w:t xml:space="preserve"> board based on r8a7795 (DT)</w:t>
                        </w:r>
                      </w:p>
                      <w:p w:rsidR="005B1E90"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93.508233] Call trace:</w:t>
                        </w:r>
                        <w:r w:rsidRPr="00CE67A4" w:rsidDel="00CE67A4">
                          <w:rPr>
                            <w:rFonts w:ascii="Courier New" w:hAnsi="Courier New" w:cs="Courier New"/>
                            <w:sz w:val="20"/>
                            <w:szCs w:val="20"/>
                            <w:lang w:val="en-US"/>
                          </w:rPr>
                          <w:t xml:space="preserve"> </w:t>
                        </w:r>
                      </w:p>
                      <w:p w:rsidR="005B1E90" w:rsidRDefault="005B1E90" w:rsidP="00E67223">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94.063130] Out of memory: Kill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score 536 or sacrifice child</w:t>
                        </w:r>
                      </w:p>
                      <w:p w:rsidR="005B1E90" w:rsidRPr="00CE67A4" w:rsidRDefault="005B1E90" w:rsidP="00E67223">
                        <w:pPr>
                          <w:rPr>
                            <w:rFonts w:ascii="Courier New" w:hAnsi="Courier New" w:cs="Courier New"/>
                            <w:sz w:val="20"/>
                            <w:szCs w:val="20"/>
                            <w:lang w:val="en-US"/>
                          </w:rPr>
                        </w:pPr>
                        <w:r w:rsidRPr="00CE67A4">
                          <w:rPr>
                            <w:rFonts w:ascii="Courier New" w:hAnsi="Courier New" w:cs="Courier New"/>
                            <w:sz w:val="20"/>
                            <w:szCs w:val="20"/>
                            <w:lang w:val="en-US"/>
                          </w:rPr>
                          <w:t>[   94.071063] Killed process 1994 (</w:t>
                        </w:r>
                        <w:proofErr w:type="spellStart"/>
                        <w:r w:rsidRPr="00CE67A4">
                          <w:rPr>
                            <w:rFonts w:ascii="Courier New" w:hAnsi="Courier New" w:cs="Courier New"/>
                            <w:sz w:val="20"/>
                            <w:szCs w:val="20"/>
                            <w:lang w:val="en-US"/>
                          </w:rPr>
                          <w:t>MemoryLeak</w:t>
                        </w:r>
                        <w:proofErr w:type="spellEnd"/>
                        <w:r w:rsidRPr="00CE67A4">
                          <w:rPr>
                            <w:rFonts w:ascii="Courier New" w:hAnsi="Courier New" w:cs="Courier New"/>
                            <w:sz w:val="20"/>
                            <w:szCs w:val="20"/>
                            <w:lang w:val="en-US"/>
                          </w:rPr>
                          <w:t>) total-vm</w:t>
                        </w:r>
                        <w:proofErr w:type="gramStart"/>
                        <w:r w:rsidRPr="00CE67A4">
                          <w:rPr>
                            <w:rFonts w:ascii="Courier New" w:hAnsi="Courier New" w:cs="Courier New"/>
                            <w:sz w:val="20"/>
                            <w:szCs w:val="20"/>
                            <w:lang w:val="en-US"/>
                          </w:rPr>
                          <w:t>:1037088kB</w:t>
                        </w:r>
                        <w:proofErr w:type="gramEnd"/>
                        <w:r w:rsidRPr="00CE67A4">
                          <w:rPr>
                            <w:rFonts w:ascii="Courier New" w:hAnsi="Courier New" w:cs="Courier New"/>
                            <w:sz w:val="20"/>
                            <w:szCs w:val="20"/>
                            <w:lang w:val="en-US"/>
                          </w:rPr>
                          <w:t>, anon-rss:1024464kB, file-rss:4kB, shmem-rss:0kB</w:t>
                        </w:r>
                      </w:p>
                      <w:p w:rsidR="005B1E90" w:rsidRPr="00536F5E" w:rsidRDefault="005B1E90" w:rsidP="00E67223">
                        <w:pPr>
                          <w:rPr>
                            <w:rFonts w:ascii="Courier New" w:hAnsi="Courier New" w:cs="Courier New"/>
                            <w:sz w:val="20"/>
                            <w:szCs w:val="20"/>
                          </w:rPr>
                        </w:pPr>
                        <w:r w:rsidRPr="00CE67A4">
                          <w:rPr>
                            <w:rFonts w:ascii="Courier New" w:hAnsi="Courier New" w:cs="Courier New"/>
                            <w:sz w:val="20"/>
                            <w:szCs w:val="20"/>
                            <w:lang w:val="en-US"/>
                          </w:rPr>
                          <w:t>Killed</w:t>
                        </w:r>
                        <w:r w:rsidRPr="00CE67A4" w:rsidDel="00CE67A4">
                          <w:rPr>
                            <w:rFonts w:ascii="Courier New" w:hAnsi="Courier New" w:cs="Courier New"/>
                            <w:sz w:val="20"/>
                            <w:szCs w:val="20"/>
                            <w:lang w:val="en-US"/>
                          </w:rPr>
                          <w:t xml:space="preserve"> </w:t>
                        </w:r>
                      </w:p>
                    </w:txbxContent>
                  </v:textbox>
                  <w10:anchorlock/>
                </v:shape>
              </w:pict>
            </mc:Fallback>
          </mc:AlternateContent>
        </w:r>
        <w:bookmarkStart w:id="14142" w:name="_Toc491776609"/>
        <w:bookmarkEnd w:id="14142"/>
      </w:del>
    </w:p>
    <w:p w:rsidR="00E67223" w:rsidDel="00A81686" w:rsidRDefault="00E67223" w:rsidP="00E67223">
      <w:pPr>
        <w:pStyle w:val="CETextBody"/>
        <w:numPr>
          <w:ilvl w:val="0"/>
          <w:numId w:val="224"/>
        </w:numPr>
        <w:ind w:left="777"/>
        <w:rPr>
          <w:del w:id="14143" w:author="Huy Duc. Nguyen" w:date="2017-08-29T13:09:00Z"/>
          <w:lang w:val="en-US" w:eastAsia="ja-JP"/>
        </w:rPr>
      </w:pPr>
      <w:del w:id="14144" w:author="Huy Duc. Nguyen" w:date="2017-08-29T13:09:00Z">
        <w:r w:rsidDel="00A81686">
          <w:rPr>
            <w:lang w:val="en-US" w:eastAsia="ja-JP"/>
          </w:rPr>
          <w:delText>In case of memory corrupt application, r</w:delText>
        </w:r>
        <w:r w:rsidRPr="00770298" w:rsidDel="00A81686">
          <w:rPr>
            <w:lang w:val="en-US" w:eastAsia="ja-JP"/>
          </w:rPr>
          <w:delText xml:space="preserve">un </w:delText>
        </w:r>
        <w:r w:rsidDel="00A81686">
          <w:rPr>
            <w:lang w:val="en-US" w:eastAsia="ja-JP"/>
          </w:rPr>
          <w:delText>it as follows.</w:delText>
        </w:r>
        <w:bookmarkStart w:id="14145" w:name="_Toc491776610"/>
        <w:bookmarkEnd w:id="14145"/>
      </w:del>
    </w:p>
    <w:p w:rsidR="00E67223" w:rsidRPr="00B43823" w:rsidDel="00A81686" w:rsidRDefault="00E67223" w:rsidP="00E67223">
      <w:pPr>
        <w:pStyle w:val="CETextBody"/>
        <w:ind w:left="777"/>
        <w:rPr>
          <w:del w:id="14146" w:author="Huy Duc. Nguyen" w:date="2017-08-29T13:09:00Z"/>
          <w:lang w:val="en-US" w:eastAsia="ja-JP"/>
        </w:rPr>
      </w:pPr>
      <w:del w:id="14147" w:author="Huy Duc. Nguyen" w:date="2017-08-29T13:09:00Z">
        <w:r w:rsidRPr="005D76AB" w:rsidDel="00A81686">
          <w:rPr>
            <w:noProof/>
            <w:lang w:val="en-US"/>
          </w:rPr>
          <mc:AlternateContent>
            <mc:Choice Requires="wps">
              <w:drawing>
                <wp:inline distT="0" distB="0" distL="0" distR="0" wp14:anchorId="731B993D" wp14:editId="04D2B133">
                  <wp:extent cx="5572125" cy="414669"/>
                  <wp:effectExtent l="0" t="0" r="28575" b="23495"/>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14669"/>
                          </a:xfrm>
                          <a:prstGeom prst="rect">
                            <a:avLst/>
                          </a:prstGeom>
                          <a:solidFill>
                            <a:srgbClr val="FFFFFF"/>
                          </a:solidFill>
                          <a:ln w="9525">
                            <a:solidFill>
                              <a:srgbClr val="000000"/>
                            </a:solidFill>
                            <a:miter lim="800000"/>
                            <a:headEnd/>
                            <a:tailEnd/>
                          </a:ln>
                        </wps:spPr>
                        <wps:txbx>
                          <w:txbxContent>
                            <w:p w:rsidR="005B1E90" w:rsidRPr="00FD4236" w:rsidRDefault="005B1E90" w:rsidP="00E67223">
                              <w:pPr>
                                <w:rPr>
                                  <w:rFonts w:ascii="Courier New" w:hAnsi="Courier New" w:cs="Courier New"/>
                                  <w:sz w:val="20"/>
                                  <w:szCs w:val="22"/>
                                  <w:lang w:val="en-US" w:eastAsia="ja-JP"/>
                                </w:rPr>
                              </w:pPr>
                              <w:r w:rsidRPr="00FD4236">
                                <w:rPr>
                                  <w:rFonts w:ascii="Courier New" w:hAnsi="Courier New" w:cs="Courier New"/>
                                  <w:sz w:val="20"/>
                                  <w:szCs w:val="22"/>
                                  <w:lang w:val="en-US" w:eastAsia="ja-JP"/>
                                </w:rPr>
                                <w:t>root@salvator-x:~# cd memory_ap</w:t>
                              </w:r>
                              <w:r>
                                <w:rPr>
                                  <w:rFonts w:ascii="Courier New" w:hAnsi="Courier New" w:cs="Courier New"/>
                                  <w:sz w:val="20"/>
                                  <w:szCs w:val="22"/>
                                  <w:lang w:val="en-US" w:eastAsia="ja-JP"/>
                                </w:rPr>
                                <w:t>p</w:t>
                              </w:r>
                            </w:p>
                            <w:p w:rsidR="005B1E90" w:rsidRPr="00FD4236" w:rsidRDefault="005B1E90" w:rsidP="00E67223">
                              <w:pPr>
                                <w:rPr>
                                  <w:rFonts w:ascii="Courier New" w:hAnsi="Courier New" w:cs="Courier New"/>
                                  <w:sz w:val="20"/>
                                  <w:szCs w:val="22"/>
                                </w:rPr>
                              </w:pPr>
                              <w:r w:rsidRPr="00FD4236">
                                <w:rPr>
                                  <w:rFonts w:ascii="Courier New" w:hAnsi="Courier New" w:cs="Courier New"/>
                                  <w:sz w:val="20"/>
                                  <w:szCs w:val="22"/>
                                  <w:lang w:val="en-US" w:eastAsia="ja-JP"/>
                                </w:rPr>
                                <w:t>root@salvator-x:~/memory_app# ./MemoryCorrpution_mmap 1208483840 8800</w:t>
                              </w:r>
                            </w:p>
                          </w:txbxContent>
                        </wps:txbx>
                        <wps:bodyPr rot="0" vert="horz" wrap="square" lIns="91440" tIns="45720" rIns="91440" bIns="45720" anchor="t" anchorCtr="0">
                          <a:noAutofit/>
                        </wps:bodyPr>
                      </wps:wsp>
                    </a:graphicData>
                  </a:graphic>
                </wp:inline>
              </w:drawing>
            </mc:Choice>
            <mc:Fallback>
              <w:pict>
                <v:shape w14:anchorId="731B993D" id="_x0000_s1231" type="#_x0000_t202" style="width:438.7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">
                  <v:textbox>
                    <w:txbxContent>
                      <w:p w:rsidR="005B1E90" w:rsidRPr="00FD4236" w:rsidRDefault="005B1E90" w:rsidP="00E67223">
                        <w:pPr>
                          <w:rPr>
                            <w:rFonts w:ascii="Courier New" w:hAnsi="Courier New" w:cs="Courier New"/>
                            <w:sz w:val="20"/>
                            <w:szCs w:val="22"/>
                            <w:lang w:val="en-US" w:eastAsia="ja-JP"/>
                          </w:rPr>
                        </w:pPr>
                        <w:proofErr w:type="spell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 xml:space="preserve">:~# cd </w:t>
                        </w:r>
                        <w:proofErr w:type="spellStart"/>
                        <w:r w:rsidRPr="00FD4236">
                          <w:rPr>
                            <w:rFonts w:ascii="Courier New" w:hAnsi="Courier New" w:cs="Courier New"/>
                            <w:sz w:val="20"/>
                            <w:szCs w:val="22"/>
                            <w:lang w:val="en-US" w:eastAsia="ja-JP"/>
                          </w:rPr>
                          <w:t>memory_ap</w:t>
                        </w:r>
                        <w:r>
                          <w:rPr>
                            <w:rFonts w:ascii="Courier New" w:hAnsi="Courier New" w:cs="Courier New"/>
                            <w:sz w:val="20"/>
                            <w:szCs w:val="22"/>
                            <w:lang w:val="en-US" w:eastAsia="ja-JP"/>
                          </w:rPr>
                          <w:t>p</w:t>
                        </w:r>
                        <w:proofErr w:type="spellEnd"/>
                      </w:p>
                      <w:p w:rsidR="005B1E90" w:rsidRPr="00FD4236" w:rsidRDefault="005B1E90" w:rsidP="00E67223">
                        <w:pPr>
                          <w:rPr>
                            <w:rFonts w:ascii="Courier New" w:hAnsi="Courier New" w:cs="Courier New"/>
                            <w:sz w:val="20"/>
                            <w:szCs w:val="22"/>
                          </w:rPr>
                        </w:pPr>
                        <w:proofErr w:type="spellStart"/>
                        <w:proofErr w:type="gramStart"/>
                        <w:r w:rsidRPr="00FD4236">
                          <w:rPr>
                            <w:rFonts w:ascii="Courier New" w:hAnsi="Courier New" w:cs="Courier New"/>
                            <w:sz w:val="20"/>
                            <w:szCs w:val="22"/>
                            <w:lang w:val="en-US" w:eastAsia="ja-JP"/>
                          </w:rPr>
                          <w:t>root@salvator-x</w:t>
                        </w:r>
                        <w:proofErr w:type="spellEnd"/>
                        <w:r w:rsidRPr="00FD4236">
                          <w:rPr>
                            <w:rFonts w:ascii="Courier New" w:hAnsi="Courier New" w:cs="Courier New"/>
                            <w:sz w:val="20"/>
                            <w:szCs w:val="22"/>
                            <w:lang w:val="en-US" w:eastAsia="ja-JP"/>
                          </w:rPr>
                          <w:t>:~/</w:t>
                        </w:r>
                        <w:proofErr w:type="spellStart"/>
                        <w:r w:rsidRPr="00FD4236">
                          <w:rPr>
                            <w:rFonts w:ascii="Courier New" w:hAnsi="Courier New" w:cs="Courier New"/>
                            <w:sz w:val="20"/>
                            <w:szCs w:val="22"/>
                            <w:lang w:val="en-US" w:eastAsia="ja-JP"/>
                          </w:rPr>
                          <w:t>memory_app</w:t>
                        </w:r>
                        <w:proofErr w:type="spellEnd"/>
                        <w:r w:rsidRPr="00FD4236">
                          <w:rPr>
                            <w:rFonts w:ascii="Courier New" w:hAnsi="Courier New" w:cs="Courier New"/>
                            <w:sz w:val="20"/>
                            <w:szCs w:val="22"/>
                            <w:lang w:val="en-US" w:eastAsia="ja-JP"/>
                          </w:rPr>
                          <w:t># ./</w:t>
                        </w:r>
                        <w:proofErr w:type="spellStart"/>
                        <w:proofErr w:type="gramEnd"/>
                        <w:r w:rsidRPr="00FD4236">
                          <w:rPr>
                            <w:rFonts w:ascii="Courier New" w:hAnsi="Courier New" w:cs="Courier New"/>
                            <w:sz w:val="20"/>
                            <w:szCs w:val="22"/>
                            <w:lang w:val="en-US" w:eastAsia="ja-JP"/>
                          </w:rPr>
                          <w:t>MemoryCorrpution_mmap</w:t>
                        </w:r>
                        <w:proofErr w:type="spellEnd"/>
                        <w:r w:rsidRPr="00FD4236">
                          <w:rPr>
                            <w:rFonts w:ascii="Courier New" w:hAnsi="Courier New" w:cs="Courier New"/>
                            <w:sz w:val="20"/>
                            <w:szCs w:val="22"/>
                            <w:lang w:val="en-US" w:eastAsia="ja-JP"/>
                          </w:rPr>
                          <w:t xml:space="preserve"> 1208483840 8800</w:t>
                        </w:r>
                      </w:p>
                    </w:txbxContent>
                  </v:textbox>
                  <w10:anchorlock/>
                </v:shape>
              </w:pict>
            </mc:Fallback>
          </mc:AlternateContent>
        </w:r>
        <w:bookmarkStart w:id="14148" w:name="_Toc491776611"/>
        <w:bookmarkEnd w:id="14148"/>
      </w:del>
    </w:p>
    <w:p w:rsidR="004926F0" w:rsidDel="00A81686" w:rsidRDefault="000E27CF" w:rsidP="004926F0">
      <w:pPr>
        <w:pStyle w:val="CETextBody"/>
        <w:ind w:left="777"/>
        <w:rPr>
          <w:del w:id="14149" w:author="Huy Duc. Nguyen" w:date="2017-08-29T13:09:00Z"/>
          <w:rFonts w:ascii="Courier New" w:hAnsi="Courier New" w:cs="Courier New"/>
          <w:lang w:val="en-US" w:eastAsia="ja-JP"/>
        </w:rPr>
      </w:pPr>
      <w:del w:id="14150" w:author="Huy Duc. Nguyen" w:date="2017-08-29T13:09:00Z">
        <w:r w:rsidDel="00A81686">
          <w:rPr>
            <w:lang w:val="en-US" w:eastAsia="ja-JP"/>
          </w:rPr>
          <w:delText xml:space="preserve">Then sometimes </w:delText>
        </w:r>
        <w:r w:rsidR="004926F0" w:rsidDel="00A81686">
          <w:rPr>
            <w:lang w:val="en-US" w:eastAsia="ja-JP"/>
          </w:rPr>
          <w:delText xml:space="preserve">the </w:delText>
        </w:r>
        <w:r w:rsidR="00FE4135" w:rsidDel="00A81686">
          <w:rPr>
            <w:lang w:val="en-US" w:eastAsia="ja-JP"/>
          </w:rPr>
          <w:delText>T</w:delText>
        </w:r>
        <w:r w:rsidR="004926F0" w:rsidDel="00A81686">
          <w:rPr>
            <w:lang w:val="en-US" w:eastAsia="ja-JP"/>
          </w:rPr>
          <w:delText>erminal returns nothing because Linux hanged up</w:delText>
        </w:r>
        <w:r w:rsidDel="00A81686">
          <w:rPr>
            <w:lang w:val="en-US" w:eastAsia="ja-JP"/>
          </w:rPr>
          <w:delText xml:space="preserve"> depending on the timing</w:delText>
        </w:r>
        <w:r w:rsidR="004926F0" w:rsidDel="00A81686">
          <w:rPr>
            <w:lang w:val="en-US" w:eastAsia="ja-JP"/>
          </w:rPr>
          <w:delText>.</w:delText>
        </w:r>
        <w:bookmarkStart w:id="14151" w:name="_Toc491776612"/>
        <w:bookmarkEnd w:id="14151"/>
      </w:del>
    </w:p>
    <w:p w:rsidR="004926F0" w:rsidDel="00A81686" w:rsidRDefault="004926F0" w:rsidP="004926F0">
      <w:pPr>
        <w:pStyle w:val="CETextBody"/>
        <w:numPr>
          <w:ilvl w:val="0"/>
          <w:numId w:val="224"/>
        </w:numPr>
        <w:ind w:left="777"/>
        <w:rPr>
          <w:del w:id="14152" w:author="Huy Duc. Nguyen" w:date="2017-08-29T13:09:00Z"/>
          <w:lang w:val="en-US" w:eastAsia="ja-JP"/>
        </w:rPr>
      </w:pPr>
      <w:del w:id="14153" w:author="Huy Duc. Nguyen" w:date="2017-08-29T13:09:00Z">
        <w:r w:rsidDel="00A81686">
          <w:rPr>
            <w:lang w:val="en-US" w:eastAsia="ja-JP"/>
          </w:rPr>
          <w:delText>During memory leaking or memory corruption application is running, c</w:delText>
        </w:r>
        <w:r w:rsidDel="00A81686">
          <w:rPr>
            <w:rFonts w:hint="eastAsia"/>
            <w:lang w:val="en-US" w:eastAsia="ja-JP"/>
          </w:rPr>
          <w:delText>heck the performance</w:delText>
        </w:r>
        <w:r w:rsidDel="00A81686">
          <w:rPr>
            <w:lang w:val="en-US" w:eastAsia="ja-JP"/>
          </w:rPr>
          <w:delText xml:space="preserve"> of Rightware meter cluster by the FPS outputs shown to MULTI Debugger.</w:delText>
        </w:r>
        <w:bookmarkStart w:id="14154" w:name="_Toc491776613"/>
        <w:bookmarkEnd w:id="14154"/>
      </w:del>
    </w:p>
    <w:p w:rsidR="004926F0" w:rsidRPr="00BA4AC4" w:rsidDel="00A81686" w:rsidRDefault="004926F0" w:rsidP="004926F0">
      <w:pPr>
        <w:pStyle w:val="CETextBody"/>
        <w:ind w:left="777"/>
        <w:rPr>
          <w:del w:id="14155" w:author="Huy Duc. Nguyen" w:date="2017-08-29T13:09:00Z"/>
          <w:lang w:val="en-US" w:eastAsia="ja-JP"/>
        </w:rPr>
      </w:pPr>
      <w:del w:id="14156" w:author="Huy Duc. Nguyen" w:date="2017-08-29T13:09:00Z">
        <w:r w:rsidRPr="005D76AB" w:rsidDel="00A81686">
          <w:rPr>
            <w:noProof/>
            <w:lang w:val="en-US"/>
          </w:rPr>
          <mc:AlternateContent>
            <mc:Choice Requires="wps">
              <w:drawing>
                <wp:inline distT="0" distB="0" distL="0" distR="0" wp14:anchorId="79D70186" wp14:editId="4862660B">
                  <wp:extent cx="5572125" cy="1409700"/>
                  <wp:effectExtent l="0" t="0" r="28575" b="19050"/>
                  <wp:docPr id="52" name="テキスト ボックス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4926F0">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79D70186" id="テキスト ボックス 52" o:spid="_x0000_s1232"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">
                  <v:textbox>
                    <w:txbxContent>
                      <w:p w:rsidR="005B1E90" w:rsidRDefault="005B1E90" w:rsidP="004926F0">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4926F0">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4926F0">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4157" w:name="_Toc491776614"/>
        <w:bookmarkEnd w:id="14157"/>
      </w:del>
    </w:p>
    <w:p w:rsidR="004926F0" w:rsidRPr="00545A49" w:rsidDel="00A81686" w:rsidRDefault="004926F0" w:rsidP="004926F0">
      <w:pPr>
        <w:pStyle w:val="CETextBody"/>
        <w:rPr>
          <w:del w:id="14158" w:author="Huy Duc. Nguyen" w:date="2017-08-29T13:09:00Z"/>
          <w:lang w:val="en-US" w:eastAsia="ja-JP"/>
        </w:rPr>
      </w:pPr>
      <w:bookmarkStart w:id="14159" w:name="_Toc491776615"/>
      <w:bookmarkEnd w:id="14159"/>
    </w:p>
    <w:p w:rsidR="00EE5155" w:rsidDel="00A81686" w:rsidRDefault="00EE5155" w:rsidP="00EE5155">
      <w:pPr>
        <w:pStyle w:val="CETextBody"/>
        <w:rPr>
          <w:del w:id="14160" w:author="Huy Duc. Nguyen" w:date="2017-08-29T13:09:00Z"/>
          <w:lang w:val="en-US" w:eastAsia="ja-JP"/>
        </w:rPr>
      </w:pPr>
      <w:bookmarkStart w:id="14161" w:name="_Toc491776616"/>
      <w:bookmarkEnd w:id="14161"/>
    </w:p>
    <w:p w:rsidR="00EE5155" w:rsidRPr="00D87E7C" w:rsidDel="00A81686" w:rsidRDefault="00EE5155" w:rsidP="00EE5155">
      <w:pPr>
        <w:pStyle w:val="CETextBody"/>
        <w:numPr>
          <w:ilvl w:val="0"/>
          <w:numId w:val="68"/>
        </w:numPr>
        <w:ind w:left="426" w:hanging="426"/>
        <w:rPr>
          <w:del w:id="14162" w:author="Huy Duc. Nguyen" w:date="2017-08-29T13:09:00Z"/>
          <w:b/>
          <w:lang w:val="en-US" w:eastAsia="ja-JP"/>
        </w:rPr>
      </w:pPr>
      <w:del w:id="14163" w:author="Huy Duc. Nguyen" w:date="2017-08-29T13:09:00Z">
        <w:r w:rsidDel="00A81686">
          <w:rPr>
            <w:rFonts w:hint="eastAsia"/>
            <w:lang w:val="en-US" w:eastAsia="ja-JP"/>
          </w:rPr>
          <w:delText>Result</w:delText>
        </w:r>
        <w:bookmarkStart w:id="14164" w:name="_Toc491776617"/>
        <w:bookmarkEnd w:id="14164"/>
      </w:del>
    </w:p>
    <w:p w:rsidR="00EE5155" w:rsidRPr="00F27648" w:rsidDel="00A81686" w:rsidRDefault="004B4F6B" w:rsidP="00B43823">
      <w:pPr>
        <w:pStyle w:val="Caption"/>
        <w:ind w:left="422"/>
        <w:rPr>
          <w:del w:id="14165" w:author="Huy Duc. Nguyen" w:date="2017-08-29T13:09:00Z"/>
          <w:lang w:val="en-US" w:eastAsia="ja-JP"/>
        </w:rPr>
      </w:pPr>
      <w:del w:id="14166" w:author="Huy Duc. Nguyen" w:date="2017-08-29T13:09:00Z">
        <w:r w:rsidDel="00A81686">
          <w:delText>Tabl</w:delText>
        </w:r>
        <w:r w:rsidRPr="00BB3A0B" w:rsidDel="00A81686">
          <w:delText xml:space="preserve">e </w:delText>
        </w:r>
        <w:r w:rsidRPr="00BB3A0B" w:rsidDel="00A81686">
          <w:fldChar w:fldCharType="begin"/>
        </w:r>
        <w:r w:rsidRPr="00BB3A0B" w:rsidDel="00A81686">
          <w:delInstrText xml:space="preserve"> STYLEREF 1 \s </w:delInstrText>
        </w:r>
        <w:r w:rsidRPr="00BB3A0B" w:rsidDel="00A81686">
          <w:fldChar w:fldCharType="separate"/>
        </w:r>
        <w:r w:rsidR="003B19D6" w:rsidDel="00A81686">
          <w:rPr>
            <w:noProof/>
          </w:rPr>
          <w:delText>5</w:delText>
        </w:r>
        <w:r w:rsidRPr="00BB3A0B" w:rsidDel="00A81686">
          <w:fldChar w:fldCharType="end"/>
        </w:r>
        <w:r w:rsidRPr="00BB3A0B" w:rsidDel="00A81686">
          <w:noBreakHyphen/>
        </w:r>
        <w:r w:rsidRPr="00BB3A0B" w:rsidDel="00A81686">
          <w:fldChar w:fldCharType="begin"/>
        </w:r>
        <w:r w:rsidRPr="00BB3A0B" w:rsidDel="00A81686">
          <w:delInstrText xml:space="preserve"> SEQ Table \* ARABIC \s 1 </w:delInstrText>
        </w:r>
        <w:r w:rsidRPr="00BB3A0B" w:rsidDel="00A81686">
          <w:fldChar w:fldCharType="separate"/>
        </w:r>
      </w:del>
      <w:ins w:id="14167" w:author="Kazuhiro Takagi" w:date="2017-03-21T15:02:00Z">
        <w:del w:id="14168" w:author="Huy Duc. Nguyen" w:date="2017-08-28T16:38:00Z">
          <w:r w:rsidR="00520A63" w:rsidDel="003B19D6">
            <w:rPr>
              <w:noProof/>
            </w:rPr>
            <w:delText>74</w:delText>
          </w:r>
        </w:del>
      </w:ins>
      <w:ins w:id="14169" w:author=" " w:date="2017-03-09T11:18:00Z">
        <w:del w:id="14170" w:author="Huy Duc. Nguyen" w:date="2017-08-28T16:38:00Z">
          <w:r w:rsidR="00442CC0" w:rsidDel="003B19D6">
            <w:rPr>
              <w:noProof/>
            </w:rPr>
            <w:delText>74</w:delText>
          </w:r>
        </w:del>
      </w:ins>
      <w:del w:id="14171" w:author="Huy Duc. Nguyen" w:date="2017-08-28T16:38:00Z">
        <w:r w:rsidR="00003FEB" w:rsidDel="003B19D6">
          <w:rPr>
            <w:noProof/>
          </w:rPr>
          <w:delText>81</w:delText>
        </w:r>
      </w:del>
      <w:del w:id="14172" w:author="Huy Duc. Nguyen" w:date="2017-08-29T13:09:00Z">
        <w:r w:rsidRPr="00BB3A0B" w:rsidDel="00A81686">
          <w:fldChar w:fldCharType="end"/>
        </w:r>
        <w:r w:rsidRPr="00BB3A0B" w:rsidDel="00A81686">
          <w:rPr>
            <w:rFonts w:hint="eastAsia"/>
            <w:lang w:eastAsia="ja-JP"/>
          </w:rPr>
          <w:delText xml:space="preserve">: </w:delText>
        </w:r>
        <w:r w:rsidRPr="00BB3A0B" w:rsidDel="00A81686">
          <w:rPr>
            <w:lang w:eastAsia="ja-JP"/>
          </w:rPr>
          <w:delText>Result</w:delText>
        </w:r>
        <w:bookmarkStart w:id="14173" w:name="_Toc491776618"/>
        <w:bookmarkEnd w:id="14173"/>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4961"/>
      </w:tblGrid>
      <w:tr w:rsidR="00EE5155" w:rsidDel="00A81686" w:rsidTr="00943D14">
        <w:trPr>
          <w:trHeight w:val="75"/>
          <w:jc w:val="center"/>
          <w:del w:id="14174" w:author="Huy Duc. Nguyen" w:date="2017-08-29T13:09:00Z"/>
        </w:trPr>
        <w:tc>
          <w:tcPr>
            <w:tcW w:w="2235"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175" w:author="Huy Duc. Nguyen" w:date="2017-08-29T13:09:00Z"/>
                <w:sz w:val="18"/>
                <w:szCs w:val="18"/>
              </w:rPr>
            </w:pPr>
            <w:del w:id="14176" w:author="Huy Duc. Nguyen" w:date="2017-08-29T13:09:00Z">
              <w:r w:rsidDel="00A81686">
                <w:rPr>
                  <w:b/>
                  <w:bCs/>
                  <w:sz w:val="18"/>
                  <w:szCs w:val="18"/>
                </w:rPr>
                <w:delText>App on Linux</w:delText>
              </w:r>
              <w:bookmarkStart w:id="14177" w:name="_Toc491776619"/>
              <w:bookmarkEnd w:id="14177"/>
            </w:del>
          </w:p>
        </w:tc>
        <w:tc>
          <w:tcPr>
            <w:tcW w:w="4961" w:type="dxa"/>
            <w:tcBorders>
              <w:bottom w:val="single" w:sz="12" w:space="0" w:color="auto"/>
            </w:tcBorders>
            <w:shd w:val="clear" w:color="auto" w:fill="BFBFBF" w:themeFill="background1" w:themeFillShade="BF"/>
          </w:tcPr>
          <w:p w:rsidR="00EE5155" w:rsidRPr="008D2250" w:rsidDel="00A81686" w:rsidRDefault="00EE5155" w:rsidP="00AE6A57">
            <w:pPr>
              <w:pStyle w:val="Default"/>
              <w:rPr>
                <w:del w:id="14178" w:author="Huy Duc. Nguyen" w:date="2017-08-29T13:09:00Z"/>
                <w:sz w:val="18"/>
                <w:szCs w:val="18"/>
              </w:rPr>
            </w:pPr>
            <w:del w:id="14179" w:author="Huy Duc. Nguyen" w:date="2017-08-29T13:09:00Z">
              <w:r w:rsidDel="00A81686">
                <w:rPr>
                  <w:b/>
                  <w:bCs/>
                  <w:sz w:val="18"/>
                  <w:szCs w:val="18"/>
                </w:rPr>
                <w:delText xml:space="preserve">FPS of the </w:delText>
              </w:r>
              <w:r w:rsidR="004160CB" w:rsidDel="00A81686">
                <w:rPr>
                  <w:b/>
                  <w:bCs/>
                  <w:sz w:val="18"/>
                  <w:szCs w:val="18"/>
                </w:rPr>
                <w:delText>Rightware</w:delText>
              </w:r>
              <w:r w:rsidDel="00A81686">
                <w:rPr>
                  <w:b/>
                  <w:bCs/>
                  <w:sz w:val="18"/>
                  <w:szCs w:val="18"/>
                </w:rPr>
                <w:delText xml:space="preserve"> meter cluster on INTEGRITY</w:delText>
              </w:r>
              <w:bookmarkStart w:id="14180" w:name="_Toc491776620"/>
              <w:bookmarkEnd w:id="14180"/>
            </w:del>
          </w:p>
        </w:tc>
        <w:bookmarkStart w:id="14181" w:name="_Toc491776621"/>
        <w:bookmarkEnd w:id="14181"/>
      </w:tr>
      <w:tr w:rsidR="00EE5155" w:rsidDel="00A81686" w:rsidTr="00943D14">
        <w:trPr>
          <w:trHeight w:val="199"/>
          <w:jc w:val="center"/>
          <w:del w:id="14182" w:author="Huy Duc. Nguyen" w:date="2017-08-29T13:09:00Z"/>
        </w:trPr>
        <w:tc>
          <w:tcPr>
            <w:tcW w:w="2235" w:type="dxa"/>
            <w:tcBorders>
              <w:top w:val="single" w:sz="12" w:space="0" w:color="auto"/>
            </w:tcBorders>
          </w:tcPr>
          <w:p w:rsidR="00EE5155" w:rsidRPr="008D2250" w:rsidDel="00A81686" w:rsidRDefault="00EE5155" w:rsidP="00AE6A57">
            <w:pPr>
              <w:pStyle w:val="Default"/>
              <w:rPr>
                <w:del w:id="14183" w:author="Huy Duc. Nguyen" w:date="2017-08-29T13:09:00Z"/>
                <w:sz w:val="18"/>
                <w:szCs w:val="18"/>
              </w:rPr>
            </w:pPr>
            <w:del w:id="14184" w:author="Huy Duc. Nguyen" w:date="2017-08-29T13:09:00Z">
              <w:r w:rsidRPr="0058315E" w:rsidDel="00A81686">
                <w:rPr>
                  <w:sz w:val="18"/>
                  <w:szCs w:val="18"/>
                </w:rPr>
                <w:delText>(a</w:delText>
              </w:r>
              <w:r w:rsidDel="00A81686">
                <w:rPr>
                  <w:sz w:val="18"/>
                  <w:szCs w:val="18"/>
                </w:rPr>
                <w:delText>) Memory leaking</w:delText>
              </w:r>
              <w:bookmarkStart w:id="14185" w:name="_Toc491776622"/>
              <w:bookmarkEnd w:id="14185"/>
            </w:del>
          </w:p>
        </w:tc>
        <w:tc>
          <w:tcPr>
            <w:tcW w:w="4961" w:type="dxa"/>
            <w:tcBorders>
              <w:top w:val="single" w:sz="12" w:space="0" w:color="auto"/>
            </w:tcBorders>
          </w:tcPr>
          <w:p w:rsidR="00EE5155" w:rsidRPr="00F4689C" w:rsidDel="00A81686" w:rsidRDefault="005C1BC3" w:rsidP="00AE6A57">
            <w:pPr>
              <w:pStyle w:val="Default"/>
              <w:rPr>
                <w:del w:id="14186" w:author="Huy Duc. Nguyen" w:date="2017-08-29T13:09:00Z"/>
                <w:sz w:val="18"/>
                <w:szCs w:val="18"/>
              </w:rPr>
            </w:pPr>
            <w:del w:id="14187" w:author="Huy Duc. Nguyen" w:date="2017-08-29T13:09:00Z">
              <w:r w:rsidDel="00A81686">
                <w:rPr>
                  <w:sz w:val="18"/>
                  <w:szCs w:val="18"/>
                </w:rPr>
                <w:delText>60</w:delText>
              </w:r>
              <w:bookmarkStart w:id="14188" w:name="_Toc491776623"/>
              <w:bookmarkEnd w:id="14188"/>
            </w:del>
          </w:p>
        </w:tc>
        <w:bookmarkStart w:id="14189" w:name="_Toc491776624"/>
        <w:bookmarkEnd w:id="14189"/>
      </w:tr>
      <w:tr w:rsidR="00EE5155" w:rsidDel="00A81686" w:rsidTr="00943D14">
        <w:trPr>
          <w:trHeight w:val="198"/>
          <w:jc w:val="center"/>
          <w:del w:id="14190" w:author="Huy Duc. Nguyen" w:date="2017-08-29T13:09:00Z"/>
        </w:trPr>
        <w:tc>
          <w:tcPr>
            <w:tcW w:w="2235" w:type="dxa"/>
          </w:tcPr>
          <w:p w:rsidR="00EE5155" w:rsidRPr="008D2250" w:rsidDel="00A81686" w:rsidRDefault="00EE5155" w:rsidP="00AE6A57">
            <w:pPr>
              <w:pStyle w:val="Default"/>
              <w:rPr>
                <w:del w:id="14191" w:author="Huy Duc. Nguyen" w:date="2017-08-29T13:09:00Z"/>
                <w:sz w:val="18"/>
                <w:szCs w:val="18"/>
              </w:rPr>
            </w:pPr>
            <w:del w:id="14192" w:author="Huy Duc. Nguyen" w:date="2017-08-29T13:09:00Z">
              <w:r w:rsidDel="00A81686">
                <w:rPr>
                  <w:sz w:val="18"/>
                  <w:szCs w:val="18"/>
                </w:rPr>
                <w:delText>(b) Memory corruption</w:delText>
              </w:r>
              <w:bookmarkStart w:id="14193" w:name="_Toc491776625"/>
              <w:bookmarkEnd w:id="14193"/>
            </w:del>
          </w:p>
        </w:tc>
        <w:tc>
          <w:tcPr>
            <w:tcW w:w="4961" w:type="dxa"/>
          </w:tcPr>
          <w:p w:rsidR="00EE5155" w:rsidRPr="008D2250" w:rsidDel="00A81686" w:rsidRDefault="005C1BC3" w:rsidP="00AE6A57">
            <w:pPr>
              <w:pStyle w:val="Default"/>
              <w:rPr>
                <w:del w:id="14194" w:author="Huy Duc. Nguyen" w:date="2017-08-29T13:09:00Z"/>
                <w:sz w:val="18"/>
                <w:szCs w:val="18"/>
              </w:rPr>
            </w:pPr>
            <w:del w:id="14195" w:author="Huy Duc. Nguyen" w:date="2017-08-29T13:09:00Z">
              <w:r w:rsidDel="00A81686">
                <w:rPr>
                  <w:sz w:val="18"/>
                  <w:szCs w:val="18"/>
                </w:rPr>
                <w:delText>60</w:delText>
              </w:r>
              <w:bookmarkStart w:id="14196" w:name="_Toc491776626"/>
              <w:bookmarkEnd w:id="14196"/>
            </w:del>
          </w:p>
        </w:tc>
        <w:bookmarkStart w:id="14197" w:name="_Toc491776627"/>
        <w:bookmarkEnd w:id="14197"/>
      </w:tr>
    </w:tbl>
    <w:p w:rsidR="005C1BC3" w:rsidDel="00A81686" w:rsidRDefault="005C1BC3" w:rsidP="00EE5155">
      <w:pPr>
        <w:pStyle w:val="CETextBody"/>
        <w:rPr>
          <w:del w:id="14198" w:author="Huy Duc. Nguyen" w:date="2017-08-29T13:09:00Z"/>
          <w:b/>
          <w:lang w:val="en-US" w:eastAsia="ja-JP"/>
        </w:rPr>
      </w:pPr>
      <w:bookmarkStart w:id="14199" w:name="_Toc491776628"/>
      <w:bookmarkEnd w:id="14199"/>
    </w:p>
    <w:p w:rsidR="005C1BC3" w:rsidDel="00A81686" w:rsidRDefault="005C1BC3" w:rsidP="00EE5155">
      <w:pPr>
        <w:pStyle w:val="CETextBody"/>
        <w:rPr>
          <w:del w:id="14200" w:author="Huy Duc. Nguyen" w:date="2017-08-29T13:09:00Z"/>
          <w:b/>
          <w:lang w:val="en-US" w:eastAsia="ja-JP"/>
        </w:rPr>
      </w:pPr>
      <w:bookmarkStart w:id="14201" w:name="_Toc491776629"/>
      <w:bookmarkEnd w:id="14201"/>
    </w:p>
    <w:p w:rsidR="00EE5155" w:rsidDel="00A81686" w:rsidRDefault="00EE5155" w:rsidP="00EE5155">
      <w:pPr>
        <w:pStyle w:val="CETextBody"/>
        <w:rPr>
          <w:del w:id="14202" w:author="Huy Duc. Nguyen" w:date="2017-08-29T13:09:00Z"/>
          <w:b/>
          <w:lang w:val="en-US" w:eastAsia="ja-JP"/>
        </w:rPr>
      </w:pPr>
      <w:bookmarkStart w:id="14203" w:name="_Toc491776630"/>
      <w:bookmarkEnd w:id="14203"/>
    </w:p>
    <w:p w:rsidR="00137466" w:rsidDel="00A81686" w:rsidRDefault="00137466">
      <w:pPr>
        <w:rPr>
          <w:del w:id="14204" w:author="Huy Duc. Nguyen" w:date="2017-08-29T13:09:00Z"/>
          <w:sz w:val="22"/>
          <w:lang w:val="en-US" w:eastAsia="ja-JP"/>
        </w:rPr>
      </w:pPr>
      <w:del w:id="14205" w:author="Huy Duc. Nguyen" w:date="2017-08-29T13:09:00Z">
        <w:r w:rsidDel="00A81686">
          <w:rPr>
            <w:lang w:val="en-US" w:eastAsia="ja-JP"/>
          </w:rPr>
          <w:br w:type="page"/>
        </w:r>
      </w:del>
    </w:p>
    <w:p w:rsidR="00EE5155" w:rsidRPr="00827062" w:rsidDel="00A81686" w:rsidRDefault="00EE5155" w:rsidP="00EE5155">
      <w:pPr>
        <w:pStyle w:val="CETextBody"/>
        <w:numPr>
          <w:ilvl w:val="0"/>
          <w:numId w:val="68"/>
        </w:numPr>
        <w:ind w:hanging="782"/>
        <w:rPr>
          <w:del w:id="14206" w:author="Huy Duc. Nguyen" w:date="2017-08-29T13:09:00Z"/>
          <w:lang w:val="en-US" w:eastAsia="ja-JP"/>
        </w:rPr>
      </w:pPr>
      <w:del w:id="14207"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208" w:name="_Toc491776631"/>
        <w:bookmarkEnd w:id="14208"/>
      </w:del>
    </w:p>
    <w:p w:rsidR="00E67223" w:rsidDel="00A81686" w:rsidRDefault="005C1BC3" w:rsidP="00E67223">
      <w:pPr>
        <w:pStyle w:val="CETextBody"/>
        <w:rPr>
          <w:del w:id="14209" w:author="Huy Duc. Nguyen" w:date="2017-08-29T13:09:00Z"/>
          <w:lang w:val="en-US" w:eastAsia="ja-JP"/>
        </w:rPr>
      </w:pPr>
      <w:del w:id="14210" w:author="Huy Duc. Nguyen" w:date="2017-08-29T13:09:00Z">
        <w:r w:rsidDel="00A81686">
          <w:rPr>
            <w:lang w:val="en-US" w:eastAsia="ja-JP"/>
          </w:rPr>
          <w:delText xml:space="preserve">Rightware graphics meter kept 60FPS even if there is a memory leaking or memory corruption application on virtualized Linux. This shows the safety of the virtualization system using INTEGRITY Multivisor. </w:delText>
        </w:r>
        <w:r w:rsidR="00E67223" w:rsidDel="00A81686">
          <w:rPr>
            <w:lang w:val="en-US" w:eastAsia="ja-JP"/>
          </w:rPr>
          <w:delText>However we sometimes got the following results. We will solve them in the future.</w:delText>
        </w:r>
        <w:bookmarkStart w:id="14211" w:name="_Toc491776632"/>
        <w:bookmarkEnd w:id="14211"/>
      </w:del>
    </w:p>
    <w:p w:rsidR="00E67223" w:rsidDel="00A81686" w:rsidRDefault="00E67223" w:rsidP="00E67223">
      <w:pPr>
        <w:pStyle w:val="CETextBody"/>
        <w:numPr>
          <w:ilvl w:val="0"/>
          <w:numId w:val="310"/>
        </w:numPr>
        <w:rPr>
          <w:del w:id="14212" w:author="Huy Duc. Nguyen" w:date="2017-08-29T13:09:00Z"/>
          <w:lang w:val="en-US" w:eastAsia="ja-JP"/>
        </w:rPr>
      </w:pPr>
      <w:del w:id="14213" w:author="Huy Duc. Nguyen" w:date="2017-08-29T13:09:00Z">
        <w:r w:rsidDel="00A81686">
          <w:rPr>
            <w:rFonts w:hint="eastAsia"/>
            <w:lang w:val="en-US" w:eastAsia="ja-JP"/>
          </w:rPr>
          <w:delText xml:space="preserve">The Rightware cluster </w:delText>
        </w:r>
        <w:r w:rsidDel="00A81686">
          <w:rPr>
            <w:lang w:val="en-US" w:eastAsia="ja-JP"/>
          </w:rPr>
          <w:delText>runs jumpy one time</w:delText>
        </w:r>
        <w:bookmarkStart w:id="14214" w:name="_Toc491776633"/>
        <w:bookmarkEnd w:id="14214"/>
      </w:del>
    </w:p>
    <w:p w:rsidR="00E67223" w:rsidDel="00A81686" w:rsidRDefault="00E67223" w:rsidP="00E67223">
      <w:pPr>
        <w:pStyle w:val="CETextBody"/>
        <w:numPr>
          <w:ilvl w:val="0"/>
          <w:numId w:val="310"/>
        </w:numPr>
        <w:rPr>
          <w:del w:id="14215" w:author="Huy Duc. Nguyen" w:date="2017-08-29T13:09:00Z"/>
          <w:lang w:val="en-US" w:eastAsia="ja-JP"/>
        </w:rPr>
      </w:pPr>
      <w:del w:id="14216" w:author="Huy Duc. Nguyen" w:date="2017-08-29T13:09:00Z">
        <w:r w:rsidDel="00A81686">
          <w:rPr>
            <w:lang w:val="en-US" w:eastAsia="ja-JP"/>
          </w:rPr>
          <w:delText>The Rightware cluster stops</w:delText>
        </w:r>
        <w:bookmarkStart w:id="14217" w:name="_Toc491776634"/>
        <w:bookmarkEnd w:id="14217"/>
      </w:del>
    </w:p>
    <w:p w:rsidR="00E67223" w:rsidDel="00A81686" w:rsidRDefault="00E67223" w:rsidP="00E67223">
      <w:pPr>
        <w:pStyle w:val="CETextBody"/>
        <w:rPr>
          <w:del w:id="14218" w:author="Huy Duc. Nguyen" w:date="2017-08-29T13:09:00Z"/>
          <w:lang w:val="en-US" w:eastAsia="ja-JP"/>
        </w:rPr>
      </w:pPr>
      <w:bookmarkStart w:id="14219" w:name="_Toc491776635"/>
      <w:bookmarkEnd w:id="14219"/>
    </w:p>
    <w:p w:rsidR="009A26BE" w:rsidDel="00A81686" w:rsidRDefault="009A26BE" w:rsidP="00CC417F">
      <w:pPr>
        <w:rPr>
          <w:del w:id="14220" w:author="Huy Duc. Nguyen" w:date="2017-08-29T13:09:00Z"/>
          <w:sz w:val="22"/>
          <w:lang w:val="en-US" w:eastAsia="ja-JP"/>
        </w:rPr>
      </w:pPr>
      <w:bookmarkStart w:id="14221" w:name="_Toc491776636"/>
      <w:bookmarkEnd w:id="14221"/>
    </w:p>
    <w:p w:rsidR="00C9745C" w:rsidRPr="00CC417F" w:rsidDel="00A81686" w:rsidRDefault="00C9745C" w:rsidP="00CC417F">
      <w:pPr>
        <w:rPr>
          <w:del w:id="14222" w:author="Huy Duc. Nguyen" w:date="2017-08-29T13:09:00Z"/>
          <w:sz w:val="22"/>
          <w:lang w:val="en-US" w:eastAsia="ja-JP"/>
        </w:rPr>
      </w:pPr>
      <w:del w:id="14223" w:author="Huy Duc. Nguyen" w:date="2017-08-29T13:09:00Z">
        <w:r w:rsidDel="00A81686">
          <w:rPr>
            <w:sz w:val="22"/>
            <w:lang w:val="en-US" w:eastAsia="ja-JP"/>
          </w:rPr>
          <w:br w:type="page"/>
        </w:r>
      </w:del>
    </w:p>
    <w:p w:rsidR="009A26BE" w:rsidRPr="007C2E44" w:rsidDel="00A81686" w:rsidRDefault="00CC417F" w:rsidP="00F30909">
      <w:pPr>
        <w:pStyle w:val="Heading2"/>
        <w:rPr>
          <w:del w:id="14224" w:author="Huy Duc. Nguyen" w:date="2017-08-29T13:09:00Z"/>
          <w:lang w:val="en-US"/>
        </w:rPr>
      </w:pPr>
      <w:del w:id="14225" w:author="Huy Duc. Nguyen" w:date="2017-08-29T13:09:00Z">
        <w:r w:rsidRPr="007C2E44" w:rsidDel="00A81686">
          <w:rPr>
            <w:lang w:val="en-US"/>
          </w:rPr>
          <w:delText>Robustness</w:delText>
        </w:r>
        <w:bookmarkStart w:id="14226" w:name="_Toc491776637"/>
        <w:bookmarkEnd w:id="14226"/>
      </w:del>
    </w:p>
    <w:p w:rsidR="009A26BE" w:rsidRPr="007C2E44" w:rsidDel="00A81686" w:rsidRDefault="00CC417F" w:rsidP="00F30909">
      <w:pPr>
        <w:pStyle w:val="Heading3"/>
        <w:rPr>
          <w:del w:id="14227" w:author="Huy Duc. Nguyen" w:date="2017-08-29T13:09:00Z"/>
        </w:rPr>
      </w:pPr>
      <w:del w:id="14228" w:author="Huy Duc. Nguyen" w:date="2017-08-29T13:09:00Z">
        <w:r w:rsidRPr="007C2E44" w:rsidDel="00A81686">
          <w:delText>Unexpected memory access blocking system by using IPMMU,LifeCycle</w:delText>
        </w:r>
        <w:bookmarkStart w:id="14229" w:name="_Toc491776638"/>
        <w:bookmarkEnd w:id="14229"/>
      </w:del>
    </w:p>
    <w:p w:rsidR="009A26BE" w:rsidDel="00A81686" w:rsidRDefault="009A26BE" w:rsidP="00D47247">
      <w:pPr>
        <w:pStyle w:val="CETextBody"/>
        <w:numPr>
          <w:ilvl w:val="0"/>
          <w:numId w:val="69"/>
        </w:numPr>
        <w:ind w:hanging="782"/>
        <w:rPr>
          <w:del w:id="14230" w:author="Huy Duc. Nguyen" w:date="2017-08-29T13:09:00Z"/>
          <w:lang w:val="en-US" w:eastAsia="ja-JP"/>
        </w:rPr>
      </w:pPr>
      <w:del w:id="14231" w:author="Huy Duc. Nguyen" w:date="2017-08-29T13:09:00Z">
        <w:r w:rsidDel="00A81686">
          <w:rPr>
            <w:rFonts w:hint="eastAsia"/>
            <w:lang w:val="en-US" w:eastAsia="ja-JP"/>
          </w:rPr>
          <w:delText>Description</w:delText>
        </w:r>
        <w:bookmarkStart w:id="14232" w:name="_Toc491776639"/>
        <w:bookmarkEnd w:id="14232"/>
      </w:del>
    </w:p>
    <w:p w:rsidR="00C96515" w:rsidDel="00A81686" w:rsidRDefault="00F11D31" w:rsidP="00C96515">
      <w:pPr>
        <w:pStyle w:val="CETextBody"/>
        <w:ind w:left="142"/>
        <w:rPr>
          <w:del w:id="14233" w:author="Huy Duc. Nguyen" w:date="2017-08-29T13:09:00Z"/>
          <w:lang w:val="en-US" w:eastAsia="ja-JP"/>
        </w:rPr>
      </w:pPr>
      <w:del w:id="14234" w:author="Huy Duc. Nguyen" w:date="2017-08-29T13:09:00Z">
        <w:r w:rsidDel="00A81686">
          <w:rPr>
            <w:lang w:val="en-US" w:eastAsia="ja-JP"/>
          </w:rPr>
          <w:fldChar w:fldCharType="begin"/>
        </w:r>
        <w:r w:rsidDel="00A81686">
          <w:rPr>
            <w:lang w:val="en-US" w:eastAsia="ja-JP"/>
          </w:rPr>
          <w:delInstrText xml:space="preserve"> </w:delInstrText>
        </w:r>
        <w:r w:rsidDel="00A81686">
          <w:rPr>
            <w:rFonts w:hint="eastAsia"/>
            <w:lang w:val="en-US" w:eastAsia="ja-JP"/>
          </w:rPr>
          <w:delInstrText>REF _Ref473271755 \h</w:delInstrText>
        </w:r>
        <w:r w:rsidDel="00A81686">
          <w:rPr>
            <w:lang w:val="en-US" w:eastAsia="ja-JP"/>
          </w:rPr>
          <w:delInstrText xml:space="preserve"> </w:delInstrText>
        </w:r>
        <w:r w:rsidDel="00A81686">
          <w:rPr>
            <w:lang w:val="en-US" w:eastAsia="ja-JP"/>
          </w:rPr>
        </w:r>
        <w:r w:rsidDel="00A81686">
          <w:rPr>
            <w:lang w:val="en-US" w:eastAsia="ja-JP"/>
          </w:rPr>
          <w:fldChar w:fldCharType="separate"/>
        </w:r>
      </w:del>
      <w:ins w:id="14235" w:author="Kazuhiro Takagi" w:date="2017-03-21T15:02:00Z">
        <w:del w:id="14236" w:author="Huy Duc. Nguyen" w:date="2017-08-28T16:38:00Z">
          <w:r w:rsidR="00520A63" w:rsidDel="003B19D6">
            <w:rPr>
              <w:lang w:eastAsia="ja-JP"/>
            </w:rPr>
            <w:delText xml:space="preserve">Figure </w:delText>
          </w:r>
          <w:r w:rsidR="00520A63" w:rsidDel="003B19D6">
            <w:rPr>
              <w:noProof/>
              <w:lang w:eastAsia="ja-JP"/>
            </w:rPr>
            <w:delText>5</w:delText>
          </w:r>
          <w:r w:rsidR="00520A63" w:rsidDel="003B19D6">
            <w:rPr>
              <w:lang w:eastAsia="ja-JP"/>
            </w:rPr>
            <w:noBreakHyphen/>
          </w:r>
          <w:r w:rsidR="00520A63" w:rsidDel="003B19D6">
            <w:rPr>
              <w:noProof/>
              <w:lang w:eastAsia="ja-JP"/>
            </w:rPr>
            <w:delText>19</w:delText>
          </w:r>
        </w:del>
      </w:ins>
      <w:ins w:id="14237" w:author=" " w:date="2017-03-09T11:18:00Z">
        <w:del w:id="14238" w:author="Huy Duc. Nguyen" w:date="2017-08-28T16:38:00Z">
          <w:r w:rsidR="00442CC0" w:rsidDel="003B19D6">
            <w:rPr>
              <w:lang w:eastAsia="ja-JP"/>
            </w:rPr>
            <w:delText xml:space="preserve">Figure </w:delText>
          </w:r>
          <w:r w:rsidR="00442CC0" w:rsidDel="003B19D6">
            <w:rPr>
              <w:noProof/>
              <w:lang w:eastAsia="ja-JP"/>
            </w:rPr>
            <w:delText>5</w:delText>
          </w:r>
          <w:r w:rsidR="00442CC0" w:rsidDel="003B19D6">
            <w:rPr>
              <w:lang w:eastAsia="ja-JP"/>
            </w:rPr>
            <w:noBreakHyphen/>
          </w:r>
          <w:r w:rsidR="00442CC0" w:rsidDel="003B19D6">
            <w:rPr>
              <w:noProof/>
              <w:lang w:eastAsia="ja-JP"/>
            </w:rPr>
            <w:delText>19</w:delText>
          </w:r>
        </w:del>
      </w:ins>
      <w:del w:id="14239" w:author="Huy Duc. Nguyen" w:date="2017-08-28T16:38:00Z">
        <w:r w:rsidR="00003FEB" w:rsidDel="003B19D6">
          <w:rPr>
            <w:lang w:eastAsia="ja-JP"/>
          </w:rPr>
          <w:delText xml:space="preserve">Figure </w:delText>
        </w:r>
        <w:r w:rsidR="00003FEB" w:rsidDel="003B19D6">
          <w:rPr>
            <w:noProof/>
            <w:lang w:eastAsia="ja-JP"/>
          </w:rPr>
          <w:delText>5</w:delText>
        </w:r>
        <w:r w:rsidR="00003FEB" w:rsidDel="003B19D6">
          <w:rPr>
            <w:lang w:eastAsia="ja-JP"/>
          </w:rPr>
          <w:noBreakHyphen/>
        </w:r>
        <w:r w:rsidR="00003FEB" w:rsidDel="003B19D6">
          <w:rPr>
            <w:noProof/>
            <w:lang w:eastAsia="ja-JP"/>
          </w:rPr>
          <w:delText>23</w:delText>
        </w:r>
      </w:del>
      <w:del w:id="14240" w:author="Huy Duc. Nguyen" w:date="2017-08-29T13:09:00Z">
        <w:r w:rsidDel="00A81686">
          <w:rPr>
            <w:lang w:val="en-US" w:eastAsia="ja-JP"/>
          </w:rPr>
          <w:fldChar w:fldCharType="end"/>
        </w:r>
        <w:r w:rsidDel="00A81686">
          <w:rPr>
            <w:lang w:val="en-US" w:eastAsia="ja-JP"/>
          </w:rPr>
          <w:delText xml:space="preserve"> </w:delText>
        </w:r>
        <w:r w:rsidDel="00A81686">
          <w:rPr>
            <w:rFonts w:hint="eastAsia"/>
            <w:lang w:val="en-US" w:eastAsia="ja-JP"/>
          </w:rPr>
          <w:delText>describes</w:delText>
        </w:r>
        <w:r w:rsidR="00C96515" w:rsidDel="00A81686">
          <w:rPr>
            <w:rFonts w:hint="eastAsia"/>
            <w:lang w:val="en-US" w:eastAsia="ja-JP"/>
          </w:rPr>
          <w:delText xml:space="preserve"> the </w:delText>
        </w:r>
        <w:r w:rsidR="00C96515" w:rsidDel="00A81686">
          <w:rPr>
            <w:lang w:val="en-US" w:eastAsia="ja-JP"/>
          </w:rPr>
          <w:delText>operation model of IPMMU. It can provide the address translation and address space protection for built-in bus master modules in R-Car SoCs.</w:delText>
        </w:r>
        <w:bookmarkStart w:id="14241" w:name="_Toc491776640"/>
        <w:bookmarkEnd w:id="14241"/>
      </w:del>
    </w:p>
    <w:p w:rsidR="00C96515" w:rsidDel="00A81686" w:rsidRDefault="00C96515" w:rsidP="00C96515">
      <w:pPr>
        <w:pStyle w:val="CETextBody"/>
        <w:ind w:left="142"/>
        <w:rPr>
          <w:del w:id="14242" w:author="Huy Duc. Nguyen" w:date="2017-08-29T13:09:00Z"/>
          <w:lang w:val="en-US" w:eastAsia="ja-JP"/>
        </w:rPr>
      </w:pPr>
      <w:bookmarkStart w:id="14243" w:name="_Toc491776641"/>
      <w:bookmarkEnd w:id="14243"/>
    </w:p>
    <w:p w:rsidR="00C96515" w:rsidDel="00A81686" w:rsidRDefault="00C96515" w:rsidP="00C96515">
      <w:pPr>
        <w:pStyle w:val="CETextBody"/>
        <w:ind w:left="142"/>
        <w:rPr>
          <w:del w:id="14244" w:author="Huy Duc. Nguyen" w:date="2017-08-29T13:09:00Z"/>
          <w:lang w:val="en-US" w:eastAsia="ja-JP"/>
        </w:rPr>
      </w:pPr>
      <w:del w:id="14245" w:author="Huy Duc. Nguyen" w:date="2017-08-29T13:09:00Z">
        <w:r w:rsidDel="00A81686">
          <w:rPr>
            <w:noProof/>
            <w:lang w:val="en-US"/>
          </w:rPr>
          <w:drawing>
            <wp:inline distT="0" distB="0" distL="0" distR="0" wp14:anchorId="5B64AE2A" wp14:editId="407A62ED">
              <wp:extent cx="5513070" cy="1926143"/>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9467" cy="1938859"/>
                      </a:xfrm>
                      <a:prstGeom prst="rect">
                        <a:avLst/>
                      </a:prstGeom>
                      <a:noFill/>
                      <a:ln>
                        <a:noFill/>
                      </a:ln>
                    </pic:spPr>
                  </pic:pic>
                </a:graphicData>
              </a:graphic>
            </wp:inline>
          </w:drawing>
        </w:r>
        <w:bookmarkStart w:id="14246" w:name="_Toc491776642"/>
        <w:bookmarkEnd w:id="14246"/>
      </w:del>
    </w:p>
    <w:p w:rsidR="0044328C" w:rsidDel="00A81686" w:rsidRDefault="0044328C" w:rsidP="0044328C">
      <w:pPr>
        <w:pStyle w:val="Caption"/>
        <w:rPr>
          <w:del w:id="14247" w:author="Huy Duc. Nguyen" w:date="2017-08-29T13:09:00Z"/>
          <w:b w:val="0"/>
          <w:lang w:eastAsia="ja-JP"/>
        </w:rPr>
      </w:pPr>
      <w:bookmarkStart w:id="14248" w:name="_Ref473271755"/>
      <w:del w:id="14249" w:author="Huy Duc. Nguyen" w:date="2017-08-29T13:09:00Z">
        <w:r w:rsidDel="00A81686">
          <w:rPr>
            <w:lang w:eastAsia="ja-JP"/>
          </w:rPr>
          <w:delText xml:space="preserve">Figure </w:delText>
        </w:r>
        <w:r w:rsidR="00D11A9A" w:rsidDel="00A81686">
          <w:rPr>
            <w:lang w:eastAsia="ja-JP"/>
          </w:rPr>
          <w:fldChar w:fldCharType="begin"/>
        </w:r>
        <w:r w:rsidR="00D11A9A" w:rsidDel="00A81686">
          <w:rPr>
            <w:lang w:eastAsia="ja-JP"/>
          </w:rPr>
          <w:delInstrText xml:space="preserve"> STYLEREF 1 \s </w:delInstrText>
        </w:r>
        <w:r w:rsidR="00D11A9A" w:rsidDel="00A81686">
          <w:rPr>
            <w:lang w:eastAsia="ja-JP"/>
          </w:rPr>
          <w:fldChar w:fldCharType="separate"/>
        </w:r>
        <w:r w:rsidR="003B19D6" w:rsidDel="00A81686">
          <w:rPr>
            <w:noProof/>
            <w:lang w:eastAsia="ja-JP"/>
          </w:rPr>
          <w:delText>5</w:delText>
        </w:r>
        <w:r w:rsidR="00D11A9A" w:rsidDel="00A81686">
          <w:rPr>
            <w:lang w:eastAsia="ja-JP"/>
          </w:rPr>
          <w:fldChar w:fldCharType="end"/>
        </w:r>
        <w:r w:rsidR="00D11A9A" w:rsidDel="00A81686">
          <w:rPr>
            <w:lang w:eastAsia="ja-JP"/>
          </w:rPr>
          <w:noBreakHyphen/>
        </w:r>
        <w:r w:rsidR="00D11A9A" w:rsidDel="00A81686">
          <w:rPr>
            <w:lang w:eastAsia="ja-JP"/>
          </w:rPr>
          <w:fldChar w:fldCharType="begin"/>
        </w:r>
        <w:r w:rsidR="00D11A9A" w:rsidDel="00A81686">
          <w:rPr>
            <w:lang w:eastAsia="ja-JP"/>
          </w:rPr>
          <w:delInstrText xml:space="preserve"> SEQ Figure \* ARABIC \s 1 </w:delInstrText>
        </w:r>
        <w:r w:rsidR="00D11A9A" w:rsidDel="00A81686">
          <w:rPr>
            <w:lang w:eastAsia="ja-JP"/>
          </w:rPr>
          <w:fldChar w:fldCharType="separate"/>
        </w:r>
      </w:del>
      <w:ins w:id="14250" w:author="Kazuhiro Takagi" w:date="2017-03-21T15:02:00Z">
        <w:del w:id="14251" w:author="Huy Duc. Nguyen" w:date="2017-08-28T16:38:00Z">
          <w:r w:rsidR="00520A63" w:rsidDel="003B19D6">
            <w:rPr>
              <w:noProof/>
              <w:lang w:eastAsia="ja-JP"/>
            </w:rPr>
            <w:delText>19</w:delText>
          </w:r>
        </w:del>
      </w:ins>
      <w:ins w:id="14252" w:author=" " w:date="2017-03-09T11:18:00Z">
        <w:del w:id="14253" w:author="Huy Duc. Nguyen" w:date="2017-08-28T16:38:00Z">
          <w:r w:rsidR="00442CC0" w:rsidDel="003B19D6">
            <w:rPr>
              <w:noProof/>
              <w:lang w:eastAsia="ja-JP"/>
            </w:rPr>
            <w:delText>19</w:delText>
          </w:r>
        </w:del>
      </w:ins>
      <w:del w:id="14254" w:author="Huy Duc. Nguyen" w:date="2017-08-28T16:38:00Z">
        <w:r w:rsidR="00003FEB" w:rsidDel="003B19D6">
          <w:rPr>
            <w:noProof/>
            <w:lang w:eastAsia="ja-JP"/>
          </w:rPr>
          <w:delText>23</w:delText>
        </w:r>
      </w:del>
      <w:del w:id="14255" w:author="Huy Duc. Nguyen" w:date="2017-08-29T13:09:00Z">
        <w:r w:rsidR="00D11A9A" w:rsidDel="00A81686">
          <w:rPr>
            <w:lang w:eastAsia="ja-JP"/>
          </w:rPr>
          <w:fldChar w:fldCharType="end"/>
        </w:r>
        <w:bookmarkEnd w:id="14248"/>
        <w:r w:rsidDel="00A81686">
          <w:rPr>
            <w:rFonts w:hint="eastAsia"/>
            <w:lang w:eastAsia="ja-JP"/>
          </w:rPr>
          <w:delText xml:space="preserve">: </w:delText>
        </w:r>
        <w:r w:rsidRPr="0044328C" w:rsidDel="00A81686">
          <w:rPr>
            <w:lang w:eastAsia="ja-JP"/>
          </w:rPr>
          <w:delText>IPMMU operation model</w:delText>
        </w:r>
        <w:bookmarkStart w:id="14256" w:name="_Toc491776643"/>
        <w:bookmarkEnd w:id="14256"/>
      </w:del>
    </w:p>
    <w:p w:rsidR="00C96515" w:rsidDel="00A81686" w:rsidRDefault="00C96515" w:rsidP="00C96515">
      <w:pPr>
        <w:pStyle w:val="CETextBody"/>
        <w:ind w:left="142"/>
        <w:rPr>
          <w:del w:id="14257" w:author="Huy Duc. Nguyen" w:date="2017-08-29T13:09:00Z"/>
          <w:lang w:val="en-US" w:eastAsia="ja-JP"/>
        </w:rPr>
      </w:pPr>
      <w:bookmarkStart w:id="14258" w:name="_Toc491776644"/>
      <w:bookmarkEnd w:id="14258"/>
    </w:p>
    <w:p w:rsidR="00C96515" w:rsidDel="00A81686" w:rsidRDefault="00F11D31" w:rsidP="00C96515">
      <w:pPr>
        <w:pStyle w:val="CETextBody"/>
        <w:ind w:left="142"/>
        <w:rPr>
          <w:del w:id="14259" w:author="Huy Duc. Nguyen" w:date="2017-08-29T13:09:00Z"/>
          <w:lang w:val="en-US" w:eastAsia="ja-JP"/>
        </w:rPr>
      </w:pPr>
      <w:del w:id="14260" w:author="Huy Duc. Nguyen" w:date="2017-08-29T13:09:00Z">
        <w:r w:rsidDel="00A81686">
          <w:rPr>
            <w:lang w:val="en-US" w:eastAsia="ja-JP"/>
          </w:rPr>
          <w:fldChar w:fldCharType="begin"/>
        </w:r>
        <w:r w:rsidDel="00A81686">
          <w:rPr>
            <w:lang w:val="en-US" w:eastAsia="ja-JP"/>
          </w:rPr>
          <w:delInstrText xml:space="preserve"> </w:delInstrText>
        </w:r>
        <w:r w:rsidDel="00A81686">
          <w:rPr>
            <w:rFonts w:hint="eastAsia"/>
            <w:lang w:val="en-US" w:eastAsia="ja-JP"/>
          </w:rPr>
          <w:delInstrText>REF _Ref473271803 \h</w:delInstrText>
        </w:r>
        <w:r w:rsidDel="00A81686">
          <w:rPr>
            <w:lang w:val="en-US" w:eastAsia="ja-JP"/>
          </w:rPr>
          <w:delInstrText xml:space="preserve"> </w:delInstrText>
        </w:r>
        <w:r w:rsidDel="00A81686">
          <w:rPr>
            <w:lang w:val="en-US" w:eastAsia="ja-JP"/>
          </w:rPr>
        </w:r>
        <w:r w:rsidDel="00A81686">
          <w:rPr>
            <w:lang w:val="en-US" w:eastAsia="ja-JP"/>
          </w:rPr>
          <w:fldChar w:fldCharType="separate"/>
        </w:r>
      </w:del>
      <w:ins w:id="14261" w:author="Kazuhiro Takagi" w:date="2017-03-21T15:02:00Z">
        <w:del w:id="14262" w:author="Huy Duc. Nguyen" w:date="2017-08-28T16:38:00Z">
          <w:r w:rsidR="00520A63" w:rsidDel="003B19D6">
            <w:rPr>
              <w:lang w:eastAsia="ja-JP"/>
            </w:rPr>
            <w:delText xml:space="preserve">Figure </w:delText>
          </w:r>
          <w:r w:rsidR="00520A63" w:rsidDel="003B19D6">
            <w:rPr>
              <w:noProof/>
              <w:lang w:eastAsia="ja-JP"/>
            </w:rPr>
            <w:delText>5</w:delText>
          </w:r>
          <w:r w:rsidR="00520A63" w:rsidDel="003B19D6">
            <w:rPr>
              <w:lang w:eastAsia="ja-JP"/>
            </w:rPr>
            <w:noBreakHyphen/>
          </w:r>
          <w:r w:rsidR="00520A63" w:rsidDel="003B19D6">
            <w:rPr>
              <w:noProof/>
              <w:lang w:eastAsia="ja-JP"/>
            </w:rPr>
            <w:delText>20</w:delText>
          </w:r>
        </w:del>
      </w:ins>
      <w:ins w:id="14263" w:author=" " w:date="2017-03-09T11:18:00Z">
        <w:del w:id="14264" w:author="Huy Duc. Nguyen" w:date="2017-08-28T16:38:00Z">
          <w:r w:rsidR="00442CC0" w:rsidDel="003B19D6">
            <w:rPr>
              <w:lang w:eastAsia="ja-JP"/>
            </w:rPr>
            <w:delText xml:space="preserve">Figure </w:delText>
          </w:r>
          <w:r w:rsidR="00442CC0" w:rsidDel="003B19D6">
            <w:rPr>
              <w:noProof/>
              <w:lang w:eastAsia="ja-JP"/>
            </w:rPr>
            <w:delText>5</w:delText>
          </w:r>
          <w:r w:rsidR="00442CC0" w:rsidDel="003B19D6">
            <w:rPr>
              <w:lang w:eastAsia="ja-JP"/>
            </w:rPr>
            <w:noBreakHyphen/>
          </w:r>
          <w:r w:rsidR="00442CC0" w:rsidDel="003B19D6">
            <w:rPr>
              <w:noProof/>
              <w:lang w:eastAsia="ja-JP"/>
            </w:rPr>
            <w:delText>20</w:delText>
          </w:r>
        </w:del>
      </w:ins>
      <w:del w:id="14265" w:author="Huy Duc. Nguyen" w:date="2017-08-28T16:38:00Z">
        <w:r w:rsidR="00003FEB" w:rsidDel="003B19D6">
          <w:rPr>
            <w:lang w:eastAsia="ja-JP"/>
          </w:rPr>
          <w:delText xml:space="preserve">Figure </w:delText>
        </w:r>
        <w:r w:rsidR="00003FEB" w:rsidDel="003B19D6">
          <w:rPr>
            <w:noProof/>
            <w:lang w:eastAsia="ja-JP"/>
          </w:rPr>
          <w:delText>5</w:delText>
        </w:r>
        <w:r w:rsidR="00003FEB" w:rsidDel="003B19D6">
          <w:rPr>
            <w:lang w:eastAsia="ja-JP"/>
          </w:rPr>
          <w:noBreakHyphen/>
        </w:r>
        <w:r w:rsidR="00003FEB" w:rsidDel="003B19D6">
          <w:rPr>
            <w:noProof/>
            <w:lang w:eastAsia="ja-JP"/>
          </w:rPr>
          <w:delText>24</w:delText>
        </w:r>
      </w:del>
      <w:del w:id="14266" w:author="Huy Duc. Nguyen" w:date="2017-08-29T13:09:00Z">
        <w:r w:rsidDel="00A81686">
          <w:rPr>
            <w:lang w:val="en-US" w:eastAsia="ja-JP"/>
          </w:rPr>
          <w:fldChar w:fldCharType="end"/>
        </w:r>
        <w:r w:rsidR="00C96515" w:rsidDel="00A81686">
          <w:rPr>
            <w:rFonts w:hint="eastAsia"/>
            <w:lang w:val="en-US" w:eastAsia="ja-JP"/>
          </w:rPr>
          <w:delText xml:space="preserve"> describes</w:delText>
        </w:r>
        <w:r w:rsidR="00C96515" w:rsidDel="00A81686">
          <w:rPr>
            <w:lang w:val="en-US" w:eastAsia="ja-JP"/>
          </w:rPr>
          <w:delText xml:space="preserve"> the operation model of LifeCycle. LifeCycle will put the specified security level to each access request issued by R-Car Gen3 built-in modules, and guard its register space by the request’s security level. This generally protect the hardware modules from being accessed by the unauthorized bus master, either CPU or other built-in module.</w:delText>
        </w:r>
        <w:bookmarkStart w:id="14267" w:name="_Toc491776645"/>
        <w:bookmarkEnd w:id="14267"/>
      </w:del>
    </w:p>
    <w:p w:rsidR="00C96515" w:rsidDel="00A81686" w:rsidRDefault="00C96515" w:rsidP="00C96515">
      <w:pPr>
        <w:pStyle w:val="CETextBody"/>
        <w:ind w:left="142"/>
        <w:rPr>
          <w:del w:id="14268" w:author="Huy Duc. Nguyen" w:date="2017-08-29T13:09:00Z"/>
          <w:lang w:val="en-US" w:eastAsia="ja-JP"/>
        </w:rPr>
      </w:pPr>
      <w:bookmarkStart w:id="14269" w:name="_Toc491776646"/>
      <w:bookmarkEnd w:id="14269"/>
    </w:p>
    <w:p w:rsidR="00C96515" w:rsidDel="00A81686" w:rsidRDefault="00C96515" w:rsidP="00C96515">
      <w:pPr>
        <w:pStyle w:val="CETextBody"/>
        <w:ind w:left="142"/>
        <w:rPr>
          <w:del w:id="14270" w:author="Huy Duc. Nguyen" w:date="2017-08-29T13:09:00Z"/>
          <w:lang w:val="en-US" w:eastAsia="ja-JP"/>
        </w:rPr>
      </w:pPr>
      <w:del w:id="14271" w:author="Huy Duc. Nguyen" w:date="2017-08-29T13:09:00Z">
        <w:r w:rsidDel="00A81686">
          <w:rPr>
            <w:noProof/>
            <w:lang w:val="en-US"/>
          </w:rPr>
          <w:drawing>
            <wp:inline distT="0" distB="0" distL="0" distR="0" wp14:anchorId="32320247" wp14:editId="438E3203">
              <wp:extent cx="5437505" cy="1916221"/>
              <wp:effectExtent l="0" t="0" r="0"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8398" cy="1944728"/>
                      </a:xfrm>
                      <a:prstGeom prst="rect">
                        <a:avLst/>
                      </a:prstGeom>
                      <a:noFill/>
                      <a:ln>
                        <a:noFill/>
                      </a:ln>
                    </pic:spPr>
                  </pic:pic>
                </a:graphicData>
              </a:graphic>
            </wp:inline>
          </w:drawing>
        </w:r>
        <w:bookmarkStart w:id="14272" w:name="_Toc491776647"/>
        <w:bookmarkEnd w:id="14272"/>
      </w:del>
    </w:p>
    <w:p w:rsidR="00C96515" w:rsidDel="00A81686" w:rsidRDefault="00C96515" w:rsidP="00C96515">
      <w:pPr>
        <w:pStyle w:val="CETextBody"/>
        <w:ind w:left="142"/>
        <w:rPr>
          <w:del w:id="14273" w:author="Huy Duc. Nguyen" w:date="2017-08-29T13:09:00Z"/>
          <w:lang w:val="en-US" w:eastAsia="ja-JP"/>
        </w:rPr>
      </w:pPr>
      <w:bookmarkStart w:id="14274" w:name="_Toc491776648"/>
      <w:bookmarkEnd w:id="14274"/>
    </w:p>
    <w:p w:rsidR="0044328C" w:rsidDel="00A81686" w:rsidRDefault="0044328C" w:rsidP="0044328C">
      <w:pPr>
        <w:pStyle w:val="Caption"/>
        <w:rPr>
          <w:del w:id="14275" w:author="Huy Duc. Nguyen" w:date="2017-08-29T13:09:00Z"/>
          <w:b w:val="0"/>
          <w:lang w:eastAsia="ja-JP"/>
        </w:rPr>
      </w:pPr>
      <w:bookmarkStart w:id="14276" w:name="_Ref473271803"/>
      <w:del w:id="14277" w:author="Huy Duc. Nguyen" w:date="2017-08-29T13:09:00Z">
        <w:r w:rsidDel="00A81686">
          <w:rPr>
            <w:lang w:eastAsia="ja-JP"/>
          </w:rPr>
          <w:delText xml:space="preserve">Figure </w:delText>
        </w:r>
        <w:r w:rsidR="00D11A9A" w:rsidDel="00A81686">
          <w:rPr>
            <w:lang w:eastAsia="ja-JP"/>
          </w:rPr>
          <w:fldChar w:fldCharType="begin"/>
        </w:r>
        <w:r w:rsidR="00D11A9A" w:rsidDel="00A81686">
          <w:rPr>
            <w:lang w:eastAsia="ja-JP"/>
          </w:rPr>
          <w:delInstrText xml:space="preserve"> STYLEREF 1 \s </w:delInstrText>
        </w:r>
        <w:r w:rsidR="00D11A9A" w:rsidDel="00A81686">
          <w:rPr>
            <w:lang w:eastAsia="ja-JP"/>
          </w:rPr>
          <w:fldChar w:fldCharType="separate"/>
        </w:r>
        <w:r w:rsidR="003B19D6" w:rsidDel="00A81686">
          <w:rPr>
            <w:noProof/>
            <w:lang w:eastAsia="ja-JP"/>
          </w:rPr>
          <w:delText>5</w:delText>
        </w:r>
        <w:r w:rsidR="00D11A9A" w:rsidDel="00A81686">
          <w:rPr>
            <w:lang w:eastAsia="ja-JP"/>
          </w:rPr>
          <w:fldChar w:fldCharType="end"/>
        </w:r>
        <w:r w:rsidR="00D11A9A" w:rsidDel="00A81686">
          <w:rPr>
            <w:lang w:eastAsia="ja-JP"/>
          </w:rPr>
          <w:noBreakHyphen/>
        </w:r>
        <w:r w:rsidR="00D11A9A" w:rsidDel="00A81686">
          <w:rPr>
            <w:lang w:eastAsia="ja-JP"/>
          </w:rPr>
          <w:fldChar w:fldCharType="begin"/>
        </w:r>
        <w:r w:rsidR="00D11A9A" w:rsidDel="00A81686">
          <w:rPr>
            <w:lang w:eastAsia="ja-JP"/>
          </w:rPr>
          <w:delInstrText xml:space="preserve"> SEQ Figure \* ARABIC \s 1 </w:delInstrText>
        </w:r>
        <w:r w:rsidR="00D11A9A" w:rsidDel="00A81686">
          <w:rPr>
            <w:lang w:eastAsia="ja-JP"/>
          </w:rPr>
          <w:fldChar w:fldCharType="separate"/>
        </w:r>
      </w:del>
      <w:ins w:id="14278" w:author="Kazuhiro Takagi" w:date="2017-03-21T15:02:00Z">
        <w:del w:id="14279" w:author="Huy Duc. Nguyen" w:date="2017-08-28T16:38:00Z">
          <w:r w:rsidR="00520A63" w:rsidDel="003B19D6">
            <w:rPr>
              <w:noProof/>
              <w:lang w:eastAsia="ja-JP"/>
            </w:rPr>
            <w:delText>20</w:delText>
          </w:r>
        </w:del>
      </w:ins>
      <w:ins w:id="14280" w:author=" " w:date="2017-03-09T11:18:00Z">
        <w:del w:id="14281" w:author="Huy Duc. Nguyen" w:date="2017-08-28T16:38:00Z">
          <w:r w:rsidR="00442CC0" w:rsidDel="003B19D6">
            <w:rPr>
              <w:noProof/>
              <w:lang w:eastAsia="ja-JP"/>
            </w:rPr>
            <w:delText>20</w:delText>
          </w:r>
        </w:del>
      </w:ins>
      <w:del w:id="14282" w:author="Huy Duc. Nguyen" w:date="2017-08-28T16:38:00Z">
        <w:r w:rsidR="00003FEB" w:rsidDel="003B19D6">
          <w:rPr>
            <w:noProof/>
            <w:lang w:eastAsia="ja-JP"/>
          </w:rPr>
          <w:delText>24</w:delText>
        </w:r>
      </w:del>
      <w:del w:id="14283" w:author="Huy Duc. Nguyen" w:date="2017-08-29T13:09:00Z">
        <w:r w:rsidR="00D11A9A" w:rsidDel="00A81686">
          <w:rPr>
            <w:lang w:eastAsia="ja-JP"/>
          </w:rPr>
          <w:fldChar w:fldCharType="end"/>
        </w:r>
        <w:bookmarkEnd w:id="14276"/>
        <w:r w:rsidDel="00A81686">
          <w:rPr>
            <w:rFonts w:hint="eastAsia"/>
            <w:lang w:eastAsia="ja-JP"/>
          </w:rPr>
          <w:delText xml:space="preserve">: </w:delText>
        </w:r>
        <w:r w:rsidRPr="0044328C" w:rsidDel="00A81686">
          <w:rPr>
            <w:lang w:eastAsia="ja-JP"/>
          </w:rPr>
          <w:delText>LifeCycle operation model</w:delText>
        </w:r>
        <w:bookmarkStart w:id="14284" w:name="_Toc491776649"/>
        <w:bookmarkEnd w:id="14284"/>
      </w:del>
    </w:p>
    <w:p w:rsidR="00630BB8" w:rsidRPr="004278D7" w:rsidDel="00A81686" w:rsidRDefault="00630BB8" w:rsidP="00630BB8">
      <w:pPr>
        <w:pStyle w:val="CETextBody"/>
        <w:rPr>
          <w:del w:id="14285" w:author="Huy Duc. Nguyen" w:date="2017-08-29T13:09:00Z"/>
          <w:lang w:val="en-US" w:eastAsia="ja-JP"/>
        </w:rPr>
      </w:pPr>
      <w:bookmarkStart w:id="14286" w:name="_Toc491776650"/>
      <w:bookmarkEnd w:id="14286"/>
    </w:p>
    <w:p w:rsidR="00630BB8" w:rsidRPr="00613E0B" w:rsidDel="00A81686" w:rsidRDefault="00630BB8" w:rsidP="00630BB8">
      <w:pPr>
        <w:pStyle w:val="CETextBody"/>
        <w:numPr>
          <w:ilvl w:val="0"/>
          <w:numId w:val="69"/>
        </w:numPr>
        <w:ind w:hanging="782"/>
        <w:rPr>
          <w:del w:id="14287" w:author="Huy Duc. Nguyen" w:date="2017-08-29T13:09:00Z"/>
          <w:lang w:val="en-US" w:eastAsia="ja-JP"/>
        </w:rPr>
      </w:pPr>
      <w:del w:id="14288" w:author="Huy Duc. Nguyen" w:date="2017-08-29T13:09:00Z">
        <w:r w:rsidRPr="00613E0B" w:rsidDel="00A81686">
          <w:rPr>
            <w:lang w:val="en-US" w:eastAsia="ja-JP"/>
          </w:rPr>
          <w:delText>Precondition</w:delText>
        </w:r>
        <w:bookmarkStart w:id="14289" w:name="_Toc491776651"/>
        <w:bookmarkEnd w:id="14289"/>
      </w:del>
    </w:p>
    <w:p w:rsidR="009107D0" w:rsidDel="00A81686" w:rsidRDefault="009107D0" w:rsidP="009107D0">
      <w:pPr>
        <w:pStyle w:val="CETextBody"/>
        <w:numPr>
          <w:ilvl w:val="0"/>
          <w:numId w:val="132"/>
        </w:numPr>
        <w:rPr>
          <w:del w:id="14290" w:author="Huy Duc. Nguyen" w:date="2017-08-29T13:09:00Z"/>
          <w:lang w:val="en-US" w:eastAsia="ja-JP"/>
        </w:rPr>
      </w:pPr>
      <w:del w:id="14291" w:author="Huy Duc. Nguyen" w:date="2017-08-29T13:09:00Z">
        <w:r w:rsidRPr="000D26F3" w:rsidDel="00A81686">
          <w:rPr>
            <w:lang w:val="en-US" w:eastAsia="ja-JP"/>
          </w:rPr>
          <w:delText xml:space="preserve">Measure on </w:delText>
        </w:r>
        <w:r w:rsidDel="00A81686">
          <w:rPr>
            <w:lang w:val="en-US" w:eastAsia="ja-JP"/>
          </w:rPr>
          <w:delText>virtualization PoC</w:delText>
        </w:r>
        <w:r w:rsidRPr="000D26F3" w:rsidDel="00A81686">
          <w:rPr>
            <w:lang w:val="en-US" w:eastAsia="ja-JP"/>
          </w:rPr>
          <w:delText xml:space="preserve"> </w:delText>
        </w:r>
        <w:r w:rsidDel="00A81686">
          <w:rPr>
            <w:lang w:val="en-US" w:eastAsia="ja-JP"/>
          </w:rPr>
          <w:delText>(Type</w:delText>
        </w:r>
        <w:r w:rsidDel="00A81686">
          <w:rPr>
            <w:rFonts w:hint="eastAsia"/>
            <w:lang w:val="en-US" w:eastAsia="ja-JP"/>
          </w:rPr>
          <w:delText>1</w:delText>
        </w:r>
        <w:r w:rsidRPr="000D26F3" w:rsidDel="00A81686">
          <w:rPr>
            <w:lang w:val="en-US" w:eastAsia="ja-JP"/>
          </w:rPr>
          <w:delText>)</w:delText>
        </w:r>
        <w:bookmarkStart w:id="14292" w:name="_Toc491776652"/>
        <w:bookmarkEnd w:id="14292"/>
      </w:del>
    </w:p>
    <w:p w:rsidR="00630BB8" w:rsidRPr="00C47FA7" w:rsidDel="00A81686" w:rsidRDefault="00C47FA7" w:rsidP="00F950E6">
      <w:pPr>
        <w:pStyle w:val="CETextBody"/>
        <w:numPr>
          <w:ilvl w:val="0"/>
          <w:numId w:val="132"/>
        </w:numPr>
        <w:rPr>
          <w:del w:id="14293" w:author="Huy Duc. Nguyen" w:date="2017-08-29T13:09:00Z"/>
          <w:lang w:val="en-US" w:eastAsia="ja-JP"/>
        </w:rPr>
      </w:pPr>
      <w:del w:id="14294" w:author="Huy Duc. Nguyen" w:date="2017-08-29T13:09:00Z">
        <w:r w:rsidDel="00A81686">
          <w:rPr>
            <w:lang w:val="en-US" w:eastAsia="ja-JP"/>
          </w:rPr>
          <w:delText xml:space="preserve">Connect a </w:delText>
        </w:r>
        <w:r w:rsidRPr="00C47FA7" w:rsidDel="00A81686">
          <w:rPr>
            <w:lang w:val="en-US" w:eastAsia="ja-JP"/>
          </w:rPr>
          <w:delText>Camera</w:delText>
        </w:r>
        <w:r w:rsidDel="00A81686">
          <w:rPr>
            <w:rFonts w:hint="eastAsia"/>
            <w:lang w:val="en-US" w:eastAsia="ja-JP"/>
          </w:rPr>
          <w:delText xml:space="preserve"> to composite (CVBS_IN: CN21)</w:delText>
        </w:r>
        <w:bookmarkStart w:id="14295" w:name="_Toc491776653"/>
        <w:bookmarkEnd w:id="14295"/>
      </w:del>
    </w:p>
    <w:p w:rsidR="00C96515" w:rsidDel="00A81686" w:rsidRDefault="00C96515" w:rsidP="00943D14">
      <w:pPr>
        <w:pStyle w:val="CETextBody"/>
        <w:rPr>
          <w:del w:id="14296" w:author="Huy Duc. Nguyen" w:date="2017-08-29T13:09:00Z"/>
          <w:lang w:val="en-US" w:eastAsia="ja-JP"/>
        </w:rPr>
      </w:pPr>
      <w:bookmarkStart w:id="14297" w:name="_Toc491776654"/>
      <w:bookmarkEnd w:id="14297"/>
    </w:p>
    <w:p w:rsidR="009107D0" w:rsidDel="00A81686" w:rsidRDefault="009107D0">
      <w:pPr>
        <w:rPr>
          <w:del w:id="14298" w:author="Huy Duc. Nguyen" w:date="2017-08-29T13:09:00Z"/>
          <w:sz w:val="22"/>
          <w:lang w:val="en-US" w:eastAsia="ja-JP"/>
        </w:rPr>
      </w:pPr>
      <w:del w:id="14299" w:author="Huy Duc. Nguyen" w:date="2017-08-29T13:09:00Z">
        <w:r w:rsidDel="00A81686">
          <w:rPr>
            <w:lang w:val="en-US" w:eastAsia="ja-JP"/>
          </w:rPr>
          <w:br w:type="page"/>
        </w:r>
      </w:del>
    </w:p>
    <w:p w:rsidR="009A26BE" w:rsidDel="00A81686" w:rsidRDefault="00304581" w:rsidP="00D47247">
      <w:pPr>
        <w:pStyle w:val="CETextBody"/>
        <w:numPr>
          <w:ilvl w:val="0"/>
          <w:numId w:val="69"/>
        </w:numPr>
        <w:ind w:hanging="782"/>
        <w:rPr>
          <w:del w:id="14300" w:author="Huy Duc. Nguyen" w:date="2017-08-29T13:09:00Z"/>
          <w:lang w:val="en-US" w:eastAsia="ja-JP"/>
        </w:rPr>
      </w:pPr>
      <w:del w:id="14301" w:author="Huy Duc. Nguyen" w:date="2017-08-29T13:09:00Z">
        <w:r w:rsidDel="00A81686">
          <w:rPr>
            <w:rFonts w:hint="eastAsia"/>
            <w:lang w:val="en-US" w:eastAsia="ja-JP"/>
          </w:rPr>
          <w:delText>How to measure</w:delText>
        </w:r>
        <w:bookmarkStart w:id="14302" w:name="_Toc491776655"/>
        <w:bookmarkEnd w:id="14302"/>
      </w:del>
    </w:p>
    <w:p w:rsidR="009D7495" w:rsidDel="00A81686" w:rsidRDefault="009D7495" w:rsidP="009D7495">
      <w:pPr>
        <w:pStyle w:val="CETextBody"/>
        <w:numPr>
          <w:ilvl w:val="0"/>
          <w:numId w:val="319"/>
        </w:numPr>
        <w:rPr>
          <w:del w:id="14303" w:author="Huy Duc. Nguyen" w:date="2017-08-29T13:09:00Z"/>
          <w:lang w:val="en-US" w:eastAsia="ja-JP"/>
        </w:rPr>
      </w:pPr>
      <w:del w:id="14304" w:author="Huy Duc. Nguyen" w:date="2017-08-29T13:09:00Z">
        <w:r w:rsidDel="00A81686">
          <w:rPr>
            <w:lang w:val="en-US" w:eastAsia="ja-JP"/>
          </w:rPr>
          <w:delText>IPMMU Confirmation procedure</w:delText>
        </w:r>
        <w:bookmarkStart w:id="14305" w:name="_Toc491776656"/>
        <w:bookmarkEnd w:id="14305"/>
      </w:del>
    </w:p>
    <w:p w:rsidR="00DE0F24" w:rsidDel="00A81686" w:rsidRDefault="009D7495" w:rsidP="009D7495">
      <w:pPr>
        <w:rPr>
          <w:del w:id="14306" w:author="Huy Duc. Nguyen" w:date="2017-08-29T13:09:00Z"/>
          <w:lang w:val="en-US" w:eastAsia="ja-JP"/>
        </w:rPr>
      </w:pPr>
      <w:del w:id="14307" w:author="Huy Duc. Nguyen" w:date="2017-08-29T13:09:00Z">
        <w:r w:rsidDel="00A81686">
          <w:rPr>
            <w:lang w:val="en-US" w:eastAsia="ja-JP"/>
          </w:rPr>
          <w:delText xml:space="preserve">Use </w:delText>
        </w:r>
        <w:r w:rsidR="00DE0F24" w:rsidDel="00A81686">
          <w:rPr>
            <w:lang w:val="en-US" w:eastAsia="ja-JP"/>
          </w:rPr>
          <w:delText>GHS</w:delText>
        </w:r>
        <w:r w:rsidDel="00A81686">
          <w:rPr>
            <w:lang w:val="en-US" w:eastAsia="ja-JP"/>
          </w:rPr>
          <w:delText xml:space="preserve"> test program</w:delText>
        </w:r>
        <w:r w:rsidR="00DE0F24" w:rsidDel="00A81686">
          <w:rPr>
            <w:lang w:val="en-US" w:eastAsia="ja-JP"/>
          </w:rPr>
          <w:delText xml:space="preserve"> and Renesas original test program.</w:delText>
        </w:r>
        <w:bookmarkStart w:id="14308" w:name="_Toc491776657"/>
        <w:bookmarkEnd w:id="14308"/>
      </w:del>
    </w:p>
    <w:p w:rsidR="00DE0F24" w:rsidDel="00A81686" w:rsidRDefault="00DE0F24" w:rsidP="009D7495">
      <w:pPr>
        <w:rPr>
          <w:del w:id="14309" w:author="Huy Duc. Nguyen" w:date="2017-08-29T13:09:00Z"/>
          <w:lang w:val="en-US" w:eastAsia="ja-JP"/>
        </w:rPr>
      </w:pPr>
      <w:del w:id="14310" w:author="Huy Duc. Nguyen" w:date="2017-08-29T13:09:00Z">
        <w:r w:rsidDel="00A81686">
          <w:rPr>
            <w:lang w:val="en-US" w:eastAsia="ja-JP"/>
          </w:rPr>
          <w:delText xml:space="preserve">GHS test </w:delText>
        </w:r>
        <w:r w:rsidR="009D7495" w:rsidDel="00A81686">
          <w:rPr>
            <w:lang w:val="en-US" w:eastAsia="ja-JP"/>
          </w:rPr>
          <w:delText>program uses IPMMU, to check whether the meter cluster a</w:delText>
        </w:r>
        <w:r w:rsidR="00DC6821" w:rsidDel="00A81686">
          <w:rPr>
            <w:lang w:val="en-US" w:eastAsia="ja-JP"/>
          </w:rPr>
          <w:delText>pplication is</w:delText>
        </w:r>
        <w:r w:rsidR="009D7495" w:rsidDel="00A81686">
          <w:rPr>
            <w:lang w:val="en-US" w:eastAsia="ja-JP"/>
          </w:rPr>
          <w:delText xml:space="preserve"> not disturb</w:delText>
        </w:r>
        <w:r w:rsidR="00DC6821" w:rsidDel="00A81686">
          <w:rPr>
            <w:lang w:val="en-US" w:eastAsia="ja-JP"/>
          </w:rPr>
          <w:delText>ed</w:delText>
        </w:r>
        <w:r w:rsidR="009D7495" w:rsidDel="00A81686">
          <w:rPr>
            <w:lang w:val="en-US" w:eastAsia="ja-JP"/>
          </w:rPr>
          <w:delText xml:space="preserve"> even if the display memory is to be corrupted by other hardware module intentionally. </w:delText>
        </w:r>
        <w:bookmarkStart w:id="14311" w:name="_Toc491776658"/>
        <w:bookmarkEnd w:id="14311"/>
      </w:del>
    </w:p>
    <w:p w:rsidR="009D7495" w:rsidDel="00A81686" w:rsidRDefault="009D7495" w:rsidP="009D7495">
      <w:pPr>
        <w:rPr>
          <w:del w:id="14312" w:author="Huy Duc. Nguyen" w:date="2017-08-29T13:09:00Z"/>
          <w:sz w:val="22"/>
          <w:lang w:val="en-US" w:eastAsia="ja-JP"/>
        </w:rPr>
      </w:pPr>
      <w:bookmarkStart w:id="14313" w:name="_Toc491776659"/>
      <w:bookmarkEnd w:id="14313"/>
    </w:p>
    <w:p w:rsidR="009D7495" w:rsidDel="00A81686" w:rsidRDefault="009D7495" w:rsidP="009D7495">
      <w:pPr>
        <w:rPr>
          <w:del w:id="14314" w:author="Huy Duc. Nguyen" w:date="2017-08-29T13:09:00Z"/>
          <w:sz w:val="22"/>
          <w:lang w:val="en-US" w:eastAsia="ja-JP"/>
        </w:rPr>
      </w:pPr>
      <w:del w:id="14315" w:author="Huy Duc. Nguyen" w:date="2017-08-29T13:09:00Z">
        <w:r w:rsidDel="00A81686">
          <w:rPr>
            <w:sz w:val="22"/>
            <w:lang w:val="en-US" w:eastAsia="ja-JP"/>
          </w:rPr>
          <w:delText>Normal camera image -&gt; broken camera image, in this way image are displayed alternately for the first 10 seconds. In the next 10 seconds, IPMMU protects illegal memory access and normal camera image continues to be displayed.</w:delText>
        </w:r>
        <w:bookmarkStart w:id="14316" w:name="_Toc491776660"/>
        <w:bookmarkEnd w:id="14316"/>
      </w:del>
    </w:p>
    <w:p w:rsidR="009D7495" w:rsidDel="00A81686" w:rsidRDefault="009D7495" w:rsidP="009D7495">
      <w:pPr>
        <w:rPr>
          <w:del w:id="14317" w:author="Huy Duc. Nguyen" w:date="2017-08-29T13:09:00Z"/>
          <w:sz w:val="22"/>
          <w:lang w:val="en-US" w:eastAsia="ja-JP"/>
        </w:rPr>
      </w:pPr>
      <w:bookmarkStart w:id="14318" w:name="_Toc491776661"/>
      <w:bookmarkEnd w:id="14318"/>
    </w:p>
    <w:p w:rsidR="00DC6821" w:rsidDel="00A81686" w:rsidRDefault="00DC6821" w:rsidP="00DC6821">
      <w:pPr>
        <w:rPr>
          <w:del w:id="14319" w:author="Huy Duc. Nguyen" w:date="2017-08-29T13:09:00Z"/>
          <w:lang w:val="en-US" w:eastAsia="ja-JP"/>
        </w:rPr>
      </w:pPr>
      <w:del w:id="14320" w:author="Huy Duc. Nguyen" w:date="2017-08-29T13:09:00Z">
        <w:r w:rsidDel="00A81686">
          <w:rPr>
            <w:lang w:val="en-US" w:eastAsia="ja-JP"/>
          </w:rPr>
          <w:delText>Renesas original test program uses LifeCycle, to check whether the part of the display unit hardware (DU0/DU1) that Linux are using can be protected by LifeC, and when the specific LifeC setting is issued, Linux can no longer access the display unit hardware (stopped and put error due to blocked DU0/1 access).</w:delText>
        </w:r>
        <w:bookmarkStart w:id="14321" w:name="_Toc491776662"/>
        <w:bookmarkEnd w:id="14321"/>
      </w:del>
    </w:p>
    <w:p w:rsidR="00DC6821" w:rsidRPr="00DC6821" w:rsidDel="00A81686" w:rsidRDefault="00DC6821" w:rsidP="009D7495">
      <w:pPr>
        <w:rPr>
          <w:del w:id="14322" w:author="Huy Duc. Nguyen" w:date="2017-08-29T13:09:00Z"/>
          <w:sz w:val="22"/>
          <w:lang w:val="en-US" w:eastAsia="ja-JP"/>
        </w:rPr>
      </w:pPr>
      <w:bookmarkStart w:id="14323" w:name="_Toc491776663"/>
      <w:bookmarkEnd w:id="14323"/>
    </w:p>
    <w:p w:rsidR="009D7495" w:rsidDel="00A81686" w:rsidRDefault="009D7495" w:rsidP="009D7495">
      <w:pPr>
        <w:pStyle w:val="CETextBody"/>
        <w:numPr>
          <w:ilvl w:val="0"/>
          <w:numId w:val="319"/>
        </w:numPr>
        <w:rPr>
          <w:del w:id="14324" w:author="Huy Duc. Nguyen" w:date="2017-08-29T13:09:00Z"/>
          <w:lang w:val="en-US" w:eastAsia="ja-JP"/>
        </w:rPr>
      </w:pPr>
      <w:del w:id="14325" w:author="Huy Duc. Nguyen" w:date="2017-08-29T13:09:00Z">
        <w:r w:rsidDel="00A81686">
          <w:rPr>
            <w:lang w:val="en-US" w:eastAsia="ja-JP"/>
          </w:rPr>
          <w:delText>LifeCycle Confirmation procedure</w:delText>
        </w:r>
        <w:bookmarkStart w:id="14326" w:name="_Toc491776664"/>
        <w:bookmarkEnd w:id="14326"/>
      </w:del>
    </w:p>
    <w:p w:rsidR="009D7495" w:rsidDel="00A81686" w:rsidRDefault="009D7495" w:rsidP="009D7495">
      <w:pPr>
        <w:pStyle w:val="ListParagraph"/>
        <w:numPr>
          <w:ilvl w:val="0"/>
          <w:numId w:val="320"/>
        </w:numPr>
        <w:rPr>
          <w:del w:id="14327" w:author="Huy Duc. Nguyen" w:date="2017-08-29T13:09:00Z"/>
          <w:sz w:val="22"/>
          <w:lang w:val="en-US" w:eastAsia="ja-JP"/>
        </w:rPr>
      </w:pPr>
      <w:del w:id="14328" w:author="Huy Duc. Nguyen" w:date="2017-08-29T13:09:00Z">
        <w:r w:rsidDel="00A81686">
          <w:rPr>
            <w:sz w:val="22"/>
            <w:lang w:val="en-US" w:eastAsia="ja-JP"/>
          </w:rPr>
          <w:delText>Launch Type1</w:delText>
        </w:r>
        <w:bookmarkStart w:id="14329" w:name="_Toc491776665"/>
        <w:bookmarkEnd w:id="14329"/>
      </w:del>
    </w:p>
    <w:p w:rsidR="009D7495" w:rsidDel="00A81686" w:rsidRDefault="009D7495" w:rsidP="009D7495">
      <w:pPr>
        <w:pStyle w:val="ListParagraph"/>
        <w:numPr>
          <w:ilvl w:val="0"/>
          <w:numId w:val="320"/>
        </w:numPr>
        <w:rPr>
          <w:del w:id="14330" w:author="Huy Duc. Nguyen" w:date="2017-08-29T13:09:00Z"/>
          <w:sz w:val="22"/>
          <w:lang w:val="en-US" w:eastAsia="ja-JP"/>
        </w:rPr>
      </w:pPr>
      <w:del w:id="14331" w:author="Huy Duc. Nguyen" w:date="2017-08-29T13:09:00Z">
        <w:r w:rsidDel="00A81686">
          <w:rPr>
            <w:sz w:val="22"/>
            <w:lang w:val="en-US" w:eastAsia="ja-JP"/>
          </w:rPr>
          <w:delText xml:space="preserve">Select [Target] – [Connect] from Menu bar of </w:delText>
        </w:r>
        <w:r w:rsidR="00E4026E" w:rsidDel="00A81686">
          <w:rPr>
            <w:sz w:val="22"/>
            <w:lang w:val="en-US" w:eastAsia="ja-JP"/>
          </w:rPr>
          <w:delText>MULTI</w:delText>
        </w:r>
        <w:bookmarkStart w:id="14332" w:name="_Toc491776666"/>
        <w:bookmarkEnd w:id="14332"/>
      </w:del>
    </w:p>
    <w:p w:rsidR="009D7495" w:rsidDel="00A81686" w:rsidRDefault="009D7495" w:rsidP="009D7495">
      <w:pPr>
        <w:pStyle w:val="ListParagraph"/>
        <w:numPr>
          <w:ilvl w:val="0"/>
          <w:numId w:val="320"/>
        </w:numPr>
        <w:rPr>
          <w:del w:id="14333" w:author="Huy Duc. Nguyen" w:date="2017-08-29T13:09:00Z"/>
          <w:sz w:val="22"/>
          <w:lang w:val="en-US" w:eastAsia="ja-JP"/>
        </w:rPr>
      </w:pPr>
      <w:del w:id="14334" w:author="Huy Duc. Nguyen" w:date="2017-08-29T13:09:00Z">
        <w:r w:rsidDel="00A81686">
          <w:rPr>
            <w:sz w:val="22"/>
            <w:lang w:val="en-US" w:eastAsia="ja-JP"/>
          </w:rPr>
          <w:delText>Select “Dynamic Download/INDRT Connection (rtserv2) for Device Tree” and press “Connect” button.</w:delText>
        </w:r>
        <w:bookmarkStart w:id="14335" w:name="_Toc491776667"/>
        <w:bookmarkEnd w:id="14335"/>
      </w:del>
    </w:p>
    <w:p w:rsidR="009D7495" w:rsidDel="00A81686" w:rsidRDefault="009D7495" w:rsidP="009D7495">
      <w:pPr>
        <w:pStyle w:val="ListParagraph"/>
        <w:numPr>
          <w:ilvl w:val="0"/>
          <w:numId w:val="320"/>
        </w:numPr>
        <w:rPr>
          <w:del w:id="14336" w:author="Huy Duc. Nguyen" w:date="2017-08-29T13:09:00Z"/>
          <w:sz w:val="22"/>
          <w:lang w:val="en-US" w:eastAsia="ja-JP"/>
        </w:rPr>
      </w:pPr>
      <w:del w:id="14337" w:author="Huy Duc. Nguyen" w:date="2017-08-29T13:09:00Z">
        <w:r w:rsidDel="00A81686">
          <w:rPr>
            <w:sz w:val="22"/>
            <w:lang w:val="en-US" w:eastAsia="ja-JP"/>
          </w:rPr>
          <w:delText xml:space="preserve">Select “Run mode target” </w:delText>
        </w:r>
        <w:bookmarkStart w:id="14338" w:name="_Toc491776668"/>
        <w:bookmarkEnd w:id="14338"/>
      </w:del>
    </w:p>
    <w:p w:rsidR="005F35FC" w:rsidDel="00A81686" w:rsidRDefault="005F35FC" w:rsidP="005F35FC">
      <w:pPr>
        <w:pStyle w:val="ListParagraph"/>
        <w:numPr>
          <w:ilvl w:val="0"/>
          <w:numId w:val="320"/>
        </w:numPr>
        <w:rPr>
          <w:ins w:id="14339" w:author=" " w:date="2017-03-14T15:23:00Z"/>
          <w:del w:id="14340" w:author="Huy Duc. Nguyen" w:date="2017-08-29T13:09:00Z"/>
          <w:sz w:val="22"/>
          <w:lang w:val="en-US" w:eastAsia="ja-JP"/>
        </w:rPr>
      </w:pPr>
      <w:ins w:id="14341" w:author=" " w:date="2017-03-14T15:22:00Z">
        <w:del w:id="14342" w:author="Huy Duc. Nguyen" w:date="2017-08-29T13:09:00Z">
          <w:r w:rsidRPr="005F35FC" w:rsidDel="00A81686">
            <w:rPr>
              <w:sz w:val="22"/>
              <w:lang w:val="en-US" w:eastAsia="ja-JP"/>
            </w:rPr>
            <w:delText>Select [Target] - [Load Module] - [Load Module...] from Menu bar.</w:delText>
          </w:r>
        </w:del>
      </w:ins>
      <w:bookmarkStart w:id="14343" w:name="_Toc491776669"/>
      <w:bookmarkEnd w:id="14343"/>
    </w:p>
    <w:p w:rsidR="009D7495" w:rsidDel="00A81686" w:rsidRDefault="005F35FC" w:rsidP="005F35FC">
      <w:pPr>
        <w:pStyle w:val="ListParagraph"/>
        <w:numPr>
          <w:ilvl w:val="0"/>
          <w:numId w:val="320"/>
        </w:numPr>
        <w:rPr>
          <w:del w:id="14344" w:author="Huy Duc. Nguyen" w:date="2017-08-29T13:09:00Z"/>
          <w:sz w:val="22"/>
          <w:lang w:val="en-US" w:eastAsia="ja-JP"/>
        </w:rPr>
      </w:pPr>
      <w:ins w:id="14345" w:author=" " w:date="2017-03-14T15:23:00Z">
        <w:del w:id="14346" w:author="Huy Duc. Nguyen" w:date="2017-08-29T13:09:00Z">
          <w:r w:rsidDel="00A81686">
            <w:rPr>
              <w:rFonts w:hint="eastAsia"/>
            </w:rPr>
            <w:delText xml:space="preserve">Load the " </w:delText>
          </w:r>
        </w:del>
      </w:ins>
      <w:ins w:id="14347" w:author=" " w:date="2017-03-14T15:24:00Z">
        <w:del w:id="14348" w:author="Huy Duc. Nguyen" w:date="2017-08-29T13:09:00Z">
          <w:r w:rsidRPr="005F35FC" w:rsidDel="00A81686">
            <w:delText>LifeCTest.ael</w:delText>
          </w:r>
        </w:del>
      </w:ins>
      <w:ins w:id="14349" w:author=" " w:date="2017-03-14T15:23:00Z">
        <w:del w:id="14350" w:author="Huy Duc. Nguyen" w:date="2017-08-29T13:09:00Z">
          <w:r w:rsidDel="00A81686">
            <w:rPr>
              <w:rFonts w:hint="eastAsia"/>
            </w:rPr>
            <w:delText>" file included in the deliverables.</w:delText>
          </w:r>
        </w:del>
      </w:ins>
      <w:del w:id="14351" w:author="Huy Duc. Nguyen" w:date="2017-08-29T13:09:00Z">
        <w:r w:rsidR="009D7495" w:rsidDel="00A81686">
          <w:rPr>
            <w:sz w:val="22"/>
            <w:lang w:val="en-US" w:eastAsia="ja-JP"/>
          </w:rPr>
          <w:delText>Right click "</w:delText>
        </w:r>
        <w:r w:rsidR="009D7495" w:rsidDel="00A81686">
          <w:rPr>
            <w:lang w:val="en-US"/>
          </w:rPr>
          <w:delText xml:space="preserve"> </w:delText>
        </w:r>
        <w:r w:rsidR="009D7495" w:rsidDel="00A81686">
          <w:rPr>
            <w:sz w:val="22"/>
            <w:lang w:val="en-US" w:eastAsia="ja-JP"/>
          </w:rPr>
          <w:delText>LifeCTest.gpj" on MULTI Project Manager.</w:delText>
        </w:r>
        <w:bookmarkStart w:id="14352" w:name="_Toc491776670"/>
        <w:bookmarkEnd w:id="14352"/>
      </w:del>
    </w:p>
    <w:p w:rsidR="009D7495" w:rsidDel="00A81686" w:rsidRDefault="009D7495" w:rsidP="009D7495">
      <w:pPr>
        <w:pStyle w:val="ListParagraph"/>
        <w:numPr>
          <w:ilvl w:val="0"/>
          <w:numId w:val="320"/>
        </w:numPr>
        <w:rPr>
          <w:del w:id="14353" w:author="Huy Duc. Nguyen" w:date="2017-08-29T13:09:00Z"/>
          <w:sz w:val="22"/>
          <w:lang w:val="en-US" w:eastAsia="ja-JP"/>
        </w:rPr>
      </w:pPr>
      <w:del w:id="14354" w:author="Huy Duc. Nguyen" w:date="2017-08-29T13:09:00Z">
        <w:r w:rsidDel="00A81686">
          <w:rPr>
            <w:sz w:val="22"/>
            <w:lang w:val="en-US" w:eastAsia="ja-JP"/>
          </w:rPr>
          <w:delText>Press F5 for start.</w:delText>
        </w:r>
        <w:bookmarkStart w:id="14355" w:name="_Toc491776671"/>
        <w:bookmarkEnd w:id="14355"/>
      </w:del>
    </w:p>
    <w:p w:rsidR="009D7495" w:rsidDel="00A81686" w:rsidRDefault="009D7495" w:rsidP="009D7495">
      <w:pPr>
        <w:rPr>
          <w:del w:id="14356" w:author="Huy Duc. Nguyen" w:date="2017-08-29T13:09:00Z"/>
          <w:sz w:val="22"/>
          <w:lang w:val="en-US" w:eastAsia="ja-JP"/>
        </w:rPr>
      </w:pPr>
      <w:bookmarkStart w:id="14357" w:name="_Toc491776672"/>
      <w:bookmarkEnd w:id="14357"/>
    </w:p>
    <w:p w:rsidR="009A26BE" w:rsidRPr="00702283" w:rsidDel="00A81686" w:rsidRDefault="009A26BE" w:rsidP="00D47247">
      <w:pPr>
        <w:pStyle w:val="CETextBody"/>
        <w:numPr>
          <w:ilvl w:val="0"/>
          <w:numId w:val="69"/>
        </w:numPr>
        <w:ind w:left="426" w:hanging="426"/>
        <w:rPr>
          <w:del w:id="14358" w:author="Huy Duc. Nguyen" w:date="2017-08-29T13:09:00Z"/>
          <w:b/>
          <w:lang w:val="en-US" w:eastAsia="ja-JP"/>
        </w:rPr>
      </w:pPr>
      <w:del w:id="14359" w:author="Huy Duc. Nguyen" w:date="2017-08-29T13:09:00Z">
        <w:r w:rsidDel="00A81686">
          <w:rPr>
            <w:rFonts w:hint="eastAsia"/>
            <w:lang w:val="en-US" w:eastAsia="ja-JP"/>
          </w:rPr>
          <w:delText>Result</w:delText>
        </w:r>
        <w:bookmarkStart w:id="14360" w:name="_Toc491776673"/>
        <w:bookmarkEnd w:id="14360"/>
      </w:del>
    </w:p>
    <w:p w:rsidR="009D7495" w:rsidDel="00A81686" w:rsidRDefault="009D7495" w:rsidP="00F950E6">
      <w:pPr>
        <w:rPr>
          <w:del w:id="14361" w:author="Huy Duc. Nguyen" w:date="2017-08-29T13:09:00Z"/>
          <w:sz w:val="22"/>
          <w:lang w:val="en-US" w:eastAsia="ja-JP"/>
        </w:rPr>
      </w:pPr>
      <w:bookmarkStart w:id="14362" w:name="_Toc491776674"/>
      <w:bookmarkEnd w:id="14362"/>
    </w:p>
    <w:p w:rsidR="009D7495" w:rsidDel="00A81686" w:rsidRDefault="009D7495" w:rsidP="009D7495">
      <w:pPr>
        <w:pStyle w:val="ListParagraph"/>
        <w:numPr>
          <w:ilvl w:val="0"/>
          <w:numId w:val="321"/>
        </w:numPr>
        <w:rPr>
          <w:del w:id="14363" w:author="Huy Duc. Nguyen" w:date="2017-08-29T13:09:00Z"/>
          <w:lang w:val="en-US" w:eastAsia="ja-JP"/>
        </w:rPr>
      </w:pPr>
      <w:del w:id="14364" w:author="Huy Duc. Nguyen" w:date="2017-08-29T13:09:00Z">
        <w:r w:rsidDel="00A81686">
          <w:rPr>
            <w:lang w:val="en-US" w:eastAsia="ja-JP"/>
          </w:rPr>
          <w:delText>IPMMU</w:delText>
        </w:r>
        <w:bookmarkStart w:id="14365" w:name="_Toc491776675"/>
        <w:bookmarkEnd w:id="14365"/>
      </w:del>
    </w:p>
    <w:p w:rsidR="009D7495" w:rsidRPr="00F950E6" w:rsidDel="00A81686" w:rsidRDefault="009D7495" w:rsidP="009D7495">
      <w:pPr>
        <w:rPr>
          <w:del w:id="14366" w:author="Huy Duc. Nguyen" w:date="2017-08-29T13:09:00Z"/>
          <w:lang w:val="en-US" w:eastAsia="ja-JP"/>
        </w:rPr>
      </w:pPr>
      <w:del w:id="14367" w:author="Huy Duc. Nguyen" w:date="2017-08-29T13:09:00Z">
        <w:r w:rsidRPr="001C5D08" w:rsidDel="00A81686">
          <w:rPr>
            <w:sz w:val="22"/>
            <w:lang w:val="en-US" w:eastAsia="ja-JP"/>
          </w:rPr>
          <w:delText>Result is expected.</w:delText>
        </w:r>
        <w:bookmarkStart w:id="14368" w:name="_Toc491776676"/>
        <w:bookmarkEnd w:id="14368"/>
      </w:del>
    </w:p>
    <w:p w:rsidR="009D7495" w:rsidDel="00A81686" w:rsidRDefault="009D7495" w:rsidP="00F950E6">
      <w:pPr>
        <w:rPr>
          <w:del w:id="14369" w:author="Huy Duc. Nguyen" w:date="2017-08-29T13:09:00Z"/>
          <w:sz w:val="22"/>
          <w:lang w:val="en-US" w:eastAsia="ja-JP"/>
        </w:rPr>
      </w:pPr>
      <w:bookmarkStart w:id="14370" w:name="_Toc491776677"/>
      <w:bookmarkEnd w:id="14370"/>
    </w:p>
    <w:p w:rsidR="009D7495" w:rsidRPr="009D7495" w:rsidDel="00A81686" w:rsidRDefault="009D7495" w:rsidP="0027486D">
      <w:pPr>
        <w:pStyle w:val="ListParagraph"/>
        <w:numPr>
          <w:ilvl w:val="0"/>
          <w:numId w:val="321"/>
        </w:numPr>
        <w:rPr>
          <w:del w:id="14371" w:author="Huy Duc. Nguyen" w:date="2017-08-29T13:09:00Z"/>
          <w:sz w:val="22"/>
          <w:lang w:val="en-US" w:eastAsia="ja-JP"/>
        </w:rPr>
      </w:pPr>
      <w:del w:id="14372" w:author="Huy Duc. Nguyen" w:date="2017-08-29T13:09:00Z">
        <w:r w:rsidRPr="009D7495" w:rsidDel="00A81686">
          <w:rPr>
            <w:lang w:val="en-US" w:eastAsia="ja-JP"/>
          </w:rPr>
          <w:delText xml:space="preserve">LifeCycle </w:delText>
        </w:r>
        <w:bookmarkStart w:id="14373" w:name="_Toc491776678"/>
        <w:bookmarkEnd w:id="14373"/>
      </w:del>
    </w:p>
    <w:p w:rsidR="009D7495" w:rsidRPr="00B41C1C" w:rsidDel="00A81686" w:rsidRDefault="009D7495" w:rsidP="009D7495">
      <w:pPr>
        <w:rPr>
          <w:del w:id="14374" w:author="Huy Duc. Nguyen" w:date="2017-08-29T13:09:00Z"/>
          <w:sz w:val="22"/>
          <w:szCs w:val="22"/>
          <w:lang w:val="en-US" w:eastAsia="ja-JP"/>
        </w:rPr>
      </w:pPr>
      <w:del w:id="14375" w:author="Huy Duc. Nguyen" w:date="2017-08-29T13:09:00Z">
        <w:r w:rsidRPr="00B41C1C" w:rsidDel="00A81686">
          <w:rPr>
            <w:sz w:val="22"/>
            <w:szCs w:val="22"/>
            <w:lang w:val="en-US" w:eastAsia="ja-JP"/>
          </w:rPr>
          <w:delText>When Life</w:delText>
        </w:r>
        <w:r w:rsidDel="00A81686">
          <w:rPr>
            <w:sz w:val="22"/>
            <w:szCs w:val="22"/>
            <w:lang w:val="en-US" w:eastAsia="ja-JP"/>
          </w:rPr>
          <w:delText>Cycle</w:delText>
        </w:r>
        <w:r w:rsidRPr="00B41C1C" w:rsidDel="00A81686">
          <w:rPr>
            <w:sz w:val="22"/>
            <w:szCs w:val="22"/>
            <w:lang w:val="en-US" w:eastAsia="ja-JP"/>
          </w:rPr>
          <w:delText xml:space="preserve"> application start, Kernel panic in Linux is occurred. </w:delText>
        </w:r>
        <w:bookmarkStart w:id="14376" w:name="_Toc491776679"/>
        <w:bookmarkEnd w:id="14376"/>
      </w:del>
    </w:p>
    <w:p w:rsidR="009D7495" w:rsidRPr="009D7495" w:rsidDel="00A81686" w:rsidRDefault="009D7495" w:rsidP="009D7495">
      <w:pPr>
        <w:rPr>
          <w:del w:id="14377" w:author="Huy Duc. Nguyen" w:date="2017-08-29T13:09:00Z"/>
          <w:lang w:val="en-US" w:eastAsia="ja-JP"/>
        </w:rPr>
      </w:pPr>
      <w:bookmarkStart w:id="14378" w:name="_Toc491776680"/>
      <w:bookmarkEnd w:id="14378"/>
    </w:p>
    <w:p w:rsidR="009D7495" w:rsidDel="00A81686" w:rsidRDefault="009D7495" w:rsidP="009D7495">
      <w:pPr>
        <w:rPr>
          <w:del w:id="14379" w:author="Huy Duc. Nguyen" w:date="2017-08-29T13:09:00Z"/>
          <w:lang w:val="en-US" w:eastAsia="ja-JP"/>
        </w:rPr>
      </w:pPr>
      <w:del w:id="14380" w:author="Huy Duc. Nguyen" w:date="2017-08-29T13:09:00Z">
        <w:r w:rsidRPr="005D76AB" w:rsidDel="00A81686">
          <w:rPr>
            <w:noProof/>
            <w:lang w:val="en-US"/>
          </w:rPr>
          <mc:AlternateContent>
            <mc:Choice Requires="wps">
              <w:drawing>
                <wp:inline distT="0" distB="0" distL="0" distR="0" wp14:anchorId="6BA50F1A" wp14:editId="364148C4">
                  <wp:extent cx="5572125" cy="1428750"/>
                  <wp:effectExtent l="0" t="0" r="28575" b="19050"/>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28750"/>
                          </a:xfrm>
                          <a:prstGeom prst="rect">
                            <a:avLst/>
                          </a:prstGeom>
                          <a:solidFill>
                            <a:srgbClr val="FFFFFF"/>
                          </a:solidFill>
                          <a:ln w="9525">
                            <a:solidFill>
                              <a:srgbClr val="000000"/>
                            </a:solidFill>
                            <a:miter lim="800000"/>
                            <a:headEnd/>
                            <a:tailEnd/>
                          </a:ln>
                        </wps:spPr>
                        <wps:txbx>
                          <w:txbxContent>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40.253225] [&lt;ffffffc000431ea0&gt;] rcar_du_crtc_irq</w:t>
                              </w:r>
                            </w:p>
                            <w:p w:rsidR="005B1E90" w:rsidRPr="00536F5E" w:rsidRDefault="005B1E90"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wps:txbx>
                        <wps:bodyPr rot="0" vert="horz" wrap="square" lIns="91440" tIns="45720" rIns="91440" bIns="45720" anchor="t" anchorCtr="0">
                          <a:noAutofit/>
                        </wps:bodyPr>
                      </wps:wsp>
                    </a:graphicData>
                  </a:graphic>
                </wp:inline>
              </w:drawing>
            </mc:Choice>
            <mc:Fallback>
              <w:pict>
                <v:shape w14:anchorId="6BA50F1A" id="_x0000_s1233" type="#_x0000_t202" style="width:438.75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">
                  <v:textbox>
                    <w:txbxContent>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40.219695] [&lt;ffffffc0000855e0&gt;] el1_irq+0xa0/0x10c</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40.224568] [&lt;ffffffc0000867c0&gt;] arch_cpu_idle+0x10/0x18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40.229883] [&lt;ffffffc0000ebf1c&gt;] cpu_startup_entry+0x13c/0x230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40.235718] [&lt;ffffffc00070bd2c&gt;] rest_init+0x84/0x90</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40.240682] [&lt;ffffffc000a3e940&gt;] start_kernel+0x384/0x398</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40.246077] [&lt;ffffffc0000811b4&gt;] 0xffffffc0000811b4</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40.250950] handlers:</w:t>
                        </w:r>
                      </w:p>
                      <w:p w:rsidR="005B1E90" w:rsidRPr="00702E92" w:rsidRDefault="005B1E90" w:rsidP="009D7495">
                        <w:pPr>
                          <w:rPr>
                            <w:rFonts w:ascii="Courier New" w:hAnsi="Courier New" w:cs="Courier New"/>
                            <w:sz w:val="20"/>
                            <w:szCs w:val="20"/>
                            <w:lang w:val="en-US" w:eastAsia="ja-JP"/>
                          </w:rPr>
                        </w:pPr>
                        <w:r w:rsidRPr="00702E92">
                          <w:rPr>
                            <w:rFonts w:ascii="Courier New" w:hAnsi="Courier New" w:cs="Courier New"/>
                            <w:sz w:val="20"/>
                            <w:szCs w:val="20"/>
                            <w:lang w:val="en-US" w:eastAsia="ja-JP"/>
                          </w:rPr>
                          <w:t xml:space="preserve">[   40.253225] [&lt;ffffffc000431ea0&gt;] </w:t>
                        </w:r>
                        <w:proofErr w:type="spellStart"/>
                        <w:r w:rsidRPr="00702E92">
                          <w:rPr>
                            <w:rFonts w:ascii="Courier New" w:hAnsi="Courier New" w:cs="Courier New"/>
                            <w:sz w:val="20"/>
                            <w:szCs w:val="20"/>
                            <w:lang w:val="en-US" w:eastAsia="ja-JP"/>
                          </w:rPr>
                          <w:t>rcar_du_crtc_irq</w:t>
                        </w:r>
                        <w:proofErr w:type="spellEnd"/>
                      </w:p>
                      <w:p w:rsidR="005B1E90" w:rsidRPr="00536F5E" w:rsidRDefault="005B1E90" w:rsidP="009D7495">
                        <w:pPr>
                          <w:rPr>
                            <w:rFonts w:ascii="Courier New" w:hAnsi="Courier New" w:cs="Courier New"/>
                            <w:sz w:val="20"/>
                            <w:szCs w:val="20"/>
                          </w:rPr>
                        </w:pPr>
                        <w:r w:rsidRPr="00702E92">
                          <w:rPr>
                            <w:rFonts w:ascii="Courier New" w:hAnsi="Courier New" w:cs="Courier New"/>
                            <w:sz w:val="20"/>
                            <w:szCs w:val="20"/>
                            <w:lang w:val="en-US" w:eastAsia="ja-JP"/>
                          </w:rPr>
                          <w:t>[   40.257930] Disabling IRQ #51</w:t>
                        </w:r>
                        <w:r w:rsidRPr="00702E92" w:rsidDel="00702E92">
                          <w:rPr>
                            <w:rFonts w:ascii="Courier New" w:hAnsi="Courier New" w:cs="Courier New" w:hint="eastAsia"/>
                            <w:sz w:val="20"/>
                            <w:szCs w:val="20"/>
                            <w:lang w:val="en-US" w:eastAsia="ja-JP"/>
                          </w:rPr>
                          <w:t xml:space="preserve"> </w:t>
                        </w:r>
                      </w:p>
                    </w:txbxContent>
                  </v:textbox>
                  <w10:anchorlock/>
                </v:shape>
              </w:pict>
            </mc:Fallback>
          </mc:AlternateContent>
        </w:r>
        <w:bookmarkStart w:id="14381" w:name="_Toc491776681"/>
        <w:bookmarkEnd w:id="14381"/>
      </w:del>
    </w:p>
    <w:p w:rsidR="009D7495" w:rsidDel="00A81686" w:rsidRDefault="009D7495" w:rsidP="00F950E6">
      <w:pPr>
        <w:rPr>
          <w:del w:id="14382" w:author="Huy Duc. Nguyen" w:date="2017-08-29T13:09:00Z"/>
          <w:sz w:val="22"/>
          <w:lang w:val="en-US" w:eastAsia="ja-JP"/>
        </w:rPr>
      </w:pPr>
      <w:bookmarkStart w:id="14383" w:name="_Toc491776682"/>
      <w:bookmarkEnd w:id="14383"/>
    </w:p>
    <w:p w:rsidR="009A26BE" w:rsidRPr="00827062" w:rsidDel="00A81686" w:rsidRDefault="009A26BE" w:rsidP="00D47247">
      <w:pPr>
        <w:pStyle w:val="CETextBody"/>
        <w:numPr>
          <w:ilvl w:val="0"/>
          <w:numId w:val="69"/>
        </w:numPr>
        <w:ind w:hanging="782"/>
        <w:rPr>
          <w:del w:id="14384" w:author="Huy Duc. Nguyen" w:date="2017-08-29T13:09:00Z"/>
          <w:lang w:val="en-US" w:eastAsia="ja-JP"/>
        </w:rPr>
      </w:pPr>
      <w:del w:id="14385"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386" w:name="_Toc491776683"/>
        <w:bookmarkEnd w:id="14386"/>
      </w:del>
    </w:p>
    <w:p w:rsidR="00DD30CD" w:rsidDel="00A81686" w:rsidRDefault="00DC6821" w:rsidP="006E4480">
      <w:pPr>
        <w:pStyle w:val="CETextBody"/>
        <w:rPr>
          <w:del w:id="14387" w:author="Huy Duc. Nguyen" w:date="2017-08-29T13:09:00Z"/>
          <w:lang w:val="en-US" w:eastAsia="ja-JP"/>
        </w:rPr>
      </w:pPr>
      <w:del w:id="14388" w:author="Huy Duc. Nguyen" w:date="2017-08-29T13:09:00Z">
        <w:r w:rsidDel="00A81686">
          <w:rPr>
            <w:rFonts w:hint="eastAsia"/>
            <w:lang w:val="en-US" w:eastAsia="ja-JP"/>
          </w:rPr>
          <w:delText>Th</w:delText>
        </w:r>
        <w:r w:rsidDel="00A81686">
          <w:rPr>
            <w:lang w:val="en-US" w:eastAsia="ja-JP"/>
          </w:rPr>
          <w:delText>ese</w:delText>
        </w:r>
        <w:r w:rsidDel="00A81686">
          <w:rPr>
            <w:rFonts w:hint="eastAsia"/>
            <w:lang w:val="en-US" w:eastAsia="ja-JP"/>
          </w:rPr>
          <w:delText xml:space="preserve"> results</w:delText>
        </w:r>
        <w:r w:rsidDel="00A81686">
          <w:rPr>
            <w:lang w:val="en-US" w:eastAsia="ja-JP"/>
          </w:rPr>
          <w:delText xml:space="preserve"> are expected.</w:delText>
        </w:r>
        <w:r w:rsidDel="00A81686">
          <w:rPr>
            <w:rFonts w:hint="eastAsia"/>
            <w:lang w:val="en-US" w:eastAsia="ja-JP"/>
          </w:rPr>
          <w:delText xml:space="preserve"> </w:delText>
        </w:r>
        <w:bookmarkStart w:id="14389" w:name="_Toc491776684"/>
        <w:bookmarkEnd w:id="14389"/>
      </w:del>
    </w:p>
    <w:p w:rsidR="001D69A0" w:rsidDel="00A81686" w:rsidRDefault="001D69A0">
      <w:pPr>
        <w:rPr>
          <w:del w:id="14390" w:author="Huy Duc. Nguyen" w:date="2017-08-29T13:09:00Z"/>
          <w:sz w:val="22"/>
          <w:lang w:val="en-US" w:eastAsia="ja-JP"/>
        </w:rPr>
      </w:pPr>
      <w:del w:id="14391" w:author="Huy Duc. Nguyen" w:date="2017-08-29T13:09:00Z">
        <w:r w:rsidDel="00A81686">
          <w:rPr>
            <w:lang w:val="en-US" w:eastAsia="ja-JP"/>
          </w:rPr>
          <w:br w:type="page"/>
        </w:r>
      </w:del>
    </w:p>
    <w:p w:rsidR="005738C9" w:rsidRPr="008244F5" w:rsidDel="00A81686" w:rsidRDefault="005738C9" w:rsidP="005738C9">
      <w:pPr>
        <w:pStyle w:val="Heading2"/>
        <w:rPr>
          <w:del w:id="14392" w:author="Huy Duc. Nguyen" w:date="2017-08-29T13:09:00Z"/>
          <w:lang w:val="en-US"/>
        </w:rPr>
      </w:pPr>
      <w:bookmarkStart w:id="14393" w:name="_Toc473549820"/>
      <w:bookmarkStart w:id="14394" w:name="_Toc473619248"/>
      <w:bookmarkStart w:id="14395" w:name="_Toc473619409"/>
      <w:bookmarkStart w:id="14396" w:name="_Toc473619569"/>
      <w:bookmarkStart w:id="14397" w:name="_Toc473640829"/>
      <w:bookmarkStart w:id="14398" w:name="_Toc473713480"/>
      <w:bookmarkStart w:id="14399" w:name="_Toc473745978"/>
      <w:bookmarkStart w:id="14400" w:name="_Toc473747808"/>
      <w:bookmarkStart w:id="14401" w:name="_Toc473747980"/>
      <w:bookmarkStart w:id="14402" w:name="_Toc473748169"/>
      <w:bookmarkStart w:id="14403" w:name="_Toc473748339"/>
      <w:bookmarkStart w:id="14404" w:name="_Toc473748510"/>
      <w:bookmarkStart w:id="14405" w:name="_Toc473748681"/>
      <w:bookmarkStart w:id="14406" w:name="_Toc473748865"/>
      <w:bookmarkStart w:id="14407" w:name="_Toc473749046"/>
      <w:bookmarkStart w:id="14408" w:name="_Toc473749255"/>
      <w:bookmarkStart w:id="14409" w:name="_Toc473749464"/>
      <w:bookmarkStart w:id="14410" w:name="_Toc473828471"/>
      <w:bookmarkStart w:id="14411" w:name="_Toc473835518"/>
      <w:bookmarkStart w:id="14412" w:name="_Toc473835726"/>
      <w:bookmarkStart w:id="14413" w:name="_Toc475455071"/>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del w:id="14414" w:author="Huy Duc. Nguyen" w:date="2017-08-29T13:09:00Z">
        <w:r w:rsidRPr="007C2E44" w:rsidDel="00A81686">
          <w:rPr>
            <w:lang w:val="en-US"/>
          </w:rPr>
          <w:delText>Rebooting of Linux</w:delText>
        </w:r>
        <w:bookmarkStart w:id="14415" w:name="_Toc491776685"/>
        <w:bookmarkEnd w:id="14413"/>
        <w:bookmarkEnd w:id="14415"/>
      </w:del>
    </w:p>
    <w:p w:rsidR="005738C9" w:rsidRPr="008244F5" w:rsidDel="00A81686" w:rsidRDefault="005738C9" w:rsidP="005738C9">
      <w:pPr>
        <w:pStyle w:val="Heading3"/>
        <w:rPr>
          <w:del w:id="14416" w:author="Huy Duc. Nguyen" w:date="2017-08-29T13:09:00Z"/>
        </w:rPr>
      </w:pPr>
      <w:del w:id="14417" w:author="Huy Duc. Nguyen" w:date="2017-08-29T13:09:00Z">
        <w:r w:rsidRPr="007C2E44" w:rsidDel="00A81686">
          <w:delText xml:space="preserve">INTEGRITY meter cluster application keeps 60fps even if Linux rebooting </w:delText>
        </w:r>
        <w:r w:rsidRPr="008244F5" w:rsidDel="00A81686">
          <w:delText>is executed</w:delText>
        </w:r>
        <w:bookmarkStart w:id="14418" w:name="_Toc491776686"/>
        <w:bookmarkEnd w:id="14418"/>
      </w:del>
    </w:p>
    <w:p w:rsidR="005738C9" w:rsidDel="00A81686" w:rsidRDefault="005738C9" w:rsidP="005738C9">
      <w:pPr>
        <w:pStyle w:val="CETextBody"/>
        <w:numPr>
          <w:ilvl w:val="0"/>
          <w:numId w:val="70"/>
        </w:numPr>
        <w:ind w:hanging="782"/>
        <w:rPr>
          <w:del w:id="14419" w:author="Huy Duc. Nguyen" w:date="2017-08-29T13:09:00Z"/>
          <w:lang w:val="en-US" w:eastAsia="ja-JP"/>
        </w:rPr>
      </w:pPr>
      <w:del w:id="14420" w:author="Huy Duc. Nguyen" w:date="2017-08-29T13:09:00Z">
        <w:r w:rsidDel="00A81686">
          <w:rPr>
            <w:rFonts w:hint="eastAsia"/>
            <w:lang w:val="en-US" w:eastAsia="ja-JP"/>
          </w:rPr>
          <w:delText>Description</w:delText>
        </w:r>
        <w:bookmarkStart w:id="14421" w:name="_Toc491776687"/>
        <w:bookmarkEnd w:id="14421"/>
      </w:del>
    </w:p>
    <w:p w:rsidR="005738C9" w:rsidDel="00A81686" w:rsidRDefault="005738C9" w:rsidP="005738C9">
      <w:pPr>
        <w:pStyle w:val="CETextBody"/>
        <w:ind w:leftChars="59" w:left="219" w:hangingChars="35" w:hanging="77"/>
        <w:rPr>
          <w:del w:id="14422" w:author="Huy Duc. Nguyen" w:date="2017-08-29T13:09:00Z"/>
          <w:lang w:val="en-US" w:eastAsia="ja-JP"/>
        </w:rPr>
      </w:pPr>
      <w:del w:id="14423" w:author="Huy Duc. Nguyen" w:date="2017-08-29T13:09:00Z">
        <w:r w:rsidRPr="00551919" w:rsidDel="00A81686">
          <w:rPr>
            <w:lang w:val="en-US" w:eastAsia="ja-JP"/>
          </w:rPr>
          <w:delText xml:space="preserve">Measure </w:delText>
        </w:r>
        <w:r w:rsidDel="00A81686">
          <w:rPr>
            <w:lang w:val="en-US" w:eastAsia="ja-JP"/>
          </w:rPr>
          <w:delText xml:space="preserve">the display performance (frame </w:delText>
        </w:r>
        <w:r w:rsidDel="00A81686">
          <w:rPr>
            <w:rFonts w:hint="eastAsia"/>
            <w:lang w:val="en-US" w:eastAsia="ja-JP"/>
          </w:rPr>
          <w:delText>per</w:delText>
        </w:r>
        <w:r w:rsidDel="00A81686">
          <w:rPr>
            <w:lang w:val="en-US" w:eastAsia="ja-JP"/>
          </w:rPr>
          <w:delText xml:space="preserve"> sec)</w:delText>
        </w:r>
        <w:r w:rsidDel="00A81686">
          <w:rPr>
            <w:rFonts w:hint="eastAsia"/>
            <w:lang w:val="en-US" w:eastAsia="ja-JP"/>
          </w:rPr>
          <w:delText xml:space="preserve"> </w:delText>
        </w:r>
        <w:r w:rsidRPr="00551919" w:rsidDel="00A81686">
          <w:rPr>
            <w:lang w:val="en-US" w:eastAsia="ja-JP"/>
          </w:rPr>
          <w:delText>of Instrument Clus</w:delText>
        </w:r>
        <w:r w:rsidDel="00A81686">
          <w:rPr>
            <w:lang w:val="en-US" w:eastAsia="ja-JP"/>
          </w:rPr>
          <w:delText xml:space="preserve">ter </w:delText>
        </w:r>
        <w:r w:rsidRPr="00C80BC7" w:rsidDel="00A81686">
          <w:rPr>
            <w:lang w:val="en-US" w:eastAsia="ja-JP"/>
          </w:rPr>
          <w:delText>keeps 60fps even if Linux rebooting is executed</w:delText>
        </w:r>
        <w:r w:rsidDel="00A81686">
          <w:rPr>
            <w:rFonts w:hint="eastAsia"/>
            <w:lang w:val="en-US" w:eastAsia="ja-JP"/>
          </w:rPr>
          <w:delText xml:space="preserve"> </w:delText>
        </w:r>
        <w:r w:rsidDel="00A81686">
          <w:rPr>
            <w:lang w:val="en-US" w:eastAsia="ja-JP"/>
          </w:rPr>
          <w:delText>on</w:delText>
        </w:r>
        <w:r w:rsidDel="00A81686">
          <w:rPr>
            <w:rFonts w:hint="eastAsia"/>
            <w:lang w:val="en-US" w:eastAsia="ja-JP"/>
          </w:rPr>
          <w:delText xml:space="preserve"> </w:delText>
        </w:r>
        <w:r w:rsidDel="00A81686">
          <w:rPr>
            <w:lang w:val="en-US" w:eastAsia="ja-JP"/>
          </w:rPr>
          <w:delText xml:space="preserve">virtualization </w:delText>
        </w:r>
        <w:r w:rsidDel="00A81686">
          <w:rPr>
            <w:rFonts w:hint="eastAsia"/>
            <w:lang w:val="en-US" w:eastAsia="ja-JP"/>
          </w:rPr>
          <w:delText>PoC</w:delText>
        </w:r>
        <w:r w:rsidRPr="00551919" w:rsidDel="00A81686">
          <w:rPr>
            <w:lang w:val="en-US" w:eastAsia="ja-JP"/>
          </w:rPr>
          <w:delText>.</w:delText>
        </w:r>
        <w:bookmarkStart w:id="14424" w:name="_Toc491776688"/>
        <w:bookmarkEnd w:id="14424"/>
      </w:del>
    </w:p>
    <w:p w:rsidR="005738C9" w:rsidRPr="00EA753D" w:rsidDel="00A81686" w:rsidRDefault="005738C9" w:rsidP="005738C9">
      <w:pPr>
        <w:pStyle w:val="CETextBody"/>
        <w:ind w:left="142"/>
        <w:rPr>
          <w:del w:id="14425" w:author="Huy Duc. Nguyen" w:date="2017-08-29T13:09:00Z"/>
          <w:lang w:val="en-US" w:eastAsia="ja-JP"/>
        </w:rPr>
      </w:pPr>
      <w:bookmarkStart w:id="14426" w:name="_Toc491776689"/>
      <w:bookmarkEnd w:id="14426"/>
    </w:p>
    <w:p w:rsidR="005738C9" w:rsidRPr="00613E0B" w:rsidDel="00A81686" w:rsidRDefault="005738C9" w:rsidP="005738C9">
      <w:pPr>
        <w:pStyle w:val="CETextBody"/>
        <w:numPr>
          <w:ilvl w:val="0"/>
          <w:numId w:val="70"/>
        </w:numPr>
        <w:ind w:hanging="782"/>
        <w:rPr>
          <w:del w:id="14427" w:author="Huy Duc. Nguyen" w:date="2017-08-29T13:09:00Z"/>
          <w:lang w:val="en-US" w:eastAsia="ja-JP"/>
        </w:rPr>
      </w:pPr>
      <w:del w:id="14428" w:author="Huy Duc. Nguyen" w:date="2017-08-29T13:09:00Z">
        <w:r w:rsidRPr="00613E0B" w:rsidDel="00A81686">
          <w:rPr>
            <w:lang w:val="en-US" w:eastAsia="ja-JP"/>
          </w:rPr>
          <w:delText>Precondition</w:delText>
        </w:r>
        <w:bookmarkStart w:id="14429" w:name="_Toc491776690"/>
        <w:bookmarkEnd w:id="14429"/>
      </w:del>
    </w:p>
    <w:p w:rsidR="005738C9" w:rsidRPr="009107D0" w:rsidDel="00A81686" w:rsidRDefault="005738C9" w:rsidP="005738C9">
      <w:pPr>
        <w:pStyle w:val="CETextBody"/>
        <w:numPr>
          <w:ilvl w:val="0"/>
          <w:numId w:val="132"/>
        </w:numPr>
        <w:rPr>
          <w:del w:id="14430" w:author="Huy Duc. Nguyen" w:date="2017-08-29T13:09:00Z"/>
          <w:lang w:val="en-US" w:eastAsia="ja-JP"/>
        </w:rPr>
      </w:pPr>
      <w:del w:id="14431" w:author="Huy Duc. Nguyen" w:date="2017-08-29T13:09:00Z">
        <w:r w:rsidRPr="00FD3753" w:rsidDel="00A81686">
          <w:rPr>
            <w:lang w:val="en-US" w:eastAsia="ja-JP"/>
          </w:rPr>
          <w:delText xml:space="preserve">Measure on </w:delText>
        </w:r>
        <w:r w:rsidDel="00A81686">
          <w:rPr>
            <w:lang w:val="en-US" w:eastAsia="ja-JP"/>
          </w:rPr>
          <w:delText>virtualization PoC</w:delText>
        </w:r>
        <w:r w:rsidRPr="00FD3753" w:rsidDel="00A81686">
          <w:rPr>
            <w:lang w:val="en-US" w:eastAsia="ja-JP"/>
          </w:rPr>
          <w:delText xml:space="preserve"> (Type1)</w:delText>
        </w:r>
        <w:bookmarkStart w:id="14432" w:name="_Toc491776691"/>
        <w:bookmarkEnd w:id="14432"/>
      </w:del>
    </w:p>
    <w:p w:rsidR="005738C9" w:rsidDel="00A81686" w:rsidRDefault="005738C9" w:rsidP="005738C9">
      <w:pPr>
        <w:pStyle w:val="CETextBody"/>
        <w:numPr>
          <w:ilvl w:val="0"/>
          <w:numId w:val="132"/>
        </w:numPr>
        <w:rPr>
          <w:del w:id="14433" w:author="Huy Duc. Nguyen" w:date="2017-08-29T13:09:00Z"/>
          <w:lang w:val="en-US" w:eastAsia="ja-JP"/>
        </w:rPr>
      </w:pPr>
      <w:del w:id="14434" w:author="Huy Duc. Nguyen" w:date="2017-08-29T13:09:00Z">
        <w:r w:rsidDel="00A81686">
          <w:rPr>
            <w:lang w:val="en-US" w:eastAsia="ja-JP"/>
          </w:rPr>
          <w:delText xml:space="preserve">Measure FPS by </w:delText>
        </w:r>
        <w:r w:rsidDel="00A81686">
          <w:rPr>
            <w:rFonts w:hint="eastAsia"/>
            <w:lang w:val="en-US" w:eastAsia="ja-JP"/>
          </w:rPr>
          <w:delText>incorporating</w:delText>
        </w:r>
        <w:r w:rsidRPr="00515B55" w:rsidDel="00A81686">
          <w:rPr>
            <w:lang w:val="en-US" w:eastAsia="ja-JP"/>
          </w:rPr>
          <w:delText xml:space="preserve"> t</w:delText>
        </w:r>
        <w:r w:rsidDel="00A81686">
          <w:rPr>
            <w:lang w:val="en-US" w:eastAsia="ja-JP"/>
          </w:rPr>
          <w:delText xml:space="preserve">he FPS measurement method on </w:delText>
        </w:r>
        <w:r w:rsidDel="00A81686">
          <w:rPr>
            <w:rFonts w:hint="eastAsia"/>
            <w:lang w:val="en-US" w:eastAsia="ja-JP"/>
          </w:rPr>
          <w:delText>M</w:delText>
        </w:r>
        <w:r w:rsidDel="00A81686">
          <w:rPr>
            <w:lang w:val="en-US" w:eastAsia="ja-JP"/>
          </w:rPr>
          <w:delText xml:space="preserve">eter </w:delText>
        </w:r>
        <w:r w:rsidDel="00A81686">
          <w:rPr>
            <w:rFonts w:hint="eastAsia"/>
            <w:lang w:val="en-US" w:eastAsia="ja-JP"/>
          </w:rPr>
          <w:delText>C</w:delText>
        </w:r>
        <w:r w:rsidRPr="00515B55" w:rsidDel="00A81686">
          <w:rPr>
            <w:lang w:val="en-US" w:eastAsia="ja-JP"/>
          </w:rPr>
          <w:delText>lust</w:delText>
        </w:r>
        <w:r w:rsidDel="00A81686">
          <w:rPr>
            <w:rFonts w:hint="eastAsia"/>
            <w:lang w:val="en-US" w:eastAsia="ja-JP"/>
          </w:rPr>
          <w:delText>er.</w:delText>
        </w:r>
        <w:bookmarkStart w:id="14435" w:name="_Toc491776692"/>
        <w:bookmarkEnd w:id="14435"/>
      </w:del>
    </w:p>
    <w:p w:rsidR="005738C9" w:rsidRPr="00B54167" w:rsidDel="00A81686" w:rsidRDefault="005738C9" w:rsidP="005738C9">
      <w:pPr>
        <w:pStyle w:val="CETextBody"/>
        <w:numPr>
          <w:ilvl w:val="0"/>
          <w:numId w:val="132"/>
        </w:numPr>
        <w:rPr>
          <w:del w:id="14436" w:author="Huy Duc. Nguyen" w:date="2017-08-29T13:09:00Z"/>
          <w:lang w:val="en-US" w:eastAsia="ja-JP"/>
        </w:rPr>
      </w:pPr>
      <w:del w:id="14437" w:author="Huy Duc. Nguyen" w:date="2017-08-29T13:09:00Z">
        <w:r w:rsidRPr="00092C6E" w:rsidDel="00A81686">
          <w:rPr>
            <w:rFonts w:hint="eastAsia"/>
            <w:lang w:val="en-US" w:eastAsia="ja-JP"/>
          </w:rPr>
          <w:delText xml:space="preserve">Verified </w:delText>
        </w:r>
        <w:r w:rsidRPr="00092C6E" w:rsidDel="00A81686">
          <w:rPr>
            <w:lang w:val="en-US" w:eastAsia="ja-JP"/>
          </w:rPr>
          <w:delText>10 times and use the average as the</w:delText>
        </w:r>
        <w:r w:rsidRPr="00092C6E" w:rsidDel="00A81686">
          <w:rPr>
            <w:rFonts w:hint="eastAsia"/>
            <w:lang w:val="en-US" w:eastAsia="ja-JP"/>
          </w:rPr>
          <w:delText xml:space="preserve"> result</w:delText>
        </w:r>
        <w:r w:rsidRPr="00092C6E" w:rsidDel="00A81686">
          <w:rPr>
            <w:lang w:val="en-US" w:eastAsia="ja-JP"/>
          </w:rPr>
          <w:delText xml:space="preserve"> value.</w:delText>
        </w:r>
        <w:bookmarkStart w:id="14438" w:name="_Toc491776693"/>
        <w:bookmarkEnd w:id="14438"/>
      </w:del>
    </w:p>
    <w:p w:rsidR="005738C9" w:rsidRPr="00EA753D" w:rsidDel="00A81686" w:rsidRDefault="005738C9" w:rsidP="005738C9">
      <w:pPr>
        <w:pStyle w:val="CETextBody"/>
        <w:ind w:left="142"/>
        <w:rPr>
          <w:del w:id="14439" w:author="Huy Duc. Nguyen" w:date="2017-08-29T13:09:00Z"/>
          <w:lang w:val="en-US" w:eastAsia="ja-JP"/>
        </w:rPr>
      </w:pPr>
      <w:bookmarkStart w:id="14440" w:name="_Toc491776694"/>
      <w:bookmarkEnd w:id="14440"/>
    </w:p>
    <w:p w:rsidR="005738C9" w:rsidRPr="00DE1EB6" w:rsidDel="00A81686" w:rsidRDefault="005738C9" w:rsidP="005738C9">
      <w:pPr>
        <w:pStyle w:val="CETextBody"/>
        <w:numPr>
          <w:ilvl w:val="0"/>
          <w:numId w:val="70"/>
        </w:numPr>
        <w:ind w:hanging="782"/>
        <w:rPr>
          <w:del w:id="14441" w:author="Huy Duc. Nguyen" w:date="2017-08-29T13:09:00Z"/>
          <w:lang w:val="en-US" w:eastAsia="ja-JP"/>
        </w:rPr>
      </w:pPr>
      <w:del w:id="14442" w:author="Huy Duc. Nguyen" w:date="2017-08-29T13:09:00Z">
        <w:r w:rsidDel="00A81686">
          <w:rPr>
            <w:rFonts w:hint="eastAsia"/>
            <w:lang w:val="en-US" w:eastAsia="ja-JP"/>
          </w:rPr>
          <w:delText>How to measure</w:delText>
        </w:r>
        <w:bookmarkStart w:id="14443" w:name="_Toc491776695"/>
        <w:bookmarkEnd w:id="14443"/>
      </w:del>
    </w:p>
    <w:p w:rsidR="005738C9" w:rsidRPr="00DE1EB6" w:rsidDel="00A81686" w:rsidRDefault="005738C9" w:rsidP="005738C9">
      <w:pPr>
        <w:pStyle w:val="CETextBody"/>
        <w:numPr>
          <w:ilvl w:val="0"/>
          <w:numId w:val="277"/>
        </w:numPr>
        <w:ind w:left="783"/>
        <w:rPr>
          <w:del w:id="14444" w:author="Huy Duc. Nguyen" w:date="2017-08-29T13:09:00Z"/>
          <w:lang w:val="en-US" w:eastAsia="ja-JP"/>
        </w:rPr>
      </w:pPr>
      <w:del w:id="14445" w:author="Huy Duc. Nguyen" w:date="2017-08-29T13:09:00Z">
        <w:r w:rsidDel="00A81686">
          <w:rPr>
            <w:lang w:val="en-US" w:eastAsia="ja-JP"/>
          </w:rPr>
          <w:delText>Make a following script (file name: rundemo) to reboot Linux shortly.</w:delText>
        </w:r>
        <w:bookmarkStart w:id="14446" w:name="_Toc491776696"/>
        <w:bookmarkEnd w:id="14446"/>
      </w:del>
    </w:p>
    <w:p w:rsidR="005738C9" w:rsidRPr="00A14615" w:rsidDel="00A81686" w:rsidRDefault="005738C9" w:rsidP="005738C9">
      <w:pPr>
        <w:pStyle w:val="CETextBody"/>
        <w:ind w:left="783"/>
        <w:rPr>
          <w:del w:id="14447" w:author="Huy Duc. Nguyen" w:date="2017-08-29T13:09:00Z"/>
          <w:lang w:val="en-US" w:eastAsia="ja-JP"/>
        </w:rPr>
      </w:pPr>
      <w:del w:id="14448" w:author="Huy Duc. Nguyen" w:date="2017-08-29T13:09:00Z">
        <w:r w:rsidRPr="005D76AB" w:rsidDel="00A81686">
          <w:rPr>
            <w:noProof/>
            <w:lang w:val="en-US"/>
          </w:rPr>
          <mc:AlternateContent>
            <mc:Choice Requires="wps">
              <w:drawing>
                <wp:inline distT="0" distB="0" distL="0" distR="0" wp14:anchorId="33602DA2" wp14:editId="0BC36816">
                  <wp:extent cx="5572125" cy="4543425"/>
                  <wp:effectExtent l="0" t="0" r="28575" b="28575"/>
                  <wp:docPr id="3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543425"/>
                          </a:xfrm>
                          <a:prstGeom prst="rect">
                            <a:avLst/>
                          </a:prstGeom>
                          <a:solidFill>
                            <a:srgbClr val="FFFFFF"/>
                          </a:solidFill>
                          <a:ln w="9525">
                            <a:solidFill>
                              <a:srgbClr val="000000"/>
                            </a:solidFill>
                            <a:miter lim="800000"/>
                            <a:headEnd/>
                            <a:tailEnd/>
                          </a:ln>
                        </wps:spPr>
                        <wps:txbx>
                          <w:txbxContent>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#!/bin/sh</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sleep 5</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export LD_LIBRARY_PATH=/home/root/Futuremark</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sleep 5</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cd /home/root/nng_env/center</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export WSEGL_ENABLE_TRIPLE_BUFFERING=12</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./salvatorx-linux_salvatorx_64-release&amp;</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sleep 5</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cd /home/root/IMG_SDK35</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export WSEGL_ENABLE_TRIPLE_BUFFERING=2</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./OGLES3Coverflow -aasamples=4 -width=1920 -height=720 -posx=0 -posy=0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export XDG_RUNTIME_DIR=/run/user/root</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modprobe -a mmngr mmngrbuf vspm vspm_if vsp2 uvcs_drv</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gst-launch-1.0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filesrc location=/home/root/movie/big_buck_bunny_720p_h264.mp4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qtdemux name=demux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demux.audio_0 ! queue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omxaaclcdec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alsasink device=hw:0,0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demux.video_0 ! queue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h264parse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omxh264dec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vspfilter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video/x-raw, format=BGRA, width=1920, height=720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waylandsink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sleep 20</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reboot -f </w:t>
                              </w:r>
                            </w:p>
                          </w:txbxContent>
                        </wps:txbx>
                        <wps:bodyPr rot="0" vert="horz" wrap="square" lIns="91440" tIns="45720" rIns="91440" bIns="45720" anchor="t" anchorCtr="0">
                          <a:noAutofit/>
                        </wps:bodyPr>
                      </wps:wsp>
                    </a:graphicData>
                  </a:graphic>
                </wp:inline>
              </w:drawing>
            </mc:Choice>
            <mc:Fallback>
              <w:pict>
                <v:shape w14:anchorId="33602DA2" id="_x0000_s1234" type="#_x0000_t202" style="width:438.75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">
                  <v:textbox>
                    <w:txbxContent>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bin/sh</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LD_LIBRARY_PATH=/home/root/</w:t>
                        </w:r>
                        <w:proofErr w:type="spellStart"/>
                        <w:r w:rsidRPr="00997E4E">
                          <w:rPr>
                            <w:rFonts w:ascii="Courier New" w:hAnsi="Courier New" w:cs="Courier New"/>
                            <w:sz w:val="18"/>
                            <w:szCs w:val="22"/>
                          </w:rPr>
                          <w:t>Futuremark</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w:t>
                        </w:r>
                        <w:proofErr w:type="spellStart"/>
                        <w:r w:rsidRPr="00997E4E">
                          <w:rPr>
                            <w:rFonts w:ascii="Courier New" w:hAnsi="Courier New" w:cs="Courier New"/>
                            <w:sz w:val="18"/>
                            <w:szCs w:val="22"/>
                          </w:rPr>
                          <w:t>nng_env</w:t>
                        </w:r>
                        <w:proofErr w:type="spellEnd"/>
                        <w:r w:rsidRPr="00997E4E">
                          <w:rPr>
                            <w:rFonts w:ascii="Courier New" w:hAnsi="Courier New" w:cs="Courier New"/>
                            <w:sz w:val="18"/>
                            <w:szCs w:val="22"/>
                          </w:rPr>
                          <w:t>/</w:t>
                        </w:r>
                        <w:proofErr w:type="spellStart"/>
                        <w:r w:rsidRPr="00997E4E">
                          <w:rPr>
                            <w:rFonts w:ascii="Courier New" w:hAnsi="Courier New" w:cs="Courier New"/>
                            <w:sz w:val="18"/>
                            <w:szCs w:val="22"/>
                          </w:rPr>
                          <w:t>center</w:t>
                        </w:r>
                        <w:proofErr w:type="spellEnd"/>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WSEGL_ENABLE_TRIPLE_BUFFERING=12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salvatorx-linux_salvatorx_64-release&amp;</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5</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cd</w:t>
                        </w:r>
                        <w:proofErr w:type="gramEnd"/>
                        <w:r w:rsidRPr="00997E4E">
                          <w:rPr>
                            <w:rFonts w:ascii="Courier New" w:hAnsi="Courier New" w:cs="Courier New"/>
                            <w:sz w:val="18"/>
                            <w:szCs w:val="22"/>
                          </w:rPr>
                          <w:t xml:space="preserve"> /home/root/IMG_SDK35</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WSEGL_ENABLE_TRIPLE_BUFFERING=2</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w:t>
                        </w:r>
                        <w:proofErr w:type="gramEnd"/>
                        <w:r w:rsidRPr="00997E4E">
                          <w:rPr>
                            <w:rFonts w:ascii="Courier New" w:hAnsi="Courier New" w:cs="Courier New"/>
                            <w:sz w:val="18"/>
                            <w:szCs w:val="22"/>
                          </w:rPr>
                          <w:t>OGLES3Coverflow -</w:t>
                        </w:r>
                        <w:proofErr w:type="spellStart"/>
                        <w:r w:rsidRPr="00997E4E">
                          <w:rPr>
                            <w:rFonts w:ascii="Courier New" w:hAnsi="Courier New" w:cs="Courier New"/>
                            <w:sz w:val="18"/>
                            <w:szCs w:val="22"/>
                          </w:rPr>
                          <w:t>aasamples</w:t>
                        </w:r>
                        <w:proofErr w:type="spellEnd"/>
                        <w:r w:rsidRPr="00997E4E">
                          <w:rPr>
                            <w:rFonts w:ascii="Courier New" w:hAnsi="Courier New" w:cs="Courier New"/>
                            <w:sz w:val="18"/>
                            <w:szCs w:val="22"/>
                          </w:rPr>
                          <w:t>=4 -width=1920 -height=720 -</w:t>
                        </w:r>
                        <w:proofErr w:type="spellStart"/>
                        <w:r w:rsidRPr="00997E4E">
                          <w:rPr>
                            <w:rFonts w:ascii="Courier New" w:hAnsi="Courier New" w:cs="Courier New"/>
                            <w:sz w:val="18"/>
                            <w:szCs w:val="22"/>
                          </w:rPr>
                          <w:t>posx</w:t>
                        </w:r>
                        <w:proofErr w:type="spellEnd"/>
                        <w:r w:rsidRPr="00997E4E">
                          <w:rPr>
                            <w:rFonts w:ascii="Courier New" w:hAnsi="Courier New" w:cs="Courier New"/>
                            <w:sz w:val="18"/>
                            <w:szCs w:val="22"/>
                          </w:rPr>
                          <w:t>=0 -posy=0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export</w:t>
                        </w:r>
                        <w:proofErr w:type="gramEnd"/>
                        <w:r w:rsidRPr="00997E4E">
                          <w:rPr>
                            <w:rFonts w:ascii="Courier New" w:hAnsi="Courier New" w:cs="Courier New"/>
                            <w:sz w:val="18"/>
                            <w:szCs w:val="22"/>
                          </w:rPr>
                          <w:t xml:space="preserve"> XDG_RUNTIME_DIR=/run/user/root</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modprobe</w:t>
                        </w:r>
                        <w:proofErr w:type="spellEnd"/>
                        <w:proofErr w:type="gramEnd"/>
                        <w:r w:rsidRPr="00997E4E">
                          <w:rPr>
                            <w:rFonts w:ascii="Courier New" w:hAnsi="Courier New" w:cs="Courier New"/>
                            <w:sz w:val="18"/>
                            <w:szCs w:val="22"/>
                          </w:rPr>
                          <w:t xml:space="preserve"> -a </w:t>
                        </w:r>
                        <w:proofErr w:type="spellStart"/>
                        <w:r w:rsidRPr="00997E4E">
                          <w:rPr>
                            <w:rFonts w:ascii="Courier New" w:hAnsi="Courier New" w:cs="Courier New"/>
                            <w:sz w:val="18"/>
                            <w:szCs w:val="22"/>
                          </w:rPr>
                          <w:t>mmngr</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mmngrbuf</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w:t>
                        </w:r>
                        <w:proofErr w:type="spellEnd"/>
                        <w:r w:rsidRPr="00997E4E">
                          <w:rPr>
                            <w:rFonts w:ascii="Courier New" w:hAnsi="Courier New" w:cs="Courier New"/>
                            <w:sz w:val="18"/>
                            <w:szCs w:val="22"/>
                          </w:rPr>
                          <w:t xml:space="preserve"> </w:t>
                        </w:r>
                        <w:proofErr w:type="spellStart"/>
                        <w:r w:rsidRPr="00997E4E">
                          <w:rPr>
                            <w:rFonts w:ascii="Courier New" w:hAnsi="Courier New" w:cs="Courier New"/>
                            <w:sz w:val="18"/>
                            <w:szCs w:val="22"/>
                          </w:rPr>
                          <w:t>vspm_if</w:t>
                        </w:r>
                        <w:proofErr w:type="spellEnd"/>
                        <w:r w:rsidRPr="00997E4E">
                          <w:rPr>
                            <w:rFonts w:ascii="Courier New" w:hAnsi="Courier New" w:cs="Courier New"/>
                            <w:sz w:val="18"/>
                            <w:szCs w:val="22"/>
                          </w:rPr>
                          <w:t xml:space="preserve"> vsp2 </w:t>
                        </w:r>
                        <w:proofErr w:type="spellStart"/>
                        <w:r w:rsidRPr="00997E4E">
                          <w:rPr>
                            <w:rFonts w:ascii="Courier New" w:hAnsi="Courier New" w:cs="Courier New"/>
                            <w:sz w:val="18"/>
                            <w:szCs w:val="22"/>
                          </w:rPr>
                          <w:t>uvcs_drv</w:t>
                        </w:r>
                        <w:proofErr w:type="spellEnd"/>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gst-launch-1.0</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proofErr w:type="spellStart"/>
                        <w:proofErr w:type="gramStart"/>
                        <w:r w:rsidRPr="00997E4E">
                          <w:rPr>
                            <w:rFonts w:ascii="Courier New" w:hAnsi="Courier New" w:cs="Courier New"/>
                            <w:sz w:val="18"/>
                            <w:szCs w:val="22"/>
                          </w:rPr>
                          <w:t>filesrc</w:t>
                        </w:r>
                        <w:proofErr w:type="spellEnd"/>
                        <w:proofErr w:type="gramEnd"/>
                        <w:r w:rsidRPr="00997E4E">
                          <w:rPr>
                            <w:rFonts w:ascii="Courier New" w:hAnsi="Courier New" w:cs="Courier New"/>
                            <w:sz w:val="18"/>
                            <w:szCs w:val="22"/>
                          </w:rPr>
                          <w:t xml:space="preserve"> location=/home/root/movie/big_buck_bunny_720p_h264.mp4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qtdemux</w:t>
                        </w:r>
                        <w:proofErr w:type="spellEnd"/>
                        <w:proofErr w:type="gramEnd"/>
                        <w:r w:rsidRPr="00997E4E">
                          <w:rPr>
                            <w:rFonts w:ascii="Courier New" w:hAnsi="Courier New" w:cs="Courier New"/>
                            <w:sz w:val="18"/>
                            <w:szCs w:val="22"/>
                          </w:rPr>
                          <w:t xml:space="preserve"> name=</w:t>
                        </w:r>
                        <w:proofErr w:type="spellStart"/>
                        <w:r w:rsidRPr="00997E4E">
                          <w:rPr>
                            <w:rFonts w:ascii="Courier New" w:hAnsi="Courier New" w:cs="Courier New"/>
                            <w:sz w:val="18"/>
                            <w:szCs w:val="22"/>
                          </w:rPr>
                          <w:t>demux</w:t>
                        </w:r>
                        <w:proofErr w:type="spell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demux.audio_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omxaaclcdec</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alsasink</w:t>
                        </w:r>
                        <w:proofErr w:type="spellEnd"/>
                        <w:proofErr w:type="gramEnd"/>
                        <w:r w:rsidRPr="00997E4E">
                          <w:rPr>
                            <w:rFonts w:ascii="Courier New" w:hAnsi="Courier New" w:cs="Courier New"/>
                            <w:sz w:val="18"/>
                            <w:szCs w:val="22"/>
                          </w:rPr>
                          <w:t xml:space="preserve"> device=hw:0,0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demux.video_</w:t>
                        </w:r>
                        <w:proofErr w:type="gramStart"/>
                        <w:r w:rsidRPr="00997E4E">
                          <w:rPr>
                            <w:rFonts w:ascii="Courier New" w:hAnsi="Courier New" w:cs="Courier New"/>
                            <w:sz w:val="18"/>
                            <w:szCs w:val="22"/>
                          </w:rPr>
                          <w:t>0 !</w:t>
                        </w:r>
                        <w:proofErr w:type="gramEnd"/>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queue</w:t>
                        </w:r>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h264parse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omxh264dec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vspfilter</w:t>
                        </w:r>
                        <w:proofErr w:type="spellEnd"/>
                        <w:proofErr w:type="gramEnd"/>
                        <w:r w:rsidRPr="00997E4E">
                          <w:rPr>
                            <w:rFonts w:ascii="Courier New" w:hAnsi="Courier New" w:cs="Courier New"/>
                            <w:sz w:val="18"/>
                            <w:szCs w:val="22"/>
                          </w:rPr>
                          <w:t xml:space="preserve">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gramStart"/>
                        <w:r w:rsidRPr="00997E4E">
                          <w:rPr>
                            <w:rFonts w:ascii="Courier New" w:hAnsi="Courier New" w:cs="Courier New"/>
                            <w:sz w:val="18"/>
                            <w:szCs w:val="22"/>
                          </w:rPr>
                          <w:t>video/x-raw</w:t>
                        </w:r>
                        <w:proofErr w:type="gramEnd"/>
                        <w:r w:rsidRPr="00997E4E">
                          <w:rPr>
                            <w:rFonts w:ascii="Courier New" w:hAnsi="Courier New" w:cs="Courier New"/>
                            <w:sz w:val="18"/>
                            <w:szCs w:val="22"/>
                          </w:rPr>
                          <w:t>, format=BGRA, width=1920, height=720 \</w:t>
                        </w:r>
                      </w:p>
                      <w:p w:rsidR="005B1E90" w:rsidRPr="00997E4E" w:rsidRDefault="005B1E90" w:rsidP="005738C9">
                        <w:pPr>
                          <w:rPr>
                            <w:rFonts w:ascii="Courier New" w:hAnsi="Courier New" w:cs="Courier New"/>
                            <w:sz w:val="18"/>
                            <w:szCs w:val="22"/>
                          </w:rPr>
                        </w:pPr>
                        <w:r w:rsidRPr="00997E4E">
                          <w:rPr>
                            <w:rFonts w:ascii="Courier New" w:hAnsi="Courier New" w:cs="Courier New"/>
                            <w:sz w:val="18"/>
                            <w:szCs w:val="22"/>
                          </w:rPr>
                          <w:t xml:space="preserve">! </w:t>
                        </w:r>
                        <w:proofErr w:type="spellStart"/>
                        <w:proofErr w:type="gramStart"/>
                        <w:r w:rsidRPr="00997E4E">
                          <w:rPr>
                            <w:rFonts w:ascii="Courier New" w:hAnsi="Courier New" w:cs="Courier New"/>
                            <w:sz w:val="18"/>
                            <w:szCs w:val="22"/>
                          </w:rPr>
                          <w:t>waylandsink</w:t>
                        </w:r>
                        <w:proofErr w:type="spellEnd"/>
                        <w:proofErr w:type="gramEnd"/>
                        <w:r w:rsidRPr="00997E4E">
                          <w:rPr>
                            <w:rFonts w:ascii="Courier New" w:hAnsi="Courier New" w:cs="Courier New"/>
                            <w:sz w:val="18"/>
                            <w:szCs w:val="22"/>
                          </w:rPr>
                          <w:t xml:space="preserve"> &amp;</w:t>
                        </w:r>
                      </w:p>
                      <w:p w:rsidR="005B1E90" w:rsidRPr="00997E4E" w:rsidRDefault="005B1E90" w:rsidP="005738C9">
                        <w:pPr>
                          <w:rPr>
                            <w:rFonts w:ascii="Courier New" w:hAnsi="Courier New" w:cs="Courier New"/>
                            <w:sz w:val="18"/>
                            <w:szCs w:val="22"/>
                          </w:rPr>
                        </w:pP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sleep</w:t>
                        </w:r>
                        <w:proofErr w:type="gramEnd"/>
                        <w:r w:rsidRPr="00997E4E">
                          <w:rPr>
                            <w:rFonts w:ascii="Courier New" w:hAnsi="Courier New" w:cs="Courier New"/>
                            <w:sz w:val="18"/>
                            <w:szCs w:val="22"/>
                          </w:rPr>
                          <w:t xml:space="preserve"> 20</w:t>
                        </w:r>
                      </w:p>
                      <w:p w:rsidR="005B1E90" w:rsidRPr="00997E4E" w:rsidRDefault="005B1E90" w:rsidP="005738C9">
                        <w:pPr>
                          <w:rPr>
                            <w:rFonts w:ascii="Courier New" w:hAnsi="Courier New" w:cs="Courier New"/>
                            <w:sz w:val="18"/>
                            <w:szCs w:val="22"/>
                          </w:rPr>
                        </w:pPr>
                        <w:proofErr w:type="gramStart"/>
                        <w:r w:rsidRPr="00997E4E">
                          <w:rPr>
                            <w:rFonts w:ascii="Courier New" w:hAnsi="Courier New" w:cs="Courier New"/>
                            <w:sz w:val="18"/>
                            <w:szCs w:val="22"/>
                          </w:rPr>
                          <w:t>reboot</w:t>
                        </w:r>
                        <w:proofErr w:type="gramEnd"/>
                        <w:r w:rsidRPr="00997E4E">
                          <w:rPr>
                            <w:rFonts w:ascii="Courier New" w:hAnsi="Courier New" w:cs="Courier New"/>
                            <w:sz w:val="18"/>
                            <w:szCs w:val="22"/>
                          </w:rPr>
                          <w:t xml:space="preserve"> -f </w:t>
                        </w:r>
                      </w:p>
                    </w:txbxContent>
                  </v:textbox>
                  <w10:anchorlock/>
                </v:shape>
              </w:pict>
            </mc:Fallback>
          </mc:AlternateContent>
        </w:r>
        <w:bookmarkStart w:id="14449" w:name="_Toc491776697"/>
        <w:bookmarkEnd w:id="14449"/>
      </w:del>
    </w:p>
    <w:p w:rsidR="000E27CF" w:rsidDel="00A81686" w:rsidRDefault="005738C9">
      <w:pPr>
        <w:pStyle w:val="CETextBody"/>
        <w:numPr>
          <w:ilvl w:val="0"/>
          <w:numId w:val="277"/>
        </w:numPr>
        <w:ind w:left="783"/>
        <w:rPr>
          <w:del w:id="14450" w:author="Huy Duc. Nguyen" w:date="2017-08-29T13:09:00Z"/>
          <w:lang w:val="en-US" w:eastAsia="ja-JP"/>
        </w:rPr>
      </w:pPr>
      <w:del w:id="14451" w:author="Huy Duc. Nguyen" w:date="2017-08-29T13:09:00Z">
        <w:r w:rsidDel="00A81686">
          <w:rPr>
            <w:lang w:val="en-US" w:eastAsia="ja-JP"/>
          </w:rPr>
          <w:delText>Replace the above rundemo with /etc/init.d/rundemo in the rootfs.</w:delText>
        </w:r>
        <w:bookmarkStart w:id="14452" w:name="_Toc491776698"/>
        <w:bookmarkEnd w:id="14452"/>
      </w:del>
    </w:p>
    <w:p w:rsidR="000E27CF" w:rsidDel="00A81686" w:rsidRDefault="000E27CF">
      <w:pPr>
        <w:pStyle w:val="CETextBody"/>
        <w:numPr>
          <w:ilvl w:val="0"/>
          <w:numId w:val="277"/>
        </w:numPr>
        <w:ind w:left="783"/>
        <w:rPr>
          <w:del w:id="14453" w:author="Huy Duc. Nguyen" w:date="2017-08-29T13:09:00Z"/>
          <w:lang w:val="en-US" w:eastAsia="ja-JP"/>
        </w:rPr>
      </w:pPr>
      <w:del w:id="14454" w:author="Huy Duc. Nguyen" w:date="2017-08-29T13:09:00Z">
        <w:r w:rsidDel="00A81686">
          <w:rPr>
            <w:rFonts w:hint="eastAsia"/>
            <w:lang w:val="en-US" w:eastAsia="ja-JP"/>
          </w:rPr>
          <w:delText xml:space="preserve">Run the </w:delText>
        </w:r>
        <w:r w:rsidDel="00A81686">
          <w:rPr>
            <w:lang w:val="en-US" w:eastAsia="ja-JP"/>
          </w:rPr>
          <w:delText>monolith for the PoC</w:delText>
        </w:r>
        <w:r w:rsidDel="00A81686">
          <w:rPr>
            <w:rFonts w:hint="eastAsia"/>
            <w:lang w:val="en-US" w:eastAsia="ja-JP"/>
          </w:rPr>
          <w:delText xml:space="preserve"> (Type1</w:delText>
        </w:r>
        <w:r w:rsidDel="00A81686">
          <w:rPr>
            <w:lang w:val="en-US" w:eastAsia="ja-JP"/>
          </w:rPr>
          <w:delText>_mono</w:delText>
        </w:r>
        <w:r w:rsidDel="00A81686">
          <w:rPr>
            <w:rFonts w:hint="eastAsia"/>
            <w:lang w:val="en-US" w:eastAsia="ja-JP"/>
          </w:rPr>
          <w:delText>).</w:delText>
        </w:r>
        <w:bookmarkStart w:id="14455" w:name="_Toc491776699"/>
        <w:bookmarkEnd w:id="14455"/>
      </w:del>
    </w:p>
    <w:p w:rsidR="00F80BFB" w:rsidDel="00A81686" w:rsidRDefault="00F16B64">
      <w:pPr>
        <w:pStyle w:val="CETextBody"/>
        <w:numPr>
          <w:ilvl w:val="0"/>
          <w:numId w:val="277"/>
        </w:numPr>
        <w:ind w:left="783"/>
        <w:rPr>
          <w:del w:id="14456" w:author="Huy Duc. Nguyen" w:date="2017-08-29T13:09:00Z"/>
          <w:lang w:val="en-US" w:eastAsia="ja-JP"/>
        </w:rPr>
      </w:pPr>
      <w:del w:id="14457" w:author="Huy Duc. Nguyen" w:date="2017-08-29T13:09:00Z">
        <w:r w:rsidDel="00A81686">
          <w:rPr>
            <w:rFonts w:hint="eastAsia"/>
            <w:lang w:val="en-US" w:eastAsia="ja-JP"/>
          </w:rPr>
          <w:delText>Login to Linux.</w:delText>
        </w:r>
        <w:bookmarkStart w:id="14458" w:name="_Toc491776700"/>
        <w:bookmarkEnd w:id="14458"/>
      </w:del>
    </w:p>
    <w:p w:rsidR="00F80BFB" w:rsidRPr="00F80BFB" w:rsidDel="00A81686" w:rsidRDefault="00F16B64" w:rsidP="0027486D">
      <w:pPr>
        <w:pStyle w:val="CETextBody"/>
        <w:ind w:left="783"/>
        <w:rPr>
          <w:del w:id="14459" w:author="Huy Duc. Nguyen" w:date="2017-08-29T13:09:00Z"/>
          <w:lang w:val="en-US" w:eastAsia="ja-JP"/>
        </w:rPr>
      </w:pPr>
      <w:del w:id="14460" w:author="Huy Duc. Nguyen" w:date="2017-08-29T13:09:00Z">
        <w:r w:rsidRPr="005D76AB" w:rsidDel="00A81686">
          <w:rPr>
            <w:noProof/>
            <w:lang w:val="en-US"/>
          </w:rPr>
          <mc:AlternateContent>
            <mc:Choice Requires="wps">
              <w:drawing>
                <wp:inline distT="0" distB="0" distL="0" distR="0" wp14:anchorId="5CE3B18F" wp14:editId="261F9C0F">
                  <wp:extent cx="5572125" cy="295275"/>
                  <wp:effectExtent l="0" t="0" r="28575" b="28575"/>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95275"/>
                          </a:xfrm>
                          <a:prstGeom prst="rect">
                            <a:avLst/>
                          </a:prstGeom>
                          <a:solidFill>
                            <a:srgbClr val="FFFFFF"/>
                          </a:solidFill>
                          <a:ln w="9525">
                            <a:solidFill>
                              <a:srgbClr val="000000"/>
                            </a:solidFill>
                            <a:miter lim="800000"/>
                            <a:headEnd/>
                            <a:tailEnd/>
                          </a:ln>
                        </wps:spPr>
                        <wps:txbx>
                          <w:txbxContent>
                            <w:p w:rsidR="005B1E90" w:rsidRPr="00B43823" w:rsidRDefault="005B1E90" w:rsidP="00F16B64">
                              <w:pPr>
                                <w:rPr>
                                  <w:rFonts w:ascii="Courier New" w:hAnsi="Courier New" w:cs="Courier New"/>
                                  <w:sz w:val="22"/>
                                  <w:szCs w:val="22"/>
                                </w:rPr>
                              </w:pPr>
                              <w:r w:rsidRPr="00B43823">
                                <w:rPr>
                                  <w:rFonts w:ascii="Courier New" w:hAnsi="Courier New" w:cs="Courier New"/>
                                  <w:sz w:val="22"/>
                                  <w:szCs w:val="22"/>
                                  <w:lang w:val="en-US" w:eastAsia="ja-JP"/>
                                </w:rPr>
                                <w:t>salvator-x login: root</w:t>
                              </w:r>
                              <w:r w:rsidRPr="00B43823" w:rsidDel="00471D4C">
                                <w:rPr>
                                  <w:rFonts w:ascii="Courier New" w:hAnsi="Courier New" w:cs="Courier New"/>
                                  <w:sz w:val="22"/>
                                  <w:szCs w:val="22"/>
                                </w:rPr>
                                <w:t xml:space="preserve"> </w:t>
                              </w:r>
                            </w:p>
                          </w:txbxContent>
                        </wps:txbx>
                        <wps:bodyPr rot="0" vert="horz" wrap="square" lIns="91440" tIns="45720" rIns="91440" bIns="45720" anchor="t" anchorCtr="0">
                          <a:noAutofit/>
                        </wps:bodyPr>
                      </wps:wsp>
                    </a:graphicData>
                  </a:graphic>
                </wp:inline>
              </w:drawing>
            </mc:Choice>
            <mc:Fallback>
              <w:pict>
                <v:shape w14:anchorId="5CE3B18F" id="_x0000_s1235" type="#_x0000_t202" style="width:438.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">
                  <v:textbox>
                    <w:txbxContent>
                      <w:p w:rsidR="005B1E90" w:rsidRPr="00B43823" w:rsidRDefault="005B1E90" w:rsidP="00F16B64">
                        <w:pPr>
                          <w:rPr>
                            <w:rFonts w:ascii="Courier New" w:hAnsi="Courier New" w:cs="Courier New"/>
                            <w:sz w:val="22"/>
                            <w:szCs w:val="22"/>
                          </w:rPr>
                        </w:pPr>
                        <w:proofErr w:type="gramStart"/>
                        <w:r w:rsidRPr="00B43823">
                          <w:rPr>
                            <w:rFonts w:ascii="Courier New" w:hAnsi="Courier New" w:cs="Courier New"/>
                            <w:sz w:val="22"/>
                            <w:szCs w:val="22"/>
                            <w:lang w:val="en-US" w:eastAsia="ja-JP"/>
                          </w:rPr>
                          <w:t>salvator-x</w:t>
                        </w:r>
                        <w:proofErr w:type="gramEnd"/>
                        <w:r w:rsidRPr="00B43823">
                          <w:rPr>
                            <w:rFonts w:ascii="Courier New" w:hAnsi="Courier New" w:cs="Courier New"/>
                            <w:sz w:val="22"/>
                            <w:szCs w:val="22"/>
                            <w:lang w:val="en-US" w:eastAsia="ja-JP"/>
                          </w:rPr>
                          <w:t xml:space="preserve"> login: root</w:t>
                        </w:r>
                        <w:r w:rsidRPr="00B43823" w:rsidDel="00471D4C">
                          <w:rPr>
                            <w:rFonts w:ascii="Courier New" w:hAnsi="Courier New" w:cs="Courier New"/>
                            <w:sz w:val="22"/>
                            <w:szCs w:val="22"/>
                          </w:rPr>
                          <w:t xml:space="preserve"> </w:t>
                        </w:r>
                      </w:p>
                    </w:txbxContent>
                  </v:textbox>
                  <w10:anchorlock/>
                </v:shape>
              </w:pict>
            </mc:Fallback>
          </mc:AlternateContent>
        </w:r>
        <w:bookmarkStart w:id="14461" w:name="_Toc491776701"/>
        <w:bookmarkEnd w:id="14461"/>
      </w:del>
    </w:p>
    <w:p w:rsidR="000E27CF" w:rsidDel="00A81686" w:rsidRDefault="000E27CF" w:rsidP="005738C9">
      <w:pPr>
        <w:pStyle w:val="CETextBody"/>
        <w:numPr>
          <w:ilvl w:val="0"/>
          <w:numId w:val="277"/>
        </w:numPr>
        <w:ind w:left="783"/>
        <w:rPr>
          <w:del w:id="14462" w:author="Huy Duc. Nguyen" w:date="2017-08-29T13:09:00Z"/>
          <w:lang w:val="en-US" w:eastAsia="ja-JP"/>
        </w:rPr>
      </w:pPr>
      <w:del w:id="14463" w:author="Huy Duc. Nguyen" w:date="2017-08-29T13:09:00Z">
        <w:r w:rsidDel="00A81686">
          <w:rPr>
            <w:rFonts w:hint="eastAsia"/>
            <w:lang w:val="en-US" w:eastAsia="ja-JP"/>
          </w:rPr>
          <w:delText>Enable autorun setting for rundemo.</w:delText>
        </w:r>
        <w:bookmarkStart w:id="14464" w:name="_Toc491776702"/>
        <w:bookmarkEnd w:id="14464"/>
      </w:del>
    </w:p>
    <w:p w:rsidR="000E27CF" w:rsidDel="00A81686" w:rsidRDefault="000E27CF" w:rsidP="0027486D">
      <w:pPr>
        <w:pStyle w:val="CETextBody"/>
        <w:ind w:left="783"/>
        <w:rPr>
          <w:del w:id="14465" w:author="Huy Duc. Nguyen" w:date="2017-08-29T13:09:00Z"/>
          <w:lang w:val="en-US" w:eastAsia="ja-JP"/>
        </w:rPr>
      </w:pPr>
      <w:del w:id="14466" w:author="Huy Duc. Nguyen" w:date="2017-08-29T13:09:00Z">
        <w:r w:rsidRPr="005D76AB" w:rsidDel="00A81686">
          <w:rPr>
            <w:noProof/>
            <w:lang w:val="en-US"/>
          </w:rPr>
          <mc:AlternateContent>
            <mc:Choice Requires="wps">
              <w:drawing>
                <wp:inline distT="0" distB="0" distL="0" distR="0" wp14:anchorId="2D893553" wp14:editId="03CF8513">
                  <wp:extent cx="5572125" cy="438150"/>
                  <wp:effectExtent l="0" t="0" r="28575" b="19050"/>
                  <wp:docPr id="3" name="テキスト ボックス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38150"/>
                          </a:xfrm>
                          <a:prstGeom prst="rect">
                            <a:avLst/>
                          </a:prstGeom>
                          <a:solidFill>
                            <a:srgbClr val="FFFFFF"/>
                          </a:solidFill>
                          <a:ln w="9525">
                            <a:solidFill>
                              <a:srgbClr val="000000"/>
                            </a:solidFill>
                            <a:miter lim="800000"/>
                            <a:headEnd/>
                            <a:tailEnd/>
                          </a:ln>
                        </wps:spPr>
                        <wps:txbx>
                          <w:txbxContent>
                            <w:p w:rsidR="005B1E90" w:rsidRDefault="005B1E90" w:rsidP="000E27CF">
                              <w:pPr>
                                <w:rPr>
                                  <w:rFonts w:ascii="Courier New" w:hAnsi="Courier New" w:cs="Courier New"/>
                                  <w:sz w:val="20"/>
                                  <w:szCs w:val="20"/>
                                  <w:lang w:val="en-US" w:eastAsia="ja-JP"/>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/etc/init.d</w:t>
                              </w:r>
                            </w:p>
                            <w:p w:rsidR="005B1E90" w:rsidRPr="00536F5E" w:rsidRDefault="005B1E90" w:rsidP="000E27CF">
                              <w:pPr>
                                <w:rPr>
                                  <w:rFonts w:ascii="Courier New" w:hAnsi="Courier New" w:cs="Courier New"/>
                                  <w:sz w:val="20"/>
                                  <w:szCs w:val="20"/>
                                </w:rPr>
                              </w:pPr>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r>
                                <w:rPr>
                                  <w:rFonts w:ascii="Courier New" w:hAnsi="Courier New" w:cs="Courier New" w:hint="eastAsia"/>
                                  <w:sz w:val="22"/>
                                  <w:szCs w:val="22"/>
                                  <w:lang w:val="en-US" w:eastAsia="ja-JP"/>
                                </w:rPr>
                                <w:t>:</w:t>
                              </w:r>
                              <w:r>
                                <w:rPr>
                                  <w:rFonts w:ascii="Courier New" w:hAnsi="Courier New" w:cs="Courier New"/>
                                  <w:sz w:val="22"/>
                                  <w:szCs w:val="22"/>
                                  <w:lang w:val="en-US" w:eastAsia="ja-JP"/>
                                </w:rPr>
                                <w:t>/etc/init.d</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update-rc.d rundemo defaults</w:t>
                              </w:r>
                            </w:p>
                          </w:txbxContent>
                        </wps:txbx>
                        <wps:bodyPr rot="0" vert="horz" wrap="square" lIns="91440" tIns="45720" rIns="91440" bIns="45720" anchor="t" anchorCtr="0">
                          <a:noAutofit/>
                        </wps:bodyPr>
                      </wps:wsp>
                    </a:graphicData>
                  </a:graphic>
                </wp:inline>
              </w:drawing>
            </mc:Choice>
            <mc:Fallback>
              <w:pict>
                <v:shape w14:anchorId="2D893553" id="テキスト ボックス 3" o:spid="_x0000_s1236" type="#_x0000_t202" style="width:438.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">
                  <v:textbox>
                    <w:txbxContent>
                      <w:p w:rsidR="005B1E90" w:rsidRDefault="005B1E90" w:rsidP="000E27CF">
                        <w:pPr>
                          <w:rPr>
                            <w:rFonts w:ascii="Courier New" w:hAnsi="Courier New" w:cs="Courier New"/>
                            <w:sz w:val="20"/>
                            <w:szCs w:val="20"/>
                            <w:lang w:val="en-US" w:eastAsia="ja-JP"/>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cd /</w:t>
                        </w:r>
                        <w:proofErr w:type="spellStart"/>
                        <w:r w:rsidRPr="00F16B64">
                          <w:rPr>
                            <w:rFonts w:ascii="Courier New" w:hAnsi="Courier New" w:cs="Courier New"/>
                            <w:sz w:val="20"/>
                            <w:szCs w:val="20"/>
                            <w:lang w:val="en-US" w:eastAsia="ja-JP"/>
                          </w:rPr>
                          <w:t>etc</w:t>
                        </w:r>
                        <w:proofErr w:type="spellEnd"/>
                        <w:r w:rsidRPr="00F16B64">
                          <w:rPr>
                            <w:rFonts w:ascii="Courier New" w:hAnsi="Courier New" w:cs="Courier New"/>
                            <w:sz w:val="20"/>
                            <w:szCs w:val="20"/>
                            <w:lang w:val="en-US" w:eastAsia="ja-JP"/>
                          </w:rPr>
                          <w:t>/</w:t>
                        </w:r>
                        <w:proofErr w:type="spellStart"/>
                        <w:r w:rsidRPr="00F16B64">
                          <w:rPr>
                            <w:rFonts w:ascii="Courier New" w:hAnsi="Courier New" w:cs="Courier New"/>
                            <w:sz w:val="20"/>
                            <w:szCs w:val="20"/>
                            <w:lang w:val="en-US" w:eastAsia="ja-JP"/>
                          </w:rPr>
                          <w:t>init.d</w:t>
                        </w:r>
                        <w:proofErr w:type="spellEnd"/>
                      </w:p>
                      <w:p w:rsidR="005B1E90" w:rsidRPr="00536F5E" w:rsidRDefault="005B1E90" w:rsidP="000E27CF">
                        <w:pPr>
                          <w:rPr>
                            <w:rFonts w:ascii="Courier New" w:hAnsi="Courier New" w:cs="Courier New"/>
                            <w:sz w:val="20"/>
                            <w:szCs w:val="20"/>
                          </w:rPr>
                        </w:pPr>
                        <w:proofErr w:type="spellStart"/>
                        <w:r>
                          <w:rPr>
                            <w:rFonts w:ascii="Courier New" w:hAnsi="Courier New" w:cs="Courier New"/>
                            <w:sz w:val="22"/>
                            <w:szCs w:val="22"/>
                            <w:lang w:val="en-US" w:eastAsia="ja-JP"/>
                          </w:rPr>
                          <w:t>root@</w:t>
                        </w:r>
                        <w:r w:rsidRPr="00B43823">
                          <w:rPr>
                            <w:rFonts w:ascii="Courier New" w:hAnsi="Courier New" w:cs="Courier New"/>
                            <w:sz w:val="22"/>
                            <w:szCs w:val="22"/>
                            <w:lang w:val="en-US" w:eastAsia="ja-JP"/>
                          </w:rPr>
                          <w:t>salvator-x</w:t>
                        </w:r>
                        <w:proofErr w:type="spellEnd"/>
                        <w:r>
                          <w:rPr>
                            <w:rFonts w:ascii="Courier New" w:hAnsi="Courier New" w:cs="Courier New" w:hint="eastAsia"/>
                            <w:sz w:val="22"/>
                            <w:szCs w:val="22"/>
                            <w:lang w:val="en-US" w:eastAsia="ja-JP"/>
                          </w:rPr>
                          <w:t>:</w:t>
                        </w:r>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etc</w:t>
                        </w:r>
                        <w:proofErr w:type="spellEnd"/>
                        <w:r>
                          <w:rPr>
                            <w:rFonts w:ascii="Courier New" w:hAnsi="Courier New" w:cs="Courier New"/>
                            <w:sz w:val="22"/>
                            <w:szCs w:val="22"/>
                            <w:lang w:val="en-US" w:eastAsia="ja-JP"/>
                          </w:rPr>
                          <w:t>/</w:t>
                        </w:r>
                        <w:proofErr w:type="spellStart"/>
                        <w:r>
                          <w:rPr>
                            <w:rFonts w:ascii="Courier New" w:hAnsi="Courier New" w:cs="Courier New"/>
                            <w:sz w:val="22"/>
                            <w:szCs w:val="22"/>
                            <w:lang w:val="en-US" w:eastAsia="ja-JP"/>
                          </w:rPr>
                          <w:t>init.d</w:t>
                        </w:r>
                        <w:proofErr w:type="spellEnd"/>
                        <w:r w:rsidRPr="00B43823">
                          <w:rPr>
                            <w:rFonts w:ascii="Courier New" w:hAnsi="Courier New" w:cs="Courier New"/>
                            <w:sz w:val="22"/>
                            <w:szCs w:val="22"/>
                            <w:lang w:val="en-US" w:eastAsia="ja-JP"/>
                          </w:rPr>
                          <w:t>#</w:t>
                        </w:r>
                        <w:r w:rsidDel="00F16B64">
                          <w:rPr>
                            <w:rFonts w:ascii="Courier New" w:hAnsi="Courier New" w:cs="Courier New" w:hint="eastAsia"/>
                            <w:sz w:val="20"/>
                            <w:szCs w:val="20"/>
                            <w:lang w:val="en-US" w:eastAsia="ja-JP"/>
                          </w:rPr>
                          <w:t xml:space="preserve"> </w:t>
                        </w:r>
                        <w:r w:rsidRPr="00F16B64">
                          <w:rPr>
                            <w:rFonts w:ascii="Courier New" w:hAnsi="Courier New" w:cs="Courier New"/>
                            <w:sz w:val="20"/>
                            <w:szCs w:val="20"/>
                            <w:lang w:val="en-US" w:eastAsia="ja-JP"/>
                          </w:rPr>
                          <w:t>update-</w:t>
                        </w:r>
                        <w:proofErr w:type="spellStart"/>
                        <w:r w:rsidRPr="00F16B64">
                          <w:rPr>
                            <w:rFonts w:ascii="Courier New" w:hAnsi="Courier New" w:cs="Courier New"/>
                            <w:sz w:val="20"/>
                            <w:szCs w:val="20"/>
                            <w:lang w:val="en-US" w:eastAsia="ja-JP"/>
                          </w:rPr>
                          <w:t>rc.d</w:t>
                        </w:r>
                        <w:proofErr w:type="spellEnd"/>
                        <w:r w:rsidRPr="00F16B64">
                          <w:rPr>
                            <w:rFonts w:ascii="Courier New" w:hAnsi="Courier New" w:cs="Courier New"/>
                            <w:sz w:val="20"/>
                            <w:szCs w:val="20"/>
                            <w:lang w:val="en-US" w:eastAsia="ja-JP"/>
                          </w:rPr>
                          <w:t xml:space="preserve"> </w:t>
                        </w:r>
                        <w:proofErr w:type="spellStart"/>
                        <w:r w:rsidRPr="00F16B64">
                          <w:rPr>
                            <w:rFonts w:ascii="Courier New" w:hAnsi="Courier New" w:cs="Courier New"/>
                            <w:sz w:val="20"/>
                            <w:szCs w:val="20"/>
                            <w:lang w:val="en-US" w:eastAsia="ja-JP"/>
                          </w:rPr>
                          <w:t>rundemo</w:t>
                        </w:r>
                        <w:proofErr w:type="spellEnd"/>
                        <w:r w:rsidRPr="00F16B64">
                          <w:rPr>
                            <w:rFonts w:ascii="Courier New" w:hAnsi="Courier New" w:cs="Courier New"/>
                            <w:sz w:val="20"/>
                            <w:szCs w:val="20"/>
                            <w:lang w:val="en-US" w:eastAsia="ja-JP"/>
                          </w:rPr>
                          <w:t xml:space="preserve"> defaults</w:t>
                        </w:r>
                      </w:p>
                    </w:txbxContent>
                  </v:textbox>
                  <w10:anchorlock/>
                </v:shape>
              </w:pict>
            </mc:Fallback>
          </mc:AlternateContent>
        </w:r>
        <w:bookmarkStart w:id="14467" w:name="_Toc491776703"/>
        <w:bookmarkEnd w:id="14467"/>
      </w:del>
    </w:p>
    <w:p w:rsidR="005738C9" w:rsidDel="00A81686" w:rsidRDefault="005738C9" w:rsidP="005738C9">
      <w:pPr>
        <w:pStyle w:val="CETextBody"/>
        <w:numPr>
          <w:ilvl w:val="0"/>
          <w:numId w:val="277"/>
        </w:numPr>
        <w:ind w:left="783"/>
        <w:rPr>
          <w:del w:id="14468" w:author="Huy Duc. Nguyen" w:date="2017-08-29T13:09:00Z"/>
          <w:lang w:val="en-US" w:eastAsia="ja-JP"/>
        </w:rPr>
      </w:pPr>
      <w:del w:id="14469" w:author="Huy Duc. Nguyen" w:date="2017-08-29T13:09:00Z">
        <w:r w:rsidDel="00A81686">
          <w:rPr>
            <w:rFonts w:hint="eastAsia"/>
            <w:lang w:val="en-US" w:eastAsia="ja-JP"/>
          </w:rPr>
          <w:delText xml:space="preserve">Run the </w:delText>
        </w:r>
        <w:r w:rsidDel="00A81686">
          <w:rPr>
            <w:lang w:val="en-US" w:eastAsia="ja-JP"/>
          </w:rPr>
          <w:delText>monolith for the PoC</w:delText>
        </w:r>
        <w:r w:rsidDel="00A81686">
          <w:rPr>
            <w:rFonts w:hint="eastAsia"/>
            <w:lang w:val="en-US" w:eastAsia="ja-JP"/>
          </w:rPr>
          <w:delText xml:space="preserve"> (Type1</w:delText>
        </w:r>
        <w:r w:rsidDel="00A81686">
          <w:rPr>
            <w:lang w:val="en-US" w:eastAsia="ja-JP"/>
          </w:rPr>
          <w:delText>_mono</w:delText>
        </w:r>
        <w:r w:rsidDel="00A81686">
          <w:rPr>
            <w:rFonts w:hint="eastAsia"/>
            <w:lang w:val="en-US" w:eastAsia="ja-JP"/>
          </w:rPr>
          <w:delText>).</w:delText>
        </w:r>
        <w:r w:rsidDel="00A81686">
          <w:rPr>
            <w:lang w:val="en-US" w:eastAsia="ja-JP"/>
          </w:rPr>
          <w:delText xml:space="preserve"> Linux application</w:delText>
        </w:r>
        <w:r w:rsidR="00F16B64" w:rsidDel="00A81686">
          <w:rPr>
            <w:lang w:val="en-US" w:eastAsia="ja-JP"/>
          </w:rPr>
          <w:delText>s</w:delText>
        </w:r>
        <w:r w:rsidDel="00A81686">
          <w:rPr>
            <w:lang w:val="en-US" w:eastAsia="ja-JP"/>
          </w:rPr>
          <w:delText xml:space="preserve"> will start automatically.</w:delText>
        </w:r>
        <w:bookmarkStart w:id="14470" w:name="_Toc491776704"/>
        <w:bookmarkEnd w:id="14470"/>
      </w:del>
    </w:p>
    <w:p w:rsidR="005738C9" w:rsidDel="00A81686" w:rsidRDefault="005738C9" w:rsidP="005738C9">
      <w:pPr>
        <w:pStyle w:val="CETextBody"/>
        <w:numPr>
          <w:ilvl w:val="0"/>
          <w:numId w:val="277"/>
        </w:numPr>
        <w:ind w:left="783"/>
        <w:rPr>
          <w:del w:id="14471" w:author="Huy Duc. Nguyen" w:date="2017-08-29T13:09:00Z"/>
          <w:lang w:val="en-US" w:eastAsia="ja-JP"/>
        </w:rPr>
      </w:pPr>
      <w:del w:id="14472" w:author="Huy Duc. Nguyen" w:date="2017-08-29T13:09:00Z">
        <w:r w:rsidDel="00A81686">
          <w:rPr>
            <w:lang w:val="en-US" w:eastAsia="ja-JP"/>
          </w:rPr>
          <w:delText>After the 3D navigation start to show the map, clear the log in the MULTI Debugger.</w:delText>
        </w:r>
        <w:bookmarkStart w:id="14473" w:name="_Toc491776705"/>
        <w:bookmarkEnd w:id="14473"/>
      </w:del>
    </w:p>
    <w:p w:rsidR="005738C9" w:rsidDel="00A81686" w:rsidRDefault="005738C9" w:rsidP="005738C9">
      <w:pPr>
        <w:pStyle w:val="CETextBody"/>
        <w:numPr>
          <w:ilvl w:val="0"/>
          <w:numId w:val="277"/>
        </w:numPr>
        <w:ind w:left="783"/>
        <w:rPr>
          <w:del w:id="14474" w:author="Huy Duc. Nguyen" w:date="2017-08-29T13:09:00Z"/>
          <w:lang w:val="en-US" w:eastAsia="ja-JP"/>
        </w:rPr>
      </w:pPr>
      <w:del w:id="14475" w:author="Huy Duc. Nguyen" w:date="2017-08-29T13:09:00Z">
        <w:r w:rsidDel="00A81686">
          <w:rPr>
            <w:lang w:val="en-US" w:eastAsia="ja-JP"/>
          </w:rPr>
          <w:delText>Start to c</w:delText>
        </w:r>
        <w:r w:rsidRPr="00F87FFD" w:rsidDel="00A81686">
          <w:rPr>
            <w:lang w:val="en-US" w:eastAsia="ja-JP"/>
          </w:rPr>
          <w:delText xml:space="preserve">heck the performance of Rightware meter cluster by the FPS </w:delText>
        </w:r>
        <w:r w:rsidDel="00A81686">
          <w:rPr>
            <w:lang w:val="en-US" w:eastAsia="ja-JP"/>
          </w:rPr>
          <w:delText>outputs shown to MULTI Debugger until the Linux rebooting finish.</w:delText>
        </w:r>
        <w:bookmarkStart w:id="14476" w:name="_Toc491776706"/>
        <w:bookmarkEnd w:id="14476"/>
      </w:del>
    </w:p>
    <w:p w:rsidR="005738C9" w:rsidRPr="00F87FFD" w:rsidDel="00A81686" w:rsidRDefault="005738C9" w:rsidP="005738C9">
      <w:pPr>
        <w:pStyle w:val="CETextBody"/>
        <w:ind w:left="783"/>
        <w:rPr>
          <w:del w:id="14477" w:author="Huy Duc. Nguyen" w:date="2017-08-29T13:09:00Z"/>
          <w:lang w:val="en-US" w:eastAsia="ja-JP"/>
        </w:rPr>
      </w:pPr>
      <w:del w:id="14478" w:author="Huy Duc. Nguyen" w:date="2017-08-29T13:09:00Z">
        <w:r w:rsidRPr="005D76AB" w:rsidDel="00A81686">
          <w:rPr>
            <w:noProof/>
            <w:lang w:val="en-US"/>
          </w:rPr>
          <mc:AlternateContent>
            <mc:Choice Requires="wps">
              <w:drawing>
                <wp:inline distT="0" distB="0" distL="0" distR="0" wp14:anchorId="07EE9D13" wp14:editId="680C95D3">
                  <wp:extent cx="5572125" cy="1409700"/>
                  <wp:effectExtent l="0" t="0" r="28575" b="19050"/>
                  <wp:docPr id="356" name="テキスト ボックス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409700"/>
                          </a:xfrm>
                          <a:prstGeom prst="rect">
                            <a:avLst/>
                          </a:prstGeom>
                          <a:solidFill>
                            <a:srgbClr val="FFFFFF"/>
                          </a:solidFill>
                          <a:ln w="9525">
                            <a:solidFill>
                              <a:srgbClr val="000000"/>
                            </a:solidFill>
                            <a:miter lim="800000"/>
                            <a:headEnd/>
                            <a:tailEnd/>
                          </a:ln>
                        </wps:spPr>
                        <wps:txb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(omitted)</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5738C9">
                              <w:pPr>
                                <w:rPr>
                                  <w:rFonts w:ascii="Courier New" w:hAnsi="Courier New" w:cs="Courier New"/>
                                  <w:sz w:val="20"/>
                                  <w:szCs w:val="20"/>
                                </w:rPr>
                              </w:pPr>
                              <w:r>
                                <w:rPr>
                                  <w:rFonts w:ascii="Courier New" w:hAnsi="Courier New" w:cs="Courier New"/>
                                  <w:sz w:val="20"/>
                                  <w:szCs w:val="20"/>
                                  <w:lang w:val="en-US"/>
                                </w:rPr>
                                <w:t>(omitted)</w:t>
                              </w:r>
                            </w:p>
                          </w:txbxContent>
                        </wps:txbx>
                        <wps:bodyPr rot="0" vert="horz" wrap="square" lIns="91440" tIns="45720" rIns="91440" bIns="45720" anchor="t" anchorCtr="0">
                          <a:noAutofit/>
                        </wps:bodyPr>
                      </wps:wsp>
                    </a:graphicData>
                  </a:graphic>
                </wp:inline>
              </w:drawing>
            </mc:Choice>
            <mc:Fallback>
              <w:pict>
                <v:shape w14:anchorId="07EE9D13" id="テキスト ボックス 356" o:spid="_x0000_s1237" type="#_x0000_t202" style="width:438.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">
                  <v:textbox>
                    <w:txbxContent>
                      <w:p w:rsidR="005B1E90" w:rsidRDefault="005B1E90" w:rsidP="005738C9">
                        <w:pPr>
                          <w:rPr>
                            <w:rFonts w:ascii="Courier New" w:hAnsi="Courier New" w:cs="Courier New"/>
                            <w:sz w:val="20"/>
                            <w:szCs w:val="20"/>
                            <w:lang w:val="en-US" w:eastAsia="ja-JP"/>
                          </w:rPr>
                        </w:pPr>
                        <w:r>
                          <w:rPr>
                            <w:rFonts w:ascii="Courier New" w:hAnsi="Courier New" w:cs="Courier New" w:hint="eastAsia"/>
                            <w:sz w:val="20"/>
                            <w:szCs w:val="20"/>
                            <w:lang w:val="en-US" w:eastAsia="ja-JP"/>
                          </w:rPr>
                          <w:t>(</w:t>
                        </w:r>
                        <w:proofErr w:type="gramStart"/>
                        <w:r>
                          <w:rPr>
                            <w:rFonts w:ascii="Courier New" w:hAnsi="Courier New" w:cs="Courier New" w:hint="eastAsia"/>
                            <w:sz w:val="20"/>
                            <w:szCs w:val="20"/>
                            <w:lang w:val="en-US" w:eastAsia="ja-JP"/>
                          </w:rPr>
                          <w:t>omitted</w:t>
                        </w:r>
                        <w:proofErr w:type="gramEnd"/>
                        <w:r>
                          <w:rPr>
                            <w:rFonts w:ascii="Courier New" w:hAnsi="Courier New" w:cs="Courier New" w:hint="eastAsia"/>
                            <w:sz w:val="20"/>
                            <w:szCs w:val="20"/>
                            <w:lang w:val="en-US" w:eastAsia="ja-JP"/>
                          </w:rPr>
                          <w:t>)</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026AE4"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 xml:space="preserve">I/O: </w:t>
                        </w:r>
                      </w:p>
                      <w:p w:rsidR="005B1E90" w:rsidRDefault="005B1E90" w:rsidP="005738C9">
                        <w:pPr>
                          <w:rPr>
                            <w:rFonts w:ascii="Courier New" w:hAnsi="Courier New" w:cs="Courier New"/>
                            <w:sz w:val="20"/>
                            <w:szCs w:val="20"/>
                            <w:lang w:val="en-US"/>
                          </w:rPr>
                        </w:pPr>
                        <w:r w:rsidRPr="00026AE4">
                          <w:rPr>
                            <w:rFonts w:ascii="Courier New" w:hAnsi="Courier New" w:cs="Courier New"/>
                            <w:sz w:val="20"/>
                            <w:szCs w:val="20"/>
                            <w:lang w:val="en-US"/>
                          </w:rPr>
                          <w:t>I/O: LOG: fps: 59.980335</w:t>
                        </w:r>
                      </w:p>
                      <w:p w:rsidR="005B1E90" w:rsidRPr="00536F5E" w:rsidRDefault="005B1E90" w:rsidP="005738C9">
                        <w:pPr>
                          <w:rPr>
                            <w:rFonts w:ascii="Courier New" w:hAnsi="Courier New" w:cs="Courier New"/>
                            <w:sz w:val="20"/>
                            <w:szCs w:val="20"/>
                          </w:rPr>
                        </w:pPr>
                        <w:r>
                          <w:rPr>
                            <w:rFonts w:ascii="Courier New" w:hAnsi="Courier New" w:cs="Courier New"/>
                            <w:sz w:val="20"/>
                            <w:szCs w:val="20"/>
                            <w:lang w:val="en-US"/>
                          </w:rPr>
                          <w:t>(</w:t>
                        </w:r>
                        <w:proofErr w:type="gramStart"/>
                        <w:r>
                          <w:rPr>
                            <w:rFonts w:ascii="Courier New" w:hAnsi="Courier New" w:cs="Courier New"/>
                            <w:sz w:val="20"/>
                            <w:szCs w:val="20"/>
                            <w:lang w:val="en-US"/>
                          </w:rPr>
                          <w:t>omitted</w:t>
                        </w:r>
                        <w:proofErr w:type="gramEnd"/>
                        <w:r>
                          <w:rPr>
                            <w:rFonts w:ascii="Courier New" w:hAnsi="Courier New" w:cs="Courier New"/>
                            <w:sz w:val="20"/>
                            <w:szCs w:val="20"/>
                            <w:lang w:val="en-US"/>
                          </w:rPr>
                          <w:t>)</w:t>
                        </w:r>
                      </w:p>
                    </w:txbxContent>
                  </v:textbox>
                  <w10:anchorlock/>
                </v:shape>
              </w:pict>
            </mc:Fallback>
          </mc:AlternateContent>
        </w:r>
        <w:bookmarkStart w:id="14479" w:name="_Toc491776707"/>
        <w:bookmarkEnd w:id="14479"/>
      </w:del>
    </w:p>
    <w:p w:rsidR="005738C9" w:rsidDel="00A81686" w:rsidRDefault="005738C9" w:rsidP="005738C9">
      <w:pPr>
        <w:pStyle w:val="CETextBody"/>
        <w:numPr>
          <w:ilvl w:val="0"/>
          <w:numId w:val="277"/>
        </w:numPr>
        <w:ind w:left="783"/>
        <w:rPr>
          <w:del w:id="14480" w:author="Huy Duc. Nguyen" w:date="2017-08-29T13:09:00Z"/>
          <w:lang w:val="en-US" w:eastAsia="ja-JP"/>
        </w:rPr>
      </w:pPr>
      <w:del w:id="14481" w:author="Huy Duc. Nguyen" w:date="2017-08-29T13:09:00Z">
        <w:r w:rsidDel="00A81686">
          <w:rPr>
            <w:lang w:val="en-US" w:eastAsia="ja-JP"/>
          </w:rPr>
          <w:delText>Repeat “step 3 - step 5” nine times.</w:delText>
        </w:r>
        <w:bookmarkStart w:id="14482" w:name="_Toc491776708"/>
        <w:bookmarkEnd w:id="14482"/>
      </w:del>
    </w:p>
    <w:p w:rsidR="005738C9" w:rsidDel="00A81686" w:rsidRDefault="005738C9" w:rsidP="005738C9">
      <w:pPr>
        <w:pStyle w:val="CETextBody"/>
        <w:rPr>
          <w:del w:id="14483" w:author="Huy Duc. Nguyen" w:date="2017-08-29T13:09:00Z"/>
          <w:lang w:val="en-US" w:eastAsia="ja-JP"/>
        </w:rPr>
      </w:pPr>
      <w:bookmarkStart w:id="14484" w:name="_Toc491776709"/>
      <w:bookmarkEnd w:id="14484"/>
    </w:p>
    <w:p w:rsidR="005738C9" w:rsidRPr="00702283" w:rsidDel="00A81686" w:rsidRDefault="005738C9" w:rsidP="005738C9">
      <w:pPr>
        <w:pStyle w:val="CETextBody"/>
        <w:numPr>
          <w:ilvl w:val="0"/>
          <w:numId w:val="70"/>
        </w:numPr>
        <w:ind w:left="426" w:hanging="426"/>
        <w:rPr>
          <w:del w:id="14485" w:author="Huy Duc. Nguyen" w:date="2017-08-29T13:09:00Z"/>
          <w:b/>
          <w:lang w:val="en-US" w:eastAsia="ja-JP"/>
        </w:rPr>
      </w:pPr>
      <w:del w:id="14486" w:author="Huy Duc. Nguyen" w:date="2017-08-29T13:09:00Z">
        <w:r w:rsidDel="00A81686">
          <w:rPr>
            <w:rFonts w:hint="eastAsia"/>
            <w:lang w:val="en-US" w:eastAsia="ja-JP"/>
          </w:rPr>
          <w:delText>Result</w:delText>
        </w:r>
        <w:bookmarkStart w:id="14487" w:name="_Toc491776710"/>
        <w:bookmarkEnd w:id="14487"/>
      </w:del>
    </w:p>
    <w:p w:rsidR="005738C9" w:rsidRPr="005972B5" w:rsidDel="00A81686" w:rsidRDefault="005738C9" w:rsidP="005738C9">
      <w:pPr>
        <w:pStyle w:val="Caption"/>
        <w:ind w:left="422"/>
        <w:rPr>
          <w:del w:id="14488" w:author="Huy Duc. Nguyen" w:date="2017-08-29T13:09:00Z"/>
          <w:b w:val="0"/>
          <w:szCs w:val="22"/>
          <w:lang w:val="en-US" w:eastAsia="ja-JP"/>
        </w:rPr>
      </w:pPr>
      <w:del w:id="14489" w:author="Huy Duc. Nguyen" w:date="2017-08-29T13:09:00Z">
        <w:r w:rsidRPr="005972B5" w:rsidDel="00A81686">
          <w:rPr>
            <w:sz w:val="22"/>
            <w:szCs w:val="22"/>
          </w:rPr>
          <w:delText xml:space="preserve">Table </w:delText>
        </w:r>
        <w:r w:rsidRPr="005972B5" w:rsidDel="00A81686">
          <w:rPr>
            <w:sz w:val="22"/>
            <w:szCs w:val="22"/>
          </w:rPr>
          <w:fldChar w:fldCharType="begin"/>
        </w:r>
        <w:r w:rsidRPr="005972B5" w:rsidDel="00A81686">
          <w:rPr>
            <w:sz w:val="22"/>
            <w:szCs w:val="22"/>
          </w:rPr>
          <w:delInstrText xml:space="preserve"> STYLEREF 1 \s </w:delInstrText>
        </w:r>
        <w:r w:rsidRPr="005972B5" w:rsidDel="00A81686">
          <w:rPr>
            <w:sz w:val="22"/>
            <w:szCs w:val="22"/>
          </w:rPr>
          <w:fldChar w:fldCharType="separate"/>
        </w:r>
        <w:r w:rsidR="003B19D6" w:rsidDel="00A81686">
          <w:rPr>
            <w:noProof/>
            <w:sz w:val="22"/>
            <w:szCs w:val="22"/>
          </w:rPr>
          <w:delText>5</w:delText>
        </w:r>
        <w:r w:rsidRPr="005972B5" w:rsidDel="00A81686">
          <w:rPr>
            <w:sz w:val="22"/>
            <w:szCs w:val="22"/>
          </w:rPr>
          <w:fldChar w:fldCharType="end"/>
        </w:r>
        <w:r w:rsidRPr="005972B5" w:rsidDel="00A81686">
          <w:rPr>
            <w:sz w:val="22"/>
            <w:szCs w:val="22"/>
          </w:rPr>
          <w:noBreakHyphen/>
        </w:r>
        <w:r w:rsidRPr="005972B5" w:rsidDel="00A81686">
          <w:rPr>
            <w:sz w:val="22"/>
            <w:szCs w:val="22"/>
          </w:rPr>
          <w:fldChar w:fldCharType="begin"/>
        </w:r>
        <w:r w:rsidRPr="005972B5" w:rsidDel="00A81686">
          <w:rPr>
            <w:sz w:val="22"/>
            <w:szCs w:val="22"/>
          </w:rPr>
          <w:delInstrText xml:space="preserve"> SEQ Table \* ARABIC \s 1 </w:delInstrText>
        </w:r>
        <w:r w:rsidRPr="005972B5" w:rsidDel="00A81686">
          <w:rPr>
            <w:sz w:val="22"/>
            <w:szCs w:val="22"/>
          </w:rPr>
          <w:fldChar w:fldCharType="separate"/>
        </w:r>
      </w:del>
      <w:ins w:id="14490" w:author="Kazuhiro Takagi" w:date="2017-03-21T15:02:00Z">
        <w:del w:id="14491" w:author="Huy Duc. Nguyen" w:date="2017-08-28T16:38:00Z">
          <w:r w:rsidR="00520A63" w:rsidDel="003B19D6">
            <w:rPr>
              <w:noProof/>
              <w:sz w:val="22"/>
              <w:szCs w:val="22"/>
            </w:rPr>
            <w:delText>75</w:delText>
          </w:r>
        </w:del>
      </w:ins>
      <w:ins w:id="14492" w:author=" " w:date="2017-03-09T11:18:00Z">
        <w:del w:id="14493" w:author="Huy Duc. Nguyen" w:date="2017-08-28T16:38:00Z">
          <w:r w:rsidR="00442CC0" w:rsidDel="003B19D6">
            <w:rPr>
              <w:noProof/>
              <w:sz w:val="22"/>
              <w:szCs w:val="22"/>
            </w:rPr>
            <w:delText>75</w:delText>
          </w:r>
        </w:del>
      </w:ins>
      <w:del w:id="14494" w:author="Huy Duc. Nguyen" w:date="2017-08-28T16:38:00Z">
        <w:r w:rsidR="00003FEB" w:rsidDel="003B19D6">
          <w:rPr>
            <w:noProof/>
            <w:sz w:val="22"/>
            <w:szCs w:val="22"/>
          </w:rPr>
          <w:delText>82</w:delText>
        </w:r>
      </w:del>
      <w:del w:id="14495" w:author="Huy Duc. Nguyen" w:date="2017-08-29T13:09:00Z">
        <w:r w:rsidRPr="005972B5" w:rsidDel="00A81686">
          <w:rPr>
            <w:sz w:val="22"/>
            <w:szCs w:val="22"/>
          </w:rPr>
          <w:fldChar w:fldCharType="end"/>
        </w:r>
        <w:r w:rsidRPr="005972B5" w:rsidDel="00A81686">
          <w:rPr>
            <w:sz w:val="22"/>
            <w:szCs w:val="22"/>
            <w:lang w:eastAsia="ja-JP"/>
          </w:rPr>
          <w:delText xml:space="preserve">: </w:delText>
        </w:r>
        <w:r w:rsidDel="00A81686">
          <w:rPr>
            <w:sz w:val="22"/>
            <w:szCs w:val="22"/>
            <w:lang w:eastAsia="ja-JP"/>
          </w:rPr>
          <w:delText>FPS of the Rightware meter cluster</w:delText>
        </w:r>
        <w:bookmarkStart w:id="14496" w:name="_Toc491776711"/>
        <w:bookmarkEnd w:id="14496"/>
      </w:del>
    </w:p>
    <w:tbl>
      <w:tblPr>
        <w:tblStyle w:val="TableGrid"/>
        <w:tblW w:w="0" w:type="auto"/>
        <w:tblInd w:w="284" w:type="dxa"/>
        <w:tblLayout w:type="fixed"/>
        <w:tblLook w:val="04A0" w:firstRow="1" w:lastRow="0" w:firstColumn="1" w:lastColumn="0" w:noHBand="0" w:noVBand="1"/>
      </w:tblPr>
      <w:tblGrid>
        <w:gridCol w:w="1667"/>
        <w:gridCol w:w="695"/>
        <w:gridCol w:w="696"/>
        <w:gridCol w:w="696"/>
        <w:gridCol w:w="696"/>
        <w:gridCol w:w="696"/>
        <w:gridCol w:w="696"/>
        <w:gridCol w:w="696"/>
        <w:gridCol w:w="696"/>
        <w:gridCol w:w="696"/>
        <w:gridCol w:w="696"/>
        <w:gridCol w:w="696"/>
      </w:tblGrid>
      <w:tr w:rsidR="005738C9" w:rsidRPr="00207443" w:rsidDel="00A81686" w:rsidTr="00925DEF">
        <w:trPr>
          <w:del w:id="14497" w:author="Huy Duc. Nguyen" w:date="2017-08-29T13:09:00Z"/>
        </w:trPr>
        <w:tc>
          <w:tcPr>
            <w:tcW w:w="1667" w:type="dxa"/>
            <w:tcBorders>
              <w:bottom w:val="single" w:sz="4" w:space="0" w:color="auto"/>
              <w:right w:val="single" w:sz="12" w:space="0" w:color="000000"/>
            </w:tcBorders>
            <w:shd w:val="clear" w:color="auto" w:fill="BFBFBF" w:themeFill="background1" w:themeFillShade="BF"/>
          </w:tcPr>
          <w:p w:rsidR="005738C9" w:rsidDel="00A81686" w:rsidRDefault="005738C9" w:rsidP="00925DEF">
            <w:pPr>
              <w:pStyle w:val="CETextBody"/>
              <w:jc w:val="center"/>
              <w:rPr>
                <w:del w:id="14498" w:author="Huy Duc. Nguyen" w:date="2017-08-29T13:09:00Z"/>
                <w:sz w:val="16"/>
                <w:lang w:eastAsia="ja-JP"/>
              </w:rPr>
            </w:pPr>
            <w:bookmarkStart w:id="14499" w:name="_Toc491776712"/>
            <w:bookmarkEnd w:id="14499"/>
          </w:p>
        </w:tc>
        <w:tc>
          <w:tcPr>
            <w:tcW w:w="695" w:type="dxa"/>
            <w:tcBorders>
              <w:top w:val="single" w:sz="12" w:space="0" w:color="000000"/>
              <w:left w:val="single" w:sz="12" w:space="0" w:color="000000"/>
              <w:right w:val="single" w:sz="12" w:space="0" w:color="000000"/>
            </w:tcBorders>
            <w:shd w:val="clear" w:color="auto" w:fill="BFBFBF" w:themeFill="background1" w:themeFillShade="BF"/>
          </w:tcPr>
          <w:p w:rsidR="005738C9" w:rsidRPr="00207443" w:rsidDel="00A81686" w:rsidRDefault="005738C9" w:rsidP="00925DEF">
            <w:pPr>
              <w:pStyle w:val="CETextBody"/>
              <w:jc w:val="center"/>
              <w:rPr>
                <w:del w:id="14500" w:author="Huy Duc. Nguyen" w:date="2017-08-29T13:09:00Z"/>
                <w:sz w:val="16"/>
                <w:lang w:eastAsia="ja-JP"/>
              </w:rPr>
            </w:pPr>
            <w:del w:id="14501" w:author="Huy Duc. Nguyen" w:date="2017-08-29T13:09:00Z">
              <w:r w:rsidDel="00A81686">
                <w:rPr>
                  <w:sz w:val="16"/>
                  <w:lang w:eastAsia="ja-JP"/>
                </w:rPr>
                <w:delText>A</w:delText>
              </w:r>
              <w:r w:rsidDel="00A81686">
                <w:rPr>
                  <w:rFonts w:hint="eastAsia"/>
                  <w:sz w:val="16"/>
                  <w:lang w:eastAsia="ja-JP"/>
                </w:rPr>
                <w:delText>ve.</w:delText>
              </w:r>
              <w:bookmarkStart w:id="14502" w:name="_Toc491776713"/>
              <w:bookmarkEnd w:id="14502"/>
            </w:del>
          </w:p>
        </w:tc>
        <w:tc>
          <w:tcPr>
            <w:tcW w:w="696" w:type="dxa"/>
            <w:tcBorders>
              <w:left w:val="single" w:sz="12" w:space="0" w:color="000000"/>
              <w:right w:val="single" w:sz="4" w:space="0" w:color="auto"/>
            </w:tcBorders>
            <w:shd w:val="clear" w:color="auto" w:fill="BFBFBF" w:themeFill="background1" w:themeFillShade="BF"/>
          </w:tcPr>
          <w:p w:rsidR="005738C9" w:rsidDel="00A81686" w:rsidRDefault="005738C9" w:rsidP="00925DEF">
            <w:pPr>
              <w:pStyle w:val="CETextBody"/>
              <w:jc w:val="center"/>
              <w:rPr>
                <w:del w:id="14503" w:author="Huy Duc. Nguyen" w:date="2017-08-29T13:09:00Z"/>
                <w:sz w:val="16"/>
                <w:lang w:eastAsia="ja-JP"/>
              </w:rPr>
            </w:pPr>
            <w:del w:id="14504" w:author="Huy Duc. Nguyen" w:date="2017-08-29T13:09:00Z">
              <w:r w:rsidDel="00A81686">
                <w:rPr>
                  <w:rFonts w:hint="eastAsia"/>
                  <w:sz w:val="16"/>
                  <w:lang w:eastAsia="ja-JP"/>
                </w:rPr>
                <w:delText>1</w:delText>
              </w:r>
              <w:bookmarkStart w:id="14505" w:name="_Toc491776714"/>
              <w:bookmarkEnd w:id="14505"/>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06" w:author="Huy Duc. Nguyen" w:date="2017-08-29T13:09:00Z"/>
                <w:sz w:val="16"/>
                <w:lang w:eastAsia="ja-JP"/>
              </w:rPr>
            </w:pPr>
            <w:del w:id="14507" w:author="Huy Duc. Nguyen" w:date="2017-08-29T13:09:00Z">
              <w:r w:rsidDel="00A81686">
                <w:rPr>
                  <w:rFonts w:hint="eastAsia"/>
                  <w:sz w:val="16"/>
                  <w:lang w:eastAsia="ja-JP"/>
                </w:rPr>
                <w:delText>2</w:delText>
              </w:r>
              <w:bookmarkStart w:id="14508" w:name="_Toc491776715"/>
              <w:bookmarkEnd w:id="14508"/>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09" w:author="Huy Duc. Nguyen" w:date="2017-08-29T13:09:00Z"/>
                <w:sz w:val="16"/>
                <w:lang w:eastAsia="ja-JP"/>
              </w:rPr>
            </w:pPr>
            <w:del w:id="14510" w:author="Huy Duc. Nguyen" w:date="2017-08-29T13:09:00Z">
              <w:r w:rsidDel="00A81686">
                <w:rPr>
                  <w:rFonts w:hint="eastAsia"/>
                  <w:sz w:val="16"/>
                  <w:lang w:eastAsia="ja-JP"/>
                </w:rPr>
                <w:delText>3</w:delText>
              </w:r>
              <w:bookmarkStart w:id="14511" w:name="_Toc491776716"/>
              <w:bookmarkEnd w:id="14511"/>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12" w:author="Huy Duc. Nguyen" w:date="2017-08-29T13:09:00Z"/>
                <w:sz w:val="16"/>
                <w:lang w:eastAsia="ja-JP"/>
              </w:rPr>
            </w:pPr>
            <w:del w:id="14513" w:author="Huy Duc. Nguyen" w:date="2017-08-29T13:09:00Z">
              <w:r w:rsidDel="00A81686">
                <w:rPr>
                  <w:rFonts w:hint="eastAsia"/>
                  <w:sz w:val="16"/>
                  <w:lang w:eastAsia="ja-JP"/>
                </w:rPr>
                <w:delText>4</w:delText>
              </w:r>
              <w:bookmarkStart w:id="14514" w:name="_Toc491776717"/>
              <w:bookmarkEnd w:id="14514"/>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15" w:author="Huy Duc. Nguyen" w:date="2017-08-29T13:09:00Z"/>
                <w:sz w:val="16"/>
                <w:lang w:eastAsia="ja-JP"/>
              </w:rPr>
            </w:pPr>
            <w:del w:id="14516" w:author="Huy Duc. Nguyen" w:date="2017-08-29T13:09:00Z">
              <w:r w:rsidDel="00A81686">
                <w:rPr>
                  <w:rFonts w:hint="eastAsia"/>
                  <w:sz w:val="16"/>
                  <w:lang w:eastAsia="ja-JP"/>
                </w:rPr>
                <w:delText>5</w:delText>
              </w:r>
              <w:bookmarkStart w:id="14517" w:name="_Toc491776718"/>
              <w:bookmarkEnd w:id="14517"/>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18" w:author="Huy Duc. Nguyen" w:date="2017-08-29T13:09:00Z"/>
                <w:sz w:val="16"/>
                <w:lang w:eastAsia="ja-JP"/>
              </w:rPr>
            </w:pPr>
            <w:del w:id="14519" w:author="Huy Duc. Nguyen" w:date="2017-08-29T13:09:00Z">
              <w:r w:rsidDel="00A81686">
                <w:rPr>
                  <w:rFonts w:hint="eastAsia"/>
                  <w:sz w:val="16"/>
                  <w:lang w:eastAsia="ja-JP"/>
                </w:rPr>
                <w:delText>6</w:delText>
              </w:r>
              <w:bookmarkStart w:id="14520" w:name="_Toc491776719"/>
              <w:bookmarkEnd w:id="14520"/>
            </w:del>
          </w:p>
        </w:tc>
        <w:tc>
          <w:tcPr>
            <w:tcW w:w="696" w:type="dxa"/>
            <w:tcBorders>
              <w:left w:val="single" w:sz="4" w:space="0" w:color="auto"/>
              <w:right w:val="single" w:sz="4" w:space="0" w:color="auto"/>
            </w:tcBorders>
            <w:shd w:val="clear" w:color="auto" w:fill="BFBFBF" w:themeFill="background1" w:themeFillShade="BF"/>
          </w:tcPr>
          <w:p w:rsidR="005738C9" w:rsidDel="00A81686" w:rsidRDefault="005738C9" w:rsidP="00925DEF">
            <w:pPr>
              <w:pStyle w:val="CETextBody"/>
              <w:jc w:val="center"/>
              <w:rPr>
                <w:del w:id="14521" w:author="Huy Duc. Nguyen" w:date="2017-08-29T13:09:00Z"/>
                <w:sz w:val="16"/>
                <w:lang w:eastAsia="ja-JP"/>
              </w:rPr>
            </w:pPr>
            <w:del w:id="14522" w:author="Huy Duc. Nguyen" w:date="2017-08-29T13:09:00Z">
              <w:r w:rsidDel="00A81686">
                <w:rPr>
                  <w:rFonts w:hint="eastAsia"/>
                  <w:sz w:val="16"/>
                  <w:lang w:eastAsia="ja-JP"/>
                </w:rPr>
                <w:delText>7</w:delText>
              </w:r>
              <w:bookmarkStart w:id="14523" w:name="_Toc491776720"/>
              <w:bookmarkEnd w:id="14523"/>
            </w:del>
          </w:p>
        </w:tc>
        <w:tc>
          <w:tcPr>
            <w:tcW w:w="696" w:type="dxa"/>
            <w:tcBorders>
              <w:left w:val="single" w:sz="4" w:space="0" w:color="auto"/>
            </w:tcBorders>
            <w:shd w:val="clear" w:color="auto" w:fill="BFBFBF" w:themeFill="background1" w:themeFillShade="BF"/>
          </w:tcPr>
          <w:p w:rsidR="005738C9" w:rsidDel="00A81686" w:rsidRDefault="005738C9" w:rsidP="00925DEF">
            <w:pPr>
              <w:pStyle w:val="CETextBody"/>
              <w:jc w:val="center"/>
              <w:rPr>
                <w:del w:id="14524" w:author="Huy Duc. Nguyen" w:date="2017-08-29T13:09:00Z"/>
                <w:sz w:val="16"/>
                <w:lang w:eastAsia="ja-JP"/>
              </w:rPr>
            </w:pPr>
            <w:del w:id="14525" w:author="Huy Duc. Nguyen" w:date="2017-08-29T13:09:00Z">
              <w:r w:rsidDel="00A81686">
                <w:rPr>
                  <w:rFonts w:hint="eastAsia"/>
                  <w:sz w:val="16"/>
                  <w:lang w:eastAsia="ja-JP"/>
                </w:rPr>
                <w:delText>8</w:delText>
              </w:r>
              <w:bookmarkStart w:id="14526" w:name="_Toc491776721"/>
              <w:bookmarkEnd w:id="14526"/>
            </w:del>
          </w:p>
        </w:tc>
        <w:tc>
          <w:tcPr>
            <w:tcW w:w="696" w:type="dxa"/>
            <w:tcBorders>
              <w:right w:val="single" w:sz="4" w:space="0" w:color="auto"/>
            </w:tcBorders>
            <w:shd w:val="clear" w:color="auto" w:fill="BFBFBF" w:themeFill="background1" w:themeFillShade="BF"/>
          </w:tcPr>
          <w:p w:rsidR="005738C9" w:rsidDel="00A81686" w:rsidRDefault="005738C9" w:rsidP="00925DEF">
            <w:pPr>
              <w:pStyle w:val="CETextBody"/>
              <w:jc w:val="center"/>
              <w:rPr>
                <w:del w:id="14527" w:author="Huy Duc. Nguyen" w:date="2017-08-29T13:09:00Z"/>
                <w:sz w:val="16"/>
                <w:lang w:eastAsia="ja-JP"/>
              </w:rPr>
            </w:pPr>
            <w:del w:id="14528" w:author="Huy Duc. Nguyen" w:date="2017-08-29T13:09:00Z">
              <w:r w:rsidDel="00A81686">
                <w:rPr>
                  <w:rFonts w:hint="eastAsia"/>
                  <w:sz w:val="16"/>
                  <w:lang w:eastAsia="ja-JP"/>
                </w:rPr>
                <w:delText>9</w:delText>
              </w:r>
              <w:bookmarkStart w:id="14529" w:name="_Toc491776722"/>
              <w:bookmarkEnd w:id="14529"/>
            </w:del>
          </w:p>
        </w:tc>
        <w:tc>
          <w:tcPr>
            <w:tcW w:w="696" w:type="dxa"/>
            <w:tcBorders>
              <w:left w:val="single" w:sz="4" w:space="0" w:color="auto"/>
            </w:tcBorders>
            <w:shd w:val="clear" w:color="auto" w:fill="BFBFBF" w:themeFill="background1" w:themeFillShade="BF"/>
          </w:tcPr>
          <w:p w:rsidR="005738C9" w:rsidDel="00A81686" w:rsidRDefault="005738C9" w:rsidP="00925DEF">
            <w:pPr>
              <w:pStyle w:val="CETextBody"/>
              <w:jc w:val="center"/>
              <w:rPr>
                <w:del w:id="14530" w:author="Huy Duc. Nguyen" w:date="2017-08-29T13:09:00Z"/>
                <w:sz w:val="16"/>
                <w:lang w:eastAsia="ja-JP"/>
              </w:rPr>
            </w:pPr>
            <w:del w:id="14531" w:author="Huy Duc. Nguyen" w:date="2017-08-29T13:09:00Z">
              <w:r w:rsidDel="00A81686">
                <w:rPr>
                  <w:rFonts w:hint="eastAsia"/>
                  <w:sz w:val="16"/>
                  <w:lang w:eastAsia="ja-JP"/>
                </w:rPr>
                <w:delText>10</w:delText>
              </w:r>
              <w:bookmarkStart w:id="14532" w:name="_Toc491776723"/>
              <w:bookmarkEnd w:id="14532"/>
            </w:del>
          </w:p>
        </w:tc>
        <w:bookmarkStart w:id="14533" w:name="_Toc491776724"/>
        <w:bookmarkEnd w:id="14533"/>
      </w:tr>
      <w:tr w:rsidR="005738C9" w:rsidRPr="00207443" w:rsidDel="00A81686" w:rsidTr="00925DEF">
        <w:trPr>
          <w:del w:id="14534" w:author="Huy Duc. Nguyen" w:date="2017-08-29T13:09:00Z"/>
        </w:trPr>
        <w:tc>
          <w:tcPr>
            <w:tcW w:w="1667" w:type="dxa"/>
            <w:tcBorders>
              <w:top w:val="single" w:sz="4" w:space="0" w:color="auto"/>
              <w:right w:val="single" w:sz="12" w:space="0" w:color="000000"/>
            </w:tcBorders>
            <w:shd w:val="clear" w:color="auto" w:fill="BFBFBF" w:themeFill="background1" w:themeFillShade="BF"/>
          </w:tcPr>
          <w:p w:rsidR="005738C9" w:rsidRPr="005972B5" w:rsidDel="00A81686" w:rsidRDefault="005738C9" w:rsidP="00925DEF">
            <w:pPr>
              <w:pStyle w:val="CETextBody"/>
              <w:rPr>
                <w:del w:id="14535" w:author="Huy Duc. Nguyen" w:date="2017-08-29T13:09:00Z"/>
                <w:b/>
                <w:sz w:val="16"/>
                <w:lang w:eastAsia="ja-JP"/>
              </w:rPr>
            </w:pPr>
            <w:del w:id="14536" w:author="Huy Duc. Nguyen" w:date="2017-08-29T13:09:00Z">
              <w:r w:rsidDel="00A81686">
                <w:rPr>
                  <w:b/>
                  <w:sz w:val="16"/>
                  <w:lang w:eastAsia="ja-JP"/>
                </w:rPr>
                <w:delText>Rightware meter cluster FPS</w:delText>
              </w:r>
              <w:bookmarkStart w:id="14537" w:name="_Toc491776725"/>
              <w:bookmarkEnd w:id="14537"/>
            </w:del>
          </w:p>
        </w:tc>
        <w:tc>
          <w:tcPr>
            <w:tcW w:w="695" w:type="dxa"/>
            <w:tcBorders>
              <w:left w:val="single" w:sz="12" w:space="0" w:color="000000"/>
              <w:bottom w:val="single" w:sz="12" w:space="0" w:color="000000"/>
              <w:right w:val="single" w:sz="12" w:space="0" w:color="000000"/>
            </w:tcBorders>
          </w:tcPr>
          <w:p w:rsidR="005738C9" w:rsidRPr="00D67B4A" w:rsidDel="00A81686" w:rsidRDefault="005738C9" w:rsidP="00925DEF">
            <w:pPr>
              <w:pStyle w:val="CETextBody"/>
              <w:jc w:val="center"/>
              <w:rPr>
                <w:del w:id="14538" w:author="Huy Duc. Nguyen" w:date="2017-08-29T13:09:00Z"/>
                <w:sz w:val="16"/>
                <w:szCs w:val="16"/>
                <w:lang w:eastAsia="ja-JP"/>
              </w:rPr>
            </w:pPr>
            <w:del w:id="14539" w:author="Huy Duc. Nguyen" w:date="2017-08-29T13:09:00Z">
              <w:r w:rsidDel="00A81686">
                <w:rPr>
                  <w:rFonts w:hint="eastAsia"/>
                  <w:sz w:val="16"/>
                  <w:szCs w:val="16"/>
                  <w:lang w:eastAsia="ja-JP"/>
                </w:rPr>
                <w:delText>59</w:delText>
              </w:r>
              <w:bookmarkStart w:id="14540" w:name="_Toc491776726"/>
              <w:bookmarkEnd w:id="14540"/>
            </w:del>
          </w:p>
        </w:tc>
        <w:tc>
          <w:tcPr>
            <w:tcW w:w="696" w:type="dxa"/>
            <w:tcBorders>
              <w:left w:val="single" w:sz="12" w:space="0" w:color="000000"/>
              <w:right w:val="single" w:sz="4" w:space="0" w:color="auto"/>
            </w:tcBorders>
          </w:tcPr>
          <w:p w:rsidR="005738C9" w:rsidRPr="00D67B4A" w:rsidDel="00A81686" w:rsidRDefault="005738C9" w:rsidP="00925DEF">
            <w:pPr>
              <w:pStyle w:val="CETextBody"/>
              <w:tabs>
                <w:tab w:val="left" w:pos="304"/>
              </w:tabs>
              <w:jc w:val="center"/>
              <w:rPr>
                <w:del w:id="14541" w:author="Huy Duc. Nguyen" w:date="2017-08-29T13:09:00Z"/>
                <w:sz w:val="16"/>
                <w:szCs w:val="16"/>
                <w:lang w:eastAsia="ja-JP"/>
              </w:rPr>
            </w:pPr>
            <w:del w:id="14542" w:author="Huy Duc. Nguyen" w:date="2017-08-29T13:09:00Z">
              <w:r w:rsidDel="00A81686">
                <w:rPr>
                  <w:rFonts w:hint="eastAsia"/>
                  <w:sz w:val="16"/>
                  <w:szCs w:val="16"/>
                  <w:lang w:eastAsia="ja-JP"/>
                </w:rPr>
                <w:delText>59</w:delText>
              </w:r>
              <w:bookmarkStart w:id="14543" w:name="_Toc491776727"/>
              <w:bookmarkEnd w:id="14543"/>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44" w:author="Huy Duc. Nguyen" w:date="2017-08-29T13:09:00Z"/>
                <w:sz w:val="16"/>
                <w:szCs w:val="16"/>
                <w:lang w:eastAsia="ja-JP"/>
              </w:rPr>
            </w:pPr>
            <w:del w:id="14545" w:author="Huy Duc. Nguyen" w:date="2017-08-29T13:09:00Z">
              <w:r w:rsidDel="00A81686">
                <w:rPr>
                  <w:rFonts w:hint="eastAsia"/>
                  <w:sz w:val="16"/>
                  <w:szCs w:val="16"/>
                  <w:lang w:eastAsia="ja-JP"/>
                </w:rPr>
                <w:delText>60</w:delText>
              </w:r>
              <w:bookmarkStart w:id="14546" w:name="_Toc491776728"/>
              <w:bookmarkEnd w:id="14546"/>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47" w:author="Huy Duc. Nguyen" w:date="2017-08-29T13:09:00Z"/>
                <w:sz w:val="16"/>
                <w:szCs w:val="16"/>
                <w:lang w:eastAsia="ja-JP"/>
              </w:rPr>
            </w:pPr>
            <w:del w:id="14548" w:author="Huy Duc. Nguyen" w:date="2017-08-29T13:09:00Z">
              <w:r w:rsidDel="00A81686">
                <w:rPr>
                  <w:rFonts w:hint="eastAsia"/>
                  <w:sz w:val="16"/>
                  <w:szCs w:val="16"/>
                  <w:lang w:eastAsia="ja-JP"/>
                </w:rPr>
                <w:delText>60</w:delText>
              </w:r>
              <w:bookmarkStart w:id="14549" w:name="_Toc491776729"/>
              <w:bookmarkEnd w:id="14549"/>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50" w:author="Huy Duc. Nguyen" w:date="2017-08-29T13:09:00Z"/>
                <w:sz w:val="16"/>
                <w:szCs w:val="16"/>
                <w:lang w:eastAsia="ja-JP"/>
              </w:rPr>
            </w:pPr>
            <w:del w:id="14551" w:author="Huy Duc. Nguyen" w:date="2017-08-29T13:09:00Z">
              <w:r w:rsidDel="00A81686">
                <w:rPr>
                  <w:rFonts w:hint="eastAsia"/>
                  <w:sz w:val="16"/>
                  <w:szCs w:val="16"/>
                  <w:lang w:eastAsia="ja-JP"/>
                </w:rPr>
                <w:delText>59</w:delText>
              </w:r>
              <w:bookmarkStart w:id="14552" w:name="_Toc491776730"/>
              <w:bookmarkEnd w:id="14552"/>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53" w:author="Huy Duc. Nguyen" w:date="2017-08-29T13:09:00Z"/>
                <w:sz w:val="16"/>
                <w:szCs w:val="16"/>
                <w:lang w:eastAsia="ja-JP"/>
              </w:rPr>
            </w:pPr>
            <w:del w:id="14554" w:author="Huy Duc. Nguyen" w:date="2017-08-29T13:09:00Z">
              <w:r w:rsidDel="00A81686">
                <w:rPr>
                  <w:rFonts w:hint="eastAsia"/>
                  <w:sz w:val="16"/>
                  <w:szCs w:val="16"/>
                  <w:lang w:eastAsia="ja-JP"/>
                </w:rPr>
                <w:delText>59</w:delText>
              </w:r>
              <w:bookmarkStart w:id="14555" w:name="_Toc491776731"/>
              <w:bookmarkEnd w:id="14555"/>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56" w:author="Huy Duc. Nguyen" w:date="2017-08-29T13:09:00Z"/>
                <w:sz w:val="16"/>
                <w:szCs w:val="16"/>
                <w:lang w:eastAsia="ja-JP"/>
              </w:rPr>
            </w:pPr>
            <w:del w:id="14557" w:author="Huy Duc. Nguyen" w:date="2017-08-29T13:09:00Z">
              <w:r w:rsidDel="00A81686">
                <w:rPr>
                  <w:rFonts w:hint="eastAsia"/>
                  <w:sz w:val="16"/>
                  <w:szCs w:val="16"/>
                  <w:lang w:eastAsia="ja-JP"/>
                </w:rPr>
                <w:delText>59</w:delText>
              </w:r>
              <w:bookmarkStart w:id="14558" w:name="_Toc491776732"/>
              <w:bookmarkEnd w:id="14558"/>
            </w:del>
          </w:p>
        </w:tc>
        <w:tc>
          <w:tcPr>
            <w:tcW w:w="696" w:type="dxa"/>
            <w:tcBorders>
              <w:left w:val="single" w:sz="4" w:space="0" w:color="auto"/>
              <w:right w:val="single" w:sz="4" w:space="0" w:color="auto"/>
            </w:tcBorders>
          </w:tcPr>
          <w:p w:rsidR="005738C9" w:rsidRPr="00D67B4A" w:rsidDel="00A81686" w:rsidRDefault="005738C9" w:rsidP="00925DEF">
            <w:pPr>
              <w:pStyle w:val="CETextBody"/>
              <w:jc w:val="center"/>
              <w:rPr>
                <w:del w:id="14559" w:author="Huy Duc. Nguyen" w:date="2017-08-29T13:09:00Z"/>
                <w:sz w:val="16"/>
                <w:szCs w:val="16"/>
                <w:lang w:eastAsia="ja-JP"/>
              </w:rPr>
            </w:pPr>
            <w:del w:id="14560" w:author="Huy Duc. Nguyen" w:date="2017-08-29T13:09:00Z">
              <w:r w:rsidDel="00A81686">
                <w:rPr>
                  <w:rFonts w:hint="eastAsia"/>
                  <w:sz w:val="16"/>
                  <w:szCs w:val="16"/>
                  <w:lang w:eastAsia="ja-JP"/>
                </w:rPr>
                <w:delText>59</w:delText>
              </w:r>
              <w:bookmarkStart w:id="14561" w:name="_Toc491776733"/>
              <w:bookmarkEnd w:id="14561"/>
            </w:del>
          </w:p>
        </w:tc>
        <w:tc>
          <w:tcPr>
            <w:tcW w:w="696" w:type="dxa"/>
            <w:tcBorders>
              <w:left w:val="single" w:sz="4" w:space="0" w:color="auto"/>
            </w:tcBorders>
          </w:tcPr>
          <w:p w:rsidR="005738C9" w:rsidRPr="00D67B4A" w:rsidDel="00A81686" w:rsidRDefault="005738C9" w:rsidP="00925DEF">
            <w:pPr>
              <w:pStyle w:val="CETextBody"/>
              <w:jc w:val="center"/>
              <w:rPr>
                <w:del w:id="14562" w:author="Huy Duc. Nguyen" w:date="2017-08-29T13:09:00Z"/>
                <w:sz w:val="16"/>
                <w:szCs w:val="16"/>
                <w:lang w:eastAsia="ja-JP"/>
              </w:rPr>
            </w:pPr>
            <w:del w:id="14563" w:author="Huy Duc. Nguyen" w:date="2017-08-29T13:09:00Z">
              <w:r w:rsidDel="00A81686">
                <w:rPr>
                  <w:rFonts w:hint="eastAsia"/>
                  <w:sz w:val="16"/>
                  <w:szCs w:val="16"/>
                  <w:lang w:eastAsia="ja-JP"/>
                </w:rPr>
                <w:delText>59</w:delText>
              </w:r>
              <w:bookmarkStart w:id="14564" w:name="_Toc491776734"/>
              <w:bookmarkEnd w:id="14564"/>
            </w:del>
          </w:p>
        </w:tc>
        <w:tc>
          <w:tcPr>
            <w:tcW w:w="696" w:type="dxa"/>
            <w:tcBorders>
              <w:right w:val="single" w:sz="4" w:space="0" w:color="auto"/>
            </w:tcBorders>
          </w:tcPr>
          <w:p w:rsidR="005738C9" w:rsidRPr="00D67B4A" w:rsidDel="00A81686" w:rsidRDefault="005738C9" w:rsidP="00925DEF">
            <w:pPr>
              <w:pStyle w:val="CETextBody"/>
              <w:jc w:val="center"/>
              <w:rPr>
                <w:del w:id="14565" w:author="Huy Duc. Nguyen" w:date="2017-08-29T13:09:00Z"/>
                <w:sz w:val="16"/>
                <w:szCs w:val="16"/>
                <w:lang w:eastAsia="ja-JP"/>
              </w:rPr>
            </w:pPr>
            <w:del w:id="14566" w:author="Huy Duc. Nguyen" w:date="2017-08-29T13:09:00Z">
              <w:r w:rsidDel="00A81686">
                <w:rPr>
                  <w:rFonts w:hint="eastAsia"/>
                  <w:sz w:val="16"/>
                  <w:szCs w:val="16"/>
                  <w:lang w:eastAsia="ja-JP"/>
                </w:rPr>
                <w:delText>60</w:delText>
              </w:r>
              <w:bookmarkStart w:id="14567" w:name="_Toc491776735"/>
              <w:bookmarkEnd w:id="14567"/>
            </w:del>
          </w:p>
        </w:tc>
        <w:tc>
          <w:tcPr>
            <w:tcW w:w="696" w:type="dxa"/>
            <w:tcBorders>
              <w:left w:val="single" w:sz="4" w:space="0" w:color="auto"/>
            </w:tcBorders>
          </w:tcPr>
          <w:p w:rsidR="005738C9" w:rsidRPr="00D67B4A" w:rsidDel="00A81686" w:rsidRDefault="005738C9" w:rsidP="00925DEF">
            <w:pPr>
              <w:pStyle w:val="CETextBody"/>
              <w:jc w:val="center"/>
              <w:rPr>
                <w:del w:id="14568" w:author="Huy Duc. Nguyen" w:date="2017-08-29T13:09:00Z"/>
                <w:sz w:val="16"/>
                <w:szCs w:val="16"/>
                <w:lang w:eastAsia="ja-JP"/>
              </w:rPr>
            </w:pPr>
            <w:del w:id="14569" w:author="Huy Duc. Nguyen" w:date="2017-08-29T13:09:00Z">
              <w:r w:rsidDel="00A81686">
                <w:rPr>
                  <w:rFonts w:hint="eastAsia"/>
                  <w:sz w:val="16"/>
                  <w:szCs w:val="16"/>
                  <w:lang w:eastAsia="ja-JP"/>
                </w:rPr>
                <w:delText>59</w:delText>
              </w:r>
              <w:bookmarkStart w:id="14570" w:name="_Toc491776736"/>
              <w:bookmarkEnd w:id="14570"/>
            </w:del>
          </w:p>
        </w:tc>
        <w:bookmarkStart w:id="14571" w:name="_Toc491776737"/>
        <w:bookmarkEnd w:id="14571"/>
      </w:tr>
    </w:tbl>
    <w:p w:rsidR="005738C9" w:rsidDel="00A81686" w:rsidRDefault="005738C9" w:rsidP="005738C9">
      <w:pPr>
        <w:pStyle w:val="CETextBody"/>
        <w:rPr>
          <w:del w:id="14572" w:author="Huy Duc. Nguyen" w:date="2017-08-29T13:09:00Z"/>
          <w:b/>
          <w:lang w:val="en-US" w:eastAsia="ja-JP"/>
        </w:rPr>
      </w:pPr>
      <w:bookmarkStart w:id="14573" w:name="_Toc491776738"/>
      <w:bookmarkEnd w:id="14573"/>
    </w:p>
    <w:p w:rsidR="005738C9" w:rsidRPr="00B05A50" w:rsidDel="00A81686" w:rsidRDefault="005738C9" w:rsidP="005738C9">
      <w:pPr>
        <w:pStyle w:val="CETextBody"/>
        <w:rPr>
          <w:del w:id="14574" w:author="Huy Duc. Nguyen" w:date="2017-08-29T13:09:00Z"/>
          <w:b/>
          <w:lang w:val="en-US" w:eastAsia="ja-JP"/>
        </w:rPr>
      </w:pPr>
      <w:bookmarkStart w:id="14575" w:name="_Toc491776739"/>
      <w:bookmarkEnd w:id="14575"/>
    </w:p>
    <w:p w:rsidR="005738C9" w:rsidRPr="00827062" w:rsidDel="00A81686" w:rsidRDefault="005738C9" w:rsidP="005738C9">
      <w:pPr>
        <w:pStyle w:val="CETextBody"/>
        <w:numPr>
          <w:ilvl w:val="0"/>
          <w:numId w:val="70"/>
        </w:numPr>
        <w:ind w:hanging="782"/>
        <w:rPr>
          <w:del w:id="14576" w:author="Huy Duc. Nguyen" w:date="2017-08-29T13:09:00Z"/>
          <w:lang w:val="en-US" w:eastAsia="ja-JP"/>
        </w:rPr>
      </w:pPr>
      <w:del w:id="14577"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4578" w:name="_Toc491776740"/>
        <w:bookmarkEnd w:id="14578"/>
      </w:del>
    </w:p>
    <w:p w:rsidR="005738C9" w:rsidDel="00A81686" w:rsidRDefault="005738C9" w:rsidP="005738C9">
      <w:pPr>
        <w:pStyle w:val="CETextBody"/>
        <w:rPr>
          <w:del w:id="14579" w:author="Huy Duc. Nguyen" w:date="2017-08-29T13:09:00Z"/>
          <w:lang w:val="en-US" w:eastAsia="ja-JP"/>
        </w:rPr>
      </w:pPr>
      <w:del w:id="14580" w:author="Huy Duc. Nguyen" w:date="2017-08-29T13:09:00Z">
        <w:r w:rsidRPr="003F3758" w:rsidDel="00A81686">
          <w:rPr>
            <w:lang w:val="en-US" w:eastAsia="ja-JP"/>
          </w:rPr>
          <w:delText xml:space="preserve">Rightware graphics meter kept </w:delText>
        </w:r>
        <w:r w:rsidDel="00A81686">
          <w:rPr>
            <w:rFonts w:hint="eastAsia"/>
            <w:lang w:val="en-US" w:eastAsia="ja-JP"/>
          </w:rPr>
          <w:delText xml:space="preserve">almost </w:delText>
        </w:r>
        <w:r w:rsidRPr="003F3758" w:rsidDel="00A81686">
          <w:rPr>
            <w:lang w:val="en-US" w:eastAsia="ja-JP"/>
          </w:rPr>
          <w:delText xml:space="preserve">60FPS even if </w:delText>
        </w:r>
        <w:r w:rsidDel="00A81686">
          <w:rPr>
            <w:lang w:val="en-US" w:eastAsia="ja-JP"/>
          </w:rPr>
          <w:delText>Linux rebooted. This shows the safety of the virtualization system using INTEGRITY Multivisor. If any issues occur on Linux (e.g. hang-up, run unstably, etc.) we can reboot Linux without any side effects on INTEGRITY, especially for the meter cluster.</w:delText>
        </w:r>
        <w:bookmarkStart w:id="14581" w:name="_Toc491776741"/>
        <w:bookmarkEnd w:id="14581"/>
      </w:del>
    </w:p>
    <w:p w:rsidR="005738C9" w:rsidDel="00A81686" w:rsidRDefault="005738C9" w:rsidP="005738C9">
      <w:pPr>
        <w:rPr>
          <w:del w:id="14582" w:author="Huy Duc. Nguyen" w:date="2017-08-29T13:09:00Z"/>
          <w:sz w:val="22"/>
          <w:lang w:val="en-US" w:eastAsia="ja-JP"/>
        </w:rPr>
      </w:pPr>
      <w:bookmarkStart w:id="14583" w:name="_Toc491776742"/>
      <w:bookmarkEnd w:id="14583"/>
    </w:p>
    <w:p w:rsidR="00C9745C" w:rsidDel="00A81686" w:rsidRDefault="00C9745C">
      <w:pPr>
        <w:rPr>
          <w:del w:id="14584" w:author="Huy Duc. Nguyen" w:date="2017-08-29T13:09:00Z"/>
          <w:sz w:val="22"/>
          <w:lang w:val="en-US" w:eastAsia="ja-JP"/>
        </w:rPr>
      </w:pPr>
      <w:del w:id="14585" w:author="Huy Duc. Nguyen" w:date="2017-08-29T13:09:00Z">
        <w:r w:rsidDel="00A81686">
          <w:rPr>
            <w:sz w:val="22"/>
            <w:lang w:val="en-US" w:eastAsia="ja-JP"/>
          </w:rPr>
          <w:br w:type="page"/>
        </w:r>
      </w:del>
    </w:p>
    <w:p w:rsidR="00CC417F" w:rsidRPr="007C2E44" w:rsidRDefault="00CC417F" w:rsidP="00F30909">
      <w:pPr>
        <w:pStyle w:val="Heading2"/>
        <w:rPr>
          <w:lang w:val="en-US"/>
        </w:rPr>
      </w:pPr>
      <w:bookmarkStart w:id="14586" w:name="_Toc491776743"/>
      <w:r w:rsidRPr="007C2E44">
        <w:rPr>
          <w:lang w:val="en-US"/>
        </w:rPr>
        <w:t>Memory usage</w:t>
      </w:r>
      <w:bookmarkEnd w:id="14586"/>
    </w:p>
    <w:p w:rsidR="00CC417F" w:rsidRPr="007C2E44" w:rsidRDefault="00CC417F" w:rsidP="00F30909">
      <w:pPr>
        <w:pStyle w:val="Heading3"/>
      </w:pPr>
      <w:bookmarkStart w:id="14587" w:name="_Toc491776744"/>
      <w:r w:rsidRPr="007C2E44">
        <w:t>Check the memory usage</w:t>
      </w:r>
      <w:del w:id="14588" w:author="Huy Duc. Nguyen" w:date="2017-08-30T13:10:00Z">
        <w:r w:rsidRPr="007C2E44" w:rsidDel="00483660">
          <w:delText xml:space="preserve"> of Multivisor</w:delText>
        </w:r>
      </w:del>
      <w:bookmarkEnd w:id="14587"/>
    </w:p>
    <w:p w:rsidR="00CC417F" w:rsidRDefault="00CC417F" w:rsidP="006E4480">
      <w:pPr>
        <w:pStyle w:val="CETextBody"/>
        <w:numPr>
          <w:ilvl w:val="0"/>
          <w:numId w:val="71"/>
        </w:numPr>
        <w:ind w:hanging="782"/>
        <w:rPr>
          <w:lang w:val="en-US" w:eastAsia="ja-JP"/>
        </w:rPr>
      </w:pPr>
      <w:r>
        <w:rPr>
          <w:rFonts w:hint="eastAsia"/>
          <w:lang w:val="en-US" w:eastAsia="ja-JP"/>
        </w:rPr>
        <w:t>Description</w:t>
      </w:r>
    </w:p>
    <w:p w:rsidR="00CC417F" w:rsidRDefault="00552922" w:rsidP="00CC417F">
      <w:pPr>
        <w:pStyle w:val="CETextBody"/>
        <w:ind w:left="142"/>
        <w:rPr>
          <w:lang w:val="en-US" w:eastAsia="ja-JP"/>
        </w:rPr>
      </w:pPr>
      <w:r w:rsidRPr="00552922">
        <w:rPr>
          <w:lang w:val="en-US" w:eastAsia="ja-JP"/>
        </w:rPr>
        <w:t>Measure the memory usage of Multivisor of Center Information and Instrument Cluster / Head-up display</w:t>
      </w:r>
      <w:r>
        <w:rPr>
          <w:rFonts w:hint="eastAsia"/>
          <w:lang w:val="en-US" w:eastAsia="ja-JP"/>
        </w:rPr>
        <w:t xml:space="preserve"> on </w:t>
      </w:r>
      <w:r w:rsidR="00C62759">
        <w:rPr>
          <w:lang w:val="en-US" w:eastAsia="ja-JP"/>
        </w:rPr>
        <w:t>virtualization PoC</w:t>
      </w:r>
      <w:r w:rsidRPr="00552922">
        <w:rPr>
          <w:lang w:val="en-US" w:eastAsia="ja-JP"/>
        </w:rPr>
        <w:t>.</w:t>
      </w:r>
    </w:p>
    <w:p w:rsidR="00552922" w:rsidRDefault="00FF364C" w:rsidP="00CC417F">
      <w:pPr>
        <w:pStyle w:val="CETextBody"/>
        <w:ind w:left="142"/>
        <w:rPr>
          <w:lang w:val="en-US" w:eastAsia="ja-JP"/>
        </w:rPr>
      </w:pPr>
      <w:r w:rsidRPr="00FF364C">
        <w:rPr>
          <w:lang w:val="en-US" w:eastAsia="ja-JP"/>
        </w:rPr>
        <w:t>Measurement tool is top command for Linux, Multi Debugger for INTEGRITY.</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1"/>
        </w:numPr>
        <w:ind w:hanging="782"/>
        <w:rPr>
          <w:lang w:val="en-US" w:eastAsia="ja-JP"/>
        </w:rPr>
      </w:pPr>
      <w:r w:rsidRPr="00613E0B">
        <w:rPr>
          <w:lang w:val="en-US" w:eastAsia="ja-JP"/>
        </w:rPr>
        <w:t>Precondition</w:t>
      </w:r>
    </w:p>
    <w:p w:rsidR="00712E10" w:rsidRDefault="00712E10">
      <w:pPr>
        <w:pStyle w:val="CETextBody"/>
        <w:numPr>
          <w:ilvl w:val="0"/>
          <w:numId w:val="132"/>
        </w:numPr>
        <w:rPr>
          <w:ins w:id="14589" w:author=" " w:date="2017-03-09T11:16:00Z"/>
          <w:lang w:val="en-US" w:eastAsia="ja-JP"/>
        </w:rPr>
      </w:pPr>
      <w:r w:rsidRPr="00FD3753">
        <w:rPr>
          <w:lang w:val="en-US" w:eastAsia="ja-JP"/>
        </w:rPr>
        <w:t xml:space="preserve">Measure on </w:t>
      </w:r>
      <w:r>
        <w:rPr>
          <w:lang w:val="en-US" w:eastAsia="ja-JP"/>
        </w:rPr>
        <w:t>virtualization PoC</w:t>
      </w:r>
      <w:r w:rsidRPr="00FD3753">
        <w:rPr>
          <w:lang w:val="en-US" w:eastAsia="ja-JP"/>
        </w:rPr>
        <w:t xml:space="preserve"> (Type1)</w:t>
      </w:r>
    </w:p>
    <w:p w:rsidR="0098679F" w:rsidRPr="0098679F" w:rsidRDefault="0098679F">
      <w:pPr>
        <w:pStyle w:val="ListParagraph"/>
        <w:numPr>
          <w:ilvl w:val="0"/>
          <w:numId w:val="132"/>
        </w:numPr>
        <w:rPr>
          <w:lang w:val="en-US" w:eastAsia="ja-JP"/>
        </w:rPr>
        <w:pPrChange w:id="14590" w:author=" " w:date="2017-03-09T11:16:00Z">
          <w:pPr>
            <w:pStyle w:val="CETextBody"/>
            <w:numPr>
              <w:numId w:val="132"/>
            </w:numPr>
            <w:ind w:left="562" w:hanging="420"/>
          </w:pPr>
        </w:pPrChange>
      </w:pPr>
      <w:ins w:id="14591" w:author=" " w:date="2017-03-09T11:16:00Z">
        <w:r w:rsidRPr="009B3B3D">
          <w:rPr>
            <w:sz w:val="22"/>
            <w:lang w:val="en-US" w:eastAsia="ja-JP"/>
          </w:rPr>
          <w:t>Us</w:t>
        </w:r>
        <w:r>
          <w:rPr>
            <w:rFonts w:hint="eastAsia"/>
            <w:sz w:val="22"/>
            <w:lang w:val="en-US" w:eastAsia="ja-JP"/>
          </w:rPr>
          <w:t>e</w:t>
        </w:r>
        <w:r w:rsidRPr="009B3B3D">
          <w:rPr>
            <w:sz w:val="22"/>
            <w:lang w:val="en-US" w:eastAsia="ja-JP"/>
          </w:rPr>
          <w:t xml:space="preserve"> a tool including </w:t>
        </w:r>
        <w:r>
          <w:rPr>
            <w:rFonts w:hint="eastAsia"/>
            <w:sz w:val="22"/>
            <w:lang w:val="en-US" w:eastAsia="ja-JP"/>
          </w:rPr>
          <w:t xml:space="preserve">in </w:t>
        </w:r>
        <w:r w:rsidRPr="009B3B3D">
          <w:rPr>
            <w:sz w:val="22"/>
            <w:lang w:val="en-US" w:eastAsia="ja-JP"/>
          </w:rPr>
          <w:t xml:space="preserve">Multi </w:t>
        </w:r>
        <w:r>
          <w:rPr>
            <w:sz w:val="22"/>
            <w:lang w:val="en-US" w:eastAsia="ja-JP"/>
          </w:rPr>
          <w:t>Debugger</w:t>
        </w:r>
        <w:r w:rsidRPr="009B3B3D">
          <w:rPr>
            <w:sz w:val="22"/>
            <w:lang w:val="en-US" w:eastAsia="ja-JP"/>
          </w:rPr>
          <w:t>.</w:t>
        </w:r>
      </w:ins>
    </w:p>
    <w:p w:rsidR="00B54167" w:rsidRPr="004278D7" w:rsidRDefault="00B54167" w:rsidP="00955E9B">
      <w:pPr>
        <w:pStyle w:val="CETextBody"/>
        <w:rPr>
          <w:lang w:val="en-US" w:eastAsia="ja-JP"/>
        </w:rPr>
      </w:pPr>
    </w:p>
    <w:p w:rsidR="00CC417F" w:rsidRDefault="00304581" w:rsidP="00D47247">
      <w:pPr>
        <w:pStyle w:val="CETextBody"/>
        <w:numPr>
          <w:ilvl w:val="0"/>
          <w:numId w:val="71"/>
        </w:numPr>
        <w:ind w:hanging="782"/>
        <w:rPr>
          <w:lang w:val="en-US" w:eastAsia="ja-JP"/>
        </w:rPr>
      </w:pPr>
      <w:r>
        <w:rPr>
          <w:rFonts w:hint="eastAsia"/>
          <w:lang w:val="en-US" w:eastAsia="ja-JP"/>
        </w:rPr>
        <w:t>How to measure</w:t>
      </w:r>
    </w:p>
    <w:p w:rsidR="006D47C5" w:rsidRPr="00BF1A7C" w:rsidDel="00025A62" w:rsidRDefault="00BF1A7C">
      <w:pPr>
        <w:pStyle w:val="CETextBody"/>
        <w:numPr>
          <w:ilvl w:val="0"/>
          <w:numId w:val="274"/>
        </w:numPr>
        <w:ind w:hanging="278"/>
        <w:rPr>
          <w:del w:id="14592" w:author=" " w:date="2017-03-09T10:45:00Z"/>
          <w:lang w:val="en-US" w:eastAsia="ja-JP"/>
        </w:rPr>
      </w:pPr>
      <w:del w:id="14593" w:author=" " w:date="2017-03-09T10:45:00Z">
        <w:r w:rsidDel="00025A62">
          <w:rPr>
            <w:rFonts w:hint="eastAsia"/>
            <w:szCs w:val="22"/>
            <w:lang w:eastAsia="ja-JP"/>
          </w:rPr>
          <w:delText xml:space="preserve">Measurement </w:delText>
        </w:r>
        <w:r w:rsidRPr="00415CAA" w:rsidDel="00025A62">
          <w:rPr>
            <w:szCs w:val="22"/>
            <w:lang w:eastAsia="ja-JP"/>
          </w:rPr>
          <w:delText>Center Information</w:delText>
        </w:r>
      </w:del>
    </w:p>
    <w:p w:rsidR="00A26C35" w:rsidDel="00025A62" w:rsidRDefault="00A26C35">
      <w:pPr>
        <w:pStyle w:val="CETextBody"/>
        <w:ind w:firstLineChars="193" w:firstLine="425"/>
        <w:rPr>
          <w:del w:id="14594" w:author=" " w:date="2017-03-09T10:45:00Z"/>
          <w:lang w:val="en-US" w:eastAsia="ja-JP"/>
        </w:rPr>
      </w:pPr>
      <w:del w:id="14595" w:author=" " w:date="2017-03-09T10:45:00Z">
        <w:r w:rsidRPr="00A26C35" w:rsidDel="00025A62">
          <w:rPr>
            <w:lang w:val="en-US" w:eastAsia="ja-JP"/>
          </w:rPr>
          <w:delText>1</w:delText>
        </w:r>
        <w:r w:rsidR="00712E10" w:rsidDel="00025A62">
          <w:rPr>
            <w:lang w:val="en-US" w:eastAsia="ja-JP"/>
          </w:rPr>
          <w:delText xml:space="preserve">. Center Information: </w:delText>
        </w:r>
        <w:r w:rsidR="006D47C5" w:rsidDel="00025A62">
          <w:rPr>
            <w:rFonts w:hint="eastAsia"/>
            <w:lang w:val="en-US" w:eastAsia="ja-JP"/>
          </w:rPr>
          <w:delText>Measurement method r</w:delText>
        </w:r>
        <w:r w:rsidR="00712E10" w:rsidDel="00025A62">
          <w:rPr>
            <w:rFonts w:hint="eastAsia"/>
            <w:lang w:val="en-US" w:eastAsia="ja-JP"/>
          </w:rPr>
          <w:delText>efer</w:delText>
        </w:r>
        <w:r w:rsidR="006D47C5" w:rsidDel="00025A62">
          <w:rPr>
            <w:rFonts w:hint="eastAsia"/>
            <w:lang w:val="en-US" w:eastAsia="ja-JP"/>
          </w:rPr>
          <w:delText>s</w:delText>
        </w:r>
        <w:r w:rsidR="00712E10" w:rsidDel="00025A62">
          <w:rPr>
            <w:rFonts w:hint="eastAsia"/>
            <w:lang w:val="en-US" w:eastAsia="ja-JP"/>
          </w:rPr>
          <w:delText xml:space="preserve"> to</w:delText>
        </w:r>
        <w:r w:rsidRPr="00A26C35" w:rsidDel="00025A62">
          <w:rPr>
            <w:lang w:val="en-US" w:eastAsia="ja-JP"/>
          </w:rPr>
          <w:delText xml:space="preserve"> 5.1.1.</w:delText>
        </w:r>
      </w:del>
    </w:p>
    <w:p w:rsidR="00D563BF" w:rsidRPr="00CC1FE9" w:rsidDel="00025A62" w:rsidRDefault="00D563BF" w:rsidP="00D563BF">
      <w:pPr>
        <w:pStyle w:val="CETextBody"/>
        <w:ind w:firstLineChars="300" w:firstLine="660"/>
        <w:rPr>
          <w:del w:id="14596" w:author=" " w:date="2017-03-09T10:45:00Z"/>
          <w:lang w:val="en-US" w:eastAsia="ja-JP"/>
        </w:rPr>
      </w:pPr>
      <w:del w:id="14597" w:author=" " w:date="2017-03-09T10:45:00Z">
        <w:r w:rsidDel="00025A62">
          <w:rPr>
            <w:lang w:val="en-US" w:eastAsia="ja-JP"/>
          </w:rPr>
          <w:delText xml:space="preserve">After finishing </w:delText>
        </w:r>
        <w:r w:rsidDel="00025A62">
          <w:rPr>
            <w:rFonts w:hint="eastAsia"/>
            <w:lang w:val="en-US" w:eastAsia="ja-JP"/>
          </w:rPr>
          <w:delText>a command</w:delText>
        </w:r>
        <w:r w:rsidRPr="00CC1FE9" w:rsidDel="00025A62">
          <w:rPr>
            <w:lang w:val="en-US" w:eastAsia="ja-JP"/>
          </w:rPr>
          <w:delText xml:space="preserve">, you will see the log like below. </w:delText>
        </w:r>
      </w:del>
    </w:p>
    <w:p w:rsidR="00D563BF" w:rsidDel="00025A62" w:rsidRDefault="0077560A" w:rsidP="00D563BF">
      <w:pPr>
        <w:pStyle w:val="CETextBody"/>
        <w:ind w:firstLineChars="300" w:firstLine="660"/>
        <w:rPr>
          <w:del w:id="14598" w:author=" " w:date="2017-03-09T10:45:00Z"/>
          <w:lang w:val="en-US" w:eastAsia="ja-JP"/>
        </w:rPr>
      </w:pPr>
      <w:del w:id="14599" w:author=" " w:date="2017-03-09T10:45:00Z">
        <w:r w:rsidDel="00025A62">
          <w:rPr>
            <w:rFonts w:hint="eastAsia"/>
            <w:lang w:val="en-US" w:eastAsia="ja-JP"/>
          </w:rPr>
          <w:delText xml:space="preserve">Red square is </w:delText>
        </w:r>
        <w:r w:rsidR="00D563BF" w:rsidDel="00025A62">
          <w:rPr>
            <w:lang w:val="en-US" w:eastAsia="ja-JP"/>
          </w:rPr>
          <w:delText xml:space="preserve">a </w:delText>
        </w:r>
        <w:r w:rsidR="00D563BF" w:rsidRPr="00CC1FE9" w:rsidDel="00025A62">
          <w:rPr>
            <w:lang w:val="en-US" w:eastAsia="ja-JP"/>
          </w:rPr>
          <w:delText>result.</w:delText>
        </w:r>
      </w:del>
    </w:p>
    <w:p w:rsidR="00D563BF" w:rsidRPr="00CC1FE9" w:rsidDel="00025A62" w:rsidRDefault="0077560A" w:rsidP="00D563BF">
      <w:pPr>
        <w:pStyle w:val="CETextBody"/>
        <w:ind w:left="142"/>
        <w:rPr>
          <w:del w:id="14600" w:author=" " w:date="2017-03-09T10:45:00Z"/>
          <w:lang w:val="en-US" w:eastAsia="ja-JP"/>
        </w:rPr>
      </w:pPr>
      <w:del w:id="14601" w:author=" " w:date="2017-03-09T10:45:00Z">
        <w:r w:rsidDel="00025A62">
          <w:rPr>
            <w:noProof/>
            <w:lang w:val="en-US"/>
          </w:rPr>
          <mc:AlternateContent>
            <mc:Choice Requires="wps">
              <w:drawing>
                <wp:anchor distT="0" distB="0" distL="114300" distR="114300" simplePos="0" relativeHeight="251620864" behindDoc="0" locked="0" layoutInCell="1" allowOverlap="1" wp14:anchorId="69487FE1" wp14:editId="1D5EBD32">
                  <wp:simplePos x="0" y="0"/>
                  <wp:positionH relativeFrom="column">
                    <wp:posOffset>382905</wp:posOffset>
                  </wp:positionH>
                  <wp:positionV relativeFrom="paragraph">
                    <wp:posOffset>51647</wp:posOffset>
                  </wp:positionV>
                  <wp:extent cx="5495925" cy="647700"/>
                  <wp:effectExtent l="0" t="0" r="28575" b="19050"/>
                  <wp:wrapNone/>
                  <wp:docPr id="154" name="テキスト ボックス 154"/>
                  <wp:cNvGraphicFramePr/>
                  <a:graphic xmlns:a="http://schemas.openxmlformats.org/drawingml/2006/main">
                    <a:graphicData uri="http://schemas.microsoft.com/office/word/2010/wordprocessingShape">
                      <wps:wsp>
                        <wps:cNvSpPr txBox="1"/>
                        <wps:spPr>
                          <a:xfrm>
                            <a:off x="0" y="0"/>
                            <a:ext cx="5495925" cy="647700"/>
                          </a:xfrm>
                          <a:prstGeom prst="rect">
                            <a:avLst/>
                          </a:prstGeom>
                          <a:solidFill>
                            <a:sysClr val="window" lastClr="FFFFFF"/>
                          </a:solidFill>
                          <a:ln w="6350">
                            <a:solidFill>
                              <a:prstClr val="black"/>
                            </a:solidFill>
                          </a:ln>
                          <a:effectLst/>
                        </wps:spPr>
                        <wps:txbx>
                          <w:txbxContent>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root@salvator-x:~/bin/x86_64-linux-gnu# top -d10</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Mem: 578956K used, 1273804K free, 20824K shrd, 9940K buff, 119992K cached</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CPU:  27% usr   5% sys   0% nic  67% idle   0% io   0% irq   0% sirq</w:t>
                              </w:r>
                            </w:p>
                            <w:p w:rsidR="005B1E90" w:rsidRPr="00B43823" w:rsidRDefault="005B1E90" w:rsidP="00D563BF">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87FE1" id="テキスト ボックス 154" o:spid="_x0000_s1238" type="#_x0000_t202" style="position:absolute;left:0;text-align:left;margin-left:30.15pt;margin-top:4.05pt;width:432.75pt;height:51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" fillcolor="window" strokeweight=".5pt">
                  <v:textbox>
                    <w:txbxContent>
                      <w:p w:rsidR="005B1E90" w:rsidRPr="00762F88" w:rsidRDefault="005B1E90" w:rsidP="00D563BF">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D563BF">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D563BF">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v:textbox>
                </v:shape>
              </w:pict>
            </mc:Fallback>
          </mc:AlternateContent>
        </w:r>
      </w:del>
    </w:p>
    <w:p w:rsidR="00D563BF" w:rsidRPr="00D563BF" w:rsidDel="00025A62" w:rsidRDefault="00B25BD6" w:rsidP="00955E9B">
      <w:pPr>
        <w:pStyle w:val="CETextBody"/>
        <w:ind w:firstLineChars="193" w:firstLine="425"/>
        <w:rPr>
          <w:del w:id="14602" w:author=" " w:date="2017-03-09T10:45:00Z"/>
          <w:lang w:val="en-US" w:eastAsia="ja-JP"/>
        </w:rPr>
      </w:pPr>
      <w:del w:id="14603" w:author=" " w:date="2017-03-09T10:45:00Z">
        <w:r w:rsidDel="00025A62">
          <w:rPr>
            <w:rFonts w:hint="eastAsia"/>
            <w:noProof/>
            <w:lang w:val="en-US"/>
          </w:rPr>
          <mc:AlternateContent>
            <mc:Choice Requires="wps">
              <w:drawing>
                <wp:anchor distT="0" distB="0" distL="114300" distR="114300" simplePos="0" relativeHeight="251639296" behindDoc="0" locked="0" layoutInCell="1" allowOverlap="1" wp14:anchorId="275E69D0" wp14:editId="6C0E0708">
                  <wp:simplePos x="0" y="0"/>
                  <wp:positionH relativeFrom="column">
                    <wp:posOffset>797560</wp:posOffset>
                  </wp:positionH>
                  <wp:positionV relativeFrom="paragraph">
                    <wp:posOffset>-2540</wp:posOffset>
                  </wp:positionV>
                  <wp:extent cx="575310" cy="160020"/>
                  <wp:effectExtent l="0" t="0" r="15240" b="11430"/>
                  <wp:wrapNone/>
                  <wp:docPr id="155" name="正方形/長方形 155"/>
                  <wp:cNvGraphicFramePr/>
                  <a:graphic xmlns:a="http://schemas.openxmlformats.org/drawingml/2006/main">
                    <a:graphicData uri="http://schemas.microsoft.com/office/word/2010/wordprocessingShape">
                      <wps:wsp>
                        <wps:cNvSpPr/>
                        <wps:spPr>
                          <a:xfrm>
                            <a:off x="0" y="0"/>
                            <a:ext cx="575310"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A58C4E" id="正方形/長方形 155" o:spid="_x0000_s1026" style="position:absolute;margin-left:62.8pt;margin-top:-.2pt;width:45.3pt;height:12.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" filled="f" strokecolor="#c0504d" strokeweight="2pt"/>
              </w:pict>
            </mc:Fallback>
          </mc:AlternateContent>
        </w:r>
      </w:del>
    </w:p>
    <w:p w:rsidR="00D563BF" w:rsidDel="00025A62" w:rsidRDefault="00D563BF" w:rsidP="00955E9B">
      <w:pPr>
        <w:pStyle w:val="CETextBody"/>
        <w:ind w:firstLineChars="193" w:firstLine="425"/>
        <w:rPr>
          <w:del w:id="14604" w:author=" " w:date="2017-03-09T10:45:00Z"/>
          <w:lang w:val="en-US" w:eastAsia="ja-JP"/>
        </w:rPr>
      </w:pPr>
    </w:p>
    <w:p w:rsidR="00D563BF" w:rsidDel="00025A62" w:rsidRDefault="00D563BF" w:rsidP="00955E9B">
      <w:pPr>
        <w:pStyle w:val="CETextBody"/>
        <w:ind w:firstLineChars="193" w:firstLine="425"/>
        <w:rPr>
          <w:del w:id="14605" w:author=" " w:date="2017-03-09T10:45:00Z"/>
          <w:lang w:val="en-US" w:eastAsia="ja-JP"/>
        </w:rPr>
      </w:pPr>
    </w:p>
    <w:p w:rsidR="00E622EC" w:rsidDel="00025A62" w:rsidRDefault="00E622EC" w:rsidP="00E622EC">
      <w:pPr>
        <w:pStyle w:val="CETextBody"/>
        <w:rPr>
          <w:del w:id="14606" w:author=" " w:date="2017-03-09T10:45:00Z"/>
          <w:lang w:val="en-US" w:eastAsia="ja-JP"/>
        </w:rPr>
      </w:pPr>
    </w:p>
    <w:p w:rsidR="00BF1A7C" w:rsidRPr="00BF1A7C" w:rsidDel="00025A62" w:rsidRDefault="00BF1A7C" w:rsidP="00BF1A7C">
      <w:pPr>
        <w:pStyle w:val="CETextBody"/>
        <w:numPr>
          <w:ilvl w:val="0"/>
          <w:numId w:val="314"/>
        </w:numPr>
        <w:rPr>
          <w:del w:id="14607" w:author=" " w:date="2017-03-09T10:45:00Z"/>
          <w:lang w:val="en-US" w:eastAsia="ja-JP"/>
        </w:rPr>
      </w:pPr>
      <w:del w:id="14608" w:author=" " w:date="2017-03-09T10:45:00Z">
        <w:r w:rsidRPr="00BF1A7C" w:rsidDel="00025A62">
          <w:rPr>
            <w:rFonts w:hint="eastAsia"/>
            <w:lang w:val="en-US" w:eastAsia="ja-JP"/>
          </w:rPr>
          <w:delText xml:space="preserve">Measurement </w:delText>
        </w:r>
        <w:r w:rsidRPr="00BF1A7C" w:rsidDel="00025A62">
          <w:rPr>
            <w:lang w:val="en-US" w:eastAsia="ja-JP"/>
          </w:rPr>
          <w:delText>MemoryPool</w:delText>
        </w:r>
      </w:del>
    </w:p>
    <w:p w:rsidR="00BF1A7C" w:rsidRPr="00BF1A7C" w:rsidDel="00025A62" w:rsidRDefault="00BF1A7C" w:rsidP="00BF1A7C">
      <w:pPr>
        <w:pStyle w:val="CETextBody"/>
        <w:numPr>
          <w:ilvl w:val="0"/>
          <w:numId w:val="313"/>
        </w:numPr>
        <w:rPr>
          <w:del w:id="14609" w:author=" " w:date="2017-03-09T10:45:00Z"/>
          <w:lang w:val="en-US" w:eastAsia="ja-JP"/>
        </w:rPr>
      </w:pPr>
      <w:del w:id="14610" w:author=" " w:date="2017-03-09T10:45:00Z">
        <w:r w:rsidRPr="00BF1A7C" w:rsidDel="00025A62">
          <w:rPr>
            <w:rFonts w:hint="eastAsia"/>
            <w:lang w:val="en-US" w:eastAsia="ja-JP"/>
          </w:rPr>
          <w:delText xml:space="preserve">Select [Target] </w:delText>
        </w:r>
        <w:r w:rsidRPr="00BF1A7C" w:rsidDel="00025A62">
          <w:rPr>
            <w:lang w:val="en-US" w:eastAsia="ja-JP"/>
          </w:rPr>
          <w:delText>–</w:delText>
        </w:r>
        <w:r w:rsidRPr="00BF1A7C" w:rsidDel="00025A62">
          <w:rPr>
            <w:rFonts w:hint="eastAsia"/>
            <w:lang w:val="en-US" w:eastAsia="ja-JP"/>
          </w:rPr>
          <w:delText xml:space="preserve"> [Connect] from Menu bar</w:delText>
        </w:r>
        <w:r w:rsidR="00AD4683" w:rsidDel="00025A62">
          <w:rPr>
            <w:rFonts w:hint="eastAsia"/>
            <w:lang w:val="en-US" w:eastAsia="ja-JP"/>
          </w:rPr>
          <w:delText xml:space="preserve"> on MULTI.</w:delText>
        </w:r>
      </w:del>
    </w:p>
    <w:p w:rsidR="00BF1A7C" w:rsidRPr="00BF1A7C" w:rsidDel="00025A62" w:rsidRDefault="00BF1A7C" w:rsidP="00BF1A7C">
      <w:pPr>
        <w:pStyle w:val="CETextBody"/>
        <w:numPr>
          <w:ilvl w:val="0"/>
          <w:numId w:val="313"/>
        </w:numPr>
        <w:rPr>
          <w:del w:id="14611" w:author=" " w:date="2017-03-09T10:45:00Z"/>
          <w:lang w:val="en-US" w:eastAsia="ja-JP"/>
        </w:rPr>
      </w:pPr>
      <w:del w:id="14612" w:author=" " w:date="2017-03-09T10:45:00Z">
        <w:r w:rsidRPr="00BF1A7C" w:rsidDel="00025A62">
          <w:rPr>
            <w:rFonts w:hint="eastAsia"/>
            <w:lang w:val="en-US" w:eastAsia="ja-JP"/>
          </w:rPr>
          <w:delText xml:space="preserve">Select </w:delText>
        </w:r>
        <w:r w:rsidRPr="00BF1A7C" w:rsidDel="00025A62">
          <w:rPr>
            <w:lang w:val="en-US" w:eastAsia="ja-JP"/>
          </w:rPr>
          <w:delText>“Dynamic</w:delText>
        </w:r>
        <w:r w:rsidRPr="00BF1A7C" w:rsidDel="00025A62">
          <w:rPr>
            <w:rFonts w:hint="eastAsia"/>
            <w:lang w:val="en-US" w:eastAsia="ja-JP"/>
          </w:rPr>
          <w:delText xml:space="preserve"> Download/INDRT Connection (rtserv2) for Device Tree</w:delText>
        </w:r>
        <w:r w:rsidRPr="00BF1A7C" w:rsidDel="00025A62">
          <w:rPr>
            <w:lang w:val="en-US" w:eastAsia="ja-JP"/>
          </w:rPr>
          <w:delText>”</w:delText>
        </w:r>
        <w:r w:rsidRPr="00BF1A7C" w:rsidDel="00025A62">
          <w:rPr>
            <w:rFonts w:hint="eastAsia"/>
            <w:lang w:val="en-US" w:eastAsia="ja-JP"/>
          </w:rPr>
          <w:delText xml:space="preserve"> and press </w:delText>
        </w:r>
        <w:r w:rsidRPr="00BF1A7C" w:rsidDel="00025A62">
          <w:rPr>
            <w:lang w:val="en-US" w:eastAsia="ja-JP"/>
          </w:rPr>
          <w:delText>“</w:delText>
        </w:r>
        <w:r w:rsidRPr="00BF1A7C" w:rsidDel="00025A62">
          <w:rPr>
            <w:rFonts w:hint="eastAsia"/>
            <w:lang w:val="en-US" w:eastAsia="ja-JP"/>
          </w:rPr>
          <w:delText>Connect</w:delText>
        </w:r>
        <w:r w:rsidRPr="00BF1A7C" w:rsidDel="00025A62">
          <w:rPr>
            <w:lang w:val="en-US" w:eastAsia="ja-JP"/>
          </w:rPr>
          <w:delText>”</w:delText>
        </w:r>
        <w:r w:rsidRPr="00BF1A7C" w:rsidDel="00025A62">
          <w:rPr>
            <w:rFonts w:hint="eastAsia"/>
            <w:lang w:val="en-US" w:eastAsia="ja-JP"/>
          </w:rPr>
          <w:delText xml:space="preserve"> button.</w:delText>
        </w:r>
      </w:del>
    </w:p>
    <w:p w:rsidR="00BF1A7C" w:rsidRPr="00BF1A7C" w:rsidDel="00025A62" w:rsidRDefault="00BF1A7C" w:rsidP="00BF1A7C">
      <w:pPr>
        <w:pStyle w:val="CETextBody"/>
        <w:numPr>
          <w:ilvl w:val="0"/>
          <w:numId w:val="313"/>
        </w:numPr>
        <w:rPr>
          <w:del w:id="14613" w:author=" " w:date="2017-03-09T10:45:00Z"/>
          <w:lang w:val="en-US" w:eastAsia="ja-JP"/>
        </w:rPr>
      </w:pPr>
      <w:del w:id="14614" w:author=" " w:date="2017-03-09T10:45:00Z">
        <w:r w:rsidRPr="00BF1A7C" w:rsidDel="00025A62">
          <w:rPr>
            <w:rFonts w:hint="eastAsia"/>
            <w:lang w:val="en-US" w:eastAsia="ja-JP"/>
          </w:rPr>
          <w:delText xml:space="preserve">Select </w:delText>
        </w:r>
        <w:r w:rsidRPr="00BF1A7C" w:rsidDel="00025A62">
          <w:rPr>
            <w:lang w:val="en-US" w:eastAsia="ja-JP"/>
          </w:rPr>
          <w:delText>“</w:delText>
        </w:r>
        <w:r w:rsidRPr="00BF1A7C" w:rsidDel="00025A62">
          <w:rPr>
            <w:rFonts w:hint="eastAsia"/>
            <w:lang w:val="en-US" w:eastAsia="ja-JP"/>
          </w:rPr>
          <w:delText>Run mode target</w:delText>
        </w:r>
        <w:r w:rsidRPr="00BF1A7C" w:rsidDel="00025A62">
          <w:rPr>
            <w:lang w:val="en-US" w:eastAsia="ja-JP"/>
          </w:rPr>
          <w:delText>”</w:delText>
        </w:r>
        <w:r w:rsidRPr="00BF1A7C" w:rsidDel="00025A62">
          <w:rPr>
            <w:rFonts w:hint="eastAsia"/>
            <w:lang w:val="en-US" w:eastAsia="ja-JP"/>
          </w:rPr>
          <w:delText xml:space="preserve"> </w:delText>
        </w:r>
      </w:del>
    </w:p>
    <w:p w:rsidR="00BF1A7C" w:rsidRPr="00BF1A7C" w:rsidDel="00025A62" w:rsidRDefault="00BF1A7C" w:rsidP="00BF1A7C">
      <w:pPr>
        <w:pStyle w:val="CETextBody"/>
        <w:numPr>
          <w:ilvl w:val="0"/>
          <w:numId w:val="313"/>
        </w:numPr>
        <w:rPr>
          <w:del w:id="14615" w:author=" " w:date="2017-03-09T10:45:00Z"/>
          <w:lang w:val="en-US" w:eastAsia="ja-JP"/>
        </w:rPr>
      </w:pPr>
      <w:del w:id="14616" w:author=" " w:date="2017-03-09T10:45:00Z">
        <w:r w:rsidRPr="00BF1A7C" w:rsidDel="00025A62">
          <w:rPr>
            <w:rFonts w:hint="eastAsia"/>
            <w:lang w:val="en-US" w:eastAsia="ja-JP"/>
          </w:rPr>
          <w:delText xml:space="preserve">Run the following command on </w:delText>
        </w:r>
        <w:r w:rsidRPr="00BF1A7C" w:rsidDel="00025A62">
          <w:rPr>
            <w:lang w:val="en-US" w:eastAsia="ja-JP"/>
          </w:rPr>
          <w:delText>“</w:delText>
        </w:r>
        <w:r w:rsidRPr="00BF1A7C" w:rsidDel="00025A62">
          <w:rPr>
            <w:rFonts w:hint="eastAsia"/>
            <w:lang w:val="en-US" w:eastAsia="ja-JP"/>
          </w:rPr>
          <w:delText>Trg</w:delText>
        </w:r>
        <w:r w:rsidRPr="00BF1A7C" w:rsidDel="00025A62">
          <w:rPr>
            <w:lang w:val="en-US" w:eastAsia="ja-JP"/>
          </w:rPr>
          <w:delText>”</w:delText>
        </w:r>
        <w:r w:rsidRPr="00BF1A7C" w:rsidDel="00025A62">
          <w:rPr>
            <w:rFonts w:hint="eastAsia"/>
            <w:lang w:val="en-US" w:eastAsia="ja-JP"/>
          </w:rPr>
          <w:delText xml:space="preserve"> tab.</w:delText>
        </w:r>
      </w:del>
    </w:p>
    <w:p w:rsidR="00BF1A7C" w:rsidRPr="00BF1A7C" w:rsidDel="00025A62" w:rsidRDefault="00BF1A7C" w:rsidP="00BF1A7C">
      <w:pPr>
        <w:pStyle w:val="CETextBody"/>
        <w:rPr>
          <w:del w:id="14617" w:author=" " w:date="2017-03-09T10:45:00Z"/>
          <w:lang w:val="en-US" w:eastAsia="ja-JP"/>
        </w:rPr>
      </w:pPr>
      <w:del w:id="14618" w:author=" " w:date="2017-03-09T10:45:00Z">
        <w:r w:rsidRPr="00BF1A7C" w:rsidDel="00025A62">
          <w:rPr>
            <w:noProof/>
            <w:lang w:val="en-US"/>
          </w:rPr>
          <mc:AlternateContent>
            <mc:Choice Requires="wps">
              <w:drawing>
                <wp:anchor distT="0" distB="0" distL="114300" distR="114300" simplePos="0" relativeHeight="251738624" behindDoc="0" locked="0" layoutInCell="1" allowOverlap="1" wp14:anchorId="52D1E6D5" wp14:editId="59914C19">
                  <wp:simplePos x="0" y="0"/>
                  <wp:positionH relativeFrom="column">
                    <wp:posOffset>425949</wp:posOffset>
                  </wp:positionH>
                  <wp:positionV relativeFrom="paragraph">
                    <wp:posOffset>22855</wp:posOffset>
                  </wp:positionV>
                  <wp:extent cx="5495925" cy="244305"/>
                  <wp:effectExtent l="0" t="0" r="28575" b="22860"/>
                  <wp:wrapNone/>
                  <wp:docPr id="426" name="テキスト ボックス 426"/>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E6D5" id="テキスト ボックス 426" o:spid="_x0000_s1239" type="#_x0000_t202" style="position:absolute;margin-left:33.55pt;margin-top:1.8pt;width:432.75pt;height:19.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" fillcolor="window" strokeweight=".5pt">
                  <v:textbo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del>
    </w:p>
    <w:p w:rsidR="00AD4683" w:rsidDel="00025A62" w:rsidRDefault="00AD4683">
      <w:pPr>
        <w:rPr>
          <w:del w:id="14619" w:author=" " w:date="2017-03-09T10:45:00Z"/>
          <w:sz w:val="22"/>
          <w:lang w:val="en-US" w:eastAsia="ja-JP"/>
        </w:rPr>
      </w:pPr>
    </w:p>
    <w:p w:rsidR="00BF1A7C" w:rsidRPr="00BF1A7C" w:rsidDel="00025A62" w:rsidRDefault="00BF1A7C" w:rsidP="00BF1A7C">
      <w:pPr>
        <w:pStyle w:val="CETextBody"/>
        <w:numPr>
          <w:ilvl w:val="0"/>
          <w:numId w:val="313"/>
        </w:numPr>
        <w:rPr>
          <w:del w:id="14620" w:author=" " w:date="2017-03-09T10:45:00Z"/>
          <w:lang w:val="en-US" w:eastAsia="ja-JP"/>
        </w:rPr>
      </w:pPr>
      <w:del w:id="14621" w:author=" " w:date="2017-03-09T10:45:00Z">
        <w:r w:rsidRPr="00BF1A7C" w:rsidDel="00025A62">
          <w:rPr>
            <w:rFonts w:hint="eastAsia"/>
            <w:lang w:val="en-US" w:eastAsia="ja-JP"/>
          </w:rPr>
          <w:delText xml:space="preserve">Run the following command on </w:delText>
        </w:r>
        <w:r w:rsidRPr="00BF1A7C" w:rsidDel="00025A62">
          <w:rPr>
            <w:lang w:val="en-US" w:eastAsia="ja-JP"/>
          </w:rPr>
          <w:delText>“</w:delText>
        </w:r>
        <w:r w:rsidRPr="00BF1A7C" w:rsidDel="00025A62">
          <w:rPr>
            <w:rFonts w:hint="eastAsia"/>
            <w:lang w:val="en-US" w:eastAsia="ja-JP"/>
          </w:rPr>
          <w:delText>Trg</w:delText>
        </w:r>
        <w:r w:rsidRPr="00BF1A7C" w:rsidDel="00025A62">
          <w:rPr>
            <w:lang w:val="en-US" w:eastAsia="ja-JP"/>
          </w:rPr>
          <w:delText>”</w:delText>
        </w:r>
        <w:r w:rsidRPr="00BF1A7C" w:rsidDel="00025A62">
          <w:rPr>
            <w:rFonts w:hint="eastAsia"/>
            <w:lang w:val="en-US" w:eastAsia="ja-JP"/>
          </w:rPr>
          <w:delText xml:space="preserve"> tab.</w:delText>
        </w:r>
      </w:del>
    </w:p>
    <w:p w:rsidR="00BF1A7C" w:rsidRPr="00BF1A7C" w:rsidDel="00025A62" w:rsidRDefault="00BF1A7C" w:rsidP="00BF1A7C">
      <w:pPr>
        <w:pStyle w:val="CETextBody"/>
        <w:rPr>
          <w:del w:id="14622" w:author=" " w:date="2017-03-09T10:45:00Z"/>
          <w:lang w:val="en-US" w:eastAsia="ja-JP"/>
        </w:rPr>
      </w:pPr>
      <w:del w:id="14623" w:author=" " w:date="2017-03-09T10:45:00Z">
        <w:r w:rsidRPr="00BF1A7C" w:rsidDel="00025A62">
          <w:rPr>
            <w:noProof/>
            <w:lang w:val="en-US"/>
          </w:rPr>
          <mc:AlternateContent>
            <mc:Choice Requires="wps">
              <w:drawing>
                <wp:anchor distT="0" distB="0" distL="114300" distR="114300" simplePos="0" relativeHeight="251739648" behindDoc="0" locked="0" layoutInCell="1" allowOverlap="1" wp14:anchorId="3568A3D5" wp14:editId="0A61FBB2">
                  <wp:simplePos x="0" y="0"/>
                  <wp:positionH relativeFrom="column">
                    <wp:posOffset>425949</wp:posOffset>
                  </wp:positionH>
                  <wp:positionV relativeFrom="paragraph">
                    <wp:posOffset>21634</wp:posOffset>
                  </wp:positionV>
                  <wp:extent cx="5495925" cy="272226"/>
                  <wp:effectExtent l="0" t="0" r="28575" b="13970"/>
                  <wp:wrapNone/>
                  <wp:docPr id="427" name="テキスト ボックス 427"/>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ysClr val="window" lastClr="FFFFFF"/>
                          </a:solidFill>
                          <a:ln w="6350">
                            <a:solidFill>
                              <a:prstClr val="black"/>
                            </a:solidFill>
                          </a:ln>
                          <a:effectLst/>
                        </wps:spPr>
                        <wps:txb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8A3D5" id="テキスト ボックス 427" o:spid="_x0000_s1240" type="#_x0000_t202" style="position:absolute;margin-left:33.55pt;margin-top:1.7pt;width:432.75pt;height:21.4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" fillcolor="window" strokeweight=".5pt">
                  <v:textbox>
                    <w:txbxContent>
                      <w:p w:rsidR="005B1E90" w:rsidRPr="00B43823" w:rsidRDefault="005B1E90" w:rsidP="00BF1A7C">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del>
    </w:p>
    <w:p w:rsidR="00BF1A7C" w:rsidRPr="00BF1A7C" w:rsidDel="00025A62" w:rsidRDefault="00BF1A7C" w:rsidP="00BF1A7C">
      <w:pPr>
        <w:pStyle w:val="CETextBody"/>
        <w:rPr>
          <w:del w:id="14624" w:author=" " w:date="2017-03-09T10:45:00Z"/>
          <w:lang w:val="en-US" w:eastAsia="ja-JP"/>
        </w:rPr>
      </w:pPr>
    </w:p>
    <w:p w:rsidR="00BF1A7C" w:rsidRPr="00BF1A7C" w:rsidDel="00025A62" w:rsidRDefault="00BF1A7C" w:rsidP="0027486D">
      <w:pPr>
        <w:pStyle w:val="CETextBody"/>
        <w:ind w:firstLineChars="300" w:firstLine="660"/>
        <w:rPr>
          <w:del w:id="14625" w:author=" " w:date="2017-03-09T10:45:00Z"/>
          <w:lang w:val="en-US" w:eastAsia="ja-JP"/>
        </w:rPr>
      </w:pPr>
      <w:del w:id="14626" w:author=" " w:date="2017-03-09T10:45:00Z">
        <w:r w:rsidRPr="00BF1A7C" w:rsidDel="00025A62">
          <w:rPr>
            <w:lang w:val="en-US" w:eastAsia="ja-JP"/>
          </w:rPr>
          <w:delText>After finishing a command, you will see the log like below. Red square is results.</w:delText>
        </w:r>
      </w:del>
    </w:p>
    <w:p w:rsidR="00BF1A7C" w:rsidRPr="00BF1A7C" w:rsidDel="00025A62" w:rsidRDefault="00BF1A7C" w:rsidP="00BF1A7C">
      <w:pPr>
        <w:pStyle w:val="CETextBody"/>
        <w:rPr>
          <w:del w:id="14627" w:author=" " w:date="2017-03-09T10:45:00Z"/>
          <w:lang w:val="en-US" w:eastAsia="ja-JP"/>
        </w:rPr>
      </w:pPr>
      <w:del w:id="14628" w:author=" " w:date="2017-03-09T10:45:00Z">
        <w:r w:rsidRPr="00BF1A7C" w:rsidDel="00025A62">
          <w:rPr>
            <w:noProof/>
            <w:lang w:val="en-US"/>
          </w:rPr>
          <mc:AlternateContent>
            <mc:Choice Requires="wps">
              <w:drawing>
                <wp:anchor distT="0" distB="0" distL="114300" distR="114300" simplePos="0" relativeHeight="251741696" behindDoc="0" locked="0" layoutInCell="1" allowOverlap="1" wp14:anchorId="17D8FFA4" wp14:editId="7AD3E3D5">
                  <wp:simplePos x="0" y="0"/>
                  <wp:positionH relativeFrom="column">
                    <wp:posOffset>3004185</wp:posOffset>
                  </wp:positionH>
                  <wp:positionV relativeFrom="paragraph">
                    <wp:posOffset>76200</wp:posOffset>
                  </wp:positionV>
                  <wp:extent cx="1219200" cy="1577340"/>
                  <wp:effectExtent l="0" t="0" r="19050" b="22860"/>
                  <wp:wrapNone/>
                  <wp:docPr id="428" name="正方形/長方形 428"/>
                  <wp:cNvGraphicFramePr/>
                  <a:graphic xmlns:a="http://schemas.openxmlformats.org/drawingml/2006/main">
                    <a:graphicData uri="http://schemas.microsoft.com/office/word/2010/wordprocessingShape">
                      <wps:wsp>
                        <wps:cNvSpPr/>
                        <wps:spPr>
                          <a:xfrm>
                            <a:off x="0" y="0"/>
                            <a:ext cx="1219200" cy="157734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716F5" id="正方形/長方形 428" o:spid="_x0000_s1026" style="position:absolute;margin-left:236.55pt;margin-top:6pt;width:96pt;height:124.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" filled="f" strokecolor="#c0504d" strokeweight="2pt"/>
              </w:pict>
            </mc:Fallback>
          </mc:AlternateContent>
        </w:r>
        <w:r w:rsidRPr="00BF1A7C" w:rsidDel="00025A62">
          <w:rPr>
            <w:noProof/>
            <w:lang w:val="en-US"/>
          </w:rPr>
          <mc:AlternateContent>
            <mc:Choice Requires="wps">
              <w:drawing>
                <wp:anchor distT="0" distB="0" distL="114300" distR="114300" simplePos="0" relativeHeight="251740672" behindDoc="0" locked="0" layoutInCell="1" allowOverlap="1" wp14:anchorId="606B8EAF" wp14:editId="194DC058">
                  <wp:simplePos x="0" y="0"/>
                  <wp:positionH relativeFrom="column">
                    <wp:posOffset>421005</wp:posOffset>
                  </wp:positionH>
                  <wp:positionV relativeFrom="paragraph">
                    <wp:posOffset>68580</wp:posOffset>
                  </wp:positionV>
                  <wp:extent cx="6029960" cy="1623060"/>
                  <wp:effectExtent l="0" t="0" r="27940" b="15240"/>
                  <wp:wrapNone/>
                  <wp:docPr id="429" name="テキスト ボックス 429"/>
                  <wp:cNvGraphicFramePr/>
                  <a:graphic xmlns:a="http://schemas.openxmlformats.org/drawingml/2006/main">
                    <a:graphicData uri="http://schemas.microsoft.com/office/word/2010/wordprocessingShape">
                      <wps:wsp>
                        <wps:cNvSpPr txBox="1"/>
                        <wps:spPr>
                          <a:xfrm>
                            <a:off x="0" y="0"/>
                            <a:ext cx="6029960" cy="1623060"/>
                          </a:xfrm>
                          <a:prstGeom prst="rect">
                            <a:avLst/>
                          </a:prstGeom>
                          <a:solidFill>
                            <a:sysClr val="window" lastClr="FFFFFF"/>
                          </a:solidFill>
                          <a:ln w="6350">
                            <a:solidFill>
                              <a:prstClr val="black"/>
                            </a:solidFill>
                          </a:ln>
                          <a:effectLst/>
                        </wps:spPr>
                        <wps:txbx>
                          <w:txbxContent>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Type1_kernel                              0x0000000000001000/0x000000000cb24000</w:t>
                              </w:r>
                            </w:p>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INT_Logo_sample_virt                      0x0000000000003000/0x0000000000040000</w:t>
                              </w:r>
                            </w:p>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FBServer                                  0x0000000000000000/0x000000000103d000</w:t>
                              </w:r>
                            </w:p>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pvrserver_as0                             0x0000000002694000/0x0000000009dfd000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DISCOM_sample_virt                        0x0000000000005000/0x0000000000080000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VIN_DU_sample_virt                        0x0000000000021000/0x0000000000080000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multivisor_net_server                     0x0000000000003000/0x0000000000040000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multivisor_loader                         0x0000000000000000/0x000000000c823000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multivisor_vmm                            0x0000000000216000/0x0000000000c3b000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ip46router_devtree_module                 0x0000000000046000/0x00000000004b0000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ivfsserver_devtree_module                 0x00000000000ca000/0x000000000073d000</w:t>
                              </w:r>
                            </w:p>
                            <w:p w:rsidR="005B1E90"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devtree_generic_server_module             0x00000000002b6000/0x0000000001502000</w:t>
                              </w:r>
                            </w:p>
                            <w:p w:rsidR="005B1E90" w:rsidRPr="006122CB"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Sakura                                    0x00000000000cb000/0x0000000004000000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B8EAF" id="テキスト ボックス 429" o:spid="_x0000_s1241" type="#_x0000_t202" style="position:absolute;margin-left:33.15pt;margin-top:5.4pt;width:474.8pt;height:127.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" fillcolor="window" strokeweight=".5pt">
                  <v:textbox>
                    <w:txbxContent>
                      <w:p w:rsidR="005B1E90" w:rsidRDefault="005B1E90" w:rsidP="00BF1A7C">
                        <w:pPr>
                          <w:rPr>
                            <w:rFonts w:ascii="Courier New" w:hAnsi="Courier New" w:cs="Courier New"/>
                            <w:sz w:val="16"/>
                            <w:szCs w:val="16"/>
                            <w:lang w:val="en-US" w:eastAsia="ja-JP"/>
                          </w:rPr>
                        </w:pPr>
                        <w:r w:rsidRPr="004A223C">
                          <w:rPr>
                            <w:rFonts w:ascii="Courier New" w:hAnsi="Courier New" w:cs="Courier New"/>
                            <w:sz w:val="16"/>
                            <w:szCs w:val="16"/>
                            <w:lang w:val="en-US" w:eastAsia="ja-JP"/>
                          </w:rPr>
                          <w:t>Type1_kernel                              0x0000000000001000/0x000000000cb24000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INT_Logo_sample_virt</w:t>
                        </w:r>
                        <w:proofErr w:type="spellEnd"/>
                        <w:r w:rsidRPr="004A223C">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r w:rsidRPr="004A223C">
                          <w:rPr>
                            <w:rFonts w:ascii="Courier New" w:hAnsi="Courier New" w:cs="Courier New"/>
                            <w:sz w:val="16"/>
                            <w:szCs w:val="16"/>
                            <w:lang w:val="en-US" w:eastAsia="ja-JP"/>
                          </w:rPr>
                          <w:t>FBServer</w:t>
                        </w:r>
                        <w:proofErr w:type="spellEnd"/>
                        <w:r w:rsidRPr="004A223C">
                          <w:rPr>
                            <w:rFonts w:ascii="Courier New" w:hAnsi="Courier New" w:cs="Courier New"/>
                            <w:sz w:val="16"/>
                            <w:szCs w:val="16"/>
                            <w:lang w:val="en-US" w:eastAsia="ja-JP"/>
                          </w:rPr>
                          <w:t xml:space="preserve">                                  0x0000000000000000/0x000000000103d000</w:t>
                        </w:r>
                      </w:p>
                      <w:p w:rsidR="005B1E90" w:rsidRDefault="005B1E90" w:rsidP="00BF1A7C">
                        <w:pPr>
                          <w:rPr>
                            <w:rFonts w:ascii="Courier New" w:hAnsi="Courier New" w:cs="Courier New"/>
                            <w:sz w:val="16"/>
                            <w:szCs w:val="16"/>
                            <w:lang w:val="en-US" w:eastAsia="ja-JP"/>
                          </w:rPr>
                        </w:pPr>
                        <w:proofErr w:type="gramStart"/>
                        <w:r w:rsidRPr="004A223C">
                          <w:rPr>
                            <w:rFonts w:ascii="Courier New" w:hAnsi="Courier New" w:cs="Courier New"/>
                            <w:sz w:val="16"/>
                            <w:szCs w:val="16"/>
                            <w:lang w:val="en-US" w:eastAsia="ja-JP"/>
                          </w:rPr>
                          <w:t>pvrserver_as0</w:t>
                        </w:r>
                        <w:proofErr w:type="gramEnd"/>
                        <w:r w:rsidRPr="004A223C">
                          <w:rPr>
                            <w:rFonts w:ascii="Courier New" w:hAnsi="Courier New" w:cs="Courier New"/>
                            <w:sz w:val="16"/>
                            <w:szCs w:val="16"/>
                            <w:lang w:val="en-US" w:eastAsia="ja-JP"/>
                          </w:rPr>
                          <w:t xml:space="preserve">                             0x0000000002694000/0x0000000009dfd000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DISCOM_sample_virt</w:t>
                        </w:r>
                        <w:proofErr w:type="spellEnd"/>
                        <w:r w:rsidRPr="00CC5D85">
                          <w:rPr>
                            <w:rFonts w:ascii="Courier New" w:hAnsi="Courier New" w:cs="Courier New"/>
                            <w:sz w:val="16"/>
                            <w:szCs w:val="16"/>
                            <w:lang w:val="en-US" w:eastAsia="ja-JP"/>
                          </w:rPr>
                          <w:t xml:space="preserve">                        0x0000000000005000/0x0000000000080000</w:t>
                        </w:r>
                      </w:p>
                      <w:p w:rsidR="005B1E90" w:rsidRDefault="005B1E90" w:rsidP="00BF1A7C">
                        <w:pPr>
                          <w:rPr>
                            <w:rFonts w:ascii="Courier New" w:hAnsi="Courier New" w:cs="Courier New"/>
                            <w:sz w:val="16"/>
                            <w:szCs w:val="16"/>
                            <w:lang w:val="en-US" w:eastAsia="ja-JP"/>
                          </w:rPr>
                        </w:pPr>
                        <w:proofErr w:type="spellStart"/>
                        <w:r w:rsidRPr="00CC5D85">
                          <w:rPr>
                            <w:rFonts w:ascii="Courier New" w:hAnsi="Courier New" w:cs="Courier New"/>
                            <w:sz w:val="16"/>
                            <w:szCs w:val="16"/>
                            <w:lang w:val="en-US" w:eastAsia="ja-JP"/>
                          </w:rPr>
                          <w:t>VIN_DU_sample_virt</w:t>
                        </w:r>
                        <w:proofErr w:type="spellEnd"/>
                        <w:r w:rsidRPr="00CC5D85">
                          <w:rPr>
                            <w:rFonts w:ascii="Courier New" w:hAnsi="Courier New" w:cs="Courier New"/>
                            <w:sz w:val="16"/>
                            <w:szCs w:val="16"/>
                            <w:lang w:val="en-US" w:eastAsia="ja-JP"/>
                          </w:rPr>
                          <w:t xml:space="preserve">                        0x0000000000021000/0x0000000000080000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multivisor_net_server</w:t>
                        </w:r>
                        <w:proofErr w:type="spellEnd"/>
                        <w:proofErr w:type="gramEnd"/>
                        <w:r w:rsidRPr="00CC5D85">
                          <w:rPr>
                            <w:rFonts w:ascii="Courier New" w:hAnsi="Courier New" w:cs="Courier New"/>
                            <w:sz w:val="16"/>
                            <w:szCs w:val="16"/>
                            <w:lang w:val="en-US" w:eastAsia="ja-JP"/>
                          </w:rPr>
                          <w:t xml:space="preserve">                     0x0000000000003000/0x0000000000040000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multivisor_loader</w:t>
                        </w:r>
                        <w:proofErr w:type="spellEnd"/>
                        <w:proofErr w:type="gramEnd"/>
                        <w:r w:rsidRPr="00CC5D85">
                          <w:rPr>
                            <w:rFonts w:ascii="Courier New" w:hAnsi="Courier New" w:cs="Courier New"/>
                            <w:sz w:val="16"/>
                            <w:szCs w:val="16"/>
                            <w:lang w:val="en-US" w:eastAsia="ja-JP"/>
                          </w:rPr>
                          <w:t xml:space="preserve">                         0x0000000000000000/0x000000000c823000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multivisor_vmm</w:t>
                        </w:r>
                        <w:proofErr w:type="spellEnd"/>
                        <w:proofErr w:type="gramEnd"/>
                        <w:r w:rsidRPr="00CC5D85">
                          <w:rPr>
                            <w:rFonts w:ascii="Courier New" w:hAnsi="Courier New" w:cs="Courier New"/>
                            <w:sz w:val="16"/>
                            <w:szCs w:val="16"/>
                            <w:lang w:val="en-US" w:eastAsia="ja-JP"/>
                          </w:rPr>
                          <w:t xml:space="preserve">                            0x0000000000216000/0x0000000000c3b000</w:t>
                        </w:r>
                      </w:p>
                      <w:p w:rsidR="005B1E90" w:rsidRDefault="005B1E90" w:rsidP="00BF1A7C">
                        <w:pPr>
                          <w:rPr>
                            <w:rFonts w:ascii="Courier New" w:hAnsi="Courier New" w:cs="Courier New"/>
                            <w:sz w:val="16"/>
                            <w:szCs w:val="16"/>
                            <w:lang w:val="en-US" w:eastAsia="ja-JP"/>
                          </w:rPr>
                        </w:pPr>
                        <w:proofErr w:type="gramStart"/>
                        <w:r w:rsidRPr="00CC5D85">
                          <w:rPr>
                            <w:rFonts w:ascii="Courier New" w:hAnsi="Courier New" w:cs="Courier New"/>
                            <w:sz w:val="16"/>
                            <w:szCs w:val="16"/>
                            <w:lang w:val="en-US" w:eastAsia="ja-JP"/>
                          </w:rPr>
                          <w:t>ip46router_devtree_module</w:t>
                        </w:r>
                        <w:proofErr w:type="gramEnd"/>
                        <w:r w:rsidRPr="00CC5D85">
                          <w:rPr>
                            <w:rFonts w:ascii="Courier New" w:hAnsi="Courier New" w:cs="Courier New"/>
                            <w:sz w:val="16"/>
                            <w:szCs w:val="16"/>
                            <w:lang w:val="en-US" w:eastAsia="ja-JP"/>
                          </w:rPr>
                          <w:t xml:space="preserve">                 0x0000000000046000/0x00000000004b0000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ivfsserver_devtree_module</w:t>
                        </w:r>
                        <w:proofErr w:type="spellEnd"/>
                        <w:proofErr w:type="gramEnd"/>
                        <w:r w:rsidRPr="00CC5D85">
                          <w:rPr>
                            <w:rFonts w:ascii="Courier New" w:hAnsi="Courier New" w:cs="Courier New"/>
                            <w:sz w:val="16"/>
                            <w:szCs w:val="16"/>
                            <w:lang w:val="en-US" w:eastAsia="ja-JP"/>
                          </w:rPr>
                          <w:t xml:space="preserve">                 0x00000000000ca000/0x000000000073d000</w:t>
                        </w:r>
                      </w:p>
                      <w:p w:rsidR="005B1E90" w:rsidRDefault="005B1E90" w:rsidP="00BF1A7C">
                        <w:pPr>
                          <w:rPr>
                            <w:rFonts w:ascii="Courier New" w:hAnsi="Courier New" w:cs="Courier New"/>
                            <w:sz w:val="16"/>
                            <w:szCs w:val="16"/>
                            <w:lang w:val="en-US" w:eastAsia="ja-JP"/>
                          </w:rPr>
                        </w:pPr>
                        <w:proofErr w:type="spellStart"/>
                        <w:proofErr w:type="gramStart"/>
                        <w:r w:rsidRPr="00CC5D85">
                          <w:rPr>
                            <w:rFonts w:ascii="Courier New" w:hAnsi="Courier New" w:cs="Courier New"/>
                            <w:sz w:val="16"/>
                            <w:szCs w:val="16"/>
                            <w:lang w:val="en-US" w:eastAsia="ja-JP"/>
                          </w:rPr>
                          <w:t>devtree_generic_server_module</w:t>
                        </w:r>
                        <w:proofErr w:type="spellEnd"/>
                        <w:proofErr w:type="gramEnd"/>
                        <w:r w:rsidRPr="00CC5D85">
                          <w:rPr>
                            <w:rFonts w:ascii="Courier New" w:hAnsi="Courier New" w:cs="Courier New"/>
                            <w:sz w:val="16"/>
                            <w:szCs w:val="16"/>
                            <w:lang w:val="en-US" w:eastAsia="ja-JP"/>
                          </w:rPr>
                          <w:t xml:space="preserve">             0x00000000002b6000/0x0000000001502000</w:t>
                        </w:r>
                      </w:p>
                      <w:p w:rsidR="005B1E90" w:rsidRPr="006122CB" w:rsidRDefault="005B1E90" w:rsidP="00BF1A7C">
                        <w:pPr>
                          <w:rPr>
                            <w:rFonts w:ascii="Courier New" w:hAnsi="Courier New" w:cs="Courier New"/>
                            <w:sz w:val="16"/>
                            <w:szCs w:val="16"/>
                            <w:lang w:val="en-US" w:eastAsia="ja-JP"/>
                          </w:rPr>
                        </w:pPr>
                        <w:r w:rsidRPr="00CC5D85">
                          <w:rPr>
                            <w:rFonts w:ascii="Courier New" w:hAnsi="Courier New" w:cs="Courier New"/>
                            <w:sz w:val="16"/>
                            <w:szCs w:val="16"/>
                            <w:lang w:val="en-US" w:eastAsia="ja-JP"/>
                          </w:rPr>
                          <w:t>Sakura                                    0x00000000000cb000/0x0000000004000000</w:t>
                        </w:r>
                      </w:p>
                    </w:txbxContent>
                  </v:textbox>
                </v:shape>
              </w:pict>
            </mc:Fallback>
          </mc:AlternateContent>
        </w:r>
      </w:del>
    </w:p>
    <w:p w:rsidR="00BF1A7C" w:rsidRPr="00BF1A7C" w:rsidDel="00025A62" w:rsidRDefault="00BF1A7C" w:rsidP="00BF1A7C">
      <w:pPr>
        <w:pStyle w:val="CETextBody"/>
        <w:rPr>
          <w:del w:id="14629" w:author=" " w:date="2017-03-09T10:45:00Z"/>
          <w:lang w:val="en-US" w:eastAsia="ja-JP"/>
        </w:rPr>
      </w:pPr>
    </w:p>
    <w:p w:rsidR="00BF1A7C" w:rsidRPr="00BF1A7C" w:rsidDel="00025A62" w:rsidRDefault="00BF1A7C" w:rsidP="00BF1A7C">
      <w:pPr>
        <w:pStyle w:val="CETextBody"/>
        <w:rPr>
          <w:del w:id="14630" w:author=" " w:date="2017-03-09T10:45:00Z"/>
          <w:lang w:val="en-US" w:eastAsia="ja-JP"/>
        </w:rPr>
      </w:pPr>
    </w:p>
    <w:p w:rsidR="00BF1A7C" w:rsidRPr="00BF1A7C" w:rsidDel="00025A62" w:rsidRDefault="00BF1A7C" w:rsidP="00BF1A7C">
      <w:pPr>
        <w:pStyle w:val="CETextBody"/>
        <w:rPr>
          <w:del w:id="14631" w:author=" " w:date="2017-03-09T10:45:00Z"/>
          <w:lang w:val="en-US" w:eastAsia="ja-JP"/>
        </w:rPr>
      </w:pPr>
    </w:p>
    <w:p w:rsidR="00BF1A7C" w:rsidRPr="00BF1A7C" w:rsidDel="00025A62" w:rsidRDefault="00BF1A7C" w:rsidP="00BF1A7C">
      <w:pPr>
        <w:pStyle w:val="CETextBody"/>
        <w:rPr>
          <w:del w:id="14632" w:author=" " w:date="2017-03-09T10:45:00Z"/>
          <w:lang w:val="en-US" w:eastAsia="ja-JP"/>
        </w:rPr>
      </w:pPr>
    </w:p>
    <w:p w:rsidR="00BF1A7C" w:rsidRPr="00BF1A7C" w:rsidDel="00025A62" w:rsidRDefault="00BF1A7C" w:rsidP="00BF1A7C">
      <w:pPr>
        <w:pStyle w:val="CETextBody"/>
        <w:rPr>
          <w:del w:id="14633" w:author=" " w:date="2017-03-09T10:45:00Z"/>
          <w:lang w:val="en-US" w:eastAsia="ja-JP"/>
        </w:rPr>
      </w:pPr>
    </w:p>
    <w:p w:rsidR="00BF1A7C" w:rsidRPr="00BF1A7C" w:rsidDel="00025A62" w:rsidRDefault="00BF1A7C" w:rsidP="00BF1A7C">
      <w:pPr>
        <w:pStyle w:val="CETextBody"/>
        <w:rPr>
          <w:del w:id="14634" w:author=" " w:date="2017-03-09T10:45:00Z"/>
          <w:lang w:val="en-US" w:eastAsia="ja-JP"/>
        </w:rPr>
      </w:pPr>
    </w:p>
    <w:p w:rsidR="00BF1A7C" w:rsidDel="00025A62" w:rsidRDefault="00BF1A7C" w:rsidP="00BF1A7C">
      <w:pPr>
        <w:pStyle w:val="CETextBody"/>
        <w:rPr>
          <w:del w:id="14635" w:author=" " w:date="2017-03-09T10:45:00Z"/>
          <w:lang w:val="en-US" w:eastAsia="ja-JP"/>
        </w:rPr>
      </w:pPr>
    </w:p>
    <w:p w:rsidR="00AD4683" w:rsidRPr="00AD4683" w:rsidDel="00025A62" w:rsidRDefault="00716879" w:rsidP="0027486D">
      <w:pPr>
        <w:pStyle w:val="CETextBody"/>
        <w:numPr>
          <w:ilvl w:val="0"/>
          <w:numId w:val="318"/>
        </w:numPr>
        <w:rPr>
          <w:del w:id="14636" w:author=" " w:date="2017-03-09T10:45:00Z"/>
          <w:lang w:val="en-US" w:eastAsia="ja-JP"/>
        </w:rPr>
      </w:pPr>
      <w:del w:id="14637" w:author=" " w:date="2017-03-09T10:45:00Z">
        <w:r w:rsidDel="00025A62">
          <w:rPr>
            <w:lang w:val="en-US" w:eastAsia="ja-JP"/>
          </w:rPr>
          <w:delText xml:space="preserve">Run the step </w:delText>
        </w:r>
        <w:r w:rsidDel="00025A62">
          <w:rPr>
            <w:rFonts w:hint="eastAsia"/>
            <w:lang w:val="en-US" w:eastAsia="ja-JP"/>
          </w:rPr>
          <w:delText>5</w:delText>
        </w:r>
        <w:r w:rsidR="00AD4683" w:rsidRPr="00AD4683" w:rsidDel="00025A62">
          <w:rPr>
            <w:lang w:val="en-US" w:eastAsia="ja-JP"/>
          </w:rPr>
          <w:delText xml:space="preserve"> process 10 seconds after the result is displayed.</w:delText>
        </w:r>
      </w:del>
    </w:p>
    <w:p w:rsidR="00AD4683" w:rsidDel="00025A62" w:rsidRDefault="00716879" w:rsidP="0027486D">
      <w:pPr>
        <w:pStyle w:val="CETextBody"/>
        <w:ind w:firstLineChars="300" w:firstLine="660"/>
        <w:rPr>
          <w:del w:id="14638" w:author=" " w:date="2017-03-09T10:45:00Z"/>
          <w:sz w:val="24"/>
          <w:lang w:val="en-US" w:eastAsia="ja-JP"/>
        </w:rPr>
      </w:pPr>
      <w:del w:id="14639" w:author=" " w:date="2017-03-09T10:45:00Z">
        <w:r w:rsidDel="00025A62">
          <w:rPr>
            <w:lang w:val="en-US" w:eastAsia="ja-JP"/>
          </w:rPr>
          <w:delText xml:space="preserve">Repeat this </w:delText>
        </w:r>
        <w:r w:rsidDel="00025A62">
          <w:rPr>
            <w:rFonts w:hint="eastAsia"/>
            <w:lang w:val="en-US" w:eastAsia="ja-JP"/>
          </w:rPr>
          <w:delText>for 10 minutes</w:delText>
        </w:r>
        <w:r w:rsidR="00AD4683" w:rsidRPr="00AD4683" w:rsidDel="00025A62">
          <w:rPr>
            <w:lang w:val="en-US" w:eastAsia="ja-JP"/>
          </w:rPr>
          <w:delText>.</w:delText>
        </w:r>
      </w:del>
    </w:p>
    <w:p w:rsidR="00025A62" w:rsidRPr="00720FAC" w:rsidRDefault="00025A62" w:rsidP="00025A62">
      <w:pPr>
        <w:pStyle w:val="CETextBody"/>
        <w:ind w:firstLineChars="100" w:firstLine="220"/>
        <w:rPr>
          <w:ins w:id="14640" w:author=" " w:date="2017-03-09T10:45:00Z"/>
          <w:lang w:val="en-US" w:eastAsia="ja-JP"/>
        </w:rPr>
      </w:pPr>
      <w:ins w:id="14641" w:author=" " w:date="2017-03-09T10:45:00Z">
        <w:r w:rsidRPr="00B6429E">
          <w:rPr>
            <w:lang w:val="en-US" w:eastAsia="ja-JP"/>
          </w:rPr>
          <w:t xml:space="preserve">Calculate a use memory size by subtracting unused memory from a total memory size (3,968 </w:t>
        </w:r>
        <w:r>
          <w:rPr>
            <w:rFonts w:hint="eastAsia"/>
            <w:lang w:val="en-US" w:eastAsia="ja-JP"/>
          </w:rPr>
          <w:t>M</w:t>
        </w:r>
        <w:r>
          <w:rPr>
            <w:lang w:val="en-US" w:eastAsia="ja-JP"/>
          </w:rPr>
          <w:t>byte</w:t>
        </w:r>
        <w:r w:rsidRPr="00B6429E">
          <w:rPr>
            <w:lang w:val="en-US" w:eastAsia="ja-JP"/>
          </w:rPr>
          <w:t>)</w:t>
        </w:r>
        <w:r>
          <w:rPr>
            <w:rFonts w:hint="eastAsia"/>
            <w:lang w:val="en-US" w:eastAsia="ja-JP"/>
          </w:rPr>
          <w:t>.</w:t>
        </w:r>
      </w:ins>
    </w:p>
    <w:p w:rsidR="0073796A" w:rsidRDefault="00427612">
      <w:pPr>
        <w:pStyle w:val="CETextBody"/>
        <w:ind w:leftChars="50" w:left="120"/>
        <w:rPr>
          <w:ins w:id="14642" w:author="Kazuhiro Takagi" w:date="2017-03-13T21:28:00Z"/>
          <w:lang w:val="en-US" w:eastAsia="ja-JP"/>
        </w:rPr>
      </w:pPr>
      <w:ins w:id="14643" w:author="Kazuhiro Takagi" w:date="2017-03-13T16:51:00Z">
        <w:r>
          <w:rPr>
            <w:rFonts w:hint="eastAsia"/>
            <w:lang w:val="en-US" w:eastAsia="ja-JP"/>
          </w:rPr>
          <w:t xml:space="preserve">   </w:t>
        </w:r>
      </w:ins>
      <w:ins w:id="14644" w:author="Kazuhiro Takagi" w:date="2017-03-13T21:26:00Z">
        <w:r w:rsidR="0073796A">
          <w:rPr>
            <w:lang w:val="en-US" w:eastAsia="ja-JP"/>
          </w:rPr>
          <w:t>Estimated m</w:t>
        </w:r>
      </w:ins>
      <w:ins w:id="14645" w:author="Kazuhiro Takagi" w:date="2017-03-13T16:51:00Z">
        <w:r>
          <w:rPr>
            <w:lang w:val="en-US" w:eastAsia="ja-JP"/>
          </w:rPr>
          <w:t xml:space="preserve">emory </w:t>
        </w:r>
      </w:ins>
      <w:ins w:id="14646" w:author="Kazuhiro Takagi" w:date="2017-03-13T16:52:00Z">
        <w:r>
          <w:rPr>
            <w:lang w:val="en-US" w:eastAsia="ja-JP"/>
          </w:rPr>
          <w:t>usage</w:t>
        </w:r>
      </w:ins>
      <w:ins w:id="14647" w:author="Kazuhiro Takagi" w:date="2017-03-13T16:51:00Z">
        <w:r>
          <w:rPr>
            <w:lang w:val="en-US" w:eastAsia="ja-JP"/>
          </w:rPr>
          <w:t xml:space="preserve"> = </w:t>
        </w:r>
      </w:ins>
      <w:ins w:id="14648" w:author="Kazuhiro Takagi" w:date="2017-03-13T16:52:00Z">
        <w:r>
          <w:rPr>
            <w:lang w:val="en-US" w:eastAsia="ja-JP"/>
          </w:rPr>
          <w:t xml:space="preserve">Total memory </w:t>
        </w:r>
      </w:ins>
      <w:ins w:id="14649" w:author="Kazuhiro Takagi" w:date="2017-03-13T16:54:00Z">
        <w:r w:rsidR="00953A3A">
          <w:rPr>
            <w:rFonts w:hint="eastAsia"/>
            <w:lang w:val="en-US" w:eastAsia="ja-JP"/>
          </w:rPr>
          <w:t>-</w:t>
        </w:r>
      </w:ins>
      <w:ins w:id="14650" w:author="Kazuhiro Takagi" w:date="2017-03-13T16:52:00Z">
        <w:r w:rsidR="00953A3A">
          <w:rPr>
            <w:lang w:val="en-US" w:eastAsia="ja-JP"/>
          </w:rPr>
          <w:t xml:space="preserve"> free memory </w:t>
        </w:r>
      </w:ins>
      <w:ins w:id="14651" w:author="Kazuhiro Takagi" w:date="2017-03-13T16:55:00Z">
        <w:r w:rsidR="00953A3A">
          <w:rPr>
            <w:lang w:val="en-US" w:eastAsia="ja-JP"/>
          </w:rPr>
          <w:t>[</w:t>
        </w:r>
      </w:ins>
      <w:ins w:id="14652" w:author="Kazuhiro Takagi" w:date="2017-03-13T16:58:00Z">
        <w:r w:rsidR="00953A3A">
          <w:rPr>
            <w:lang w:val="en-US" w:eastAsia="ja-JP"/>
          </w:rPr>
          <w:t xml:space="preserve">Virtualized </w:t>
        </w:r>
      </w:ins>
      <w:ins w:id="14653" w:author="Kazuhiro Takagi" w:date="2017-03-13T16:53:00Z">
        <w:r w:rsidR="00953A3A">
          <w:rPr>
            <w:lang w:val="en-US" w:eastAsia="ja-JP"/>
          </w:rPr>
          <w:t>Linux</w:t>
        </w:r>
      </w:ins>
      <w:ins w:id="14654" w:author="Kazuhiro Takagi" w:date="2017-03-13T16:56:00Z">
        <w:r w:rsidR="00953A3A">
          <w:rPr>
            <w:lang w:val="en-US" w:eastAsia="ja-JP"/>
          </w:rPr>
          <w:t>,</w:t>
        </w:r>
      </w:ins>
      <w:ins w:id="14655" w:author="Kazuhiro Takagi" w:date="2017-03-13T16:55:00Z">
        <w:r w:rsidR="00953A3A">
          <w:rPr>
            <w:lang w:val="en-US" w:eastAsia="ja-JP"/>
          </w:rPr>
          <w:t xml:space="preserve"> Memory Pool</w:t>
        </w:r>
      </w:ins>
      <w:ins w:id="14656" w:author="Kazuhiro Takagi" w:date="2017-03-13T16:56:00Z">
        <w:r w:rsidR="00953A3A">
          <w:rPr>
            <w:lang w:val="en-US" w:eastAsia="ja-JP"/>
          </w:rPr>
          <w:t>, heap</w:t>
        </w:r>
      </w:ins>
      <w:ins w:id="14657" w:author="Kazuhiro Takagi" w:date="2017-03-13T16:55:00Z">
        <w:r w:rsidR="00953A3A">
          <w:rPr>
            <w:lang w:val="en-US" w:eastAsia="ja-JP"/>
          </w:rPr>
          <w:t>]</w:t>
        </w:r>
      </w:ins>
    </w:p>
    <w:p w:rsidR="0073796A" w:rsidRPr="00921AE4" w:rsidRDefault="0073796A">
      <w:pPr>
        <w:pStyle w:val="CETextBody"/>
        <w:ind w:leftChars="50" w:left="120"/>
        <w:rPr>
          <w:ins w:id="14658" w:author="Kazuhiro Takagi" w:date="2017-03-13T16:52:00Z"/>
          <w:sz w:val="20"/>
          <w:szCs w:val="20"/>
          <w:lang w:val="en-US" w:eastAsia="ja-JP"/>
          <w:rPrChange w:id="14659" w:author="Kazuhiro Takagi" w:date="2017-03-13T21:31:00Z">
            <w:rPr>
              <w:ins w:id="14660" w:author="Kazuhiro Takagi" w:date="2017-03-13T16:52:00Z"/>
              <w:lang w:val="en-US" w:eastAsia="ja-JP"/>
            </w:rPr>
          </w:rPrChange>
        </w:rPr>
      </w:pPr>
      <w:ins w:id="14661" w:author="Kazuhiro Takagi" w:date="2017-03-13T21:28:00Z">
        <w:r>
          <w:rPr>
            <w:rFonts w:hint="eastAsia"/>
            <w:lang w:val="en-US" w:eastAsia="ja-JP"/>
          </w:rPr>
          <w:t xml:space="preserve">　</w:t>
        </w:r>
        <w:r w:rsidRPr="00921AE4">
          <w:rPr>
            <w:sz w:val="20"/>
            <w:szCs w:val="20"/>
            <w:lang w:val="en-US" w:eastAsia="ja-JP"/>
            <w:rPrChange w:id="14662" w:author="Kazuhiro Takagi" w:date="2017-03-13T21:31:00Z">
              <w:rPr>
                <w:lang w:val="en-US" w:eastAsia="ja-JP"/>
              </w:rPr>
            </w:rPrChange>
          </w:rPr>
          <w:t xml:space="preserve">Note </w:t>
        </w:r>
      </w:ins>
      <w:ins w:id="14663" w:author="Kazuhiro Takagi" w:date="2017-03-13T21:29:00Z">
        <w:r w:rsidRPr="00921AE4">
          <w:rPr>
            <w:sz w:val="20"/>
            <w:szCs w:val="20"/>
            <w:lang w:val="en-US" w:eastAsia="ja-JP"/>
            <w:rPrChange w:id="14664" w:author="Kazuhiro Takagi" w:date="2017-03-13T21:31:00Z">
              <w:rPr>
                <w:lang w:val="en-US" w:eastAsia="ja-JP"/>
              </w:rPr>
            </w:rPrChange>
          </w:rPr>
          <w:t xml:space="preserve">that this value is not exactly </w:t>
        </w:r>
      </w:ins>
      <w:ins w:id="14665" w:author="Kazuhiro Takagi" w:date="2017-03-13T21:30:00Z">
        <w:r w:rsidRPr="00921AE4">
          <w:rPr>
            <w:sz w:val="20"/>
            <w:szCs w:val="20"/>
            <w:lang w:val="en-US" w:eastAsia="ja-JP"/>
            <w:rPrChange w:id="14666" w:author="Kazuhiro Takagi" w:date="2017-03-13T21:31:00Z">
              <w:rPr>
                <w:lang w:val="en-US" w:eastAsia="ja-JP"/>
              </w:rPr>
            </w:rPrChange>
          </w:rPr>
          <w:t xml:space="preserve">because we have omitted the </w:t>
        </w:r>
      </w:ins>
      <w:ins w:id="14667" w:author="Kazuhiro Takagi" w:date="2017-03-13T21:29:00Z">
        <w:r w:rsidRPr="00921AE4">
          <w:rPr>
            <w:sz w:val="20"/>
            <w:szCs w:val="20"/>
            <w:lang w:val="en-US" w:eastAsia="ja-JP"/>
            <w:rPrChange w:id="14668" w:author="Kazuhiro Takagi" w:date="2017-03-13T21:31:00Z">
              <w:rPr>
                <w:lang w:val="en-US" w:eastAsia="ja-JP"/>
              </w:rPr>
            </w:rPrChange>
          </w:rPr>
          <w:t>small</w:t>
        </w:r>
      </w:ins>
      <w:ins w:id="14669" w:author="Kazuhiro Takagi" w:date="2017-03-13T21:30:00Z">
        <w:r w:rsidRPr="00921AE4">
          <w:rPr>
            <w:sz w:val="20"/>
            <w:szCs w:val="20"/>
            <w:lang w:val="en-US" w:eastAsia="ja-JP"/>
            <w:rPrChange w:id="14670" w:author="Kazuhiro Takagi" w:date="2017-03-13T21:31:00Z">
              <w:rPr>
                <w:lang w:val="en-US" w:eastAsia="ja-JP"/>
              </w:rPr>
            </w:rPrChange>
          </w:rPr>
          <w:t xml:space="preserve"> pieces </w:t>
        </w:r>
      </w:ins>
      <w:ins w:id="14671" w:author="Kazuhiro Takagi" w:date="2017-03-13T21:31:00Z">
        <w:r w:rsidRPr="00921AE4">
          <w:rPr>
            <w:sz w:val="20"/>
            <w:szCs w:val="20"/>
            <w:lang w:val="en-US" w:eastAsia="ja-JP"/>
            <w:rPrChange w:id="14672" w:author="Kazuhiro Takagi" w:date="2017-03-13T21:31:00Z">
              <w:rPr>
                <w:lang w:val="en-US" w:eastAsia="ja-JP"/>
              </w:rPr>
            </w:rPrChange>
          </w:rPr>
          <w:t xml:space="preserve">of </w:t>
        </w:r>
      </w:ins>
      <w:ins w:id="14673" w:author="Kazuhiro Takagi" w:date="2017-03-13T21:29:00Z">
        <w:r w:rsidRPr="00921AE4">
          <w:rPr>
            <w:sz w:val="20"/>
            <w:szCs w:val="20"/>
            <w:lang w:val="en-US" w:eastAsia="ja-JP"/>
            <w:rPrChange w:id="14674" w:author="Kazuhiro Takagi" w:date="2017-03-13T21:31:00Z">
              <w:rPr>
                <w:lang w:val="en-US" w:eastAsia="ja-JP"/>
              </w:rPr>
            </w:rPrChange>
          </w:rPr>
          <w:t>memory</w:t>
        </w:r>
      </w:ins>
      <w:ins w:id="14675" w:author="Kazuhiro Takagi" w:date="2017-03-13T21:30:00Z">
        <w:r w:rsidRPr="00921AE4">
          <w:rPr>
            <w:sz w:val="20"/>
            <w:szCs w:val="20"/>
            <w:lang w:val="en-US" w:eastAsia="ja-JP"/>
            <w:rPrChange w:id="14676" w:author="Kazuhiro Takagi" w:date="2017-03-13T21:31:00Z">
              <w:rPr>
                <w:lang w:val="en-US" w:eastAsia="ja-JP"/>
              </w:rPr>
            </w:rPrChange>
          </w:rPr>
          <w:t>.</w:t>
        </w:r>
      </w:ins>
    </w:p>
    <w:p w:rsidR="00025A62" w:rsidRPr="00427612" w:rsidDel="00483660" w:rsidRDefault="00953A3A">
      <w:pPr>
        <w:pStyle w:val="CETextBody"/>
        <w:ind w:firstLine="3080"/>
        <w:rPr>
          <w:ins w:id="14677" w:author=" " w:date="2017-03-09T10:45:00Z"/>
          <w:del w:id="14678" w:author="Huy Duc. Nguyen" w:date="2017-08-30T13:09:00Z"/>
          <w:lang w:val="en-US" w:eastAsia="ja-JP"/>
        </w:rPr>
        <w:pPrChange w:id="14679" w:author="Kazuhiro Takagi" w:date="2017-03-13T16:58:00Z">
          <w:pPr>
            <w:pStyle w:val="CETextBody"/>
          </w:pPr>
        </w:pPrChange>
      </w:pPr>
      <w:ins w:id="14680" w:author="Kazuhiro Takagi" w:date="2017-03-13T16:55:00Z">
        <w:del w:id="14681" w:author="Huy Duc. Nguyen" w:date="2017-08-30T13:09:00Z">
          <w:r w:rsidDel="00483660">
            <w:rPr>
              <w:lang w:val="en-US" w:eastAsia="ja-JP"/>
            </w:rPr>
            <w:delText xml:space="preserve"> </w:delText>
          </w:r>
        </w:del>
      </w:ins>
    </w:p>
    <w:p w:rsidR="00025A62" w:rsidRPr="00BF1A7C" w:rsidDel="00483660" w:rsidRDefault="00025A62" w:rsidP="00025A62">
      <w:pPr>
        <w:pStyle w:val="CETextBody"/>
        <w:numPr>
          <w:ilvl w:val="0"/>
          <w:numId w:val="274"/>
        </w:numPr>
        <w:ind w:hanging="278"/>
        <w:rPr>
          <w:ins w:id="14682" w:author=" " w:date="2017-03-09T10:45:00Z"/>
          <w:del w:id="14683" w:author="Huy Duc. Nguyen" w:date="2017-08-30T13:09:00Z"/>
          <w:lang w:val="en-US" w:eastAsia="ja-JP"/>
        </w:rPr>
      </w:pPr>
      <w:ins w:id="14684" w:author=" " w:date="2017-03-09T10:45:00Z">
        <w:del w:id="14685" w:author="Huy Duc. Nguyen" w:date="2017-08-30T13:09:00Z">
          <w:r w:rsidDel="00483660">
            <w:rPr>
              <w:rFonts w:hint="eastAsia"/>
              <w:szCs w:val="22"/>
              <w:lang w:eastAsia="ja-JP"/>
            </w:rPr>
            <w:delText>Measurement of the unused</w:delText>
          </w:r>
        </w:del>
      </w:ins>
      <w:ins w:id="14686" w:author="Kazuhiro Takagi" w:date="2017-03-13T21:30:00Z">
        <w:del w:id="14687" w:author="Huy Duc. Nguyen" w:date="2017-08-30T13:09:00Z">
          <w:r w:rsidR="0073796A" w:rsidDel="00483660">
            <w:rPr>
              <w:rFonts w:hint="eastAsia"/>
              <w:szCs w:val="22"/>
              <w:lang w:eastAsia="ja-JP"/>
            </w:rPr>
            <w:delText>unused</w:delText>
          </w:r>
          <w:r w:rsidR="0073796A" w:rsidDel="00483660">
            <w:rPr>
              <w:szCs w:val="22"/>
              <w:lang w:eastAsia="ja-JP"/>
            </w:rPr>
            <w:delText xml:space="preserve"> </w:delText>
          </w:r>
        </w:del>
      </w:ins>
      <w:ins w:id="14688" w:author=" " w:date="2017-03-09T10:45:00Z">
        <w:del w:id="14689" w:author="Huy Duc. Nguyen" w:date="2017-08-30T13:09:00Z">
          <w:r w:rsidDel="00483660">
            <w:rPr>
              <w:rFonts w:hint="eastAsia"/>
              <w:szCs w:val="22"/>
              <w:lang w:eastAsia="ja-JP"/>
            </w:rPr>
            <w:delText xml:space="preserve"> memory size in </w:delText>
          </w:r>
          <w:r w:rsidRPr="00415CAA" w:rsidDel="00483660">
            <w:rPr>
              <w:szCs w:val="22"/>
              <w:lang w:eastAsia="ja-JP"/>
            </w:rPr>
            <w:delText>Center Information</w:delText>
          </w:r>
        </w:del>
      </w:ins>
    </w:p>
    <w:p w:rsidR="00025A62" w:rsidDel="00483660" w:rsidRDefault="00025A62" w:rsidP="00025A62">
      <w:pPr>
        <w:pStyle w:val="CETextBody"/>
        <w:ind w:firstLineChars="193" w:firstLine="425"/>
        <w:rPr>
          <w:ins w:id="14690" w:author=" " w:date="2017-03-09T10:45:00Z"/>
          <w:del w:id="14691" w:author="Huy Duc. Nguyen" w:date="2017-08-30T13:09:00Z"/>
          <w:lang w:val="en-US" w:eastAsia="ja-JP"/>
        </w:rPr>
      </w:pPr>
      <w:ins w:id="14692" w:author=" " w:date="2017-03-09T10:45:00Z">
        <w:del w:id="14693" w:author="Huy Duc. Nguyen" w:date="2017-08-30T13:09:00Z">
          <w:r w:rsidRPr="00A26C35" w:rsidDel="00483660">
            <w:rPr>
              <w:lang w:val="en-US" w:eastAsia="ja-JP"/>
            </w:rPr>
            <w:delText>1</w:delText>
          </w:r>
          <w:r w:rsidDel="00483660">
            <w:rPr>
              <w:lang w:val="en-US" w:eastAsia="ja-JP"/>
            </w:rPr>
            <w:delText>.</w:delText>
          </w:r>
        </w:del>
      </w:ins>
      <w:ins w:id="14694" w:author="Kazuhiro Takagi" w:date="2017-03-16T20:37:00Z">
        <w:del w:id="14695" w:author="Huy Duc. Nguyen" w:date="2017-08-30T13:09:00Z">
          <w:r w:rsidR="007C563C" w:rsidDel="00483660">
            <w:rPr>
              <w:lang w:val="en-US" w:eastAsia="ja-JP"/>
            </w:rPr>
            <w:delText xml:space="preserve"> </w:delText>
          </w:r>
        </w:del>
      </w:ins>
      <w:ins w:id="14696" w:author=" " w:date="2017-03-09T10:45:00Z">
        <w:del w:id="14697" w:author="Huy Duc. Nguyen" w:date="2017-08-30T13:09:00Z">
          <w:r w:rsidDel="00483660">
            <w:rPr>
              <w:lang w:val="en-US" w:eastAsia="ja-JP"/>
            </w:rPr>
            <w:delText xml:space="preserve"> Center Information: </w:delText>
          </w:r>
          <w:r w:rsidDel="00483660">
            <w:rPr>
              <w:rFonts w:hint="eastAsia"/>
              <w:lang w:val="en-US" w:eastAsia="ja-JP"/>
            </w:rPr>
            <w:delText>Measurement method refers to</w:delText>
          </w:r>
          <w:r w:rsidRPr="00A26C35" w:rsidDel="00483660">
            <w:rPr>
              <w:lang w:val="en-US" w:eastAsia="ja-JP"/>
            </w:rPr>
            <w:delText xml:space="preserve"> 5.1.1.</w:delText>
          </w:r>
        </w:del>
      </w:ins>
    </w:p>
    <w:p w:rsidR="007C563C" w:rsidDel="00483660" w:rsidRDefault="007C563C">
      <w:pPr>
        <w:pStyle w:val="CETextBody"/>
        <w:ind w:firstLineChars="193" w:firstLine="425"/>
        <w:rPr>
          <w:ins w:id="14698" w:author="Kazuhiro Takagi" w:date="2017-03-16T20:35:00Z"/>
          <w:del w:id="14699" w:author="Huy Duc. Nguyen" w:date="2017-08-30T13:09:00Z"/>
          <w:lang w:val="en-US" w:eastAsia="ja-JP"/>
        </w:rPr>
        <w:pPrChange w:id="14700" w:author="Kazuhiro Takagi" w:date="2017-03-16T20:37:00Z">
          <w:pPr>
            <w:pStyle w:val="CETextBody"/>
            <w:numPr>
              <w:numId w:val="203"/>
            </w:numPr>
            <w:ind w:left="782" w:hanging="360"/>
          </w:pPr>
        </w:pPrChange>
      </w:pPr>
      <w:ins w:id="14701" w:author="Kazuhiro Takagi" w:date="2017-03-16T20:35:00Z">
        <w:del w:id="14702" w:author="Huy Duc. Nguyen" w:date="2017-08-30T13:09:00Z">
          <w:r w:rsidDel="00483660">
            <w:rPr>
              <w:rFonts w:hint="eastAsia"/>
              <w:lang w:val="en-US" w:eastAsia="ja-JP"/>
            </w:rPr>
            <w:delText>Login to Linux.</w:delText>
          </w:r>
        </w:del>
      </w:ins>
    </w:p>
    <w:p w:rsidR="007C563C" w:rsidDel="00483660" w:rsidRDefault="007C563C" w:rsidP="007C563C">
      <w:pPr>
        <w:pStyle w:val="CETextBody"/>
        <w:ind w:left="782"/>
        <w:rPr>
          <w:ins w:id="14703" w:author="Kazuhiro Takagi" w:date="2017-03-16T20:35:00Z"/>
          <w:del w:id="14704" w:author="Huy Duc. Nguyen" w:date="2017-08-30T13:09:00Z"/>
          <w:rFonts w:asciiTheme="majorHAnsi" w:hAnsiTheme="majorHAnsi" w:cstheme="majorHAnsi"/>
          <w:lang w:val="en-US" w:eastAsia="ja-JP"/>
        </w:rPr>
      </w:pPr>
      <w:ins w:id="14705" w:author="Kazuhiro Takagi" w:date="2017-03-16T20:35:00Z">
        <w:del w:id="14706" w:author="Huy Duc. Nguyen" w:date="2017-08-30T13:09:00Z">
          <w:r w:rsidDel="00483660">
            <w:rPr>
              <w:noProof/>
              <w:lang w:val="en-US"/>
            </w:rPr>
            <mc:AlternateContent>
              <mc:Choice Requires="wps">
                <w:drawing>
                  <wp:anchor distT="0" distB="0" distL="114300" distR="114300" simplePos="0" relativeHeight="251657728" behindDoc="0" locked="0" layoutInCell="1" allowOverlap="1" wp14:anchorId="3C1A0256" wp14:editId="4CD87E33">
                    <wp:simplePos x="0" y="0"/>
                    <wp:positionH relativeFrom="column">
                      <wp:posOffset>382905</wp:posOffset>
                    </wp:positionH>
                    <wp:positionV relativeFrom="paragraph">
                      <wp:posOffset>45085</wp:posOffset>
                    </wp:positionV>
                    <wp:extent cx="5495925" cy="257175"/>
                    <wp:effectExtent l="0" t="0" r="28575" b="28575"/>
                    <wp:wrapNone/>
                    <wp:docPr id="399" name="テキスト ボックス 399"/>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salvator-x login: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0256" id="テキスト ボックス 399" o:spid="_x0000_s1242" type="#_x0000_t202" style="position:absolute;left:0;text-align:left;margin-left:30.15pt;margin-top:3.55pt;width:432.75pt;height:20.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" fillcolor="white [3201]" strokeweight=".5pt">
                    <v:textbox>
                      <w:txbxContent>
                        <w:p w:rsidR="005B1E90" w:rsidRPr="00B43823" w:rsidRDefault="005B1E90" w:rsidP="007C563C">
                          <w:pPr>
                            <w:rPr>
                              <w:rFonts w:ascii="Courier New" w:hAnsi="Courier New" w:cs="Courier New"/>
                              <w:sz w:val="22"/>
                              <w:szCs w:val="22"/>
                              <w:lang w:val="en-US" w:eastAsia="ja-JP"/>
                            </w:rPr>
                          </w:pPr>
                          <w:proofErr w:type="spellStart"/>
                          <w:proofErr w:type="gramStart"/>
                          <w:r w:rsidRPr="00B43823">
                            <w:rPr>
                              <w:rFonts w:ascii="Courier New" w:hAnsi="Courier New" w:cs="Courier New"/>
                              <w:sz w:val="22"/>
                              <w:szCs w:val="22"/>
                              <w:lang w:val="en-US" w:eastAsia="ja-JP"/>
                            </w:rPr>
                            <w:t>salvator</w:t>
                          </w:r>
                          <w:proofErr w:type="spellEnd"/>
                          <w:r w:rsidRPr="00B43823">
                            <w:rPr>
                              <w:rFonts w:ascii="Courier New" w:hAnsi="Courier New" w:cs="Courier New"/>
                              <w:sz w:val="22"/>
                              <w:szCs w:val="22"/>
                              <w:lang w:val="en-US" w:eastAsia="ja-JP"/>
                            </w:rPr>
                            <w:t>-x</w:t>
                          </w:r>
                          <w:proofErr w:type="gramEnd"/>
                          <w:r w:rsidRPr="00B43823">
                            <w:rPr>
                              <w:rFonts w:ascii="Courier New" w:hAnsi="Courier New" w:cs="Courier New"/>
                              <w:sz w:val="22"/>
                              <w:szCs w:val="22"/>
                              <w:lang w:val="en-US" w:eastAsia="ja-JP"/>
                            </w:rPr>
                            <w:t xml:space="preserve"> login: root</w:t>
                          </w:r>
                        </w:p>
                      </w:txbxContent>
                    </v:textbox>
                  </v:shape>
                </w:pict>
              </mc:Fallback>
            </mc:AlternateContent>
          </w:r>
        </w:del>
      </w:ins>
    </w:p>
    <w:p w:rsidR="007C563C" w:rsidRPr="00080D59" w:rsidDel="00483660" w:rsidRDefault="007C563C" w:rsidP="007C563C">
      <w:pPr>
        <w:pStyle w:val="CETextBody"/>
        <w:ind w:left="782"/>
        <w:rPr>
          <w:ins w:id="14707" w:author="Kazuhiro Takagi" w:date="2017-03-16T20:35:00Z"/>
          <w:del w:id="14708" w:author="Huy Duc. Nguyen" w:date="2017-08-30T13:09:00Z"/>
          <w:rFonts w:asciiTheme="majorHAnsi" w:hAnsiTheme="majorHAnsi" w:cstheme="majorHAnsi"/>
          <w:lang w:val="en-US" w:eastAsia="ja-JP"/>
        </w:rPr>
      </w:pPr>
    </w:p>
    <w:p w:rsidR="007C563C" w:rsidRPr="00645F4F" w:rsidDel="00483660" w:rsidRDefault="007C563C">
      <w:pPr>
        <w:pStyle w:val="CETextBody"/>
        <w:numPr>
          <w:ilvl w:val="0"/>
          <w:numId w:val="200"/>
        </w:numPr>
        <w:rPr>
          <w:ins w:id="14709" w:author="Kazuhiro Takagi" w:date="2017-03-16T20:35:00Z"/>
          <w:del w:id="14710" w:author="Huy Duc. Nguyen" w:date="2017-08-30T13:09:00Z"/>
          <w:lang w:val="en-US" w:eastAsia="ja-JP"/>
        </w:rPr>
        <w:pPrChange w:id="14711" w:author="Kazuhiro Takagi" w:date="2017-03-16T20:35:00Z">
          <w:pPr>
            <w:pStyle w:val="CETextBody"/>
            <w:numPr>
              <w:numId w:val="203"/>
            </w:numPr>
            <w:ind w:left="782" w:hanging="360"/>
          </w:pPr>
        </w:pPrChange>
      </w:pPr>
      <w:ins w:id="14712" w:author="Kazuhiro Takagi" w:date="2017-03-16T20:35:00Z">
        <w:del w:id="14713" w:author="Huy Duc. Nguyen" w:date="2017-08-30T13:09:00Z">
          <w:r w:rsidRPr="00645F4F" w:rsidDel="00483660">
            <w:rPr>
              <w:lang w:val="en-US" w:eastAsia="ja-JP"/>
            </w:rPr>
            <w:delText>Run the following top command.</w:delText>
          </w:r>
        </w:del>
      </w:ins>
    </w:p>
    <w:p w:rsidR="007C563C" w:rsidDel="00483660" w:rsidRDefault="007C563C" w:rsidP="007C563C">
      <w:pPr>
        <w:pStyle w:val="CETextBody"/>
        <w:ind w:left="142" w:firstLineChars="300" w:firstLine="660"/>
        <w:rPr>
          <w:ins w:id="14714" w:author="Kazuhiro Takagi" w:date="2017-03-16T20:35:00Z"/>
          <w:del w:id="14715" w:author="Huy Duc. Nguyen" w:date="2017-08-30T13:09:00Z"/>
          <w:rFonts w:ascii="Arial" w:hAnsi="Arial" w:cs="Arial"/>
          <w:lang w:val="en-US" w:eastAsia="ja-JP"/>
        </w:rPr>
      </w:pPr>
      <w:ins w:id="14716" w:author="Kazuhiro Takagi" w:date="2017-03-16T20:35:00Z">
        <w:del w:id="14717" w:author="Huy Duc. Nguyen" w:date="2017-08-30T13:09:00Z">
          <w:r w:rsidDel="00483660">
            <w:rPr>
              <w:noProof/>
              <w:lang w:val="en-US"/>
            </w:rPr>
            <mc:AlternateContent>
              <mc:Choice Requires="wps">
                <w:drawing>
                  <wp:anchor distT="0" distB="0" distL="114300" distR="114300" simplePos="0" relativeHeight="251660800" behindDoc="0" locked="0" layoutInCell="1" allowOverlap="1" wp14:anchorId="286E4604" wp14:editId="2980D8FA">
                    <wp:simplePos x="0" y="0"/>
                    <wp:positionH relativeFrom="column">
                      <wp:posOffset>382905</wp:posOffset>
                    </wp:positionH>
                    <wp:positionV relativeFrom="paragraph">
                      <wp:posOffset>60325</wp:posOffset>
                    </wp:positionV>
                    <wp:extent cx="5495925" cy="257175"/>
                    <wp:effectExtent l="0" t="0" r="28575" b="28575"/>
                    <wp:wrapNone/>
                    <wp:docPr id="400" name="テキスト ボックス 400"/>
                    <wp:cNvGraphicFramePr/>
                    <a:graphic xmlns:a="http://schemas.openxmlformats.org/drawingml/2006/main">
                      <a:graphicData uri="http://schemas.microsoft.com/office/word/2010/wordprocessingShape">
                        <wps:wsp>
                          <wps:cNvSpPr txBox="1"/>
                          <wps:spPr>
                            <a:xfrm>
                              <a:off x="0" y="0"/>
                              <a:ext cx="5495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B43823" w:rsidRDefault="005B1E90" w:rsidP="007C563C">
                                <w:pPr>
                                  <w:rPr>
                                    <w:rFonts w:ascii="Courier New" w:hAnsi="Courier New" w:cs="Courier New"/>
                                    <w:sz w:val="22"/>
                                    <w:szCs w:val="22"/>
                                    <w:lang w:val="en-US" w:eastAsia="ja-JP"/>
                                  </w:rPr>
                                </w:pPr>
                                <w:r w:rsidRPr="00B43823">
                                  <w:rPr>
                                    <w:rFonts w:ascii="Courier New" w:hAnsi="Courier New" w:cs="Courier New"/>
                                    <w:sz w:val="22"/>
                                    <w:szCs w:val="22"/>
                                    <w:lang w:val="en-US" w:eastAsia="ja-JP"/>
                                  </w:rPr>
                                  <w:t xml:space="preserve">root@salvator-x:~#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4604" id="テキスト ボックス 400" o:spid="_x0000_s1243" type="#_x0000_t202" style="position:absolute;left:0;text-align:left;margin-left:30.15pt;margin-top:4.75pt;width:432.75pt;height:20.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" fillcolor="white [3201]" strokeweight=".5pt">
                    <v:textbox>
                      <w:txbxContent>
                        <w:p w:rsidR="005B1E90" w:rsidRPr="00B43823" w:rsidRDefault="005B1E90" w:rsidP="007C563C">
                          <w:pPr>
                            <w:rPr>
                              <w:rFonts w:ascii="Courier New" w:hAnsi="Courier New" w:cs="Courier New"/>
                              <w:sz w:val="22"/>
                              <w:szCs w:val="22"/>
                              <w:lang w:val="en-US" w:eastAsia="ja-JP"/>
                            </w:rPr>
                          </w:pPr>
                          <w:proofErr w:type="spellStart"/>
                          <w:r w:rsidRPr="00B43823">
                            <w:rPr>
                              <w:rFonts w:ascii="Courier New" w:hAnsi="Courier New" w:cs="Courier New"/>
                              <w:sz w:val="22"/>
                              <w:szCs w:val="22"/>
                              <w:lang w:val="en-US" w:eastAsia="ja-JP"/>
                            </w:rPr>
                            <w:t>root@salvator-x</w:t>
                          </w:r>
                          <w:proofErr w:type="spellEnd"/>
                          <w:r w:rsidRPr="00B43823">
                            <w:rPr>
                              <w:rFonts w:ascii="Courier New" w:hAnsi="Courier New" w:cs="Courier New"/>
                              <w:sz w:val="22"/>
                              <w:szCs w:val="22"/>
                              <w:lang w:val="en-US" w:eastAsia="ja-JP"/>
                            </w:rPr>
                            <w:t xml:space="preserve">:~# top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 xml:space="preserve">d10 </w:t>
                          </w:r>
                          <w:r>
                            <w:rPr>
                              <w:rFonts w:ascii="Courier New" w:hAnsi="Courier New" w:cs="Courier New"/>
                              <w:sz w:val="22"/>
                              <w:szCs w:val="22"/>
                              <w:lang w:val="en-US" w:eastAsia="ja-JP"/>
                            </w:rPr>
                            <w:t>–</w:t>
                          </w:r>
                          <w:r>
                            <w:rPr>
                              <w:rFonts w:ascii="Courier New" w:hAnsi="Courier New" w:cs="Courier New" w:hint="eastAsia"/>
                              <w:sz w:val="22"/>
                              <w:szCs w:val="22"/>
                              <w:lang w:val="en-US" w:eastAsia="ja-JP"/>
                            </w:rPr>
                            <w:t>n61</w:t>
                          </w:r>
                        </w:p>
                      </w:txbxContent>
                    </v:textbox>
                  </v:shape>
                </w:pict>
              </mc:Fallback>
            </mc:AlternateContent>
          </w:r>
        </w:del>
      </w:ins>
    </w:p>
    <w:p w:rsidR="007C563C" w:rsidRPr="007C563C" w:rsidDel="00483660" w:rsidRDefault="007C563C" w:rsidP="00025A62">
      <w:pPr>
        <w:pStyle w:val="CETextBody"/>
        <w:ind w:firstLineChars="300" w:firstLine="660"/>
        <w:rPr>
          <w:ins w:id="14718" w:author="Kazuhiro Takagi" w:date="2017-03-16T20:35:00Z"/>
          <w:del w:id="14719" w:author="Huy Duc. Nguyen" w:date="2017-08-30T13:09:00Z"/>
          <w:lang w:val="en-US" w:eastAsia="ja-JP"/>
        </w:rPr>
      </w:pPr>
    </w:p>
    <w:p w:rsidR="00025A62" w:rsidDel="00483660" w:rsidRDefault="00025A62" w:rsidP="00025A62">
      <w:pPr>
        <w:pStyle w:val="CETextBody"/>
        <w:ind w:firstLineChars="300" w:firstLine="660"/>
        <w:rPr>
          <w:del w:id="14720" w:author="Huy Duc. Nguyen" w:date="2017-08-30T13:09:00Z"/>
          <w:lang w:val="en-US" w:eastAsia="ja-JP"/>
        </w:rPr>
      </w:pPr>
      <w:ins w:id="14721" w:author=" " w:date="2017-03-09T10:45:00Z">
        <w:del w:id="14722" w:author="Huy Duc. Nguyen" w:date="2017-08-30T13:09:00Z">
          <w:r w:rsidDel="00483660">
            <w:rPr>
              <w:lang w:val="en-US" w:eastAsia="ja-JP"/>
            </w:rPr>
            <w:delText xml:space="preserve">After finishing </w:delText>
          </w:r>
          <w:r w:rsidDel="00483660">
            <w:rPr>
              <w:rFonts w:hint="eastAsia"/>
              <w:lang w:val="en-US" w:eastAsia="ja-JP"/>
            </w:rPr>
            <w:delText>a command</w:delText>
          </w:r>
          <w:r w:rsidRPr="00CC1FE9" w:rsidDel="00483660">
            <w:rPr>
              <w:lang w:val="en-US" w:eastAsia="ja-JP"/>
            </w:rPr>
            <w:delText xml:space="preserve">, you will see the log like below. </w:delText>
          </w:r>
        </w:del>
      </w:ins>
    </w:p>
    <w:p w:rsidR="007C563C" w:rsidRPr="00CC1FE9" w:rsidDel="00483660" w:rsidRDefault="007C563C" w:rsidP="00025A62">
      <w:pPr>
        <w:pStyle w:val="CETextBody"/>
        <w:ind w:firstLineChars="300" w:firstLine="660"/>
        <w:rPr>
          <w:ins w:id="14723" w:author="Kazuhiro Takagi" w:date="2017-03-16T20:37:00Z"/>
          <w:del w:id="14724" w:author="Huy Duc. Nguyen" w:date="2017-08-30T13:09:00Z"/>
          <w:lang w:val="en-US" w:eastAsia="ja-JP"/>
        </w:rPr>
      </w:pPr>
    </w:p>
    <w:p w:rsidR="00025A62" w:rsidDel="00483660" w:rsidRDefault="00025A62" w:rsidP="00025A62">
      <w:pPr>
        <w:pStyle w:val="CETextBody"/>
        <w:ind w:firstLineChars="300" w:firstLine="660"/>
        <w:rPr>
          <w:ins w:id="14725" w:author=" " w:date="2017-03-09T10:45:00Z"/>
          <w:del w:id="14726" w:author="Huy Duc. Nguyen" w:date="2017-08-30T13:09:00Z"/>
          <w:lang w:val="en-US" w:eastAsia="ja-JP"/>
        </w:rPr>
      </w:pPr>
      <w:ins w:id="14727" w:author=" " w:date="2017-03-09T10:45:00Z">
        <w:del w:id="14728" w:author="Huy Duc. Nguyen" w:date="2017-08-30T13:09:00Z">
          <w:r w:rsidDel="00483660">
            <w:rPr>
              <w:rFonts w:hint="eastAsia"/>
              <w:lang w:val="en-US" w:eastAsia="ja-JP"/>
            </w:rPr>
            <w:delText xml:space="preserve">Red square is </w:delText>
          </w:r>
          <w:r w:rsidDel="00483660">
            <w:rPr>
              <w:lang w:val="en-US" w:eastAsia="ja-JP"/>
            </w:rPr>
            <w:delText xml:space="preserve">a </w:delText>
          </w:r>
          <w:r w:rsidRPr="00CC1FE9" w:rsidDel="00483660">
            <w:rPr>
              <w:lang w:val="en-US" w:eastAsia="ja-JP"/>
            </w:rPr>
            <w:delText>result.</w:delText>
          </w:r>
        </w:del>
      </w:ins>
    </w:p>
    <w:p w:rsidR="00025A62" w:rsidRPr="00CC1FE9" w:rsidRDefault="00025A62" w:rsidP="00025A62">
      <w:pPr>
        <w:pStyle w:val="CETextBody"/>
        <w:ind w:left="142"/>
        <w:rPr>
          <w:ins w:id="14729" w:author=" " w:date="2017-03-09T10:45:00Z"/>
          <w:lang w:val="en-US" w:eastAsia="ja-JP"/>
        </w:rPr>
      </w:pPr>
      <w:ins w:id="14730" w:author=" " w:date="2017-03-09T10:45:00Z">
        <w:del w:id="14731" w:author="Huy Duc. Nguyen" w:date="2017-08-30T13:09:00Z">
          <w:r w:rsidDel="00483660">
            <w:rPr>
              <w:noProof/>
              <w:lang w:val="en-US"/>
            </w:rPr>
            <mc:AlternateContent>
              <mc:Choice Requires="wps">
                <w:drawing>
                  <wp:anchor distT="0" distB="0" distL="114300" distR="114300" simplePos="0" relativeHeight="251760128" behindDoc="0" locked="0" layoutInCell="1" allowOverlap="1" wp14:anchorId="394DEA36" wp14:editId="7D1EF3AD">
                    <wp:simplePos x="0" y="0"/>
                    <wp:positionH relativeFrom="column">
                      <wp:posOffset>382905</wp:posOffset>
                    </wp:positionH>
                    <wp:positionV relativeFrom="paragraph">
                      <wp:posOffset>51647</wp:posOffset>
                    </wp:positionV>
                    <wp:extent cx="5495925" cy="647700"/>
                    <wp:effectExtent l="0" t="0" r="28575" b="19050"/>
                    <wp:wrapNone/>
                    <wp:docPr id="30" name="テキスト ボックス 30"/>
                    <wp:cNvGraphicFramePr/>
                    <a:graphic xmlns:a="http://schemas.openxmlformats.org/drawingml/2006/main">
                      <a:graphicData uri="http://schemas.microsoft.com/office/word/2010/wordprocessingShape">
                        <wps:wsp>
                          <wps:cNvSpPr txBox="1"/>
                          <wps:spPr>
                            <a:xfrm>
                              <a:off x="0" y="0"/>
                              <a:ext cx="5495925" cy="647700"/>
                            </a:xfrm>
                            <a:prstGeom prst="rect">
                              <a:avLst/>
                            </a:prstGeom>
                            <a:solidFill>
                              <a:sysClr val="window" lastClr="FFFFFF"/>
                            </a:solidFill>
                            <a:ln w="6350">
                              <a:solidFill>
                                <a:prstClr val="black"/>
                              </a:solidFill>
                            </a:ln>
                            <a:effectLst/>
                          </wps:spPr>
                          <wps:txbx>
                            <w:txbxContent>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root@salvator-x:~/bin/x86_64-linux-gnu# top -d10</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Mem: 578956K used, 1273804K free, 20824K shrd, 9940K buff, 119992K cached</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CPU:  27% usr   5% sys   0% nic  67% idle   0% io   0% irq   0% sirq</w:t>
                                </w:r>
                              </w:p>
                              <w:p w:rsidR="005B1E90" w:rsidRPr="00B43823" w:rsidRDefault="005B1E90"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DEA36" id="テキスト ボックス 30" o:spid="_x0000_s1244" type="#_x0000_t202" style="position:absolute;left:0;text-align:left;margin-left:30.15pt;margin-top:4.05pt;width:432.75pt;height:51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" fillcolor="window" strokeweight=".5pt">
                    <v:textbox>
                      <w:txbxContent>
                        <w:p w:rsidR="005B1E90" w:rsidRPr="00762F88" w:rsidRDefault="005B1E90" w:rsidP="00025A62">
                          <w:pPr>
                            <w:rPr>
                              <w:rFonts w:ascii="Courier New" w:hAnsi="Courier New" w:cs="Courier New"/>
                              <w:sz w:val="18"/>
                              <w:szCs w:val="18"/>
                              <w:lang w:val="en-US" w:eastAsia="ja-JP"/>
                            </w:rPr>
                          </w:pPr>
                          <w:proofErr w:type="spellStart"/>
                          <w:r w:rsidRPr="00762F88">
                            <w:rPr>
                              <w:rFonts w:ascii="Courier New" w:hAnsi="Courier New" w:cs="Courier New"/>
                              <w:sz w:val="18"/>
                              <w:szCs w:val="18"/>
                              <w:lang w:val="en-US" w:eastAsia="ja-JP"/>
                            </w:rPr>
                            <w:t>root@salvator-x</w:t>
                          </w:r>
                          <w:proofErr w:type="spellEnd"/>
                          <w:r w:rsidRPr="00762F88">
                            <w:rPr>
                              <w:rFonts w:ascii="Courier New" w:hAnsi="Courier New" w:cs="Courier New"/>
                              <w:sz w:val="18"/>
                              <w:szCs w:val="18"/>
                              <w:lang w:val="en-US" w:eastAsia="ja-JP"/>
                            </w:rPr>
                            <w:t>:~/bin/x86_64-linux-gnu# top -d10</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Mem: 578956K used, 1273804K free, 20824K </w:t>
                          </w:r>
                          <w:proofErr w:type="spellStart"/>
                          <w:r w:rsidRPr="00762F88">
                            <w:rPr>
                              <w:rFonts w:ascii="Courier New" w:hAnsi="Courier New" w:cs="Courier New"/>
                              <w:sz w:val="18"/>
                              <w:szCs w:val="18"/>
                              <w:lang w:val="en-US" w:eastAsia="ja-JP"/>
                            </w:rPr>
                            <w:t>shrd</w:t>
                          </w:r>
                          <w:proofErr w:type="spellEnd"/>
                          <w:r w:rsidRPr="00762F88">
                            <w:rPr>
                              <w:rFonts w:ascii="Courier New" w:hAnsi="Courier New" w:cs="Courier New"/>
                              <w:sz w:val="18"/>
                              <w:szCs w:val="18"/>
                              <w:lang w:val="en-US" w:eastAsia="ja-JP"/>
                            </w:rPr>
                            <w:t>, 9940K buff, 119992K cached</w:t>
                          </w:r>
                        </w:p>
                        <w:p w:rsidR="005B1E90" w:rsidRPr="00762F88" w:rsidRDefault="005B1E90" w:rsidP="00025A62">
                          <w:pPr>
                            <w:rPr>
                              <w:rFonts w:ascii="Courier New" w:hAnsi="Courier New" w:cs="Courier New"/>
                              <w:sz w:val="18"/>
                              <w:szCs w:val="18"/>
                              <w:lang w:val="en-US" w:eastAsia="ja-JP"/>
                            </w:rPr>
                          </w:pPr>
                          <w:r w:rsidRPr="00762F88">
                            <w:rPr>
                              <w:rFonts w:ascii="Courier New" w:hAnsi="Courier New" w:cs="Courier New"/>
                              <w:sz w:val="18"/>
                              <w:szCs w:val="18"/>
                              <w:lang w:val="en-US" w:eastAsia="ja-JP"/>
                            </w:rPr>
                            <w:t xml:space="preserve">CPU:  27% </w:t>
                          </w:r>
                          <w:proofErr w:type="spellStart"/>
                          <w:r w:rsidRPr="00762F88">
                            <w:rPr>
                              <w:rFonts w:ascii="Courier New" w:hAnsi="Courier New" w:cs="Courier New"/>
                              <w:sz w:val="18"/>
                              <w:szCs w:val="18"/>
                              <w:lang w:val="en-US" w:eastAsia="ja-JP"/>
                            </w:rPr>
                            <w:t>usr</w:t>
                          </w:r>
                          <w:proofErr w:type="spellEnd"/>
                          <w:r w:rsidRPr="00762F88">
                            <w:rPr>
                              <w:rFonts w:ascii="Courier New" w:hAnsi="Courier New" w:cs="Courier New"/>
                              <w:sz w:val="18"/>
                              <w:szCs w:val="18"/>
                              <w:lang w:val="en-US" w:eastAsia="ja-JP"/>
                            </w:rPr>
                            <w:t xml:space="preserve">   5% sys   0% </w:t>
                          </w:r>
                          <w:proofErr w:type="spellStart"/>
                          <w:proofErr w:type="gramStart"/>
                          <w:r w:rsidRPr="00762F88">
                            <w:rPr>
                              <w:rFonts w:ascii="Courier New" w:hAnsi="Courier New" w:cs="Courier New"/>
                              <w:sz w:val="18"/>
                              <w:szCs w:val="18"/>
                              <w:lang w:val="en-US" w:eastAsia="ja-JP"/>
                            </w:rPr>
                            <w:t>nic</w:t>
                          </w:r>
                          <w:proofErr w:type="spellEnd"/>
                          <w:r w:rsidRPr="00762F88">
                            <w:rPr>
                              <w:rFonts w:ascii="Courier New" w:hAnsi="Courier New" w:cs="Courier New"/>
                              <w:sz w:val="18"/>
                              <w:szCs w:val="18"/>
                              <w:lang w:val="en-US" w:eastAsia="ja-JP"/>
                            </w:rPr>
                            <w:t xml:space="preserve">  67</w:t>
                          </w:r>
                          <w:proofErr w:type="gramEnd"/>
                          <w:r w:rsidRPr="00762F88">
                            <w:rPr>
                              <w:rFonts w:ascii="Courier New" w:hAnsi="Courier New" w:cs="Courier New"/>
                              <w:sz w:val="18"/>
                              <w:szCs w:val="18"/>
                              <w:lang w:val="en-US" w:eastAsia="ja-JP"/>
                            </w:rPr>
                            <w:t xml:space="preserve">% idle   0% </w:t>
                          </w:r>
                          <w:proofErr w:type="spellStart"/>
                          <w:r w:rsidRPr="00762F88">
                            <w:rPr>
                              <w:rFonts w:ascii="Courier New" w:hAnsi="Courier New" w:cs="Courier New"/>
                              <w:sz w:val="18"/>
                              <w:szCs w:val="18"/>
                              <w:lang w:val="en-US" w:eastAsia="ja-JP"/>
                            </w:rPr>
                            <w:t>io</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irq</w:t>
                          </w:r>
                          <w:proofErr w:type="spellEnd"/>
                          <w:r w:rsidRPr="00762F88">
                            <w:rPr>
                              <w:rFonts w:ascii="Courier New" w:hAnsi="Courier New" w:cs="Courier New"/>
                              <w:sz w:val="18"/>
                              <w:szCs w:val="18"/>
                              <w:lang w:val="en-US" w:eastAsia="ja-JP"/>
                            </w:rPr>
                            <w:t xml:space="preserve">   0% </w:t>
                          </w:r>
                          <w:proofErr w:type="spellStart"/>
                          <w:r w:rsidRPr="00762F88">
                            <w:rPr>
                              <w:rFonts w:ascii="Courier New" w:hAnsi="Courier New" w:cs="Courier New"/>
                              <w:sz w:val="18"/>
                              <w:szCs w:val="18"/>
                              <w:lang w:val="en-US" w:eastAsia="ja-JP"/>
                            </w:rPr>
                            <w:t>sirq</w:t>
                          </w:r>
                          <w:proofErr w:type="spellEnd"/>
                        </w:p>
                        <w:p w:rsidR="005B1E90" w:rsidRPr="00B43823" w:rsidRDefault="005B1E90" w:rsidP="00025A62">
                          <w:pPr>
                            <w:rPr>
                              <w:rFonts w:ascii="Courier New" w:hAnsi="Courier New" w:cs="Courier New"/>
                              <w:sz w:val="22"/>
                              <w:szCs w:val="22"/>
                              <w:lang w:val="en-US" w:eastAsia="ja-JP"/>
                            </w:rPr>
                          </w:pPr>
                          <w:r w:rsidRPr="00762F88">
                            <w:rPr>
                              <w:rFonts w:ascii="Courier New" w:hAnsi="Courier New" w:cs="Courier New"/>
                              <w:sz w:val="18"/>
                              <w:szCs w:val="18"/>
                              <w:lang w:val="en-US" w:eastAsia="ja-JP"/>
                            </w:rPr>
                            <w:t>Load average: 1.08 1.21 1.21 1/104 1794</w:t>
                          </w:r>
                        </w:p>
                      </w:txbxContent>
                    </v:textbox>
                  </v:shape>
                </w:pict>
              </mc:Fallback>
            </mc:AlternateContent>
          </w:r>
        </w:del>
      </w:ins>
    </w:p>
    <w:p w:rsidR="00025A62" w:rsidRPr="00D563BF" w:rsidDel="00483660" w:rsidRDefault="00025A62">
      <w:pPr>
        <w:pStyle w:val="CETextBody"/>
        <w:rPr>
          <w:ins w:id="14732" w:author=" " w:date="2017-03-09T10:45:00Z"/>
          <w:del w:id="14733" w:author="Huy Duc. Nguyen" w:date="2017-08-30T13:09:00Z"/>
          <w:lang w:val="en-US" w:eastAsia="ja-JP"/>
        </w:rPr>
        <w:pPrChange w:id="14734" w:author="Huy Duc. Nguyen" w:date="2017-08-30T13:09:00Z">
          <w:pPr>
            <w:pStyle w:val="CETextBody"/>
            <w:ind w:firstLineChars="193" w:firstLine="425"/>
          </w:pPr>
        </w:pPrChange>
      </w:pPr>
      <w:ins w:id="14735" w:author=" " w:date="2017-03-09T10:45:00Z">
        <w:del w:id="14736" w:author="Huy Duc. Nguyen" w:date="2017-08-30T13:09:00Z">
          <w:r w:rsidDel="00483660">
            <w:rPr>
              <w:rFonts w:hint="eastAsia"/>
              <w:noProof/>
              <w:lang w:val="en-US"/>
            </w:rPr>
            <mc:AlternateContent>
              <mc:Choice Requires="wps">
                <w:drawing>
                  <wp:anchor distT="0" distB="0" distL="114300" distR="114300" simplePos="0" relativeHeight="251761152" behindDoc="0" locked="0" layoutInCell="1" allowOverlap="1" wp14:anchorId="277740CA" wp14:editId="24FD527C">
                    <wp:simplePos x="0" y="0"/>
                    <wp:positionH relativeFrom="column">
                      <wp:posOffset>1745406</wp:posOffset>
                    </wp:positionH>
                    <wp:positionV relativeFrom="paragraph">
                      <wp:posOffset>-76</wp:posOffset>
                    </wp:positionV>
                    <wp:extent cx="620974" cy="160020"/>
                    <wp:effectExtent l="0" t="0" r="27305" b="11430"/>
                    <wp:wrapNone/>
                    <wp:docPr id="35" name="正方形/長方形 35"/>
                    <wp:cNvGraphicFramePr/>
                    <a:graphic xmlns:a="http://schemas.openxmlformats.org/drawingml/2006/main">
                      <a:graphicData uri="http://schemas.microsoft.com/office/word/2010/wordprocessingShape">
                        <wps:wsp>
                          <wps:cNvSpPr/>
                          <wps:spPr>
                            <a:xfrm>
                              <a:off x="0" y="0"/>
                              <a:ext cx="620974" cy="16002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EACB5" id="正方形/長方形 35" o:spid="_x0000_s1026" style="position:absolute;margin-left:137.45pt;margin-top:0;width:48.9pt;height:12.6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" filled="f" strokecolor="#c0504d" strokeweight="2pt"/>
                </w:pict>
              </mc:Fallback>
            </mc:AlternateContent>
          </w:r>
        </w:del>
      </w:ins>
    </w:p>
    <w:p w:rsidR="00025A62" w:rsidDel="00483660" w:rsidRDefault="00025A62">
      <w:pPr>
        <w:pStyle w:val="CETextBody"/>
        <w:rPr>
          <w:ins w:id="14737" w:author=" " w:date="2017-03-09T10:45:00Z"/>
          <w:del w:id="14738" w:author="Huy Duc. Nguyen" w:date="2017-08-30T13:09:00Z"/>
          <w:lang w:val="en-US" w:eastAsia="ja-JP"/>
        </w:rPr>
        <w:pPrChange w:id="14739" w:author="Huy Duc. Nguyen" w:date="2017-08-30T13:09:00Z">
          <w:pPr>
            <w:pStyle w:val="CETextBody"/>
            <w:ind w:firstLineChars="193" w:firstLine="425"/>
          </w:pPr>
        </w:pPrChange>
      </w:pPr>
    </w:p>
    <w:p w:rsidR="00025A62" w:rsidDel="00483660" w:rsidRDefault="00025A62" w:rsidP="00025A62">
      <w:pPr>
        <w:pStyle w:val="CETextBody"/>
        <w:rPr>
          <w:ins w:id="14740" w:author=" " w:date="2017-03-09T10:45:00Z"/>
          <w:del w:id="14741" w:author="Huy Duc. Nguyen" w:date="2017-08-30T13:09:00Z"/>
          <w:lang w:val="en-US" w:eastAsia="ja-JP"/>
        </w:rPr>
      </w:pPr>
    </w:p>
    <w:p w:rsidR="00025A62" w:rsidRPr="00BF1A7C" w:rsidRDefault="00025A62" w:rsidP="00025A62">
      <w:pPr>
        <w:pStyle w:val="CETextBody"/>
        <w:numPr>
          <w:ilvl w:val="0"/>
          <w:numId w:val="274"/>
        </w:numPr>
        <w:ind w:hanging="278"/>
        <w:rPr>
          <w:ins w:id="14742" w:author=" " w:date="2017-03-09T10:45:00Z"/>
          <w:lang w:val="en-US" w:eastAsia="ja-JP"/>
        </w:rPr>
      </w:pPr>
      <w:ins w:id="14743" w:author=" " w:date="2017-03-09T10:45:00Z">
        <w:r>
          <w:rPr>
            <w:rFonts w:hint="eastAsia"/>
            <w:szCs w:val="22"/>
            <w:lang w:eastAsia="ja-JP"/>
          </w:rPr>
          <w:t xml:space="preserve">Measurement of the unused memory size in </w:t>
        </w:r>
        <w:r w:rsidRPr="00BF1A7C">
          <w:rPr>
            <w:lang w:val="en-US" w:eastAsia="ja-JP"/>
          </w:rPr>
          <w:t>MemoryPool</w:t>
        </w:r>
      </w:ins>
    </w:p>
    <w:p w:rsidR="00025A62" w:rsidRPr="00BF1A7C" w:rsidRDefault="00025A62" w:rsidP="00025A62">
      <w:pPr>
        <w:pStyle w:val="CETextBody"/>
        <w:numPr>
          <w:ilvl w:val="0"/>
          <w:numId w:val="313"/>
        </w:numPr>
        <w:rPr>
          <w:ins w:id="14744" w:author=" " w:date="2017-03-09T10:45:00Z"/>
          <w:lang w:val="en-US" w:eastAsia="ja-JP"/>
        </w:rPr>
      </w:pPr>
      <w:ins w:id="14745" w:author=" " w:date="2017-03-09T10:45:00Z">
        <w:r w:rsidRPr="00BF1A7C">
          <w:rPr>
            <w:rFonts w:hint="eastAsia"/>
            <w:lang w:val="en-US" w:eastAsia="ja-JP"/>
          </w:rPr>
          <w:t xml:space="preserve">Select [Target] </w:t>
        </w:r>
        <w:r w:rsidRPr="00BF1A7C">
          <w:rPr>
            <w:lang w:val="en-US" w:eastAsia="ja-JP"/>
          </w:rPr>
          <w:t>–</w:t>
        </w:r>
        <w:r w:rsidRPr="00BF1A7C">
          <w:rPr>
            <w:rFonts w:hint="eastAsia"/>
            <w:lang w:val="en-US" w:eastAsia="ja-JP"/>
          </w:rPr>
          <w:t xml:space="preserve"> [Connect] from Menu bar</w:t>
        </w:r>
        <w:r>
          <w:rPr>
            <w:rFonts w:hint="eastAsia"/>
            <w:lang w:val="en-US" w:eastAsia="ja-JP"/>
          </w:rPr>
          <w:t xml:space="preserve"> on MULTI.</w:t>
        </w:r>
      </w:ins>
    </w:p>
    <w:p w:rsidR="00025A62" w:rsidRPr="00BF1A7C" w:rsidRDefault="00025A62" w:rsidP="00025A62">
      <w:pPr>
        <w:pStyle w:val="CETextBody"/>
        <w:numPr>
          <w:ilvl w:val="0"/>
          <w:numId w:val="313"/>
        </w:numPr>
        <w:rPr>
          <w:ins w:id="14746" w:author=" " w:date="2017-03-09T10:45:00Z"/>
          <w:lang w:val="en-US" w:eastAsia="ja-JP"/>
        </w:rPr>
      </w:pPr>
      <w:ins w:id="14747" w:author=" " w:date="2017-03-09T10:45:00Z">
        <w:r w:rsidRPr="00BF1A7C">
          <w:rPr>
            <w:rFonts w:hint="eastAsia"/>
            <w:lang w:val="en-US" w:eastAsia="ja-JP"/>
          </w:rPr>
          <w:t xml:space="preserve">Select </w:t>
        </w:r>
        <w:r w:rsidRPr="00BF1A7C">
          <w:rPr>
            <w:lang w:val="en-US" w:eastAsia="ja-JP"/>
          </w:rPr>
          <w:t>“Dynamic</w:t>
        </w:r>
        <w:r w:rsidRPr="00BF1A7C">
          <w:rPr>
            <w:rFonts w:hint="eastAsia"/>
            <w:lang w:val="en-US" w:eastAsia="ja-JP"/>
          </w:rPr>
          <w:t xml:space="preserve"> Download/INDRT Connection (rtserv2) for Device Tree</w:t>
        </w:r>
        <w:r w:rsidRPr="00BF1A7C">
          <w:rPr>
            <w:lang w:val="en-US" w:eastAsia="ja-JP"/>
          </w:rPr>
          <w:t>”</w:t>
        </w:r>
        <w:r w:rsidRPr="00BF1A7C">
          <w:rPr>
            <w:rFonts w:hint="eastAsia"/>
            <w:lang w:val="en-US" w:eastAsia="ja-JP"/>
          </w:rPr>
          <w:t xml:space="preserve"> and press </w:t>
        </w:r>
        <w:r w:rsidRPr="00BF1A7C">
          <w:rPr>
            <w:lang w:val="en-US" w:eastAsia="ja-JP"/>
          </w:rPr>
          <w:t>“</w:t>
        </w:r>
        <w:r w:rsidRPr="00BF1A7C">
          <w:rPr>
            <w:rFonts w:hint="eastAsia"/>
            <w:lang w:val="en-US" w:eastAsia="ja-JP"/>
          </w:rPr>
          <w:t>Connect</w:t>
        </w:r>
        <w:r w:rsidRPr="00BF1A7C">
          <w:rPr>
            <w:lang w:val="en-US" w:eastAsia="ja-JP"/>
          </w:rPr>
          <w:t>”</w:t>
        </w:r>
        <w:r w:rsidRPr="00BF1A7C">
          <w:rPr>
            <w:rFonts w:hint="eastAsia"/>
            <w:lang w:val="en-US" w:eastAsia="ja-JP"/>
          </w:rPr>
          <w:t xml:space="preserve"> button.</w:t>
        </w:r>
      </w:ins>
    </w:p>
    <w:p w:rsidR="00025A62" w:rsidRPr="00BF1A7C" w:rsidRDefault="00025A62" w:rsidP="00025A62">
      <w:pPr>
        <w:pStyle w:val="CETextBody"/>
        <w:numPr>
          <w:ilvl w:val="0"/>
          <w:numId w:val="313"/>
        </w:numPr>
        <w:rPr>
          <w:ins w:id="14748" w:author=" " w:date="2017-03-09T10:45:00Z"/>
          <w:lang w:val="en-US" w:eastAsia="ja-JP"/>
        </w:rPr>
      </w:pPr>
      <w:ins w:id="14749" w:author=" " w:date="2017-03-09T10:45:00Z">
        <w:r w:rsidRPr="00BF1A7C">
          <w:rPr>
            <w:rFonts w:hint="eastAsia"/>
            <w:lang w:val="en-US" w:eastAsia="ja-JP"/>
          </w:rPr>
          <w:t xml:space="preserve">Select </w:t>
        </w:r>
        <w:r w:rsidRPr="00BF1A7C">
          <w:rPr>
            <w:lang w:val="en-US" w:eastAsia="ja-JP"/>
          </w:rPr>
          <w:t>“</w:t>
        </w:r>
        <w:r w:rsidRPr="00BF1A7C">
          <w:rPr>
            <w:rFonts w:hint="eastAsia"/>
            <w:lang w:val="en-US" w:eastAsia="ja-JP"/>
          </w:rPr>
          <w:t>Run mode target</w:t>
        </w:r>
        <w:r w:rsidRPr="00BF1A7C">
          <w:rPr>
            <w:lang w:val="en-US" w:eastAsia="ja-JP"/>
          </w:rPr>
          <w:t>”</w:t>
        </w:r>
        <w:r w:rsidRPr="00BF1A7C">
          <w:rPr>
            <w:rFonts w:hint="eastAsia"/>
            <w:lang w:val="en-US" w:eastAsia="ja-JP"/>
          </w:rPr>
          <w:t xml:space="preserve"> </w:t>
        </w:r>
      </w:ins>
    </w:p>
    <w:p w:rsidR="00025A62" w:rsidRPr="00BF1A7C" w:rsidRDefault="00025A62" w:rsidP="00025A62">
      <w:pPr>
        <w:pStyle w:val="CETextBody"/>
        <w:numPr>
          <w:ilvl w:val="0"/>
          <w:numId w:val="313"/>
        </w:numPr>
        <w:rPr>
          <w:ins w:id="14750" w:author=" " w:date="2017-03-09T10:45:00Z"/>
          <w:lang w:val="en-US" w:eastAsia="ja-JP"/>
        </w:rPr>
      </w:pPr>
      <w:ins w:id="14751" w:author=" " w:date="2017-03-09T10:45:00Z">
        <w:r w:rsidRPr="00BF1A7C">
          <w:rPr>
            <w:rFonts w:hint="eastAsia"/>
            <w:lang w:val="en-US" w:eastAsia="ja-JP"/>
          </w:rPr>
          <w:t xml:space="preserve">Run the following command on </w:t>
        </w:r>
        <w:r w:rsidRPr="00BF1A7C">
          <w:rPr>
            <w:lang w:val="en-US" w:eastAsia="ja-JP"/>
          </w:rPr>
          <w:t>“</w:t>
        </w:r>
        <w:r w:rsidRPr="00BF1A7C">
          <w:rPr>
            <w:rFonts w:hint="eastAsia"/>
            <w:lang w:val="en-US" w:eastAsia="ja-JP"/>
          </w:rPr>
          <w:t>Trg</w:t>
        </w:r>
        <w:r w:rsidRPr="00BF1A7C">
          <w:rPr>
            <w:lang w:val="en-US" w:eastAsia="ja-JP"/>
          </w:rPr>
          <w:t>”</w:t>
        </w:r>
        <w:r w:rsidRPr="00BF1A7C">
          <w:rPr>
            <w:rFonts w:hint="eastAsia"/>
            <w:lang w:val="en-US" w:eastAsia="ja-JP"/>
          </w:rPr>
          <w:t xml:space="preserve"> tab.</w:t>
        </w:r>
      </w:ins>
    </w:p>
    <w:p w:rsidR="00025A62" w:rsidRPr="00BF1A7C" w:rsidRDefault="00025A62" w:rsidP="00025A62">
      <w:pPr>
        <w:pStyle w:val="CETextBody"/>
        <w:rPr>
          <w:ins w:id="14752" w:author=" " w:date="2017-03-09T10:45:00Z"/>
          <w:lang w:val="en-US" w:eastAsia="ja-JP"/>
        </w:rPr>
      </w:pPr>
      <w:ins w:id="14753" w:author=" " w:date="2017-03-09T10:45:00Z">
        <w:r w:rsidRPr="00BF1A7C">
          <w:rPr>
            <w:noProof/>
            <w:lang w:val="en-US"/>
          </w:rPr>
          <mc:AlternateContent>
            <mc:Choice Requires="wps">
              <w:drawing>
                <wp:anchor distT="0" distB="0" distL="114300" distR="114300" simplePos="0" relativeHeight="251762176" behindDoc="0" locked="0" layoutInCell="1" allowOverlap="1" wp14:anchorId="2552355E" wp14:editId="5DD61437">
                  <wp:simplePos x="0" y="0"/>
                  <wp:positionH relativeFrom="column">
                    <wp:posOffset>425949</wp:posOffset>
                  </wp:positionH>
                  <wp:positionV relativeFrom="paragraph">
                    <wp:posOffset>22855</wp:posOffset>
                  </wp:positionV>
                  <wp:extent cx="5495925" cy="244305"/>
                  <wp:effectExtent l="0" t="0" r="28575" b="22860"/>
                  <wp:wrapNone/>
                  <wp:docPr id="82" name="テキスト ボックス 82"/>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r>
                                <w:rPr>
                                  <w:rFonts w:ascii="Courier New" w:hAnsi="Courier New" w:cs="Courier New" w:hint="eastAsia"/>
                                  <w:sz w:val="22"/>
                                  <w:szCs w:val="22"/>
                                  <w:lang w:val="en-US" w:eastAsia="ja-JP"/>
                                </w:rPr>
                                <w:t>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55E" id="テキスト ボックス 82" o:spid="_x0000_s1245" type="#_x0000_t202" style="position:absolute;margin-left:33.55pt;margin-top:1.8pt;width:432.75pt;height:19.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" fillcolor="window" strokeweight=".5pt">
                  <v:textbo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Pr>
                            <w:rFonts w:ascii="Courier New" w:hAnsi="Courier New" w:cs="Courier New" w:hint="eastAsia"/>
                            <w:sz w:val="22"/>
                            <w:szCs w:val="22"/>
                            <w:lang w:val="en-US" w:eastAsia="ja-JP"/>
                          </w:rPr>
                          <w:t>ct</w:t>
                        </w:r>
                        <w:proofErr w:type="spellEnd"/>
                      </w:p>
                    </w:txbxContent>
                  </v:textbox>
                </v:shape>
              </w:pict>
            </mc:Fallback>
          </mc:AlternateContent>
        </w:r>
      </w:ins>
    </w:p>
    <w:p w:rsidR="00025A62" w:rsidRDefault="00025A62" w:rsidP="00025A62">
      <w:pPr>
        <w:rPr>
          <w:ins w:id="14754" w:author=" " w:date="2017-03-09T10:45:00Z"/>
          <w:sz w:val="22"/>
          <w:lang w:val="en-US" w:eastAsia="ja-JP"/>
        </w:rPr>
      </w:pPr>
    </w:p>
    <w:p w:rsidR="00025A62" w:rsidRPr="00BF1A7C" w:rsidRDefault="00025A62" w:rsidP="00025A62">
      <w:pPr>
        <w:pStyle w:val="CETextBody"/>
        <w:numPr>
          <w:ilvl w:val="0"/>
          <w:numId w:val="313"/>
        </w:numPr>
        <w:rPr>
          <w:ins w:id="14755" w:author=" " w:date="2017-03-09T10:45:00Z"/>
          <w:lang w:val="en-US" w:eastAsia="ja-JP"/>
        </w:rPr>
      </w:pPr>
      <w:ins w:id="14756" w:author=" " w:date="2017-03-09T10:45:00Z">
        <w:r w:rsidRPr="00BF1A7C">
          <w:rPr>
            <w:rFonts w:hint="eastAsia"/>
            <w:lang w:val="en-US" w:eastAsia="ja-JP"/>
          </w:rPr>
          <w:t xml:space="preserve">Run the following command on </w:t>
        </w:r>
        <w:r w:rsidRPr="00BF1A7C">
          <w:rPr>
            <w:lang w:val="en-US" w:eastAsia="ja-JP"/>
          </w:rPr>
          <w:t>“</w:t>
        </w:r>
        <w:r w:rsidRPr="00BF1A7C">
          <w:rPr>
            <w:rFonts w:hint="eastAsia"/>
            <w:lang w:val="en-US" w:eastAsia="ja-JP"/>
          </w:rPr>
          <w:t>Trg</w:t>
        </w:r>
        <w:r w:rsidRPr="00BF1A7C">
          <w:rPr>
            <w:lang w:val="en-US" w:eastAsia="ja-JP"/>
          </w:rPr>
          <w:t>”</w:t>
        </w:r>
        <w:r w:rsidRPr="00BF1A7C">
          <w:rPr>
            <w:rFonts w:hint="eastAsia"/>
            <w:lang w:val="en-US" w:eastAsia="ja-JP"/>
          </w:rPr>
          <w:t xml:space="preserve"> tab.</w:t>
        </w:r>
      </w:ins>
    </w:p>
    <w:p w:rsidR="00025A62" w:rsidRPr="00BF1A7C" w:rsidRDefault="00025A62" w:rsidP="00025A62">
      <w:pPr>
        <w:pStyle w:val="CETextBody"/>
        <w:rPr>
          <w:ins w:id="14757" w:author=" " w:date="2017-03-09T10:45:00Z"/>
          <w:lang w:val="en-US" w:eastAsia="ja-JP"/>
        </w:rPr>
      </w:pPr>
      <w:ins w:id="14758" w:author=" " w:date="2017-03-09T10:45:00Z">
        <w:r w:rsidRPr="00BF1A7C">
          <w:rPr>
            <w:noProof/>
            <w:lang w:val="en-US"/>
          </w:rPr>
          <mc:AlternateContent>
            <mc:Choice Requires="wps">
              <w:drawing>
                <wp:anchor distT="0" distB="0" distL="114300" distR="114300" simplePos="0" relativeHeight="251763200" behindDoc="0" locked="0" layoutInCell="1" allowOverlap="1" wp14:anchorId="78D25D3D" wp14:editId="394FF681">
                  <wp:simplePos x="0" y="0"/>
                  <wp:positionH relativeFrom="column">
                    <wp:posOffset>425949</wp:posOffset>
                  </wp:positionH>
                  <wp:positionV relativeFrom="paragraph">
                    <wp:posOffset>21634</wp:posOffset>
                  </wp:positionV>
                  <wp:extent cx="5495925" cy="272226"/>
                  <wp:effectExtent l="0" t="0" r="28575" b="13970"/>
                  <wp:wrapNone/>
                  <wp:docPr id="83" name="テキスト ボックス 83"/>
                  <wp:cNvGraphicFramePr/>
                  <a:graphic xmlns:a="http://schemas.openxmlformats.org/drawingml/2006/main">
                    <a:graphicData uri="http://schemas.microsoft.com/office/word/2010/wordprocessingShape">
                      <wps:wsp>
                        <wps:cNvSpPr txBox="1"/>
                        <wps:spPr>
                          <a:xfrm>
                            <a:off x="0" y="0"/>
                            <a:ext cx="5495925" cy="272226"/>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5D3D" id="テキスト ボックス 83" o:spid="_x0000_s1246" type="#_x0000_t202" style="position:absolute;margin-left:33.55pt;margin-top:1.7pt;width:432.7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" fillcolor="window" strokeweight=".5pt">
                  <v:textbox>
                    <w:txbxContent>
                      <w:p w:rsidR="005B1E90" w:rsidRPr="00B43823" w:rsidRDefault="005B1E90" w:rsidP="00025A62">
                        <w:pPr>
                          <w:rPr>
                            <w:rFonts w:ascii="Courier New" w:hAnsi="Courier New" w:cs="Courier New"/>
                            <w:sz w:val="22"/>
                            <w:szCs w:val="22"/>
                            <w:lang w:val="en-US" w:eastAsia="ja-JP"/>
                          </w:rPr>
                        </w:pPr>
                        <w:r w:rsidRPr="00B43823">
                          <w:rPr>
                            <w:rFonts w:ascii="Courier New" w:hAnsi="Courier New" w:cs="Courier New"/>
                            <w:sz w:val="22"/>
                            <w:szCs w:val="22"/>
                            <w:lang w:val="en-US" w:eastAsia="ja-JP"/>
                          </w:rPr>
                          <w:t>INDRT2&gt;</w:t>
                        </w:r>
                        <w:proofErr w:type="spellStart"/>
                        <w:r w:rsidRPr="00B43823">
                          <w:rPr>
                            <w:rFonts w:ascii="Courier New" w:hAnsi="Courier New" w:cs="Courier New"/>
                            <w:sz w:val="22"/>
                            <w:szCs w:val="22"/>
                            <w:lang w:val="en-US" w:eastAsia="ja-JP"/>
                          </w:rPr>
                          <w:t>lt</w:t>
                        </w:r>
                        <w:proofErr w:type="spellEnd"/>
                      </w:p>
                    </w:txbxContent>
                  </v:textbox>
                </v:shape>
              </w:pict>
            </mc:Fallback>
          </mc:AlternateContent>
        </w:r>
      </w:ins>
    </w:p>
    <w:p w:rsidR="00025A62" w:rsidRPr="00BF1A7C" w:rsidRDefault="00025A62" w:rsidP="00025A62">
      <w:pPr>
        <w:pStyle w:val="CETextBody"/>
        <w:rPr>
          <w:ins w:id="14759" w:author=" " w:date="2017-03-09T10:45:00Z"/>
          <w:lang w:val="en-US" w:eastAsia="ja-JP"/>
        </w:rPr>
      </w:pPr>
    </w:p>
    <w:p w:rsidR="00025A62" w:rsidRPr="00BF1A7C" w:rsidRDefault="00025A62" w:rsidP="00025A62">
      <w:pPr>
        <w:pStyle w:val="CETextBody"/>
        <w:ind w:leftChars="300" w:left="720"/>
        <w:rPr>
          <w:ins w:id="14760" w:author=" " w:date="2017-03-09T10:45:00Z"/>
          <w:lang w:val="en-US" w:eastAsia="ja-JP"/>
        </w:rPr>
      </w:pPr>
      <w:ins w:id="14761" w:author=" " w:date="2017-03-09T10:45:00Z">
        <w:r w:rsidRPr="00BF1A7C">
          <w:rPr>
            <w:lang w:val="en-US" w:eastAsia="ja-JP"/>
          </w:rPr>
          <w:t xml:space="preserve">After finishing a command, you will see the log like below. </w:t>
        </w:r>
        <w:r w:rsidRPr="001F2896">
          <w:rPr>
            <w:lang w:val="en-US" w:eastAsia="ja-JP"/>
          </w:rPr>
          <w:t>Check the result of the memory size (the right side) of the line of "Type1_kernel"</w:t>
        </w:r>
        <w:r w:rsidRPr="00BF1A7C">
          <w:rPr>
            <w:lang w:val="en-US" w:eastAsia="ja-JP"/>
          </w:rPr>
          <w:t>.</w:t>
        </w:r>
      </w:ins>
    </w:p>
    <w:p w:rsidR="00025A62" w:rsidRPr="00BF1A7C" w:rsidRDefault="00025A62" w:rsidP="00025A62">
      <w:pPr>
        <w:pStyle w:val="CETextBody"/>
        <w:rPr>
          <w:ins w:id="14762" w:author=" " w:date="2017-03-09T10:45:00Z"/>
          <w:lang w:val="en-US" w:eastAsia="ja-JP"/>
        </w:rPr>
      </w:pPr>
      <w:ins w:id="14763" w:author=" " w:date="2017-03-09T10:45:00Z">
        <w:r w:rsidRPr="00BF1A7C">
          <w:rPr>
            <w:noProof/>
            <w:lang w:val="en-US"/>
          </w:rPr>
          <mc:AlternateContent>
            <mc:Choice Requires="wps">
              <w:drawing>
                <wp:anchor distT="0" distB="0" distL="114300" distR="114300" simplePos="0" relativeHeight="251765248" behindDoc="0" locked="0" layoutInCell="1" allowOverlap="1" wp14:anchorId="4BB08AC1" wp14:editId="4EC7EA6D">
                  <wp:simplePos x="0" y="0"/>
                  <wp:positionH relativeFrom="column">
                    <wp:posOffset>3973830</wp:posOffset>
                  </wp:positionH>
                  <wp:positionV relativeFrom="paragraph">
                    <wp:posOffset>88900</wp:posOffset>
                  </wp:positionV>
                  <wp:extent cx="1180531" cy="123825"/>
                  <wp:effectExtent l="0" t="0" r="19685" b="28575"/>
                  <wp:wrapNone/>
                  <wp:docPr id="84" name="正方形/長方形 84"/>
                  <wp:cNvGraphicFramePr/>
                  <a:graphic xmlns:a="http://schemas.openxmlformats.org/drawingml/2006/main">
                    <a:graphicData uri="http://schemas.microsoft.com/office/word/2010/wordprocessingShape">
                      <wps:wsp>
                        <wps:cNvSpPr/>
                        <wps:spPr>
                          <a:xfrm>
                            <a:off x="0" y="0"/>
                            <a:ext cx="1180531"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56CF" id="正方形/長方形 84" o:spid="_x0000_s1026" style="position:absolute;margin-left:312.9pt;margin-top:7pt;width:92.95pt;height:9.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" filled="f" strokecolor="#c0504d" strokeweight="2pt"/>
              </w:pict>
            </mc:Fallback>
          </mc:AlternateContent>
        </w:r>
        <w:r w:rsidRPr="00BF1A7C">
          <w:rPr>
            <w:noProof/>
            <w:lang w:val="en-US"/>
          </w:rPr>
          <mc:AlternateContent>
            <mc:Choice Requires="wps">
              <w:drawing>
                <wp:anchor distT="0" distB="0" distL="114300" distR="114300" simplePos="0" relativeHeight="251764224" behindDoc="0" locked="0" layoutInCell="1" allowOverlap="1" wp14:anchorId="6679290B" wp14:editId="512875D8">
                  <wp:simplePos x="0" y="0"/>
                  <wp:positionH relativeFrom="column">
                    <wp:posOffset>421574</wp:posOffset>
                  </wp:positionH>
                  <wp:positionV relativeFrom="paragraph">
                    <wp:posOffset>66201</wp:posOffset>
                  </wp:positionV>
                  <wp:extent cx="5861685" cy="696036"/>
                  <wp:effectExtent l="0" t="0" r="24765" b="27940"/>
                  <wp:wrapNone/>
                  <wp:docPr id="88" name="テキスト ボックス 88"/>
                  <wp:cNvGraphicFramePr/>
                  <a:graphic xmlns:a="http://schemas.openxmlformats.org/drawingml/2006/main">
                    <a:graphicData uri="http://schemas.microsoft.com/office/word/2010/wordprocessingShape">
                      <wps:wsp>
                        <wps:cNvSpPr txBox="1"/>
                        <wps:spPr>
                          <a:xfrm>
                            <a:off x="0" y="0"/>
                            <a:ext cx="5861685" cy="696036"/>
                          </a:xfrm>
                          <a:prstGeom prst="rect">
                            <a:avLst/>
                          </a:prstGeom>
                          <a:solidFill>
                            <a:sysClr val="window" lastClr="FFFFFF"/>
                          </a:solidFill>
                          <a:ln w="6350">
                            <a:solidFill>
                              <a:prstClr val="black"/>
                            </a:solidFill>
                          </a:ln>
                          <a:effectLst/>
                        </wps:spPr>
                        <wps:txbx>
                          <w:txbxContent>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0x0000000000000020/0x0000000000000400  41.14% Idle0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0x0000000000000020/0x0000000000000400  61.42% Idle1</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0x0000000000000020/0x0000000000000400  63.93% Idle2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9290B" id="テキスト ボックス 88" o:spid="_x0000_s1247" type="#_x0000_t202" style="position:absolute;margin-left:33.2pt;margin-top:5.2pt;width:461.55pt;height:54.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" fillcolor="window" strokeweight=".5pt">
                  <v:textbox>
                    <w:txbxContent>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Type1_kernel                              0x0000000000001000/0x000000000cb24000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0xffffffa6c571e000 exited           127 0x0000000000000630/0x0000000000008000   0.17% Initial</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0xffffffa6c5720000 running            0 0x0000000000000020/</w:t>
                        </w:r>
                        <w:proofErr w:type="gramStart"/>
                        <w:r w:rsidRPr="00720FAC">
                          <w:rPr>
                            <w:rFonts w:ascii="Courier New" w:hAnsi="Courier New" w:cs="Courier New"/>
                            <w:sz w:val="15"/>
                            <w:szCs w:val="15"/>
                            <w:lang w:val="en-US" w:eastAsia="ja-JP"/>
                          </w:rPr>
                          <w:t>0x0000000000000400  41.14</w:t>
                        </w:r>
                        <w:proofErr w:type="gramEnd"/>
                        <w:r w:rsidRPr="00720FAC">
                          <w:rPr>
                            <w:rFonts w:ascii="Courier New" w:hAnsi="Courier New" w:cs="Courier New"/>
                            <w:sz w:val="15"/>
                            <w:szCs w:val="15"/>
                            <w:lang w:val="en-US" w:eastAsia="ja-JP"/>
                          </w:rPr>
                          <w:t>% Idle0</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0xffffffa6c5722000 running            0 0x0000000000000020/</w:t>
                        </w:r>
                        <w:proofErr w:type="gramStart"/>
                        <w:r w:rsidRPr="00720FAC">
                          <w:rPr>
                            <w:rFonts w:ascii="Courier New" w:hAnsi="Courier New" w:cs="Courier New"/>
                            <w:sz w:val="15"/>
                            <w:szCs w:val="15"/>
                            <w:lang w:val="en-US" w:eastAsia="ja-JP"/>
                          </w:rPr>
                          <w:t>0x0000000000000400  61.42</w:t>
                        </w:r>
                        <w:proofErr w:type="gramEnd"/>
                        <w:r w:rsidRPr="00720FAC">
                          <w:rPr>
                            <w:rFonts w:ascii="Courier New" w:hAnsi="Courier New" w:cs="Courier New"/>
                            <w:sz w:val="15"/>
                            <w:szCs w:val="15"/>
                            <w:lang w:val="en-US" w:eastAsia="ja-JP"/>
                          </w:rPr>
                          <w:t>% Idle1</w:t>
                        </w:r>
                      </w:p>
                      <w:p w:rsidR="005B1E90" w:rsidRPr="00720FAC" w:rsidRDefault="005B1E90" w:rsidP="00025A62">
                        <w:pPr>
                          <w:rPr>
                            <w:rFonts w:ascii="Courier New" w:hAnsi="Courier New" w:cs="Courier New"/>
                            <w:sz w:val="15"/>
                            <w:szCs w:val="15"/>
                            <w:lang w:val="en-US" w:eastAsia="ja-JP"/>
                          </w:rPr>
                        </w:pPr>
                        <w:r w:rsidRPr="00720FAC">
                          <w:rPr>
                            <w:rFonts w:ascii="Courier New" w:hAnsi="Courier New" w:cs="Courier New"/>
                            <w:sz w:val="15"/>
                            <w:szCs w:val="15"/>
                            <w:lang w:val="en-US" w:eastAsia="ja-JP"/>
                          </w:rPr>
                          <w:t xml:space="preserve">   0xffffffa6c5724000 running            0 0x0000000000000020/</w:t>
                        </w:r>
                        <w:proofErr w:type="gramStart"/>
                        <w:r w:rsidRPr="00720FAC">
                          <w:rPr>
                            <w:rFonts w:ascii="Courier New" w:hAnsi="Courier New" w:cs="Courier New"/>
                            <w:sz w:val="15"/>
                            <w:szCs w:val="15"/>
                            <w:lang w:val="en-US" w:eastAsia="ja-JP"/>
                          </w:rPr>
                          <w:t>0x0000000000000400  63.93</w:t>
                        </w:r>
                        <w:proofErr w:type="gramEnd"/>
                        <w:r w:rsidRPr="00720FAC">
                          <w:rPr>
                            <w:rFonts w:ascii="Courier New" w:hAnsi="Courier New" w:cs="Courier New"/>
                            <w:sz w:val="15"/>
                            <w:szCs w:val="15"/>
                            <w:lang w:val="en-US" w:eastAsia="ja-JP"/>
                          </w:rPr>
                          <w:t>% Idle2</w:t>
                        </w:r>
                      </w:p>
                    </w:txbxContent>
                  </v:textbox>
                </v:shape>
              </w:pict>
            </mc:Fallback>
          </mc:AlternateContent>
        </w:r>
      </w:ins>
    </w:p>
    <w:p w:rsidR="00025A62" w:rsidRPr="00BF1A7C" w:rsidRDefault="00025A62" w:rsidP="00025A62">
      <w:pPr>
        <w:pStyle w:val="CETextBody"/>
        <w:rPr>
          <w:ins w:id="14764" w:author=" " w:date="2017-03-09T10:45:00Z"/>
          <w:lang w:val="en-US" w:eastAsia="ja-JP"/>
        </w:rPr>
      </w:pPr>
    </w:p>
    <w:p w:rsidR="00025A62" w:rsidRPr="00BF1A7C" w:rsidRDefault="00025A62" w:rsidP="00025A62">
      <w:pPr>
        <w:pStyle w:val="CETextBody"/>
        <w:rPr>
          <w:ins w:id="14765" w:author=" " w:date="2017-03-09T10:45:00Z"/>
          <w:lang w:val="en-US" w:eastAsia="ja-JP"/>
        </w:rPr>
      </w:pPr>
    </w:p>
    <w:p w:rsidR="00025A62" w:rsidRPr="00BF1A7C" w:rsidRDefault="00025A62" w:rsidP="00025A62">
      <w:pPr>
        <w:pStyle w:val="CETextBody"/>
        <w:rPr>
          <w:ins w:id="14766" w:author=" " w:date="2017-03-09T10:45:00Z"/>
          <w:lang w:val="en-US" w:eastAsia="ja-JP"/>
        </w:rPr>
      </w:pPr>
    </w:p>
    <w:p w:rsidR="00025A62" w:rsidRDefault="00025A62" w:rsidP="00025A62">
      <w:pPr>
        <w:rPr>
          <w:ins w:id="14767" w:author=" " w:date="2017-03-09T10:45:00Z"/>
          <w:sz w:val="22"/>
          <w:lang w:val="en-US" w:eastAsia="ja-JP"/>
        </w:rPr>
      </w:pPr>
      <w:ins w:id="14768" w:author=" " w:date="2017-03-09T10:45:00Z">
        <w:del w:id="14769" w:author="Kazuhiro Takagi" w:date="2017-03-13T21:31:00Z">
          <w:r w:rsidDel="00921AE4">
            <w:rPr>
              <w:lang w:val="en-US" w:eastAsia="ja-JP"/>
            </w:rPr>
            <w:br w:type="page"/>
          </w:r>
        </w:del>
      </w:ins>
    </w:p>
    <w:p w:rsidR="00025A62" w:rsidRPr="00BF1A7C" w:rsidRDefault="00025A62" w:rsidP="00025A62">
      <w:pPr>
        <w:pStyle w:val="CETextBody"/>
        <w:ind w:leftChars="300" w:left="720"/>
        <w:rPr>
          <w:ins w:id="14770" w:author=" " w:date="2017-03-09T10:45:00Z"/>
          <w:lang w:val="en-US" w:eastAsia="ja-JP"/>
        </w:rPr>
      </w:pPr>
      <w:ins w:id="14771" w:author=" " w:date="2017-03-09T10:45:00Z">
        <w:r w:rsidRPr="006067F8">
          <w:rPr>
            <w:lang w:val="en-US" w:eastAsia="ja-JP"/>
          </w:rPr>
          <w:t xml:space="preserve">Similarly, </w:t>
        </w:r>
      </w:ins>
      <w:ins w:id="14772" w:author="Kazuhiro Takagi" w:date="2017-03-13T17:03:00Z">
        <w:r w:rsidR="003209AC">
          <w:rPr>
            <w:lang w:val="en-US" w:eastAsia="ja-JP"/>
          </w:rPr>
          <w:t xml:space="preserve">we choice the large value </w:t>
        </w:r>
      </w:ins>
      <w:ins w:id="14773" w:author=" " w:date="2017-03-09T10:45:00Z">
        <w:del w:id="14774" w:author="Kazuhiro Takagi" w:date="2017-03-13T17:03:00Z">
          <w:r w:rsidRPr="006067F8" w:rsidDel="003209AC">
            <w:rPr>
              <w:lang w:val="en-US" w:eastAsia="ja-JP"/>
            </w:rPr>
            <w:delText>check the</w:delText>
          </w:r>
        </w:del>
      </w:ins>
      <w:ins w:id="14775" w:author="Kazuhiro Takagi" w:date="2017-03-13T17:03:00Z">
        <w:r w:rsidR="003209AC">
          <w:rPr>
            <w:lang w:val="en-US" w:eastAsia="ja-JP"/>
          </w:rPr>
          <w:t>of</w:t>
        </w:r>
      </w:ins>
      <w:ins w:id="14776" w:author=" " w:date="2017-03-09T10:45:00Z">
        <w:r w:rsidRPr="006067F8">
          <w:rPr>
            <w:lang w:val="en-US" w:eastAsia="ja-JP"/>
          </w:rPr>
          <w:t xml:space="preserve"> result of "multivisor_loader", "pvrserver_as0", "devtree_generic_server_module" and "Sakura"</w:t>
        </w:r>
        <w:r w:rsidRPr="00BF1A7C">
          <w:rPr>
            <w:lang w:val="en-US" w:eastAsia="ja-JP"/>
          </w:rPr>
          <w:t>.</w:t>
        </w:r>
      </w:ins>
    </w:p>
    <w:p w:rsidR="00025A62" w:rsidRPr="00AD4683" w:rsidRDefault="00025A62" w:rsidP="00025A62">
      <w:pPr>
        <w:pStyle w:val="CETextBody"/>
        <w:numPr>
          <w:ilvl w:val="0"/>
          <w:numId w:val="318"/>
        </w:numPr>
        <w:rPr>
          <w:ins w:id="14777" w:author=" " w:date="2017-03-09T10:45:00Z"/>
          <w:lang w:val="en-US" w:eastAsia="ja-JP"/>
        </w:rPr>
      </w:pPr>
      <w:ins w:id="14778" w:author=" " w:date="2017-03-09T10:45:00Z">
        <w:r>
          <w:rPr>
            <w:lang w:val="en-US" w:eastAsia="ja-JP"/>
          </w:rPr>
          <w:t xml:space="preserve">Run the step </w:t>
        </w:r>
        <w:r>
          <w:rPr>
            <w:rFonts w:hint="eastAsia"/>
            <w:lang w:val="en-US" w:eastAsia="ja-JP"/>
          </w:rPr>
          <w:t>5</w:t>
        </w:r>
        <w:r w:rsidRPr="00AD4683">
          <w:rPr>
            <w:lang w:val="en-US" w:eastAsia="ja-JP"/>
          </w:rPr>
          <w:t xml:space="preserve"> process 10 seconds after the result is displayed.</w:t>
        </w:r>
      </w:ins>
    </w:p>
    <w:p w:rsidR="00025A62" w:rsidRDefault="00025A62" w:rsidP="00025A62">
      <w:pPr>
        <w:pStyle w:val="CETextBody"/>
        <w:ind w:firstLineChars="300" w:firstLine="660"/>
        <w:rPr>
          <w:ins w:id="14779" w:author=" " w:date="2017-03-09T10:45:00Z"/>
          <w:sz w:val="24"/>
          <w:lang w:val="en-US" w:eastAsia="ja-JP"/>
        </w:rPr>
      </w:pPr>
      <w:ins w:id="14780" w:author=" " w:date="2017-03-09T10:45:00Z">
        <w:r>
          <w:rPr>
            <w:lang w:val="en-US" w:eastAsia="ja-JP"/>
          </w:rPr>
          <w:t xml:space="preserve">Repeat this </w:t>
        </w:r>
        <w:r>
          <w:rPr>
            <w:rFonts w:hint="eastAsia"/>
            <w:lang w:val="en-US" w:eastAsia="ja-JP"/>
          </w:rPr>
          <w:t>for 10 minutes</w:t>
        </w:r>
        <w:r w:rsidRPr="00AD4683">
          <w:rPr>
            <w:lang w:val="en-US" w:eastAsia="ja-JP"/>
          </w:rPr>
          <w:t>.</w:t>
        </w:r>
      </w:ins>
    </w:p>
    <w:p w:rsidR="00025A62" w:rsidRDefault="00025A62" w:rsidP="00025A62">
      <w:pPr>
        <w:rPr>
          <w:ins w:id="14781" w:author=" " w:date="2017-03-09T10:45:00Z"/>
          <w:sz w:val="22"/>
          <w:lang w:val="en-US" w:eastAsia="ja-JP"/>
        </w:rPr>
      </w:pPr>
    </w:p>
    <w:p w:rsidR="00025A62" w:rsidRPr="00E418D3" w:rsidRDefault="00025A62" w:rsidP="00025A62">
      <w:pPr>
        <w:pStyle w:val="CETextBody"/>
        <w:numPr>
          <w:ilvl w:val="0"/>
          <w:numId w:val="274"/>
        </w:numPr>
        <w:ind w:hanging="278"/>
        <w:rPr>
          <w:ins w:id="14782" w:author=" " w:date="2017-03-09T10:45:00Z"/>
          <w:lang w:val="en-US" w:eastAsia="ja-JP"/>
        </w:rPr>
      </w:pPr>
      <w:ins w:id="14783" w:author=" " w:date="2017-03-09T10:45:00Z">
        <w:r>
          <w:rPr>
            <w:rFonts w:hint="eastAsia"/>
            <w:szCs w:val="22"/>
            <w:lang w:eastAsia="ja-JP"/>
          </w:rPr>
          <w:t xml:space="preserve">Measurement of the unused memory size in </w:t>
        </w:r>
        <w:r>
          <w:rPr>
            <w:rFonts w:hint="eastAsia"/>
            <w:lang w:val="en-US" w:eastAsia="ja-JP"/>
          </w:rPr>
          <w:t>Heap Memory</w:t>
        </w:r>
      </w:ins>
    </w:p>
    <w:p w:rsidR="00025A62" w:rsidRDefault="00025A62" w:rsidP="00025A62">
      <w:pPr>
        <w:pStyle w:val="ListParagraph"/>
        <w:numPr>
          <w:ilvl w:val="0"/>
          <w:numId w:val="334"/>
        </w:numPr>
        <w:rPr>
          <w:ins w:id="14784" w:author=" " w:date="2017-03-09T10:45:00Z"/>
          <w:sz w:val="22"/>
          <w:lang w:val="en-US" w:eastAsia="ja-JP"/>
        </w:rPr>
      </w:pPr>
      <w:ins w:id="14785" w:author=" " w:date="2017-03-09T10:45:00Z">
        <w:r>
          <w:rPr>
            <w:sz w:val="22"/>
            <w:lang w:val="en-US" w:eastAsia="ja-JP"/>
          </w:rPr>
          <w:t>Select [Target] – [Connect] from Menu bar of MULTI</w:t>
        </w:r>
      </w:ins>
    </w:p>
    <w:p w:rsidR="00025A62" w:rsidRDefault="00025A62" w:rsidP="00025A62">
      <w:pPr>
        <w:pStyle w:val="ListParagraph"/>
        <w:numPr>
          <w:ilvl w:val="0"/>
          <w:numId w:val="334"/>
        </w:numPr>
        <w:rPr>
          <w:ins w:id="14786" w:author=" " w:date="2017-03-09T10:45:00Z"/>
          <w:sz w:val="22"/>
          <w:lang w:val="en-US" w:eastAsia="ja-JP"/>
        </w:rPr>
      </w:pPr>
      <w:ins w:id="14787" w:author=" " w:date="2017-03-09T10:45:00Z">
        <w:r>
          <w:rPr>
            <w:sz w:val="22"/>
            <w:lang w:val="en-US" w:eastAsia="ja-JP"/>
          </w:rPr>
          <w:t>Select “Dynamic Download/INDRT Connection (rtserv2) for Device Tree” and press “Connect” button.</w:t>
        </w:r>
      </w:ins>
    </w:p>
    <w:p w:rsidR="00B45CE0" w:rsidRDefault="00B45CE0" w:rsidP="00B45CE0">
      <w:pPr>
        <w:pStyle w:val="ListParagraph"/>
        <w:numPr>
          <w:ilvl w:val="0"/>
          <w:numId w:val="334"/>
        </w:numPr>
        <w:rPr>
          <w:ins w:id="14788" w:author=" " w:date="2017-03-14T18:31:00Z"/>
          <w:sz w:val="22"/>
          <w:lang w:val="en-US" w:eastAsia="ja-JP"/>
        </w:rPr>
      </w:pPr>
      <w:ins w:id="14789" w:author=" " w:date="2017-03-14T18:31:00Z">
        <w:r w:rsidRPr="009A1419">
          <w:rPr>
            <w:sz w:val="22"/>
            <w:lang w:val="en-US" w:eastAsia="ja-JP"/>
          </w:rPr>
          <w:t>Expand a tree of "</w:t>
        </w:r>
        <w:r w:rsidRPr="00A434E1">
          <w:rPr>
            <w:sz w:val="22"/>
            <w:lang w:val="en-US" w:eastAsia="ja-JP"/>
          </w:rPr>
          <w:t>INTEGRITY SMP Application</w:t>
        </w:r>
        <w:r w:rsidRPr="009A1419">
          <w:rPr>
            <w:sz w:val="22"/>
            <w:lang w:val="en-US" w:eastAsia="ja-JP"/>
          </w:rPr>
          <w:t xml:space="preserve">" in "Target View", and </w:t>
        </w:r>
        <w:r>
          <w:rPr>
            <w:rFonts w:hint="eastAsia"/>
            <w:sz w:val="22"/>
            <w:lang w:val="en-US" w:eastAsia="ja-JP"/>
          </w:rPr>
          <w:t xml:space="preserve">choose </w:t>
        </w:r>
        <w:r w:rsidRPr="009A1419">
          <w:rPr>
            <w:sz w:val="22"/>
            <w:lang w:val="en-US" w:eastAsia="ja-JP"/>
          </w:rPr>
          <w:t>"</w:t>
        </w:r>
        <w:r w:rsidRPr="00A434E1">
          <w:rPr>
            <w:sz w:val="22"/>
            <w:lang w:val="en-US" w:eastAsia="ja-JP"/>
          </w:rPr>
          <w:t>Core 1, Cortex-A57/Type1_mono</w:t>
        </w:r>
        <w:r w:rsidRPr="009A1419">
          <w:rPr>
            <w:sz w:val="22"/>
            <w:lang w:val="en-US" w:eastAsia="ja-JP"/>
          </w:rPr>
          <w:t>"</w:t>
        </w:r>
        <w:r>
          <w:rPr>
            <w:rFonts w:hint="eastAsia"/>
            <w:sz w:val="22"/>
            <w:lang w:val="en-US" w:eastAsia="ja-JP"/>
          </w:rPr>
          <w:t>.</w:t>
        </w:r>
      </w:ins>
    </w:p>
    <w:p w:rsidR="00025A62" w:rsidRDefault="00025A62" w:rsidP="00025A62">
      <w:pPr>
        <w:pStyle w:val="ListParagraph"/>
        <w:numPr>
          <w:ilvl w:val="0"/>
          <w:numId w:val="334"/>
        </w:numPr>
        <w:rPr>
          <w:ins w:id="14790" w:author=" " w:date="2017-03-09T10:45:00Z"/>
          <w:sz w:val="22"/>
          <w:lang w:val="en-US" w:eastAsia="ja-JP"/>
        </w:rPr>
      </w:pPr>
      <w:ins w:id="14791" w:author=" " w:date="2017-03-09T10:45:00Z">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ins>
    </w:p>
    <w:p w:rsidR="00025A62" w:rsidRDefault="00025A62" w:rsidP="00025A62">
      <w:pPr>
        <w:pStyle w:val="ListParagraph"/>
        <w:numPr>
          <w:ilvl w:val="0"/>
          <w:numId w:val="334"/>
        </w:numPr>
        <w:rPr>
          <w:ins w:id="14792" w:author=" " w:date="2017-03-09T10:45:00Z"/>
          <w:sz w:val="22"/>
          <w:lang w:val="en-US" w:eastAsia="ja-JP"/>
        </w:rPr>
      </w:pPr>
      <w:ins w:id="14793" w:author=" " w:date="2017-03-09T10:45:00Z">
        <w:r w:rsidRPr="001C6508">
          <w:rPr>
            <w:sz w:val="22"/>
            <w:lang w:val="en-US" w:eastAsia="ja-JP"/>
          </w:rPr>
          <w:t>Run the following command on “</w:t>
        </w:r>
        <w:r>
          <w:rPr>
            <w:rFonts w:hint="eastAsia"/>
            <w:sz w:val="22"/>
            <w:lang w:val="en-US" w:eastAsia="ja-JP"/>
          </w:rPr>
          <w:t>Cmd</w:t>
        </w:r>
        <w:r w:rsidRPr="001C6508">
          <w:rPr>
            <w:sz w:val="22"/>
            <w:lang w:val="en-US" w:eastAsia="ja-JP"/>
          </w:rPr>
          <w:t>” tab.</w:t>
        </w:r>
      </w:ins>
    </w:p>
    <w:p w:rsidR="00025A62" w:rsidRPr="009A1419" w:rsidRDefault="00025A62" w:rsidP="00025A62">
      <w:pPr>
        <w:rPr>
          <w:ins w:id="14794" w:author=" " w:date="2017-03-09T10:45:00Z"/>
          <w:sz w:val="22"/>
          <w:lang w:val="en-US" w:eastAsia="ja-JP"/>
        </w:rPr>
      </w:pPr>
      <w:ins w:id="14795" w:author=" " w:date="2017-03-09T10:45:00Z">
        <w:r w:rsidRPr="00BF1A7C">
          <w:rPr>
            <w:noProof/>
            <w:lang w:val="en-US"/>
          </w:rPr>
          <mc:AlternateContent>
            <mc:Choice Requires="wps">
              <w:drawing>
                <wp:anchor distT="0" distB="0" distL="114300" distR="114300" simplePos="0" relativeHeight="251766272" behindDoc="0" locked="0" layoutInCell="1" allowOverlap="1" wp14:anchorId="183DBA0F" wp14:editId="13179C15">
                  <wp:simplePos x="0" y="0"/>
                  <wp:positionH relativeFrom="column">
                    <wp:posOffset>427355</wp:posOffset>
                  </wp:positionH>
                  <wp:positionV relativeFrom="paragraph">
                    <wp:posOffset>111741</wp:posOffset>
                  </wp:positionV>
                  <wp:extent cx="5495925" cy="244305"/>
                  <wp:effectExtent l="0" t="0" r="28575" b="22860"/>
                  <wp:wrapNone/>
                  <wp:docPr id="89" name="テキスト ボックス 89"/>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DBA0F" id="テキスト ボックス 89" o:spid="_x0000_s1248" type="#_x0000_t202" style="position:absolute;margin-left:33.65pt;margin-top:8.8pt;width:432.75pt;height:19.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" fillcolor="window" strokeweight=".5pt">
                  <v:textbox>
                    <w:txbxContent>
                      <w:p w:rsidR="005B1E90" w:rsidRPr="00B43823" w:rsidRDefault="005B1E90" w:rsidP="00025A62">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v:textbox>
                </v:shape>
              </w:pict>
            </mc:Fallback>
          </mc:AlternateContent>
        </w:r>
      </w:ins>
    </w:p>
    <w:p w:rsidR="00025A62" w:rsidRDefault="00025A62" w:rsidP="00025A62">
      <w:pPr>
        <w:rPr>
          <w:ins w:id="14796" w:author=" " w:date="2017-03-09T10:45:00Z"/>
          <w:sz w:val="22"/>
          <w:lang w:val="en-US" w:eastAsia="ja-JP"/>
        </w:rPr>
      </w:pPr>
    </w:p>
    <w:p w:rsidR="00025A62" w:rsidRPr="00720FAC" w:rsidRDefault="00025A62" w:rsidP="00025A62">
      <w:pPr>
        <w:rPr>
          <w:ins w:id="14797" w:author=" " w:date="2017-03-09T10:45:00Z"/>
          <w:sz w:val="22"/>
          <w:lang w:val="en-US" w:eastAsia="ja-JP"/>
        </w:rPr>
      </w:pPr>
    </w:p>
    <w:p w:rsidR="00025A62" w:rsidRPr="00BF1A7C" w:rsidRDefault="00025A62" w:rsidP="00025A62">
      <w:pPr>
        <w:pStyle w:val="CETextBody"/>
        <w:ind w:leftChars="300" w:left="720"/>
        <w:rPr>
          <w:ins w:id="14798" w:author=" " w:date="2017-03-09T10:45:00Z"/>
          <w:lang w:val="en-US" w:eastAsia="ja-JP"/>
        </w:rPr>
      </w:pPr>
      <w:ins w:id="14799" w:author=" " w:date="2017-03-09T10:45:00Z">
        <w:r w:rsidRPr="00BF1A7C">
          <w:rPr>
            <w:lang w:val="en-US" w:eastAsia="ja-JP"/>
          </w:rPr>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ins>
    </w:p>
    <w:p w:rsidR="00025A62" w:rsidRPr="001C6508" w:rsidRDefault="00025A62" w:rsidP="00025A62">
      <w:pPr>
        <w:jc w:val="center"/>
        <w:rPr>
          <w:ins w:id="14800" w:author=" " w:date="2017-03-09T10:45:00Z"/>
          <w:sz w:val="22"/>
          <w:lang w:val="en-US" w:eastAsia="ja-JP"/>
        </w:rPr>
      </w:pPr>
      <w:ins w:id="14801" w:author=" " w:date="2017-03-09T10:45:00Z">
        <w:r w:rsidRPr="00BF1A7C">
          <w:rPr>
            <w:noProof/>
            <w:lang w:val="en-US"/>
          </w:rPr>
          <mc:AlternateContent>
            <mc:Choice Requires="wps">
              <w:drawing>
                <wp:anchor distT="0" distB="0" distL="114300" distR="114300" simplePos="0" relativeHeight="251767296" behindDoc="0" locked="0" layoutInCell="1" allowOverlap="1" wp14:anchorId="0BCB81D0" wp14:editId="193FB42C">
                  <wp:simplePos x="0" y="0"/>
                  <wp:positionH relativeFrom="column">
                    <wp:posOffset>946122</wp:posOffset>
                  </wp:positionH>
                  <wp:positionV relativeFrom="paragraph">
                    <wp:posOffset>1233474</wp:posOffset>
                  </wp:positionV>
                  <wp:extent cx="1478942" cy="126806"/>
                  <wp:effectExtent l="0" t="0" r="26035" b="26035"/>
                  <wp:wrapNone/>
                  <wp:docPr id="92" name="正方形/長方形 92"/>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2BFB" id="正方形/長方形 92" o:spid="_x0000_s1026" style="position:absolute;margin-left:74.5pt;margin-top:97.1pt;width:116.45pt;height:10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" filled="f" strokecolor="#c0504d" strokeweight="2pt"/>
              </w:pict>
            </mc:Fallback>
          </mc:AlternateContent>
        </w:r>
      </w:ins>
      <w:ins w:id="14802" w:author=" " w:date="2017-03-09T11:01:00Z">
        <w:r w:rsidR="00CD2012">
          <w:rPr>
            <w:noProof/>
            <w:sz w:val="22"/>
            <w:lang w:val="en-US"/>
          </w:rPr>
          <w:drawing>
            <wp:inline distT="0" distB="0" distL="0" distR="0">
              <wp:extent cx="4572000" cy="2303454"/>
              <wp:effectExtent l="0" t="0" r="0" b="190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025A62" w:rsidRDefault="00025A62" w:rsidP="00025A62">
      <w:pPr>
        <w:rPr>
          <w:ins w:id="14803" w:author=" " w:date="2017-03-09T10:45:00Z"/>
          <w:sz w:val="22"/>
          <w:lang w:val="en-US" w:eastAsia="ja-JP"/>
        </w:rPr>
      </w:pPr>
    </w:p>
    <w:p w:rsidR="00B45CE0" w:rsidRDefault="00B45CE0">
      <w:pPr>
        <w:pStyle w:val="ListParagraph"/>
        <w:numPr>
          <w:ilvl w:val="0"/>
          <w:numId w:val="334"/>
        </w:numPr>
        <w:rPr>
          <w:ins w:id="14804" w:author=" " w:date="2017-03-14T18:31:00Z"/>
          <w:sz w:val="22"/>
          <w:lang w:val="en-US" w:eastAsia="ja-JP"/>
        </w:rPr>
        <w:pPrChange w:id="14805" w:author=" " w:date="2017-03-14T18:31:00Z">
          <w:pPr>
            <w:pStyle w:val="ListParagraph"/>
            <w:numPr>
              <w:numId w:val="340"/>
            </w:numPr>
            <w:ind w:left="644" w:hanging="360"/>
          </w:pPr>
        </w:pPrChange>
      </w:pPr>
      <w:ins w:id="14806" w:author=" " w:date="2017-03-14T18:31:00Z">
        <w:r w:rsidRPr="009A1419">
          <w:rPr>
            <w:sz w:val="22"/>
            <w:lang w:val="en-US" w:eastAsia="ja-JP"/>
          </w:rPr>
          <w:t xml:space="preserve">Expand a tree of "Run mode target" in "Target View", and find </w:t>
        </w:r>
        <w:r>
          <w:rPr>
            <w:sz w:val="22"/>
            <w:lang w:val="en-US" w:eastAsia="ja-JP"/>
          </w:rPr>
          <w:t>“</w:t>
        </w:r>
        <w:r w:rsidRPr="00B626E1">
          <w:rPr>
            <w:sz w:val="22"/>
            <w:lang w:val="en-US" w:eastAsia="ja-JP"/>
          </w:rPr>
          <w:t>devtree_generic_server_module</w:t>
        </w:r>
        <w:r>
          <w:rPr>
            <w:sz w:val="22"/>
            <w:lang w:val="en-US" w:eastAsia="ja-JP"/>
          </w:rPr>
          <w:t>”</w:t>
        </w:r>
      </w:ins>
    </w:p>
    <w:p w:rsidR="00B45CE0" w:rsidRDefault="00B45CE0">
      <w:pPr>
        <w:pStyle w:val="ListParagraph"/>
        <w:numPr>
          <w:ilvl w:val="0"/>
          <w:numId w:val="334"/>
        </w:numPr>
        <w:rPr>
          <w:ins w:id="14807" w:author=" " w:date="2017-03-14T18:31:00Z"/>
          <w:sz w:val="22"/>
          <w:lang w:val="en-US" w:eastAsia="ja-JP"/>
        </w:rPr>
        <w:pPrChange w:id="14808" w:author=" " w:date="2017-03-14T18:31:00Z">
          <w:pPr>
            <w:pStyle w:val="ListParagraph"/>
            <w:numPr>
              <w:numId w:val="340"/>
            </w:numPr>
            <w:ind w:left="644" w:hanging="360"/>
          </w:pPr>
        </w:pPrChange>
      </w:pPr>
      <w:ins w:id="14809" w:author=" " w:date="2017-03-14T18:31:00Z">
        <w:r>
          <w:rPr>
            <w:rFonts w:hint="eastAsia"/>
            <w:sz w:val="22"/>
            <w:lang w:val="en-US" w:eastAsia="ja-JP"/>
          </w:rPr>
          <w:t xml:space="preserve">Expand a tree of </w:t>
        </w:r>
        <w:r>
          <w:rPr>
            <w:sz w:val="22"/>
            <w:lang w:val="en-US" w:eastAsia="ja-JP"/>
          </w:rPr>
          <w:t>“</w:t>
        </w:r>
        <w:r w:rsidRPr="00B626E1">
          <w:rPr>
            <w:sz w:val="22"/>
            <w:lang w:val="en-US" w:eastAsia="ja-JP"/>
          </w:rPr>
          <w:t>devtree_generic_server_module</w:t>
        </w:r>
        <w:r>
          <w:rPr>
            <w:sz w:val="22"/>
            <w:lang w:val="en-US" w:eastAsia="ja-JP"/>
          </w:rPr>
          <w:t>”</w:t>
        </w:r>
        <w:r>
          <w:rPr>
            <w:rFonts w:hint="eastAsia"/>
            <w:sz w:val="22"/>
            <w:lang w:val="en-US" w:eastAsia="ja-JP"/>
          </w:rPr>
          <w:t xml:space="preserve">, and choose </w:t>
        </w:r>
        <w:r>
          <w:rPr>
            <w:sz w:val="22"/>
            <w:lang w:val="en-US" w:eastAsia="ja-JP"/>
          </w:rPr>
          <w:t>“</w:t>
        </w:r>
        <w:r>
          <w:rPr>
            <w:rFonts w:hint="eastAsia"/>
            <w:sz w:val="22"/>
            <w:lang w:val="en-US" w:eastAsia="ja-JP"/>
          </w:rPr>
          <w:t>Initial</w:t>
        </w:r>
        <w:r>
          <w:rPr>
            <w:sz w:val="22"/>
            <w:lang w:val="en-US" w:eastAsia="ja-JP"/>
          </w:rPr>
          <w:t>”</w:t>
        </w:r>
      </w:ins>
    </w:p>
    <w:p w:rsidR="00B45CE0" w:rsidRDefault="00B45CE0">
      <w:pPr>
        <w:pStyle w:val="ListParagraph"/>
        <w:numPr>
          <w:ilvl w:val="0"/>
          <w:numId w:val="334"/>
        </w:numPr>
        <w:rPr>
          <w:ins w:id="14810" w:author=" " w:date="2017-03-14T18:31:00Z"/>
          <w:sz w:val="22"/>
          <w:lang w:val="en-US" w:eastAsia="ja-JP"/>
        </w:rPr>
        <w:pPrChange w:id="14811" w:author=" " w:date="2017-03-14T18:31:00Z">
          <w:pPr>
            <w:pStyle w:val="ListParagraph"/>
            <w:numPr>
              <w:numId w:val="340"/>
            </w:numPr>
            <w:ind w:left="644" w:hanging="360"/>
          </w:pPr>
        </w:pPrChange>
      </w:pPr>
      <w:ins w:id="14812" w:author=" " w:date="2017-03-14T18:31:00Z">
        <w:r>
          <w:rPr>
            <w:rFonts w:hint="eastAsia"/>
            <w:sz w:val="22"/>
            <w:lang w:val="en-US" w:eastAsia="ja-JP"/>
          </w:rPr>
          <w:t xml:space="preserve">Select </w:t>
        </w:r>
        <w:r>
          <w:rPr>
            <w:sz w:val="22"/>
            <w:lang w:val="en-US" w:eastAsia="ja-JP"/>
          </w:rPr>
          <w:t xml:space="preserve"> [</w:t>
        </w:r>
        <w:r>
          <w:rPr>
            <w:rFonts w:hint="eastAsia"/>
            <w:sz w:val="22"/>
            <w:lang w:val="en-US" w:eastAsia="ja-JP"/>
          </w:rPr>
          <w:t>Debug</w:t>
        </w:r>
        <w:r>
          <w:rPr>
            <w:sz w:val="22"/>
            <w:lang w:val="en-US" w:eastAsia="ja-JP"/>
          </w:rPr>
          <w:t>] – [</w:t>
        </w:r>
        <w:r>
          <w:rPr>
            <w:rFonts w:hint="eastAsia"/>
            <w:sz w:val="22"/>
            <w:lang w:val="en-US" w:eastAsia="ja-JP"/>
          </w:rPr>
          <w:t>Halt on Selected Items</w:t>
        </w:r>
        <w:r>
          <w:rPr>
            <w:sz w:val="22"/>
            <w:lang w:val="en-US" w:eastAsia="ja-JP"/>
          </w:rPr>
          <w:t>] from Menu bar of MULTI</w:t>
        </w:r>
      </w:ins>
    </w:p>
    <w:p w:rsidR="00B45CE0" w:rsidRDefault="00B45CE0">
      <w:pPr>
        <w:pStyle w:val="ListParagraph"/>
        <w:numPr>
          <w:ilvl w:val="0"/>
          <w:numId w:val="334"/>
        </w:numPr>
        <w:rPr>
          <w:ins w:id="14813" w:author=" " w:date="2017-03-14T18:31:00Z"/>
          <w:sz w:val="22"/>
          <w:lang w:val="en-US" w:eastAsia="ja-JP"/>
        </w:rPr>
        <w:pPrChange w:id="14814" w:author=" " w:date="2017-03-14T18:31:00Z">
          <w:pPr>
            <w:pStyle w:val="ListParagraph"/>
            <w:numPr>
              <w:numId w:val="340"/>
            </w:numPr>
            <w:ind w:left="644" w:hanging="360"/>
          </w:pPr>
        </w:pPrChange>
      </w:pPr>
      <w:ins w:id="14815" w:author=" " w:date="2017-03-14T18:31:00Z">
        <w:r w:rsidRPr="001C6508">
          <w:rPr>
            <w:sz w:val="22"/>
            <w:lang w:val="en-US" w:eastAsia="ja-JP"/>
          </w:rPr>
          <w:t>Run the following command on “</w:t>
        </w:r>
        <w:r>
          <w:rPr>
            <w:rFonts w:hint="eastAsia"/>
            <w:sz w:val="22"/>
            <w:lang w:val="en-US" w:eastAsia="ja-JP"/>
          </w:rPr>
          <w:t>Cmd</w:t>
        </w:r>
        <w:r w:rsidRPr="001C6508">
          <w:rPr>
            <w:sz w:val="22"/>
            <w:lang w:val="en-US" w:eastAsia="ja-JP"/>
          </w:rPr>
          <w:t>” tab.</w:t>
        </w:r>
      </w:ins>
    </w:p>
    <w:p w:rsidR="00B45CE0" w:rsidRPr="009A1419" w:rsidRDefault="00B45CE0" w:rsidP="00B45CE0">
      <w:pPr>
        <w:rPr>
          <w:ins w:id="14816" w:author=" " w:date="2017-03-14T18:31:00Z"/>
          <w:sz w:val="22"/>
          <w:lang w:val="en-US" w:eastAsia="ja-JP"/>
        </w:rPr>
      </w:pPr>
      <w:ins w:id="14817" w:author=" " w:date="2017-03-14T18:31:00Z">
        <w:r w:rsidRPr="00BF1A7C">
          <w:rPr>
            <w:noProof/>
            <w:lang w:val="en-US"/>
          </w:rPr>
          <mc:AlternateContent>
            <mc:Choice Requires="wps">
              <w:drawing>
                <wp:anchor distT="0" distB="0" distL="114300" distR="114300" simplePos="0" relativeHeight="251781632" behindDoc="0" locked="0" layoutInCell="1" allowOverlap="1" wp14:anchorId="03320D8F" wp14:editId="323EE524">
                  <wp:simplePos x="0" y="0"/>
                  <wp:positionH relativeFrom="column">
                    <wp:posOffset>427355</wp:posOffset>
                  </wp:positionH>
                  <wp:positionV relativeFrom="paragraph">
                    <wp:posOffset>111741</wp:posOffset>
                  </wp:positionV>
                  <wp:extent cx="5495925" cy="244305"/>
                  <wp:effectExtent l="0" t="0" r="28575" b="22860"/>
                  <wp:wrapNone/>
                  <wp:docPr id="296" name="テキスト ボックス 296"/>
                  <wp:cNvGraphicFramePr/>
                  <a:graphic xmlns:a="http://schemas.openxmlformats.org/drawingml/2006/main">
                    <a:graphicData uri="http://schemas.microsoft.com/office/word/2010/wordprocessingShape">
                      <wps:wsp>
                        <wps:cNvSpPr txBox="1"/>
                        <wps:spPr>
                          <a:xfrm>
                            <a:off x="0" y="0"/>
                            <a:ext cx="5495925" cy="244305"/>
                          </a:xfrm>
                          <a:prstGeom prst="rect">
                            <a:avLst/>
                          </a:prstGeom>
                          <a:solidFill>
                            <a:sysClr val="window" lastClr="FFFFFF"/>
                          </a:solidFill>
                          <a:ln w="6350">
                            <a:solidFill>
                              <a:prstClr val="black"/>
                            </a:solidFill>
                          </a:ln>
                          <a:effectLst/>
                        </wps:spPr>
                        <wps:txbx>
                          <w:txbxContent>
                            <w:p w:rsidR="005B1E90" w:rsidRPr="00B43823" w:rsidRDefault="005B1E90"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r w:rsidRPr="001C6508">
                                <w:rPr>
                                  <w:rFonts w:ascii="Courier New" w:hAnsi="Courier New" w:cs="Courier New"/>
                                  <w:sz w:val="22"/>
                                  <w:szCs w:val="22"/>
                                  <w:lang w:val="en-US" w:eastAsia="ja-JP"/>
                                </w:rPr>
                                <w:t>heapview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0D8F" id="テキスト ボックス 296" o:spid="_x0000_s1249" type="#_x0000_t202" style="position:absolute;margin-left:33.65pt;margin-top:8.8pt;width:432.75pt;height:19.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" fillcolor="window" strokeweight=".5pt">
                  <v:textbox>
                    <w:txbxContent>
                      <w:p w:rsidR="005B1E90" w:rsidRPr="00B43823" w:rsidRDefault="005B1E90" w:rsidP="00B45CE0">
                        <w:pPr>
                          <w:rPr>
                            <w:rFonts w:ascii="Courier New" w:hAnsi="Courier New" w:cs="Courier New"/>
                            <w:sz w:val="22"/>
                            <w:szCs w:val="22"/>
                            <w:lang w:val="en-US" w:eastAsia="ja-JP"/>
                          </w:rPr>
                        </w:pPr>
                        <w:r>
                          <w:rPr>
                            <w:rFonts w:ascii="Courier New" w:hAnsi="Courier New" w:cs="Courier New" w:hint="eastAsia"/>
                            <w:sz w:val="22"/>
                            <w:szCs w:val="22"/>
                            <w:lang w:val="en-US" w:eastAsia="ja-JP"/>
                          </w:rPr>
                          <w:t>MULTI</w:t>
                        </w:r>
                        <w:r w:rsidRPr="00B43823">
                          <w:rPr>
                            <w:rFonts w:ascii="Courier New" w:hAnsi="Courier New" w:cs="Courier New"/>
                            <w:sz w:val="22"/>
                            <w:szCs w:val="22"/>
                            <w:lang w:val="en-US" w:eastAsia="ja-JP"/>
                          </w:rPr>
                          <w:t>&gt;</w:t>
                        </w:r>
                        <w:r w:rsidRPr="001C6508">
                          <w:t xml:space="preserve"> </w:t>
                        </w:r>
                        <w:proofErr w:type="spellStart"/>
                        <w:r w:rsidRPr="001C6508">
                          <w:rPr>
                            <w:rFonts w:ascii="Courier New" w:hAnsi="Courier New" w:cs="Courier New"/>
                            <w:sz w:val="22"/>
                            <w:szCs w:val="22"/>
                            <w:lang w:val="en-US" w:eastAsia="ja-JP"/>
                          </w:rPr>
                          <w:t>heapview</w:t>
                        </w:r>
                        <w:proofErr w:type="spellEnd"/>
                      </w:p>
                    </w:txbxContent>
                  </v:textbox>
                </v:shape>
              </w:pict>
            </mc:Fallback>
          </mc:AlternateContent>
        </w:r>
      </w:ins>
    </w:p>
    <w:p w:rsidR="00B45CE0" w:rsidRDefault="00B45CE0" w:rsidP="00B45CE0">
      <w:pPr>
        <w:rPr>
          <w:ins w:id="14818" w:author=" " w:date="2017-03-14T18:31:00Z"/>
          <w:sz w:val="22"/>
          <w:lang w:val="en-US" w:eastAsia="ja-JP"/>
        </w:rPr>
      </w:pPr>
    </w:p>
    <w:p w:rsidR="00B45CE0" w:rsidRPr="00720FAC" w:rsidRDefault="00B45CE0" w:rsidP="00B45CE0">
      <w:pPr>
        <w:rPr>
          <w:ins w:id="14819" w:author=" " w:date="2017-03-14T18:31:00Z"/>
          <w:sz w:val="22"/>
          <w:lang w:val="en-US" w:eastAsia="ja-JP"/>
        </w:rPr>
      </w:pPr>
    </w:p>
    <w:p w:rsidR="00B45CE0" w:rsidRDefault="00B45CE0" w:rsidP="00B45CE0">
      <w:pPr>
        <w:rPr>
          <w:ins w:id="14820" w:author=" " w:date="2017-03-14T18:31:00Z"/>
          <w:sz w:val="22"/>
          <w:lang w:val="en-US" w:eastAsia="ja-JP"/>
        </w:rPr>
      </w:pPr>
      <w:ins w:id="14821" w:author=" " w:date="2017-03-14T18:31:00Z">
        <w:r>
          <w:rPr>
            <w:lang w:val="en-US" w:eastAsia="ja-JP"/>
          </w:rPr>
          <w:br w:type="page"/>
        </w:r>
      </w:ins>
    </w:p>
    <w:p w:rsidR="00B45CE0" w:rsidRPr="00BF1A7C" w:rsidRDefault="00B45CE0" w:rsidP="00B45CE0">
      <w:pPr>
        <w:pStyle w:val="CETextBody"/>
        <w:ind w:leftChars="300" w:left="720"/>
        <w:rPr>
          <w:ins w:id="14822" w:author=" " w:date="2017-03-14T18:31:00Z"/>
          <w:lang w:val="en-US" w:eastAsia="ja-JP"/>
        </w:rPr>
      </w:pPr>
      <w:ins w:id="14823" w:author=" " w:date="2017-03-14T18:31:00Z">
        <w:r w:rsidRPr="00BF1A7C">
          <w:rPr>
            <w:lang w:val="en-US" w:eastAsia="ja-JP"/>
          </w:rPr>
          <w:t xml:space="preserve">After finishing a command, you will see the log like below. </w:t>
        </w:r>
        <w:r w:rsidRPr="001F2896">
          <w:rPr>
            <w:lang w:val="en-US" w:eastAsia="ja-JP"/>
          </w:rPr>
          <w:t>Check the result of the</w:t>
        </w:r>
        <w:r>
          <w:rPr>
            <w:rFonts w:hint="eastAsia"/>
            <w:lang w:val="en-US" w:eastAsia="ja-JP"/>
          </w:rPr>
          <w:t xml:space="preserve"> </w:t>
        </w:r>
        <w:r>
          <w:rPr>
            <w:lang w:val="en-US" w:eastAsia="ja-JP"/>
          </w:rPr>
          <w:t>“</w:t>
        </w:r>
        <w:r>
          <w:rPr>
            <w:rFonts w:hint="eastAsia"/>
            <w:lang w:val="en-US" w:eastAsia="ja-JP"/>
          </w:rPr>
          <w:t>free</w:t>
        </w:r>
        <w:r>
          <w:rPr>
            <w:lang w:val="en-US" w:eastAsia="ja-JP"/>
          </w:rPr>
          <w:t>”</w:t>
        </w:r>
        <w:r>
          <w:rPr>
            <w:rFonts w:hint="eastAsia"/>
            <w:lang w:val="en-US" w:eastAsia="ja-JP"/>
          </w:rPr>
          <w:t xml:space="preserve"> value.</w:t>
        </w:r>
      </w:ins>
    </w:p>
    <w:p w:rsidR="00B45CE0" w:rsidRPr="001C6508" w:rsidRDefault="00B45CE0" w:rsidP="00B45CE0">
      <w:pPr>
        <w:jc w:val="center"/>
        <w:rPr>
          <w:ins w:id="14824" w:author=" " w:date="2017-03-14T18:31:00Z"/>
          <w:sz w:val="22"/>
          <w:lang w:val="en-US" w:eastAsia="ja-JP"/>
        </w:rPr>
      </w:pPr>
      <w:ins w:id="14825" w:author=" " w:date="2017-03-14T18:31:00Z">
        <w:r w:rsidRPr="00BF1A7C">
          <w:rPr>
            <w:noProof/>
            <w:lang w:val="en-US"/>
          </w:rPr>
          <mc:AlternateContent>
            <mc:Choice Requires="wps">
              <w:drawing>
                <wp:anchor distT="0" distB="0" distL="114300" distR="114300" simplePos="0" relativeHeight="251782656" behindDoc="0" locked="0" layoutInCell="1" allowOverlap="1" wp14:anchorId="31E966C8" wp14:editId="6218C2D2">
                  <wp:simplePos x="0" y="0"/>
                  <wp:positionH relativeFrom="column">
                    <wp:posOffset>946122</wp:posOffset>
                  </wp:positionH>
                  <wp:positionV relativeFrom="paragraph">
                    <wp:posOffset>1233474</wp:posOffset>
                  </wp:positionV>
                  <wp:extent cx="1478942" cy="126806"/>
                  <wp:effectExtent l="0" t="0" r="26035" b="26035"/>
                  <wp:wrapNone/>
                  <wp:docPr id="299" name="正方形/長方形 299"/>
                  <wp:cNvGraphicFramePr/>
                  <a:graphic xmlns:a="http://schemas.openxmlformats.org/drawingml/2006/main">
                    <a:graphicData uri="http://schemas.microsoft.com/office/word/2010/wordprocessingShape">
                      <wps:wsp>
                        <wps:cNvSpPr/>
                        <wps:spPr>
                          <a:xfrm>
                            <a:off x="0" y="0"/>
                            <a:ext cx="1478942" cy="126806"/>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065A" id="正方形/長方形 299" o:spid="_x0000_s1026" style="position:absolute;margin-left:74.5pt;margin-top:97.1pt;width:116.45pt;height:1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" filled="f" strokecolor="#c0504d" strokeweight="2pt"/>
              </w:pict>
            </mc:Fallback>
          </mc:AlternateContent>
        </w:r>
        <w:r>
          <w:rPr>
            <w:noProof/>
            <w:sz w:val="22"/>
            <w:lang w:val="en-US"/>
          </w:rPr>
          <w:drawing>
            <wp:inline distT="0" distB="0" distL="0" distR="0" wp14:anchorId="6AF6ED05" wp14:editId="1DEFC6E3">
              <wp:extent cx="4572000" cy="2303454"/>
              <wp:effectExtent l="0" t="0" r="0" b="190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B45CE0" w:rsidRDefault="00B45CE0" w:rsidP="00B45CE0">
      <w:pPr>
        <w:rPr>
          <w:ins w:id="14826" w:author=" " w:date="2017-03-14T18:31:00Z"/>
          <w:sz w:val="22"/>
          <w:lang w:val="en-US" w:eastAsia="ja-JP"/>
        </w:rPr>
      </w:pPr>
    </w:p>
    <w:p w:rsidR="00B45CE0" w:rsidRPr="00A434E1" w:rsidRDefault="00B45CE0">
      <w:pPr>
        <w:pStyle w:val="ListParagraph"/>
        <w:numPr>
          <w:ilvl w:val="0"/>
          <w:numId w:val="334"/>
        </w:numPr>
        <w:rPr>
          <w:ins w:id="14827" w:author=" " w:date="2017-03-14T18:31:00Z"/>
          <w:lang w:val="en-US" w:eastAsia="ja-JP"/>
        </w:rPr>
        <w:pPrChange w:id="14828" w:author=" " w:date="2017-03-14T18:31:00Z">
          <w:pPr>
            <w:pStyle w:val="ListParagraph"/>
            <w:numPr>
              <w:numId w:val="340"/>
            </w:numPr>
            <w:ind w:left="644" w:hanging="360"/>
          </w:pPr>
        </w:pPrChange>
      </w:pPr>
      <w:ins w:id="14829" w:author=" " w:date="2017-03-14T18:31:00Z">
        <w:r>
          <w:rPr>
            <w:rFonts w:hint="eastAsia"/>
            <w:lang w:val="en-US" w:eastAsia="ja-JP"/>
          </w:rPr>
          <w:t>C</w:t>
        </w:r>
        <w:r w:rsidRPr="001C6508">
          <w:rPr>
            <w:lang w:val="en-US" w:eastAsia="ja-JP"/>
          </w:rPr>
          <w:t xml:space="preserve">ontinue, and run "step </w:t>
        </w:r>
        <w:r>
          <w:rPr>
            <w:rFonts w:hint="eastAsia"/>
            <w:lang w:val="en-US" w:eastAsia="ja-JP"/>
          </w:rPr>
          <w:t>6</w:t>
        </w:r>
        <w:r w:rsidRPr="001C6508">
          <w:rPr>
            <w:lang w:val="en-US" w:eastAsia="ja-JP"/>
          </w:rPr>
          <w:t xml:space="preserve"> - step </w:t>
        </w:r>
        <w:r>
          <w:rPr>
            <w:rFonts w:hint="eastAsia"/>
            <w:lang w:val="en-US" w:eastAsia="ja-JP"/>
          </w:rPr>
          <w:t>9</w:t>
        </w:r>
        <w:r w:rsidRPr="001C6508">
          <w:rPr>
            <w:lang w:val="en-US" w:eastAsia="ja-JP"/>
          </w:rPr>
          <w:t>" for the following targets</w:t>
        </w:r>
        <w:r>
          <w:rPr>
            <w:rFonts w:hint="eastAsia"/>
            <w:lang w:val="en-US" w:eastAsia="ja-JP"/>
          </w:rPr>
          <w:t>.</w:t>
        </w:r>
      </w:ins>
    </w:p>
    <w:p w:rsidR="00025A62" w:rsidRPr="00B626E1" w:rsidRDefault="00B45CE0" w:rsidP="00B45CE0">
      <w:pPr>
        <w:pStyle w:val="ListParagraph"/>
        <w:ind w:left="644"/>
        <w:rPr>
          <w:ins w:id="14830" w:author=" " w:date="2017-03-09T10:45:00Z"/>
          <w:sz w:val="22"/>
          <w:lang w:val="en-US" w:eastAsia="ja-JP"/>
        </w:rPr>
      </w:pPr>
      <w:ins w:id="14831" w:author=" " w:date="2017-03-14T18:31:00Z">
        <w:r>
          <w:rPr>
            <w:sz w:val="22"/>
            <w:lang w:val="en-US" w:eastAsia="ja-JP"/>
          </w:rPr>
          <w:t xml:space="preserve"> </w:t>
        </w:r>
      </w:ins>
      <w:ins w:id="14832" w:author=" " w:date="2017-03-09T10:45:00Z">
        <w:r w:rsidR="00025A62">
          <w:rPr>
            <w:sz w:val="22"/>
            <w:lang w:val="en-US" w:eastAsia="ja-JP"/>
          </w:rPr>
          <w:t>“</w:t>
        </w:r>
        <w:r w:rsidR="00025A62" w:rsidRPr="00B626E1">
          <w:rPr>
            <w:sz w:val="22"/>
            <w:lang w:val="en-US" w:eastAsia="ja-JP"/>
          </w:rPr>
          <w:t>DISCOM_sample_virt</w:t>
        </w:r>
        <w:r w:rsidR="00025A62">
          <w:rPr>
            <w:sz w:val="22"/>
            <w:lang w:val="en-US" w:eastAsia="ja-JP"/>
          </w:rPr>
          <w:t>”</w:t>
        </w:r>
      </w:ins>
    </w:p>
    <w:p w:rsidR="00025A62" w:rsidRPr="00B626E1" w:rsidRDefault="00025A62" w:rsidP="00025A62">
      <w:pPr>
        <w:pStyle w:val="ListParagraph"/>
        <w:ind w:left="644"/>
        <w:rPr>
          <w:ins w:id="14833" w:author=" " w:date="2017-03-09T10:45:00Z"/>
          <w:sz w:val="22"/>
          <w:lang w:val="en-US" w:eastAsia="ja-JP"/>
        </w:rPr>
      </w:pPr>
      <w:ins w:id="14834" w:author=" " w:date="2017-03-09T10:45:00Z">
        <w:r>
          <w:rPr>
            <w:sz w:val="22"/>
            <w:lang w:val="en-US" w:eastAsia="ja-JP"/>
          </w:rPr>
          <w:t>“</w:t>
        </w:r>
        <w:r w:rsidRPr="00B626E1">
          <w:rPr>
            <w:sz w:val="22"/>
            <w:lang w:val="en-US" w:eastAsia="ja-JP"/>
          </w:rPr>
          <w:t>FBServer</w:t>
        </w:r>
        <w:r>
          <w:rPr>
            <w:sz w:val="22"/>
            <w:lang w:val="en-US" w:eastAsia="ja-JP"/>
          </w:rPr>
          <w:t>”</w:t>
        </w:r>
      </w:ins>
    </w:p>
    <w:p w:rsidR="00025A62" w:rsidRPr="00B626E1" w:rsidRDefault="00025A62" w:rsidP="00025A62">
      <w:pPr>
        <w:pStyle w:val="ListParagraph"/>
        <w:ind w:left="644"/>
        <w:rPr>
          <w:ins w:id="14835" w:author=" " w:date="2017-03-09T10:45:00Z"/>
          <w:sz w:val="22"/>
          <w:lang w:val="en-US" w:eastAsia="ja-JP"/>
        </w:rPr>
      </w:pPr>
      <w:ins w:id="14836" w:author=" " w:date="2017-03-09T10:45:00Z">
        <w:r>
          <w:rPr>
            <w:sz w:val="22"/>
            <w:lang w:val="en-US" w:eastAsia="ja-JP"/>
          </w:rPr>
          <w:t>“</w:t>
        </w:r>
        <w:r w:rsidRPr="00B626E1">
          <w:rPr>
            <w:sz w:val="22"/>
            <w:lang w:val="en-US" w:eastAsia="ja-JP"/>
          </w:rPr>
          <w:t>INT_Logo_sample_virt</w:t>
        </w:r>
        <w:r>
          <w:rPr>
            <w:sz w:val="22"/>
            <w:lang w:val="en-US" w:eastAsia="ja-JP"/>
          </w:rPr>
          <w:t>”</w:t>
        </w:r>
      </w:ins>
    </w:p>
    <w:p w:rsidR="00025A62" w:rsidRPr="00B626E1" w:rsidRDefault="00025A62" w:rsidP="00025A62">
      <w:pPr>
        <w:pStyle w:val="ListParagraph"/>
        <w:ind w:left="644"/>
        <w:rPr>
          <w:ins w:id="14837" w:author=" " w:date="2017-03-09T10:45:00Z"/>
          <w:sz w:val="22"/>
          <w:lang w:val="en-US" w:eastAsia="ja-JP"/>
        </w:rPr>
      </w:pPr>
      <w:ins w:id="14838" w:author=" " w:date="2017-03-09T10:45:00Z">
        <w:r>
          <w:rPr>
            <w:sz w:val="22"/>
            <w:lang w:val="en-US" w:eastAsia="ja-JP"/>
          </w:rPr>
          <w:t>“</w:t>
        </w:r>
        <w:r w:rsidRPr="00B626E1">
          <w:rPr>
            <w:sz w:val="22"/>
            <w:lang w:val="en-US" w:eastAsia="ja-JP"/>
          </w:rPr>
          <w:t>ip46router_devtree_module</w:t>
        </w:r>
        <w:r>
          <w:rPr>
            <w:sz w:val="22"/>
            <w:lang w:val="en-US" w:eastAsia="ja-JP"/>
          </w:rPr>
          <w:t>”</w:t>
        </w:r>
      </w:ins>
    </w:p>
    <w:p w:rsidR="00025A62" w:rsidRPr="00B626E1" w:rsidRDefault="00025A62" w:rsidP="00025A62">
      <w:pPr>
        <w:pStyle w:val="ListParagraph"/>
        <w:ind w:left="644"/>
        <w:rPr>
          <w:ins w:id="14839" w:author=" " w:date="2017-03-09T10:45:00Z"/>
          <w:sz w:val="22"/>
          <w:lang w:val="en-US" w:eastAsia="ja-JP"/>
        </w:rPr>
      </w:pPr>
      <w:ins w:id="14840" w:author=" " w:date="2017-03-09T10:45:00Z">
        <w:r>
          <w:rPr>
            <w:sz w:val="22"/>
            <w:lang w:val="en-US" w:eastAsia="ja-JP"/>
          </w:rPr>
          <w:t>“</w:t>
        </w:r>
        <w:r w:rsidRPr="00B626E1">
          <w:rPr>
            <w:sz w:val="22"/>
            <w:lang w:val="en-US" w:eastAsia="ja-JP"/>
          </w:rPr>
          <w:t>ivfsserver_devtree_module</w:t>
        </w:r>
        <w:r>
          <w:rPr>
            <w:sz w:val="22"/>
            <w:lang w:val="en-US" w:eastAsia="ja-JP"/>
          </w:rPr>
          <w:t>”</w:t>
        </w:r>
      </w:ins>
    </w:p>
    <w:p w:rsidR="00025A62" w:rsidRPr="00B626E1" w:rsidRDefault="00025A62" w:rsidP="00025A62">
      <w:pPr>
        <w:pStyle w:val="ListParagraph"/>
        <w:ind w:left="644"/>
        <w:rPr>
          <w:ins w:id="14841" w:author=" " w:date="2017-03-09T10:45:00Z"/>
          <w:sz w:val="22"/>
          <w:lang w:val="en-US" w:eastAsia="ja-JP"/>
        </w:rPr>
      </w:pPr>
      <w:ins w:id="14842" w:author=" " w:date="2017-03-09T10:45:00Z">
        <w:r>
          <w:rPr>
            <w:sz w:val="22"/>
            <w:lang w:val="en-US" w:eastAsia="ja-JP"/>
          </w:rPr>
          <w:t>“</w:t>
        </w:r>
        <w:r w:rsidRPr="00B626E1">
          <w:rPr>
            <w:sz w:val="22"/>
            <w:lang w:val="en-US" w:eastAsia="ja-JP"/>
          </w:rPr>
          <w:t>multivisor_loader</w:t>
        </w:r>
        <w:r>
          <w:rPr>
            <w:sz w:val="22"/>
            <w:lang w:val="en-US" w:eastAsia="ja-JP"/>
          </w:rPr>
          <w:t>”</w:t>
        </w:r>
      </w:ins>
    </w:p>
    <w:p w:rsidR="00025A62" w:rsidRPr="00B626E1" w:rsidRDefault="00025A62" w:rsidP="00025A62">
      <w:pPr>
        <w:pStyle w:val="ListParagraph"/>
        <w:ind w:left="644"/>
        <w:rPr>
          <w:ins w:id="14843" w:author=" " w:date="2017-03-09T10:45:00Z"/>
          <w:sz w:val="22"/>
          <w:lang w:val="en-US" w:eastAsia="ja-JP"/>
        </w:rPr>
      </w:pPr>
      <w:ins w:id="14844" w:author=" " w:date="2017-03-09T10:45:00Z">
        <w:r>
          <w:rPr>
            <w:sz w:val="22"/>
            <w:lang w:val="en-US" w:eastAsia="ja-JP"/>
          </w:rPr>
          <w:t>“</w:t>
        </w:r>
        <w:r w:rsidRPr="00B626E1">
          <w:rPr>
            <w:sz w:val="22"/>
            <w:lang w:val="en-US" w:eastAsia="ja-JP"/>
          </w:rPr>
          <w:t>multivisor_net_server</w:t>
        </w:r>
        <w:r>
          <w:rPr>
            <w:sz w:val="22"/>
            <w:lang w:val="en-US" w:eastAsia="ja-JP"/>
          </w:rPr>
          <w:t>”</w:t>
        </w:r>
      </w:ins>
    </w:p>
    <w:p w:rsidR="00025A62" w:rsidRPr="00B626E1" w:rsidRDefault="00025A62" w:rsidP="00025A62">
      <w:pPr>
        <w:pStyle w:val="ListParagraph"/>
        <w:ind w:left="644"/>
        <w:rPr>
          <w:ins w:id="14845" w:author=" " w:date="2017-03-09T10:45:00Z"/>
          <w:sz w:val="22"/>
          <w:lang w:val="en-US" w:eastAsia="ja-JP"/>
        </w:rPr>
      </w:pPr>
      <w:ins w:id="14846" w:author=" " w:date="2017-03-09T10:45:00Z">
        <w:r>
          <w:rPr>
            <w:sz w:val="22"/>
            <w:lang w:val="en-US" w:eastAsia="ja-JP"/>
          </w:rPr>
          <w:t>“</w:t>
        </w:r>
        <w:r w:rsidRPr="00B626E1">
          <w:rPr>
            <w:sz w:val="22"/>
            <w:lang w:val="en-US" w:eastAsia="ja-JP"/>
          </w:rPr>
          <w:t>multivisor_vmm</w:t>
        </w:r>
        <w:r>
          <w:rPr>
            <w:sz w:val="22"/>
            <w:lang w:val="en-US" w:eastAsia="ja-JP"/>
          </w:rPr>
          <w:t>”</w:t>
        </w:r>
      </w:ins>
    </w:p>
    <w:p w:rsidR="00025A62" w:rsidRPr="00B626E1" w:rsidRDefault="00025A62" w:rsidP="00025A62">
      <w:pPr>
        <w:pStyle w:val="ListParagraph"/>
        <w:ind w:left="644"/>
        <w:rPr>
          <w:ins w:id="14847" w:author=" " w:date="2017-03-09T10:45:00Z"/>
          <w:sz w:val="22"/>
          <w:lang w:val="en-US" w:eastAsia="ja-JP"/>
        </w:rPr>
      </w:pPr>
      <w:ins w:id="14848" w:author=" " w:date="2017-03-09T10:45:00Z">
        <w:r>
          <w:rPr>
            <w:sz w:val="22"/>
            <w:lang w:val="en-US" w:eastAsia="ja-JP"/>
          </w:rPr>
          <w:t>“</w:t>
        </w:r>
        <w:r w:rsidRPr="00B626E1">
          <w:rPr>
            <w:sz w:val="22"/>
            <w:lang w:val="en-US" w:eastAsia="ja-JP"/>
          </w:rPr>
          <w:t>pvrserver_as0</w:t>
        </w:r>
        <w:r>
          <w:rPr>
            <w:sz w:val="22"/>
            <w:lang w:val="en-US" w:eastAsia="ja-JP"/>
          </w:rPr>
          <w:t>”</w:t>
        </w:r>
      </w:ins>
    </w:p>
    <w:p w:rsidR="00025A62" w:rsidRPr="001C6508" w:rsidRDefault="00025A62" w:rsidP="00025A62">
      <w:pPr>
        <w:pStyle w:val="ListParagraph"/>
        <w:ind w:left="644"/>
        <w:rPr>
          <w:ins w:id="14849" w:author=" " w:date="2017-03-09T10:45:00Z"/>
          <w:lang w:val="en-US" w:eastAsia="ja-JP"/>
        </w:rPr>
      </w:pPr>
      <w:ins w:id="14850" w:author=" " w:date="2017-03-09T10:45:00Z">
        <w:r>
          <w:rPr>
            <w:sz w:val="22"/>
            <w:lang w:val="en-US" w:eastAsia="ja-JP"/>
          </w:rPr>
          <w:t>“</w:t>
        </w:r>
        <w:r w:rsidRPr="00B626E1">
          <w:rPr>
            <w:sz w:val="22"/>
            <w:lang w:val="en-US" w:eastAsia="ja-JP"/>
          </w:rPr>
          <w:t>Sakura</w:t>
        </w:r>
        <w:r>
          <w:rPr>
            <w:sz w:val="22"/>
            <w:lang w:val="en-US" w:eastAsia="ja-JP"/>
          </w:rPr>
          <w:t>”</w:t>
        </w:r>
      </w:ins>
    </w:p>
    <w:p w:rsidR="00AE36BC" w:rsidRDefault="00AE36BC">
      <w:pPr>
        <w:rPr>
          <w:sz w:val="22"/>
          <w:lang w:val="en-US" w:eastAsia="ja-JP"/>
        </w:rPr>
      </w:pPr>
    </w:p>
    <w:p w:rsidR="00025A62" w:rsidRDefault="00025A62">
      <w:pPr>
        <w:rPr>
          <w:ins w:id="14851" w:author=" " w:date="2017-03-09T10:46:00Z"/>
          <w:sz w:val="22"/>
          <w:lang w:val="en-US" w:eastAsia="ja-JP"/>
        </w:rPr>
      </w:pPr>
      <w:ins w:id="14852" w:author=" " w:date="2017-03-09T10:46:00Z">
        <w:r>
          <w:rPr>
            <w:lang w:val="en-US" w:eastAsia="ja-JP"/>
          </w:rPr>
          <w:br w:type="page"/>
        </w:r>
      </w:ins>
    </w:p>
    <w:p w:rsidR="00712E10" w:rsidRPr="00702283" w:rsidRDefault="00CC417F" w:rsidP="00D47247">
      <w:pPr>
        <w:pStyle w:val="CETextBody"/>
        <w:numPr>
          <w:ilvl w:val="0"/>
          <w:numId w:val="71"/>
        </w:numPr>
        <w:ind w:left="426" w:hanging="426"/>
        <w:rPr>
          <w:b/>
          <w:lang w:val="en-US" w:eastAsia="ja-JP"/>
        </w:rPr>
      </w:pPr>
      <w:r>
        <w:rPr>
          <w:rFonts w:hint="eastAsia"/>
          <w:lang w:val="en-US" w:eastAsia="ja-JP"/>
        </w:rPr>
        <w:t>Result</w:t>
      </w:r>
    </w:p>
    <w:p w:rsidR="003E2738" w:rsidDel="00025A62" w:rsidRDefault="003E2738" w:rsidP="003E2738">
      <w:pPr>
        <w:pStyle w:val="Caption"/>
        <w:rPr>
          <w:del w:id="14853" w:author=" " w:date="2017-03-09T10:47:00Z"/>
          <w:sz w:val="22"/>
          <w:szCs w:val="22"/>
          <w:lang w:eastAsia="ja-JP"/>
        </w:rPr>
      </w:pPr>
      <w:del w:id="14854" w:author=" " w:date="2017-03-09T10:47:00Z">
        <w:r w:rsidRPr="005972B5" w:rsidDel="00025A62">
          <w:rPr>
            <w:sz w:val="22"/>
            <w:szCs w:val="22"/>
          </w:rPr>
          <w:delText xml:space="preserve">Table </w:delText>
        </w:r>
        <w:r w:rsidRPr="005972B5" w:rsidDel="00025A62">
          <w:rPr>
            <w:sz w:val="22"/>
            <w:szCs w:val="22"/>
          </w:rPr>
          <w:fldChar w:fldCharType="begin"/>
        </w:r>
        <w:r w:rsidRPr="005972B5" w:rsidDel="00025A62">
          <w:rPr>
            <w:sz w:val="22"/>
            <w:szCs w:val="22"/>
          </w:rPr>
          <w:delInstrText xml:space="preserve"> STYLEREF 1 \s </w:delInstrText>
        </w:r>
        <w:r w:rsidRPr="005972B5" w:rsidDel="00025A62">
          <w:rPr>
            <w:sz w:val="22"/>
            <w:szCs w:val="22"/>
          </w:rPr>
          <w:fldChar w:fldCharType="separate"/>
        </w:r>
        <w:r w:rsidR="00003FEB" w:rsidDel="00025A62">
          <w:rPr>
            <w:noProof/>
            <w:sz w:val="22"/>
            <w:szCs w:val="22"/>
          </w:rPr>
          <w:delText>5</w:delText>
        </w:r>
        <w:r w:rsidRPr="005972B5" w:rsidDel="00025A62">
          <w:rPr>
            <w:sz w:val="22"/>
            <w:szCs w:val="22"/>
          </w:rPr>
          <w:fldChar w:fldCharType="end"/>
        </w:r>
        <w:r w:rsidRPr="005972B5" w:rsidDel="00025A62">
          <w:rPr>
            <w:sz w:val="22"/>
            <w:szCs w:val="22"/>
          </w:rPr>
          <w:noBreakHyphen/>
        </w:r>
        <w:r w:rsidRPr="005972B5" w:rsidDel="00025A62">
          <w:rPr>
            <w:sz w:val="22"/>
            <w:szCs w:val="22"/>
          </w:rPr>
          <w:fldChar w:fldCharType="begin"/>
        </w:r>
        <w:r w:rsidRPr="005972B5" w:rsidDel="00025A62">
          <w:rPr>
            <w:sz w:val="22"/>
            <w:szCs w:val="22"/>
          </w:rPr>
          <w:delInstrText xml:space="preserve"> SEQ Table \* ARABIC \s 1 </w:delInstrText>
        </w:r>
        <w:r w:rsidRPr="005972B5" w:rsidDel="00025A62">
          <w:rPr>
            <w:sz w:val="22"/>
            <w:szCs w:val="22"/>
          </w:rPr>
          <w:fldChar w:fldCharType="separate"/>
        </w:r>
        <w:r w:rsidR="00003FEB" w:rsidDel="00025A62">
          <w:rPr>
            <w:noProof/>
            <w:sz w:val="22"/>
            <w:szCs w:val="22"/>
          </w:rPr>
          <w:delText>83</w:delText>
        </w:r>
        <w:r w:rsidRPr="005972B5" w:rsidDel="00025A62">
          <w:rPr>
            <w:sz w:val="22"/>
            <w:szCs w:val="22"/>
          </w:rPr>
          <w:fldChar w:fldCharType="end"/>
        </w:r>
        <w:r w:rsidRPr="005972B5" w:rsidDel="00025A62">
          <w:rPr>
            <w:sz w:val="22"/>
            <w:szCs w:val="22"/>
            <w:lang w:eastAsia="ja-JP"/>
          </w:rPr>
          <w:delText xml:space="preserve">: </w:delText>
        </w:r>
        <w:r w:rsidRPr="00997E4E" w:rsidDel="00025A62">
          <w:rPr>
            <w:sz w:val="22"/>
            <w:szCs w:val="22"/>
            <w:lang w:eastAsia="ja-JP"/>
          </w:rPr>
          <w:delText>Center Information</w:delText>
        </w:r>
        <w:r w:rsidRPr="005972B5" w:rsidDel="00025A62">
          <w:rPr>
            <w:sz w:val="22"/>
            <w:szCs w:val="22"/>
            <w:lang w:eastAsia="ja-JP"/>
          </w:rPr>
          <w:delText xml:space="preserve"> Result</w:delText>
        </w:r>
      </w:del>
    </w:p>
    <w:tbl>
      <w:tblPr>
        <w:tblStyle w:val="TableGrid"/>
        <w:tblW w:w="0" w:type="auto"/>
        <w:jc w:val="center"/>
        <w:tblLayout w:type="fixed"/>
        <w:tblLook w:val="04A0" w:firstRow="1" w:lastRow="0" w:firstColumn="1" w:lastColumn="0" w:noHBand="0" w:noVBand="1"/>
      </w:tblPr>
      <w:tblGrid>
        <w:gridCol w:w="817"/>
        <w:gridCol w:w="1899"/>
      </w:tblGrid>
      <w:tr w:rsidR="003E2738" w:rsidRPr="00207443" w:rsidDel="00025A62" w:rsidTr="00997E4E">
        <w:trPr>
          <w:jc w:val="center"/>
          <w:del w:id="14855" w:author=" " w:date="2017-03-09T10:47:00Z"/>
        </w:trPr>
        <w:tc>
          <w:tcPr>
            <w:tcW w:w="817" w:type="dxa"/>
            <w:tcBorders>
              <w:bottom w:val="single" w:sz="4" w:space="0" w:color="auto"/>
              <w:right w:val="single" w:sz="4" w:space="0" w:color="auto"/>
            </w:tcBorders>
            <w:shd w:val="clear" w:color="auto" w:fill="BFBFBF" w:themeFill="background1" w:themeFillShade="BF"/>
          </w:tcPr>
          <w:p w:rsidR="003E2738" w:rsidDel="00025A62" w:rsidRDefault="003E2738" w:rsidP="00F35693">
            <w:pPr>
              <w:pStyle w:val="CETextBody"/>
              <w:jc w:val="center"/>
              <w:rPr>
                <w:del w:id="14856" w:author=" " w:date="2017-03-09T10:47:00Z"/>
                <w:sz w:val="16"/>
                <w:lang w:eastAsia="ja-JP"/>
              </w:rPr>
            </w:pPr>
          </w:p>
        </w:tc>
        <w:tc>
          <w:tcPr>
            <w:tcW w:w="1899" w:type="dxa"/>
            <w:tcBorders>
              <w:right w:val="single" w:sz="4" w:space="0" w:color="auto"/>
            </w:tcBorders>
            <w:shd w:val="clear" w:color="auto" w:fill="BFBFBF" w:themeFill="background1" w:themeFillShade="BF"/>
          </w:tcPr>
          <w:p w:rsidR="003E2738" w:rsidRPr="00387E9A" w:rsidDel="00025A62" w:rsidRDefault="003E2738" w:rsidP="00025A62">
            <w:pPr>
              <w:pStyle w:val="CETextBody"/>
              <w:jc w:val="center"/>
              <w:rPr>
                <w:del w:id="14857" w:author=" " w:date="2017-03-09T10:47:00Z"/>
                <w:b/>
                <w:sz w:val="16"/>
                <w:lang w:eastAsia="ja-JP"/>
              </w:rPr>
            </w:pPr>
            <w:del w:id="14858" w:author=" " w:date="2017-03-09T10:47:00Z">
              <w:r w:rsidDel="00025A62">
                <w:rPr>
                  <w:rFonts w:hint="eastAsia"/>
                  <w:b/>
                  <w:sz w:val="16"/>
                  <w:lang w:eastAsia="ja-JP"/>
                </w:rPr>
                <w:delText>V</w:delText>
              </w:r>
              <w:r w:rsidRPr="00EB15D8" w:rsidDel="00025A62">
                <w:rPr>
                  <w:b/>
                  <w:sz w:val="16"/>
                  <w:lang w:eastAsia="ja-JP"/>
                </w:rPr>
                <w:delText xml:space="preserve">irtualization PoC </w:delText>
              </w:r>
              <w:r w:rsidDel="00025A62">
                <w:rPr>
                  <w:b/>
                  <w:sz w:val="16"/>
                  <w:lang w:eastAsia="ja-JP"/>
                </w:rPr>
                <w:delText>(Type</w:delText>
              </w:r>
              <w:r w:rsidDel="00025A62">
                <w:rPr>
                  <w:rFonts w:hint="eastAsia"/>
                  <w:b/>
                  <w:sz w:val="16"/>
                  <w:lang w:eastAsia="ja-JP"/>
                </w:rPr>
                <w:delText>1</w:delText>
              </w:r>
              <w:r w:rsidRPr="00387E9A" w:rsidDel="00025A62">
                <w:rPr>
                  <w:b/>
                  <w:sz w:val="16"/>
                  <w:lang w:eastAsia="ja-JP"/>
                </w:rPr>
                <w:delText>)</w:delText>
              </w:r>
              <w:r w:rsidR="00C45631" w:rsidDel="00025A62">
                <w:rPr>
                  <w:rFonts w:hint="eastAsia"/>
                  <w:b/>
                  <w:sz w:val="16"/>
                  <w:lang w:eastAsia="ja-JP"/>
                </w:rPr>
                <w:delText xml:space="preserve">  [</w:delText>
              </w:r>
            </w:del>
            <w:del w:id="14859" w:author=" " w:date="2017-03-09T10:46:00Z">
              <w:r w:rsidR="00C45631" w:rsidDel="00025A62">
                <w:rPr>
                  <w:rFonts w:hint="eastAsia"/>
                  <w:b/>
                  <w:sz w:val="16"/>
                  <w:lang w:eastAsia="ja-JP"/>
                </w:rPr>
                <w:delText>K</w:delText>
              </w:r>
              <w:r w:rsidR="002140EF" w:rsidDel="00025A62">
                <w:rPr>
                  <w:rFonts w:hint="eastAsia"/>
                  <w:b/>
                  <w:sz w:val="16"/>
                  <w:lang w:eastAsia="ja-JP"/>
                </w:rPr>
                <w:delText>byte</w:delText>
              </w:r>
            </w:del>
            <w:del w:id="14860" w:author=" " w:date="2017-03-09T10:47:00Z">
              <w:r w:rsidR="00C45631" w:rsidDel="00025A62">
                <w:rPr>
                  <w:rFonts w:hint="eastAsia"/>
                  <w:b/>
                  <w:sz w:val="16"/>
                  <w:lang w:eastAsia="ja-JP"/>
                </w:rPr>
                <w:delText>]</w:delText>
              </w:r>
            </w:del>
          </w:p>
        </w:tc>
      </w:tr>
      <w:tr w:rsidR="00F35693" w:rsidRPr="00E8715A" w:rsidDel="00025A62" w:rsidTr="00997E4E">
        <w:trPr>
          <w:jc w:val="center"/>
          <w:del w:id="14861" w:author=" " w:date="2017-03-09T10:47: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F35693" w:rsidRPr="004B3D03" w:rsidDel="00025A62" w:rsidRDefault="00F35693" w:rsidP="00F35693">
            <w:pPr>
              <w:pStyle w:val="CETextBody"/>
              <w:rPr>
                <w:del w:id="14862" w:author=" " w:date="2017-03-09T10:47:00Z"/>
                <w:b/>
                <w:sz w:val="16"/>
                <w:lang w:eastAsia="ja-JP"/>
              </w:rPr>
            </w:pPr>
            <w:del w:id="14863" w:author=" " w:date="2017-03-09T10:47:00Z">
              <w:r w:rsidDel="00025A62">
                <w:rPr>
                  <w:rFonts w:hint="eastAsia"/>
                  <w:b/>
                  <w:sz w:val="16"/>
                  <w:lang w:eastAsia="ja-JP"/>
                </w:rPr>
                <w:delText>Ave.</w:delText>
              </w:r>
            </w:del>
          </w:p>
        </w:tc>
        <w:tc>
          <w:tcPr>
            <w:tcW w:w="1899" w:type="dxa"/>
            <w:tcBorders>
              <w:top w:val="single" w:sz="12" w:space="0" w:color="auto"/>
              <w:left w:val="single" w:sz="12" w:space="0" w:color="auto"/>
              <w:bottom w:val="single" w:sz="12" w:space="0" w:color="auto"/>
              <w:right w:val="single" w:sz="12" w:space="0" w:color="auto"/>
            </w:tcBorders>
            <w:vAlign w:val="bottom"/>
          </w:tcPr>
          <w:p w:rsidR="00F35693" w:rsidRPr="00997E4E" w:rsidDel="00025A62" w:rsidRDefault="00F35693">
            <w:pPr>
              <w:pStyle w:val="CETextBody"/>
              <w:jc w:val="right"/>
              <w:rPr>
                <w:del w:id="14864" w:author=" " w:date="2017-03-09T10:47:00Z"/>
                <w:sz w:val="18"/>
                <w:szCs w:val="18"/>
                <w:lang w:eastAsia="ja-JP"/>
              </w:rPr>
            </w:pPr>
            <w:del w:id="14865" w:author=" " w:date="2017-03-09T10:47:00Z">
              <w:r w:rsidRPr="00997E4E" w:rsidDel="00025A62">
                <w:rPr>
                  <w:sz w:val="18"/>
                  <w:szCs w:val="18"/>
                  <w:lang w:eastAsia="ja-JP"/>
                </w:rPr>
                <w:delText>1340790</w:delText>
              </w:r>
            </w:del>
          </w:p>
        </w:tc>
      </w:tr>
      <w:tr w:rsidR="00F35693" w:rsidRPr="00E8715A" w:rsidDel="00025A62" w:rsidTr="00997E4E">
        <w:trPr>
          <w:jc w:val="center"/>
          <w:del w:id="14866" w:author=" " w:date="2017-03-09T10:47: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67" w:author=" " w:date="2017-03-09T10:47:00Z"/>
                <w:b/>
                <w:sz w:val="16"/>
                <w:lang w:eastAsia="ja-JP"/>
              </w:rPr>
            </w:pPr>
            <w:del w:id="14868" w:author=" " w:date="2017-03-09T10:47:00Z">
              <w:r w:rsidDel="00025A62">
                <w:rPr>
                  <w:rFonts w:hint="eastAsia"/>
                  <w:b/>
                  <w:sz w:val="16"/>
                  <w:lang w:eastAsia="ja-JP"/>
                </w:rPr>
                <w:delText>1</w:delText>
              </w:r>
            </w:del>
          </w:p>
        </w:tc>
        <w:tc>
          <w:tcPr>
            <w:tcW w:w="1899" w:type="dxa"/>
            <w:tcBorders>
              <w:top w:val="single" w:sz="12" w:space="0" w:color="auto"/>
              <w:left w:val="single" w:sz="4" w:space="0" w:color="auto"/>
              <w:right w:val="single" w:sz="4" w:space="0" w:color="auto"/>
            </w:tcBorders>
            <w:vAlign w:val="bottom"/>
          </w:tcPr>
          <w:p w:rsidR="00F35693" w:rsidRPr="00997E4E" w:rsidDel="00025A62" w:rsidRDefault="00F35693">
            <w:pPr>
              <w:pStyle w:val="CETextBody"/>
              <w:jc w:val="right"/>
              <w:rPr>
                <w:del w:id="14869" w:author=" " w:date="2017-03-09T10:47:00Z"/>
                <w:sz w:val="18"/>
                <w:szCs w:val="18"/>
                <w:lang w:eastAsia="ja-JP"/>
              </w:rPr>
            </w:pPr>
            <w:del w:id="14870" w:author=" " w:date="2017-03-09T10:47:00Z">
              <w:r w:rsidRPr="00997E4E" w:rsidDel="00025A62">
                <w:rPr>
                  <w:sz w:val="18"/>
                  <w:szCs w:val="18"/>
                  <w:lang w:eastAsia="ja-JP"/>
                </w:rPr>
                <w:delText>1339276</w:delText>
              </w:r>
            </w:del>
          </w:p>
        </w:tc>
      </w:tr>
      <w:tr w:rsidR="00F35693" w:rsidRPr="00E8715A" w:rsidDel="00025A62" w:rsidTr="00997E4E">
        <w:trPr>
          <w:jc w:val="center"/>
          <w:del w:id="1487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72" w:author=" " w:date="2017-03-09T10:47:00Z"/>
                <w:b/>
                <w:sz w:val="16"/>
                <w:lang w:eastAsia="ja-JP"/>
              </w:rPr>
            </w:pPr>
            <w:del w:id="14873" w:author=" " w:date="2017-03-09T10:47:00Z">
              <w:r w:rsidDel="00025A62">
                <w:rPr>
                  <w:rFonts w:hint="eastAsia"/>
                  <w:b/>
                  <w:sz w:val="16"/>
                  <w:lang w:eastAsia="ja-JP"/>
                </w:rPr>
                <w:delText>2</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74" w:author=" " w:date="2017-03-09T10:47:00Z"/>
                <w:sz w:val="18"/>
                <w:szCs w:val="18"/>
                <w:lang w:eastAsia="ja-JP"/>
              </w:rPr>
            </w:pPr>
            <w:del w:id="14875" w:author=" " w:date="2017-03-09T10:47:00Z">
              <w:r w:rsidRPr="00997E4E" w:rsidDel="00025A62">
                <w:rPr>
                  <w:sz w:val="18"/>
                  <w:szCs w:val="18"/>
                  <w:lang w:eastAsia="ja-JP"/>
                </w:rPr>
                <w:delText>1339012</w:delText>
              </w:r>
            </w:del>
          </w:p>
        </w:tc>
      </w:tr>
      <w:tr w:rsidR="00F35693" w:rsidRPr="00E8715A" w:rsidDel="00025A62" w:rsidTr="00997E4E">
        <w:trPr>
          <w:jc w:val="center"/>
          <w:del w:id="1487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77" w:author=" " w:date="2017-03-09T10:47:00Z"/>
                <w:b/>
                <w:sz w:val="16"/>
                <w:lang w:eastAsia="ja-JP"/>
              </w:rPr>
            </w:pPr>
            <w:del w:id="14878" w:author=" " w:date="2017-03-09T10:47:00Z">
              <w:r w:rsidDel="00025A62">
                <w:rPr>
                  <w:rFonts w:hint="eastAsia"/>
                  <w:b/>
                  <w:sz w:val="16"/>
                  <w:lang w:eastAsia="ja-JP"/>
                </w:rPr>
                <w:delText>3</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79" w:author=" " w:date="2017-03-09T10:47:00Z"/>
                <w:sz w:val="18"/>
                <w:szCs w:val="18"/>
                <w:lang w:eastAsia="ja-JP"/>
              </w:rPr>
            </w:pPr>
            <w:del w:id="14880" w:author=" " w:date="2017-03-09T10:47:00Z">
              <w:r w:rsidRPr="00997E4E" w:rsidDel="00025A62">
                <w:rPr>
                  <w:sz w:val="18"/>
                  <w:szCs w:val="18"/>
                  <w:lang w:eastAsia="ja-JP"/>
                </w:rPr>
                <w:delText>1337524</w:delText>
              </w:r>
            </w:del>
          </w:p>
        </w:tc>
      </w:tr>
      <w:tr w:rsidR="00F35693" w:rsidRPr="00E8715A" w:rsidDel="00025A62" w:rsidTr="00997E4E">
        <w:trPr>
          <w:jc w:val="center"/>
          <w:del w:id="1488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82" w:author=" " w:date="2017-03-09T10:47:00Z"/>
                <w:b/>
                <w:sz w:val="16"/>
                <w:lang w:eastAsia="ja-JP"/>
              </w:rPr>
            </w:pPr>
            <w:del w:id="14883" w:author=" " w:date="2017-03-09T10:47:00Z">
              <w:r w:rsidDel="00025A62">
                <w:rPr>
                  <w:rFonts w:hint="eastAsia"/>
                  <w:b/>
                  <w:sz w:val="16"/>
                  <w:lang w:eastAsia="ja-JP"/>
                </w:rPr>
                <w:delText>4</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84" w:author=" " w:date="2017-03-09T10:47:00Z"/>
                <w:sz w:val="18"/>
                <w:szCs w:val="18"/>
                <w:lang w:eastAsia="ja-JP"/>
              </w:rPr>
            </w:pPr>
            <w:del w:id="14885" w:author=" " w:date="2017-03-09T10:47:00Z">
              <w:r w:rsidRPr="00997E4E" w:rsidDel="00025A62">
                <w:rPr>
                  <w:sz w:val="18"/>
                  <w:szCs w:val="18"/>
                  <w:lang w:eastAsia="ja-JP"/>
                </w:rPr>
                <w:delText>1338888</w:delText>
              </w:r>
            </w:del>
          </w:p>
        </w:tc>
      </w:tr>
      <w:tr w:rsidR="00F35693" w:rsidRPr="00E8715A" w:rsidDel="00025A62" w:rsidTr="00997E4E">
        <w:trPr>
          <w:jc w:val="center"/>
          <w:del w:id="1488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87" w:author=" " w:date="2017-03-09T10:47:00Z"/>
                <w:b/>
                <w:sz w:val="16"/>
                <w:lang w:eastAsia="ja-JP"/>
              </w:rPr>
            </w:pPr>
            <w:del w:id="14888" w:author=" " w:date="2017-03-09T10:47:00Z">
              <w:r w:rsidDel="00025A62">
                <w:rPr>
                  <w:rFonts w:hint="eastAsia"/>
                  <w:b/>
                  <w:sz w:val="16"/>
                  <w:lang w:eastAsia="ja-JP"/>
                </w:rPr>
                <w:delText>5</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89" w:author=" " w:date="2017-03-09T10:47:00Z"/>
                <w:sz w:val="18"/>
                <w:szCs w:val="18"/>
                <w:lang w:eastAsia="ja-JP"/>
              </w:rPr>
            </w:pPr>
            <w:del w:id="14890" w:author=" " w:date="2017-03-09T10:47:00Z">
              <w:r w:rsidRPr="00997E4E" w:rsidDel="00025A62">
                <w:rPr>
                  <w:sz w:val="18"/>
                  <w:szCs w:val="18"/>
                  <w:lang w:eastAsia="ja-JP"/>
                </w:rPr>
                <w:delText>1338860</w:delText>
              </w:r>
            </w:del>
          </w:p>
        </w:tc>
      </w:tr>
      <w:tr w:rsidR="00F35693" w:rsidRPr="00E8715A" w:rsidDel="00025A62" w:rsidTr="00997E4E">
        <w:trPr>
          <w:jc w:val="center"/>
          <w:del w:id="1489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RPr="004B3D03" w:rsidDel="00025A62" w:rsidRDefault="00F35693" w:rsidP="00F35693">
            <w:pPr>
              <w:pStyle w:val="CETextBody"/>
              <w:rPr>
                <w:del w:id="14892" w:author=" " w:date="2017-03-09T10:47:00Z"/>
                <w:b/>
                <w:sz w:val="16"/>
                <w:lang w:eastAsia="ja-JP"/>
              </w:rPr>
            </w:pPr>
            <w:del w:id="14893" w:author=" " w:date="2017-03-09T10:47:00Z">
              <w:r w:rsidDel="00025A62">
                <w:rPr>
                  <w:rFonts w:hint="eastAsia"/>
                  <w:b/>
                  <w:sz w:val="16"/>
                  <w:lang w:eastAsia="ja-JP"/>
                </w:rPr>
                <w:delText>6</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94" w:author=" " w:date="2017-03-09T10:47:00Z"/>
                <w:sz w:val="18"/>
                <w:szCs w:val="18"/>
                <w:lang w:eastAsia="ja-JP"/>
              </w:rPr>
            </w:pPr>
            <w:del w:id="14895" w:author=" " w:date="2017-03-09T10:47:00Z">
              <w:r w:rsidRPr="00997E4E" w:rsidDel="00025A62">
                <w:rPr>
                  <w:sz w:val="18"/>
                  <w:szCs w:val="18"/>
                  <w:lang w:eastAsia="ja-JP"/>
                </w:rPr>
                <w:delText>1338736</w:delText>
              </w:r>
            </w:del>
          </w:p>
        </w:tc>
      </w:tr>
      <w:tr w:rsidR="00F35693" w:rsidRPr="00E8715A" w:rsidDel="00025A62" w:rsidTr="00997E4E">
        <w:trPr>
          <w:jc w:val="center"/>
          <w:del w:id="1489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4897" w:author=" " w:date="2017-03-09T10:47:00Z"/>
                <w:b/>
                <w:sz w:val="16"/>
                <w:lang w:eastAsia="ja-JP"/>
              </w:rPr>
            </w:pPr>
            <w:del w:id="14898" w:author=" " w:date="2017-03-09T10:47:00Z">
              <w:r w:rsidDel="00025A62">
                <w:rPr>
                  <w:rFonts w:hint="eastAsia"/>
                  <w:b/>
                  <w:sz w:val="16"/>
                  <w:lang w:eastAsia="ja-JP"/>
                </w:rPr>
                <w:delText>7</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899" w:author=" " w:date="2017-03-09T10:47:00Z"/>
                <w:sz w:val="18"/>
                <w:szCs w:val="18"/>
                <w:lang w:eastAsia="ja-JP"/>
              </w:rPr>
            </w:pPr>
            <w:del w:id="14900" w:author=" " w:date="2017-03-09T10:47:00Z">
              <w:r w:rsidRPr="00997E4E" w:rsidDel="00025A62">
                <w:rPr>
                  <w:sz w:val="18"/>
                  <w:szCs w:val="18"/>
                  <w:lang w:eastAsia="ja-JP"/>
                </w:rPr>
                <w:delText>1342252</w:delText>
              </w:r>
            </w:del>
          </w:p>
        </w:tc>
      </w:tr>
      <w:tr w:rsidR="00F35693" w:rsidRPr="00E8715A" w:rsidDel="00025A62" w:rsidTr="00997E4E">
        <w:trPr>
          <w:jc w:val="center"/>
          <w:del w:id="1490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4902" w:author=" " w:date="2017-03-09T10:47:00Z"/>
                <w:b/>
                <w:sz w:val="16"/>
                <w:lang w:eastAsia="ja-JP"/>
              </w:rPr>
            </w:pPr>
            <w:del w:id="14903" w:author=" " w:date="2017-03-09T10:47:00Z">
              <w:r w:rsidDel="00025A62">
                <w:rPr>
                  <w:rFonts w:hint="eastAsia"/>
                  <w:b/>
                  <w:sz w:val="16"/>
                  <w:lang w:eastAsia="ja-JP"/>
                </w:rPr>
                <w:delText>8</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904" w:author=" " w:date="2017-03-09T10:47:00Z"/>
                <w:sz w:val="18"/>
                <w:szCs w:val="18"/>
                <w:lang w:eastAsia="ja-JP"/>
              </w:rPr>
            </w:pPr>
            <w:del w:id="14905" w:author=" " w:date="2017-03-09T10:47:00Z">
              <w:r w:rsidRPr="00997E4E" w:rsidDel="00025A62">
                <w:rPr>
                  <w:sz w:val="18"/>
                  <w:szCs w:val="18"/>
                  <w:lang w:eastAsia="ja-JP"/>
                </w:rPr>
                <w:delText>1344480</w:delText>
              </w:r>
            </w:del>
          </w:p>
        </w:tc>
      </w:tr>
      <w:tr w:rsidR="00F35693" w:rsidRPr="00E8715A" w:rsidDel="00025A62" w:rsidTr="00997E4E">
        <w:trPr>
          <w:jc w:val="center"/>
          <w:del w:id="14906"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4907" w:author=" " w:date="2017-03-09T10:47:00Z"/>
                <w:b/>
                <w:sz w:val="16"/>
                <w:lang w:eastAsia="ja-JP"/>
              </w:rPr>
            </w:pPr>
            <w:del w:id="14908" w:author=" " w:date="2017-03-09T10:47:00Z">
              <w:r w:rsidDel="00025A62">
                <w:rPr>
                  <w:rFonts w:hint="eastAsia"/>
                  <w:b/>
                  <w:sz w:val="16"/>
                  <w:lang w:eastAsia="ja-JP"/>
                </w:rPr>
                <w:delText>9</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909" w:author=" " w:date="2017-03-09T10:47:00Z"/>
                <w:sz w:val="18"/>
                <w:szCs w:val="18"/>
                <w:lang w:eastAsia="ja-JP"/>
              </w:rPr>
            </w:pPr>
            <w:del w:id="14910" w:author=" " w:date="2017-03-09T10:47:00Z">
              <w:r w:rsidRPr="00997E4E" w:rsidDel="00025A62">
                <w:rPr>
                  <w:sz w:val="18"/>
                  <w:szCs w:val="18"/>
                  <w:lang w:eastAsia="ja-JP"/>
                </w:rPr>
                <w:delText>1344296</w:delText>
              </w:r>
            </w:del>
          </w:p>
        </w:tc>
      </w:tr>
      <w:tr w:rsidR="00F35693" w:rsidRPr="00E8715A" w:rsidDel="00025A62" w:rsidTr="00997E4E">
        <w:trPr>
          <w:jc w:val="center"/>
          <w:del w:id="14911" w:author=" " w:date="2017-03-09T10:47: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F35693" w:rsidDel="00025A62" w:rsidRDefault="00F35693" w:rsidP="00F35693">
            <w:pPr>
              <w:pStyle w:val="CETextBody"/>
              <w:rPr>
                <w:del w:id="14912" w:author=" " w:date="2017-03-09T10:47:00Z"/>
                <w:b/>
                <w:sz w:val="16"/>
                <w:lang w:eastAsia="ja-JP"/>
              </w:rPr>
            </w:pPr>
            <w:del w:id="14913" w:author=" " w:date="2017-03-09T10:47:00Z">
              <w:r w:rsidDel="00025A62">
                <w:rPr>
                  <w:rFonts w:hint="eastAsia"/>
                  <w:b/>
                  <w:sz w:val="16"/>
                  <w:lang w:eastAsia="ja-JP"/>
                </w:rPr>
                <w:delText>10</w:delText>
              </w:r>
            </w:del>
          </w:p>
        </w:tc>
        <w:tc>
          <w:tcPr>
            <w:tcW w:w="1899" w:type="dxa"/>
            <w:tcBorders>
              <w:left w:val="single" w:sz="4" w:space="0" w:color="auto"/>
              <w:right w:val="single" w:sz="4" w:space="0" w:color="auto"/>
            </w:tcBorders>
            <w:vAlign w:val="bottom"/>
          </w:tcPr>
          <w:p w:rsidR="00F35693" w:rsidRPr="00997E4E" w:rsidDel="00025A62" w:rsidRDefault="00F35693">
            <w:pPr>
              <w:pStyle w:val="CETextBody"/>
              <w:jc w:val="right"/>
              <w:rPr>
                <w:del w:id="14914" w:author=" " w:date="2017-03-09T10:47:00Z"/>
                <w:sz w:val="18"/>
                <w:szCs w:val="18"/>
                <w:lang w:eastAsia="ja-JP"/>
              </w:rPr>
            </w:pPr>
            <w:del w:id="14915" w:author=" " w:date="2017-03-09T10:47:00Z">
              <w:r w:rsidRPr="00997E4E" w:rsidDel="00025A62">
                <w:rPr>
                  <w:sz w:val="18"/>
                  <w:szCs w:val="18"/>
                  <w:lang w:eastAsia="ja-JP"/>
                </w:rPr>
                <w:delText>1344576</w:delText>
              </w:r>
            </w:del>
          </w:p>
        </w:tc>
      </w:tr>
    </w:tbl>
    <w:p w:rsidR="003E2738" w:rsidDel="00025A62" w:rsidRDefault="003E2738" w:rsidP="003E2738">
      <w:pPr>
        <w:pStyle w:val="CETextBody"/>
        <w:rPr>
          <w:del w:id="14916" w:author=" " w:date="2017-03-09T10:47:00Z"/>
          <w:lang w:val="en-US" w:eastAsia="ja-JP"/>
        </w:rPr>
      </w:pPr>
    </w:p>
    <w:p w:rsidR="00BF1A7C" w:rsidRPr="005972B5" w:rsidDel="00025A62" w:rsidRDefault="00BF1A7C" w:rsidP="00BF1A7C">
      <w:pPr>
        <w:pStyle w:val="Caption"/>
        <w:rPr>
          <w:del w:id="14917" w:author=" " w:date="2017-03-09T10:47:00Z"/>
          <w:b w:val="0"/>
          <w:szCs w:val="22"/>
          <w:lang w:val="en-US" w:eastAsia="ja-JP"/>
        </w:rPr>
      </w:pPr>
      <w:del w:id="14918" w:author=" " w:date="2017-03-09T10:47:00Z">
        <w:r w:rsidRPr="005972B5" w:rsidDel="00025A62">
          <w:rPr>
            <w:sz w:val="22"/>
            <w:szCs w:val="22"/>
          </w:rPr>
          <w:delText xml:space="preserve">Table </w:delText>
        </w:r>
        <w:r w:rsidRPr="005972B5" w:rsidDel="00025A62">
          <w:rPr>
            <w:sz w:val="22"/>
            <w:szCs w:val="22"/>
          </w:rPr>
          <w:fldChar w:fldCharType="begin"/>
        </w:r>
        <w:r w:rsidRPr="005972B5" w:rsidDel="00025A62">
          <w:rPr>
            <w:sz w:val="22"/>
            <w:szCs w:val="22"/>
          </w:rPr>
          <w:delInstrText xml:space="preserve"> STYLEREF 1 \s </w:delInstrText>
        </w:r>
        <w:r w:rsidRPr="005972B5" w:rsidDel="00025A62">
          <w:rPr>
            <w:sz w:val="22"/>
            <w:szCs w:val="22"/>
          </w:rPr>
          <w:fldChar w:fldCharType="separate"/>
        </w:r>
        <w:r w:rsidR="00003FEB" w:rsidDel="00025A62">
          <w:rPr>
            <w:noProof/>
            <w:sz w:val="22"/>
            <w:szCs w:val="22"/>
          </w:rPr>
          <w:delText>5</w:delText>
        </w:r>
        <w:r w:rsidRPr="005972B5" w:rsidDel="00025A62">
          <w:rPr>
            <w:sz w:val="22"/>
            <w:szCs w:val="22"/>
          </w:rPr>
          <w:fldChar w:fldCharType="end"/>
        </w:r>
        <w:r w:rsidRPr="005972B5" w:rsidDel="00025A62">
          <w:rPr>
            <w:sz w:val="22"/>
            <w:szCs w:val="22"/>
          </w:rPr>
          <w:noBreakHyphen/>
        </w:r>
        <w:r w:rsidRPr="005972B5" w:rsidDel="00025A62">
          <w:rPr>
            <w:sz w:val="22"/>
            <w:szCs w:val="22"/>
          </w:rPr>
          <w:fldChar w:fldCharType="begin"/>
        </w:r>
        <w:r w:rsidRPr="005972B5" w:rsidDel="00025A62">
          <w:rPr>
            <w:sz w:val="22"/>
            <w:szCs w:val="22"/>
          </w:rPr>
          <w:delInstrText xml:space="preserve"> SEQ Table \* ARABIC \s 1 </w:delInstrText>
        </w:r>
        <w:r w:rsidRPr="005972B5" w:rsidDel="00025A62">
          <w:rPr>
            <w:sz w:val="22"/>
            <w:szCs w:val="22"/>
          </w:rPr>
          <w:fldChar w:fldCharType="separate"/>
        </w:r>
        <w:r w:rsidR="00003FEB" w:rsidDel="00025A62">
          <w:rPr>
            <w:noProof/>
            <w:sz w:val="22"/>
            <w:szCs w:val="22"/>
          </w:rPr>
          <w:delText>84</w:delText>
        </w:r>
        <w:r w:rsidRPr="005972B5" w:rsidDel="00025A62">
          <w:rPr>
            <w:sz w:val="22"/>
            <w:szCs w:val="22"/>
          </w:rPr>
          <w:fldChar w:fldCharType="end"/>
        </w:r>
        <w:r w:rsidRPr="005972B5" w:rsidDel="00025A62">
          <w:rPr>
            <w:sz w:val="22"/>
            <w:szCs w:val="22"/>
            <w:lang w:eastAsia="ja-JP"/>
          </w:rPr>
          <w:delText xml:space="preserve">: </w:delText>
        </w:r>
        <w:r w:rsidRPr="00EB0511" w:rsidDel="00025A62">
          <w:rPr>
            <w:sz w:val="22"/>
            <w:szCs w:val="22"/>
            <w:lang w:eastAsia="ja-JP"/>
          </w:rPr>
          <w:delText>Memory</w:delText>
        </w:r>
        <w:r w:rsidDel="00025A62">
          <w:rPr>
            <w:rFonts w:hint="eastAsia"/>
            <w:sz w:val="22"/>
            <w:szCs w:val="22"/>
            <w:lang w:eastAsia="ja-JP"/>
          </w:rPr>
          <w:delText xml:space="preserve"> </w:delText>
        </w:r>
        <w:r w:rsidRPr="00EB0511" w:rsidDel="00025A62">
          <w:rPr>
            <w:sz w:val="22"/>
            <w:szCs w:val="22"/>
            <w:lang w:eastAsia="ja-JP"/>
          </w:rPr>
          <w:delText>Pool</w:delText>
        </w:r>
        <w:r w:rsidDel="00025A62">
          <w:rPr>
            <w:rFonts w:hint="eastAsia"/>
            <w:sz w:val="22"/>
            <w:szCs w:val="22"/>
            <w:lang w:eastAsia="ja-JP"/>
          </w:rPr>
          <w:delText xml:space="preserve"> </w:delText>
        </w:r>
        <w:r w:rsidRPr="005972B5" w:rsidDel="00025A62">
          <w:rPr>
            <w:sz w:val="22"/>
            <w:szCs w:val="22"/>
            <w:lang w:eastAsia="ja-JP"/>
          </w:rPr>
          <w:delText>Result</w:delText>
        </w:r>
      </w:del>
    </w:p>
    <w:tbl>
      <w:tblPr>
        <w:tblStyle w:val="TableGrid"/>
        <w:tblW w:w="0" w:type="auto"/>
        <w:jc w:val="center"/>
        <w:tblLayout w:type="fixed"/>
        <w:tblLook w:val="04A0" w:firstRow="1" w:lastRow="0" w:firstColumn="1" w:lastColumn="0" w:noHBand="0" w:noVBand="1"/>
      </w:tblPr>
      <w:tblGrid>
        <w:gridCol w:w="3728"/>
        <w:gridCol w:w="1520"/>
      </w:tblGrid>
      <w:tr w:rsidR="00BF1A7C" w:rsidRPr="00207443" w:rsidDel="00025A62" w:rsidTr="005E3440">
        <w:trPr>
          <w:jc w:val="center"/>
          <w:del w:id="14919" w:author=" " w:date="2017-03-09T10:47:00Z"/>
        </w:trPr>
        <w:tc>
          <w:tcPr>
            <w:tcW w:w="3728" w:type="dxa"/>
            <w:tcBorders>
              <w:bottom w:val="single" w:sz="4" w:space="0" w:color="auto"/>
              <w:right w:val="single" w:sz="4" w:space="0" w:color="auto"/>
            </w:tcBorders>
            <w:shd w:val="clear" w:color="auto" w:fill="BFBFBF" w:themeFill="background1" w:themeFillShade="BF"/>
          </w:tcPr>
          <w:p w:rsidR="00BF1A7C" w:rsidDel="00025A62" w:rsidRDefault="00BF1A7C" w:rsidP="005E3440">
            <w:pPr>
              <w:pStyle w:val="CETextBody"/>
              <w:jc w:val="center"/>
              <w:rPr>
                <w:del w:id="14920" w:author=" " w:date="2017-03-09T10:47:00Z"/>
                <w:sz w:val="16"/>
                <w:lang w:eastAsia="ja-JP"/>
              </w:rPr>
            </w:pPr>
            <w:del w:id="14921" w:author=" " w:date="2017-03-09T10:47:00Z">
              <w:r w:rsidRPr="00925DEF" w:rsidDel="00025A62">
                <w:rPr>
                  <w:b/>
                  <w:sz w:val="16"/>
                  <w:lang w:eastAsia="ja-JP"/>
                </w:rPr>
                <w:delText>AddressSpace</w:delText>
              </w:r>
            </w:del>
          </w:p>
        </w:tc>
        <w:tc>
          <w:tcPr>
            <w:tcW w:w="1520" w:type="dxa"/>
            <w:tcBorders>
              <w:top w:val="single" w:sz="4" w:space="0" w:color="auto"/>
              <w:left w:val="single" w:sz="4" w:space="0" w:color="auto"/>
              <w:right w:val="single" w:sz="4" w:space="0" w:color="auto"/>
            </w:tcBorders>
            <w:shd w:val="clear" w:color="auto" w:fill="BFBFBF" w:themeFill="background1" w:themeFillShade="BF"/>
          </w:tcPr>
          <w:p w:rsidR="00BF1A7C" w:rsidDel="00025A62" w:rsidRDefault="00BF1A7C" w:rsidP="005E3440">
            <w:pPr>
              <w:pStyle w:val="CETextBody"/>
              <w:jc w:val="center"/>
              <w:rPr>
                <w:del w:id="14922" w:author=" " w:date="2017-03-09T10:47:00Z"/>
                <w:b/>
                <w:sz w:val="16"/>
                <w:lang w:eastAsia="ja-JP"/>
              </w:rPr>
            </w:pPr>
            <w:del w:id="14923" w:author=" " w:date="2017-03-09T10:47:00Z">
              <w:r w:rsidRPr="006122CB" w:rsidDel="00025A62">
                <w:rPr>
                  <w:b/>
                  <w:sz w:val="16"/>
                  <w:lang w:eastAsia="ja-JP"/>
                </w:rPr>
                <w:delText>MemoryPool</w:delText>
              </w:r>
            </w:del>
          </w:p>
          <w:p w:rsidR="00BF1A7C" w:rsidDel="00025A62" w:rsidRDefault="00BF1A7C" w:rsidP="005E3440">
            <w:pPr>
              <w:pStyle w:val="CETextBody"/>
              <w:jc w:val="center"/>
              <w:rPr>
                <w:del w:id="14924" w:author=" " w:date="2017-03-09T10:47:00Z"/>
                <w:b/>
                <w:sz w:val="16"/>
                <w:lang w:eastAsia="ja-JP"/>
              </w:rPr>
            </w:pPr>
            <w:del w:id="14925" w:author=" " w:date="2017-03-09T10:47:00Z">
              <w:r w:rsidRPr="00955E9B" w:rsidDel="00025A62">
                <w:rPr>
                  <w:b/>
                  <w:sz w:val="16"/>
                  <w:lang w:eastAsia="ja-JP"/>
                </w:rPr>
                <w:delText>(Byte)</w:delText>
              </w:r>
            </w:del>
          </w:p>
        </w:tc>
      </w:tr>
      <w:tr w:rsidR="00BF1A7C" w:rsidRPr="00207443" w:rsidDel="00025A62" w:rsidTr="005E3440">
        <w:trPr>
          <w:jc w:val="center"/>
          <w:del w:id="1492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27" w:author=" " w:date="2017-03-09T10:47:00Z"/>
                <w:b/>
                <w:sz w:val="18"/>
                <w:szCs w:val="18"/>
                <w:lang w:eastAsia="ja-JP"/>
              </w:rPr>
            </w:pPr>
            <w:del w:id="14928" w:author=" " w:date="2017-03-09T10:47:00Z">
              <w:r w:rsidRPr="007C3DE6" w:rsidDel="00025A62">
                <w:rPr>
                  <w:b/>
                  <w:sz w:val="18"/>
                  <w:szCs w:val="18"/>
                  <w:lang w:eastAsia="ja-JP"/>
                </w:rPr>
                <w:delText>Type1_kernel</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29" w:author=" " w:date="2017-03-09T10:47:00Z"/>
                <w:sz w:val="18"/>
                <w:szCs w:val="18"/>
                <w:lang w:eastAsia="ja-JP"/>
              </w:rPr>
            </w:pPr>
            <w:del w:id="14930" w:author=" " w:date="2017-03-09T10:47:00Z">
              <w:r w:rsidRPr="007C3DE6" w:rsidDel="00025A62">
                <w:rPr>
                  <w:sz w:val="18"/>
                  <w:szCs w:val="18"/>
                  <w:lang w:eastAsia="ja-JP"/>
                </w:rPr>
                <w:delText xml:space="preserve">4096 </w:delText>
              </w:r>
            </w:del>
          </w:p>
        </w:tc>
      </w:tr>
      <w:tr w:rsidR="00BF1A7C" w:rsidRPr="00207443" w:rsidDel="00025A62" w:rsidTr="005E3440">
        <w:trPr>
          <w:jc w:val="center"/>
          <w:del w:id="1493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32" w:author=" " w:date="2017-03-09T10:47:00Z"/>
                <w:b/>
                <w:sz w:val="18"/>
                <w:szCs w:val="18"/>
                <w:lang w:eastAsia="ja-JP"/>
              </w:rPr>
            </w:pPr>
            <w:del w:id="14933" w:author=" " w:date="2017-03-09T10:47:00Z">
              <w:r w:rsidRPr="007C3DE6" w:rsidDel="00025A62">
                <w:rPr>
                  <w:b/>
                  <w:sz w:val="18"/>
                  <w:szCs w:val="18"/>
                  <w:lang w:eastAsia="ja-JP"/>
                </w:rPr>
                <w:delText>INT_Logo_sample_virt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34" w:author=" " w:date="2017-03-09T10:47:00Z"/>
                <w:sz w:val="18"/>
                <w:szCs w:val="18"/>
                <w:lang w:eastAsia="ja-JP"/>
              </w:rPr>
            </w:pPr>
            <w:del w:id="14935" w:author=" " w:date="2017-03-09T10:47:00Z">
              <w:r w:rsidRPr="007C3DE6" w:rsidDel="00025A62">
                <w:rPr>
                  <w:sz w:val="18"/>
                  <w:szCs w:val="18"/>
                  <w:lang w:eastAsia="ja-JP"/>
                </w:rPr>
                <w:delText xml:space="preserve">12288 </w:delText>
              </w:r>
            </w:del>
          </w:p>
        </w:tc>
      </w:tr>
      <w:tr w:rsidR="00BF1A7C" w:rsidRPr="00207443" w:rsidDel="00025A62" w:rsidTr="005E3440">
        <w:trPr>
          <w:jc w:val="center"/>
          <w:del w:id="1493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37" w:author=" " w:date="2017-03-09T10:47:00Z"/>
                <w:b/>
                <w:sz w:val="18"/>
                <w:szCs w:val="18"/>
                <w:lang w:eastAsia="ja-JP"/>
              </w:rPr>
            </w:pPr>
            <w:del w:id="14938" w:author=" " w:date="2017-03-09T10:47:00Z">
              <w:r w:rsidRPr="007C3DE6" w:rsidDel="00025A62">
                <w:rPr>
                  <w:b/>
                  <w:sz w:val="18"/>
                  <w:szCs w:val="18"/>
                  <w:lang w:eastAsia="ja-JP"/>
                </w:rPr>
                <w:delText>FBServer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39" w:author=" " w:date="2017-03-09T10:47:00Z"/>
                <w:sz w:val="18"/>
                <w:szCs w:val="18"/>
                <w:lang w:eastAsia="ja-JP"/>
              </w:rPr>
            </w:pPr>
            <w:del w:id="14940" w:author=" " w:date="2017-03-09T10:47:00Z">
              <w:r w:rsidRPr="007C3DE6" w:rsidDel="00025A62">
                <w:rPr>
                  <w:sz w:val="18"/>
                  <w:szCs w:val="18"/>
                  <w:lang w:eastAsia="ja-JP"/>
                </w:rPr>
                <w:delText xml:space="preserve">0 </w:delText>
              </w:r>
            </w:del>
          </w:p>
        </w:tc>
      </w:tr>
      <w:tr w:rsidR="00BF1A7C" w:rsidRPr="00207443" w:rsidDel="00025A62" w:rsidTr="005E3440">
        <w:trPr>
          <w:jc w:val="center"/>
          <w:del w:id="1494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42" w:author=" " w:date="2017-03-09T10:47:00Z"/>
                <w:b/>
                <w:sz w:val="18"/>
                <w:szCs w:val="18"/>
                <w:lang w:eastAsia="ja-JP"/>
              </w:rPr>
            </w:pPr>
            <w:del w:id="14943" w:author=" " w:date="2017-03-09T10:47:00Z">
              <w:r w:rsidRPr="007C3DE6" w:rsidDel="00025A62">
                <w:rPr>
                  <w:b/>
                  <w:sz w:val="18"/>
                  <w:szCs w:val="18"/>
                  <w:lang w:eastAsia="ja-JP"/>
                </w:rPr>
                <w:delText>pvrserver_as0</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44" w:author=" " w:date="2017-03-09T10:47:00Z"/>
                <w:sz w:val="18"/>
                <w:szCs w:val="18"/>
                <w:lang w:eastAsia="ja-JP"/>
              </w:rPr>
            </w:pPr>
            <w:del w:id="14945" w:author=" " w:date="2017-03-09T10:47:00Z">
              <w:r w:rsidRPr="007C3DE6" w:rsidDel="00025A62">
                <w:rPr>
                  <w:sz w:val="18"/>
                  <w:szCs w:val="18"/>
                  <w:lang w:eastAsia="ja-JP"/>
                </w:rPr>
                <w:delText xml:space="preserve">40461107 </w:delText>
              </w:r>
            </w:del>
          </w:p>
        </w:tc>
      </w:tr>
      <w:tr w:rsidR="00BF1A7C" w:rsidRPr="00207443" w:rsidDel="00025A62" w:rsidTr="005E3440">
        <w:trPr>
          <w:jc w:val="center"/>
          <w:del w:id="1494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47" w:author=" " w:date="2017-03-09T10:47:00Z"/>
                <w:b/>
                <w:sz w:val="18"/>
                <w:szCs w:val="18"/>
                <w:lang w:eastAsia="ja-JP"/>
              </w:rPr>
            </w:pPr>
            <w:del w:id="14948" w:author=" " w:date="2017-03-09T10:47:00Z">
              <w:r w:rsidRPr="007C3DE6" w:rsidDel="00025A62">
                <w:rPr>
                  <w:b/>
                  <w:sz w:val="18"/>
                  <w:szCs w:val="18"/>
                  <w:lang w:eastAsia="ja-JP"/>
                </w:rPr>
                <w:delText>DISCOM_sample_virt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49" w:author=" " w:date="2017-03-09T10:47:00Z"/>
                <w:sz w:val="18"/>
                <w:szCs w:val="18"/>
                <w:lang w:eastAsia="ja-JP"/>
              </w:rPr>
            </w:pPr>
            <w:del w:id="14950" w:author=" " w:date="2017-03-09T10:47:00Z">
              <w:r w:rsidRPr="007C3DE6" w:rsidDel="00025A62">
                <w:rPr>
                  <w:sz w:val="18"/>
                  <w:szCs w:val="18"/>
                  <w:lang w:eastAsia="ja-JP"/>
                </w:rPr>
                <w:delText xml:space="preserve">20480 </w:delText>
              </w:r>
            </w:del>
          </w:p>
        </w:tc>
      </w:tr>
      <w:tr w:rsidR="00BF1A7C" w:rsidRPr="00207443" w:rsidDel="00025A62" w:rsidTr="005E3440">
        <w:trPr>
          <w:jc w:val="center"/>
          <w:del w:id="1495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52" w:author=" " w:date="2017-03-09T10:47:00Z"/>
                <w:b/>
                <w:sz w:val="18"/>
                <w:szCs w:val="18"/>
                <w:lang w:eastAsia="ja-JP"/>
              </w:rPr>
            </w:pPr>
            <w:del w:id="14953" w:author=" " w:date="2017-03-09T10:47:00Z">
              <w:r w:rsidRPr="007C3DE6" w:rsidDel="00025A62">
                <w:rPr>
                  <w:b/>
                  <w:sz w:val="18"/>
                  <w:szCs w:val="18"/>
                  <w:lang w:eastAsia="ja-JP"/>
                </w:rPr>
                <w:delText>VIN_DU_sample_virt</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54" w:author=" " w:date="2017-03-09T10:47:00Z"/>
                <w:sz w:val="18"/>
                <w:szCs w:val="18"/>
                <w:lang w:eastAsia="ja-JP"/>
              </w:rPr>
            </w:pPr>
            <w:del w:id="14955" w:author=" " w:date="2017-03-09T10:47:00Z">
              <w:r w:rsidRPr="007C3DE6" w:rsidDel="00025A62">
                <w:rPr>
                  <w:sz w:val="18"/>
                  <w:szCs w:val="18"/>
                  <w:lang w:eastAsia="ja-JP"/>
                </w:rPr>
                <w:delText xml:space="preserve">134895 </w:delText>
              </w:r>
            </w:del>
          </w:p>
        </w:tc>
      </w:tr>
      <w:tr w:rsidR="00BF1A7C" w:rsidRPr="00207443" w:rsidDel="00025A62" w:rsidTr="005E3440">
        <w:trPr>
          <w:jc w:val="center"/>
          <w:del w:id="1495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57" w:author=" " w:date="2017-03-09T10:47:00Z"/>
                <w:b/>
                <w:sz w:val="18"/>
                <w:szCs w:val="18"/>
                <w:lang w:eastAsia="ja-JP"/>
              </w:rPr>
            </w:pPr>
            <w:del w:id="14958" w:author=" " w:date="2017-03-09T10:47:00Z">
              <w:r w:rsidRPr="007C3DE6" w:rsidDel="00025A62">
                <w:rPr>
                  <w:b/>
                  <w:sz w:val="18"/>
                  <w:szCs w:val="18"/>
                  <w:lang w:eastAsia="ja-JP"/>
                </w:rPr>
                <w:delText>multivisor_net_server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59" w:author=" " w:date="2017-03-09T10:47:00Z"/>
                <w:sz w:val="18"/>
                <w:szCs w:val="18"/>
                <w:lang w:eastAsia="ja-JP"/>
              </w:rPr>
            </w:pPr>
            <w:del w:id="14960" w:author=" " w:date="2017-03-09T10:47:00Z">
              <w:r w:rsidRPr="007C3DE6" w:rsidDel="00025A62">
                <w:rPr>
                  <w:sz w:val="18"/>
                  <w:szCs w:val="18"/>
                  <w:lang w:eastAsia="ja-JP"/>
                </w:rPr>
                <w:delText xml:space="preserve">12288 </w:delText>
              </w:r>
            </w:del>
          </w:p>
        </w:tc>
      </w:tr>
      <w:tr w:rsidR="00BF1A7C" w:rsidRPr="00207443" w:rsidDel="00025A62" w:rsidTr="005E3440">
        <w:trPr>
          <w:jc w:val="center"/>
          <w:del w:id="1496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62" w:author=" " w:date="2017-03-09T10:47:00Z"/>
                <w:b/>
                <w:sz w:val="18"/>
                <w:szCs w:val="18"/>
                <w:lang w:eastAsia="ja-JP"/>
              </w:rPr>
            </w:pPr>
            <w:del w:id="14963" w:author=" " w:date="2017-03-09T10:47:00Z">
              <w:r w:rsidRPr="007C3DE6" w:rsidDel="00025A62">
                <w:rPr>
                  <w:b/>
                  <w:sz w:val="18"/>
                  <w:szCs w:val="18"/>
                  <w:lang w:eastAsia="ja-JP"/>
                </w:rPr>
                <w:delText>multivisor_loader</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64" w:author=" " w:date="2017-03-09T10:47:00Z"/>
                <w:sz w:val="18"/>
                <w:szCs w:val="18"/>
                <w:lang w:eastAsia="ja-JP"/>
              </w:rPr>
            </w:pPr>
            <w:del w:id="14965" w:author=" " w:date="2017-03-09T10:47:00Z">
              <w:r w:rsidRPr="007C3DE6" w:rsidDel="00025A62">
                <w:rPr>
                  <w:sz w:val="18"/>
                  <w:szCs w:val="18"/>
                  <w:lang w:eastAsia="ja-JP"/>
                </w:rPr>
                <w:delText xml:space="preserve">0 </w:delText>
              </w:r>
            </w:del>
          </w:p>
        </w:tc>
      </w:tr>
      <w:tr w:rsidR="00BF1A7C" w:rsidRPr="00207443" w:rsidDel="00025A62" w:rsidTr="005E3440">
        <w:trPr>
          <w:jc w:val="center"/>
          <w:del w:id="1496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67" w:author=" " w:date="2017-03-09T10:47:00Z"/>
                <w:b/>
                <w:sz w:val="18"/>
                <w:szCs w:val="18"/>
                <w:lang w:eastAsia="ja-JP"/>
              </w:rPr>
            </w:pPr>
            <w:del w:id="14968" w:author=" " w:date="2017-03-09T10:47:00Z">
              <w:r w:rsidRPr="007C3DE6" w:rsidDel="00025A62">
                <w:rPr>
                  <w:b/>
                  <w:sz w:val="18"/>
                  <w:szCs w:val="18"/>
                  <w:lang w:eastAsia="ja-JP"/>
                </w:rPr>
                <w:delText>multivisor_vmm</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69" w:author=" " w:date="2017-03-09T10:47:00Z"/>
                <w:sz w:val="18"/>
                <w:szCs w:val="18"/>
                <w:lang w:eastAsia="ja-JP"/>
              </w:rPr>
            </w:pPr>
            <w:del w:id="14970" w:author=" " w:date="2017-03-09T10:47:00Z">
              <w:r w:rsidRPr="007C3DE6" w:rsidDel="00025A62">
                <w:rPr>
                  <w:sz w:val="18"/>
                  <w:szCs w:val="18"/>
                  <w:lang w:eastAsia="ja-JP"/>
                </w:rPr>
                <w:delText xml:space="preserve">2187264 </w:delText>
              </w:r>
            </w:del>
          </w:p>
        </w:tc>
      </w:tr>
      <w:tr w:rsidR="00BF1A7C" w:rsidRPr="00207443" w:rsidDel="00025A62" w:rsidTr="005E3440">
        <w:trPr>
          <w:jc w:val="center"/>
          <w:del w:id="1497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72" w:author=" " w:date="2017-03-09T10:47:00Z"/>
                <w:b/>
                <w:sz w:val="18"/>
                <w:szCs w:val="18"/>
                <w:lang w:eastAsia="ja-JP"/>
              </w:rPr>
            </w:pPr>
            <w:del w:id="14973" w:author=" " w:date="2017-03-09T10:47:00Z">
              <w:r w:rsidRPr="007C3DE6" w:rsidDel="00025A62">
                <w:rPr>
                  <w:b/>
                  <w:sz w:val="18"/>
                  <w:szCs w:val="18"/>
                  <w:lang w:eastAsia="ja-JP"/>
                </w:rPr>
                <w:delText>ip46router_devtree_module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74" w:author=" " w:date="2017-03-09T10:47:00Z"/>
                <w:sz w:val="18"/>
                <w:szCs w:val="18"/>
                <w:lang w:eastAsia="ja-JP"/>
              </w:rPr>
            </w:pPr>
            <w:del w:id="14975" w:author=" " w:date="2017-03-09T10:47:00Z">
              <w:r w:rsidRPr="007C3DE6" w:rsidDel="00025A62">
                <w:rPr>
                  <w:sz w:val="18"/>
                  <w:szCs w:val="18"/>
                  <w:lang w:eastAsia="ja-JP"/>
                </w:rPr>
                <w:delText xml:space="preserve">286720 </w:delText>
              </w:r>
            </w:del>
          </w:p>
        </w:tc>
      </w:tr>
      <w:tr w:rsidR="00BF1A7C" w:rsidRPr="00207443" w:rsidDel="00025A62" w:rsidTr="005E3440">
        <w:trPr>
          <w:jc w:val="center"/>
          <w:del w:id="14976"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77" w:author=" " w:date="2017-03-09T10:47:00Z"/>
                <w:b/>
                <w:sz w:val="18"/>
                <w:szCs w:val="18"/>
                <w:lang w:eastAsia="ja-JP"/>
              </w:rPr>
            </w:pPr>
            <w:del w:id="14978" w:author=" " w:date="2017-03-09T10:47:00Z">
              <w:r w:rsidRPr="007C3DE6" w:rsidDel="00025A62">
                <w:rPr>
                  <w:b/>
                  <w:sz w:val="18"/>
                  <w:szCs w:val="18"/>
                  <w:lang w:eastAsia="ja-JP"/>
                </w:rPr>
                <w:delText>ivfsserver_devtree_module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79" w:author=" " w:date="2017-03-09T10:47:00Z"/>
                <w:sz w:val="18"/>
                <w:szCs w:val="18"/>
                <w:lang w:eastAsia="ja-JP"/>
              </w:rPr>
            </w:pPr>
            <w:del w:id="14980" w:author=" " w:date="2017-03-09T10:47:00Z">
              <w:r w:rsidRPr="007C3DE6" w:rsidDel="00025A62">
                <w:rPr>
                  <w:sz w:val="18"/>
                  <w:szCs w:val="18"/>
                  <w:lang w:eastAsia="ja-JP"/>
                </w:rPr>
                <w:delText xml:space="preserve">827392 </w:delText>
              </w:r>
            </w:del>
          </w:p>
        </w:tc>
      </w:tr>
      <w:tr w:rsidR="00BF1A7C" w:rsidRPr="00207443" w:rsidDel="00025A62" w:rsidTr="005E3440">
        <w:trPr>
          <w:jc w:val="center"/>
          <w:del w:id="14981" w:author=" " w:date="2017-03-09T10:47:00Z"/>
        </w:trPr>
        <w:tc>
          <w:tcPr>
            <w:tcW w:w="3728" w:type="dxa"/>
            <w:tcBorders>
              <w:top w:val="single" w:sz="4" w:space="0" w:color="auto"/>
              <w:bottom w:val="single" w:sz="4"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82" w:author=" " w:date="2017-03-09T10:47:00Z"/>
                <w:b/>
                <w:sz w:val="18"/>
                <w:szCs w:val="18"/>
                <w:lang w:eastAsia="ja-JP"/>
              </w:rPr>
            </w:pPr>
            <w:del w:id="14983" w:author=" " w:date="2017-03-09T10:47:00Z">
              <w:r w:rsidRPr="007C3DE6" w:rsidDel="00025A62">
                <w:rPr>
                  <w:b/>
                  <w:sz w:val="18"/>
                  <w:szCs w:val="18"/>
                  <w:lang w:eastAsia="ja-JP"/>
                </w:rPr>
                <w:delText>devtree_generic_server_module</w:delText>
              </w:r>
            </w:del>
          </w:p>
        </w:tc>
        <w:tc>
          <w:tcPr>
            <w:tcW w:w="1520" w:type="dxa"/>
            <w:tcBorders>
              <w:left w:val="single" w:sz="4" w:space="0" w:color="auto"/>
              <w:right w:val="single" w:sz="4" w:space="0" w:color="auto"/>
            </w:tcBorders>
          </w:tcPr>
          <w:p w:rsidR="00BF1A7C" w:rsidRPr="00415687" w:rsidDel="00025A62" w:rsidRDefault="00BF1A7C" w:rsidP="005E3440">
            <w:pPr>
              <w:pStyle w:val="CETextBody"/>
              <w:jc w:val="right"/>
              <w:rPr>
                <w:del w:id="14984" w:author=" " w:date="2017-03-09T10:47:00Z"/>
                <w:sz w:val="18"/>
                <w:szCs w:val="18"/>
                <w:lang w:eastAsia="ja-JP"/>
              </w:rPr>
            </w:pPr>
            <w:del w:id="14985" w:author=" " w:date="2017-03-09T10:47:00Z">
              <w:r w:rsidRPr="007C3DE6" w:rsidDel="00025A62">
                <w:rPr>
                  <w:sz w:val="18"/>
                  <w:szCs w:val="18"/>
                  <w:lang w:eastAsia="ja-JP"/>
                </w:rPr>
                <w:delText xml:space="preserve">2842624 </w:delText>
              </w:r>
            </w:del>
          </w:p>
        </w:tc>
      </w:tr>
      <w:tr w:rsidR="00BF1A7C" w:rsidRPr="00207443" w:rsidDel="00025A62" w:rsidTr="005E3440">
        <w:trPr>
          <w:jc w:val="center"/>
          <w:del w:id="14986" w:author=" " w:date="2017-03-09T10:47:00Z"/>
        </w:trPr>
        <w:tc>
          <w:tcPr>
            <w:tcW w:w="3728" w:type="dxa"/>
            <w:tcBorders>
              <w:top w:val="single" w:sz="4" w:space="0" w:color="auto"/>
              <w:bottom w:val="single" w:sz="12" w:space="0" w:color="auto"/>
              <w:right w:val="single" w:sz="4" w:space="0" w:color="auto"/>
            </w:tcBorders>
            <w:shd w:val="clear" w:color="auto" w:fill="BFBFBF" w:themeFill="background1" w:themeFillShade="BF"/>
            <w:vAlign w:val="center"/>
          </w:tcPr>
          <w:p w:rsidR="00BF1A7C" w:rsidRPr="00415687" w:rsidDel="00025A62" w:rsidRDefault="00BF1A7C" w:rsidP="005E3440">
            <w:pPr>
              <w:pStyle w:val="CETextBody"/>
              <w:rPr>
                <w:del w:id="14987" w:author=" " w:date="2017-03-09T10:47:00Z"/>
                <w:b/>
                <w:sz w:val="18"/>
                <w:szCs w:val="18"/>
                <w:lang w:eastAsia="ja-JP"/>
              </w:rPr>
            </w:pPr>
            <w:del w:id="14988" w:author=" " w:date="2017-03-09T10:47:00Z">
              <w:r w:rsidRPr="007C3DE6" w:rsidDel="00025A62">
                <w:rPr>
                  <w:b/>
                  <w:sz w:val="18"/>
                  <w:szCs w:val="18"/>
                  <w:lang w:eastAsia="ja-JP"/>
                </w:rPr>
                <w:delText>Sakura</w:delText>
              </w:r>
            </w:del>
          </w:p>
        </w:tc>
        <w:tc>
          <w:tcPr>
            <w:tcW w:w="1520" w:type="dxa"/>
            <w:tcBorders>
              <w:left w:val="single" w:sz="4" w:space="0" w:color="auto"/>
              <w:bottom w:val="single" w:sz="12" w:space="0" w:color="auto"/>
              <w:right w:val="single" w:sz="4" w:space="0" w:color="auto"/>
            </w:tcBorders>
          </w:tcPr>
          <w:p w:rsidR="00BF1A7C" w:rsidRPr="00415687" w:rsidDel="00025A62" w:rsidRDefault="00BF1A7C" w:rsidP="005E3440">
            <w:pPr>
              <w:pStyle w:val="CETextBody"/>
              <w:jc w:val="right"/>
              <w:rPr>
                <w:del w:id="14989" w:author=" " w:date="2017-03-09T10:47:00Z"/>
                <w:sz w:val="18"/>
                <w:szCs w:val="18"/>
                <w:lang w:eastAsia="ja-JP"/>
              </w:rPr>
            </w:pPr>
            <w:del w:id="14990" w:author=" " w:date="2017-03-09T10:47:00Z">
              <w:r w:rsidRPr="007C3DE6" w:rsidDel="00025A62">
                <w:rPr>
                  <w:sz w:val="18"/>
                  <w:szCs w:val="18"/>
                  <w:lang w:eastAsia="ja-JP"/>
                </w:rPr>
                <w:delText xml:space="preserve">886511 </w:delText>
              </w:r>
            </w:del>
          </w:p>
        </w:tc>
      </w:tr>
      <w:tr w:rsidR="00BF1A7C" w:rsidRPr="00207443" w:rsidDel="00025A62" w:rsidTr="005E3440">
        <w:trPr>
          <w:jc w:val="center"/>
          <w:del w:id="14991" w:author=" " w:date="2017-03-09T10:47:00Z"/>
        </w:trPr>
        <w:tc>
          <w:tcPr>
            <w:tcW w:w="3728"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BF1A7C" w:rsidRPr="006122CB" w:rsidDel="00025A62" w:rsidRDefault="00BF1A7C" w:rsidP="005E3440">
            <w:pPr>
              <w:pStyle w:val="CETextBody"/>
              <w:rPr>
                <w:del w:id="14992" w:author=" " w:date="2017-03-09T10:47:00Z"/>
                <w:b/>
                <w:sz w:val="18"/>
                <w:szCs w:val="18"/>
                <w:lang w:eastAsia="ja-JP"/>
              </w:rPr>
            </w:pPr>
            <w:del w:id="14993" w:author=" " w:date="2017-03-09T10:47:00Z">
              <w:r w:rsidDel="00025A62">
                <w:rPr>
                  <w:rFonts w:hint="eastAsia"/>
                  <w:b/>
                  <w:sz w:val="18"/>
                  <w:szCs w:val="18"/>
                  <w:lang w:eastAsia="ja-JP"/>
                </w:rPr>
                <w:delText>Total</w:delText>
              </w:r>
            </w:del>
          </w:p>
        </w:tc>
        <w:tc>
          <w:tcPr>
            <w:tcW w:w="1520" w:type="dxa"/>
            <w:tcBorders>
              <w:top w:val="single" w:sz="12" w:space="0" w:color="auto"/>
              <w:left w:val="single" w:sz="4" w:space="0" w:color="auto"/>
              <w:bottom w:val="single" w:sz="12" w:space="0" w:color="auto"/>
              <w:right w:val="single" w:sz="12" w:space="0" w:color="auto"/>
            </w:tcBorders>
          </w:tcPr>
          <w:p w:rsidR="00BF1A7C" w:rsidRPr="00415687" w:rsidDel="00025A62" w:rsidRDefault="00BF1A7C" w:rsidP="005E3440">
            <w:pPr>
              <w:pStyle w:val="CETextBody"/>
              <w:jc w:val="right"/>
              <w:rPr>
                <w:del w:id="14994" w:author=" " w:date="2017-03-09T10:47:00Z"/>
                <w:sz w:val="18"/>
                <w:szCs w:val="18"/>
                <w:lang w:eastAsia="ja-JP"/>
              </w:rPr>
            </w:pPr>
            <w:del w:id="14995" w:author=" " w:date="2017-03-09T10:47:00Z">
              <w:r w:rsidRPr="006122CB" w:rsidDel="00025A62">
                <w:rPr>
                  <w:sz w:val="18"/>
                  <w:szCs w:val="18"/>
                  <w:lang w:eastAsia="ja-JP"/>
                </w:rPr>
                <w:delText xml:space="preserve">47675665 </w:delText>
              </w:r>
              <w:r w:rsidRPr="007C3DE6" w:rsidDel="00025A62">
                <w:rPr>
                  <w:sz w:val="18"/>
                  <w:szCs w:val="18"/>
                  <w:lang w:eastAsia="ja-JP"/>
                </w:rPr>
                <w:delText xml:space="preserve"> </w:delText>
              </w:r>
            </w:del>
          </w:p>
        </w:tc>
      </w:tr>
    </w:tbl>
    <w:p w:rsidR="00BF1A7C" w:rsidRPr="00B05A50" w:rsidDel="00025A62" w:rsidRDefault="00BF1A7C" w:rsidP="00CC417F">
      <w:pPr>
        <w:pStyle w:val="CETextBody"/>
        <w:rPr>
          <w:del w:id="14996" w:author=" " w:date="2017-03-09T10:47:00Z"/>
          <w:b/>
          <w:lang w:val="en-US" w:eastAsia="ja-JP"/>
        </w:rPr>
      </w:pPr>
    </w:p>
    <w:p w:rsidR="00025A62" w:rsidRDefault="00025A62" w:rsidP="00025A62">
      <w:pPr>
        <w:pStyle w:val="Caption"/>
        <w:rPr>
          <w:ins w:id="14997" w:author=" " w:date="2017-03-09T10:48:00Z"/>
          <w:sz w:val="22"/>
          <w:szCs w:val="22"/>
          <w:lang w:eastAsia="ja-JP"/>
        </w:rPr>
      </w:pPr>
      <w:ins w:id="14998"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4999"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000" w:author="Huy Duc. Nguyen" w:date="2017-08-28T16:38:00Z">
        <w:r w:rsidR="003B19D6">
          <w:rPr>
            <w:noProof/>
            <w:sz w:val="22"/>
            <w:szCs w:val="22"/>
          </w:rPr>
          <w:t>76</w:t>
        </w:r>
      </w:ins>
      <w:ins w:id="15001"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r w:rsidRPr="00997E4E">
          <w:rPr>
            <w:sz w:val="22"/>
            <w:szCs w:val="22"/>
            <w:lang w:eastAsia="ja-JP"/>
          </w:rPr>
          <w:t>Center Information</w:t>
        </w:r>
      </w:ins>
    </w:p>
    <w:tbl>
      <w:tblPr>
        <w:tblStyle w:val="TableGrid"/>
        <w:tblW w:w="0" w:type="auto"/>
        <w:jc w:val="center"/>
        <w:tblLayout w:type="fixed"/>
        <w:tblLook w:val="04A0" w:firstRow="1" w:lastRow="0" w:firstColumn="1" w:lastColumn="0" w:noHBand="0" w:noVBand="1"/>
      </w:tblPr>
      <w:tblGrid>
        <w:gridCol w:w="817"/>
        <w:gridCol w:w="1899"/>
      </w:tblGrid>
      <w:tr w:rsidR="00025A62" w:rsidRPr="00207443" w:rsidTr="006568C8">
        <w:trPr>
          <w:jc w:val="center"/>
          <w:ins w:id="15002" w:author=" " w:date="2017-03-09T10:48:00Z"/>
        </w:trPr>
        <w:tc>
          <w:tcPr>
            <w:tcW w:w="817" w:type="dxa"/>
            <w:tcBorders>
              <w:bottom w:val="single" w:sz="4" w:space="0" w:color="auto"/>
              <w:right w:val="single" w:sz="4" w:space="0" w:color="auto"/>
            </w:tcBorders>
            <w:shd w:val="clear" w:color="auto" w:fill="BFBFBF" w:themeFill="background1" w:themeFillShade="BF"/>
          </w:tcPr>
          <w:p w:rsidR="00025A62" w:rsidRPr="006067F8" w:rsidRDefault="00025A62" w:rsidP="006568C8">
            <w:pPr>
              <w:pStyle w:val="CETextBody"/>
              <w:jc w:val="center"/>
              <w:rPr>
                <w:ins w:id="15003" w:author=" " w:date="2017-03-09T10:48:00Z"/>
                <w:sz w:val="16"/>
                <w:lang w:eastAsia="ja-JP"/>
              </w:rPr>
            </w:pPr>
          </w:p>
        </w:tc>
        <w:tc>
          <w:tcPr>
            <w:tcW w:w="1899" w:type="dxa"/>
            <w:tcBorders>
              <w:right w:val="single" w:sz="4" w:space="0" w:color="auto"/>
            </w:tcBorders>
            <w:shd w:val="clear" w:color="auto" w:fill="BFBFBF" w:themeFill="background1" w:themeFillShade="BF"/>
          </w:tcPr>
          <w:p w:rsidR="00025A62" w:rsidRDefault="00025A62" w:rsidP="006568C8">
            <w:pPr>
              <w:pStyle w:val="CETextBody"/>
              <w:jc w:val="center"/>
              <w:rPr>
                <w:ins w:id="15004" w:author=" " w:date="2017-03-09T10:48:00Z"/>
                <w:b/>
                <w:sz w:val="16"/>
                <w:lang w:eastAsia="ja-JP"/>
              </w:rPr>
            </w:pPr>
            <w:ins w:id="15005" w:author=" " w:date="2017-03-09T10:48:00Z">
              <w:r>
                <w:rPr>
                  <w:rFonts w:hint="eastAsia"/>
                  <w:b/>
                  <w:sz w:val="16"/>
                  <w:lang w:eastAsia="ja-JP"/>
                </w:rPr>
                <w:t>Center Information</w:t>
              </w:r>
            </w:ins>
          </w:p>
          <w:p w:rsidR="00025A62" w:rsidRPr="00387E9A" w:rsidRDefault="00025A62" w:rsidP="006568C8">
            <w:pPr>
              <w:pStyle w:val="CETextBody"/>
              <w:jc w:val="center"/>
              <w:rPr>
                <w:ins w:id="15006" w:author=" " w:date="2017-03-09T10:48:00Z"/>
                <w:b/>
                <w:sz w:val="16"/>
                <w:lang w:eastAsia="ja-JP"/>
              </w:rPr>
            </w:pPr>
            <w:ins w:id="15007" w:author=" " w:date="2017-03-09T10:48:00Z">
              <w:r>
                <w:rPr>
                  <w:rFonts w:hint="eastAsia"/>
                  <w:b/>
                  <w:sz w:val="16"/>
                  <w:lang w:eastAsia="ja-JP"/>
                </w:rPr>
                <w:t xml:space="preserve">  [Byte]</w:t>
              </w:r>
            </w:ins>
          </w:p>
        </w:tc>
      </w:tr>
      <w:tr w:rsidR="00025A62" w:rsidRPr="00E8715A" w:rsidTr="006568C8">
        <w:trPr>
          <w:jc w:val="center"/>
          <w:ins w:id="15008" w:author=" " w:date="2017-03-09T10:48:00Z"/>
        </w:trPr>
        <w:tc>
          <w:tcPr>
            <w:tcW w:w="81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025A62" w:rsidRPr="004B3D03" w:rsidRDefault="00025A62" w:rsidP="006568C8">
            <w:pPr>
              <w:pStyle w:val="CETextBody"/>
              <w:rPr>
                <w:ins w:id="15009" w:author=" " w:date="2017-03-09T10:48:00Z"/>
                <w:b/>
                <w:sz w:val="16"/>
                <w:lang w:eastAsia="ja-JP"/>
              </w:rPr>
            </w:pPr>
            <w:ins w:id="15010" w:author=" " w:date="2017-03-09T10:48:00Z">
              <w:r>
                <w:rPr>
                  <w:rFonts w:hint="eastAsia"/>
                  <w:b/>
                  <w:sz w:val="16"/>
                  <w:lang w:eastAsia="ja-JP"/>
                </w:rPr>
                <w:t>Ave.</w:t>
              </w:r>
            </w:ins>
          </w:p>
        </w:tc>
        <w:tc>
          <w:tcPr>
            <w:tcW w:w="1899" w:type="dxa"/>
            <w:tcBorders>
              <w:top w:val="single" w:sz="12" w:space="0" w:color="auto"/>
              <w:left w:val="single" w:sz="12" w:space="0" w:color="auto"/>
              <w:bottom w:val="single" w:sz="12" w:space="0" w:color="auto"/>
              <w:right w:val="single" w:sz="12" w:space="0" w:color="auto"/>
            </w:tcBorders>
            <w:vAlign w:val="bottom"/>
          </w:tcPr>
          <w:p w:rsidR="00025A62" w:rsidRPr="00997E4E" w:rsidRDefault="00025A62" w:rsidP="006568C8">
            <w:pPr>
              <w:pStyle w:val="CETextBody"/>
              <w:jc w:val="right"/>
              <w:rPr>
                <w:ins w:id="15011" w:author=" " w:date="2017-03-09T10:48:00Z"/>
                <w:sz w:val="18"/>
                <w:szCs w:val="18"/>
                <w:lang w:eastAsia="ja-JP"/>
              </w:rPr>
            </w:pPr>
            <w:ins w:id="15012" w:author=" " w:date="2017-03-09T10:48:00Z">
              <w:r w:rsidRPr="00366FE1">
                <w:rPr>
                  <w:sz w:val="18"/>
                  <w:szCs w:val="18"/>
                  <w:lang w:eastAsia="ja-JP"/>
                </w:rPr>
                <w:t>862529536</w:t>
              </w:r>
            </w:ins>
          </w:p>
        </w:tc>
      </w:tr>
      <w:tr w:rsidR="00025A62" w:rsidRPr="00E8715A" w:rsidTr="006568C8">
        <w:trPr>
          <w:jc w:val="center"/>
          <w:ins w:id="15013" w:author=" " w:date="2017-03-09T10:48: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14" w:author=" " w:date="2017-03-09T10:48:00Z"/>
                <w:b/>
                <w:sz w:val="16"/>
                <w:lang w:eastAsia="ja-JP"/>
              </w:rPr>
            </w:pPr>
            <w:ins w:id="15015" w:author=" " w:date="2017-03-09T10:48:00Z">
              <w:r>
                <w:rPr>
                  <w:rFonts w:hint="eastAsia"/>
                  <w:b/>
                  <w:sz w:val="16"/>
                  <w:lang w:eastAsia="ja-JP"/>
                </w:rPr>
                <w:t>1</w:t>
              </w:r>
            </w:ins>
          </w:p>
        </w:tc>
        <w:tc>
          <w:tcPr>
            <w:tcW w:w="1899" w:type="dxa"/>
            <w:tcBorders>
              <w:top w:val="single" w:sz="12" w:space="0" w:color="auto"/>
              <w:left w:val="single" w:sz="4" w:space="0" w:color="auto"/>
              <w:right w:val="single" w:sz="4" w:space="0" w:color="auto"/>
            </w:tcBorders>
            <w:vAlign w:val="bottom"/>
          </w:tcPr>
          <w:p w:rsidR="00025A62" w:rsidRPr="00997E4E" w:rsidRDefault="00025A62" w:rsidP="006568C8">
            <w:pPr>
              <w:pStyle w:val="CETextBody"/>
              <w:jc w:val="right"/>
              <w:rPr>
                <w:ins w:id="15016" w:author=" " w:date="2017-03-09T10:48:00Z"/>
                <w:sz w:val="18"/>
                <w:szCs w:val="18"/>
                <w:lang w:eastAsia="ja-JP"/>
              </w:rPr>
            </w:pPr>
            <w:ins w:id="15017" w:author=" " w:date="2017-03-09T10:48:00Z">
              <w:r w:rsidRPr="006067F8">
                <w:rPr>
                  <w:sz w:val="18"/>
                  <w:szCs w:val="18"/>
                  <w:lang w:eastAsia="ja-JP"/>
                </w:rPr>
                <w:t>885567488</w:t>
              </w:r>
            </w:ins>
          </w:p>
        </w:tc>
      </w:tr>
      <w:tr w:rsidR="00025A62" w:rsidRPr="00E8715A" w:rsidTr="006568C8">
        <w:trPr>
          <w:jc w:val="center"/>
          <w:ins w:id="1501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19" w:author=" " w:date="2017-03-09T10:48:00Z"/>
                <w:b/>
                <w:sz w:val="16"/>
                <w:lang w:eastAsia="ja-JP"/>
              </w:rPr>
            </w:pPr>
            <w:ins w:id="15020" w:author=" " w:date="2017-03-09T10:48:00Z">
              <w:r>
                <w:rPr>
                  <w:rFonts w:hint="eastAsia"/>
                  <w:b/>
                  <w:sz w:val="16"/>
                  <w:lang w:eastAsia="ja-JP"/>
                </w:rPr>
                <w:t>2</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21" w:author=" " w:date="2017-03-09T10:48:00Z"/>
                <w:sz w:val="18"/>
                <w:szCs w:val="18"/>
                <w:lang w:eastAsia="ja-JP"/>
              </w:rPr>
            </w:pPr>
            <w:ins w:id="15022" w:author=" " w:date="2017-03-09T10:48:00Z">
              <w:r w:rsidRPr="00366FE1">
                <w:rPr>
                  <w:sz w:val="18"/>
                  <w:szCs w:val="18"/>
                  <w:lang w:eastAsia="ja-JP"/>
                </w:rPr>
                <w:t>877494272</w:t>
              </w:r>
            </w:ins>
          </w:p>
        </w:tc>
      </w:tr>
      <w:tr w:rsidR="00025A62" w:rsidRPr="00E8715A" w:rsidTr="006568C8">
        <w:trPr>
          <w:jc w:val="center"/>
          <w:ins w:id="1502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24" w:author=" " w:date="2017-03-09T10:48:00Z"/>
                <w:b/>
                <w:sz w:val="16"/>
                <w:lang w:eastAsia="ja-JP"/>
              </w:rPr>
            </w:pPr>
            <w:ins w:id="15025" w:author=" " w:date="2017-03-09T10:48:00Z">
              <w:r>
                <w:rPr>
                  <w:rFonts w:hint="eastAsia"/>
                  <w:b/>
                  <w:sz w:val="16"/>
                  <w:lang w:eastAsia="ja-JP"/>
                </w:rPr>
                <w:t>3</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26" w:author=" " w:date="2017-03-09T10:48:00Z"/>
                <w:sz w:val="18"/>
                <w:szCs w:val="18"/>
                <w:lang w:eastAsia="ja-JP"/>
              </w:rPr>
            </w:pPr>
            <w:ins w:id="15027" w:author=" " w:date="2017-03-09T10:48:00Z">
              <w:r w:rsidRPr="00366FE1">
                <w:rPr>
                  <w:sz w:val="18"/>
                  <w:szCs w:val="18"/>
                  <w:lang w:eastAsia="ja-JP"/>
                </w:rPr>
                <w:t>871903232</w:t>
              </w:r>
            </w:ins>
          </w:p>
        </w:tc>
      </w:tr>
      <w:tr w:rsidR="00025A62" w:rsidRPr="00E8715A" w:rsidTr="006568C8">
        <w:trPr>
          <w:jc w:val="center"/>
          <w:ins w:id="1502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29" w:author=" " w:date="2017-03-09T10:48:00Z"/>
                <w:b/>
                <w:sz w:val="16"/>
                <w:lang w:eastAsia="ja-JP"/>
              </w:rPr>
            </w:pPr>
            <w:ins w:id="15030" w:author=" " w:date="2017-03-09T10:48:00Z">
              <w:r>
                <w:rPr>
                  <w:rFonts w:hint="eastAsia"/>
                  <w:b/>
                  <w:sz w:val="16"/>
                  <w:lang w:eastAsia="ja-JP"/>
                </w:rPr>
                <w:t>4</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31" w:author=" " w:date="2017-03-09T10:48:00Z"/>
                <w:sz w:val="18"/>
                <w:szCs w:val="18"/>
                <w:lang w:eastAsia="ja-JP"/>
              </w:rPr>
            </w:pPr>
            <w:ins w:id="15032" w:author=" " w:date="2017-03-09T10:48:00Z">
              <w:r w:rsidRPr="00366FE1">
                <w:rPr>
                  <w:sz w:val="18"/>
                  <w:szCs w:val="18"/>
                  <w:lang w:eastAsia="ja-JP"/>
                </w:rPr>
                <w:t>870629376</w:t>
              </w:r>
            </w:ins>
          </w:p>
        </w:tc>
      </w:tr>
      <w:tr w:rsidR="00025A62" w:rsidRPr="00E8715A" w:rsidTr="006568C8">
        <w:trPr>
          <w:jc w:val="center"/>
          <w:ins w:id="1503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34" w:author=" " w:date="2017-03-09T10:48:00Z"/>
                <w:b/>
                <w:sz w:val="16"/>
                <w:lang w:eastAsia="ja-JP"/>
              </w:rPr>
            </w:pPr>
            <w:ins w:id="15035" w:author=" " w:date="2017-03-09T10:48:00Z">
              <w:r>
                <w:rPr>
                  <w:rFonts w:hint="eastAsia"/>
                  <w:b/>
                  <w:sz w:val="16"/>
                  <w:lang w:eastAsia="ja-JP"/>
                </w:rPr>
                <w:t>5</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36" w:author=" " w:date="2017-03-09T10:48:00Z"/>
                <w:sz w:val="18"/>
                <w:szCs w:val="18"/>
                <w:lang w:eastAsia="ja-JP"/>
              </w:rPr>
            </w:pPr>
            <w:ins w:id="15037" w:author=" " w:date="2017-03-09T10:48:00Z">
              <w:r w:rsidRPr="00366FE1">
                <w:rPr>
                  <w:sz w:val="18"/>
                  <w:szCs w:val="18"/>
                  <w:lang w:eastAsia="ja-JP"/>
                </w:rPr>
                <w:t>867295232</w:t>
              </w:r>
            </w:ins>
          </w:p>
        </w:tc>
      </w:tr>
      <w:tr w:rsidR="00025A62" w:rsidRPr="00E8715A" w:rsidTr="006568C8">
        <w:trPr>
          <w:jc w:val="center"/>
          <w:ins w:id="1503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Pr="004B3D03" w:rsidRDefault="00025A62" w:rsidP="006568C8">
            <w:pPr>
              <w:pStyle w:val="CETextBody"/>
              <w:rPr>
                <w:ins w:id="15039" w:author=" " w:date="2017-03-09T10:48:00Z"/>
                <w:b/>
                <w:sz w:val="16"/>
                <w:lang w:eastAsia="ja-JP"/>
              </w:rPr>
            </w:pPr>
            <w:ins w:id="15040" w:author=" " w:date="2017-03-09T10:48:00Z">
              <w:r>
                <w:rPr>
                  <w:rFonts w:hint="eastAsia"/>
                  <w:b/>
                  <w:sz w:val="16"/>
                  <w:lang w:eastAsia="ja-JP"/>
                </w:rPr>
                <w:t>6</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41" w:author=" " w:date="2017-03-09T10:48:00Z"/>
                <w:sz w:val="18"/>
                <w:szCs w:val="18"/>
                <w:lang w:eastAsia="ja-JP"/>
              </w:rPr>
            </w:pPr>
            <w:ins w:id="15042" w:author=" " w:date="2017-03-09T10:48:00Z">
              <w:r w:rsidRPr="00366FE1">
                <w:rPr>
                  <w:sz w:val="18"/>
                  <w:szCs w:val="18"/>
                  <w:lang w:eastAsia="ja-JP"/>
                </w:rPr>
                <w:t>861986816</w:t>
              </w:r>
            </w:ins>
          </w:p>
        </w:tc>
      </w:tr>
      <w:tr w:rsidR="00025A62" w:rsidRPr="00E8715A" w:rsidTr="006568C8">
        <w:trPr>
          <w:jc w:val="center"/>
          <w:ins w:id="1504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044" w:author=" " w:date="2017-03-09T10:48:00Z"/>
                <w:b/>
                <w:sz w:val="16"/>
                <w:lang w:eastAsia="ja-JP"/>
              </w:rPr>
            </w:pPr>
            <w:ins w:id="15045" w:author=" " w:date="2017-03-09T10:48:00Z">
              <w:r>
                <w:rPr>
                  <w:rFonts w:hint="eastAsia"/>
                  <w:b/>
                  <w:sz w:val="16"/>
                  <w:lang w:eastAsia="ja-JP"/>
                </w:rPr>
                <w:t>7</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46" w:author=" " w:date="2017-03-09T10:48:00Z"/>
                <w:sz w:val="18"/>
                <w:szCs w:val="18"/>
                <w:lang w:eastAsia="ja-JP"/>
              </w:rPr>
            </w:pPr>
            <w:ins w:id="15047" w:author=" " w:date="2017-03-09T10:48:00Z">
              <w:r w:rsidRPr="00366FE1">
                <w:rPr>
                  <w:sz w:val="18"/>
                  <w:szCs w:val="18"/>
                  <w:lang w:eastAsia="ja-JP"/>
                </w:rPr>
                <w:t>857751552</w:t>
              </w:r>
            </w:ins>
          </w:p>
        </w:tc>
      </w:tr>
      <w:tr w:rsidR="00025A62" w:rsidRPr="00E8715A" w:rsidTr="006568C8">
        <w:trPr>
          <w:jc w:val="center"/>
          <w:ins w:id="1504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049" w:author=" " w:date="2017-03-09T10:48:00Z"/>
                <w:b/>
                <w:sz w:val="16"/>
                <w:lang w:eastAsia="ja-JP"/>
              </w:rPr>
            </w:pPr>
            <w:ins w:id="15050" w:author=" " w:date="2017-03-09T10:48:00Z">
              <w:r>
                <w:rPr>
                  <w:rFonts w:hint="eastAsia"/>
                  <w:b/>
                  <w:sz w:val="16"/>
                  <w:lang w:eastAsia="ja-JP"/>
                </w:rPr>
                <w:t>8</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51" w:author=" " w:date="2017-03-09T10:48:00Z"/>
                <w:sz w:val="18"/>
                <w:szCs w:val="18"/>
                <w:lang w:eastAsia="ja-JP"/>
              </w:rPr>
            </w:pPr>
            <w:ins w:id="15052" w:author=" " w:date="2017-03-09T10:48:00Z">
              <w:r w:rsidRPr="00366FE1">
                <w:rPr>
                  <w:sz w:val="18"/>
                  <w:szCs w:val="18"/>
                  <w:lang w:eastAsia="ja-JP"/>
                </w:rPr>
                <w:t>854102016</w:t>
              </w:r>
            </w:ins>
          </w:p>
        </w:tc>
      </w:tr>
      <w:tr w:rsidR="00025A62" w:rsidRPr="00E8715A" w:rsidTr="006568C8">
        <w:trPr>
          <w:jc w:val="center"/>
          <w:ins w:id="15053"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054" w:author=" " w:date="2017-03-09T10:48:00Z"/>
                <w:b/>
                <w:sz w:val="16"/>
                <w:lang w:eastAsia="ja-JP"/>
              </w:rPr>
            </w:pPr>
            <w:ins w:id="15055" w:author=" " w:date="2017-03-09T10:48:00Z">
              <w:r>
                <w:rPr>
                  <w:rFonts w:hint="eastAsia"/>
                  <w:b/>
                  <w:sz w:val="16"/>
                  <w:lang w:eastAsia="ja-JP"/>
                </w:rPr>
                <w:t>9</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56" w:author=" " w:date="2017-03-09T10:48:00Z"/>
                <w:sz w:val="18"/>
                <w:szCs w:val="18"/>
                <w:lang w:eastAsia="ja-JP"/>
              </w:rPr>
            </w:pPr>
            <w:ins w:id="15057" w:author=" " w:date="2017-03-09T10:48:00Z">
              <w:r w:rsidRPr="00366FE1">
                <w:rPr>
                  <w:sz w:val="18"/>
                  <w:szCs w:val="18"/>
                  <w:lang w:eastAsia="ja-JP"/>
                </w:rPr>
                <w:t>843231232</w:t>
              </w:r>
            </w:ins>
          </w:p>
        </w:tc>
      </w:tr>
      <w:tr w:rsidR="00025A62" w:rsidRPr="00E8715A" w:rsidTr="006568C8">
        <w:trPr>
          <w:jc w:val="center"/>
          <w:ins w:id="15058" w:author=" " w:date="2017-03-09T10:48: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025A62" w:rsidRDefault="00025A62" w:rsidP="006568C8">
            <w:pPr>
              <w:pStyle w:val="CETextBody"/>
              <w:rPr>
                <w:ins w:id="15059" w:author=" " w:date="2017-03-09T10:48:00Z"/>
                <w:b/>
                <w:sz w:val="16"/>
                <w:lang w:eastAsia="ja-JP"/>
              </w:rPr>
            </w:pPr>
            <w:ins w:id="15060" w:author=" " w:date="2017-03-09T10:48:00Z">
              <w:r>
                <w:rPr>
                  <w:rFonts w:hint="eastAsia"/>
                  <w:b/>
                  <w:sz w:val="16"/>
                  <w:lang w:eastAsia="ja-JP"/>
                </w:rPr>
                <w:t>10</w:t>
              </w:r>
            </w:ins>
          </w:p>
        </w:tc>
        <w:tc>
          <w:tcPr>
            <w:tcW w:w="1899" w:type="dxa"/>
            <w:tcBorders>
              <w:left w:val="single" w:sz="4" w:space="0" w:color="auto"/>
              <w:right w:val="single" w:sz="4" w:space="0" w:color="auto"/>
            </w:tcBorders>
            <w:vAlign w:val="bottom"/>
          </w:tcPr>
          <w:p w:rsidR="00025A62" w:rsidRPr="00997E4E" w:rsidRDefault="00025A62" w:rsidP="006568C8">
            <w:pPr>
              <w:pStyle w:val="CETextBody"/>
              <w:jc w:val="right"/>
              <w:rPr>
                <w:ins w:id="15061" w:author=" " w:date="2017-03-09T10:48:00Z"/>
                <w:sz w:val="18"/>
                <w:szCs w:val="18"/>
                <w:lang w:eastAsia="ja-JP"/>
              </w:rPr>
            </w:pPr>
            <w:ins w:id="15062" w:author=" " w:date="2017-03-09T10:48:00Z">
              <w:r w:rsidRPr="00366FE1">
                <w:rPr>
                  <w:sz w:val="18"/>
                  <w:szCs w:val="18"/>
                  <w:lang w:eastAsia="ja-JP"/>
                </w:rPr>
                <w:t>835334144</w:t>
              </w:r>
            </w:ins>
          </w:p>
        </w:tc>
      </w:tr>
    </w:tbl>
    <w:p w:rsidR="00025A62" w:rsidRDefault="00025A62" w:rsidP="00025A62">
      <w:pPr>
        <w:pStyle w:val="CETextBody"/>
        <w:rPr>
          <w:ins w:id="15063" w:author=" " w:date="2017-03-09T10:48:00Z"/>
          <w:lang w:val="en-US" w:eastAsia="ja-JP"/>
        </w:rPr>
      </w:pPr>
    </w:p>
    <w:p w:rsidR="00025A62" w:rsidRPr="005972B5" w:rsidRDefault="00025A62" w:rsidP="00025A62">
      <w:pPr>
        <w:pStyle w:val="Caption"/>
        <w:rPr>
          <w:ins w:id="15064" w:author=" " w:date="2017-03-09T10:48:00Z"/>
          <w:b w:val="0"/>
          <w:szCs w:val="22"/>
          <w:lang w:val="en-US" w:eastAsia="ja-JP"/>
        </w:rPr>
      </w:pPr>
      <w:ins w:id="15065"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066"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067" w:author="Huy Duc. Nguyen" w:date="2017-08-28T16:38:00Z">
        <w:r w:rsidR="003B19D6">
          <w:rPr>
            <w:noProof/>
            <w:sz w:val="22"/>
            <w:szCs w:val="22"/>
          </w:rPr>
          <w:t>77</w:t>
        </w:r>
      </w:ins>
      <w:ins w:id="15068"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 xml:space="preserve">Unused memory in </w:t>
        </w:r>
        <w:r w:rsidRPr="00EB0511">
          <w:rPr>
            <w:sz w:val="22"/>
            <w:szCs w:val="22"/>
            <w:lang w:eastAsia="ja-JP"/>
          </w:rPr>
          <w:t>Memory</w:t>
        </w:r>
        <w:r>
          <w:rPr>
            <w:rFonts w:hint="eastAsia"/>
            <w:sz w:val="22"/>
            <w:szCs w:val="22"/>
            <w:lang w:eastAsia="ja-JP"/>
          </w:rPr>
          <w:t xml:space="preserve"> </w:t>
        </w:r>
        <w:r w:rsidRPr="00EB0511">
          <w:rPr>
            <w:sz w:val="22"/>
            <w:szCs w:val="22"/>
            <w:lang w:eastAsia="ja-JP"/>
          </w:rPr>
          <w:t>Pool</w:t>
        </w:r>
      </w:ins>
    </w:p>
    <w:tbl>
      <w:tblPr>
        <w:tblStyle w:val="TableGrid"/>
        <w:tblW w:w="0" w:type="auto"/>
        <w:jc w:val="center"/>
        <w:tblLayout w:type="fixed"/>
        <w:tblLook w:val="04A0" w:firstRow="1" w:lastRow="0" w:firstColumn="1" w:lastColumn="0" w:noHBand="0" w:noVBand="1"/>
      </w:tblPr>
      <w:tblGrid>
        <w:gridCol w:w="3779"/>
        <w:gridCol w:w="1907"/>
      </w:tblGrid>
      <w:tr w:rsidR="00025A62" w:rsidRPr="00207443" w:rsidTr="006568C8">
        <w:trPr>
          <w:jc w:val="center"/>
          <w:ins w:id="15069" w:author=" " w:date="2017-03-09T10:48:00Z"/>
        </w:trPr>
        <w:tc>
          <w:tcPr>
            <w:tcW w:w="3779" w:type="dxa"/>
            <w:tcBorders>
              <w:bottom w:val="single" w:sz="4" w:space="0" w:color="auto"/>
              <w:right w:val="single" w:sz="4" w:space="0" w:color="auto"/>
            </w:tcBorders>
            <w:shd w:val="clear" w:color="auto" w:fill="BFBFBF" w:themeFill="background1" w:themeFillShade="BF"/>
          </w:tcPr>
          <w:p w:rsidR="00025A62" w:rsidRDefault="00025A62" w:rsidP="006568C8">
            <w:pPr>
              <w:pStyle w:val="CETextBody"/>
              <w:jc w:val="center"/>
              <w:rPr>
                <w:ins w:id="15070" w:author=" " w:date="2017-03-09T10:48:00Z"/>
                <w:sz w:val="16"/>
                <w:lang w:eastAsia="ja-JP"/>
              </w:rPr>
            </w:pPr>
            <w:ins w:id="15071" w:author=" " w:date="2017-03-09T10:48:00Z">
              <w:r w:rsidRPr="00925DEF">
                <w:rPr>
                  <w:b/>
                  <w:sz w:val="16"/>
                  <w:lang w:eastAsia="ja-JP"/>
                </w:rPr>
                <w:t>AddressSpace</w:t>
              </w:r>
            </w:ins>
          </w:p>
        </w:tc>
        <w:tc>
          <w:tcPr>
            <w:tcW w:w="1907" w:type="dxa"/>
            <w:tcBorders>
              <w:top w:val="single" w:sz="4" w:space="0" w:color="auto"/>
              <w:left w:val="single" w:sz="4" w:space="0" w:color="auto"/>
              <w:right w:val="single" w:sz="4" w:space="0" w:color="auto"/>
            </w:tcBorders>
            <w:shd w:val="clear" w:color="auto" w:fill="BFBFBF" w:themeFill="background1" w:themeFillShade="BF"/>
          </w:tcPr>
          <w:p w:rsidR="00025A62" w:rsidRDefault="00025A62" w:rsidP="006568C8">
            <w:pPr>
              <w:pStyle w:val="CETextBody"/>
              <w:jc w:val="center"/>
              <w:rPr>
                <w:ins w:id="15072" w:author=" " w:date="2017-03-09T10:48:00Z"/>
                <w:b/>
                <w:sz w:val="16"/>
                <w:lang w:eastAsia="ja-JP"/>
              </w:rPr>
            </w:pPr>
            <w:ins w:id="15073" w:author=" " w:date="2017-03-09T10:48:00Z">
              <w:r w:rsidRPr="006122CB">
                <w:rPr>
                  <w:b/>
                  <w:sz w:val="16"/>
                  <w:lang w:eastAsia="ja-JP"/>
                </w:rPr>
                <w:t>MemoryPool</w:t>
              </w:r>
              <w:r>
                <w:rPr>
                  <w:rFonts w:hint="eastAsia"/>
                  <w:b/>
                  <w:sz w:val="16"/>
                  <w:lang w:eastAsia="ja-JP"/>
                </w:rPr>
                <w:t xml:space="preserve"> [</w:t>
              </w:r>
              <w:r w:rsidRPr="00955E9B">
                <w:rPr>
                  <w:b/>
                  <w:sz w:val="16"/>
                  <w:lang w:eastAsia="ja-JP"/>
                </w:rPr>
                <w:t>Byte</w:t>
              </w:r>
              <w:r>
                <w:rPr>
                  <w:rFonts w:hint="eastAsia"/>
                  <w:b/>
                  <w:sz w:val="16"/>
                  <w:lang w:eastAsia="ja-JP"/>
                </w:rPr>
                <w:t>]</w:t>
              </w:r>
            </w:ins>
          </w:p>
        </w:tc>
      </w:tr>
      <w:tr w:rsidR="00025A62" w:rsidRPr="00207443" w:rsidTr="006568C8">
        <w:trPr>
          <w:jc w:val="center"/>
          <w:ins w:id="15074"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075" w:author=" " w:date="2017-03-09T10:48:00Z"/>
                <w:b/>
                <w:sz w:val="18"/>
                <w:szCs w:val="18"/>
                <w:lang w:eastAsia="ja-JP"/>
              </w:rPr>
            </w:pPr>
            <w:ins w:id="15076" w:author=" " w:date="2017-03-09T10:48:00Z">
              <w:r w:rsidRPr="007C3DE6">
                <w:rPr>
                  <w:b/>
                  <w:sz w:val="18"/>
                  <w:szCs w:val="18"/>
                  <w:lang w:eastAsia="ja-JP"/>
                </w:rPr>
                <w:t>Type1_kernel</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077" w:author=" " w:date="2017-03-09T10:48:00Z"/>
                <w:sz w:val="18"/>
                <w:szCs w:val="18"/>
                <w:lang w:eastAsia="ja-JP"/>
              </w:rPr>
            </w:pPr>
            <w:ins w:id="15078" w:author=" " w:date="2017-03-09T10:48:00Z">
              <w:r w:rsidRPr="00366FE1">
                <w:rPr>
                  <w:sz w:val="18"/>
                  <w:szCs w:val="18"/>
                  <w:lang w:eastAsia="ja-JP"/>
                </w:rPr>
                <w:t>213008384</w:t>
              </w:r>
            </w:ins>
          </w:p>
        </w:tc>
      </w:tr>
      <w:tr w:rsidR="00025A62" w:rsidRPr="00207443" w:rsidTr="006568C8">
        <w:trPr>
          <w:jc w:val="center"/>
          <w:ins w:id="15079"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080" w:author=" " w:date="2017-03-09T10:48:00Z"/>
                <w:b/>
                <w:sz w:val="18"/>
                <w:szCs w:val="18"/>
                <w:lang w:eastAsia="ja-JP"/>
              </w:rPr>
            </w:pPr>
            <w:ins w:id="15081" w:author=" " w:date="2017-03-09T10:48:00Z">
              <w:r w:rsidRPr="007C3DE6">
                <w:rPr>
                  <w:b/>
                  <w:sz w:val="18"/>
                  <w:szCs w:val="18"/>
                  <w:lang w:eastAsia="ja-JP"/>
                </w:rPr>
                <w:t>multivisor_loader</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082" w:author=" " w:date="2017-03-09T10:48:00Z"/>
                <w:sz w:val="18"/>
                <w:szCs w:val="18"/>
                <w:lang w:eastAsia="ja-JP"/>
              </w:rPr>
            </w:pPr>
            <w:ins w:id="15083" w:author=" " w:date="2017-03-09T10:48:00Z">
              <w:r w:rsidRPr="00366FE1">
                <w:rPr>
                  <w:sz w:val="18"/>
                  <w:szCs w:val="18"/>
                  <w:lang w:eastAsia="ja-JP"/>
                </w:rPr>
                <w:t>209858560</w:t>
              </w:r>
            </w:ins>
          </w:p>
        </w:tc>
      </w:tr>
      <w:tr w:rsidR="00025A62" w:rsidRPr="00207443" w:rsidTr="006568C8">
        <w:trPr>
          <w:jc w:val="center"/>
          <w:ins w:id="15084"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085" w:author=" " w:date="2017-03-09T10:48:00Z"/>
                <w:b/>
                <w:sz w:val="18"/>
                <w:szCs w:val="18"/>
                <w:lang w:eastAsia="ja-JP"/>
              </w:rPr>
            </w:pPr>
            <w:ins w:id="15086" w:author=" " w:date="2017-03-09T10:48:00Z">
              <w:r w:rsidRPr="007C3DE6">
                <w:rPr>
                  <w:b/>
                  <w:sz w:val="18"/>
                  <w:szCs w:val="18"/>
                  <w:lang w:eastAsia="ja-JP"/>
                </w:rPr>
                <w:t>pvrserver_as0</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087" w:author=" " w:date="2017-03-09T10:48:00Z"/>
                <w:sz w:val="18"/>
                <w:szCs w:val="18"/>
                <w:lang w:eastAsia="ja-JP"/>
              </w:rPr>
            </w:pPr>
            <w:ins w:id="15088" w:author=" " w:date="2017-03-09T10:48:00Z">
              <w:r w:rsidRPr="00366FE1">
                <w:rPr>
                  <w:sz w:val="18"/>
                  <w:szCs w:val="18"/>
                  <w:lang w:eastAsia="ja-JP"/>
                </w:rPr>
                <w:t>165662720</w:t>
              </w:r>
            </w:ins>
          </w:p>
        </w:tc>
      </w:tr>
      <w:tr w:rsidR="00025A62" w:rsidRPr="00207443" w:rsidTr="006568C8">
        <w:trPr>
          <w:jc w:val="center"/>
          <w:ins w:id="15089" w:author=" " w:date="2017-03-09T10:48:00Z"/>
        </w:trPr>
        <w:tc>
          <w:tcPr>
            <w:tcW w:w="3779" w:type="dxa"/>
            <w:tcBorders>
              <w:top w:val="single" w:sz="4" w:space="0" w:color="auto"/>
              <w:bottom w:val="single" w:sz="4"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090" w:author=" " w:date="2017-03-09T10:48:00Z"/>
                <w:b/>
                <w:sz w:val="18"/>
                <w:szCs w:val="18"/>
                <w:lang w:eastAsia="ja-JP"/>
              </w:rPr>
            </w:pPr>
            <w:ins w:id="15091" w:author=" " w:date="2017-03-09T10:48:00Z">
              <w:r w:rsidRPr="007C3DE6">
                <w:rPr>
                  <w:b/>
                  <w:sz w:val="18"/>
                  <w:szCs w:val="18"/>
                  <w:lang w:eastAsia="ja-JP"/>
                </w:rPr>
                <w:t>devtree_generic_server_module</w:t>
              </w:r>
            </w:ins>
          </w:p>
        </w:tc>
        <w:tc>
          <w:tcPr>
            <w:tcW w:w="1907" w:type="dxa"/>
            <w:tcBorders>
              <w:left w:val="single" w:sz="4" w:space="0" w:color="auto"/>
              <w:right w:val="single" w:sz="4" w:space="0" w:color="auto"/>
            </w:tcBorders>
          </w:tcPr>
          <w:p w:rsidR="00025A62" w:rsidRPr="00415687" w:rsidRDefault="00025A62" w:rsidP="006568C8">
            <w:pPr>
              <w:pStyle w:val="CETextBody"/>
              <w:jc w:val="right"/>
              <w:rPr>
                <w:ins w:id="15092" w:author=" " w:date="2017-03-09T10:48:00Z"/>
                <w:sz w:val="18"/>
                <w:szCs w:val="18"/>
                <w:lang w:eastAsia="ja-JP"/>
              </w:rPr>
            </w:pPr>
            <w:ins w:id="15093" w:author=" " w:date="2017-03-09T10:48:00Z">
              <w:r w:rsidRPr="00366FE1">
                <w:rPr>
                  <w:sz w:val="18"/>
                  <w:szCs w:val="18"/>
                  <w:lang w:eastAsia="ja-JP"/>
                </w:rPr>
                <w:t>22028288</w:t>
              </w:r>
            </w:ins>
          </w:p>
        </w:tc>
      </w:tr>
      <w:tr w:rsidR="00025A62" w:rsidRPr="00207443" w:rsidTr="006568C8">
        <w:trPr>
          <w:jc w:val="center"/>
          <w:ins w:id="15094" w:author=" " w:date="2017-03-09T10:48:00Z"/>
        </w:trPr>
        <w:tc>
          <w:tcPr>
            <w:tcW w:w="3779" w:type="dxa"/>
            <w:tcBorders>
              <w:top w:val="single" w:sz="4" w:space="0" w:color="auto"/>
              <w:bottom w:val="single" w:sz="12" w:space="0" w:color="auto"/>
              <w:right w:val="single" w:sz="4" w:space="0" w:color="auto"/>
            </w:tcBorders>
            <w:shd w:val="clear" w:color="auto" w:fill="BFBFBF" w:themeFill="background1" w:themeFillShade="BF"/>
            <w:vAlign w:val="center"/>
          </w:tcPr>
          <w:p w:rsidR="00025A62" w:rsidRPr="00415687" w:rsidRDefault="00025A62" w:rsidP="006568C8">
            <w:pPr>
              <w:pStyle w:val="CETextBody"/>
              <w:rPr>
                <w:ins w:id="15095" w:author=" " w:date="2017-03-09T10:48:00Z"/>
                <w:b/>
                <w:sz w:val="18"/>
                <w:szCs w:val="18"/>
                <w:lang w:eastAsia="ja-JP"/>
              </w:rPr>
            </w:pPr>
            <w:ins w:id="15096" w:author=" " w:date="2017-03-09T10:48:00Z">
              <w:r w:rsidRPr="007C3DE6">
                <w:rPr>
                  <w:b/>
                  <w:sz w:val="18"/>
                  <w:szCs w:val="18"/>
                  <w:lang w:eastAsia="ja-JP"/>
                </w:rPr>
                <w:t>Sakura</w:t>
              </w:r>
            </w:ins>
          </w:p>
        </w:tc>
        <w:tc>
          <w:tcPr>
            <w:tcW w:w="1907" w:type="dxa"/>
            <w:tcBorders>
              <w:left w:val="single" w:sz="4" w:space="0" w:color="auto"/>
              <w:bottom w:val="single" w:sz="12" w:space="0" w:color="auto"/>
              <w:right w:val="single" w:sz="4" w:space="0" w:color="auto"/>
            </w:tcBorders>
          </w:tcPr>
          <w:p w:rsidR="00025A62" w:rsidRPr="00415687" w:rsidRDefault="00025A62" w:rsidP="006568C8">
            <w:pPr>
              <w:pStyle w:val="CETextBody"/>
              <w:jc w:val="right"/>
              <w:rPr>
                <w:ins w:id="15097" w:author=" " w:date="2017-03-09T10:48:00Z"/>
                <w:sz w:val="18"/>
                <w:szCs w:val="18"/>
                <w:lang w:eastAsia="ja-JP"/>
              </w:rPr>
            </w:pPr>
            <w:ins w:id="15098" w:author=" " w:date="2017-03-09T10:48:00Z">
              <w:r w:rsidRPr="00366FE1">
                <w:rPr>
                  <w:sz w:val="18"/>
                  <w:szCs w:val="18"/>
                  <w:lang w:eastAsia="ja-JP"/>
                </w:rPr>
                <w:t>67108864</w:t>
              </w:r>
            </w:ins>
          </w:p>
        </w:tc>
      </w:tr>
      <w:tr w:rsidR="00025A62" w:rsidRPr="00207443" w:rsidTr="006568C8">
        <w:trPr>
          <w:jc w:val="center"/>
          <w:ins w:id="15099" w:author=" " w:date="2017-03-09T10:48:00Z"/>
        </w:trPr>
        <w:tc>
          <w:tcPr>
            <w:tcW w:w="3779"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
          <w:p w:rsidR="00025A62" w:rsidRPr="006122CB" w:rsidRDefault="00025A62" w:rsidP="006568C8">
            <w:pPr>
              <w:pStyle w:val="CETextBody"/>
              <w:rPr>
                <w:ins w:id="15100" w:author=" " w:date="2017-03-09T10:48:00Z"/>
                <w:b/>
                <w:sz w:val="18"/>
                <w:szCs w:val="18"/>
                <w:lang w:eastAsia="ja-JP"/>
              </w:rPr>
            </w:pPr>
            <w:ins w:id="15101" w:author=" " w:date="2017-03-09T10:48:00Z">
              <w:r>
                <w:rPr>
                  <w:rFonts w:hint="eastAsia"/>
                  <w:b/>
                  <w:sz w:val="18"/>
                  <w:szCs w:val="18"/>
                  <w:lang w:eastAsia="ja-JP"/>
                </w:rPr>
                <w:t>Total</w:t>
              </w:r>
            </w:ins>
          </w:p>
        </w:tc>
        <w:tc>
          <w:tcPr>
            <w:tcW w:w="1907" w:type="dxa"/>
            <w:tcBorders>
              <w:top w:val="single" w:sz="12" w:space="0" w:color="auto"/>
              <w:left w:val="single" w:sz="4" w:space="0" w:color="auto"/>
              <w:bottom w:val="single" w:sz="12" w:space="0" w:color="auto"/>
              <w:right w:val="single" w:sz="12" w:space="0" w:color="auto"/>
            </w:tcBorders>
          </w:tcPr>
          <w:p w:rsidR="00025A62" w:rsidRPr="00415687" w:rsidRDefault="00025A62" w:rsidP="006568C8">
            <w:pPr>
              <w:pStyle w:val="CETextBody"/>
              <w:jc w:val="right"/>
              <w:rPr>
                <w:ins w:id="15102" w:author=" " w:date="2017-03-09T10:48:00Z"/>
                <w:sz w:val="18"/>
                <w:szCs w:val="18"/>
                <w:lang w:eastAsia="ja-JP"/>
              </w:rPr>
            </w:pPr>
            <w:ins w:id="15103" w:author=" " w:date="2017-03-09T10:48:00Z">
              <w:r w:rsidRPr="00366FE1">
                <w:rPr>
                  <w:sz w:val="18"/>
                  <w:szCs w:val="18"/>
                  <w:lang w:eastAsia="ja-JP"/>
                </w:rPr>
                <w:t>677666816</w:t>
              </w:r>
            </w:ins>
          </w:p>
        </w:tc>
      </w:tr>
    </w:tbl>
    <w:p w:rsidR="00025A62" w:rsidRDefault="00025A62" w:rsidP="00025A62">
      <w:pPr>
        <w:pStyle w:val="CETextBody"/>
        <w:rPr>
          <w:ins w:id="15104" w:author=" " w:date="2017-03-09T10:48:00Z"/>
          <w:b/>
          <w:lang w:val="en-US" w:eastAsia="ja-JP"/>
        </w:rPr>
      </w:pPr>
    </w:p>
    <w:p w:rsidR="00025A62" w:rsidRDefault="00025A62" w:rsidP="00025A62">
      <w:pPr>
        <w:rPr>
          <w:ins w:id="15105" w:author=" " w:date="2017-03-09T10:48:00Z"/>
          <w:b/>
          <w:sz w:val="22"/>
          <w:lang w:val="en-US" w:eastAsia="ja-JP"/>
        </w:rPr>
      </w:pPr>
      <w:ins w:id="15106" w:author=" " w:date="2017-03-09T10:48:00Z">
        <w:r>
          <w:rPr>
            <w:b/>
            <w:lang w:val="en-US" w:eastAsia="ja-JP"/>
          </w:rPr>
          <w:br w:type="page"/>
        </w:r>
      </w:ins>
    </w:p>
    <w:p w:rsidR="00025A62" w:rsidRDefault="00025A62" w:rsidP="00025A62">
      <w:pPr>
        <w:pStyle w:val="CETextBody"/>
        <w:rPr>
          <w:ins w:id="15107" w:author=" " w:date="2017-03-09T10:48:00Z"/>
          <w:b/>
          <w:lang w:val="en-US" w:eastAsia="ja-JP"/>
        </w:rPr>
      </w:pPr>
    </w:p>
    <w:p w:rsidR="00025A62" w:rsidRPr="005972B5" w:rsidRDefault="00025A62" w:rsidP="00025A62">
      <w:pPr>
        <w:pStyle w:val="Caption"/>
        <w:rPr>
          <w:ins w:id="15108" w:author=" " w:date="2017-03-09T10:48:00Z"/>
          <w:b w:val="0"/>
          <w:szCs w:val="22"/>
          <w:lang w:val="en-US" w:eastAsia="ja-JP"/>
        </w:rPr>
      </w:pPr>
      <w:ins w:id="15109" w:author=" " w:date="2017-03-09T10:48: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110" w:author=" " w:date="2017-03-09T10:48: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111" w:author="Huy Duc. Nguyen" w:date="2017-08-28T16:38:00Z">
        <w:r w:rsidR="003B19D6">
          <w:rPr>
            <w:noProof/>
            <w:sz w:val="22"/>
            <w:szCs w:val="22"/>
          </w:rPr>
          <w:t>78</w:t>
        </w:r>
      </w:ins>
      <w:ins w:id="15112" w:author=" " w:date="2017-03-09T10:48:00Z">
        <w:r w:rsidRPr="005972B5">
          <w:rPr>
            <w:sz w:val="22"/>
            <w:szCs w:val="22"/>
          </w:rPr>
          <w:fldChar w:fldCharType="end"/>
        </w:r>
        <w:r w:rsidRPr="005972B5">
          <w:rPr>
            <w:sz w:val="22"/>
            <w:szCs w:val="22"/>
            <w:lang w:eastAsia="ja-JP"/>
          </w:rPr>
          <w:t xml:space="preserve">: </w:t>
        </w:r>
        <w:r>
          <w:rPr>
            <w:rFonts w:hint="eastAsia"/>
            <w:sz w:val="22"/>
            <w:szCs w:val="22"/>
            <w:lang w:eastAsia="ja-JP"/>
          </w:rPr>
          <w:t>Unused memory in Heap Memory</w:t>
        </w:r>
      </w:ins>
    </w:p>
    <w:tbl>
      <w:tblPr>
        <w:tblStyle w:val="TableGrid"/>
        <w:tblW w:w="9061" w:type="dxa"/>
        <w:jc w:val="center"/>
        <w:tblLayout w:type="fixed"/>
        <w:tblLook w:val="04A0" w:firstRow="1" w:lastRow="0" w:firstColumn="1" w:lastColumn="0" w:noHBand="0" w:noVBand="1"/>
      </w:tblPr>
      <w:tblGrid>
        <w:gridCol w:w="931"/>
        <w:gridCol w:w="1355"/>
        <w:gridCol w:w="1355"/>
        <w:gridCol w:w="1355"/>
        <w:gridCol w:w="1355"/>
        <w:gridCol w:w="1355"/>
        <w:gridCol w:w="1355"/>
      </w:tblGrid>
      <w:tr w:rsidR="00025A62" w:rsidRPr="00207443" w:rsidTr="006568C8">
        <w:trPr>
          <w:jc w:val="center"/>
          <w:ins w:id="15113" w:author=" " w:date="2017-03-09T10:48:00Z"/>
        </w:trPr>
        <w:tc>
          <w:tcPr>
            <w:tcW w:w="931"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ins w:id="15114" w:author=" " w:date="2017-03-09T10:48:00Z"/>
                <w:sz w:val="15"/>
                <w:szCs w:val="15"/>
                <w:lang w:eastAsia="ja-JP"/>
              </w:rPr>
            </w:pPr>
          </w:p>
        </w:tc>
        <w:tc>
          <w:tcPr>
            <w:tcW w:w="1355" w:type="dxa"/>
            <w:tcBorders>
              <w:bottom w:val="single" w:sz="12" w:space="0" w:color="auto"/>
              <w:right w:val="single" w:sz="4" w:space="0" w:color="auto"/>
            </w:tcBorders>
            <w:shd w:val="clear" w:color="auto" w:fill="BFBFBF" w:themeFill="background1" w:themeFillShade="BF"/>
          </w:tcPr>
          <w:p w:rsidR="00025A62" w:rsidRPr="00720FAC" w:rsidRDefault="00025A62" w:rsidP="006568C8">
            <w:pPr>
              <w:pStyle w:val="CETextBody"/>
              <w:jc w:val="center"/>
              <w:rPr>
                <w:ins w:id="15115" w:author=" " w:date="2017-03-09T10:48:00Z"/>
                <w:b/>
                <w:sz w:val="15"/>
                <w:szCs w:val="15"/>
                <w:lang w:eastAsia="ja-JP"/>
              </w:rPr>
            </w:pPr>
            <w:ins w:id="15116" w:author=" " w:date="2017-03-09T10:48:00Z">
              <w:r w:rsidRPr="006468A6">
                <w:rPr>
                  <w:b/>
                  <w:sz w:val="15"/>
                  <w:szCs w:val="15"/>
                  <w:lang w:eastAsia="ja-JP"/>
                </w:rPr>
                <w:t>Type1_kernel</w:t>
              </w:r>
            </w:ins>
          </w:p>
          <w:p w:rsidR="00025A62" w:rsidRPr="00720FAC" w:rsidRDefault="00025A62" w:rsidP="006568C8">
            <w:pPr>
              <w:pStyle w:val="CETextBody"/>
              <w:jc w:val="center"/>
              <w:rPr>
                <w:ins w:id="15117" w:author=" " w:date="2017-03-09T10:48:00Z"/>
                <w:b/>
                <w:sz w:val="15"/>
                <w:szCs w:val="15"/>
                <w:lang w:eastAsia="ja-JP"/>
              </w:rPr>
            </w:pPr>
            <w:ins w:id="15118" w:author=" " w:date="2017-03-09T10:48:00Z">
              <w:r w:rsidRPr="00720FAC">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119" w:author=" " w:date="2017-03-09T10:48:00Z"/>
                <w:b/>
                <w:sz w:val="15"/>
                <w:szCs w:val="15"/>
                <w:lang w:eastAsia="ja-JP"/>
              </w:rPr>
            </w:pPr>
            <w:ins w:id="15120" w:author=" " w:date="2017-03-09T10:48:00Z">
              <w:r w:rsidRPr="006468A6">
                <w:rPr>
                  <w:b/>
                  <w:sz w:val="15"/>
                  <w:szCs w:val="15"/>
                  <w:lang w:eastAsia="ja-JP"/>
                </w:rPr>
                <w:t>devtree_generic_server_module</w:t>
              </w:r>
            </w:ins>
          </w:p>
          <w:p w:rsidR="00025A62" w:rsidRPr="00720FAC" w:rsidRDefault="00025A62" w:rsidP="006568C8">
            <w:pPr>
              <w:pStyle w:val="CETextBody"/>
              <w:jc w:val="center"/>
              <w:rPr>
                <w:ins w:id="15121" w:author=" " w:date="2017-03-09T10:48:00Z"/>
                <w:b/>
                <w:sz w:val="15"/>
                <w:szCs w:val="15"/>
                <w:lang w:eastAsia="ja-JP"/>
              </w:rPr>
            </w:pPr>
            <w:ins w:id="15122"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123" w:author=" " w:date="2017-03-09T10:48:00Z"/>
                <w:b/>
                <w:sz w:val="15"/>
                <w:szCs w:val="15"/>
                <w:lang w:val="en-US" w:eastAsia="ja-JP"/>
              </w:rPr>
            </w:pPr>
            <w:ins w:id="15124" w:author=" " w:date="2017-03-09T10:48:00Z">
              <w:r w:rsidRPr="006468A6">
                <w:rPr>
                  <w:b/>
                  <w:sz w:val="15"/>
                  <w:szCs w:val="15"/>
                  <w:lang w:val="en-US" w:eastAsia="ja-JP"/>
                </w:rPr>
                <w:t>DISCOM_sample_virt</w:t>
              </w:r>
            </w:ins>
          </w:p>
          <w:p w:rsidR="00025A62" w:rsidRPr="00720FAC" w:rsidRDefault="00025A62" w:rsidP="006568C8">
            <w:pPr>
              <w:pStyle w:val="CETextBody"/>
              <w:jc w:val="center"/>
              <w:rPr>
                <w:ins w:id="15125" w:author=" " w:date="2017-03-09T10:48:00Z"/>
                <w:b/>
                <w:sz w:val="15"/>
                <w:szCs w:val="15"/>
                <w:lang w:eastAsia="ja-JP"/>
              </w:rPr>
            </w:pPr>
            <w:ins w:id="15126"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127" w:author=" " w:date="2017-03-09T10:48:00Z"/>
                <w:b/>
                <w:sz w:val="15"/>
                <w:szCs w:val="15"/>
                <w:lang w:eastAsia="ja-JP"/>
              </w:rPr>
            </w:pPr>
            <w:ins w:id="15128" w:author=" " w:date="2017-03-09T10:48:00Z">
              <w:r w:rsidRPr="006468A6">
                <w:rPr>
                  <w:b/>
                  <w:sz w:val="15"/>
                  <w:szCs w:val="15"/>
                  <w:lang w:eastAsia="ja-JP"/>
                </w:rPr>
                <w:t>FBServer</w:t>
              </w:r>
            </w:ins>
          </w:p>
          <w:p w:rsidR="00025A62" w:rsidRPr="00720FAC" w:rsidRDefault="00025A62" w:rsidP="006568C8">
            <w:pPr>
              <w:pStyle w:val="CETextBody"/>
              <w:jc w:val="center"/>
              <w:rPr>
                <w:ins w:id="15129" w:author=" " w:date="2017-03-09T10:48:00Z"/>
                <w:b/>
                <w:sz w:val="15"/>
                <w:szCs w:val="15"/>
                <w:lang w:eastAsia="ja-JP"/>
              </w:rPr>
            </w:pPr>
            <w:ins w:id="15130"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131" w:author=" " w:date="2017-03-09T10:48:00Z"/>
                <w:b/>
                <w:sz w:val="15"/>
                <w:szCs w:val="15"/>
                <w:lang w:eastAsia="ja-JP"/>
              </w:rPr>
            </w:pPr>
            <w:ins w:id="15132" w:author=" " w:date="2017-03-09T10:48:00Z">
              <w:r w:rsidRPr="006468A6">
                <w:rPr>
                  <w:b/>
                  <w:sz w:val="15"/>
                  <w:szCs w:val="15"/>
                  <w:lang w:eastAsia="ja-JP"/>
                </w:rPr>
                <w:t>INT_Logo_sample_virt</w:t>
              </w:r>
            </w:ins>
          </w:p>
          <w:p w:rsidR="00025A62" w:rsidRPr="00720FAC" w:rsidRDefault="00025A62" w:rsidP="006568C8">
            <w:pPr>
              <w:pStyle w:val="CETextBody"/>
              <w:jc w:val="center"/>
              <w:rPr>
                <w:ins w:id="15133" w:author=" " w:date="2017-03-09T10:48:00Z"/>
                <w:b/>
                <w:sz w:val="15"/>
                <w:szCs w:val="15"/>
                <w:lang w:eastAsia="ja-JP"/>
              </w:rPr>
            </w:pPr>
            <w:ins w:id="15134" w:author=" " w:date="2017-03-09T10:48:00Z">
              <w:r w:rsidRPr="006468A6">
                <w:rPr>
                  <w:b/>
                  <w:sz w:val="15"/>
                  <w:szCs w:val="15"/>
                  <w:lang w:eastAsia="ja-JP"/>
                </w:rPr>
                <w:t xml:space="preserve">  [Byte]</w:t>
              </w:r>
            </w:ins>
          </w:p>
        </w:tc>
        <w:tc>
          <w:tcPr>
            <w:tcW w:w="1355" w:type="dxa"/>
            <w:tcBorders>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135" w:author=" " w:date="2017-03-09T10:48:00Z"/>
                <w:b/>
                <w:sz w:val="15"/>
                <w:szCs w:val="15"/>
                <w:lang w:eastAsia="ja-JP"/>
              </w:rPr>
            </w:pPr>
            <w:ins w:id="15136" w:author=" " w:date="2017-03-09T10:48:00Z">
              <w:r w:rsidRPr="006468A6">
                <w:rPr>
                  <w:b/>
                  <w:sz w:val="15"/>
                  <w:szCs w:val="15"/>
                  <w:lang w:eastAsia="ja-JP"/>
                </w:rPr>
                <w:t>ip46router_devtree_module</w:t>
              </w:r>
            </w:ins>
          </w:p>
          <w:p w:rsidR="00025A62" w:rsidRPr="006468A6" w:rsidRDefault="00025A62" w:rsidP="006568C8">
            <w:pPr>
              <w:pStyle w:val="CETextBody"/>
              <w:jc w:val="center"/>
              <w:rPr>
                <w:ins w:id="15137" w:author=" " w:date="2017-03-09T10:48:00Z"/>
                <w:b/>
                <w:sz w:val="15"/>
                <w:szCs w:val="15"/>
                <w:lang w:eastAsia="ja-JP"/>
              </w:rPr>
            </w:pPr>
            <w:ins w:id="15138" w:author=" " w:date="2017-03-09T10:48:00Z">
              <w:r w:rsidRPr="006468A6">
                <w:rPr>
                  <w:b/>
                  <w:sz w:val="15"/>
                  <w:szCs w:val="15"/>
                  <w:lang w:eastAsia="ja-JP"/>
                </w:rPr>
                <w:t xml:space="preserve">  [Byte]</w:t>
              </w:r>
            </w:ins>
          </w:p>
        </w:tc>
      </w:tr>
      <w:tr w:rsidR="00025A62" w:rsidRPr="00E8715A" w:rsidTr="006568C8">
        <w:trPr>
          <w:jc w:val="center"/>
          <w:ins w:id="15139" w:author=" " w:date="2017-03-09T10:48:00Z"/>
        </w:trPr>
        <w:tc>
          <w:tcPr>
            <w:tcW w:w="931" w:type="dxa"/>
            <w:tcBorders>
              <w:top w:val="single" w:sz="12" w:space="0" w:color="auto"/>
              <w:left w:val="single" w:sz="12" w:space="0" w:color="auto"/>
              <w:bottom w:val="single" w:sz="12" w:space="0" w:color="auto"/>
              <w:right w:val="single" w:sz="6" w:space="0" w:color="auto"/>
            </w:tcBorders>
            <w:shd w:val="clear" w:color="auto" w:fill="BFBFBF" w:themeFill="background1" w:themeFillShade="BF"/>
          </w:tcPr>
          <w:p w:rsidR="00025A62" w:rsidRPr="00720FAC" w:rsidRDefault="00025A62" w:rsidP="006568C8">
            <w:pPr>
              <w:pStyle w:val="CETextBody"/>
              <w:rPr>
                <w:ins w:id="15140" w:author=" " w:date="2017-03-09T10:48:00Z"/>
                <w:b/>
                <w:sz w:val="15"/>
                <w:szCs w:val="15"/>
                <w:lang w:eastAsia="ja-JP"/>
              </w:rPr>
            </w:pPr>
            <w:ins w:id="15141" w:author=" " w:date="2017-03-09T10:48:00Z">
              <w:r w:rsidRPr="00720FAC">
                <w:rPr>
                  <w:b/>
                  <w:sz w:val="15"/>
                  <w:szCs w:val="15"/>
                  <w:lang w:eastAsia="ja-JP"/>
                </w:rPr>
                <w:t>Ave.</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142" w:author=" " w:date="2017-03-09T10:48:00Z"/>
                <w:sz w:val="15"/>
                <w:szCs w:val="15"/>
                <w:lang w:eastAsia="ja-JP"/>
              </w:rPr>
            </w:pPr>
            <w:ins w:id="15143" w:author=" " w:date="2017-03-09T10:48:00Z">
              <w:r w:rsidRPr="00720FAC">
                <w:rPr>
                  <w:sz w:val="15"/>
                  <w:szCs w:val="15"/>
                </w:rPr>
                <w:t xml:space="preserve">35574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144" w:author=" " w:date="2017-03-09T10:48:00Z"/>
                <w:sz w:val="15"/>
                <w:szCs w:val="15"/>
                <w:lang w:eastAsia="ja-JP"/>
              </w:rPr>
            </w:pPr>
            <w:ins w:id="15145" w:author=" " w:date="2017-03-09T10:48:00Z">
              <w:r w:rsidRPr="00720FAC">
                <w:rPr>
                  <w:sz w:val="15"/>
                  <w:szCs w:val="15"/>
                </w:rPr>
                <w:t xml:space="preserve">12083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146" w:author=" " w:date="2017-03-09T10:48:00Z"/>
                <w:sz w:val="15"/>
                <w:szCs w:val="15"/>
                <w:lang w:eastAsia="ja-JP"/>
              </w:rPr>
            </w:pPr>
            <w:ins w:id="15147" w:author=" " w:date="2017-03-09T10:48:00Z">
              <w:r w:rsidRPr="00720FAC">
                <w:rPr>
                  <w:sz w:val="15"/>
                  <w:szCs w:val="15"/>
                </w:rPr>
                <w:t xml:space="preserve">10824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148" w:author=" " w:date="2017-03-09T10:48:00Z"/>
                <w:sz w:val="15"/>
                <w:szCs w:val="15"/>
                <w:lang w:eastAsia="ja-JP"/>
              </w:rPr>
            </w:pPr>
            <w:ins w:id="15149" w:author=" " w:date="2017-03-09T10:48:00Z">
              <w:r w:rsidRPr="00720FAC">
                <w:rPr>
                  <w:sz w:val="15"/>
                  <w:szCs w:val="15"/>
                </w:rPr>
                <w:t xml:space="preserve">11674 </w:t>
              </w:r>
            </w:ins>
          </w:p>
        </w:tc>
        <w:tc>
          <w:tcPr>
            <w:tcW w:w="1355" w:type="dxa"/>
            <w:tcBorders>
              <w:top w:val="single" w:sz="12" w:space="0" w:color="auto"/>
              <w:left w:val="single" w:sz="6" w:space="0" w:color="auto"/>
              <w:bottom w:val="single" w:sz="12" w:space="0" w:color="auto"/>
              <w:right w:val="single" w:sz="6" w:space="0" w:color="auto"/>
            </w:tcBorders>
          </w:tcPr>
          <w:p w:rsidR="00025A62" w:rsidRPr="00720FAC" w:rsidRDefault="00025A62" w:rsidP="006568C8">
            <w:pPr>
              <w:pStyle w:val="CETextBody"/>
              <w:jc w:val="right"/>
              <w:rPr>
                <w:ins w:id="15150" w:author=" " w:date="2017-03-09T10:48:00Z"/>
                <w:sz w:val="15"/>
                <w:szCs w:val="15"/>
                <w:lang w:eastAsia="ja-JP"/>
              </w:rPr>
            </w:pPr>
            <w:ins w:id="15151" w:author=" " w:date="2017-03-09T10:48:00Z">
              <w:r w:rsidRPr="00720FAC">
                <w:rPr>
                  <w:sz w:val="15"/>
                  <w:szCs w:val="15"/>
                </w:rPr>
                <w:t xml:space="preserve">10711 </w:t>
              </w:r>
            </w:ins>
          </w:p>
        </w:tc>
        <w:tc>
          <w:tcPr>
            <w:tcW w:w="1355" w:type="dxa"/>
            <w:tcBorders>
              <w:top w:val="single" w:sz="12" w:space="0" w:color="auto"/>
              <w:left w:val="single" w:sz="6" w:space="0" w:color="auto"/>
              <w:bottom w:val="single" w:sz="12" w:space="0" w:color="auto"/>
              <w:right w:val="single" w:sz="12" w:space="0" w:color="auto"/>
            </w:tcBorders>
          </w:tcPr>
          <w:p w:rsidR="00025A62" w:rsidRPr="006468A6" w:rsidRDefault="00025A62" w:rsidP="006568C8">
            <w:pPr>
              <w:pStyle w:val="CETextBody"/>
              <w:jc w:val="right"/>
              <w:rPr>
                <w:ins w:id="15152" w:author=" " w:date="2017-03-09T10:48:00Z"/>
                <w:sz w:val="15"/>
                <w:szCs w:val="15"/>
                <w:lang w:eastAsia="ja-JP"/>
              </w:rPr>
            </w:pPr>
            <w:ins w:id="15153" w:author=" " w:date="2017-03-09T10:48:00Z">
              <w:r w:rsidRPr="00720FAC">
                <w:rPr>
                  <w:sz w:val="15"/>
                  <w:szCs w:val="15"/>
                </w:rPr>
                <w:t xml:space="preserve">4813 </w:t>
              </w:r>
            </w:ins>
          </w:p>
        </w:tc>
      </w:tr>
      <w:tr w:rsidR="00025A62" w:rsidRPr="00E8715A" w:rsidTr="006568C8">
        <w:trPr>
          <w:jc w:val="center"/>
          <w:ins w:id="15154" w:author=" " w:date="2017-03-09T10:48:00Z"/>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155" w:author=" " w:date="2017-03-09T10:48:00Z"/>
                <w:b/>
                <w:sz w:val="15"/>
                <w:szCs w:val="15"/>
                <w:lang w:eastAsia="ja-JP"/>
              </w:rPr>
            </w:pPr>
            <w:ins w:id="15156" w:author=" " w:date="2017-03-09T10:48:00Z">
              <w:r w:rsidRPr="00720FAC">
                <w:rPr>
                  <w:b/>
                  <w:sz w:val="15"/>
                  <w:szCs w:val="15"/>
                  <w:lang w:eastAsia="ja-JP"/>
                </w:rPr>
                <w:t>1</w:t>
              </w:r>
            </w:ins>
          </w:p>
        </w:tc>
        <w:tc>
          <w:tcPr>
            <w:tcW w:w="1355" w:type="dxa"/>
            <w:tcBorders>
              <w:top w:val="single" w:sz="12" w:space="0" w:color="auto"/>
              <w:left w:val="single" w:sz="4" w:space="0" w:color="auto"/>
              <w:right w:val="single" w:sz="4" w:space="0" w:color="auto"/>
            </w:tcBorders>
            <w:vAlign w:val="bottom"/>
          </w:tcPr>
          <w:p w:rsidR="00025A62" w:rsidRPr="00720FAC" w:rsidRDefault="00025A62" w:rsidP="006568C8">
            <w:pPr>
              <w:pStyle w:val="CETextBody"/>
              <w:jc w:val="right"/>
              <w:rPr>
                <w:ins w:id="15157" w:author=" " w:date="2017-03-09T10:48:00Z"/>
                <w:sz w:val="15"/>
                <w:szCs w:val="15"/>
                <w:lang w:eastAsia="ja-JP"/>
              </w:rPr>
            </w:pPr>
            <w:ins w:id="15158" w:author=" " w:date="2017-03-09T10:48:00Z">
              <w:r w:rsidRPr="006468A6">
                <w:rPr>
                  <w:sz w:val="15"/>
                  <w:szCs w:val="15"/>
                  <w:lang w:eastAsia="ja-JP"/>
                </w:rPr>
                <w:t>34918</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159" w:author=" " w:date="2017-03-09T10:48:00Z"/>
                <w:sz w:val="15"/>
                <w:szCs w:val="15"/>
                <w:lang w:eastAsia="ja-JP"/>
              </w:rPr>
            </w:pPr>
            <w:ins w:id="15160" w:author=" " w:date="2017-03-09T10:48:00Z">
              <w:r w:rsidRPr="00720FAC">
                <w:rPr>
                  <w:sz w:val="15"/>
                  <w:szCs w:val="15"/>
                </w:rPr>
                <w:t>12083</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161" w:author=" " w:date="2017-03-09T10:48:00Z"/>
                <w:sz w:val="15"/>
                <w:szCs w:val="15"/>
                <w:lang w:eastAsia="ja-JP"/>
              </w:rPr>
            </w:pPr>
            <w:ins w:id="15162" w:author=" " w:date="2017-03-09T10:48:00Z">
              <w:r w:rsidRPr="00720FAC">
                <w:rPr>
                  <w:sz w:val="15"/>
                  <w:szCs w:val="15"/>
                </w:rPr>
                <w:t xml:space="preserve">10752 </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163" w:author=" " w:date="2017-03-09T10:48:00Z"/>
                <w:sz w:val="15"/>
                <w:szCs w:val="15"/>
                <w:lang w:eastAsia="ja-JP"/>
              </w:rPr>
            </w:pPr>
            <w:ins w:id="15164" w:author=" " w:date="2017-03-09T10:48:00Z">
              <w:r w:rsidRPr="00720FAC">
                <w:rPr>
                  <w:sz w:val="15"/>
                  <w:szCs w:val="15"/>
                </w:rPr>
                <w:t xml:space="preserve">11674 </w:t>
              </w:r>
            </w:ins>
          </w:p>
        </w:tc>
        <w:tc>
          <w:tcPr>
            <w:tcW w:w="1355" w:type="dxa"/>
            <w:tcBorders>
              <w:top w:val="single" w:sz="12" w:space="0" w:color="auto"/>
              <w:left w:val="single" w:sz="4" w:space="0" w:color="auto"/>
              <w:right w:val="single" w:sz="4" w:space="0" w:color="auto"/>
            </w:tcBorders>
          </w:tcPr>
          <w:p w:rsidR="00025A62" w:rsidRPr="00720FAC" w:rsidRDefault="00025A62" w:rsidP="006568C8">
            <w:pPr>
              <w:pStyle w:val="CETextBody"/>
              <w:jc w:val="right"/>
              <w:rPr>
                <w:ins w:id="15165" w:author=" " w:date="2017-03-09T10:48:00Z"/>
                <w:sz w:val="15"/>
                <w:szCs w:val="15"/>
                <w:lang w:eastAsia="ja-JP"/>
              </w:rPr>
            </w:pPr>
            <w:ins w:id="15166" w:author=" " w:date="2017-03-09T10:48:00Z">
              <w:r w:rsidRPr="00720FAC">
                <w:rPr>
                  <w:sz w:val="15"/>
                  <w:szCs w:val="15"/>
                </w:rPr>
                <w:t xml:space="preserve">10752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167" w:author=" " w:date="2017-03-09T10:48:00Z"/>
                <w:sz w:val="15"/>
                <w:szCs w:val="15"/>
                <w:lang w:eastAsia="ja-JP"/>
              </w:rPr>
            </w:pPr>
            <w:ins w:id="15168" w:author=" " w:date="2017-03-09T10:48:00Z">
              <w:r w:rsidRPr="006468A6">
                <w:rPr>
                  <w:sz w:val="15"/>
                  <w:szCs w:val="15"/>
                </w:rPr>
                <w:t xml:space="preserve">4812 </w:t>
              </w:r>
            </w:ins>
          </w:p>
        </w:tc>
      </w:tr>
      <w:tr w:rsidR="00025A62" w:rsidRPr="00E8715A" w:rsidTr="006568C8">
        <w:trPr>
          <w:jc w:val="center"/>
          <w:ins w:id="1516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170" w:author=" " w:date="2017-03-09T10:48:00Z"/>
                <w:b/>
                <w:sz w:val="15"/>
                <w:szCs w:val="15"/>
                <w:lang w:eastAsia="ja-JP"/>
              </w:rPr>
            </w:pPr>
            <w:ins w:id="15171" w:author=" " w:date="2017-03-09T10:48:00Z">
              <w:r w:rsidRPr="00720FAC">
                <w:rPr>
                  <w:b/>
                  <w:sz w:val="15"/>
                  <w:szCs w:val="15"/>
                  <w:lang w:eastAsia="ja-JP"/>
                </w:rPr>
                <w:t>2</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172" w:author=" " w:date="2017-03-09T10:48:00Z"/>
                <w:sz w:val="15"/>
                <w:szCs w:val="15"/>
                <w:lang w:eastAsia="ja-JP"/>
              </w:rPr>
            </w:pPr>
            <w:ins w:id="15173"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74" w:author=" " w:date="2017-03-09T10:48:00Z"/>
                <w:sz w:val="15"/>
                <w:szCs w:val="15"/>
                <w:lang w:eastAsia="ja-JP"/>
              </w:rPr>
            </w:pPr>
            <w:ins w:id="1517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76" w:author=" " w:date="2017-03-09T10:48:00Z"/>
                <w:sz w:val="15"/>
                <w:szCs w:val="15"/>
                <w:lang w:eastAsia="ja-JP"/>
              </w:rPr>
            </w:pPr>
            <w:ins w:id="1517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78" w:author=" " w:date="2017-03-09T10:48:00Z"/>
                <w:sz w:val="15"/>
                <w:szCs w:val="15"/>
                <w:lang w:eastAsia="ja-JP"/>
              </w:rPr>
            </w:pPr>
            <w:ins w:id="1517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80" w:author=" " w:date="2017-03-09T10:48:00Z"/>
                <w:sz w:val="15"/>
                <w:szCs w:val="15"/>
                <w:lang w:eastAsia="ja-JP"/>
              </w:rPr>
            </w:pPr>
            <w:ins w:id="15181"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182" w:author=" " w:date="2017-03-09T10:48:00Z"/>
                <w:sz w:val="15"/>
                <w:szCs w:val="15"/>
                <w:lang w:eastAsia="ja-JP"/>
              </w:rPr>
            </w:pPr>
            <w:ins w:id="15183" w:author=" " w:date="2017-03-09T10:48:00Z">
              <w:r w:rsidRPr="006468A6">
                <w:rPr>
                  <w:sz w:val="15"/>
                  <w:szCs w:val="15"/>
                </w:rPr>
                <w:t xml:space="preserve">4812 </w:t>
              </w:r>
            </w:ins>
          </w:p>
        </w:tc>
      </w:tr>
      <w:tr w:rsidR="00025A62" w:rsidRPr="00E8715A" w:rsidTr="006568C8">
        <w:trPr>
          <w:jc w:val="center"/>
          <w:ins w:id="1518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185" w:author=" " w:date="2017-03-09T10:48:00Z"/>
                <w:b/>
                <w:sz w:val="15"/>
                <w:szCs w:val="15"/>
                <w:lang w:eastAsia="ja-JP"/>
              </w:rPr>
            </w:pPr>
            <w:ins w:id="15186" w:author=" " w:date="2017-03-09T10:48:00Z">
              <w:r w:rsidRPr="00720FAC">
                <w:rPr>
                  <w:b/>
                  <w:sz w:val="15"/>
                  <w:szCs w:val="15"/>
                  <w:lang w:eastAsia="ja-JP"/>
                </w:rPr>
                <w:t>3</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187" w:author=" " w:date="2017-03-09T10:48:00Z"/>
                <w:sz w:val="15"/>
                <w:szCs w:val="15"/>
                <w:lang w:eastAsia="ja-JP"/>
              </w:rPr>
            </w:pPr>
            <w:ins w:id="15188"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89" w:author=" " w:date="2017-03-09T10:48:00Z"/>
                <w:sz w:val="15"/>
                <w:szCs w:val="15"/>
                <w:lang w:eastAsia="ja-JP"/>
              </w:rPr>
            </w:pPr>
            <w:ins w:id="1519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91" w:author=" " w:date="2017-03-09T10:48:00Z"/>
                <w:sz w:val="15"/>
                <w:szCs w:val="15"/>
                <w:lang w:eastAsia="ja-JP"/>
              </w:rPr>
            </w:pPr>
            <w:ins w:id="1519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93" w:author=" " w:date="2017-03-09T10:48:00Z"/>
                <w:sz w:val="15"/>
                <w:szCs w:val="15"/>
                <w:lang w:eastAsia="ja-JP"/>
              </w:rPr>
            </w:pPr>
            <w:ins w:id="1519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195" w:author=" " w:date="2017-03-09T10:48:00Z"/>
                <w:sz w:val="15"/>
                <w:szCs w:val="15"/>
                <w:lang w:eastAsia="ja-JP"/>
              </w:rPr>
            </w:pPr>
            <w:ins w:id="15196"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197" w:author=" " w:date="2017-03-09T10:48:00Z"/>
                <w:sz w:val="15"/>
                <w:szCs w:val="15"/>
                <w:lang w:eastAsia="ja-JP"/>
              </w:rPr>
            </w:pPr>
            <w:ins w:id="15198" w:author=" " w:date="2017-03-09T10:48:00Z">
              <w:r w:rsidRPr="006468A6">
                <w:rPr>
                  <w:sz w:val="15"/>
                  <w:szCs w:val="15"/>
                </w:rPr>
                <w:t xml:space="preserve">4812 </w:t>
              </w:r>
            </w:ins>
          </w:p>
        </w:tc>
      </w:tr>
      <w:tr w:rsidR="00025A62" w:rsidRPr="00E8715A" w:rsidTr="006568C8">
        <w:trPr>
          <w:jc w:val="center"/>
          <w:ins w:id="1519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00" w:author=" " w:date="2017-03-09T10:48:00Z"/>
                <w:b/>
                <w:sz w:val="15"/>
                <w:szCs w:val="15"/>
                <w:lang w:eastAsia="ja-JP"/>
              </w:rPr>
            </w:pPr>
            <w:ins w:id="15201" w:author=" " w:date="2017-03-09T10:48:00Z">
              <w:r w:rsidRPr="00720FAC">
                <w:rPr>
                  <w:b/>
                  <w:sz w:val="15"/>
                  <w:szCs w:val="15"/>
                  <w:lang w:eastAsia="ja-JP"/>
                </w:rPr>
                <w:t>4</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02" w:author=" " w:date="2017-03-09T10:48:00Z"/>
                <w:sz w:val="15"/>
                <w:szCs w:val="15"/>
                <w:lang w:eastAsia="ja-JP"/>
              </w:rPr>
            </w:pPr>
            <w:ins w:id="15203"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04" w:author=" " w:date="2017-03-09T10:48:00Z"/>
                <w:sz w:val="15"/>
                <w:szCs w:val="15"/>
                <w:lang w:eastAsia="ja-JP"/>
              </w:rPr>
            </w:pPr>
            <w:ins w:id="1520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06" w:author=" " w:date="2017-03-09T10:48:00Z"/>
                <w:sz w:val="15"/>
                <w:szCs w:val="15"/>
                <w:lang w:eastAsia="ja-JP"/>
              </w:rPr>
            </w:pPr>
            <w:ins w:id="1520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08" w:author=" " w:date="2017-03-09T10:48:00Z"/>
                <w:sz w:val="15"/>
                <w:szCs w:val="15"/>
                <w:lang w:eastAsia="ja-JP"/>
              </w:rPr>
            </w:pPr>
            <w:ins w:id="1520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10" w:author=" " w:date="2017-03-09T10:48:00Z"/>
                <w:sz w:val="15"/>
                <w:szCs w:val="15"/>
                <w:lang w:eastAsia="ja-JP"/>
              </w:rPr>
            </w:pPr>
            <w:ins w:id="15211"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12" w:author=" " w:date="2017-03-09T10:48:00Z"/>
                <w:sz w:val="15"/>
                <w:szCs w:val="15"/>
                <w:lang w:eastAsia="ja-JP"/>
              </w:rPr>
            </w:pPr>
            <w:ins w:id="15213" w:author=" " w:date="2017-03-09T10:48:00Z">
              <w:r w:rsidRPr="006468A6">
                <w:rPr>
                  <w:sz w:val="15"/>
                  <w:szCs w:val="15"/>
                </w:rPr>
                <w:t xml:space="preserve">4812 </w:t>
              </w:r>
            </w:ins>
          </w:p>
        </w:tc>
      </w:tr>
      <w:tr w:rsidR="00025A62" w:rsidRPr="00E8715A" w:rsidTr="006568C8">
        <w:trPr>
          <w:jc w:val="center"/>
          <w:ins w:id="1521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15" w:author=" " w:date="2017-03-09T10:48:00Z"/>
                <w:b/>
                <w:sz w:val="15"/>
                <w:szCs w:val="15"/>
                <w:lang w:eastAsia="ja-JP"/>
              </w:rPr>
            </w:pPr>
            <w:ins w:id="15216" w:author=" " w:date="2017-03-09T10:48:00Z">
              <w:r w:rsidRPr="00720FAC">
                <w:rPr>
                  <w:b/>
                  <w:sz w:val="15"/>
                  <w:szCs w:val="15"/>
                  <w:lang w:eastAsia="ja-JP"/>
                </w:rPr>
                <w:t>5</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17" w:author=" " w:date="2017-03-09T10:48:00Z"/>
                <w:sz w:val="15"/>
                <w:szCs w:val="15"/>
                <w:lang w:eastAsia="ja-JP"/>
              </w:rPr>
            </w:pPr>
            <w:ins w:id="15218" w:author=" " w:date="2017-03-09T10:48:00Z">
              <w:r w:rsidRPr="006468A6">
                <w:rPr>
                  <w:sz w:val="15"/>
                  <w:szCs w:val="15"/>
                  <w:lang w:eastAsia="ja-JP"/>
                </w:rPr>
                <w:t>35430</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19" w:author=" " w:date="2017-03-09T10:48:00Z"/>
                <w:sz w:val="15"/>
                <w:szCs w:val="15"/>
                <w:lang w:eastAsia="ja-JP"/>
              </w:rPr>
            </w:pPr>
            <w:ins w:id="1522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21" w:author=" " w:date="2017-03-09T10:48:00Z"/>
                <w:sz w:val="15"/>
                <w:szCs w:val="15"/>
                <w:lang w:eastAsia="ja-JP"/>
              </w:rPr>
            </w:pPr>
            <w:ins w:id="1522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23" w:author=" " w:date="2017-03-09T10:48:00Z"/>
                <w:sz w:val="15"/>
                <w:szCs w:val="15"/>
                <w:lang w:eastAsia="ja-JP"/>
              </w:rPr>
            </w:pPr>
            <w:ins w:id="1522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25" w:author=" " w:date="2017-03-09T10:48:00Z"/>
                <w:sz w:val="15"/>
                <w:szCs w:val="15"/>
                <w:lang w:eastAsia="ja-JP"/>
              </w:rPr>
            </w:pPr>
            <w:ins w:id="15226" w:author=" " w:date="2017-03-09T10:48:00Z">
              <w:r w:rsidRPr="00720FAC">
                <w:rPr>
                  <w:sz w:val="15"/>
                  <w:szCs w:val="15"/>
                </w:rPr>
                <w:t xml:space="preserve">10650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27" w:author=" " w:date="2017-03-09T10:48:00Z"/>
                <w:sz w:val="15"/>
                <w:szCs w:val="15"/>
                <w:lang w:eastAsia="ja-JP"/>
              </w:rPr>
            </w:pPr>
            <w:ins w:id="15228" w:author=" " w:date="2017-03-09T10:48:00Z">
              <w:r w:rsidRPr="006468A6">
                <w:rPr>
                  <w:sz w:val="15"/>
                  <w:szCs w:val="15"/>
                </w:rPr>
                <w:t xml:space="preserve">4812 </w:t>
              </w:r>
            </w:ins>
          </w:p>
        </w:tc>
      </w:tr>
      <w:tr w:rsidR="00025A62" w:rsidRPr="00E8715A" w:rsidTr="006568C8">
        <w:trPr>
          <w:jc w:val="center"/>
          <w:ins w:id="1522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30" w:author=" " w:date="2017-03-09T10:48:00Z"/>
                <w:b/>
                <w:sz w:val="15"/>
                <w:szCs w:val="15"/>
                <w:lang w:eastAsia="ja-JP"/>
              </w:rPr>
            </w:pPr>
            <w:ins w:id="15231" w:author=" " w:date="2017-03-09T10:48:00Z">
              <w:r w:rsidRPr="00720FAC">
                <w:rPr>
                  <w:b/>
                  <w:sz w:val="15"/>
                  <w:szCs w:val="15"/>
                  <w:lang w:eastAsia="ja-JP"/>
                </w:rPr>
                <w:t>6</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32" w:author=" " w:date="2017-03-09T10:48:00Z"/>
                <w:sz w:val="15"/>
                <w:szCs w:val="15"/>
                <w:lang w:eastAsia="ja-JP"/>
              </w:rPr>
            </w:pPr>
            <w:ins w:id="15233" w:author=" " w:date="2017-03-09T10:48:00Z">
              <w:r w:rsidRPr="006468A6">
                <w:rPr>
                  <w:sz w:val="15"/>
                  <w:szCs w:val="15"/>
                  <w:lang w:eastAsia="ja-JP"/>
                </w:rPr>
                <w:t>34918</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34" w:author=" " w:date="2017-03-09T10:48:00Z"/>
                <w:sz w:val="15"/>
                <w:szCs w:val="15"/>
                <w:lang w:eastAsia="ja-JP"/>
              </w:rPr>
            </w:pPr>
            <w:ins w:id="1523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36" w:author=" " w:date="2017-03-09T10:48:00Z"/>
                <w:sz w:val="15"/>
                <w:szCs w:val="15"/>
                <w:lang w:eastAsia="ja-JP"/>
              </w:rPr>
            </w:pPr>
            <w:ins w:id="1523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38" w:author=" " w:date="2017-03-09T10:48:00Z"/>
                <w:sz w:val="15"/>
                <w:szCs w:val="15"/>
                <w:lang w:eastAsia="ja-JP"/>
              </w:rPr>
            </w:pPr>
            <w:ins w:id="1523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40" w:author=" " w:date="2017-03-09T10:48:00Z"/>
                <w:sz w:val="15"/>
                <w:szCs w:val="15"/>
                <w:lang w:eastAsia="ja-JP"/>
              </w:rPr>
            </w:pPr>
            <w:ins w:id="15241"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42" w:author=" " w:date="2017-03-09T10:48:00Z"/>
                <w:sz w:val="15"/>
                <w:szCs w:val="15"/>
                <w:lang w:eastAsia="ja-JP"/>
              </w:rPr>
            </w:pPr>
            <w:ins w:id="15243" w:author=" " w:date="2017-03-09T10:48:00Z">
              <w:r w:rsidRPr="006468A6">
                <w:rPr>
                  <w:sz w:val="15"/>
                  <w:szCs w:val="15"/>
                </w:rPr>
                <w:t xml:space="preserve">4812 </w:t>
              </w:r>
            </w:ins>
          </w:p>
        </w:tc>
      </w:tr>
      <w:tr w:rsidR="00025A62" w:rsidRPr="00E8715A" w:rsidTr="006568C8">
        <w:trPr>
          <w:jc w:val="center"/>
          <w:ins w:id="1524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45" w:author=" " w:date="2017-03-09T10:48:00Z"/>
                <w:b/>
                <w:sz w:val="15"/>
                <w:szCs w:val="15"/>
                <w:lang w:eastAsia="ja-JP"/>
              </w:rPr>
            </w:pPr>
            <w:ins w:id="15246" w:author=" " w:date="2017-03-09T10:48:00Z">
              <w:r w:rsidRPr="00720FAC">
                <w:rPr>
                  <w:b/>
                  <w:sz w:val="15"/>
                  <w:szCs w:val="15"/>
                  <w:lang w:eastAsia="ja-JP"/>
                </w:rPr>
                <w:t>7</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47" w:author=" " w:date="2017-03-09T10:48:00Z"/>
                <w:sz w:val="15"/>
                <w:szCs w:val="15"/>
                <w:lang w:eastAsia="ja-JP"/>
              </w:rPr>
            </w:pPr>
            <w:ins w:id="15248" w:author=" " w:date="2017-03-09T10:48:00Z">
              <w:r w:rsidRPr="006468A6">
                <w:rPr>
                  <w:sz w:val="15"/>
                  <w:szCs w:val="15"/>
                  <w:lang w:eastAsia="ja-JP"/>
                </w:rPr>
                <w:t>35942</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49" w:author=" " w:date="2017-03-09T10:48:00Z"/>
                <w:sz w:val="15"/>
                <w:szCs w:val="15"/>
                <w:lang w:eastAsia="ja-JP"/>
              </w:rPr>
            </w:pPr>
            <w:ins w:id="1525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51" w:author=" " w:date="2017-03-09T10:48:00Z"/>
                <w:sz w:val="15"/>
                <w:szCs w:val="15"/>
                <w:lang w:eastAsia="ja-JP"/>
              </w:rPr>
            </w:pPr>
            <w:ins w:id="15252"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53" w:author=" " w:date="2017-03-09T10:48:00Z"/>
                <w:sz w:val="15"/>
                <w:szCs w:val="15"/>
                <w:lang w:eastAsia="ja-JP"/>
              </w:rPr>
            </w:pPr>
            <w:ins w:id="1525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55" w:author=" " w:date="2017-03-09T10:48:00Z"/>
                <w:sz w:val="15"/>
                <w:szCs w:val="15"/>
                <w:lang w:eastAsia="ja-JP"/>
              </w:rPr>
            </w:pPr>
            <w:ins w:id="15256"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57" w:author=" " w:date="2017-03-09T10:48:00Z"/>
                <w:sz w:val="15"/>
                <w:szCs w:val="15"/>
                <w:lang w:eastAsia="ja-JP"/>
              </w:rPr>
            </w:pPr>
            <w:ins w:id="15258" w:author=" " w:date="2017-03-09T10:48:00Z">
              <w:r w:rsidRPr="006468A6">
                <w:rPr>
                  <w:sz w:val="15"/>
                  <w:szCs w:val="15"/>
                </w:rPr>
                <w:t xml:space="preserve">4812 </w:t>
              </w:r>
            </w:ins>
          </w:p>
        </w:tc>
      </w:tr>
      <w:tr w:rsidR="00025A62" w:rsidRPr="00E8715A" w:rsidTr="006568C8">
        <w:trPr>
          <w:jc w:val="center"/>
          <w:ins w:id="1525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60" w:author=" " w:date="2017-03-09T10:48:00Z"/>
                <w:b/>
                <w:sz w:val="15"/>
                <w:szCs w:val="15"/>
                <w:lang w:eastAsia="ja-JP"/>
              </w:rPr>
            </w:pPr>
            <w:ins w:id="15261" w:author=" " w:date="2017-03-09T10:48:00Z">
              <w:r w:rsidRPr="00720FAC">
                <w:rPr>
                  <w:b/>
                  <w:sz w:val="15"/>
                  <w:szCs w:val="15"/>
                  <w:lang w:eastAsia="ja-JP"/>
                </w:rPr>
                <w:t>8</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62" w:author=" " w:date="2017-03-09T10:48:00Z"/>
                <w:sz w:val="15"/>
                <w:szCs w:val="15"/>
                <w:lang w:eastAsia="ja-JP"/>
              </w:rPr>
            </w:pPr>
            <w:ins w:id="15263" w:author=" " w:date="2017-03-09T10:48:00Z">
              <w:r w:rsidRPr="006468A6">
                <w:rPr>
                  <w:sz w:val="15"/>
                  <w:szCs w:val="15"/>
                  <w:lang w:eastAsia="ja-JP"/>
                </w:rPr>
                <w:t>35942</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64" w:author=" " w:date="2017-03-09T10:48:00Z"/>
                <w:sz w:val="15"/>
                <w:szCs w:val="15"/>
                <w:lang w:eastAsia="ja-JP"/>
              </w:rPr>
            </w:pPr>
            <w:ins w:id="1526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66" w:author=" " w:date="2017-03-09T10:48:00Z"/>
                <w:sz w:val="15"/>
                <w:szCs w:val="15"/>
                <w:lang w:eastAsia="ja-JP"/>
              </w:rPr>
            </w:pPr>
            <w:ins w:id="15267"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68" w:author=" " w:date="2017-03-09T10:48:00Z"/>
                <w:sz w:val="15"/>
                <w:szCs w:val="15"/>
                <w:lang w:eastAsia="ja-JP"/>
              </w:rPr>
            </w:pPr>
            <w:ins w:id="1526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70" w:author=" " w:date="2017-03-09T10:48:00Z"/>
                <w:sz w:val="15"/>
                <w:szCs w:val="15"/>
                <w:lang w:eastAsia="ja-JP"/>
              </w:rPr>
            </w:pPr>
            <w:ins w:id="15271"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72" w:author=" " w:date="2017-03-09T10:48:00Z"/>
                <w:sz w:val="15"/>
                <w:szCs w:val="15"/>
                <w:lang w:eastAsia="ja-JP"/>
              </w:rPr>
            </w:pPr>
            <w:ins w:id="15273" w:author=" " w:date="2017-03-09T10:48:00Z">
              <w:r w:rsidRPr="006468A6">
                <w:rPr>
                  <w:sz w:val="15"/>
                  <w:szCs w:val="15"/>
                </w:rPr>
                <w:t xml:space="preserve">4812 </w:t>
              </w:r>
            </w:ins>
          </w:p>
        </w:tc>
      </w:tr>
      <w:tr w:rsidR="00025A62" w:rsidRPr="00E8715A" w:rsidTr="006568C8">
        <w:trPr>
          <w:jc w:val="center"/>
          <w:ins w:id="15274"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75" w:author=" " w:date="2017-03-09T10:48:00Z"/>
                <w:b/>
                <w:sz w:val="15"/>
                <w:szCs w:val="15"/>
                <w:lang w:eastAsia="ja-JP"/>
              </w:rPr>
            </w:pPr>
            <w:ins w:id="15276" w:author=" " w:date="2017-03-09T10:48:00Z">
              <w:r w:rsidRPr="00720FAC">
                <w:rPr>
                  <w:b/>
                  <w:sz w:val="15"/>
                  <w:szCs w:val="15"/>
                  <w:lang w:eastAsia="ja-JP"/>
                </w:rPr>
                <w:t>9</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77" w:author=" " w:date="2017-03-09T10:48:00Z"/>
                <w:sz w:val="15"/>
                <w:szCs w:val="15"/>
                <w:lang w:eastAsia="ja-JP"/>
              </w:rPr>
            </w:pPr>
            <w:ins w:id="15278" w:author=" " w:date="2017-03-09T10:48:00Z">
              <w:r w:rsidRPr="006468A6">
                <w:rPr>
                  <w:sz w:val="15"/>
                  <w:szCs w:val="15"/>
                  <w:lang w:eastAsia="ja-JP"/>
                </w:rPr>
                <w:t>35635</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79" w:author=" " w:date="2017-03-09T10:48:00Z"/>
                <w:sz w:val="15"/>
                <w:szCs w:val="15"/>
                <w:lang w:eastAsia="ja-JP"/>
              </w:rPr>
            </w:pPr>
            <w:ins w:id="15280"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81" w:author=" " w:date="2017-03-09T10:48:00Z"/>
                <w:sz w:val="15"/>
                <w:szCs w:val="15"/>
                <w:lang w:eastAsia="ja-JP"/>
              </w:rPr>
            </w:pPr>
            <w:ins w:id="15282"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83" w:author=" " w:date="2017-03-09T10:48:00Z"/>
                <w:sz w:val="15"/>
                <w:szCs w:val="15"/>
                <w:lang w:eastAsia="ja-JP"/>
              </w:rPr>
            </w:pPr>
            <w:ins w:id="15284"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85" w:author=" " w:date="2017-03-09T10:48:00Z"/>
                <w:sz w:val="15"/>
                <w:szCs w:val="15"/>
                <w:lang w:eastAsia="ja-JP"/>
              </w:rPr>
            </w:pPr>
            <w:ins w:id="15286"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287" w:author=" " w:date="2017-03-09T10:48:00Z"/>
                <w:sz w:val="15"/>
                <w:szCs w:val="15"/>
                <w:lang w:eastAsia="ja-JP"/>
              </w:rPr>
            </w:pPr>
            <w:ins w:id="15288" w:author=" " w:date="2017-03-09T10:48:00Z">
              <w:r w:rsidRPr="006468A6">
                <w:rPr>
                  <w:sz w:val="15"/>
                  <w:szCs w:val="15"/>
                </w:rPr>
                <w:t xml:space="preserve">4812 </w:t>
              </w:r>
            </w:ins>
          </w:p>
        </w:tc>
      </w:tr>
      <w:tr w:rsidR="00025A62" w:rsidRPr="00E8715A" w:rsidTr="006568C8">
        <w:trPr>
          <w:jc w:val="center"/>
          <w:ins w:id="15289"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720FAC" w:rsidRDefault="00025A62" w:rsidP="006568C8">
            <w:pPr>
              <w:pStyle w:val="CETextBody"/>
              <w:rPr>
                <w:ins w:id="15290" w:author=" " w:date="2017-03-09T10:48:00Z"/>
                <w:b/>
                <w:sz w:val="15"/>
                <w:szCs w:val="15"/>
                <w:lang w:eastAsia="ja-JP"/>
              </w:rPr>
            </w:pPr>
            <w:ins w:id="15291" w:author=" " w:date="2017-03-09T10:48:00Z">
              <w:r w:rsidRPr="00720FAC">
                <w:rPr>
                  <w:b/>
                  <w:sz w:val="15"/>
                  <w:szCs w:val="15"/>
                  <w:lang w:eastAsia="ja-JP"/>
                </w:rPr>
                <w:t>10</w:t>
              </w:r>
            </w:ins>
          </w:p>
        </w:tc>
        <w:tc>
          <w:tcPr>
            <w:tcW w:w="1355" w:type="dxa"/>
            <w:tcBorders>
              <w:left w:val="single" w:sz="4" w:space="0" w:color="auto"/>
              <w:right w:val="single" w:sz="4" w:space="0" w:color="auto"/>
            </w:tcBorders>
            <w:vAlign w:val="bottom"/>
          </w:tcPr>
          <w:p w:rsidR="00025A62" w:rsidRPr="00720FAC" w:rsidRDefault="00025A62" w:rsidP="006568C8">
            <w:pPr>
              <w:pStyle w:val="CETextBody"/>
              <w:jc w:val="right"/>
              <w:rPr>
                <w:ins w:id="15292" w:author=" " w:date="2017-03-09T10:48:00Z"/>
                <w:sz w:val="15"/>
                <w:szCs w:val="15"/>
                <w:lang w:eastAsia="ja-JP"/>
              </w:rPr>
            </w:pPr>
            <w:ins w:id="15293" w:author=" " w:date="2017-03-09T10:48:00Z">
              <w:r w:rsidRPr="006468A6">
                <w:rPr>
                  <w:sz w:val="15"/>
                  <w:szCs w:val="15"/>
                  <w:lang w:eastAsia="ja-JP"/>
                </w:rPr>
                <w:t>35737</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94" w:author=" " w:date="2017-03-09T10:48:00Z"/>
                <w:sz w:val="15"/>
                <w:szCs w:val="15"/>
                <w:lang w:eastAsia="ja-JP"/>
              </w:rPr>
            </w:pPr>
            <w:ins w:id="15295" w:author=" " w:date="2017-03-09T10:48:00Z">
              <w:r w:rsidRPr="00720FAC">
                <w:rPr>
                  <w:sz w:val="15"/>
                  <w:szCs w:val="15"/>
                </w:rPr>
                <w:t>12083</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96" w:author=" " w:date="2017-03-09T10:48:00Z"/>
                <w:sz w:val="15"/>
                <w:szCs w:val="15"/>
                <w:lang w:eastAsia="ja-JP"/>
              </w:rPr>
            </w:pPr>
            <w:ins w:id="15297" w:author=" " w:date="2017-03-09T10:48:00Z">
              <w:r w:rsidRPr="00720FAC">
                <w:rPr>
                  <w:sz w:val="15"/>
                  <w:szCs w:val="15"/>
                </w:rPr>
                <w:t xml:space="preserve">10854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298" w:author=" " w:date="2017-03-09T10:48:00Z"/>
                <w:sz w:val="15"/>
                <w:szCs w:val="15"/>
                <w:lang w:eastAsia="ja-JP"/>
              </w:rPr>
            </w:pPr>
            <w:ins w:id="15299" w:author=" " w:date="2017-03-09T10:48:00Z">
              <w:r w:rsidRPr="00720FAC">
                <w:rPr>
                  <w:sz w:val="15"/>
                  <w:szCs w:val="15"/>
                </w:rPr>
                <w:t xml:space="preserve">11674 </w:t>
              </w:r>
            </w:ins>
          </w:p>
        </w:tc>
        <w:tc>
          <w:tcPr>
            <w:tcW w:w="1355" w:type="dxa"/>
            <w:tcBorders>
              <w:left w:val="single" w:sz="4" w:space="0" w:color="auto"/>
              <w:right w:val="single" w:sz="4" w:space="0" w:color="auto"/>
            </w:tcBorders>
          </w:tcPr>
          <w:p w:rsidR="00025A62" w:rsidRPr="00720FAC" w:rsidRDefault="00025A62" w:rsidP="006568C8">
            <w:pPr>
              <w:pStyle w:val="CETextBody"/>
              <w:jc w:val="right"/>
              <w:rPr>
                <w:ins w:id="15300" w:author=" " w:date="2017-03-09T10:48:00Z"/>
                <w:sz w:val="15"/>
                <w:szCs w:val="15"/>
                <w:lang w:eastAsia="ja-JP"/>
              </w:rPr>
            </w:pPr>
            <w:ins w:id="15301" w:author=" " w:date="2017-03-09T10:48:00Z">
              <w:r w:rsidRPr="00720FAC">
                <w:rPr>
                  <w:sz w:val="15"/>
                  <w:szCs w:val="15"/>
                </w:rPr>
                <w:t xml:space="preserve">10752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02" w:author=" " w:date="2017-03-09T10:48:00Z"/>
                <w:sz w:val="15"/>
                <w:szCs w:val="15"/>
                <w:lang w:eastAsia="ja-JP"/>
              </w:rPr>
            </w:pPr>
            <w:ins w:id="15303" w:author=" " w:date="2017-03-09T10:48:00Z">
              <w:r w:rsidRPr="006468A6">
                <w:rPr>
                  <w:sz w:val="15"/>
                  <w:szCs w:val="15"/>
                </w:rPr>
                <w:t xml:space="preserve">4812 </w:t>
              </w:r>
            </w:ins>
          </w:p>
        </w:tc>
      </w:tr>
      <w:tr w:rsidR="00025A62" w:rsidRPr="00E8715A" w:rsidTr="006568C8">
        <w:trPr>
          <w:jc w:val="center"/>
          <w:ins w:id="15304" w:author=" " w:date="2017-03-09T10:48:00Z"/>
        </w:trPr>
        <w:tc>
          <w:tcPr>
            <w:tcW w:w="931" w:type="dxa"/>
            <w:tcBorders>
              <w:top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05" w:author=" " w:date="2017-03-09T10:48:00Z"/>
                <w:b/>
                <w:sz w:val="15"/>
                <w:szCs w:val="15"/>
                <w:lang w:eastAsia="ja-JP"/>
              </w:rPr>
            </w:pPr>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06" w:author=" " w:date="2017-03-09T10:48:00Z"/>
                <w:b/>
                <w:sz w:val="15"/>
                <w:szCs w:val="15"/>
                <w:lang w:eastAsia="ja-JP"/>
              </w:rPr>
            </w:pPr>
            <w:ins w:id="15307" w:author=" " w:date="2017-03-09T10:48:00Z">
              <w:r w:rsidRPr="006468A6">
                <w:rPr>
                  <w:b/>
                  <w:sz w:val="15"/>
                  <w:szCs w:val="15"/>
                  <w:lang w:eastAsia="ja-JP"/>
                </w:rPr>
                <w:t>ivfsserver_devtree_module</w:t>
              </w:r>
            </w:ins>
          </w:p>
          <w:p w:rsidR="00025A62" w:rsidRPr="006468A6" w:rsidRDefault="00025A62" w:rsidP="006568C8">
            <w:pPr>
              <w:pStyle w:val="CETextBody"/>
              <w:jc w:val="center"/>
              <w:rPr>
                <w:ins w:id="15308" w:author=" " w:date="2017-03-09T10:48:00Z"/>
                <w:sz w:val="15"/>
                <w:szCs w:val="15"/>
                <w:lang w:eastAsia="ja-JP"/>
              </w:rPr>
            </w:pPr>
            <w:ins w:id="15309" w:author=" " w:date="2017-03-09T10:48:00Z">
              <w:r w:rsidRPr="006468A6">
                <w:rPr>
                  <w:b/>
                  <w:sz w:val="15"/>
                  <w:szCs w:val="15"/>
                  <w:lang w:eastAsia="ja-JP"/>
                </w:rPr>
                <w:t xml:space="preserve">  [Byte]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10" w:author=" " w:date="2017-03-09T10:48:00Z"/>
                <w:b/>
                <w:sz w:val="15"/>
                <w:szCs w:val="15"/>
                <w:lang w:eastAsia="ja-JP"/>
              </w:rPr>
            </w:pPr>
            <w:ins w:id="15311" w:author=" " w:date="2017-03-09T10:48:00Z">
              <w:r w:rsidRPr="006468A6">
                <w:rPr>
                  <w:b/>
                  <w:sz w:val="15"/>
                  <w:szCs w:val="15"/>
                  <w:lang w:eastAsia="ja-JP"/>
                </w:rPr>
                <w:t>multivisor_loader</w:t>
              </w:r>
            </w:ins>
          </w:p>
          <w:p w:rsidR="00025A62" w:rsidRPr="006468A6" w:rsidRDefault="00025A62" w:rsidP="006568C8">
            <w:pPr>
              <w:pStyle w:val="CETextBody"/>
              <w:jc w:val="center"/>
              <w:rPr>
                <w:ins w:id="15312" w:author=" " w:date="2017-03-09T10:48:00Z"/>
                <w:sz w:val="15"/>
                <w:szCs w:val="15"/>
              </w:rPr>
            </w:pPr>
            <w:ins w:id="15313"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14" w:author=" " w:date="2017-03-09T10:48:00Z"/>
                <w:b/>
                <w:sz w:val="15"/>
                <w:szCs w:val="15"/>
                <w:lang w:val="en-US" w:eastAsia="ja-JP"/>
              </w:rPr>
            </w:pPr>
            <w:ins w:id="15315" w:author=" " w:date="2017-03-09T10:48:00Z">
              <w:r w:rsidRPr="006468A6">
                <w:rPr>
                  <w:b/>
                  <w:sz w:val="15"/>
                  <w:szCs w:val="15"/>
                  <w:lang w:val="en-US" w:eastAsia="ja-JP"/>
                </w:rPr>
                <w:t>multivisor_net_server</w:t>
              </w:r>
            </w:ins>
          </w:p>
          <w:p w:rsidR="00025A62" w:rsidRPr="006468A6" w:rsidRDefault="00025A62" w:rsidP="006568C8">
            <w:pPr>
              <w:pStyle w:val="CETextBody"/>
              <w:jc w:val="center"/>
              <w:rPr>
                <w:ins w:id="15316" w:author=" " w:date="2017-03-09T10:48:00Z"/>
                <w:sz w:val="15"/>
                <w:szCs w:val="15"/>
              </w:rPr>
            </w:pPr>
            <w:ins w:id="15317"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18" w:author=" " w:date="2017-03-09T10:48:00Z"/>
                <w:b/>
                <w:sz w:val="15"/>
                <w:szCs w:val="15"/>
                <w:lang w:eastAsia="ja-JP"/>
              </w:rPr>
            </w:pPr>
            <w:ins w:id="15319" w:author=" " w:date="2017-03-09T10:48:00Z">
              <w:r w:rsidRPr="006468A6">
                <w:rPr>
                  <w:b/>
                  <w:sz w:val="15"/>
                  <w:szCs w:val="15"/>
                  <w:lang w:eastAsia="ja-JP"/>
                </w:rPr>
                <w:t>multivisor_vmm</w:t>
              </w:r>
            </w:ins>
          </w:p>
          <w:p w:rsidR="00025A62" w:rsidRPr="006468A6" w:rsidRDefault="00025A62" w:rsidP="006568C8">
            <w:pPr>
              <w:pStyle w:val="CETextBody"/>
              <w:jc w:val="center"/>
              <w:rPr>
                <w:ins w:id="15320" w:author=" " w:date="2017-03-09T10:48:00Z"/>
                <w:sz w:val="15"/>
                <w:szCs w:val="15"/>
              </w:rPr>
            </w:pPr>
            <w:ins w:id="15321"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22" w:author=" " w:date="2017-03-09T10:48:00Z"/>
                <w:b/>
                <w:sz w:val="15"/>
                <w:szCs w:val="15"/>
                <w:lang w:eastAsia="ja-JP"/>
              </w:rPr>
            </w:pPr>
            <w:ins w:id="15323" w:author=" " w:date="2017-03-09T10:48:00Z">
              <w:r w:rsidRPr="006468A6">
                <w:rPr>
                  <w:b/>
                  <w:sz w:val="15"/>
                  <w:szCs w:val="15"/>
                  <w:lang w:eastAsia="ja-JP"/>
                </w:rPr>
                <w:t>pvrserver_as0</w:t>
              </w:r>
            </w:ins>
          </w:p>
          <w:p w:rsidR="00025A62" w:rsidRPr="006468A6" w:rsidRDefault="00025A62" w:rsidP="006568C8">
            <w:pPr>
              <w:pStyle w:val="CETextBody"/>
              <w:jc w:val="center"/>
              <w:rPr>
                <w:ins w:id="15324" w:author=" " w:date="2017-03-09T10:48:00Z"/>
                <w:sz w:val="15"/>
                <w:szCs w:val="15"/>
              </w:rPr>
            </w:pPr>
            <w:ins w:id="15325" w:author=" " w:date="2017-03-09T10:48:00Z">
              <w:r w:rsidRPr="006468A6">
                <w:rPr>
                  <w:b/>
                  <w:sz w:val="15"/>
                  <w:szCs w:val="15"/>
                  <w:lang w:eastAsia="ja-JP"/>
                </w:rPr>
                <w:t>[Byte]</w:t>
              </w:r>
            </w:ins>
          </w:p>
        </w:tc>
        <w:tc>
          <w:tcPr>
            <w:tcW w:w="1355" w:type="dxa"/>
            <w:tcBorders>
              <w:left w:val="single" w:sz="4"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jc w:val="center"/>
              <w:rPr>
                <w:ins w:id="15326" w:author=" " w:date="2017-03-09T10:48:00Z"/>
                <w:b/>
                <w:sz w:val="15"/>
                <w:szCs w:val="15"/>
                <w:lang w:eastAsia="ja-JP"/>
              </w:rPr>
            </w:pPr>
            <w:ins w:id="15327" w:author=" " w:date="2017-03-09T10:48:00Z">
              <w:r w:rsidRPr="006468A6">
                <w:rPr>
                  <w:b/>
                  <w:sz w:val="15"/>
                  <w:szCs w:val="15"/>
                  <w:lang w:eastAsia="ja-JP"/>
                </w:rPr>
                <w:t>Sakura</w:t>
              </w:r>
            </w:ins>
          </w:p>
          <w:p w:rsidR="00025A62" w:rsidRPr="006468A6" w:rsidRDefault="00025A62" w:rsidP="006568C8">
            <w:pPr>
              <w:pStyle w:val="CETextBody"/>
              <w:jc w:val="center"/>
              <w:rPr>
                <w:ins w:id="15328" w:author=" " w:date="2017-03-09T10:48:00Z"/>
                <w:sz w:val="15"/>
                <w:szCs w:val="15"/>
              </w:rPr>
            </w:pPr>
            <w:ins w:id="15329" w:author=" " w:date="2017-03-09T10:48:00Z">
              <w:r w:rsidRPr="006468A6">
                <w:rPr>
                  <w:b/>
                  <w:sz w:val="15"/>
                  <w:szCs w:val="15"/>
                  <w:lang w:eastAsia="ja-JP"/>
                </w:rPr>
                <w:t>[Byte]</w:t>
              </w:r>
            </w:ins>
          </w:p>
        </w:tc>
      </w:tr>
      <w:tr w:rsidR="00025A62" w:rsidRPr="00E8715A" w:rsidTr="006568C8">
        <w:trPr>
          <w:jc w:val="center"/>
          <w:ins w:id="15330" w:author=" " w:date="2017-03-09T10:48:00Z"/>
        </w:trPr>
        <w:tc>
          <w:tcPr>
            <w:tcW w:w="931" w:type="dxa"/>
            <w:tcBorders>
              <w:top w:val="single" w:sz="12" w:space="0" w:color="auto"/>
              <w:left w:val="single" w:sz="12" w:space="0" w:color="auto"/>
              <w:bottom w:val="single" w:sz="12" w:space="0" w:color="auto"/>
              <w:right w:val="single" w:sz="4" w:space="0" w:color="auto"/>
            </w:tcBorders>
            <w:shd w:val="clear" w:color="auto" w:fill="BFBFBF" w:themeFill="background1" w:themeFillShade="BF"/>
          </w:tcPr>
          <w:p w:rsidR="00025A62" w:rsidRPr="006468A6" w:rsidRDefault="00025A62" w:rsidP="006568C8">
            <w:pPr>
              <w:pStyle w:val="CETextBody"/>
              <w:rPr>
                <w:ins w:id="15331" w:author=" " w:date="2017-03-09T10:48:00Z"/>
                <w:b/>
                <w:sz w:val="15"/>
                <w:szCs w:val="15"/>
                <w:lang w:eastAsia="ja-JP"/>
              </w:rPr>
            </w:pPr>
            <w:ins w:id="15332" w:author=" " w:date="2017-03-09T10:48:00Z">
              <w:r w:rsidRPr="006468A6">
                <w:rPr>
                  <w:b/>
                  <w:sz w:val="15"/>
                  <w:szCs w:val="15"/>
                  <w:lang w:eastAsia="ja-JP"/>
                </w:rPr>
                <w:t>Ave.</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333" w:author=" " w:date="2017-03-09T10:48:00Z"/>
                <w:sz w:val="15"/>
                <w:szCs w:val="15"/>
                <w:lang w:eastAsia="ja-JP"/>
              </w:rPr>
            </w:pPr>
            <w:ins w:id="15334" w:author=" " w:date="2017-03-09T10:48:00Z">
              <w:r w:rsidRPr="00720FAC">
                <w:rPr>
                  <w:sz w:val="15"/>
                  <w:szCs w:val="15"/>
                </w:rPr>
                <w:t xml:space="preserve">13537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335" w:author=" " w:date="2017-03-09T10:48:00Z"/>
                <w:sz w:val="15"/>
                <w:szCs w:val="15"/>
              </w:rPr>
            </w:pPr>
            <w:ins w:id="15336" w:author=" " w:date="2017-03-09T10:48:00Z">
              <w:r w:rsidRPr="00720FAC">
                <w:rPr>
                  <w:sz w:val="15"/>
                  <w:szCs w:val="15"/>
                </w:rPr>
                <w:t xml:space="preserve">10547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337" w:author=" " w:date="2017-03-09T10:48:00Z"/>
                <w:sz w:val="15"/>
                <w:szCs w:val="15"/>
              </w:rPr>
            </w:pPr>
            <w:ins w:id="15338" w:author=" " w:date="2017-03-09T10:48:00Z">
              <w:r w:rsidRPr="00720FAC">
                <w:rPr>
                  <w:sz w:val="15"/>
                  <w:szCs w:val="15"/>
                </w:rPr>
                <w:t xml:space="preserve">7373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339" w:author=" " w:date="2017-03-09T10:48:00Z"/>
                <w:sz w:val="15"/>
                <w:szCs w:val="15"/>
              </w:rPr>
            </w:pPr>
            <w:ins w:id="15340" w:author=" " w:date="2017-03-09T10:48:00Z">
              <w:r w:rsidRPr="00720FAC">
                <w:rPr>
                  <w:sz w:val="15"/>
                  <w:szCs w:val="15"/>
                </w:rPr>
                <w:t xml:space="preserve">65536 </w:t>
              </w:r>
            </w:ins>
          </w:p>
        </w:tc>
        <w:tc>
          <w:tcPr>
            <w:tcW w:w="1355" w:type="dxa"/>
            <w:tcBorders>
              <w:top w:val="single" w:sz="12" w:space="0" w:color="auto"/>
              <w:left w:val="single" w:sz="4" w:space="0" w:color="auto"/>
              <w:bottom w:val="single" w:sz="12" w:space="0" w:color="auto"/>
              <w:right w:val="single" w:sz="4" w:space="0" w:color="auto"/>
            </w:tcBorders>
          </w:tcPr>
          <w:p w:rsidR="00025A62" w:rsidRPr="006468A6" w:rsidRDefault="00025A62" w:rsidP="006568C8">
            <w:pPr>
              <w:pStyle w:val="CETextBody"/>
              <w:jc w:val="right"/>
              <w:rPr>
                <w:ins w:id="15341" w:author=" " w:date="2017-03-09T10:48:00Z"/>
                <w:sz w:val="15"/>
                <w:szCs w:val="15"/>
              </w:rPr>
            </w:pPr>
            <w:ins w:id="15342" w:author=" " w:date="2017-03-09T10:48:00Z">
              <w:r w:rsidRPr="00720FAC">
                <w:rPr>
                  <w:sz w:val="15"/>
                  <w:szCs w:val="15"/>
                </w:rPr>
                <w:t xml:space="preserve">540201 </w:t>
              </w:r>
            </w:ins>
          </w:p>
        </w:tc>
        <w:tc>
          <w:tcPr>
            <w:tcW w:w="1355" w:type="dxa"/>
            <w:tcBorders>
              <w:top w:val="single" w:sz="12" w:space="0" w:color="auto"/>
              <w:left w:val="single" w:sz="4" w:space="0" w:color="auto"/>
              <w:bottom w:val="single" w:sz="12" w:space="0" w:color="auto"/>
              <w:right w:val="single" w:sz="12" w:space="0" w:color="auto"/>
            </w:tcBorders>
          </w:tcPr>
          <w:p w:rsidR="00025A62" w:rsidRPr="006468A6" w:rsidRDefault="00025A62" w:rsidP="006568C8">
            <w:pPr>
              <w:pStyle w:val="CETextBody"/>
              <w:jc w:val="right"/>
              <w:rPr>
                <w:ins w:id="15343" w:author=" " w:date="2017-03-09T10:48:00Z"/>
                <w:sz w:val="15"/>
                <w:szCs w:val="15"/>
              </w:rPr>
            </w:pPr>
            <w:ins w:id="15344" w:author=" " w:date="2017-03-09T10:48:00Z">
              <w:r w:rsidRPr="00720FAC">
                <w:rPr>
                  <w:sz w:val="15"/>
                  <w:szCs w:val="15"/>
                </w:rPr>
                <w:t xml:space="preserve">13956547 </w:t>
              </w:r>
            </w:ins>
          </w:p>
        </w:tc>
      </w:tr>
      <w:tr w:rsidR="00025A62" w:rsidRPr="00E8715A" w:rsidTr="006568C8">
        <w:trPr>
          <w:jc w:val="center"/>
          <w:ins w:id="15345" w:author=" " w:date="2017-03-09T10:48:00Z"/>
        </w:trPr>
        <w:tc>
          <w:tcPr>
            <w:tcW w:w="931" w:type="dxa"/>
            <w:tcBorders>
              <w:top w:val="single" w:sz="12"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346" w:author=" " w:date="2017-03-09T10:48:00Z"/>
                <w:b/>
                <w:sz w:val="15"/>
                <w:szCs w:val="15"/>
                <w:lang w:eastAsia="ja-JP"/>
              </w:rPr>
            </w:pPr>
            <w:ins w:id="15347" w:author=" " w:date="2017-03-09T10:48:00Z">
              <w:r w:rsidRPr="004F503D">
                <w:rPr>
                  <w:b/>
                  <w:sz w:val="15"/>
                  <w:szCs w:val="15"/>
                  <w:lang w:eastAsia="ja-JP"/>
                </w:rPr>
                <w:t>1</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48" w:author=" " w:date="2017-03-09T10:48:00Z"/>
                <w:sz w:val="15"/>
                <w:szCs w:val="15"/>
                <w:lang w:eastAsia="ja-JP"/>
              </w:rPr>
            </w:pPr>
            <w:ins w:id="15349" w:author=" " w:date="2017-03-09T10:48:00Z">
              <w:r w:rsidRPr="006468A6">
                <w:rPr>
                  <w:sz w:val="15"/>
                  <w:szCs w:val="15"/>
                </w:rPr>
                <w:t xml:space="preserve">16486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50" w:author=" " w:date="2017-03-09T10:48:00Z"/>
                <w:sz w:val="15"/>
                <w:szCs w:val="15"/>
              </w:rPr>
            </w:pPr>
            <w:ins w:id="15351" w:author=" " w:date="2017-03-09T10:48:00Z">
              <w:r w:rsidRPr="00720FAC">
                <w:rPr>
                  <w:sz w:val="15"/>
                  <w:szCs w:val="15"/>
                </w:rPr>
                <w:t xml:space="preserve">10547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52" w:author=" " w:date="2017-03-09T10:48:00Z"/>
                <w:sz w:val="15"/>
                <w:szCs w:val="15"/>
              </w:rPr>
            </w:pPr>
            <w:ins w:id="15353" w:author=" " w:date="2017-03-09T10:48:00Z">
              <w:r w:rsidRPr="00720FAC">
                <w:rPr>
                  <w:sz w:val="15"/>
                  <w:szCs w:val="15"/>
                </w:rPr>
                <w:t xml:space="preserve">7373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54" w:author=" " w:date="2017-03-09T10:48:00Z"/>
                <w:sz w:val="15"/>
                <w:szCs w:val="15"/>
              </w:rPr>
            </w:pPr>
            <w:ins w:id="15355" w:author=" " w:date="2017-03-09T10:48:00Z">
              <w:r w:rsidRPr="00720FAC">
                <w:rPr>
                  <w:sz w:val="15"/>
                  <w:szCs w:val="15"/>
                </w:rPr>
                <w:t xml:space="preserve">65536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56" w:author=" " w:date="2017-03-09T10:48:00Z"/>
                <w:sz w:val="15"/>
                <w:szCs w:val="15"/>
              </w:rPr>
            </w:pPr>
            <w:ins w:id="15357" w:author=" " w:date="2017-03-09T10:48:00Z">
              <w:r w:rsidRPr="00720FAC">
                <w:rPr>
                  <w:sz w:val="15"/>
                  <w:szCs w:val="15"/>
                </w:rPr>
                <w:t xml:space="preserve">600781 </w:t>
              </w:r>
            </w:ins>
          </w:p>
        </w:tc>
        <w:tc>
          <w:tcPr>
            <w:tcW w:w="1355" w:type="dxa"/>
            <w:tcBorders>
              <w:top w:val="single" w:sz="12" w:space="0" w:color="auto"/>
              <w:left w:val="single" w:sz="4" w:space="0" w:color="auto"/>
              <w:right w:val="single" w:sz="4" w:space="0" w:color="auto"/>
            </w:tcBorders>
          </w:tcPr>
          <w:p w:rsidR="00025A62" w:rsidRPr="006468A6" w:rsidRDefault="00025A62" w:rsidP="006568C8">
            <w:pPr>
              <w:pStyle w:val="CETextBody"/>
              <w:jc w:val="right"/>
              <w:rPr>
                <w:ins w:id="15358" w:author=" " w:date="2017-03-09T10:48:00Z"/>
                <w:sz w:val="15"/>
                <w:szCs w:val="15"/>
              </w:rPr>
            </w:pPr>
            <w:ins w:id="15359" w:author=" " w:date="2017-03-09T10:48:00Z">
              <w:r w:rsidRPr="00720FAC">
                <w:rPr>
                  <w:sz w:val="15"/>
                  <w:szCs w:val="15"/>
                </w:rPr>
                <w:t xml:space="preserve">11324621 </w:t>
              </w:r>
            </w:ins>
          </w:p>
        </w:tc>
      </w:tr>
      <w:tr w:rsidR="00025A62" w:rsidRPr="00E8715A" w:rsidTr="006568C8">
        <w:trPr>
          <w:jc w:val="center"/>
          <w:ins w:id="1536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361" w:author=" " w:date="2017-03-09T10:48:00Z"/>
                <w:b/>
                <w:sz w:val="15"/>
                <w:szCs w:val="15"/>
                <w:lang w:eastAsia="ja-JP"/>
              </w:rPr>
            </w:pPr>
            <w:ins w:id="15362" w:author=" " w:date="2017-03-09T10:48:00Z">
              <w:r w:rsidRPr="004F503D">
                <w:rPr>
                  <w:b/>
                  <w:sz w:val="15"/>
                  <w:szCs w:val="15"/>
                  <w:lang w:eastAsia="ja-JP"/>
                </w:rPr>
                <w:t>2</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63" w:author=" " w:date="2017-03-09T10:48:00Z"/>
                <w:sz w:val="15"/>
                <w:szCs w:val="15"/>
                <w:lang w:eastAsia="ja-JP"/>
              </w:rPr>
            </w:pPr>
            <w:ins w:id="1536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65" w:author=" " w:date="2017-03-09T10:48:00Z"/>
                <w:sz w:val="15"/>
                <w:szCs w:val="15"/>
              </w:rPr>
            </w:pPr>
            <w:ins w:id="1536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67" w:author=" " w:date="2017-03-09T10:48:00Z"/>
                <w:sz w:val="15"/>
                <w:szCs w:val="15"/>
              </w:rPr>
            </w:pPr>
            <w:ins w:id="1536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69" w:author=" " w:date="2017-03-09T10:48:00Z"/>
                <w:sz w:val="15"/>
                <w:szCs w:val="15"/>
              </w:rPr>
            </w:pPr>
            <w:ins w:id="1537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71" w:author=" " w:date="2017-03-09T10:48:00Z"/>
                <w:sz w:val="15"/>
                <w:szCs w:val="15"/>
              </w:rPr>
            </w:pPr>
            <w:ins w:id="15372" w:author=" " w:date="2017-03-09T10:48:00Z">
              <w:r w:rsidRPr="00720FAC">
                <w:rPr>
                  <w:sz w:val="15"/>
                  <w:szCs w:val="15"/>
                </w:rPr>
                <w:t xml:space="preserve">657510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73" w:author=" " w:date="2017-03-09T10:48:00Z"/>
                <w:sz w:val="15"/>
                <w:szCs w:val="15"/>
              </w:rPr>
            </w:pPr>
            <w:ins w:id="15374" w:author=" " w:date="2017-03-09T10:48:00Z">
              <w:r w:rsidRPr="00720FAC">
                <w:rPr>
                  <w:sz w:val="15"/>
                  <w:szCs w:val="15"/>
                </w:rPr>
                <w:t xml:space="preserve">13316915 </w:t>
              </w:r>
            </w:ins>
          </w:p>
        </w:tc>
      </w:tr>
      <w:tr w:rsidR="00025A62" w:rsidRPr="00E8715A" w:rsidTr="006568C8">
        <w:trPr>
          <w:jc w:val="center"/>
          <w:ins w:id="1537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376" w:author=" " w:date="2017-03-09T10:48:00Z"/>
                <w:b/>
                <w:sz w:val="15"/>
                <w:szCs w:val="15"/>
                <w:lang w:eastAsia="ja-JP"/>
              </w:rPr>
            </w:pPr>
            <w:ins w:id="15377" w:author=" " w:date="2017-03-09T10:48:00Z">
              <w:r w:rsidRPr="004F503D">
                <w:rPr>
                  <w:b/>
                  <w:sz w:val="15"/>
                  <w:szCs w:val="15"/>
                  <w:lang w:eastAsia="ja-JP"/>
                </w:rPr>
                <w:t>3</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78" w:author=" " w:date="2017-03-09T10:48:00Z"/>
                <w:sz w:val="15"/>
                <w:szCs w:val="15"/>
                <w:lang w:eastAsia="ja-JP"/>
              </w:rPr>
            </w:pPr>
            <w:ins w:id="1537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80" w:author=" " w:date="2017-03-09T10:48:00Z"/>
                <w:sz w:val="15"/>
                <w:szCs w:val="15"/>
              </w:rPr>
            </w:pPr>
            <w:ins w:id="1538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82" w:author=" " w:date="2017-03-09T10:48:00Z"/>
                <w:sz w:val="15"/>
                <w:szCs w:val="15"/>
              </w:rPr>
            </w:pPr>
            <w:ins w:id="1538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84" w:author=" " w:date="2017-03-09T10:48:00Z"/>
                <w:sz w:val="15"/>
                <w:szCs w:val="15"/>
              </w:rPr>
            </w:pPr>
            <w:ins w:id="1538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86" w:author=" " w:date="2017-03-09T10:48:00Z"/>
                <w:sz w:val="15"/>
                <w:szCs w:val="15"/>
              </w:rPr>
            </w:pPr>
            <w:ins w:id="15387" w:author=" " w:date="2017-03-09T10:48:00Z">
              <w:r w:rsidRPr="00720FAC">
                <w:rPr>
                  <w:sz w:val="15"/>
                  <w:szCs w:val="15"/>
                </w:rPr>
                <w:t xml:space="preserve">384410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88" w:author=" " w:date="2017-03-09T10:48:00Z"/>
                <w:sz w:val="15"/>
                <w:szCs w:val="15"/>
              </w:rPr>
            </w:pPr>
            <w:ins w:id="15389" w:author=" " w:date="2017-03-09T10:48:00Z">
              <w:r w:rsidRPr="00720FAC">
                <w:rPr>
                  <w:sz w:val="15"/>
                  <w:szCs w:val="15"/>
                </w:rPr>
                <w:t xml:space="preserve">14365491 </w:t>
              </w:r>
            </w:ins>
          </w:p>
        </w:tc>
      </w:tr>
      <w:tr w:rsidR="00025A62" w:rsidRPr="00E8715A" w:rsidTr="006568C8">
        <w:trPr>
          <w:jc w:val="center"/>
          <w:ins w:id="1539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391" w:author=" " w:date="2017-03-09T10:48:00Z"/>
                <w:b/>
                <w:sz w:val="15"/>
                <w:szCs w:val="15"/>
                <w:lang w:eastAsia="ja-JP"/>
              </w:rPr>
            </w:pPr>
            <w:ins w:id="15392" w:author=" " w:date="2017-03-09T10:48:00Z">
              <w:r w:rsidRPr="004F503D">
                <w:rPr>
                  <w:b/>
                  <w:sz w:val="15"/>
                  <w:szCs w:val="15"/>
                  <w:lang w:eastAsia="ja-JP"/>
                </w:rPr>
                <w:t>4</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93" w:author=" " w:date="2017-03-09T10:48:00Z"/>
                <w:sz w:val="15"/>
                <w:szCs w:val="15"/>
                <w:lang w:eastAsia="ja-JP"/>
              </w:rPr>
            </w:pPr>
            <w:ins w:id="1539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95" w:author=" " w:date="2017-03-09T10:48:00Z"/>
                <w:sz w:val="15"/>
                <w:szCs w:val="15"/>
              </w:rPr>
            </w:pPr>
            <w:ins w:id="1539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97" w:author=" " w:date="2017-03-09T10:48:00Z"/>
                <w:sz w:val="15"/>
                <w:szCs w:val="15"/>
              </w:rPr>
            </w:pPr>
            <w:ins w:id="1539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399" w:author=" " w:date="2017-03-09T10:48:00Z"/>
                <w:sz w:val="15"/>
                <w:szCs w:val="15"/>
              </w:rPr>
            </w:pPr>
            <w:ins w:id="1540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01" w:author=" " w:date="2017-03-09T10:48:00Z"/>
                <w:sz w:val="15"/>
                <w:szCs w:val="15"/>
              </w:rPr>
            </w:pPr>
            <w:ins w:id="15402" w:author=" " w:date="2017-03-09T10:48:00Z">
              <w:r w:rsidRPr="00720FAC">
                <w:rPr>
                  <w:sz w:val="15"/>
                  <w:szCs w:val="15"/>
                </w:rPr>
                <w:t xml:space="preserve">441242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03" w:author=" " w:date="2017-03-09T10:48:00Z"/>
                <w:sz w:val="15"/>
                <w:szCs w:val="15"/>
              </w:rPr>
            </w:pPr>
            <w:ins w:id="15404" w:author=" " w:date="2017-03-09T10:48:00Z">
              <w:r w:rsidRPr="00720FAC">
                <w:rPr>
                  <w:sz w:val="15"/>
                  <w:szCs w:val="15"/>
                </w:rPr>
                <w:t xml:space="preserve">14365491 </w:t>
              </w:r>
            </w:ins>
          </w:p>
        </w:tc>
      </w:tr>
      <w:tr w:rsidR="00025A62" w:rsidRPr="00E8715A" w:rsidTr="006568C8">
        <w:trPr>
          <w:jc w:val="center"/>
          <w:ins w:id="1540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06" w:author=" " w:date="2017-03-09T10:48:00Z"/>
                <w:b/>
                <w:sz w:val="15"/>
                <w:szCs w:val="15"/>
                <w:lang w:eastAsia="ja-JP"/>
              </w:rPr>
            </w:pPr>
            <w:ins w:id="15407" w:author=" " w:date="2017-03-09T10:48:00Z">
              <w:r w:rsidRPr="004F503D">
                <w:rPr>
                  <w:b/>
                  <w:sz w:val="15"/>
                  <w:szCs w:val="15"/>
                  <w:lang w:eastAsia="ja-JP"/>
                </w:rPr>
                <w:t>5</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08" w:author=" " w:date="2017-03-09T10:48:00Z"/>
                <w:sz w:val="15"/>
                <w:szCs w:val="15"/>
                <w:lang w:eastAsia="ja-JP"/>
              </w:rPr>
            </w:pPr>
            <w:ins w:id="1540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10" w:author=" " w:date="2017-03-09T10:48:00Z"/>
                <w:sz w:val="15"/>
                <w:szCs w:val="15"/>
              </w:rPr>
            </w:pPr>
            <w:ins w:id="1541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12" w:author=" " w:date="2017-03-09T10:48:00Z"/>
                <w:sz w:val="15"/>
                <w:szCs w:val="15"/>
              </w:rPr>
            </w:pPr>
            <w:ins w:id="1541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14" w:author=" " w:date="2017-03-09T10:48:00Z"/>
                <w:sz w:val="15"/>
                <w:szCs w:val="15"/>
              </w:rPr>
            </w:pPr>
            <w:ins w:id="1541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16" w:author=" " w:date="2017-03-09T10:48:00Z"/>
                <w:sz w:val="15"/>
                <w:szCs w:val="15"/>
              </w:rPr>
            </w:pPr>
            <w:ins w:id="15417" w:author=" " w:date="2017-03-09T10:48:00Z">
              <w:r w:rsidRPr="00720FAC">
                <w:rPr>
                  <w:sz w:val="15"/>
                  <w:szCs w:val="15"/>
                </w:rPr>
                <w:t xml:space="preserve">441242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18" w:author=" " w:date="2017-03-09T10:48:00Z"/>
                <w:sz w:val="15"/>
                <w:szCs w:val="15"/>
              </w:rPr>
            </w:pPr>
            <w:ins w:id="15419" w:author=" " w:date="2017-03-09T10:48:00Z">
              <w:r w:rsidRPr="00720FAC">
                <w:rPr>
                  <w:sz w:val="15"/>
                  <w:szCs w:val="15"/>
                </w:rPr>
                <w:t xml:space="preserve">14365491 </w:t>
              </w:r>
            </w:ins>
          </w:p>
        </w:tc>
      </w:tr>
      <w:tr w:rsidR="00025A62" w:rsidRPr="00E8715A" w:rsidTr="006568C8">
        <w:trPr>
          <w:jc w:val="center"/>
          <w:ins w:id="1542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21" w:author=" " w:date="2017-03-09T10:48:00Z"/>
                <w:b/>
                <w:sz w:val="15"/>
                <w:szCs w:val="15"/>
                <w:lang w:eastAsia="ja-JP"/>
              </w:rPr>
            </w:pPr>
            <w:ins w:id="15422" w:author=" " w:date="2017-03-09T10:48:00Z">
              <w:r w:rsidRPr="004F503D">
                <w:rPr>
                  <w:b/>
                  <w:sz w:val="15"/>
                  <w:szCs w:val="15"/>
                  <w:lang w:eastAsia="ja-JP"/>
                </w:rPr>
                <w:t>6</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23" w:author=" " w:date="2017-03-09T10:48:00Z"/>
                <w:sz w:val="15"/>
                <w:szCs w:val="15"/>
                <w:lang w:eastAsia="ja-JP"/>
              </w:rPr>
            </w:pPr>
            <w:ins w:id="1542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25" w:author=" " w:date="2017-03-09T10:48:00Z"/>
                <w:sz w:val="15"/>
                <w:szCs w:val="15"/>
              </w:rPr>
            </w:pPr>
            <w:ins w:id="1542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27" w:author=" " w:date="2017-03-09T10:48:00Z"/>
                <w:sz w:val="15"/>
                <w:szCs w:val="15"/>
              </w:rPr>
            </w:pPr>
            <w:ins w:id="1542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29" w:author=" " w:date="2017-03-09T10:48:00Z"/>
                <w:sz w:val="15"/>
                <w:szCs w:val="15"/>
              </w:rPr>
            </w:pPr>
            <w:ins w:id="1543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31" w:author=" " w:date="2017-03-09T10:48:00Z"/>
                <w:sz w:val="15"/>
                <w:szCs w:val="15"/>
              </w:rPr>
            </w:pPr>
            <w:ins w:id="15432" w:author=" " w:date="2017-03-09T10:48:00Z">
              <w:r w:rsidRPr="00720FAC">
                <w:rPr>
                  <w:sz w:val="15"/>
                  <w:szCs w:val="15"/>
                </w:rPr>
                <w:t xml:space="preserve">711270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33" w:author=" " w:date="2017-03-09T10:48:00Z"/>
                <w:sz w:val="15"/>
                <w:szCs w:val="15"/>
              </w:rPr>
            </w:pPr>
            <w:ins w:id="15434" w:author=" " w:date="2017-03-09T10:48:00Z">
              <w:r w:rsidRPr="00720FAC">
                <w:rPr>
                  <w:sz w:val="15"/>
                  <w:szCs w:val="15"/>
                </w:rPr>
                <w:t xml:space="preserve">14365491 </w:t>
              </w:r>
            </w:ins>
          </w:p>
        </w:tc>
      </w:tr>
      <w:tr w:rsidR="00025A62" w:rsidRPr="00E8715A" w:rsidTr="006568C8">
        <w:trPr>
          <w:jc w:val="center"/>
          <w:ins w:id="1543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36" w:author=" " w:date="2017-03-09T10:48:00Z"/>
                <w:b/>
                <w:sz w:val="15"/>
                <w:szCs w:val="15"/>
                <w:lang w:eastAsia="ja-JP"/>
              </w:rPr>
            </w:pPr>
            <w:ins w:id="15437" w:author=" " w:date="2017-03-09T10:48:00Z">
              <w:r w:rsidRPr="004F503D">
                <w:rPr>
                  <w:b/>
                  <w:sz w:val="15"/>
                  <w:szCs w:val="15"/>
                  <w:lang w:eastAsia="ja-JP"/>
                </w:rPr>
                <w:t>7</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38" w:author=" " w:date="2017-03-09T10:48:00Z"/>
                <w:sz w:val="15"/>
                <w:szCs w:val="15"/>
                <w:lang w:eastAsia="ja-JP"/>
              </w:rPr>
            </w:pPr>
            <w:ins w:id="1543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40" w:author=" " w:date="2017-03-09T10:48:00Z"/>
                <w:sz w:val="15"/>
                <w:szCs w:val="15"/>
              </w:rPr>
            </w:pPr>
            <w:ins w:id="1544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42" w:author=" " w:date="2017-03-09T10:48:00Z"/>
                <w:sz w:val="15"/>
                <w:szCs w:val="15"/>
              </w:rPr>
            </w:pPr>
            <w:ins w:id="1544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44" w:author=" " w:date="2017-03-09T10:48:00Z"/>
                <w:sz w:val="15"/>
                <w:szCs w:val="15"/>
              </w:rPr>
            </w:pPr>
            <w:ins w:id="1544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46" w:author=" " w:date="2017-03-09T10:48:00Z"/>
                <w:sz w:val="15"/>
                <w:szCs w:val="15"/>
              </w:rPr>
            </w:pPr>
            <w:ins w:id="15447" w:author=" " w:date="2017-03-09T10:48:00Z">
              <w:r w:rsidRPr="00720FAC">
                <w:rPr>
                  <w:sz w:val="15"/>
                  <w:szCs w:val="15"/>
                </w:rPr>
                <w:t xml:space="preserve">512000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48" w:author=" " w:date="2017-03-09T10:48:00Z"/>
                <w:sz w:val="15"/>
                <w:szCs w:val="15"/>
              </w:rPr>
            </w:pPr>
            <w:ins w:id="15449" w:author=" " w:date="2017-03-09T10:48:00Z">
              <w:r w:rsidRPr="00720FAC">
                <w:rPr>
                  <w:sz w:val="15"/>
                  <w:szCs w:val="15"/>
                </w:rPr>
                <w:t xml:space="preserve">14365491 </w:t>
              </w:r>
            </w:ins>
          </w:p>
        </w:tc>
      </w:tr>
      <w:tr w:rsidR="00025A62" w:rsidRPr="00E8715A" w:rsidTr="006568C8">
        <w:trPr>
          <w:jc w:val="center"/>
          <w:ins w:id="1545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51" w:author=" " w:date="2017-03-09T10:48:00Z"/>
                <w:b/>
                <w:sz w:val="15"/>
                <w:szCs w:val="15"/>
                <w:lang w:eastAsia="ja-JP"/>
              </w:rPr>
            </w:pPr>
            <w:ins w:id="15452" w:author=" " w:date="2017-03-09T10:48:00Z">
              <w:r w:rsidRPr="004F503D">
                <w:rPr>
                  <w:b/>
                  <w:sz w:val="15"/>
                  <w:szCs w:val="15"/>
                  <w:lang w:eastAsia="ja-JP"/>
                </w:rPr>
                <w:t>8</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53" w:author=" " w:date="2017-03-09T10:48:00Z"/>
                <w:sz w:val="15"/>
                <w:szCs w:val="15"/>
                <w:lang w:eastAsia="ja-JP"/>
              </w:rPr>
            </w:pPr>
            <w:ins w:id="1545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55" w:author=" " w:date="2017-03-09T10:48:00Z"/>
                <w:sz w:val="15"/>
                <w:szCs w:val="15"/>
              </w:rPr>
            </w:pPr>
            <w:ins w:id="1545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57" w:author=" " w:date="2017-03-09T10:48:00Z"/>
                <w:sz w:val="15"/>
                <w:szCs w:val="15"/>
              </w:rPr>
            </w:pPr>
            <w:ins w:id="1545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59" w:author=" " w:date="2017-03-09T10:48:00Z"/>
                <w:sz w:val="15"/>
                <w:szCs w:val="15"/>
              </w:rPr>
            </w:pPr>
            <w:ins w:id="1546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61" w:author=" " w:date="2017-03-09T10:48:00Z"/>
                <w:sz w:val="15"/>
                <w:szCs w:val="15"/>
              </w:rPr>
            </w:pPr>
            <w:ins w:id="15462" w:author=" " w:date="2017-03-09T10:48:00Z">
              <w:r w:rsidRPr="00720FAC">
                <w:rPr>
                  <w:sz w:val="15"/>
                  <w:szCs w:val="15"/>
                </w:rPr>
                <w:t xml:space="preserve">541082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63" w:author=" " w:date="2017-03-09T10:48:00Z"/>
                <w:sz w:val="15"/>
                <w:szCs w:val="15"/>
              </w:rPr>
            </w:pPr>
            <w:ins w:id="15464" w:author=" " w:date="2017-03-09T10:48:00Z">
              <w:r w:rsidRPr="00720FAC">
                <w:rPr>
                  <w:sz w:val="15"/>
                  <w:szCs w:val="15"/>
                </w:rPr>
                <w:t xml:space="preserve">14365491 </w:t>
              </w:r>
            </w:ins>
          </w:p>
        </w:tc>
      </w:tr>
      <w:tr w:rsidR="00025A62" w:rsidRPr="00E8715A" w:rsidTr="006568C8">
        <w:trPr>
          <w:jc w:val="center"/>
          <w:ins w:id="15465"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66" w:author=" " w:date="2017-03-09T10:48:00Z"/>
                <w:b/>
                <w:sz w:val="15"/>
                <w:szCs w:val="15"/>
                <w:lang w:eastAsia="ja-JP"/>
              </w:rPr>
            </w:pPr>
            <w:ins w:id="15467" w:author=" " w:date="2017-03-09T10:48:00Z">
              <w:r w:rsidRPr="004F503D">
                <w:rPr>
                  <w:b/>
                  <w:sz w:val="15"/>
                  <w:szCs w:val="15"/>
                  <w:lang w:eastAsia="ja-JP"/>
                </w:rPr>
                <w:t>9</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68" w:author=" " w:date="2017-03-09T10:48:00Z"/>
                <w:sz w:val="15"/>
                <w:szCs w:val="15"/>
                <w:lang w:eastAsia="ja-JP"/>
              </w:rPr>
            </w:pPr>
            <w:ins w:id="15469"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0" w:author=" " w:date="2017-03-09T10:48:00Z"/>
                <w:sz w:val="15"/>
                <w:szCs w:val="15"/>
              </w:rPr>
            </w:pPr>
            <w:ins w:id="15471"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2" w:author=" " w:date="2017-03-09T10:48:00Z"/>
                <w:sz w:val="15"/>
                <w:szCs w:val="15"/>
              </w:rPr>
            </w:pPr>
            <w:ins w:id="15473"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4" w:author=" " w:date="2017-03-09T10:48:00Z"/>
                <w:sz w:val="15"/>
                <w:szCs w:val="15"/>
              </w:rPr>
            </w:pPr>
            <w:ins w:id="15475"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6" w:author=" " w:date="2017-03-09T10:48:00Z"/>
                <w:sz w:val="15"/>
                <w:szCs w:val="15"/>
              </w:rPr>
            </w:pPr>
            <w:ins w:id="15477" w:author=" " w:date="2017-03-09T10:48:00Z">
              <w:r w:rsidRPr="00720FAC">
                <w:rPr>
                  <w:sz w:val="15"/>
                  <w:szCs w:val="15"/>
                </w:rPr>
                <w:t xml:space="preserve">556339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78" w:author=" " w:date="2017-03-09T10:48:00Z"/>
                <w:sz w:val="15"/>
                <w:szCs w:val="15"/>
              </w:rPr>
            </w:pPr>
            <w:ins w:id="15479" w:author=" " w:date="2017-03-09T10:48:00Z">
              <w:r w:rsidRPr="00720FAC">
                <w:rPr>
                  <w:sz w:val="15"/>
                  <w:szCs w:val="15"/>
                </w:rPr>
                <w:t xml:space="preserve">14365491 </w:t>
              </w:r>
            </w:ins>
          </w:p>
        </w:tc>
      </w:tr>
      <w:tr w:rsidR="00025A62" w:rsidRPr="00E8715A" w:rsidTr="006568C8">
        <w:trPr>
          <w:jc w:val="center"/>
          <w:ins w:id="15480" w:author=" " w:date="2017-03-09T10:48:00Z"/>
        </w:trPr>
        <w:tc>
          <w:tcPr>
            <w:tcW w:w="931" w:type="dxa"/>
            <w:tcBorders>
              <w:top w:val="single" w:sz="4" w:space="0" w:color="auto"/>
              <w:bottom w:val="single" w:sz="4" w:space="0" w:color="auto"/>
              <w:right w:val="single" w:sz="4" w:space="0" w:color="auto"/>
            </w:tcBorders>
            <w:shd w:val="clear" w:color="auto" w:fill="BFBFBF" w:themeFill="background1" w:themeFillShade="BF"/>
          </w:tcPr>
          <w:p w:rsidR="00025A62" w:rsidRPr="006468A6" w:rsidRDefault="00025A62" w:rsidP="006568C8">
            <w:pPr>
              <w:pStyle w:val="CETextBody"/>
              <w:rPr>
                <w:ins w:id="15481" w:author=" " w:date="2017-03-09T10:48:00Z"/>
                <w:b/>
                <w:sz w:val="15"/>
                <w:szCs w:val="15"/>
                <w:lang w:eastAsia="ja-JP"/>
              </w:rPr>
            </w:pPr>
            <w:ins w:id="15482" w:author=" " w:date="2017-03-09T10:48:00Z">
              <w:r w:rsidRPr="004F503D">
                <w:rPr>
                  <w:b/>
                  <w:sz w:val="15"/>
                  <w:szCs w:val="15"/>
                  <w:lang w:eastAsia="ja-JP"/>
                </w:rPr>
                <w:t>10</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83" w:author=" " w:date="2017-03-09T10:48:00Z"/>
                <w:sz w:val="15"/>
                <w:szCs w:val="15"/>
                <w:lang w:eastAsia="ja-JP"/>
              </w:rPr>
            </w:pPr>
            <w:ins w:id="15484" w:author=" " w:date="2017-03-09T10:48:00Z">
              <w:r w:rsidRPr="006468A6">
                <w:rPr>
                  <w:sz w:val="15"/>
                  <w:szCs w:val="15"/>
                </w:rPr>
                <w:t xml:space="preserve">13209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85" w:author=" " w:date="2017-03-09T10:48:00Z"/>
                <w:sz w:val="15"/>
                <w:szCs w:val="15"/>
              </w:rPr>
            </w:pPr>
            <w:ins w:id="15486" w:author=" " w:date="2017-03-09T10:48:00Z">
              <w:r w:rsidRPr="00720FAC">
                <w:rPr>
                  <w:sz w:val="15"/>
                  <w:szCs w:val="15"/>
                </w:rPr>
                <w:t xml:space="preserve">10547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87" w:author=" " w:date="2017-03-09T10:48:00Z"/>
                <w:sz w:val="15"/>
                <w:szCs w:val="15"/>
              </w:rPr>
            </w:pPr>
            <w:ins w:id="15488" w:author=" " w:date="2017-03-09T10:48:00Z">
              <w:r w:rsidRPr="00720FAC">
                <w:rPr>
                  <w:sz w:val="15"/>
                  <w:szCs w:val="15"/>
                </w:rPr>
                <w:t xml:space="preserve">7373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89" w:author=" " w:date="2017-03-09T10:48:00Z"/>
                <w:sz w:val="15"/>
                <w:szCs w:val="15"/>
              </w:rPr>
            </w:pPr>
            <w:ins w:id="15490" w:author=" " w:date="2017-03-09T10:48:00Z">
              <w:r w:rsidRPr="00720FAC">
                <w:rPr>
                  <w:sz w:val="15"/>
                  <w:szCs w:val="15"/>
                </w:rPr>
                <w:t xml:space="preserve">65536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91" w:author=" " w:date="2017-03-09T10:48:00Z"/>
                <w:sz w:val="15"/>
                <w:szCs w:val="15"/>
              </w:rPr>
            </w:pPr>
            <w:ins w:id="15492" w:author=" " w:date="2017-03-09T10:48:00Z">
              <w:r w:rsidRPr="00720FAC">
                <w:rPr>
                  <w:sz w:val="15"/>
                  <w:szCs w:val="15"/>
                </w:rPr>
                <w:t xml:space="preserve">556134 </w:t>
              </w:r>
            </w:ins>
          </w:p>
        </w:tc>
        <w:tc>
          <w:tcPr>
            <w:tcW w:w="1355" w:type="dxa"/>
            <w:tcBorders>
              <w:left w:val="single" w:sz="4" w:space="0" w:color="auto"/>
              <w:right w:val="single" w:sz="4" w:space="0" w:color="auto"/>
            </w:tcBorders>
          </w:tcPr>
          <w:p w:rsidR="00025A62" w:rsidRPr="006468A6" w:rsidRDefault="00025A62" w:rsidP="006568C8">
            <w:pPr>
              <w:pStyle w:val="CETextBody"/>
              <w:jc w:val="right"/>
              <w:rPr>
                <w:ins w:id="15493" w:author=" " w:date="2017-03-09T10:48:00Z"/>
                <w:sz w:val="15"/>
                <w:szCs w:val="15"/>
              </w:rPr>
            </w:pPr>
            <w:ins w:id="15494" w:author=" " w:date="2017-03-09T10:48:00Z">
              <w:r w:rsidRPr="00720FAC">
                <w:rPr>
                  <w:sz w:val="15"/>
                  <w:szCs w:val="15"/>
                </w:rPr>
                <w:t xml:space="preserve">14365491 </w:t>
              </w:r>
            </w:ins>
          </w:p>
        </w:tc>
      </w:tr>
    </w:tbl>
    <w:p w:rsidR="00025A62" w:rsidRPr="00B05A50" w:rsidRDefault="00025A62" w:rsidP="00025A62">
      <w:pPr>
        <w:pStyle w:val="CETextBody"/>
        <w:rPr>
          <w:ins w:id="15495" w:author=" " w:date="2017-03-09T10:48:00Z"/>
          <w:b/>
          <w:lang w:val="en-US" w:eastAsia="ja-JP"/>
        </w:rPr>
      </w:pPr>
    </w:p>
    <w:p w:rsidR="00025A62" w:rsidRPr="008F0A68" w:rsidRDefault="00025A62" w:rsidP="00025A62">
      <w:pPr>
        <w:pStyle w:val="Caption"/>
        <w:rPr>
          <w:ins w:id="15496" w:author=" " w:date="2017-03-09T10:48:00Z"/>
          <w:sz w:val="22"/>
          <w:szCs w:val="22"/>
          <w:lang w:val="en-US" w:eastAsia="ja-JP"/>
        </w:rPr>
      </w:pPr>
      <w:ins w:id="15497" w:author=" " w:date="2017-03-09T10:48:00Z">
        <w:r w:rsidRPr="008F0A68">
          <w:rPr>
            <w:sz w:val="22"/>
            <w:szCs w:val="22"/>
          </w:rPr>
          <w:t xml:space="preserve">Table </w:t>
        </w:r>
        <w:r w:rsidRPr="008F0A68">
          <w:rPr>
            <w:sz w:val="22"/>
            <w:szCs w:val="22"/>
          </w:rPr>
          <w:fldChar w:fldCharType="begin"/>
        </w:r>
        <w:r w:rsidRPr="008F0A68">
          <w:rPr>
            <w:sz w:val="22"/>
            <w:szCs w:val="22"/>
          </w:rPr>
          <w:instrText xml:space="preserve"> STYLEREF 1 \s </w:instrText>
        </w:r>
        <w:r w:rsidRPr="008F0A68">
          <w:rPr>
            <w:sz w:val="22"/>
            <w:szCs w:val="22"/>
          </w:rPr>
          <w:fldChar w:fldCharType="separate"/>
        </w:r>
      </w:ins>
      <w:r w:rsidR="003B19D6">
        <w:rPr>
          <w:noProof/>
          <w:sz w:val="22"/>
          <w:szCs w:val="22"/>
        </w:rPr>
        <w:t>5</w:t>
      </w:r>
      <w:ins w:id="15498" w:author=" " w:date="2017-03-09T10:48:00Z">
        <w:r w:rsidRPr="008F0A68">
          <w:rPr>
            <w:sz w:val="22"/>
            <w:szCs w:val="22"/>
          </w:rPr>
          <w:fldChar w:fldCharType="end"/>
        </w:r>
        <w:r w:rsidRPr="008F0A68">
          <w:rPr>
            <w:sz w:val="22"/>
            <w:szCs w:val="22"/>
          </w:rPr>
          <w:noBreakHyphen/>
        </w:r>
        <w:r w:rsidRPr="008F0A68">
          <w:rPr>
            <w:sz w:val="22"/>
            <w:szCs w:val="22"/>
          </w:rPr>
          <w:fldChar w:fldCharType="begin"/>
        </w:r>
        <w:r w:rsidRPr="008F0A68">
          <w:rPr>
            <w:sz w:val="22"/>
            <w:szCs w:val="22"/>
          </w:rPr>
          <w:instrText xml:space="preserve"> SEQ Table \* ARABIC \s 1 </w:instrText>
        </w:r>
        <w:r w:rsidRPr="008F0A68">
          <w:rPr>
            <w:sz w:val="22"/>
            <w:szCs w:val="22"/>
          </w:rPr>
          <w:fldChar w:fldCharType="separate"/>
        </w:r>
      </w:ins>
      <w:ins w:id="15499" w:author="Huy Duc. Nguyen" w:date="2017-08-28T16:38:00Z">
        <w:r w:rsidR="003B19D6">
          <w:rPr>
            <w:noProof/>
            <w:sz w:val="22"/>
            <w:szCs w:val="22"/>
          </w:rPr>
          <w:t>79</w:t>
        </w:r>
      </w:ins>
      <w:ins w:id="15500" w:author=" " w:date="2017-03-09T10:48:00Z">
        <w:r w:rsidRPr="008F0A68">
          <w:rPr>
            <w:sz w:val="22"/>
            <w:szCs w:val="22"/>
          </w:rPr>
          <w:fldChar w:fldCharType="end"/>
        </w:r>
        <w:r w:rsidRPr="008F0A68">
          <w:rPr>
            <w:rFonts w:hint="eastAsia"/>
            <w:sz w:val="22"/>
            <w:szCs w:val="22"/>
            <w:lang w:eastAsia="ja-JP"/>
          </w:rPr>
          <w:t>:</w:t>
        </w:r>
        <w:r>
          <w:rPr>
            <w:rFonts w:hint="eastAsia"/>
            <w:sz w:val="22"/>
            <w:szCs w:val="22"/>
            <w:lang w:eastAsia="ja-JP"/>
          </w:rPr>
          <w:t xml:space="preserve"> </w:t>
        </w:r>
        <w:r w:rsidRPr="008F0A68">
          <w:rPr>
            <w:sz w:val="22"/>
            <w:szCs w:val="22"/>
            <w:lang w:eastAsia="ja-JP"/>
          </w:rPr>
          <w:t>Result</w:t>
        </w:r>
      </w:ins>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Change w:id="15501" w:author="Kazuhiro Takagi" w:date="2017-03-14T22:31:00Z">
          <w:tblPr>
            <w:tblStyle w:val="TableGrid"/>
            <w:tblW w:w="0" w:type="auto"/>
            <w:jc w:val="center"/>
            <w:tblLayout w:type="fixed"/>
            <w:tblLook w:val="04A0" w:firstRow="1" w:lastRow="0" w:firstColumn="1" w:lastColumn="0" w:noHBand="0" w:noVBand="1"/>
          </w:tblPr>
        </w:tblPrChange>
      </w:tblPr>
      <w:tblGrid>
        <w:gridCol w:w="1692"/>
        <w:gridCol w:w="6662"/>
        <w:tblGridChange w:id="15502">
          <w:tblGrid>
            <w:gridCol w:w="1692"/>
            <w:gridCol w:w="6340"/>
          </w:tblGrid>
        </w:tblGridChange>
      </w:tblGrid>
      <w:tr w:rsidR="00025A62" w:rsidRPr="00F445B9" w:rsidTr="00145170">
        <w:trPr>
          <w:jc w:val="center"/>
          <w:ins w:id="15503" w:author=" " w:date="2017-03-09T10:48:00Z"/>
          <w:trPrChange w:id="15504" w:author="Kazuhiro Takagi" w:date="2017-03-14T22:31:00Z">
            <w:trPr>
              <w:jc w:val="center"/>
            </w:trPr>
          </w:trPrChange>
        </w:trPr>
        <w:tc>
          <w:tcPr>
            <w:tcW w:w="1692" w:type="dxa"/>
            <w:shd w:val="clear" w:color="auto" w:fill="BFBFBF" w:themeFill="background1" w:themeFillShade="BF"/>
            <w:tcPrChange w:id="15505" w:author="Kazuhiro Takagi" w:date="2017-03-14T22:31:00Z">
              <w:tcPr>
                <w:tcW w:w="1692" w:type="dxa"/>
                <w:tcBorders>
                  <w:top w:val="single" w:sz="4" w:space="0" w:color="auto"/>
                  <w:left w:val="single" w:sz="4" w:space="0" w:color="auto"/>
                  <w:right w:val="single" w:sz="4" w:space="0" w:color="auto"/>
                </w:tcBorders>
                <w:shd w:val="clear" w:color="auto" w:fill="BFBFBF" w:themeFill="background1" w:themeFillShade="BF"/>
              </w:tcPr>
            </w:tcPrChange>
          </w:tcPr>
          <w:p w:rsidR="00025A62" w:rsidRPr="00145170" w:rsidRDefault="0073796A">
            <w:pPr>
              <w:pStyle w:val="CETextBody"/>
              <w:rPr>
                <w:ins w:id="15506" w:author=" " w:date="2017-03-09T10:48:00Z"/>
                <w:sz w:val="20"/>
                <w:szCs w:val="20"/>
                <w:lang w:eastAsia="ja-JP"/>
                <w:rPrChange w:id="15507" w:author="Kazuhiro Takagi" w:date="2017-03-14T22:31:00Z">
                  <w:rPr>
                    <w:ins w:id="15508" w:author=" " w:date="2017-03-09T10:48:00Z"/>
                    <w:sz w:val="15"/>
                    <w:szCs w:val="15"/>
                    <w:lang w:eastAsia="ja-JP"/>
                  </w:rPr>
                </w:rPrChange>
              </w:rPr>
              <w:pPrChange w:id="15509" w:author="Kazuhiro Takagi" w:date="2017-03-14T22:31:00Z">
                <w:pPr>
                  <w:pStyle w:val="CETextBody"/>
                  <w:jc w:val="center"/>
                </w:pPr>
              </w:pPrChange>
            </w:pPr>
            <w:ins w:id="15510" w:author="Kazuhiro Takagi" w:date="2017-03-13T21:28:00Z">
              <w:r w:rsidRPr="00145170">
                <w:rPr>
                  <w:sz w:val="20"/>
                  <w:szCs w:val="20"/>
                  <w:lang w:eastAsia="ja-JP"/>
                  <w:rPrChange w:id="15511" w:author="Kazuhiro Takagi" w:date="2017-03-14T22:31:00Z">
                    <w:rPr>
                      <w:sz w:val="15"/>
                      <w:szCs w:val="15"/>
                      <w:lang w:eastAsia="ja-JP"/>
                    </w:rPr>
                  </w:rPrChange>
                </w:rPr>
                <w:t xml:space="preserve">Estimated </w:t>
              </w:r>
            </w:ins>
            <w:ins w:id="15512" w:author=" " w:date="2017-03-09T10:48:00Z">
              <w:r w:rsidR="00025A62" w:rsidRPr="00145170">
                <w:rPr>
                  <w:sz w:val="20"/>
                  <w:szCs w:val="20"/>
                  <w:lang w:eastAsia="ja-JP"/>
                  <w:rPrChange w:id="15513" w:author="Kazuhiro Takagi" w:date="2017-03-14T22:31:00Z">
                    <w:rPr>
                      <w:sz w:val="15"/>
                      <w:szCs w:val="15"/>
                      <w:lang w:eastAsia="ja-JP"/>
                    </w:rPr>
                  </w:rPrChange>
                </w:rPr>
                <w:t>memory usage</w:t>
              </w:r>
            </w:ins>
          </w:p>
        </w:tc>
        <w:tc>
          <w:tcPr>
            <w:tcW w:w="6662" w:type="dxa"/>
            <w:shd w:val="clear" w:color="auto" w:fill="auto"/>
            <w:tcPrChange w:id="15514" w:author="Kazuhiro Takagi" w:date="2017-03-14T22:31:00Z">
              <w:tcPr>
                <w:tcW w:w="6340" w:type="dxa"/>
                <w:tcBorders>
                  <w:top w:val="single" w:sz="4" w:space="0" w:color="auto"/>
                  <w:left w:val="single" w:sz="4" w:space="0" w:color="auto"/>
                  <w:right w:val="single" w:sz="4" w:space="0" w:color="auto"/>
                </w:tcBorders>
                <w:shd w:val="clear" w:color="auto" w:fill="auto"/>
              </w:tcPr>
            </w:tcPrChange>
          </w:tcPr>
          <w:p w:rsidR="00145170" w:rsidRPr="00145170" w:rsidRDefault="00025A62">
            <w:pPr>
              <w:pStyle w:val="CETextBody"/>
              <w:rPr>
                <w:ins w:id="15515" w:author="Kazuhiro Takagi" w:date="2017-03-14T22:31:00Z"/>
                <w:sz w:val="20"/>
                <w:szCs w:val="20"/>
                <w:lang w:val="en-US" w:eastAsia="ja-JP"/>
                <w:rPrChange w:id="15516" w:author="Kazuhiro Takagi" w:date="2017-03-14T22:31:00Z">
                  <w:rPr>
                    <w:ins w:id="15517" w:author="Kazuhiro Takagi" w:date="2017-03-14T22:31:00Z"/>
                    <w:sz w:val="15"/>
                    <w:szCs w:val="15"/>
                    <w:lang w:val="en-US" w:eastAsia="ja-JP"/>
                  </w:rPr>
                </w:rPrChange>
              </w:rPr>
              <w:pPrChange w:id="15518" w:author="Kazuhiro Takagi" w:date="2017-03-14T22:31:00Z">
                <w:pPr>
                  <w:pStyle w:val="CETextBody"/>
                  <w:wordWrap w:val="0"/>
                  <w:jc w:val="right"/>
                </w:pPr>
              </w:pPrChange>
            </w:pPr>
            <w:ins w:id="15519" w:author=" " w:date="2017-03-09T10:48:00Z">
              <w:r w:rsidRPr="00145170">
                <w:rPr>
                  <w:sz w:val="20"/>
                  <w:szCs w:val="20"/>
                  <w:lang w:val="en-US" w:eastAsia="ja-JP"/>
                  <w:rPrChange w:id="15520" w:author="Kazuhiro Takagi" w:date="2017-03-14T22:31:00Z">
                    <w:rPr>
                      <w:sz w:val="15"/>
                      <w:szCs w:val="15"/>
                      <w:lang w:val="en-US" w:eastAsia="ja-JP"/>
                    </w:rPr>
                  </w:rPrChange>
                </w:rPr>
                <w:t>4160749568  – (</w:t>
              </w:r>
              <w:r w:rsidRPr="00145170">
                <w:rPr>
                  <w:sz w:val="20"/>
                  <w:szCs w:val="20"/>
                  <w:lang w:eastAsia="ja-JP"/>
                  <w:rPrChange w:id="15521" w:author="Kazuhiro Takagi" w:date="2017-03-14T22:31:00Z">
                    <w:rPr>
                      <w:sz w:val="15"/>
                      <w:szCs w:val="15"/>
                      <w:lang w:eastAsia="ja-JP"/>
                    </w:rPr>
                  </w:rPrChange>
                </w:rPr>
                <w:t>862529536 +</w:t>
              </w:r>
              <w:r w:rsidRPr="00145170">
                <w:rPr>
                  <w:sz w:val="20"/>
                  <w:szCs w:val="20"/>
                  <w:rPrChange w:id="15522" w:author="Kazuhiro Takagi" w:date="2017-03-14T22:31:00Z">
                    <w:rPr>
                      <w:sz w:val="15"/>
                      <w:szCs w:val="15"/>
                    </w:rPr>
                  </w:rPrChange>
                </w:rPr>
                <w:t xml:space="preserve"> </w:t>
              </w:r>
              <w:r w:rsidRPr="00145170">
                <w:rPr>
                  <w:sz w:val="20"/>
                  <w:szCs w:val="20"/>
                  <w:lang w:val="en-US" w:eastAsia="ja-JP"/>
                  <w:rPrChange w:id="15523" w:author="Kazuhiro Takagi" w:date="2017-03-14T22:31:00Z">
                    <w:rPr>
                      <w:sz w:val="15"/>
                      <w:szCs w:val="15"/>
                      <w:lang w:val="en-US" w:eastAsia="ja-JP"/>
                    </w:rPr>
                  </w:rPrChange>
                </w:rPr>
                <w:t>677666816 +</w:t>
              </w:r>
              <w:r w:rsidRPr="00145170">
                <w:rPr>
                  <w:sz w:val="20"/>
                  <w:szCs w:val="20"/>
                  <w:rPrChange w:id="15524" w:author="Kazuhiro Takagi" w:date="2017-03-14T22:31:00Z">
                    <w:rPr>
                      <w:sz w:val="15"/>
                      <w:szCs w:val="15"/>
                    </w:rPr>
                  </w:rPrChange>
                </w:rPr>
                <w:t xml:space="preserve"> </w:t>
              </w:r>
              <w:r w:rsidRPr="00145170">
                <w:rPr>
                  <w:sz w:val="20"/>
                  <w:szCs w:val="20"/>
                  <w:lang w:val="en-US" w:eastAsia="ja-JP"/>
                  <w:rPrChange w:id="15525" w:author="Kazuhiro Takagi" w:date="2017-03-14T22:31:00Z">
                    <w:rPr>
                      <w:sz w:val="15"/>
                      <w:szCs w:val="15"/>
                      <w:lang w:val="en-US" w:eastAsia="ja-JP"/>
                    </w:rPr>
                  </w:rPrChange>
                </w:rPr>
                <w:t>14679419 )  = 2605873797 (Byte)</w:t>
              </w:r>
            </w:ins>
          </w:p>
          <w:p w:rsidR="00025A62" w:rsidRPr="00145170" w:rsidRDefault="00025A62">
            <w:pPr>
              <w:pStyle w:val="CETextBody"/>
              <w:rPr>
                <w:ins w:id="15526" w:author=" " w:date="2017-03-09T10:48:00Z"/>
                <w:sz w:val="20"/>
                <w:szCs w:val="20"/>
                <w:lang w:eastAsia="ja-JP"/>
                <w:rPrChange w:id="15527" w:author="Kazuhiro Takagi" w:date="2017-03-14T22:31:00Z">
                  <w:rPr>
                    <w:ins w:id="15528" w:author=" " w:date="2017-03-09T10:48:00Z"/>
                    <w:sz w:val="15"/>
                    <w:szCs w:val="15"/>
                    <w:lang w:eastAsia="ja-JP"/>
                  </w:rPr>
                </w:rPrChange>
              </w:rPr>
              <w:pPrChange w:id="15529" w:author="Kazuhiro Takagi" w:date="2017-03-14T22:31:00Z">
                <w:pPr>
                  <w:pStyle w:val="CETextBody"/>
                  <w:wordWrap w:val="0"/>
                  <w:jc w:val="right"/>
                </w:pPr>
              </w:pPrChange>
            </w:pPr>
            <w:ins w:id="15530" w:author=" " w:date="2017-03-09T10:48:00Z">
              <w:r w:rsidRPr="00145170">
                <w:rPr>
                  <w:sz w:val="20"/>
                  <w:szCs w:val="20"/>
                  <w:lang w:val="en-US" w:eastAsia="ja-JP"/>
                  <w:rPrChange w:id="15531" w:author="Kazuhiro Takagi" w:date="2017-03-14T22:31:00Z">
                    <w:rPr>
                      <w:sz w:val="15"/>
                      <w:szCs w:val="15"/>
                      <w:lang w:val="en-US" w:eastAsia="ja-JP"/>
                    </w:rPr>
                  </w:rPrChange>
                </w:rPr>
                <w:t xml:space="preserve"> =2485.16(MByte)</w:t>
              </w:r>
            </w:ins>
          </w:p>
        </w:tc>
      </w:tr>
    </w:tbl>
    <w:p w:rsidR="00025A62" w:rsidRPr="006468A6" w:rsidDel="00145170" w:rsidRDefault="00025A62" w:rsidP="00025A62">
      <w:pPr>
        <w:pStyle w:val="CETextBody"/>
        <w:rPr>
          <w:ins w:id="15532" w:author=" " w:date="2017-03-09T10:48:00Z"/>
          <w:del w:id="15533" w:author="Kazuhiro Takagi" w:date="2017-03-14T22:31:00Z"/>
          <w:lang w:val="en-US" w:eastAsia="ja-JP"/>
        </w:rPr>
      </w:pPr>
    </w:p>
    <w:p w:rsidR="00CC417F" w:rsidDel="00953A3A" w:rsidRDefault="00CC417F" w:rsidP="00CC417F">
      <w:pPr>
        <w:pStyle w:val="CETextBody"/>
        <w:rPr>
          <w:del w:id="15534" w:author="Kazuhiro Takagi" w:date="2017-03-13T16:59:00Z"/>
          <w:lang w:val="en-US" w:eastAsia="ja-JP"/>
        </w:rPr>
      </w:pPr>
    </w:p>
    <w:p w:rsidR="00025A62" w:rsidRDefault="00025A62">
      <w:pPr>
        <w:rPr>
          <w:ins w:id="15535" w:author=" " w:date="2017-03-09T10:46:00Z"/>
          <w:sz w:val="22"/>
          <w:lang w:val="en-US" w:eastAsia="ja-JP"/>
        </w:rPr>
      </w:pPr>
      <w:ins w:id="15536" w:author=" " w:date="2017-03-09T10:46:00Z">
        <w:del w:id="15537" w:author="Kazuhiro Takagi" w:date="2017-03-13T16:59:00Z">
          <w:r w:rsidDel="00953A3A">
            <w:rPr>
              <w:lang w:val="en-US" w:eastAsia="ja-JP"/>
            </w:rPr>
            <w:br w:type="page"/>
          </w:r>
        </w:del>
      </w:ins>
    </w:p>
    <w:p w:rsidR="00ED1B41" w:rsidRPr="00827062" w:rsidRDefault="00ED1B41" w:rsidP="00ED1B41">
      <w:pPr>
        <w:pStyle w:val="CETextBody"/>
        <w:numPr>
          <w:ilvl w:val="0"/>
          <w:numId w:val="71"/>
        </w:numPr>
        <w:ind w:hanging="782"/>
        <w:rPr>
          <w:lang w:val="en-US" w:eastAsia="ja-JP"/>
        </w:rPr>
      </w:pPr>
      <w:r w:rsidRPr="00827062">
        <w:rPr>
          <w:rFonts w:hint="eastAsia"/>
          <w:lang w:val="en-US" w:eastAsia="ja-JP"/>
        </w:rPr>
        <w:t>Consider</w:t>
      </w:r>
      <w:r>
        <w:rPr>
          <w:rFonts w:hint="eastAsia"/>
          <w:lang w:val="en-US" w:eastAsia="ja-JP"/>
        </w:rPr>
        <w:t>ation</w:t>
      </w:r>
    </w:p>
    <w:p w:rsidR="00ED1B41" w:rsidDel="00145170" w:rsidRDefault="00ED1B41" w:rsidP="00ED1B41">
      <w:pPr>
        <w:pStyle w:val="CETextBody"/>
        <w:rPr>
          <w:del w:id="15538" w:author="Kazuhiro Takagi" w:date="2017-03-14T22:32:00Z"/>
          <w:lang w:val="en-US" w:eastAsia="ja-JP"/>
        </w:rPr>
      </w:pPr>
      <w:del w:id="15539" w:author="Kazuhiro Takagi" w:date="2017-03-14T22:32:00Z">
        <w:r w:rsidDel="00145170">
          <w:rPr>
            <w:rFonts w:hint="eastAsia"/>
            <w:lang w:val="en-US" w:eastAsia="ja-JP"/>
          </w:rPr>
          <w:delText xml:space="preserve"> </w:delText>
        </w:r>
        <w:r w:rsidDel="00145170">
          <w:rPr>
            <w:lang w:val="en-US" w:eastAsia="ja-JP"/>
          </w:rPr>
          <w:delText>The memory usage of Linux is 1.3GB and the memory usage of INTEGRITY is 47MB.</w:delText>
        </w:r>
      </w:del>
    </w:p>
    <w:p w:rsidR="00ED1B41" w:rsidRDefault="00ED1B41" w:rsidP="00ED1B41">
      <w:pPr>
        <w:pStyle w:val="CETextBody"/>
        <w:rPr>
          <w:lang w:val="en-US" w:eastAsia="ja-JP"/>
        </w:rPr>
      </w:pPr>
      <w:del w:id="15540" w:author="Kazuhiro Takagi" w:date="2017-03-14T22:32:00Z">
        <w:r w:rsidDel="00145170">
          <w:rPr>
            <w:lang w:val="en-US" w:eastAsia="ja-JP"/>
          </w:rPr>
          <w:delText xml:space="preserve"> </w:delText>
        </w:r>
      </w:del>
      <w:r>
        <w:rPr>
          <w:lang w:val="en-US" w:eastAsia="ja-JP"/>
        </w:rPr>
        <w:t>Th</w:t>
      </w:r>
      <w:del w:id="15541" w:author="Kazuhiro Takagi" w:date="2017-03-14T22:32:00Z">
        <w:r w:rsidDel="00145170">
          <w:rPr>
            <w:lang w:val="en-US" w:eastAsia="ja-JP"/>
          </w:rPr>
          <w:delText>ese</w:delText>
        </w:r>
      </w:del>
      <w:ins w:id="15542" w:author="Kazuhiro Takagi" w:date="2017-03-14T22:32:00Z">
        <w:r w:rsidR="00145170">
          <w:rPr>
            <w:lang w:val="en-US" w:eastAsia="ja-JP"/>
          </w:rPr>
          <w:t>is</w:t>
        </w:r>
      </w:ins>
      <w:r>
        <w:rPr>
          <w:lang w:val="en-US" w:eastAsia="ja-JP"/>
        </w:rPr>
        <w:t xml:space="preserve"> result</w:t>
      </w:r>
      <w:del w:id="15543" w:author="Kazuhiro Takagi" w:date="2017-03-14T22:32:00Z">
        <w:r w:rsidDel="00145170">
          <w:rPr>
            <w:lang w:val="en-US" w:eastAsia="ja-JP"/>
          </w:rPr>
          <w:delText>s</w:delText>
        </w:r>
      </w:del>
      <w:r>
        <w:rPr>
          <w:lang w:val="en-US" w:eastAsia="ja-JP"/>
        </w:rPr>
        <w:t xml:space="preserve"> </w:t>
      </w:r>
      <w:del w:id="15544" w:author="Kazuhiro Takagi" w:date="2017-03-14T22:32:00Z">
        <w:r w:rsidDel="00145170">
          <w:rPr>
            <w:lang w:val="en-US" w:eastAsia="ja-JP"/>
          </w:rPr>
          <w:delText xml:space="preserve">are </w:delText>
        </w:r>
      </w:del>
      <w:ins w:id="15545" w:author="Kazuhiro Takagi" w:date="2017-03-14T22:32:00Z">
        <w:r w:rsidR="00145170">
          <w:rPr>
            <w:lang w:val="en-US" w:eastAsia="ja-JP"/>
          </w:rPr>
          <w:t xml:space="preserve">is </w:t>
        </w:r>
      </w:ins>
      <w:r>
        <w:rPr>
          <w:lang w:val="en-US" w:eastAsia="ja-JP"/>
        </w:rPr>
        <w:t xml:space="preserve">expected </w:t>
      </w:r>
    </w:p>
    <w:p w:rsidR="00CC417F" w:rsidRDefault="00CC417F" w:rsidP="00CC417F">
      <w:pPr>
        <w:pStyle w:val="CETextBody"/>
        <w:rPr>
          <w:lang w:val="en-US" w:eastAsia="ja-JP"/>
        </w:rPr>
      </w:pPr>
    </w:p>
    <w:p w:rsidR="003F2C92" w:rsidRDefault="003F2C92">
      <w:pPr>
        <w:rPr>
          <w:rFonts w:ascii="Arial" w:eastAsia="Arial" w:hAnsi="Arial" w:cs="Arial"/>
          <w:b/>
          <w:bCs/>
          <w:iCs/>
          <w:lang w:val="en-US" w:eastAsia="ja-JP"/>
        </w:rPr>
      </w:pPr>
      <w:r>
        <w:rPr>
          <w:lang w:val="en-US"/>
        </w:rPr>
        <w:br w:type="page"/>
      </w:r>
    </w:p>
    <w:p w:rsidR="00CC417F" w:rsidRPr="007C2E44" w:rsidDel="00A81686" w:rsidRDefault="00CC417F" w:rsidP="00F30909">
      <w:pPr>
        <w:pStyle w:val="Heading2"/>
        <w:rPr>
          <w:del w:id="15546" w:author="Huy Duc. Nguyen" w:date="2017-08-29T13:09:00Z"/>
          <w:lang w:val="en-US"/>
        </w:rPr>
      </w:pPr>
      <w:del w:id="15547" w:author="Huy Duc. Nguyen" w:date="2017-08-29T13:09:00Z">
        <w:r w:rsidRPr="007C2E44" w:rsidDel="00A81686">
          <w:rPr>
            <w:lang w:val="en-US"/>
          </w:rPr>
          <w:delText>Stress Tolerance</w:delText>
        </w:r>
        <w:bookmarkStart w:id="15548" w:name="_Toc491776745"/>
        <w:bookmarkEnd w:id="15548"/>
      </w:del>
    </w:p>
    <w:p w:rsidR="00CC417F" w:rsidRPr="007C2E44" w:rsidDel="00A81686" w:rsidRDefault="00CC417F" w:rsidP="00F30909">
      <w:pPr>
        <w:pStyle w:val="Heading3"/>
        <w:rPr>
          <w:del w:id="15549" w:author="Huy Duc. Nguyen" w:date="2017-08-29T13:09:00Z"/>
        </w:rPr>
      </w:pPr>
      <w:del w:id="15550" w:author="Huy Duc. Nguyen" w:date="2017-08-29T13:09:00Z">
        <w:r w:rsidRPr="007C2E44" w:rsidDel="00A81686">
          <w:delText>Perform a continuous test for 48 hours with stress of various tools and video/audio playback</w:delText>
        </w:r>
        <w:bookmarkStart w:id="15551" w:name="_Toc491776746"/>
        <w:bookmarkEnd w:id="15551"/>
      </w:del>
    </w:p>
    <w:p w:rsidR="00CC417F" w:rsidDel="00A81686" w:rsidRDefault="00CC417F" w:rsidP="00D47247">
      <w:pPr>
        <w:pStyle w:val="CETextBody"/>
        <w:numPr>
          <w:ilvl w:val="0"/>
          <w:numId w:val="72"/>
        </w:numPr>
        <w:ind w:hanging="782"/>
        <w:rPr>
          <w:del w:id="15552" w:author="Huy Duc. Nguyen" w:date="2017-08-29T13:09:00Z"/>
          <w:lang w:val="en-US" w:eastAsia="ja-JP"/>
        </w:rPr>
      </w:pPr>
      <w:del w:id="15553" w:author="Huy Duc. Nguyen" w:date="2017-08-29T13:09:00Z">
        <w:r w:rsidDel="00A81686">
          <w:rPr>
            <w:rFonts w:hint="eastAsia"/>
            <w:lang w:val="en-US" w:eastAsia="ja-JP"/>
          </w:rPr>
          <w:delText>Description</w:delText>
        </w:r>
        <w:bookmarkStart w:id="15554" w:name="_Toc491776747"/>
        <w:bookmarkEnd w:id="15554"/>
      </w:del>
    </w:p>
    <w:p w:rsidR="00CC417F" w:rsidDel="00A81686" w:rsidRDefault="00FB513B" w:rsidP="00CC417F">
      <w:pPr>
        <w:pStyle w:val="CETextBody"/>
        <w:ind w:left="142"/>
        <w:rPr>
          <w:del w:id="15555" w:author="Huy Duc. Nguyen" w:date="2017-08-29T13:09:00Z"/>
          <w:lang w:val="en-US" w:eastAsia="ja-JP"/>
        </w:rPr>
      </w:pPr>
      <w:del w:id="15556" w:author="Huy Duc. Nguyen" w:date="2017-08-29T13:09:00Z">
        <w:r w:rsidRPr="00FB513B" w:rsidDel="00A81686">
          <w:rPr>
            <w:lang w:val="en-US" w:eastAsia="ja-JP"/>
          </w:rPr>
          <w:delText xml:space="preserve">Confirm to perform </w:delText>
        </w:r>
        <w:r w:rsidR="000E2A9D" w:rsidRPr="000E2A9D" w:rsidDel="00A81686">
          <w:rPr>
            <w:lang w:val="en-US" w:eastAsia="ja-JP"/>
          </w:rPr>
          <w:delText xml:space="preserve">virtualization </w:delText>
        </w:r>
        <w:r w:rsidRPr="00FB513B" w:rsidDel="00A81686">
          <w:rPr>
            <w:lang w:val="en-US" w:eastAsia="ja-JP"/>
          </w:rPr>
          <w:delText>PoC keeping for 48 hours with stress of various tools and video/audio playback.</w:delText>
        </w:r>
        <w:bookmarkStart w:id="15557" w:name="_Toc491776748"/>
        <w:bookmarkEnd w:id="15557"/>
      </w:del>
    </w:p>
    <w:p w:rsidR="00630BB8" w:rsidRPr="00FF364C" w:rsidDel="00A81686" w:rsidRDefault="00630BB8" w:rsidP="00630BB8">
      <w:pPr>
        <w:pStyle w:val="CETextBody"/>
        <w:ind w:left="142"/>
        <w:rPr>
          <w:del w:id="15558" w:author="Huy Duc. Nguyen" w:date="2017-08-29T13:09:00Z"/>
          <w:lang w:val="en-US" w:eastAsia="ja-JP"/>
        </w:rPr>
      </w:pPr>
      <w:bookmarkStart w:id="15559" w:name="_Toc491776749"/>
      <w:bookmarkEnd w:id="15559"/>
    </w:p>
    <w:p w:rsidR="00630BB8" w:rsidRPr="00613E0B" w:rsidDel="00A81686" w:rsidRDefault="00630BB8" w:rsidP="00630BB8">
      <w:pPr>
        <w:pStyle w:val="CETextBody"/>
        <w:numPr>
          <w:ilvl w:val="0"/>
          <w:numId w:val="72"/>
        </w:numPr>
        <w:ind w:hanging="782"/>
        <w:rPr>
          <w:del w:id="15560" w:author="Huy Duc. Nguyen" w:date="2017-08-29T13:09:00Z"/>
          <w:lang w:val="en-US" w:eastAsia="ja-JP"/>
        </w:rPr>
      </w:pPr>
      <w:del w:id="15561" w:author="Huy Duc. Nguyen" w:date="2017-08-29T13:09:00Z">
        <w:r w:rsidRPr="00613E0B" w:rsidDel="00A81686">
          <w:rPr>
            <w:lang w:val="en-US" w:eastAsia="ja-JP"/>
          </w:rPr>
          <w:delText>Precondition</w:delText>
        </w:r>
        <w:bookmarkStart w:id="15562" w:name="_Toc491776750"/>
        <w:bookmarkEnd w:id="15562"/>
      </w:del>
    </w:p>
    <w:p w:rsidR="00630BB8" w:rsidRPr="009107D0" w:rsidDel="00A81686" w:rsidRDefault="009107D0" w:rsidP="00B43823">
      <w:pPr>
        <w:pStyle w:val="CETextBody"/>
        <w:numPr>
          <w:ilvl w:val="0"/>
          <w:numId w:val="132"/>
        </w:numPr>
        <w:rPr>
          <w:del w:id="15563" w:author="Huy Duc. Nguyen" w:date="2017-08-29T13:09:00Z"/>
          <w:lang w:val="en-US" w:eastAsia="ja-JP"/>
        </w:rPr>
      </w:pPr>
      <w:del w:id="15564" w:author="Huy Duc. Nguyen" w:date="2017-08-29T13:09:00Z">
        <w:r w:rsidRPr="00FB513B" w:rsidDel="00A81686">
          <w:rPr>
            <w:lang w:val="en-US" w:eastAsia="ja-JP"/>
          </w:rPr>
          <w:delText xml:space="preserve">Measure on </w:delText>
        </w:r>
        <w:r w:rsidDel="00A81686">
          <w:rPr>
            <w:lang w:val="en-US" w:eastAsia="ja-JP"/>
          </w:rPr>
          <w:delText>virtualization PoC</w:delText>
        </w:r>
        <w:r w:rsidRPr="00FB513B" w:rsidDel="00A81686">
          <w:rPr>
            <w:lang w:val="en-US" w:eastAsia="ja-JP"/>
          </w:rPr>
          <w:delText xml:space="preserve"> (Type1)</w:delText>
        </w:r>
        <w:bookmarkStart w:id="15565" w:name="_Toc491776751"/>
        <w:bookmarkEnd w:id="15565"/>
      </w:del>
    </w:p>
    <w:p w:rsidR="00CC417F" w:rsidRPr="00FF364C" w:rsidDel="00A81686" w:rsidRDefault="00CC417F" w:rsidP="00CC417F">
      <w:pPr>
        <w:pStyle w:val="CETextBody"/>
        <w:ind w:left="142"/>
        <w:rPr>
          <w:del w:id="15566" w:author="Huy Duc. Nguyen" w:date="2017-08-29T13:09:00Z"/>
          <w:lang w:val="en-US" w:eastAsia="ja-JP"/>
        </w:rPr>
      </w:pPr>
      <w:bookmarkStart w:id="15567" w:name="_Toc491776752"/>
      <w:bookmarkEnd w:id="15567"/>
    </w:p>
    <w:p w:rsidR="00CC417F" w:rsidDel="00A81686" w:rsidRDefault="00304581" w:rsidP="00D47247">
      <w:pPr>
        <w:pStyle w:val="CETextBody"/>
        <w:numPr>
          <w:ilvl w:val="0"/>
          <w:numId w:val="72"/>
        </w:numPr>
        <w:ind w:hanging="782"/>
        <w:rPr>
          <w:del w:id="15568" w:author="Huy Duc. Nguyen" w:date="2017-08-29T13:09:00Z"/>
          <w:lang w:val="en-US" w:eastAsia="ja-JP"/>
        </w:rPr>
      </w:pPr>
      <w:del w:id="15569" w:author="Huy Duc. Nguyen" w:date="2017-08-29T13:09:00Z">
        <w:r w:rsidDel="00A81686">
          <w:rPr>
            <w:rFonts w:hint="eastAsia"/>
            <w:lang w:val="en-US" w:eastAsia="ja-JP"/>
          </w:rPr>
          <w:delText>How to measure</w:delText>
        </w:r>
        <w:bookmarkStart w:id="15570" w:name="_Toc491776753"/>
        <w:bookmarkEnd w:id="15570"/>
      </w:del>
    </w:p>
    <w:p w:rsidR="00DF6EB2" w:rsidDel="00A81686" w:rsidRDefault="00DF6EB2" w:rsidP="0027486D">
      <w:pPr>
        <w:pStyle w:val="CETextBody"/>
        <w:numPr>
          <w:ilvl w:val="0"/>
          <w:numId w:val="322"/>
        </w:numPr>
        <w:rPr>
          <w:del w:id="15571" w:author="Huy Duc. Nguyen" w:date="2017-08-29T13:09:00Z"/>
          <w:lang w:val="en-US" w:eastAsia="ja-JP"/>
        </w:rPr>
      </w:pPr>
      <w:del w:id="15572" w:author="Huy Duc. Nguyen" w:date="2017-08-29T13:09:00Z">
        <w:r w:rsidDel="00A81686">
          <w:rPr>
            <w:rFonts w:hint="eastAsia"/>
            <w:lang w:val="en-US" w:eastAsia="ja-JP"/>
          </w:rPr>
          <w:delText>Start Type1_mono.</w:delText>
        </w:r>
        <w:bookmarkStart w:id="15573" w:name="_Toc491776754"/>
        <w:bookmarkEnd w:id="15573"/>
      </w:del>
    </w:p>
    <w:p w:rsidR="00DF6EB2" w:rsidDel="00A81686" w:rsidRDefault="00DF6EB2" w:rsidP="0027486D">
      <w:pPr>
        <w:pStyle w:val="CETextBody"/>
        <w:numPr>
          <w:ilvl w:val="0"/>
          <w:numId w:val="322"/>
        </w:numPr>
        <w:rPr>
          <w:del w:id="15574" w:author="Huy Duc. Nguyen" w:date="2017-08-29T13:09:00Z"/>
          <w:lang w:val="en-US" w:eastAsia="ja-JP"/>
        </w:rPr>
      </w:pPr>
      <w:del w:id="15575" w:author="Huy Duc. Nguyen" w:date="2017-08-29T13:09:00Z">
        <w:r w:rsidDel="00A81686">
          <w:rPr>
            <w:lang w:val="en-US" w:eastAsia="ja-JP"/>
          </w:rPr>
          <w:delText>Leave it for 48 hours.</w:delText>
        </w:r>
        <w:bookmarkStart w:id="15576" w:name="_Toc491776755"/>
        <w:bookmarkEnd w:id="15576"/>
      </w:del>
    </w:p>
    <w:p w:rsidR="00DF6EB2" w:rsidDel="00A81686" w:rsidRDefault="00DF6EB2" w:rsidP="0027486D">
      <w:pPr>
        <w:pStyle w:val="CETextBody"/>
        <w:numPr>
          <w:ilvl w:val="0"/>
          <w:numId w:val="322"/>
        </w:numPr>
        <w:rPr>
          <w:del w:id="15577" w:author="Huy Duc. Nguyen" w:date="2017-08-29T13:09:00Z"/>
          <w:lang w:val="en-US" w:eastAsia="ja-JP"/>
        </w:rPr>
      </w:pPr>
      <w:del w:id="15578" w:author="Huy Duc. Nguyen" w:date="2017-08-29T13:09:00Z">
        <w:r w:rsidDel="00A81686">
          <w:rPr>
            <w:lang w:val="en-US" w:eastAsia="ja-JP"/>
          </w:rPr>
          <w:delText>Check that it keeps running without any issues or not.</w:delText>
        </w:r>
        <w:bookmarkStart w:id="15579" w:name="_Toc491776756"/>
        <w:bookmarkEnd w:id="15579"/>
      </w:del>
    </w:p>
    <w:p w:rsidR="00CC417F" w:rsidRPr="00DF6EB2" w:rsidDel="00A81686" w:rsidRDefault="00CC417F">
      <w:pPr>
        <w:pStyle w:val="CETextBody"/>
        <w:rPr>
          <w:del w:id="15580" w:author="Huy Duc. Nguyen" w:date="2017-08-29T13:09:00Z"/>
          <w:lang w:val="en-US" w:eastAsia="ja-JP"/>
        </w:rPr>
      </w:pPr>
      <w:bookmarkStart w:id="15581" w:name="_Toc491776757"/>
      <w:bookmarkEnd w:id="15581"/>
    </w:p>
    <w:p w:rsidR="00CC417F" w:rsidRPr="00702283" w:rsidDel="00A81686" w:rsidRDefault="00CC417F" w:rsidP="00D47247">
      <w:pPr>
        <w:pStyle w:val="CETextBody"/>
        <w:numPr>
          <w:ilvl w:val="0"/>
          <w:numId w:val="72"/>
        </w:numPr>
        <w:ind w:left="426" w:hanging="426"/>
        <w:rPr>
          <w:del w:id="15582" w:author="Huy Duc. Nguyen" w:date="2017-08-29T13:09:00Z"/>
          <w:b/>
          <w:lang w:val="en-US" w:eastAsia="ja-JP"/>
        </w:rPr>
      </w:pPr>
      <w:del w:id="15583" w:author="Huy Duc. Nguyen" w:date="2017-08-29T13:09:00Z">
        <w:r w:rsidDel="00A81686">
          <w:rPr>
            <w:rFonts w:hint="eastAsia"/>
            <w:lang w:val="en-US" w:eastAsia="ja-JP"/>
          </w:rPr>
          <w:delText>Result</w:delText>
        </w:r>
        <w:bookmarkStart w:id="15584" w:name="_Toc491776758"/>
        <w:bookmarkEnd w:id="15584"/>
      </w:del>
    </w:p>
    <w:p w:rsidR="00DF6EB2" w:rsidDel="00A81686" w:rsidRDefault="00DF6EB2" w:rsidP="00DF6EB2">
      <w:pPr>
        <w:pStyle w:val="CETextBody"/>
        <w:ind w:left="142"/>
        <w:rPr>
          <w:del w:id="15585" w:author="Huy Duc. Nguyen" w:date="2017-08-29T13:09:00Z"/>
          <w:lang w:val="en-US" w:eastAsia="ja-JP"/>
        </w:rPr>
      </w:pPr>
      <w:del w:id="15586" w:author="Huy Duc. Nguyen" w:date="2017-08-29T13:09:00Z">
        <w:r w:rsidDel="00A81686">
          <w:rPr>
            <w:lang w:val="en-US" w:eastAsia="ja-JP"/>
          </w:rPr>
          <w:delText xml:space="preserve">We have checked that the system ran </w:delText>
        </w:r>
        <w:r w:rsidR="0048343E" w:rsidDel="00A81686">
          <w:rPr>
            <w:lang w:val="en-US" w:eastAsia="ja-JP"/>
          </w:rPr>
          <w:delText>5</w:delText>
        </w:r>
        <w:r w:rsidDel="00A81686">
          <w:rPr>
            <w:lang w:val="en-US" w:eastAsia="ja-JP"/>
          </w:rPr>
          <w:delText xml:space="preserve"> hours. </w:delText>
        </w:r>
      </w:del>
      <w:ins w:id="15587" w:author="Kazuhiro Takagi" w:date="2017-03-14T23:01:00Z">
        <w:del w:id="15588" w:author="Huy Duc. Nguyen" w:date="2017-08-29T13:09:00Z">
          <w:r w:rsidR="00B868BA" w:rsidDel="00A81686">
            <w:rPr>
              <w:lang w:val="en-US" w:eastAsia="ja-JP"/>
            </w:rPr>
            <w:delText>We have seen several issues when running longer time</w:delText>
          </w:r>
        </w:del>
      </w:ins>
      <w:ins w:id="15589" w:author="Kazuhiro Takagi" w:date="2017-03-14T23:02:00Z">
        <w:del w:id="15590" w:author="Huy Duc. Nguyen" w:date="2017-08-29T13:09:00Z">
          <w:r w:rsidR="00B868BA" w:rsidDel="00A81686">
            <w:rPr>
              <w:lang w:val="en-US" w:eastAsia="ja-JP"/>
            </w:rPr>
            <w:delText>.</w:delText>
          </w:r>
        </w:del>
      </w:ins>
      <w:ins w:id="15591" w:author="Kazuhiro Takagi" w:date="2017-03-14T23:01:00Z">
        <w:del w:id="15592" w:author="Huy Duc. Nguyen" w:date="2017-08-29T13:09:00Z">
          <w:r w:rsidR="00B868BA" w:rsidDel="00A81686">
            <w:rPr>
              <w:lang w:val="en-US" w:eastAsia="ja-JP"/>
            </w:rPr>
            <w:delText xml:space="preserve"> </w:delText>
          </w:r>
        </w:del>
      </w:ins>
      <w:del w:id="15593" w:author="Huy Duc. Nguyen" w:date="2017-08-29T13:09:00Z">
        <w:r w:rsidDel="00A81686">
          <w:rPr>
            <w:lang w:val="en-US" w:eastAsia="ja-JP"/>
          </w:rPr>
          <w:delText>However after that the Linux failed to start up. On the other hand, all INTEGRITY applications kept running for 48 hours without any issues.</w:delText>
        </w:r>
        <w:bookmarkStart w:id="15594" w:name="_Toc491776759"/>
        <w:bookmarkEnd w:id="15594"/>
      </w:del>
    </w:p>
    <w:p w:rsidR="00CC417F" w:rsidRPr="0027486D" w:rsidDel="00A81686" w:rsidRDefault="00CC417F" w:rsidP="00CC417F">
      <w:pPr>
        <w:pStyle w:val="CETextBody"/>
        <w:rPr>
          <w:del w:id="15595" w:author="Huy Duc. Nguyen" w:date="2017-08-29T13:09:00Z"/>
          <w:lang w:val="en-US" w:eastAsia="ja-JP"/>
        </w:rPr>
      </w:pPr>
      <w:bookmarkStart w:id="15596" w:name="_Toc491776760"/>
      <w:bookmarkEnd w:id="15596"/>
    </w:p>
    <w:p w:rsidR="00CC417F" w:rsidRPr="00827062" w:rsidDel="00A81686" w:rsidRDefault="00CC417F" w:rsidP="00D47247">
      <w:pPr>
        <w:pStyle w:val="CETextBody"/>
        <w:numPr>
          <w:ilvl w:val="0"/>
          <w:numId w:val="72"/>
        </w:numPr>
        <w:ind w:hanging="782"/>
        <w:rPr>
          <w:del w:id="15597" w:author="Huy Duc. Nguyen" w:date="2017-08-29T13:09:00Z"/>
          <w:lang w:val="en-US" w:eastAsia="ja-JP"/>
        </w:rPr>
      </w:pPr>
      <w:del w:id="15598"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5599" w:name="_Toc491776761"/>
        <w:bookmarkEnd w:id="15599"/>
      </w:del>
    </w:p>
    <w:p w:rsidR="00CC417F" w:rsidDel="00A81686" w:rsidRDefault="004817F4" w:rsidP="0027486D">
      <w:pPr>
        <w:pStyle w:val="CETextBody"/>
        <w:ind w:left="142"/>
        <w:rPr>
          <w:del w:id="15600" w:author="Huy Duc. Nguyen" w:date="2017-08-29T13:09:00Z"/>
          <w:lang w:val="en-US" w:eastAsia="ja-JP"/>
        </w:rPr>
      </w:pPr>
      <w:ins w:id="15601" w:author="Kazuhiro Takagi" w:date="2017-03-14T23:10:00Z">
        <w:del w:id="15602" w:author="Huy Duc. Nguyen" w:date="2017-08-29T13:09:00Z">
          <w:r w:rsidDel="00A81686">
            <w:rPr>
              <w:lang w:val="en-US" w:eastAsia="ja-JP"/>
            </w:rPr>
            <w:delText xml:space="preserve">We think there are still some stability issues remaining in this environment and </w:delText>
          </w:r>
        </w:del>
      </w:ins>
      <w:del w:id="15603" w:author="Huy Duc. Nguyen" w:date="2017-08-29T13:09:00Z">
        <w:r w:rsidR="00CC417F" w:rsidDel="00A81686">
          <w:rPr>
            <w:rFonts w:hint="eastAsia"/>
            <w:lang w:val="en-US" w:eastAsia="ja-JP"/>
          </w:rPr>
          <w:delText xml:space="preserve">  </w:delText>
        </w:r>
        <w:r w:rsidR="00DF6EB2" w:rsidRPr="0027486D" w:rsidDel="00A81686">
          <w:rPr>
            <w:u w:val="single"/>
            <w:lang w:val="en-US" w:eastAsia="ja-JP"/>
          </w:rPr>
          <w:delText xml:space="preserve">We expect that there are any issues which </w:delText>
        </w:r>
        <w:r w:rsidR="00341814" w:rsidRPr="0027486D" w:rsidDel="00A81686">
          <w:rPr>
            <w:u w:val="single"/>
            <w:lang w:val="en-US" w:eastAsia="ja-JP"/>
          </w:rPr>
          <w:delText>prevents the Linux booting.</w:delText>
        </w:r>
        <w:r w:rsidR="00341814" w:rsidDel="00A81686">
          <w:rPr>
            <w:lang w:val="en-US" w:eastAsia="ja-JP"/>
          </w:rPr>
          <w:delText xml:space="preserve"> We will </w:delText>
        </w:r>
      </w:del>
      <w:ins w:id="15604" w:author="Kazuhiro Takagi" w:date="2017-03-14T23:11:00Z">
        <w:del w:id="15605" w:author="Huy Duc. Nguyen" w:date="2017-08-29T13:09:00Z">
          <w:r w:rsidDel="00A81686">
            <w:rPr>
              <w:lang w:val="en-US" w:eastAsia="ja-JP"/>
            </w:rPr>
            <w:delText xml:space="preserve">need further </w:delText>
          </w:r>
        </w:del>
      </w:ins>
      <w:del w:id="15606" w:author="Huy Duc. Nguyen" w:date="2017-08-29T13:09:00Z">
        <w:r w:rsidR="00341814" w:rsidDel="00A81686">
          <w:rPr>
            <w:lang w:val="en-US" w:eastAsia="ja-JP"/>
          </w:rPr>
          <w:delText>investiga</w:delText>
        </w:r>
      </w:del>
      <w:ins w:id="15607" w:author="Kazuhiro Takagi" w:date="2017-03-14T23:11:00Z">
        <w:del w:id="15608" w:author="Huy Duc. Nguyen" w:date="2017-08-29T13:09:00Z">
          <w:r w:rsidDel="00A81686">
            <w:rPr>
              <w:lang w:val="en-US" w:eastAsia="ja-JP"/>
            </w:rPr>
            <w:delText>investigation.</w:delText>
          </w:r>
        </w:del>
      </w:ins>
      <w:del w:id="15609" w:author="Huy Duc. Nguyen" w:date="2017-08-29T13:09:00Z">
        <w:r w:rsidR="00341814" w:rsidDel="00A81686">
          <w:rPr>
            <w:lang w:val="en-US" w:eastAsia="ja-JP"/>
          </w:rPr>
          <w:delText>te it in the future.</w:delText>
        </w:r>
        <w:r w:rsidR="00341814" w:rsidRPr="00341814" w:rsidDel="00A81686">
          <w:rPr>
            <w:lang w:val="en-US" w:eastAsia="ja-JP"/>
          </w:rPr>
          <w:delText xml:space="preserve"> </w:delText>
        </w:r>
        <w:bookmarkStart w:id="15610" w:name="_Toc491776762"/>
        <w:bookmarkEnd w:id="15610"/>
      </w:del>
    </w:p>
    <w:p w:rsidR="00C9745C" w:rsidRPr="00DF6EB2" w:rsidDel="00A81686" w:rsidRDefault="00C9745C" w:rsidP="00CC417F">
      <w:pPr>
        <w:rPr>
          <w:del w:id="15611" w:author="Huy Duc. Nguyen" w:date="2017-08-29T13:09:00Z"/>
          <w:sz w:val="22"/>
          <w:lang w:val="en-US" w:eastAsia="ja-JP"/>
        </w:rPr>
      </w:pPr>
      <w:bookmarkStart w:id="15612" w:name="_Toc491776763"/>
      <w:bookmarkEnd w:id="15612"/>
    </w:p>
    <w:p w:rsidR="003F2C92" w:rsidDel="00A81686" w:rsidRDefault="003F2C92">
      <w:pPr>
        <w:rPr>
          <w:del w:id="15613" w:author="Huy Duc. Nguyen" w:date="2017-08-29T13:09:00Z"/>
          <w:rFonts w:ascii="Arial" w:eastAsia="Arial" w:hAnsi="Arial" w:cs="Arial"/>
          <w:b/>
          <w:bCs/>
          <w:iCs/>
          <w:lang w:val="en-US" w:eastAsia="ja-JP"/>
        </w:rPr>
      </w:pPr>
      <w:del w:id="15614" w:author="Huy Duc. Nguyen" w:date="2017-08-29T13:09:00Z">
        <w:r w:rsidDel="00A81686">
          <w:rPr>
            <w:lang w:val="en-US"/>
          </w:rPr>
          <w:br w:type="page"/>
        </w:r>
      </w:del>
    </w:p>
    <w:p w:rsidR="00CC417F" w:rsidRPr="007C2E44" w:rsidDel="00A81686" w:rsidRDefault="00CC417F" w:rsidP="00F30909">
      <w:pPr>
        <w:pStyle w:val="Heading2"/>
        <w:rPr>
          <w:del w:id="15615" w:author="Huy Duc. Nguyen" w:date="2017-08-29T13:09:00Z"/>
          <w:lang w:val="en-US"/>
        </w:rPr>
      </w:pPr>
      <w:del w:id="15616" w:author="Huy Duc. Nguyen" w:date="2017-08-29T13:09:00Z">
        <w:r w:rsidRPr="007C2E44" w:rsidDel="00A81686">
          <w:rPr>
            <w:lang w:val="en-US"/>
          </w:rPr>
          <w:delText>Security</w:delText>
        </w:r>
        <w:bookmarkStart w:id="15617" w:name="_Toc491776764"/>
        <w:bookmarkEnd w:id="15617"/>
      </w:del>
    </w:p>
    <w:p w:rsidR="00CC417F" w:rsidRPr="007C2E44" w:rsidDel="00A81686" w:rsidRDefault="003C0BC7" w:rsidP="00F30909">
      <w:pPr>
        <w:pStyle w:val="Heading3"/>
        <w:rPr>
          <w:del w:id="15618" w:author="Huy Duc. Nguyen" w:date="2017-08-29T13:09:00Z"/>
        </w:rPr>
      </w:pPr>
      <w:del w:id="15619" w:author="Huy Duc. Nguyen" w:date="2017-08-29T13:09:00Z">
        <w:r w:rsidRPr="007C2E44" w:rsidDel="00A81686">
          <w:delText>Domain, Application Isolation</w:delText>
        </w:r>
        <w:bookmarkStart w:id="15620" w:name="_Toc491776765"/>
        <w:bookmarkEnd w:id="15620"/>
      </w:del>
    </w:p>
    <w:p w:rsidR="00CC417F" w:rsidDel="00A81686" w:rsidRDefault="00CC417F" w:rsidP="00D47247">
      <w:pPr>
        <w:pStyle w:val="CETextBody"/>
        <w:numPr>
          <w:ilvl w:val="0"/>
          <w:numId w:val="73"/>
        </w:numPr>
        <w:ind w:hanging="782"/>
        <w:rPr>
          <w:del w:id="15621" w:author="Huy Duc. Nguyen" w:date="2017-08-29T13:09:00Z"/>
          <w:lang w:val="en-US" w:eastAsia="ja-JP"/>
        </w:rPr>
      </w:pPr>
      <w:del w:id="15622" w:author="Huy Duc. Nguyen" w:date="2017-08-29T13:09:00Z">
        <w:r w:rsidDel="00A81686">
          <w:rPr>
            <w:rFonts w:hint="eastAsia"/>
            <w:lang w:val="en-US" w:eastAsia="ja-JP"/>
          </w:rPr>
          <w:delText>Description</w:delText>
        </w:r>
        <w:bookmarkStart w:id="15623" w:name="_Toc491776766"/>
        <w:bookmarkEnd w:id="15623"/>
      </w:del>
    </w:p>
    <w:p w:rsidR="00CC417F" w:rsidDel="00A81686" w:rsidRDefault="00CB022D" w:rsidP="00CC417F">
      <w:pPr>
        <w:pStyle w:val="CETextBody"/>
        <w:ind w:left="142"/>
        <w:rPr>
          <w:del w:id="15624" w:author="Huy Duc. Nguyen" w:date="2017-08-29T13:09:00Z"/>
          <w:lang w:val="en-US" w:eastAsia="ja-JP"/>
        </w:rPr>
      </w:pPr>
      <w:del w:id="15625" w:author="Huy Duc. Nguyen" w:date="2017-08-29T13:09:00Z">
        <w:r w:rsidDel="00A81686">
          <w:rPr>
            <w:lang w:val="en-US" w:eastAsia="ja-JP"/>
          </w:rPr>
          <w:delText>Measure</w:delText>
        </w:r>
        <w:r w:rsidR="004160CB" w:rsidDel="00A81686">
          <w:rPr>
            <w:rFonts w:hint="eastAsia"/>
            <w:lang w:val="en-US" w:eastAsia="ja-JP"/>
          </w:rPr>
          <w:delText xml:space="preserve"> that </w:delText>
        </w:r>
        <w:r w:rsidR="004160CB" w:rsidRPr="004160CB" w:rsidDel="00A81686">
          <w:rPr>
            <w:lang w:val="en-US" w:eastAsia="ja-JP"/>
          </w:rPr>
          <w:delText xml:space="preserve">INTEGRITY </w:delText>
        </w:r>
        <w:r w:rsidR="004160CB" w:rsidDel="00A81686">
          <w:rPr>
            <w:rFonts w:hint="eastAsia"/>
            <w:lang w:val="en-US" w:eastAsia="ja-JP"/>
          </w:rPr>
          <w:delText xml:space="preserve">keeps </w:delText>
        </w:r>
        <w:r w:rsidR="000E2A9D" w:rsidDel="00A81686">
          <w:rPr>
            <w:rFonts w:hint="eastAsia"/>
            <w:lang w:val="en-US" w:eastAsia="ja-JP"/>
          </w:rPr>
          <w:delText>runn</w:delText>
        </w:r>
        <w:r w:rsidR="004160CB" w:rsidDel="00A81686">
          <w:rPr>
            <w:rFonts w:hint="eastAsia"/>
            <w:lang w:val="en-US" w:eastAsia="ja-JP"/>
          </w:rPr>
          <w:delText>ing</w:delText>
        </w:r>
        <w:r w:rsidR="004160CB" w:rsidRPr="004160CB" w:rsidDel="00A81686">
          <w:rPr>
            <w:lang w:val="en-US" w:eastAsia="ja-JP"/>
          </w:rPr>
          <w:delText xml:space="preserve"> without </w:delText>
        </w:r>
        <w:r w:rsidR="000267B7" w:rsidDel="00A81686">
          <w:rPr>
            <w:lang w:val="en-US" w:eastAsia="ja-JP"/>
          </w:rPr>
          <w:delText xml:space="preserve">any </w:delText>
        </w:r>
        <w:r w:rsidR="004160CB" w:rsidRPr="004160CB" w:rsidDel="00A81686">
          <w:rPr>
            <w:lang w:val="en-US" w:eastAsia="ja-JP"/>
          </w:rPr>
          <w:delText xml:space="preserve">influence even if the Linux application </w:delText>
        </w:r>
        <w:r w:rsidR="004160CB" w:rsidDel="00A81686">
          <w:rPr>
            <w:lang w:val="en-US" w:eastAsia="ja-JP"/>
          </w:rPr>
          <w:delText>accesses the memory on</w:delText>
        </w:r>
        <w:r w:rsidR="004160CB" w:rsidRPr="004160CB" w:rsidDel="00A81686">
          <w:rPr>
            <w:lang w:val="en-US" w:eastAsia="ja-JP"/>
          </w:rPr>
          <w:delText xml:space="preserve"> INTEGRITY</w:delText>
        </w:r>
        <w:r w:rsidR="004160CB" w:rsidDel="00A81686">
          <w:rPr>
            <w:rFonts w:hint="eastAsia"/>
            <w:lang w:val="en-US" w:eastAsia="ja-JP"/>
          </w:rPr>
          <w:delText>.</w:delText>
        </w:r>
        <w:bookmarkStart w:id="15626" w:name="_Toc491776767"/>
        <w:bookmarkEnd w:id="15626"/>
      </w:del>
    </w:p>
    <w:p w:rsidR="000E2A9D" w:rsidDel="00A81686" w:rsidRDefault="000E2A9D" w:rsidP="00943D14">
      <w:pPr>
        <w:pStyle w:val="CETextBody"/>
        <w:ind w:leftChars="46" w:left="141" w:hangingChars="14" w:hanging="31"/>
        <w:rPr>
          <w:del w:id="15627" w:author="Huy Duc. Nguyen" w:date="2017-08-29T13:09:00Z"/>
          <w:lang w:val="en-US" w:eastAsia="ja-JP"/>
        </w:rPr>
      </w:pPr>
      <w:del w:id="15628" w:author="Huy Duc. Nguyen" w:date="2017-08-29T13:09:00Z">
        <w:r w:rsidRPr="000E2A9D" w:rsidDel="00A81686">
          <w:rPr>
            <w:lang w:val="en-US" w:eastAsia="ja-JP"/>
          </w:rPr>
          <w:delText>The following figure shows the image</w:delText>
        </w:r>
        <w:r w:rsidRPr="000E2A9D" w:rsidDel="00A81686">
          <w:rPr>
            <w:rFonts w:hint="eastAsia"/>
            <w:b/>
            <w:sz w:val="24"/>
            <w:lang w:eastAsia="ja-JP"/>
          </w:rPr>
          <w:delText xml:space="preserve"> </w:delText>
        </w:r>
        <w:r w:rsidRPr="00943D14" w:rsidDel="00A81686">
          <w:rPr>
            <w:lang w:val="en-US" w:eastAsia="ja-JP"/>
          </w:rPr>
          <w:delText>of memory protection</w:delText>
        </w:r>
        <w:r w:rsidRPr="000E2A9D" w:rsidDel="00A81686">
          <w:rPr>
            <w:lang w:val="en-US" w:eastAsia="ja-JP"/>
          </w:rPr>
          <w:delText>.</w:delText>
        </w:r>
        <w:r w:rsidDel="00A81686">
          <w:rPr>
            <w:rFonts w:hint="eastAsia"/>
            <w:lang w:val="en-US" w:eastAsia="ja-JP"/>
          </w:rPr>
          <w:delText xml:space="preserve"> </w:delText>
        </w:r>
        <w:r w:rsidRPr="000E2A9D" w:rsidDel="00A81686">
          <w:rPr>
            <w:lang w:val="en-US" w:eastAsia="ja-JP"/>
          </w:rPr>
          <w:delText xml:space="preserve">Each </w:delText>
        </w:r>
        <w:r w:rsidR="00BC0FB3" w:rsidDel="00A81686">
          <w:rPr>
            <w:lang w:val="en-US" w:eastAsia="ja-JP"/>
          </w:rPr>
          <w:delText>a</w:delText>
        </w:r>
        <w:r w:rsidRPr="000E2A9D" w:rsidDel="00A81686">
          <w:rPr>
            <w:lang w:val="en-US" w:eastAsia="ja-JP"/>
          </w:rPr>
          <w:delText>pplication should run in its own space.</w:delText>
        </w:r>
        <w:bookmarkStart w:id="15629" w:name="_Toc491776768"/>
        <w:bookmarkEnd w:id="15629"/>
      </w:del>
    </w:p>
    <w:p w:rsidR="000E2A9D" w:rsidDel="00A81686" w:rsidRDefault="000E2A9D" w:rsidP="00CC417F">
      <w:pPr>
        <w:pStyle w:val="CETextBody"/>
        <w:ind w:left="142"/>
        <w:rPr>
          <w:del w:id="15630" w:author="Huy Duc. Nguyen" w:date="2017-08-29T13:09:00Z"/>
          <w:lang w:val="en-US" w:eastAsia="ja-JP"/>
        </w:rPr>
      </w:pPr>
      <w:bookmarkStart w:id="15631" w:name="_Toc491776769"/>
      <w:bookmarkEnd w:id="15631"/>
    </w:p>
    <w:p w:rsidR="00F64000" w:rsidDel="00A81686" w:rsidRDefault="00136BCA" w:rsidP="00943D14">
      <w:pPr>
        <w:pStyle w:val="CETextBody"/>
        <w:ind w:left="142"/>
        <w:jc w:val="center"/>
        <w:rPr>
          <w:del w:id="15632" w:author="Huy Duc. Nguyen" w:date="2017-08-29T13:09:00Z"/>
          <w:lang w:val="en-US" w:eastAsia="ja-JP"/>
        </w:rPr>
      </w:pPr>
      <w:del w:id="15633" w:author="Huy Duc. Nguyen" w:date="2017-08-29T13:09:00Z">
        <w:r w:rsidDel="00A81686">
          <w:rPr>
            <w:noProof/>
            <w:lang w:val="en-US"/>
          </w:rPr>
          <w:drawing>
            <wp:inline distT="0" distB="0" distL="0" distR="0" wp14:anchorId="0E66DA60" wp14:editId="1AD43BD7">
              <wp:extent cx="4427280" cy="2756768"/>
              <wp:effectExtent l="0" t="0" r="0"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7280" cy="2756768"/>
                      </a:xfrm>
                      <a:prstGeom prst="rect">
                        <a:avLst/>
                      </a:prstGeom>
                      <a:noFill/>
                      <a:ln>
                        <a:noFill/>
                      </a:ln>
                    </pic:spPr>
                  </pic:pic>
                </a:graphicData>
              </a:graphic>
            </wp:inline>
          </w:drawing>
        </w:r>
        <w:bookmarkStart w:id="15634" w:name="_Toc491776770"/>
        <w:bookmarkEnd w:id="15634"/>
      </w:del>
    </w:p>
    <w:p w:rsidR="000E2A9D" w:rsidDel="00A81686" w:rsidRDefault="000E2A9D" w:rsidP="00943D14">
      <w:pPr>
        <w:pStyle w:val="CETextBody"/>
        <w:ind w:left="142"/>
        <w:jc w:val="center"/>
        <w:rPr>
          <w:del w:id="15635" w:author="Huy Duc. Nguyen" w:date="2017-08-29T13:09:00Z"/>
          <w:lang w:val="en-US" w:eastAsia="ja-JP"/>
        </w:rPr>
      </w:pPr>
      <w:bookmarkStart w:id="15636" w:name="_Toc491776771"/>
      <w:bookmarkEnd w:id="15636"/>
    </w:p>
    <w:p w:rsidR="00A30644" w:rsidDel="00A81686" w:rsidRDefault="00A30644" w:rsidP="00A30644">
      <w:pPr>
        <w:pStyle w:val="Caption"/>
        <w:rPr>
          <w:del w:id="15637" w:author="Huy Duc. Nguyen" w:date="2017-08-29T13:09:00Z"/>
          <w:b w:val="0"/>
          <w:lang w:eastAsia="ja-JP"/>
        </w:rPr>
      </w:pPr>
      <w:del w:id="15638" w:author="Huy Duc. Nguyen" w:date="2017-08-29T13:09:00Z">
        <w:r w:rsidDel="00A81686">
          <w:rPr>
            <w:lang w:eastAsia="ja-JP"/>
          </w:rPr>
          <w:delText xml:space="preserve">Figure </w:delText>
        </w:r>
        <w:r w:rsidR="00D11A9A" w:rsidDel="00A81686">
          <w:rPr>
            <w:lang w:eastAsia="ja-JP"/>
          </w:rPr>
          <w:fldChar w:fldCharType="begin"/>
        </w:r>
        <w:r w:rsidR="00D11A9A" w:rsidDel="00A81686">
          <w:rPr>
            <w:lang w:eastAsia="ja-JP"/>
          </w:rPr>
          <w:delInstrText xml:space="preserve"> STYLEREF 1 \s </w:delInstrText>
        </w:r>
        <w:r w:rsidR="00D11A9A" w:rsidDel="00A81686">
          <w:rPr>
            <w:lang w:eastAsia="ja-JP"/>
          </w:rPr>
          <w:fldChar w:fldCharType="separate"/>
        </w:r>
        <w:r w:rsidR="003B19D6" w:rsidDel="00A81686">
          <w:rPr>
            <w:noProof/>
            <w:lang w:eastAsia="ja-JP"/>
          </w:rPr>
          <w:delText>5</w:delText>
        </w:r>
        <w:r w:rsidR="00D11A9A" w:rsidDel="00A81686">
          <w:rPr>
            <w:lang w:eastAsia="ja-JP"/>
          </w:rPr>
          <w:fldChar w:fldCharType="end"/>
        </w:r>
        <w:r w:rsidR="00D11A9A" w:rsidDel="00A81686">
          <w:rPr>
            <w:lang w:eastAsia="ja-JP"/>
          </w:rPr>
          <w:noBreakHyphen/>
        </w:r>
        <w:r w:rsidR="00D11A9A" w:rsidDel="00A81686">
          <w:rPr>
            <w:lang w:eastAsia="ja-JP"/>
          </w:rPr>
          <w:fldChar w:fldCharType="begin"/>
        </w:r>
        <w:r w:rsidR="00D11A9A" w:rsidDel="00A81686">
          <w:rPr>
            <w:lang w:eastAsia="ja-JP"/>
          </w:rPr>
          <w:delInstrText xml:space="preserve"> SEQ Figure \* ARABIC \s 1 </w:delInstrText>
        </w:r>
        <w:r w:rsidR="00D11A9A" w:rsidDel="00A81686">
          <w:rPr>
            <w:lang w:eastAsia="ja-JP"/>
          </w:rPr>
          <w:fldChar w:fldCharType="separate"/>
        </w:r>
      </w:del>
      <w:ins w:id="15639" w:author="Kazuhiro Takagi" w:date="2017-03-21T15:02:00Z">
        <w:del w:id="15640" w:author="Huy Duc. Nguyen" w:date="2017-08-28T16:38:00Z">
          <w:r w:rsidR="00520A63" w:rsidDel="003B19D6">
            <w:rPr>
              <w:noProof/>
              <w:lang w:eastAsia="ja-JP"/>
            </w:rPr>
            <w:delText>21</w:delText>
          </w:r>
        </w:del>
      </w:ins>
      <w:ins w:id="15641" w:author=" " w:date="2017-03-09T11:18:00Z">
        <w:del w:id="15642" w:author="Huy Duc. Nguyen" w:date="2017-08-28T16:38:00Z">
          <w:r w:rsidR="00442CC0" w:rsidDel="003B19D6">
            <w:rPr>
              <w:noProof/>
              <w:lang w:eastAsia="ja-JP"/>
            </w:rPr>
            <w:delText>21</w:delText>
          </w:r>
        </w:del>
      </w:ins>
      <w:del w:id="15643" w:author="Huy Duc. Nguyen" w:date="2017-08-28T16:38:00Z">
        <w:r w:rsidR="00003FEB" w:rsidDel="003B19D6">
          <w:rPr>
            <w:noProof/>
            <w:lang w:eastAsia="ja-JP"/>
          </w:rPr>
          <w:delText>25</w:delText>
        </w:r>
      </w:del>
      <w:del w:id="15644" w:author="Huy Duc. Nguyen" w:date="2017-08-29T13:09:00Z">
        <w:r w:rsidR="00D11A9A" w:rsidDel="00A81686">
          <w:rPr>
            <w:lang w:eastAsia="ja-JP"/>
          </w:rPr>
          <w:fldChar w:fldCharType="end"/>
        </w:r>
        <w:r w:rsidDel="00A81686">
          <w:rPr>
            <w:rFonts w:hint="eastAsia"/>
            <w:lang w:eastAsia="ja-JP"/>
          </w:rPr>
          <w:delText xml:space="preserve">: </w:delText>
        </w:r>
        <w:r w:rsidRPr="00A30644" w:rsidDel="00A81686">
          <w:rPr>
            <w:lang w:eastAsia="ja-JP"/>
          </w:rPr>
          <w:delText>Image of memory protection</w:delText>
        </w:r>
        <w:bookmarkStart w:id="15645" w:name="_Toc491776772"/>
        <w:bookmarkEnd w:id="15645"/>
      </w:del>
    </w:p>
    <w:p w:rsidR="00630BB8" w:rsidRPr="00CB022D" w:rsidDel="00A81686" w:rsidRDefault="00630BB8" w:rsidP="00630BB8">
      <w:pPr>
        <w:pStyle w:val="CETextBody"/>
        <w:ind w:left="142"/>
        <w:rPr>
          <w:del w:id="15646" w:author="Huy Duc. Nguyen" w:date="2017-08-29T13:09:00Z"/>
          <w:lang w:val="en-US" w:eastAsia="ja-JP"/>
        </w:rPr>
      </w:pPr>
      <w:bookmarkStart w:id="15647" w:name="_Toc491776773"/>
      <w:bookmarkEnd w:id="15647"/>
    </w:p>
    <w:p w:rsidR="00630BB8" w:rsidRPr="00613E0B" w:rsidDel="00A81686" w:rsidRDefault="00630BB8" w:rsidP="00630BB8">
      <w:pPr>
        <w:pStyle w:val="CETextBody"/>
        <w:numPr>
          <w:ilvl w:val="0"/>
          <w:numId w:val="73"/>
        </w:numPr>
        <w:ind w:hanging="782"/>
        <w:rPr>
          <w:del w:id="15648" w:author="Huy Duc. Nguyen" w:date="2017-08-29T13:09:00Z"/>
          <w:lang w:val="en-US" w:eastAsia="ja-JP"/>
        </w:rPr>
      </w:pPr>
      <w:del w:id="15649" w:author="Huy Duc. Nguyen" w:date="2017-08-29T13:09:00Z">
        <w:r w:rsidRPr="00613E0B" w:rsidDel="00A81686">
          <w:rPr>
            <w:lang w:val="en-US" w:eastAsia="ja-JP"/>
          </w:rPr>
          <w:delText>Precondition</w:delText>
        </w:r>
        <w:bookmarkStart w:id="15650" w:name="_Toc491776774"/>
        <w:bookmarkEnd w:id="15650"/>
      </w:del>
    </w:p>
    <w:p w:rsidR="00630BB8" w:rsidRPr="006807F0" w:rsidDel="00A81686" w:rsidRDefault="006807F0" w:rsidP="00B43823">
      <w:pPr>
        <w:pStyle w:val="CETextBody"/>
        <w:numPr>
          <w:ilvl w:val="0"/>
          <w:numId w:val="132"/>
        </w:numPr>
        <w:rPr>
          <w:del w:id="15651" w:author="Huy Duc. Nguyen" w:date="2017-08-29T13:09:00Z"/>
          <w:lang w:val="en-US" w:eastAsia="ja-JP"/>
        </w:rPr>
      </w:pPr>
      <w:del w:id="15652" w:author="Huy Duc. Nguyen" w:date="2017-08-29T13:09:00Z">
        <w:r w:rsidRPr="006D39CC" w:rsidDel="00A81686">
          <w:rPr>
            <w:lang w:val="en-US" w:eastAsia="ja-JP"/>
          </w:rPr>
          <w:delText xml:space="preserve">Measure on </w:delText>
        </w:r>
        <w:r w:rsidDel="00A81686">
          <w:rPr>
            <w:lang w:val="en-US" w:eastAsia="ja-JP"/>
          </w:rPr>
          <w:delText>virtualization PoC</w:delText>
        </w:r>
        <w:r w:rsidRPr="006D39CC" w:rsidDel="00A81686">
          <w:rPr>
            <w:lang w:val="en-US" w:eastAsia="ja-JP"/>
          </w:rPr>
          <w:delText xml:space="preserve"> (Type</w:delText>
        </w:r>
        <w:r w:rsidRPr="006D39CC" w:rsidDel="00A81686">
          <w:rPr>
            <w:rFonts w:hint="eastAsia"/>
            <w:lang w:val="en-US" w:eastAsia="ja-JP"/>
          </w:rPr>
          <w:delText>1</w:delText>
        </w:r>
        <w:r w:rsidRPr="006D39CC" w:rsidDel="00A81686">
          <w:rPr>
            <w:lang w:val="en-US" w:eastAsia="ja-JP"/>
          </w:rPr>
          <w:delText>)</w:delText>
        </w:r>
        <w:bookmarkStart w:id="15653" w:name="_Toc491776775"/>
        <w:bookmarkEnd w:id="15653"/>
      </w:del>
    </w:p>
    <w:p w:rsidR="003F2C92" w:rsidRPr="003F2C92" w:rsidDel="00A81686" w:rsidRDefault="003F2C92" w:rsidP="00B43823">
      <w:pPr>
        <w:pStyle w:val="CETextBody"/>
        <w:numPr>
          <w:ilvl w:val="0"/>
          <w:numId w:val="132"/>
        </w:numPr>
        <w:ind w:left="426" w:hanging="279"/>
        <w:rPr>
          <w:del w:id="15654" w:author="Huy Duc. Nguyen" w:date="2017-08-29T13:09:00Z"/>
          <w:lang w:val="en-US" w:eastAsia="ja-JP"/>
        </w:rPr>
      </w:pPr>
      <w:del w:id="15655" w:author="Huy Duc. Nguyen" w:date="2017-08-29T13:09:00Z">
        <w:r w:rsidRPr="003F2C92" w:rsidDel="00A81686">
          <w:rPr>
            <w:lang w:val="en-US" w:eastAsia="ja-JP"/>
          </w:rPr>
          <w:delText>Use</w:delText>
        </w:r>
        <w:r w:rsidRPr="003F2C92" w:rsidDel="00A81686">
          <w:rPr>
            <w:rFonts w:hint="eastAsia"/>
            <w:lang w:val="en-US" w:eastAsia="ja-JP"/>
          </w:rPr>
          <w:delText xml:space="preserve"> </w:delText>
        </w:r>
        <w:r w:rsidRPr="003F2C92" w:rsidDel="00A81686">
          <w:rPr>
            <w:lang w:val="en-US" w:eastAsia="ja-JP"/>
          </w:rPr>
          <w:delText>Renesas original test program</w:delText>
        </w:r>
        <w:r w:rsidRPr="003F2C92" w:rsidDel="00A81686">
          <w:rPr>
            <w:rFonts w:hint="eastAsia"/>
            <w:lang w:val="en-US" w:eastAsia="ja-JP"/>
          </w:rPr>
          <w:delText>.</w:delText>
        </w:r>
        <w:r w:rsidRPr="003F2C92" w:rsidDel="00A81686">
          <w:rPr>
            <w:lang w:val="en-US" w:eastAsia="ja-JP"/>
          </w:rPr>
          <w:delText xml:space="preserve"> The test program generates access request to unauthorized address space intentionally. And an application in INTEGRITY keep running without influence.</w:delText>
        </w:r>
        <w:bookmarkStart w:id="15656" w:name="_Toc491776776"/>
        <w:bookmarkEnd w:id="15656"/>
      </w:del>
    </w:p>
    <w:p w:rsidR="000E2A9D" w:rsidRPr="00CB022D" w:rsidDel="00A81686" w:rsidRDefault="000E2A9D" w:rsidP="00CC417F">
      <w:pPr>
        <w:pStyle w:val="CETextBody"/>
        <w:ind w:left="142"/>
        <w:rPr>
          <w:del w:id="15657" w:author="Huy Duc. Nguyen" w:date="2017-08-29T13:09:00Z"/>
          <w:lang w:val="en-US" w:eastAsia="ja-JP"/>
        </w:rPr>
      </w:pPr>
      <w:bookmarkStart w:id="15658" w:name="_Toc491776777"/>
      <w:bookmarkEnd w:id="15658"/>
    </w:p>
    <w:p w:rsidR="00CC417F" w:rsidDel="00A81686" w:rsidRDefault="00304581" w:rsidP="00D47247">
      <w:pPr>
        <w:pStyle w:val="CETextBody"/>
        <w:numPr>
          <w:ilvl w:val="0"/>
          <w:numId w:val="73"/>
        </w:numPr>
        <w:ind w:hanging="782"/>
        <w:rPr>
          <w:del w:id="15659" w:author="Huy Duc. Nguyen" w:date="2017-08-29T13:09:00Z"/>
          <w:lang w:val="en-US" w:eastAsia="ja-JP"/>
        </w:rPr>
      </w:pPr>
      <w:del w:id="15660" w:author="Huy Duc. Nguyen" w:date="2017-08-29T13:09:00Z">
        <w:r w:rsidDel="00A81686">
          <w:rPr>
            <w:rFonts w:hint="eastAsia"/>
            <w:lang w:val="en-US" w:eastAsia="ja-JP"/>
          </w:rPr>
          <w:delText>How to measure</w:delText>
        </w:r>
        <w:bookmarkStart w:id="15661" w:name="_Toc491776778"/>
        <w:bookmarkEnd w:id="15661"/>
      </w:del>
    </w:p>
    <w:p w:rsidR="003F231E" w:rsidDel="00A81686" w:rsidRDefault="003F231E" w:rsidP="00955E9B">
      <w:pPr>
        <w:pStyle w:val="CETextBody"/>
        <w:numPr>
          <w:ilvl w:val="0"/>
          <w:numId w:val="235"/>
        </w:numPr>
        <w:ind w:firstLine="6"/>
        <w:rPr>
          <w:del w:id="15662" w:author="Huy Duc. Nguyen" w:date="2017-08-29T13:09:00Z"/>
          <w:lang w:val="en-US" w:eastAsia="ja-JP"/>
        </w:rPr>
      </w:pPr>
      <w:del w:id="15663" w:author="Huy Duc. Nguyen" w:date="2017-08-29T13:09:00Z">
        <w:r w:rsidDel="00A81686">
          <w:rPr>
            <w:rFonts w:hint="eastAsia"/>
            <w:lang w:val="en-US" w:eastAsia="ja-JP"/>
          </w:rPr>
          <w:delText>R</w:delText>
        </w:r>
        <w:r w:rsidDel="00A81686">
          <w:rPr>
            <w:lang w:val="en-US" w:eastAsia="ja-JP"/>
          </w:rPr>
          <w:delText>efer to 5.</w:delText>
        </w:r>
        <w:r w:rsidDel="00A81686">
          <w:rPr>
            <w:rFonts w:hint="eastAsia"/>
            <w:lang w:val="en-US" w:eastAsia="ja-JP"/>
          </w:rPr>
          <w:delText>16</w:delText>
        </w:r>
        <w:r w:rsidRPr="002D0582" w:rsidDel="00A81686">
          <w:rPr>
            <w:lang w:val="en-US" w:eastAsia="ja-JP"/>
          </w:rPr>
          <w:delText>.</w:delText>
        </w:r>
        <w:bookmarkStart w:id="15664" w:name="_Toc491776779"/>
        <w:bookmarkEnd w:id="15664"/>
      </w:del>
    </w:p>
    <w:p w:rsidR="00CC417F" w:rsidRPr="00A57520" w:rsidDel="00A81686" w:rsidRDefault="00CC417F" w:rsidP="00CC417F">
      <w:pPr>
        <w:pStyle w:val="CETextBody"/>
        <w:rPr>
          <w:del w:id="15665" w:author="Huy Duc. Nguyen" w:date="2017-08-29T13:09:00Z"/>
          <w:lang w:val="en-US" w:eastAsia="ja-JP"/>
        </w:rPr>
      </w:pPr>
      <w:bookmarkStart w:id="15666" w:name="_Toc491776780"/>
      <w:bookmarkEnd w:id="15666"/>
    </w:p>
    <w:p w:rsidR="00CC417F" w:rsidRPr="00702283" w:rsidDel="00A81686" w:rsidRDefault="00CC417F" w:rsidP="00D47247">
      <w:pPr>
        <w:pStyle w:val="CETextBody"/>
        <w:numPr>
          <w:ilvl w:val="0"/>
          <w:numId w:val="73"/>
        </w:numPr>
        <w:ind w:left="426" w:hanging="426"/>
        <w:rPr>
          <w:del w:id="15667" w:author="Huy Duc. Nguyen" w:date="2017-08-29T13:09:00Z"/>
          <w:b/>
          <w:lang w:val="en-US" w:eastAsia="ja-JP"/>
        </w:rPr>
      </w:pPr>
      <w:del w:id="15668" w:author="Huy Duc. Nguyen" w:date="2017-08-29T13:09:00Z">
        <w:r w:rsidDel="00A81686">
          <w:rPr>
            <w:rFonts w:hint="eastAsia"/>
            <w:lang w:val="en-US" w:eastAsia="ja-JP"/>
          </w:rPr>
          <w:delText>Result</w:delText>
        </w:r>
        <w:bookmarkStart w:id="15669" w:name="_Toc491776781"/>
        <w:bookmarkEnd w:id="15669"/>
      </w:del>
    </w:p>
    <w:p w:rsidR="00CC417F" w:rsidDel="00A81686" w:rsidRDefault="00CC417F" w:rsidP="00CC417F">
      <w:pPr>
        <w:pStyle w:val="CETextBody"/>
        <w:rPr>
          <w:del w:id="15670" w:author="Huy Duc. Nguyen" w:date="2017-08-29T13:09:00Z"/>
          <w:b/>
          <w:lang w:val="en-US" w:eastAsia="ja-JP"/>
        </w:rPr>
      </w:pPr>
      <w:del w:id="15671" w:author="Huy Duc. Nguyen" w:date="2017-08-29T13:09:00Z">
        <w:r w:rsidDel="00A81686">
          <w:rPr>
            <w:rFonts w:hint="eastAsia"/>
            <w:b/>
            <w:lang w:val="en-US" w:eastAsia="ja-JP"/>
          </w:rPr>
          <w:delText xml:space="preserve"> </w:delText>
        </w:r>
        <w:r w:rsidR="00091997" w:rsidDel="00A81686">
          <w:rPr>
            <w:rFonts w:hint="eastAsia"/>
            <w:lang w:val="en-US" w:eastAsia="ja-JP"/>
          </w:rPr>
          <w:delText>R</w:delText>
        </w:r>
        <w:r w:rsidR="00091997" w:rsidDel="00A81686">
          <w:rPr>
            <w:lang w:val="en-US" w:eastAsia="ja-JP"/>
          </w:rPr>
          <w:delText>efer to 5.</w:delText>
        </w:r>
        <w:r w:rsidR="00091997" w:rsidDel="00A81686">
          <w:rPr>
            <w:rFonts w:hint="eastAsia"/>
            <w:lang w:val="en-US" w:eastAsia="ja-JP"/>
          </w:rPr>
          <w:delText>16</w:delText>
        </w:r>
        <w:bookmarkStart w:id="15672" w:name="_Toc491776782"/>
        <w:bookmarkEnd w:id="15672"/>
      </w:del>
    </w:p>
    <w:p w:rsidR="00CC417F" w:rsidRPr="00B05A50" w:rsidDel="00A81686" w:rsidRDefault="00CC417F" w:rsidP="00CC417F">
      <w:pPr>
        <w:pStyle w:val="CETextBody"/>
        <w:rPr>
          <w:del w:id="15673" w:author="Huy Duc. Nguyen" w:date="2017-08-29T13:09:00Z"/>
          <w:b/>
          <w:lang w:val="en-US" w:eastAsia="ja-JP"/>
        </w:rPr>
      </w:pPr>
      <w:bookmarkStart w:id="15674" w:name="_Toc491776783"/>
      <w:bookmarkEnd w:id="15674"/>
    </w:p>
    <w:p w:rsidR="00CC417F" w:rsidRPr="00827062" w:rsidDel="00A81686" w:rsidRDefault="00CC417F" w:rsidP="00D47247">
      <w:pPr>
        <w:pStyle w:val="CETextBody"/>
        <w:numPr>
          <w:ilvl w:val="0"/>
          <w:numId w:val="73"/>
        </w:numPr>
        <w:ind w:hanging="782"/>
        <w:rPr>
          <w:del w:id="15675" w:author="Huy Duc. Nguyen" w:date="2017-08-29T13:09:00Z"/>
          <w:lang w:val="en-US" w:eastAsia="ja-JP"/>
        </w:rPr>
      </w:pPr>
      <w:del w:id="15676" w:author="Huy Duc. Nguyen" w:date="2017-08-29T13:09:00Z">
        <w:r w:rsidRPr="00827062" w:rsidDel="00A81686">
          <w:rPr>
            <w:rFonts w:hint="eastAsia"/>
            <w:lang w:val="en-US" w:eastAsia="ja-JP"/>
          </w:rPr>
          <w:delText>Consider</w:delText>
        </w:r>
        <w:r w:rsidDel="00A81686">
          <w:rPr>
            <w:rFonts w:hint="eastAsia"/>
            <w:lang w:val="en-US" w:eastAsia="ja-JP"/>
          </w:rPr>
          <w:delText>ation</w:delText>
        </w:r>
        <w:bookmarkStart w:id="15677" w:name="_Toc491776784"/>
        <w:bookmarkEnd w:id="15677"/>
      </w:del>
    </w:p>
    <w:p w:rsidR="00C9745C" w:rsidDel="00A81686" w:rsidRDefault="00CC417F" w:rsidP="00CC417F">
      <w:pPr>
        <w:pStyle w:val="CETextBody"/>
        <w:rPr>
          <w:del w:id="15678" w:author="Huy Duc. Nguyen" w:date="2017-08-29T13:09:00Z"/>
          <w:lang w:val="en-US" w:eastAsia="ja-JP"/>
        </w:rPr>
      </w:pPr>
      <w:del w:id="15679" w:author="Huy Duc. Nguyen" w:date="2017-08-29T13:09:00Z">
        <w:r w:rsidDel="00A81686">
          <w:rPr>
            <w:rFonts w:hint="eastAsia"/>
            <w:lang w:val="en-US" w:eastAsia="ja-JP"/>
          </w:rPr>
          <w:delText xml:space="preserve">  </w:delText>
        </w:r>
        <w:r w:rsidR="00091997" w:rsidDel="00A81686">
          <w:rPr>
            <w:rFonts w:hint="eastAsia"/>
            <w:lang w:val="en-US" w:eastAsia="ja-JP"/>
          </w:rPr>
          <w:delText>R</w:delText>
        </w:r>
        <w:r w:rsidR="00091997" w:rsidDel="00A81686">
          <w:rPr>
            <w:lang w:val="en-US" w:eastAsia="ja-JP"/>
          </w:rPr>
          <w:delText>efer to 5.</w:delText>
        </w:r>
        <w:r w:rsidR="00091997" w:rsidDel="00A81686">
          <w:rPr>
            <w:rFonts w:hint="eastAsia"/>
            <w:lang w:val="en-US" w:eastAsia="ja-JP"/>
          </w:rPr>
          <w:delText>16</w:delText>
        </w:r>
        <w:bookmarkStart w:id="15680" w:name="_Toc491776785"/>
        <w:bookmarkEnd w:id="15680"/>
      </w:del>
    </w:p>
    <w:p w:rsidR="00CC417F" w:rsidRPr="00DD30CD" w:rsidDel="00A81686" w:rsidRDefault="00CC417F" w:rsidP="006E4480">
      <w:pPr>
        <w:pStyle w:val="CETextBody"/>
        <w:rPr>
          <w:del w:id="15681" w:author="Huy Duc. Nguyen" w:date="2017-08-29T13:09:00Z"/>
          <w:lang w:val="en-US" w:eastAsia="ja-JP"/>
        </w:rPr>
      </w:pPr>
      <w:bookmarkStart w:id="15682" w:name="_Toc491776786"/>
      <w:bookmarkEnd w:id="15682"/>
    </w:p>
    <w:p w:rsidR="000E2A9D" w:rsidRPr="00B43823" w:rsidDel="00A81686" w:rsidRDefault="006807F0">
      <w:pPr>
        <w:rPr>
          <w:del w:id="15683" w:author="Huy Duc. Nguyen" w:date="2017-08-29T13:09:00Z"/>
        </w:rPr>
      </w:pPr>
      <w:del w:id="15684" w:author="Huy Duc. Nguyen" w:date="2017-08-29T13:09:00Z">
        <w:r w:rsidDel="00A81686">
          <w:br w:type="page"/>
        </w:r>
      </w:del>
    </w:p>
    <w:p w:rsidR="00CC417F" w:rsidRPr="007C2E44" w:rsidDel="00A81686" w:rsidRDefault="003C0BC7" w:rsidP="00F30909">
      <w:pPr>
        <w:pStyle w:val="Heading3"/>
        <w:rPr>
          <w:del w:id="15685" w:author="Huy Duc. Nguyen" w:date="2017-08-29T13:09:00Z"/>
        </w:rPr>
      </w:pPr>
      <w:del w:id="15686" w:author="Huy Duc. Nguyen" w:date="2017-08-29T13:09:00Z">
        <w:r w:rsidRPr="007C2E44" w:rsidDel="00A81686">
          <w:delText>Illegal access of Resources / Memory</w:delText>
        </w:r>
        <w:bookmarkStart w:id="15687" w:name="_Toc491776787"/>
        <w:bookmarkEnd w:id="15687"/>
      </w:del>
    </w:p>
    <w:p w:rsidR="000174C5" w:rsidDel="00A81686" w:rsidRDefault="000174C5" w:rsidP="000174C5">
      <w:pPr>
        <w:pStyle w:val="CETextBody"/>
        <w:ind w:firstLineChars="50" w:firstLine="110"/>
        <w:rPr>
          <w:del w:id="15688" w:author="Huy Duc. Nguyen" w:date="2017-08-29T13:09:00Z"/>
          <w:lang w:val="en-US" w:eastAsia="ja-JP"/>
        </w:rPr>
      </w:pPr>
      <w:del w:id="15689" w:author="Huy Duc. Nguyen" w:date="2017-08-29T13:09:00Z">
        <w:r w:rsidDel="00A81686">
          <w:rPr>
            <w:lang w:val="en-US" w:eastAsia="ja-JP"/>
          </w:rPr>
          <w:delText>This and Section 5.</w:delText>
        </w:r>
        <w:r w:rsidDel="00A81686">
          <w:rPr>
            <w:rFonts w:hint="eastAsia"/>
            <w:lang w:val="en-US" w:eastAsia="ja-JP"/>
          </w:rPr>
          <w:delText>21</w:delText>
        </w:r>
        <w:r w:rsidDel="00A81686">
          <w:rPr>
            <w:lang w:val="en-US" w:eastAsia="ja-JP"/>
          </w:rPr>
          <w:delText>.1</w:delText>
        </w:r>
        <w:r w:rsidDel="00A81686">
          <w:rPr>
            <w:rFonts w:hint="eastAsia"/>
            <w:lang w:val="en-US" w:eastAsia="ja-JP"/>
          </w:rPr>
          <w:delText xml:space="preserve"> is</w:delText>
        </w:r>
        <w:r w:rsidDel="00A81686">
          <w:rPr>
            <w:lang w:val="en-US" w:eastAsia="ja-JP"/>
          </w:rPr>
          <w:delText xml:space="preserve"> duplicated. Refer to Section 5.</w:delText>
        </w:r>
        <w:r w:rsidDel="00A81686">
          <w:rPr>
            <w:rFonts w:hint="eastAsia"/>
            <w:lang w:val="en-US" w:eastAsia="ja-JP"/>
          </w:rPr>
          <w:delText>21</w:delText>
        </w:r>
        <w:r w:rsidDel="00A81686">
          <w:rPr>
            <w:lang w:val="en-US" w:eastAsia="ja-JP"/>
          </w:rPr>
          <w:delText>.1.</w:delText>
        </w:r>
        <w:bookmarkStart w:id="15690" w:name="_Toc491776788"/>
        <w:bookmarkEnd w:id="15690"/>
      </w:del>
    </w:p>
    <w:p w:rsidR="006D39CC" w:rsidDel="00A81686" w:rsidRDefault="006D39CC">
      <w:pPr>
        <w:rPr>
          <w:del w:id="15691" w:author="Huy Duc. Nguyen" w:date="2017-08-29T13:09:00Z"/>
          <w:sz w:val="22"/>
          <w:lang w:val="en-US" w:eastAsia="ja-JP"/>
        </w:rPr>
      </w:pPr>
      <w:bookmarkStart w:id="15692" w:name="_Toc491776789"/>
      <w:bookmarkEnd w:id="15692"/>
    </w:p>
    <w:p w:rsidR="00305709" w:rsidDel="00A81686" w:rsidRDefault="00305709" w:rsidP="00F30909">
      <w:pPr>
        <w:pStyle w:val="Heading3"/>
        <w:rPr>
          <w:del w:id="15693" w:author="Huy Duc. Nguyen" w:date="2017-08-29T13:09:00Z"/>
        </w:rPr>
      </w:pPr>
      <w:bookmarkStart w:id="15694" w:name="_Toc472962936"/>
      <w:bookmarkStart w:id="15695" w:name="_Toc473130132"/>
      <w:bookmarkStart w:id="15696" w:name="_Toc473203113"/>
      <w:bookmarkStart w:id="15697" w:name="_Toc473209571"/>
      <w:bookmarkStart w:id="15698" w:name="_Toc473225308"/>
      <w:bookmarkStart w:id="15699" w:name="_Toc473239239"/>
      <w:bookmarkStart w:id="15700" w:name="_Toc473271201"/>
      <w:bookmarkStart w:id="15701" w:name="_Toc473272042"/>
      <w:bookmarkStart w:id="15702" w:name="_Toc473272715"/>
      <w:bookmarkStart w:id="15703" w:name="_Toc473273339"/>
      <w:bookmarkStart w:id="15704" w:name="_Toc472012534"/>
      <w:bookmarkEnd w:id="15694"/>
      <w:bookmarkEnd w:id="15695"/>
      <w:bookmarkEnd w:id="15696"/>
      <w:bookmarkEnd w:id="15697"/>
      <w:bookmarkEnd w:id="15698"/>
      <w:bookmarkEnd w:id="15699"/>
      <w:bookmarkEnd w:id="15700"/>
      <w:bookmarkEnd w:id="15701"/>
      <w:bookmarkEnd w:id="15702"/>
      <w:bookmarkEnd w:id="15703"/>
      <w:del w:id="15705" w:author="Huy Duc. Nguyen" w:date="2017-08-29T13:09:00Z">
        <w:r w:rsidRPr="003C0BC7" w:rsidDel="00A81686">
          <w:delText>Encryption/Decryption Performance</w:delText>
        </w:r>
        <w:bookmarkStart w:id="15706" w:name="_Toc491776790"/>
        <w:bookmarkEnd w:id="15704"/>
        <w:bookmarkEnd w:id="15706"/>
      </w:del>
    </w:p>
    <w:p w:rsidR="00305709" w:rsidDel="00A81686" w:rsidRDefault="006D39CC" w:rsidP="00305709">
      <w:pPr>
        <w:pStyle w:val="CETextBody"/>
        <w:ind w:left="142"/>
        <w:rPr>
          <w:del w:id="15707" w:author="Huy Duc. Nguyen" w:date="2017-08-29T13:09:00Z"/>
          <w:lang w:val="en-US" w:eastAsia="ja-JP"/>
        </w:rPr>
      </w:pPr>
      <w:del w:id="15708" w:author="Huy Duc. Nguyen" w:date="2017-08-29T13:09:00Z">
        <w:r w:rsidRPr="006D39CC" w:rsidDel="00A81686">
          <w:rPr>
            <w:lang w:val="en-US" w:eastAsia="ja-JP"/>
          </w:rPr>
          <w:delText>Out of Scope.</w:delText>
        </w:r>
        <w:bookmarkStart w:id="15709" w:name="_Toc491776791"/>
        <w:bookmarkEnd w:id="15709"/>
      </w:del>
    </w:p>
    <w:p w:rsidR="003F2C92" w:rsidRPr="00CC417F" w:rsidDel="00A81686" w:rsidRDefault="003F2C92" w:rsidP="00305709">
      <w:pPr>
        <w:pStyle w:val="CETextBody"/>
        <w:ind w:left="142"/>
        <w:rPr>
          <w:del w:id="15710" w:author="Huy Duc. Nguyen" w:date="2017-08-29T13:09:00Z"/>
          <w:lang w:val="en-US" w:eastAsia="ja-JP"/>
        </w:rPr>
      </w:pPr>
      <w:bookmarkStart w:id="15711" w:name="_Toc491776792"/>
      <w:bookmarkEnd w:id="15711"/>
    </w:p>
    <w:p w:rsidR="006807F0" w:rsidDel="00A81686" w:rsidRDefault="006807F0">
      <w:pPr>
        <w:rPr>
          <w:del w:id="15712" w:author="Huy Duc. Nguyen" w:date="2017-08-29T13:09:00Z"/>
          <w:sz w:val="22"/>
          <w:lang w:val="en-US" w:eastAsia="ja-JP"/>
        </w:rPr>
      </w:pPr>
      <w:bookmarkStart w:id="15713" w:name="_Toc491776793"/>
      <w:bookmarkEnd w:id="15713"/>
    </w:p>
    <w:p w:rsidR="00305709" w:rsidDel="00A81686" w:rsidRDefault="00305709" w:rsidP="00F30909">
      <w:pPr>
        <w:pStyle w:val="Heading3"/>
        <w:rPr>
          <w:del w:id="15714" w:author="Huy Duc. Nguyen" w:date="2017-08-29T13:09:00Z"/>
        </w:rPr>
      </w:pPr>
      <w:bookmarkStart w:id="15715" w:name="_Toc473549831"/>
      <w:bookmarkStart w:id="15716" w:name="_Toc473619259"/>
      <w:bookmarkStart w:id="15717" w:name="_Toc473619420"/>
      <w:bookmarkStart w:id="15718" w:name="_Toc473619580"/>
      <w:bookmarkStart w:id="15719" w:name="_Toc473640840"/>
      <w:bookmarkStart w:id="15720" w:name="_Toc473713491"/>
      <w:bookmarkStart w:id="15721" w:name="_Toc473745989"/>
      <w:bookmarkStart w:id="15722" w:name="_Toc473747819"/>
      <w:bookmarkStart w:id="15723" w:name="_Toc473747991"/>
      <w:bookmarkStart w:id="15724" w:name="_Toc473748180"/>
      <w:bookmarkStart w:id="15725" w:name="_Toc473748350"/>
      <w:bookmarkStart w:id="15726" w:name="_Toc473748521"/>
      <w:bookmarkStart w:id="15727" w:name="_Toc473748692"/>
      <w:bookmarkStart w:id="15728" w:name="_Toc473748876"/>
      <w:bookmarkStart w:id="15729" w:name="_Toc473749057"/>
      <w:bookmarkStart w:id="15730" w:name="_Toc473749266"/>
      <w:bookmarkStart w:id="15731" w:name="_Toc473749475"/>
      <w:bookmarkStart w:id="15732" w:name="_Toc473828482"/>
      <w:bookmarkStart w:id="15733" w:name="_Toc473835529"/>
      <w:bookmarkStart w:id="15734" w:name="_Toc473835737"/>
      <w:bookmarkStart w:id="15735" w:name="_Toc472012535"/>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del w:id="15736" w:author="Huy Duc. Nguyen" w:date="2017-08-29T13:09:00Z">
        <w:r w:rsidRPr="003C0BC7" w:rsidDel="00A81686">
          <w:delText>Secure boot process for each domain</w:delText>
        </w:r>
        <w:bookmarkStart w:id="15737" w:name="_Toc491776794"/>
        <w:bookmarkEnd w:id="15735"/>
        <w:bookmarkEnd w:id="15737"/>
      </w:del>
    </w:p>
    <w:p w:rsidR="00305709" w:rsidDel="00A81686" w:rsidRDefault="006D39CC" w:rsidP="00305709">
      <w:pPr>
        <w:pStyle w:val="CETextBody"/>
        <w:ind w:left="142"/>
        <w:rPr>
          <w:del w:id="15738" w:author="Huy Duc. Nguyen" w:date="2017-08-29T13:09:00Z"/>
          <w:lang w:val="en-US" w:eastAsia="ja-JP"/>
        </w:rPr>
      </w:pPr>
      <w:del w:id="15739" w:author="Huy Duc. Nguyen" w:date="2017-08-29T13:09:00Z">
        <w:r w:rsidRPr="006D39CC" w:rsidDel="00A81686">
          <w:rPr>
            <w:lang w:val="en-US" w:eastAsia="ja-JP"/>
          </w:rPr>
          <w:delText>Out of Scope.</w:delText>
        </w:r>
        <w:bookmarkStart w:id="15740" w:name="_Toc491776795"/>
        <w:bookmarkEnd w:id="15740"/>
      </w:del>
    </w:p>
    <w:p w:rsidR="003F2C92" w:rsidRPr="004278D7" w:rsidDel="00A81686" w:rsidRDefault="003F2C92" w:rsidP="00305709">
      <w:pPr>
        <w:pStyle w:val="CETextBody"/>
        <w:ind w:left="142"/>
        <w:rPr>
          <w:del w:id="15741" w:author="Huy Duc. Nguyen" w:date="2017-08-29T13:09:00Z"/>
          <w:lang w:val="en-US" w:eastAsia="ja-JP"/>
        </w:rPr>
      </w:pPr>
      <w:bookmarkStart w:id="15742" w:name="_Toc491776796"/>
      <w:bookmarkEnd w:id="15742"/>
    </w:p>
    <w:p w:rsidR="00305709" w:rsidDel="00A81686" w:rsidRDefault="00305709" w:rsidP="00F81DCE">
      <w:pPr>
        <w:rPr>
          <w:del w:id="15743" w:author="Huy Duc. Nguyen" w:date="2017-08-29T13:09:00Z"/>
          <w:sz w:val="22"/>
          <w:lang w:val="en-US" w:eastAsia="ja-JP"/>
        </w:rPr>
      </w:pPr>
      <w:bookmarkStart w:id="15744" w:name="_Toc491776797"/>
      <w:bookmarkEnd w:id="15744"/>
    </w:p>
    <w:p w:rsidR="00305709" w:rsidRPr="00541F41" w:rsidDel="00A81686" w:rsidRDefault="00305709" w:rsidP="00F30909">
      <w:pPr>
        <w:pStyle w:val="Heading2"/>
        <w:rPr>
          <w:del w:id="15745" w:author="Huy Duc. Nguyen" w:date="2017-08-29T13:09:00Z"/>
          <w:lang w:val="en-US"/>
        </w:rPr>
      </w:pPr>
      <w:bookmarkStart w:id="15746" w:name="_Toc472962939"/>
      <w:bookmarkStart w:id="15747" w:name="_Toc473130135"/>
      <w:bookmarkStart w:id="15748" w:name="_Toc473203116"/>
      <w:bookmarkStart w:id="15749" w:name="_Toc473209574"/>
      <w:bookmarkStart w:id="15750" w:name="_Toc473225311"/>
      <w:bookmarkStart w:id="15751" w:name="_Toc473239242"/>
      <w:bookmarkStart w:id="15752" w:name="_Toc473271204"/>
      <w:bookmarkStart w:id="15753" w:name="_Toc473272045"/>
      <w:bookmarkStart w:id="15754" w:name="_Toc473272718"/>
      <w:bookmarkStart w:id="15755" w:name="_Toc473273342"/>
      <w:bookmarkStart w:id="15756" w:name="_Toc472012536"/>
      <w:bookmarkEnd w:id="15746"/>
      <w:bookmarkEnd w:id="15747"/>
      <w:bookmarkEnd w:id="15748"/>
      <w:bookmarkEnd w:id="15749"/>
      <w:bookmarkEnd w:id="15750"/>
      <w:bookmarkEnd w:id="15751"/>
      <w:bookmarkEnd w:id="15752"/>
      <w:bookmarkEnd w:id="15753"/>
      <w:bookmarkEnd w:id="15754"/>
      <w:bookmarkEnd w:id="15755"/>
      <w:del w:id="15757" w:author="Huy Duc. Nguyen" w:date="2017-08-29T13:09:00Z">
        <w:r w:rsidRPr="00E33B42" w:rsidDel="00A81686">
          <w:rPr>
            <w:lang w:val="en-US"/>
          </w:rPr>
          <w:delText>End-to-End Latency</w:delText>
        </w:r>
        <w:bookmarkStart w:id="15758" w:name="_Toc491776798"/>
        <w:bookmarkEnd w:id="15756"/>
        <w:bookmarkEnd w:id="15758"/>
      </w:del>
    </w:p>
    <w:p w:rsidR="00305709" w:rsidRPr="00E33B42" w:rsidDel="00A81686" w:rsidRDefault="00305709" w:rsidP="00F30909">
      <w:pPr>
        <w:pStyle w:val="Heading3"/>
        <w:rPr>
          <w:del w:id="15759" w:author="Huy Duc. Nguyen" w:date="2017-08-29T13:09:00Z"/>
        </w:rPr>
      </w:pPr>
      <w:bookmarkStart w:id="15760" w:name="_Toc472012537"/>
      <w:del w:id="15761" w:author="Huy Duc. Nguyen" w:date="2017-08-29T13:09:00Z">
        <w:r w:rsidRPr="00E33B42" w:rsidDel="00A81686">
          <w:delText>End-to-End UI Latency between RTOS and Linux</w:delText>
        </w:r>
        <w:r w:rsidDel="00A81686">
          <w:rPr>
            <w:rFonts w:hint="eastAsia"/>
          </w:rPr>
          <w:delText xml:space="preserve"> (</w:delText>
        </w:r>
        <w:r w:rsidRPr="00E33B42" w:rsidDel="00A81686">
          <w:delText>Image</w:delText>
        </w:r>
        <w:r w:rsidDel="00A81686">
          <w:rPr>
            <w:rFonts w:hint="eastAsia"/>
          </w:rPr>
          <w:delText xml:space="preserve">, </w:delText>
        </w:r>
        <w:r w:rsidRPr="00E33B42" w:rsidDel="00A81686">
          <w:delText>binary</w:delText>
        </w:r>
        <w:r w:rsidDel="00A81686">
          <w:rPr>
            <w:rFonts w:hint="eastAsia"/>
          </w:rPr>
          <w:delText xml:space="preserve">, </w:delText>
        </w:r>
        <w:r w:rsidRPr="00E33B42" w:rsidDel="00A81686">
          <w:delText>text</w:delText>
        </w:r>
        <w:r w:rsidDel="00A81686">
          <w:rPr>
            <w:rFonts w:hint="eastAsia"/>
          </w:rPr>
          <w:delText>)</w:delText>
        </w:r>
        <w:bookmarkStart w:id="15762" w:name="_Toc491776799"/>
        <w:bookmarkEnd w:id="15760"/>
        <w:bookmarkEnd w:id="15762"/>
      </w:del>
    </w:p>
    <w:p w:rsidR="00305709" w:rsidDel="00A81686" w:rsidRDefault="004513E0" w:rsidP="00305709">
      <w:pPr>
        <w:pStyle w:val="CETextBody"/>
        <w:ind w:left="142"/>
        <w:rPr>
          <w:del w:id="15763" w:author="Huy Duc. Nguyen" w:date="2017-08-29T13:09:00Z"/>
          <w:lang w:val="en-US" w:eastAsia="ja-JP"/>
        </w:rPr>
      </w:pPr>
      <w:del w:id="15764" w:author="Huy Duc. Nguyen" w:date="2017-08-29T13:09:00Z">
        <w:r w:rsidRPr="004513E0" w:rsidDel="00A81686">
          <w:rPr>
            <w:lang w:val="en-US" w:eastAsia="ja-JP"/>
          </w:rPr>
          <w:delText>Out of Scope.</w:delText>
        </w:r>
        <w:bookmarkStart w:id="15765" w:name="_Toc491776800"/>
        <w:bookmarkEnd w:id="15765"/>
      </w:del>
    </w:p>
    <w:p w:rsidR="00305709" w:rsidDel="00A81686" w:rsidRDefault="00305709" w:rsidP="00305709">
      <w:pPr>
        <w:pStyle w:val="CETextBody"/>
        <w:rPr>
          <w:del w:id="15766" w:author="Huy Duc. Nguyen" w:date="2017-08-29T13:09:00Z"/>
          <w:lang w:val="en-US" w:eastAsia="ja-JP"/>
        </w:rPr>
      </w:pPr>
      <w:del w:id="15767" w:author="Huy Duc. Nguyen" w:date="2017-08-29T13:09:00Z">
        <w:r w:rsidDel="00A81686">
          <w:rPr>
            <w:rFonts w:hint="eastAsia"/>
            <w:lang w:val="en-US" w:eastAsia="ja-JP"/>
          </w:rPr>
          <w:delText xml:space="preserve">  </w:delText>
        </w:r>
        <w:bookmarkStart w:id="15768" w:name="_Toc491776801"/>
        <w:bookmarkEnd w:id="15768"/>
      </w:del>
    </w:p>
    <w:p w:rsidR="00C9745C" w:rsidDel="00A81686" w:rsidRDefault="00C9745C" w:rsidP="00F81DCE">
      <w:pPr>
        <w:rPr>
          <w:del w:id="15769" w:author="Huy Duc. Nguyen" w:date="2017-08-29T13:09:00Z"/>
          <w:sz w:val="22"/>
          <w:lang w:val="en-US" w:eastAsia="ja-JP"/>
        </w:rPr>
      </w:pPr>
      <w:bookmarkStart w:id="15770" w:name="_Toc491776802"/>
      <w:bookmarkEnd w:id="15770"/>
    </w:p>
    <w:p w:rsidR="006807F0" w:rsidRPr="00F81DCE" w:rsidDel="00A81686" w:rsidRDefault="006807F0" w:rsidP="00F81DCE">
      <w:pPr>
        <w:rPr>
          <w:del w:id="15771" w:author="Huy Duc. Nguyen" w:date="2017-08-29T13:09:00Z"/>
          <w:sz w:val="22"/>
          <w:lang w:val="en-US" w:eastAsia="ja-JP"/>
        </w:rPr>
      </w:pPr>
      <w:del w:id="15772" w:author="Huy Duc. Nguyen" w:date="2017-08-29T13:09:00Z">
        <w:r w:rsidDel="00A81686">
          <w:rPr>
            <w:sz w:val="22"/>
            <w:lang w:val="en-US" w:eastAsia="ja-JP"/>
          </w:rPr>
          <w:br w:type="page"/>
        </w:r>
      </w:del>
    </w:p>
    <w:p w:rsidR="00E33B42" w:rsidRPr="007C2E44" w:rsidRDefault="00E33B42" w:rsidP="00F30909">
      <w:pPr>
        <w:pStyle w:val="Heading2"/>
        <w:rPr>
          <w:lang w:val="en-US"/>
        </w:rPr>
      </w:pPr>
      <w:bookmarkStart w:id="15773" w:name="_Toc491776803"/>
      <w:r w:rsidRPr="007C2E44">
        <w:rPr>
          <w:lang w:val="en-US"/>
        </w:rPr>
        <w:t>Memory Utilization of Each Module</w:t>
      </w:r>
      <w:bookmarkEnd w:id="15773"/>
    </w:p>
    <w:p w:rsidR="00E33B42" w:rsidRPr="007C2E44" w:rsidRDefault="00E33B42" w:rsidP="00F30909">
      <w:pPr>
        <w:pStyle w:val="Heading3"/>
      </w:pPr>
      <w:bookmarkStart w:id="15774" w:name="_Toc491776804"/>
      <w:r w:rsidRPr="007C2E44">
        <w:t>Memory utilization in IVI</w:t>
      </w:r>
      <w:r w:rsidR="006D39CC">
        <w:rPr>
          <w:rFonts w:eastAsiaTheme="minorEastAsia" w:hint="eastAsia"/>
        </w:rPr>
        <w:t xml:space="preserve"> (Center Information)</w:t>
      </w:r>
      <w:bookmarkEnd w:id="15774"/>
    </w:p>
    <w:p w:rsidR="00E33B42" w:rsidRDefault="00E33B42" w:rsidP="00D47247">
      <w:pPr>
        <w:pStyle w:val="CETextBody"/>
        <w:numPr>
          <w:ilvl w:val="0"/>
          <w:numId w:val="78"/>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8F6DF1" w:rsidRPr="008F6DF1">
        <w:rPr>
          <w:lang w:val="en-US" w:eastAsia="ja-JP"/>
        </w:rPr>
        <w:t xml:space="preserve">RAM utilization in Center Information application on </w:t>
      </w:r>
      <w:r w:rsidR="00C62759">
        <w:rPr>
          <w:lang w:val="en-US" w:eastAsia="ja-JP"/>
        </w:rPr>
        <w:t>virtualization PoC</w:t>
      </w:r>
      <w:r w:rsidR="008F6DF1">
        <w:rPr>
          <w:rFonts w:hint="eastAsia"/>
          <w:lang w:val="en-US" w:eastAsia="ja-JP"/>
        </w:rPr>
        <w:t xml:space="preserve"> using top command</w:t>
      </w:r>
      <w:r w:rsidR="00CB022D">
        <w:rPr>
          <w:rFonts w:hint="eastAsia"/>
          <w:lang w:val="en-US" w:eastAsia="ja-JP"/>
        </w:rPr>
        <w:t xml:space="preserve"> on </w:t>
      </w:r>
      <w:r w:rsidR="00C62759">
        <w:rPr>
          <w:lang w:val="en-US" w:eastAsia="ja-JP"/>
        </w:rPr>
        <w:t>virtualization PoC</w:t>
      </w:r>
      <w:r w:rsidR="008F6DF1" w:rsidRPr="008F6DF1">
        <w:rPr>
          <w:lang w:val="en-US" w:eastAsia="ja-JP"/>
        </w:rPr>
        <w:t>.</w:t>
      </w:r>
    </w:p>
    <w:p w:rsidR="00630BB8" w:rsidRPr="004278D7" w:rsidRDefault="00630BB8" w:rsidP="00630BB8">
      <w:pPr>
        <w:pStyle w:val="CETextBody"/>
        <w:ind w:left="142"/>
        <w:rPr>
          <w:lang w:val="en-US" w:eastAsia="ja-JP"/>
        </w:rPr>
      </w:pPr>
    </w:p>
    <w:p w:rsidR="00630BB8" w:rsidRPr="00613E0B" w:rsidRDefault="00630BB8" w:rsidP="00630BB8">
      <w:pPr>
        <w:pStyle w:val="CETextBody"/>
        <w:numPr>
          <w:ilvl w:val="0"/>
          <w:numId w:val="78"/>
        </w:numPr>
        <w:ind w:hanging="782"/>
        <w:rPr>
          <w:lang w:val="en-US" w:eastAsia="ja-JP"/>
        </w:rPr>
      </w:pPr>
      <w:r w:rsidRPr="00613E0B">
        <w:rPr>
          <w:lang w:val="en-US" w:eastAsia="ja-JP"/>
        </w:rPr>
        <w:t>Precondition</w:t>
      </w:r>
    </w:p>
    <w:p w:rsidR="006807F0" w:rsidRPr="008F6DF1" w:rsidRDefault="006807F0" w:rsidP="006807F0">
      <w:pPr>
        <w:pStyle w:val="CETextBody"/>
        <w:numPr>
          <w:ilvl w:val="0"/>
          <w:numId w:val="136"/>
        </w:numPr>
        <w:rPr>
          <w:lang w:val="en-US" w:eastAsia="ja-JP"/>
        </w:rPr>
      </w:pPr>
      <w:r w:rsidRPr="008F6DF1">
        <w:rPr>
          <w:lang w:val="en-US" w:eastAsia="ja-JP"/>
        </w:rPr>
        <w:t xml:space="preserve">Measure </w:t>
      </w:r>
      <w:r>
        <w:rPr>
          <w:rFonts w:hint="eastAsia"/>
          <w:lang w:val="en-US" w:eastAsia="ja-JP"/>
        </w:rPr>
        <w:t xml:space="preserve">on </w:t>
      </w:r>
      <w:r w:rsidRPr="00C466C9">
        <w:rPr>
          <w:lang w:val="en-US" w:eastAsia="ja-JP"/>
        </w:rPr>
        <w:t xml:space="preserve">virtualized Linux </w:t>
      </w:r>
      <w:r w:rsidRPr="008F6DF1">
        <w:rPr>
          <w:lang w:val="en-US" w:eastAsia="ja-JP"/>
        </w:rPr>
        <w:t xml:space="preserve">on </w:t>
      </w:r>
      <w:r>
        <w:rPr>
          <w:lang w:val="en-US" w:eastAsia="ja-JP"/>
        </w:rPr>
        <w:t>virtualization PoC</w:t>
      </w:r>
      <w:r w:rsidRPr="008F6DF1">
        <w:rPr>
          <w:lang w:val="en-US" w:eastAsia="ja-JP"/>
        </w:rPr>
        <w:t xml:space="preserve"> </w:t>
      </w:r>
      <w:r>
        <w:rPr>
          <w:lang w:val="en-US" w:eastAsia="ja-JP"/>
        </w:rPr>
        <w:t>(Type</w:t>
      </w:r>
      <w:r>
        <w:rPr>
          <w:rFonts w:hint="eastAsia"/>
          <w:lang w:val="en-US" w:eastAsia="ja-JP"/>
        </w:rPr>
        <w:t>1</w:t>
      </w:r>
      <w:r w:rsidRPr="008F6DF1">
        <w:rPr>
          <w:lang w:val="en-US" w:eastAsia="ja-JP"/>
        </w:rPr>
        <w:t>)</w:t>
      </w:r>
    </w:p>
    <w:p w:rsidR="00630BB8" w:rsidRPr="006807F0" w:rsidRDefault="006807F0" w:rsidP="00B43823">
      <w:pPr>
        <w:pStyle w:val="CETextBody"/>
        <w:numPr>
          <w:ilvl w:val="0"/>
          <w:numId w:val="136"/>
        </w:numPr>
        <w:rPr>
          <w:lang w:val="en-US" w:eastAsia="ja-JP"/>
        </w:rPr>
      </w:pPr>
      <w:r>
        <w:rPr>
          <w:lang w:val="en-US" w:eastAsia="ja-JP"/>
        </w:rPr>
        <w:t xml:space="preserve">Use </w:t>
      </w:r>
      <w:r>
        <w:rPr>
          <w:rFonts w:hint="eastAsia"/>
          <w:lang w:val="en-US" w:eastAsia="ja-JP"/>
        </w:rPr>
        <w:t>top command</w:t>
      </w:r>
      <w:r w:rsidRPr="008F6DF1">
        <w:rPr>
          <w:lang w:val="en-US" w:eastAsia="ja-JP"/>
        </w:rPr>
        <w:t>.</w:t>
      </w:r>
    </w:p>
    <w:p w:rsidR="003F2C92" w:rsidRPr="003F2C92" w:rsidRDefault="003F2C92" w:rsidP="003F2C92">
      <w:pPr>
        <w:pStyle w:val="CETextBody"/>
        <w:numPr>
          <w:ilvl w:val="0"/>
          <w:numId w:val="136"/>
        </w:numPr>
        <w:rPr>
          <w:lang w:val="en-US" w:eastAsia="ja-JP"/>
        </w:rPr>
      </w:pPr>
      <w:r w:rsidRPr="003F2C92">
        <w:rPr>
          <w:lang w:val="en-US" w:eastAsia="ja-JP"/>
        </w:rPr>
        <w:t>Verified 10 times and use the average as the result value.</w:t>
      </w:r>
    </w:p>
    <w:p w:rsidR="00E33B42" w:rsidRPr="003F2C92" w:rsidRDefault="00E33B42" w:rsidP="00E33B42">
      <w:pPr>
        <w:pStyle w:val="CETextBody"/>
        <w:ind w:left="142"/>
        <w:rPr>
          <w:lang w:val="en-US" w:eastAsia="ja-JP"/>
        </w:rPr>
      </w:pPr>
    </w:p>
    <w:p w:rsidR="00E33B42" w:rsidRDefault="00304581" w:rsidP="00D47247">
      <w:pPr>
        <w:pStyle w:val="CETextBody"/>
        <w:numPr>
          <w:ilvl w:val="0"/>
          <w:numId w:val="78"/>
        </w:numPr>
        <w:ind w:hanging="782"/>
        <w:rPr>
          <w:lang w:val="en-US" w:eastAsia="ja-JP"/>
        </w:rPr>
      </w:pPr>
      <w:r>
        <w:rPr>
          <w:rFonts w:hint="eastAsia"/>
          <w:lang w:val="en-US" w:eastAsia="ja-JP"/>
        </w:rPr>
        <w:t>How to measure</w:t>
      </w:r>
    </w:p>
    <w:p w:rsidR="003F2C92" w:rsidRPr="00701E86" w:rsidRDefault="00F627EE" w:rsidP="00997E4E">
      <w:pPr>
        <w:pStyle w:val="CETextBody"/>
        <w:numPr>
          <w:ilvl w:val="0"/>
          <w:numId w:val="272"/>
        </w:numPr>
        <w:ind w:firstLine="6"/>
        <w:rPr>
          <w:lang w:val="en-US" w:eastAsia="ja-JP"/>
        </w:rPr>
      </w:pPr>
      <w:r>
        <w:rPr>
          <w:lang w:val="en-US" w:eastAsia="ja-JP"/>
        </w:rPr>
        <w:t>R</w:t>
      </w:r>
      <w:r w:rsidR="00B4218E">
        <w:rPr>
          <w:lang w:val="en-US" w:eastAsia="ja-JP"/>
        </w:rPr>
        <w:t>efers</w:t>
      </w:r>
      <w:r w:rsidR="0037292A">
        <w:rPr>
          <w:rFonts w:hint="eastAsia"/>
          <w:lang w:val="en-US" w:eastAsia="ja-JP"/>
        </w:rPr>
        <w:t xml:space="preserve"> to</w:t>
      </w:r>
      <w:r w:rsidR="00701E86">
        <w:rPr>
          <w:rFonts w:hint="eastAsia"/>
          <w:lang w:val="en-US" w:eastAsia="ja-JP"/>
        </w:rPr>
        <w:t xml:space="preserve"> 5.</w:t>
      </w:r>
      <w:del w:id="15775" w:author="Kazuhiro Takagi" w:date="2017-03-16T20:34:00Z">
        <w:r w:rsidR="00701E86" w:rsidDel="007C563C">
          <w:rPr>
            <w:rFonts w:hint="eastAsia"/>
            <w:lang w:val="en-US" w:eastAsia="ja-JP"/>
          </w:rPr>
          <w:delText>1</w:delText>
        </w:r>
      </w:del>
      <w:ins w:id="15776" w:author="Kazuhiro Takagi" w:date="2017-03-16T20:34:00Z">
        <w:r w:rsidR="007C563C">
          <w:rPr>
            <w:lang w:val="en-US" w:eastAsia="ja-JP"/>
          </w:rPr>
          <w:t>19</w:t>
        </w:r>
      </w:ins>
      <w:r w:rsidR="00701E86">
        <w:rPr>
          <w:rFonts w:hint="eastAsia"/>
          <w:lang w:val="en-US" w:eastAsia="ja-JP"/>
        </w:rPr>
        <w:t>.1.</w:t>
      </w:r>
    </w:p>
    <w:p w:rsidR="00E33B42" w:rsidRPr="00A57520" w:rsidRDefault="00E33B42" w:rsidP="00E33B42">
      <w:pPr>
        <w:pStyle w:val="CETextBody"/>
        <w:rPr>
          <w:lang w:val="en-US" w:eastAsia="ja-JP"/>
        </w:rPr>
      </w:pPr>
    </w:p>
    <w:p w:rsidR="00E33B42" w:rsidRPr="00702283" w:rsidRDefault="00E33B42" w:rsidP="00D47247">
      <w:pPr>
        <w:pStyle w:val="CETextBody"/>
        <w:numPr>
          <w:ilvl w:val="0"/>
          <w:numId w:val="78"/>
        </w:numPr>
        <w:ind w:left="426" w:hanging="426"/>
        <w:rPr>
          <w:b/>
          <w:lang w:val="en-US" w:eastAsia="ja-JP"/>
        </w:rPr>
      </w:pPr>
      <w:r>
        <w:rPr>
          <w:rFonts w:hint="eastAsia"/>
          <w:lang w:val="en-US" w:eastAsia="ja-JP"/>
        </w:rPr>
        <w:t>Result</w:t>
      </w:r>
    </w:p>
    <w:p w:rsidR="008B1A0E" w:rsidRDefault="008B1A0E" w:rsidP="008B1A0E">
      <w:pPr>
        <w:pStyle w:val="Caption"/>
        <w:ind w:left="422"/>
        <w:rPr>
          <w:lang w:val="en-US" w:eastAsia="ja-JP"/>
        </w:rPr>
      </w:pPr>
      <w:r>
        <w:t>Tabl</w:t>
      </w:r>
      <w:r w:rsidRPr="00BB3A0B">
        <w:t xml:space="preserve">e </w:t>
      </w:r>
      <w:r w:rsidRPr="00BB3A0B">
        <w:fldChar w:fldCharType="begin"/>
      </w:r>
      <w:r w:rsidRPr="00BB3A0B">
        <w:instrText xml:space="preserve"> STYLEREF 1 \s </w:instrText>
      </w:r>
      <w:r w:rsidRPr="00BB3A0B">
        <w:fldChar w:fldCharType="separate"/>
      </w:r>
      <w:r w:rsidR="003B19D6">
        <w:rPr>
          <w:noProof/>
        </w:rPr>
        <w:t>5</w:t>
      </w:r>
      <w:r w:rsidRPr="00BB3A0B">
        <w:fldChar w:fldCharType="end"/>
      </w:r>
      <w:r w:rsidRPr="00BB3A0B">
        <w:noBreakHyphen/>
      </w:r>
      <w:r w:rsidRPr="00BB3A0B">
        <w:fldChar w:fldCharType="begin"/>
      </w:r>
      <w:r w:rsidRPr="00BB3A0B">
        <w:instrText xml:space="preserve"> SEQ Table \* ARABIC \s 1 </w:instrText>
      </w:r>
      <w:r w:rsidRPr="00BB3A0B">
        <w:fldChar w:fldCharType="separate"/>
      </w:r>
      <w:ins w:id="15777" w:author="Huy Duc. Nguyen" w:date="2017-08-28T16:38:00Z">
        <w:r w:rsidR="003B19D6">
          <w:rPr>
            <w:noProof/>
          </w:rPr>
          <w:t>80</w:t>
        </w:r>
      </w:ins>
      <w:ins w:id="15778" w:author="Kazuhiro Takagi" w:date="2017-03-21T15:02:00Z">
        <w:del w:id="15779" w:author="Huy Duc. Nguyen" w:date="2017-08-28T16:38:00Z">
          <w:r w:rsidR="00520A63" w:rsidDel="003B19D6">
            <w:rPr>
              <w:noProof/>
            </w:rPr>
            <w:delText>80</w:delText>
          </w:r>
        </w:del>
      </w:ins>
      <w:ins w:id="15780" w:author=" " w:date="2017-03-09T11:18:00Z">
        <w:del w:id="15781" w:author="Huy Duc. Nguyen" w:date="2017-08-28T16:38:00Z">
          <w:r w:rsidR="00442CC0" w:rsidDel="003B19D6">
            <w:rPr>
              <w:noProof/>
            </w:rPr>
            <w:delText>80</w:delText>
          </w:r>
        </w:del>
      </w:ins>
      <w:del w:id="15782" w:author="Huy Duc. Nguyen" w:date="2017-08-28T16:38:00Z">
        <w:r w:rsidR="00003FEB" w:rsidDel="003B19D6">
          <w:rPr>
            <w:noProof/>
          </w:rPr>
          <w:delText>85</w:delText>
        </w:r>
      </w:del>
      <w:r w:rsidRPr="00BB3A0B">
        <w:fldChar w:fldCharType="end"/>
      </w:r>
      <w:r w:rsidRPr="00BB3A0B">
        <w:rPr>
          <w:rFonts w:hint="eastAsia"/>
          <w:lang w:eastAsia="ja-JP"/>
        </w:rPr>
        <w:t xml:space="preserve">: </w:t>
      </w:r>
      <w:r w:rsidRPr="00BB3A0B">
        <w:rPr>
          <w:lang w:eastAsia="ja-JP"/>
        </w:rPr>
        <w:t>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tblGrid>
      <w:tr w:rsidR="008B1A0E" w:rsidTr="00982A3A">
        <w:trPr>
          <w:trHeight w:val="75"/>
          <w:jc w:val="center"/>
        </w:trPr>
        <w:tc>
          <w:tcPr>
            <w:tcW w:w="2660" w:type="dxa"/>
            <w:tcBorders>
              <w:bottom w:val="single" w:sz="12"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Pr>
                <w:rFonts w:hint="eastAsia"/>
                <w:b/>
                <w:sz w:val="16"/>
              </w:rPr>
              <w:t>V</w:t>
            </w:r>
            <w:r w:rsidRPr="00EB15D8">
              <w:rPr>
                <w:b/>
                <w:sz w:val="16"/>
              </w:rPr>
              <w:t xml:space="preserve">irtualization PoC </w:t>
            </w:r>
            <w:r>
              <w:rPr>
                <w:b/>
                <w:sz w:val="16"/>
              </w:rPr>
              <w:t>(Type</w:t>
            </w:r>
            <w:r>
              <w:rPr>
                <w:rFonts w:hint="eastAsia"/>
                <w:b/>
                <w:sz w:val="16"/>
              </w:rPr>
              <w:t>1</w:t>
            </w:r>
            <w:r w:rsidRPr="00387E9A">
              <w:rPr>
                <w:b/>
                <w:sz w:val="16"/>
              </w:rPr>
              <w:t>)</w:t>
            </w:r>
            <w:r>
              <w:rPr>
                <w:rFonts w:hint="eastAsia"/>
                <w:b/>
                <w:sz w:val="16"/>
              </w:rPr>
              <w:t xml:space="preserve"> </w:t>
            </w:r>
          </w:p>
        </w:tc>
        <w:tc>
          <w:tcPr>
            <w:tcW w:w="1417" w:type="dxa"/>
            <w:tcBorders>
              <w:bottom w:val="single" w:sz="12" w:space="0" w:color="auto"/>
            </w:tcBorders>
            <w:shd w:val="clear" w:color="auto" w:fill="BFBFBF" w:themeFill="background1" w:themeFillShade="BF"/>
          </w:tcPr>
          <w:p w:rsidR="008B1A0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Value</w:t>
            </w:r>
          </w:p>
          <w:p w:rsidR="008B1A0E" w:rsidRPr="00997E4E" w:rsidRDefault="008B1A0E" w:rsidP="00982A3A">
            <w:pPr>
              <w:pStyle w:val="Default"/>
              <w:rPr>
                <w:rFonts w:ascii="Times New Roman" w:hAnsi="Times New Roman" w:cs="Times New Roman"/>
                <w:b/>
                <w:color w:val="auto"/>
                <w:sz w:val="18"/>
                <w:szCs w:val="18"/>
                <w:lang w:val="en-GB"/>
              </w:rPr>
            </w:pPr>
            <w:r>
              <w:rPr>
                <w:rFonts w:ascii="Times New Roman" w:hAnsi="Times New Roman" w:cs="Times New Roman" w:hint="eastAsia"/>
                <w:b/>
                <w:color w:val="auto"/>
                <w:sz w:val="18"/>
                <w:szCs w:val="18"/>
                <w:lang w:val="en-GB"/>
              </w:rPr>
              <w:t xml:space="preserve"> [Kbyte]</w:t>
            </w:r>
          </w:p>
        </w:tc>
      </w:tr>
      <w:tr w:rsidR="008B1A0E" w:rsidTr="00982A3A">
        <w:trPr>
          <w:trHeight w:val="243"/>
          <w:jc w:val="center"/>
        </w:trPr>
        <w:tc>
          <w:tcPr>
            <w:tcW w:w="2660" w:type="dxa"/>
            <w:tcBorders>
              <w:top w:val="single" w:sz="12" w:space="0" w:color="auto"/>
              <w:bottom w:val="single" w:sz="4" w:space="0" w:color="auto"/>
            </w:tcBorders>
            <w:shd w:val="clear" w:color="auto" w:fill="BFBFBF" w:themeFill="background1" w:themeFillShade="BF"/>
          </w:tcPr>
          <w:p w:rsidR="008B1A0E" w:rsidRPr="00997E4E" w:rsidRDefault="008B1A0E" w:rsidP="00982A3A">
            <w:pPr>
              <w:pStyle w:val="Default"/>
              <w:rPr>
                <w:rFonts w:ascii="Times New Roman" w:hAnsi="Times New Roman" w:cs="Times New Roman"/>
                <w:b/>
                <w:color w:val="auto"/>
                <w:sz w:val="18"/>
                <w:szCs w:val="18"/>
                <w:lang w:val="en-GB"/>
              </w:rPr>
            </w:pPr>
            <w:r w:rsidRPr="00997E4E">
              <w:rPr>
                <w:rFonts w:ascii="Times New Roman" w:hAnsi="Times New Roman" w:cs="Times New Roman"/>
                <w:b/>
                <w:color w:val="auto"/>
                <w:sz w:val="18"/>
                <w:szCs w:val="18"/>
                <w:lang w:val="en-GB"/>
              </w:rPr>
              <w:t>Center Information</w:t>
            </w:r>
          </w:p>
        </w:tc>
        <w:tc>
          <w:tcPr>
            <w:tcW w:w="1417" w:type="dxa"/>
            <w:tcBorders>
              <w:top w:val="single" w:sz="12" w:space="0" w:color="auto"/>
              <w:bottom w:val="single" w:sz="4" w:space="0" w:color="auto"/>
            </w:tcBorders>
          </w:tcPr>
          <w:p w:rsidR="008B1A0E" w:rsidRPr="00997E4E" w:rsidRDefault="008B1A0E" w:rsidP="00982A3A">
            <w:pPr>
              <w:pStyle w:val="Default"/>
              <w:jc w:val="right"/>
              <w:rPr>
                <w:rFonts w:ascii="Times New Roman" w:hAnsi="Times New Roman" w:cs="Times New Roman"/>
                <w:color w:val="auto"/>
                <w:sz w:val="18"/>
                <w:szCs w:val="18"/>
                <w:lang w:val="en-GB"/>
              </w:rPr>
            </w:pPr>
            <w:r w:rsidRPr="00415CAA">
              <w:rPr>
                <w:rFonts w:ascii="Times New Roman" w:hAnsi="Times New Roman" w:cs="Times New Roman"/>
                <w:color w:val="auto"/>
                <w:sz w:val="18"/>
                <w:szCs w:val="18"/>
              </w:rPr>
              <w:t>1340790</w:t>
            </w:r>
            <w:r>
              <w:rPr>
                <w:rFonts w:ascii="Times New Roman" w:hAnsi="Times New Roman" w:cs="Times New Roman" w:hint="eastAsia"/>
                <w:color w:val="auto"/>
                <w:sz w:val="18"/>
                <w:szCs w:val="18"/>
              </w:rPr>
              <w:t>.00</w:t>
            </w:r>
          </w:p>
        </w:tc>
      </w:tr>
    </w:tbl>
    <w:p w:rsidR="008B1A0E" w:rsidRPr="00B05A50" w:rsidRDefault="008B1A0E" w:rsidP="00E33B42">
      <w:pPr>
        <w:pStyle w:val="CETextBody"/>
        <w:rPr>
          <w:b/>
          <w:lang w:val="en-US" w:eastAsia="ja-JP"/>
        </w:rPr>
      </w:pPr>
    </w:p>
    <w:p w:rsidR="00E33B42" w:rsidRPr="00827062" w:rsidRDefault="00E33B42" w:rsidP="00D47247">
      <w:pPr>
        <w:pStyle w:val="CETextBody"/>
        <w:numPr>
          <w:ilvl w:val="0"/>
          <w:numId w:val="78"/>
        </w:numPr>
        <w:ind w:hanging="782"/>
        <w:rPr>
          <w:lang w:val="en-US" w:eastAsia="ja-JP"/>
        </w:rPr>
      </w:pPr>
      <w:r w:rsidRPr="00827062">
        <w:rPr>
          <w:rFonts w:hint="eastAsia"/>
          <w:lang w:val="en-US" w:eastAsia="ja-JP"/>
        </w:rPr>
        <w:t>Consider</w:t>
      </w:r>
      <w:r>
        <w:rPr>
          <w:rFonts w:hint="eastAsia"/>
          <w:lang w:val="en-US" w:eastAsia="ja-JP"/>
        </w:rPr>
        <w:t>ation</w:t>
      </w:r>
    </w:p>
    <w:p w:rsidR="008F73DC" w:rsidRDefault="00E33B42" w:rsidP="008F73DC">
      <w:pPr>
        <w:pStyle w:val="CETextBody"/>
        <w:rPr>
          <w:lang w:val="en-US" w:eastAsia="ja-JP"/>
        </w:rPr>
      </w:pPr>
      <w:r>
        <w:rPr>
          <w:rFonts w:hint="eastAsia"/>
          <w:lang w:val="en-US" w:eastAsia="ja-JP"/>
        </w:rPr>
        <w:t xml:space="preserve"> </w:t>
      </w:r>
      <w:r w:rsidR="008F73DC">
        <w:rPr>
          <w:lang w:val="en-US" w:eastAsia="ja-JP"/>
        </w:rPr>
        <w:t>Th</w:t>
      </w:r>
      <w:r w:rsidR="00F627EE">
        <w:rPr>
          <w:lang w:val="en-US" w:eastAsia="ja-JP"/>
        </w:rPr>
        <w:t xml:space="preserve">is result come from the average of Table 5-73. </w:t>
      </w:r>
      <w:r w:rsidR="008F73DC">
        <w:rPr>
          <w:lang w:val="en-US" w:eastAsia="ja-JP"/>
        </w:rPr>
        <w:t>This result is expected</w:t>
      </w:r>
      <w:r w:rsidR="00F627EE">
        <w:rPr>
          <w:lang w:val="en-US" w:eastAsia="ja-JP"/>
        </w:rPr>
        <w:t>.</w:t>
      </w:r>
      <w:r w:rsidR="008F73DC">
        <w:rPr>
          <w:lang w:val="en-US" w:eastAsia="ja-JP"/>
        </w:rPr>
        <w:t xml:space="preserve"> </w:t>
      </w:r>
    </w:p>
    <w:p w:rsidR="00E33B42" w:rsidRDefault="00E33B42" w:rsidP="0027486D">
      <w:pPr>
        <w:pStyle w:val="CETextBody"/>
        <w:ind w:firstLineChars="50" w:firstLine="110"/>
        <w:rPr>
          <w:lang w:val="en-US" w:eastAsia="ja-JP"/>
        </w:rPr>
      </w:pPr>
    </w:p>
    <w:p w:rsidR="000E2A9D" w:rsidRDefault="000E2A9D">
      <w:pPr>
        <w:rPr>
          <w:rFonts w:ascii="Arial" w:eastAsia="Arial" w:hAnsi="Arial" w:cs="Arial"/>
          <w:b/>
          <w:bCs/>
          <w:iCs/>
          <w:szCs w:val="28"/>
          <w:lang w:eastAsia="ja-JP"/>
        </w:rPr>
      </w:pPr>
    </w:p>
    <w:p w:rsidR="003F2C92" w:rsidRDefault="003F2C92">
      <w:pPr>
        <w:rPr>
          <w:rFonts w:ascii="Arial" w:eastAsia="Arial" w:hAnsi="Arial" w:cs="Arial"/>
          <w:b/>
          <w:bCs/>
          <w:iCs/>
          <w:lang w:eastAsia="ja-JP"/>
        </w:rPr>
      </w:pPr>
      <w:r>
        <w:br w:type="page"/>
      </w:r>
    </w:p>
    <w:p w:rsidR="00E33B42" w:rsidRPr="007C2E44" w:rsidRDefault="00E33B42" w:rsidP="00F30909">
      <w:pPr>
        <w:pStyle w:val="Heading3"/>
      </w:pPr>
      <w:bookmarkStart w:id="15783" w:name="_Toc491776805"/>
      <w:r w:rsidRPr="007C2E44">
        <w:t>Memory utilization in meter</w:t>
      </w:r>
      <w:r w:rsidR="006D39CC">
        <w:rPr>
          <w:rFonts w:eastAsiaTheme="minorEastAsia" w:hint="eastAsia"/>
        </w:rPr>
        <w:t xml:space="preserve"> (Instrument Cluster)</w:t>
      </w:r>
      <w:bookmarkEnd w:id="15783"/>
    </w:p>
    <w:p w:rsidR="00E33B42" w:rsidRDefault="00E33B42" w:rsidP="00D47247">
      <w:pPr>
        <w:pStyle w:val="CETextBody"/>
        <w:numPr>
          <w:ilvl w:val="0"/>
          <w:numId w:val="79"/>
        </w:numPr>
        <w:ind w:hanging="782"/>
        <w:rPr>
          <w:lang w:val="en-US" w:eastAsia="ja-JP"/>
        </w:rPr>
      </w:pPr>
      <w:r>
        <w:rPr>
          <w:rFonts w:hint="eastAsia"/>
          <w:lang w:val="en-US" w:eastAsia="ja-JP"/>
        </w:rPr>
        <w:t>Description</w:t>
      </w:r>
    </w:p>
    <w:p w:rsidR="00E33B42" w:rsidRDefault="000973A9" w:rsidP="00E33B42">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Instrument Cluster application on </w:t>
      </w:r>
      <w:r w:rsidR="00C62759">
        <w:rPr>
          <w:lang w:val="en-US" w:eastAsia="ja-JP"/>
        </w:rPr>
        <w:t>virtualization PoC</w:t>
      </w:r>
      <w:r w:rsidR="00C466C9">
        <w:rPr>
          <w:rFonts w:hint="eastAsia"/>
          <w:lang w:val="en-US" w:eastAsia="ja-JP"/>
        </w:rPr>
        <w:t xml:space="preserve"> using </w:t>
      </w:r>
      <w:r w:rsidR="00D60488">
        <w:rPr>
          <w:rFonts w:hint="eastAsia"/>
          <w:lang w:val="en-US" w:eastAsia="ja-JP"/>
        </w:rPr>
        <w:t>Command prompt</w:t>
      </w:r>
      <w:r w:rsidR="00C466C9" w:rsidRPr="00C466C9">
        <w:rPr>
          <w:lang w:val="en-US" w:eastAsia="ja-JP"/>
        </w:rPr>
        <w:t>.</w:t>
      </w:r>
    </w:p>
    <w:p w:rsidR="002F25CB" w:rsidRDefault="002F25CB" w:rsidP="00E33B42">
      <w:pPr>
        <w:pStyle w:val="CETextBody"/>
        <w:ind w:left="142"/>
        <w:rPr>
          <w:lang w:val="en-US" w:eastAsia="ja-JP"/>
        </w:rPr>
      </w:pPr>
      <w:r w:rsidRPr="002F25CB">
        <w:rPr>
          <w:lang w:val="en-US" w:eastAsia="ja-JP"/>
        </w:rPr>
        <w:t>The following applications are measurement target.</w:t>
      </w:r>
      <w:r>
        <w:rPr>
          <w:rFonts w:hint="eastAsia"/>
          <w:lang w:val="en-US" w:eastAsia="ja-JP"/>
        </w:rPr>
        <w:t xml:space="preserve"> </w:t>
      </w:r>
      <w:r w:rsidRPr="002F25CB">
        <w:rPr>
          <w:lang w:val="en-US" w:eastAsia="ja-JP"/>
        </w:rPr>
        <w:t>Refer to Chapter 4 for details.</w:t>
      </w:r>
    </w:p>
    <w:p w:rsidR="002F25CB" w:rsidRPr="002F25CB" w:rsidRDefault="002F25CB" w:rsidP="002F25CB">
      <w:pPr>
        <w:pStyle w:val="CETextBody"/>
        <w:ind w:left="142"/>
        <w:rPr>
          <w:lang w:val="en-US" w:eastAsia="ja-JP"/>
        </w:rPr>
      </w:pPr>
      <w:r w:rsidRPr="002F25CB">
        <w:rPr>
          <w:lang w:val="en-US" w:eastAsia="ja-JP"/>
        </w:rPr>
        <w:t xml:space="preserve">  -</w:t>
      </w:r>
      <w:r>
        <w:rPr>
          <w:rFonts w:hint="eastAsia"/>
          <w:lang w:val="en-US" w:eastAsia="ja-JP"/>
        </w:rPr>
        <w:t xml:space="preserve"> Meter Cluster app</w:t>
      </w:r>
    </w:p>
    <w:p w:rsidR="002F25CB" w:rsidRPr="002F25CB"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OGLES31</w:t>
      </w:r>
    </w:p>
    <w:p w:rsidR="00630BB8" w:rsidRDefault="002F25CB" w:rsidP="00F950E6">
      <w:pPr>
        <w:pStyle w:val="CETextBody"/>
        <w:ind w:left="142" w:firstLineChars="50" w:firstLine="110"/>
        <w:rPr>
          <w:lang w:val="en-US" w:eastAsia="ja-JP"/>
        </w:rPr>
      </w:pPr>
      <w:r w:rsidRPr="002F25CB">
        <w:rPr>
          <w:lang w:val="en-US" w:eastAsia="ja-JP"/>
        </w:rPr>
        <w:t>-</w:t>
      </w:r>
      <w:r>
        <w:rPr>
          <w:rFonts w:hint="eastAsia"/>
          <w:lang w:val="en-US" w:eastAsia="ja-JP"/>
        </w:rPr>
        <w:t xml:space="preserve"> Display driver</w:t>
      </w:r>
    </w:p>
    <w:p w:rsidR="002F25CB" w:rsidRPr="002F25CB" w:rsidRDefault="002F25CB" w:rsidP="00630BB8">
      <w:pPr>
        <w:pStyle w:val="CETextBody"/>
        <w:ind w:left="142"/>
        <w:rPr>
          <w:lang w:val="en-US" w:eastAsia="ja-JP"/>
        </w:rPr>
      </w:pPr>
    </w:p>
    <w:p w:rsidR="00630BB8" w:rsidRPr="00613E0B" w:rsidRDefault="00630BB8" w:rsidP="00630BB8">
      <w:pPr>
        <w:pStyle w:val="CETextBody"/>
        <w:numPr>
          <w:ilvl w:val="0"/>
          <w:numId w:val="79"/>
        </w:numPr>
        <w:ind w:hanging="782"/>
        <w:rPr>
          <w:lang w:val="en-US" w:eastAsia="ja-JP"/>
        </w:rPr>
      </w:pPr>
      <w:r w:rsidRPr="00613E0B">
        <w:rPr>
          <w:lang w:val="en-US" w:eastAsia="ja-JP"/>
        </w:rPr>
        <w:t>Precondition</w:t>
      </w:r>
    </w:p>
    <w:p w:rsidR="006807F0" w:rsidRPr="00C466C9" w:rsidRDefault="006807F0" w:rsidP="006807F0">
      <w:pPr>
        <w:pStyle w:val="CETextBody"/>
        <w:numPr>
          <w:ilvl w:val="0"/>
          <w:numId w:val="136"/>
        </w:numPr>
        <w:rPr>
          <w:lang w:val="en-US" w:eastAsia="ja-JP"/>
        </w:rPr>
      </w:pPr>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virtualization PoC</w:t>
      </w:r>
      <w:r w:rsidRPr="00C466C9">
        <w:rPr>
          <w:lang w:val="en-US" w:eastAsia="ja-JP"/>
        </w:rPr>
        <w:t xml:space="preserve"> (Type</w:t>
      </w:r>
      <w:r w:rsidRPr="00C466C9">
        <w:rPr>
          <w:rFonts w:hint="eastAsia"/>
          <w:lang w:val="en-US" w:eastAsia="ja-JP"/>
        </w:rPr>
        <w:t>1</w:t>
      </w:r>
      <w:r w:rsidRPr="00C466C9">
        <w:rPr>
          <w:lang w:val="en-US" w:eastAsia="ja-JP"/>
        </w:rPr>
        <w:t>)</w:t>
      </w:r>
    </w:p>
    <w:p w:rsidR="00630BB8" w:rsidRPr="006807F0" w:rsidRDefault="006807F0" w:rsidP="00B43823">
      <w:pPr>
        <w:pStyle w:val="CETextBody"/>
        <w:numPr>
          <w:ilvl w:val="0"/>
          <w:numId w:val="136"/>
        </w:numPr>
        <w:rPr>
          <w:lang w:val="en-US" w:eastAsia="ja-JP"/>
        </w:rPr>
      </w:pPr>
      <w:r w:rsidRPr="00C466C9">
        <w:rPr>
          <w:lang w:val="en-US" w:eastAsia="ja-JP"/>
        </w:rPr>
        <w:t xml:space="preserve">Use </w:t>
      </w:r>
      <w:r w:rsidR="00B63DEE">
        <w:rPr>
          <w:rFonts w:hint="eastAsia"/>
          <w:lang w:val="en-US" w:eastAsia="ja-JP"/>
        </w:rPr>
        <w:t xml:space="preserve">a command on </w:t>
      </w:r>
      <w:r w:rsidR="00D60488">
        <w:rPr>
          <w:rFonts w:hint="eastAsia"/>
          <w:lang w:val="en-US" w:eastAsia="ja-JP"/>
        </w:rPr>
        <w:t>Command prompt.</w:t>
      </w:r>
    </w:p>
    <w:p w:rsidR="003F2C92" w:rsidRPr="004278D7" w:rsidRDefault="003F2C92" w:rsidP="00B43823">
      <w:pPr>
        <w:pStyle w:val="CETextBody"/>
        <w:rPr>
          <w:lang w:val="en-US" w:eastAsia="ja-JP"/>
        </w:rPr>
      </w:pPr>
    </w:p>
    <w:p w:rsidR="00E33B42" w:rsidRDefault="00304581" w:rsidP="00D47247">
      <w:pPr>
        <w:pStyle w:val="CETextBody"/>
        <w:numPr>
          <w:ilvl w:val="0"/>
          <w:numId w:val="79"/>
        </w:numPr>
        <w:ind w:hanging="782"/>
        <w:rPr>
          <w:ins w:id="15784" w:author=" " w:date="2017-03-09T12:10:00Z"/>
          <w:lang w:val="en-US" w:eastAsia="ja-JP"/>
        </w:rPr>
      </w:pPr>
      <w:r>
        <w:rPr>
          <w:rFonts w:hint="eastAsia"/>
          <w:lang w:val="en-US" w:eastAsia="ja-JP"/>
        </w:rPr>
        <w:t>How to measure</w:t>
      </w:r>
    </w:p>
    <w:p w:rsidR="00F24CAC" w:rsidRDefault="00D058E6">
      <w:pPr>
        <w:pStyle w:val="CETextBody"/>
        <w:ind w:leftChars="50" w:left="120"/>
        <w:rPr>
          <w:ins w:id="15785" w:author="Kazuhiro Takagi" w:date="2017-03-13T12:50:00Z"/>
          <w:lang w:val="en-US" w:eastAsia="ja-JP"/>
        </w:rPr>
        <w:pPrChange w:id="15786" w:author="Kazuhiro Takagi" w:date="2017-03-13T12:50:00Z">
          <w:pPr>
            <w:pStyle w:val="CETextBody"/>
            <w:numPr>
              <w:numId w:val="79"/>
            </w:numPr>
            <w:ind w:left="782" w:hanging="782"/>
          </w:pPr>
        </w:pPrChange>
      </w:pPr>
      <w:ins w:id="15787" w:author=" " w:date="2017-03-09T12:26:00Z">
        <w:r w:rsidRPr="00D058E6">
          <w:rPr>
            <w:lang w:val="en-US" w:eastAsia="ja-JP"/>
          </w:rPr>
          <w:t>Calculate a used memory size by measurement for several kinds of memory sizes that each application uses, and adding each</w:t>
        </w:r>
        <w:r>
          <w:rPr>
            <w:rFonts w:hint="eastAsia"/>
            <w:lang w:val="en-US" w:eastAsia="ja-JP"/>
          </w:rPr>
          <w:t>.</w:t>
        </w:r>
      </w:ins>
    </w:p>
    <w:p w:rsidR="00F24CAC" w:rsidRPr="00F24CAC" w:rsidRDefault="00F24CAC">
      <w:pPr>
        <w:pStyle w:val="CETextBody"/>
        <w:ind w:leftChars="50" w:left="120"/>
        <w:rPr>
          <w:ins w:id="15788" w:author=" " w:date="2017-03-09T12:26:00Z"/>
          <w:lang w:val="en-US" w:eastAsia="ja-JP"/>
        </w:rPr>
        <w:pPrChange w:id="15789" w:author="Kazuhiro Takagi" w:date="2017-03-13T12:50:00Z">
          <w:pPr>
            <w:pStyle w:val="CETextBody"/>
            <w:numPr>
              <w:numId w:val="79"/>
            </w:numPr>
            <w:ind w:left="782" w:hanging="782"/>
          </w:pPr>
        </w:pPrChange>
      </w:pPr>
      <w:ins w:id="15790" w:author="Kazuhiro Takagi" w:date="2017-03-13T12:50:00Z">
        <w:r>
          <w:rPr>
            <w:lang w:val="en-US" w:eastAsia="ja-JP"/>
          </w:rPr>
          <w:t>Memory utilization = MemoryPool + heap memory + ROM/RAM size</w:t>
        </w:r>
      </w:ins>
      <w:ins w:id="15791" w:author="Kazuhiro Takagi" w:date="2017-03-13T12:51:00Z">
        <w:r>
          <w:rPr>
            <w:lang w:val="en-US" w:eastAsia="ja-JP"/>
          </w:rPr>
          <w:t xml:space="preserve"> + Memory Region</w:t>
        </w:r>
      </w:ins>
      <w:ins w:id="15792" w:author="Kazuhiro Takagi" w:date="2017-03-13T12:50:00Z">
        <w:r>
          <w:rPr>
            <w:lang w:val="en-US" w:eastAsia="ja-JP"/>
          </w:rPr>
          <w:t>.</w:t>
        </w:r>
      </w:ins>
    </w:p>
    <w:p w:rsidR="00D058E6" w:rsidRPr="00F24CAC" w:rsidRDefault="00D058E6">
      <w:pPr>
        <w:pStyle w:val="CETextBody"/>
        <w:ind w:leftChars="50" w:left="120"/>
        <w:rPr>
          <w:lang w:val="en-US" w:eastAsia="ja-JP"/>
        </w:rPr>
        <w:pPrChange w:id="15793" w:author=" " w:date="2017-03-09T12:26:00Z">
          <w:pPr>
            <w:pStyle w:val="CETextBody"/>
            <w:numPr>
              <w:numId w:val="79"/>
            </w:numPr>
            <w:ind w:left="782" w:hanging="782"/>
          </w:pPr>
        </w:pPrChange>
      </w:pPr>
    </w:p>
    <w:p w:rsidR="00C5201D" w:rsidRPr="00C5201D" w:rsidRDefault="00C5201D" w:rsidP="0027486D">
      <w:pPr>
        <w:pStyle w:val="CETextBody"/>
        <w:numPr>
          <w:ilvl w:val="0"/>
          <w:numId w:val="136"/>
        </w:numPr>
        <w:rPr>
          <w:lang w:val="en-US" w:eastAsia="ja-JP"/>
        </w:rPr>
      </w:pPr>
      <w:r w:rsidRPr="00C5201D">
        <w:rPr>
          <w:lang w:val="en-US" w:eastAsia="ja-JP"/>
        </w:rPr>
        <w:t xml:space="preserve">Measurement </w:t>
      </w:r>
      <w:ins w:id="15794" w:author=" " w:date="2017-03-09T12:28:00Z">
        <w:r w:rsidR="006568C8">
          <w:rPr>
            <w:rFonts w:hint="eastAsia"/>
            <w:szCs w:val="22"/>
            <w:lang w:eastAsia="ja-JP"/>
          </w:rPr>
          <w:t xml:space="preserve">of the </w:t>
        </w:r>
        <w:r w:rsidR="00D058E6">
          <w:rPr>
            <w:rFonts w:hint="eastAsia"/>
            <w:szCs w:val="22"/>
            <w:lang w:eastAsia="ja-JP"/>
          </w:rPr>
          <w:t xml:space="preserve">used memory size in </w:t>
        </w:r>
      </w:ins>
      <w:r w:rsidRPr="00C5201D">
        <w:rPr>
          <w:lang w:val="en-US" w:eastAsia="ja-JP"/>
        </w:rPr>
        <w:t>MemoryPool</w:t>
      </w:r>
    </w:p>
    <w:p w:rsidR="00C5201D" w:rsidRDefault="00716879">
      <w:pPr>
        <w:pStyle w:val="CETextBody"/>
        <w:ind w:leftChars="150" w:left="360"/>
        <w:rPr>
          <w:lang w:val="en-US" w:eastAsia="ja-JP"/>
        </w:rPr>
        <w:pPrChange w:id="15795" w:author=" " w:date="2017-03-09T12:10:00Z">
          <w:pPr>
            <w:pStyle w:val="CETextBody"/>
          </w:pPr>
        </w:pPrChange>
      </w:pPr>
      <w:del w:id="15796" w:author=" " w:date="2017-03-09T12:09:00Z">
        <w:r w:rsidDel="00D058E6">
          <w:rPr>
            <w:rFonts w:hint="eastAsia"/>
            <w:lang w:val="en-US" w:eastAsia="ja-JP"/>
          </w:rPr>
          <w:delText xml:space="preserve">       </w:delText>
        </w:r>
      </w:del>
      <w:r>
        <w:rPr>
          <w:rFonts w:hint="eastAsia"/>
          <w:lang w:val="en-US" w:eastAsia="ja-JP"/>
        </w:rPr>
        <w:t xml:space="preserve">Measurement method refers to </w:t>
      </w:r>
      <w:r>
        <w:rPr>
          <w:lang w:val="en-US" w:eastAsia="ja-JP"/>
        </w:rPr>
        <w:t>“</w:t>
      </w:r>
      <w:ins w:id="15797" w:author=" " w:date="2017-03-09T12:09:00Z">
        <w:r w:rsidR="00D058E6">
          <w:rPr>
            <w:rFonts w:hint="eastAsia"/>
            <w:szCs w:val="22"/>
            <w:lang w:eastAsia="ja-JP"/>
          </w:rPr>
          <w:t xml:space="preserve">Measurement of the unused memory size in </w:t>
        </w:r>
        <w:r w:rsidR="00D058E6" w:rsidRPr="00BF1A7C">
          <w:rPr>
            <w:lang w:val="en-US" w:eastAsia="ja-JP"/>
          </w:rPr>
          <w:t>MemoryPool</w:t>
        </w:r>
      </w:ins>
      <w:del w:id="15798" w:author=" " w:date="2017-03-09T12:09:00Z">
        <w:r w:rsidRPr="00716879" w:rsidDel="00D058E6">
          <w:rPr>
            <w:lang w:val="en-US" w:eastAsia="ja-JP"/>
          </w:rPr>
          <w:delText>Measurement MemoryPool</w:delText>
        </w:r>
      </w:del>
      <w:r>
        <w:rPr>
          <w:lang w:val="en-US" w:eastAsia="ja-JP"/>
        </w:rPr>
        <w:t>”</w:t>
      </w:r>
      <w:r>
        <w:rPr>
          <w:rFonts w:hint="eastAsia"/>
          <w:lang w:val="en-US" w:eastAsia="ja-JP"/>
        </w:rPr>
        <w:t xml:space="preserve"> of 5.19.1 . </w:t>
      </w:r>
    </w:p>
    <w:p w:rsidR="00BF1A7C" w:rsidRDefault="00716879">
      <w:pPr>
        <w:pStyle w:val="CETextBody"/>
        <w:ind w:leftChars="150" w:left="360"/>
        <w:rPr>
          <w:ins w:id="15799" w:author=" " w:date="2017-03-09T12:30:00Z"/>
          <w:lang w:val="en-US" w:eastAsia="ja-JP"/>
        </w:rPr>
        <w:pPrChange w:id="15800" w:author=" " w:date="2017-03-09T12:36:00Z">
          <w:pPr>
            <w:pStyle w:val="CETextBody"/>
            <w:ind w:firstLineChars="150" w:firstLine="330"/>
          </w:pPr>
        </w:pPrChange>
      </w:pPr>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ins w:id="15801" w:author=" " w:date="2017-03-09T12:30:00Z">
        <w:r w:rsidR="00D058E6" w:rsidRPr="00D058E6">
          <w:t xml:space="preserve"> </w:t>
        </w:r>
        <w:r w:rsidR="00D058E6" w:rsidRPr="00D058E6">
          <w:rPr>
            <w:lang w:val="en-US" w:eastAsia="ja-JP"/>
          </w:rPr>
          <w:t>Check the following results</w:t>
        </w:r>
      </w:ins>
      <w:ins w:id="15802" w:author=" " w:date="2017-03-09T12:32:00Z">
        <w:r w:rsidR="00D058E6">
          <w:rPr>
            <w:rFonts w:hint="eastAsia"/>
            <w:lang w:val="en-US" w:eastAsia="ja-JP"/>
          </w:rPr>
          <w:t xml:space="preserve"> </w:t>
        </w:r>
        <w:r w:rsidR="00D058E6" w:rsidRPr="001F2896">
          <w:rPr>
            <w:lang w:val="en-US" w:eastAsia="ja-JP"/>
          </w:rPr>
          <w:t xml:space="preserve">of the memory size (the </w:t>
        </w:r>
        <w:r w:rsidR="00D058E6">
          <w:rPr>
            <w:rFonts w:hint="eastAsia"/>
            <w:lang w:val="en-US" w:eastAsia="ja-JP"/>
          </w:rPr>
          <w:t>left</w:t>
        </w:r>
        <w:r w:rsidR="00D058E6" w:rsidRPr="001F2896">
          <w:rPr>
            <w:lang w:val="en-US" w:eastAsia="ja-JP"/>
          </w:rPr>
          <w:t xml:space="preserve"> side)</w:t>
        </w:r>
      </w:ins>
      <w:ins w:id="15803" w:author=" " w:date="2017-03-09T12:36:00Z">
        <w:r w:rsidR="00D058E6" w:rsidRPr="001F2896">
          <w:rPr>
            <w:lang w:val="en-US" w:eastAsia="ja-JP"/>
          </w:rPr>
          <w:t xml:space="preserve"> of the line of "</w:t>
        </w:r>
        <w:r w:rsidR="00D058E6">
          <w:rPr>
            <w:rFonts w:hint="eastAsia"/>
            <w:lang w:val="en-US" w:eastAsia="ja-JP"/>
          </w:rPr>
          <w:t>Sakura</w:t>
        </w:r>
        <w:r w:rsidR="00D058E6" w:rsidRPr="001F2896">
          <w:rPr>
            <w:lang w:val="en-US" w:eastAsia="ja-JP"/>
          </w:rPr>
          <w:t>"</w:t>
        </w:r>
      </w:ins>
      <w:ins w:id="15804" w:author=" " w:date="2017-03-09T12:30:00Z">
        <w:r w:rsidR="00D058E6">
          <w:rPr>
            <w:rFonts w:hint="eastAsia"/>
            <w:lang w:val="en-US" w:eastAsia="ja-JP"/>
          </w:rPr>
          <w:t>.</w:t>
        </w:r>
      </w:ins>
    </w:p>
    <w:p w:rsidR="00D058E6" w:rsidRDefault="00D058E6" w:rsidP="00D058E6">
      <w:pPr>
        <w:pStyle w:val="CETextBody"/>
        <w:ind w:firstLineChars="150" w:firstLine="330"/>
        <w:rPr>
          <w:ins w:id="15805" w:author=" " w:date="2017-03-09T12:31:00Z"/>
          <w:lang w:val="en-US" w:eastAsia="ja-JP"/>
        </w:rPr>
      </w:pPr>
      <w:ins w:id="15806" w:author=" " w:date="2017-03-09T12:31:00Z">
        <w:r w:rsidRPr="00D058E6">
          <w:rPr>
            <w:noProof/>
            <w:lang w:val="en-US"/>
          </w:rPr>
          <mc:AlternateContent>
            <mc:Choice Requires="wps">
              <w:drawing>
                <wp:anchor distT="0" distB="0" distL="114300" distR="114300" simplePos="0" relativeHeight="251768320" behindDoc="0" locked="0" layoutInCell="1" allowOverlap="1" wp14:anchorId="01998A47" wp14:editId="7A5A77C4">
                  <wp:simplePos x="0" y="0"/>
                  <wp:positionH relativeFrom="column">
                    <wp:posOffset>213995</wp:posOffset>
                  </wp:positionH>
                  <wp:positionV relativeFrom="paragraph">
                    <wp:posOffset>-1905</wp:posOffset>
                  </wp:positionV>
                  <wp:extent cx="5861685" cy="580390"/>
                  <wp:effectExtent l="0" t="0" r="24765" b="10160"/>
                  <wp:wrapNone/>
                  <wp:docPr id="93" name="テキスト ボックス 93"/>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5B1E90" w:rsidRPr="00D058E6" w:rsidRDefault="005B1E90" w:rsidP="00D058E6">
                              <w:pPr>
                                <w:rPr>
                                  <w:ins w:id="15807" w:author=" " w:date="2017-03-09T12:33:00Z"/>
                                  <w:rFonts w:ascii="Courier New" w:hAnsi="Courier New" w:cs="Courier New"/>
                                  <w:sz w:val="15"/>
                                  <w:szCs w:val="15"/>
                                  <w:lang w:val="en-US" w:eastAsia="ja-JP"/>
                                </w:rPr>
                              </w:pPr>
                              <w:ins w:id="15808" w:author=" " w:date="2017-03-09T12:33:00Z">
                                <w:r w:rsidRPr="00D058E6">
                                  <w:rPr>
                                    <w:rFonts w:ascii="Courier New" w:hAnsi="Courier New" w:cs="Courier New"/>
                                    <w:sz w:val="15"/>
                                    <w:szCs w:val="15"/>
                                    <w:lang w:val="en-US" w:eastAsia="ja-JP"/>
                                  </w:rPr>
                                  <w:t>Sakura                                    0x00000000000cb000/0x0000000004000000</w:t>
                                </w:r>
                              </w:ins>
                            </w:p>
                            <w:p w:rsidR="005B1E90" w:rsidRPr="00D058E6" w:rsidRDefault="005B1E90" w:rsidP="00D058E6">
                              <w:pPr>
                                <w:rPr>
                                  <w:ins w:id="15809" w:author=" " w:date="2017-03-09T12:33:00Z"/>
                                  <w:rFonts w:ascii="Courier New" w:hAnsi="Courier New" w:cs="Courier New"/>
                                  <w:sz w:val="15"/>
                                  <w:szCs w:val="15"/>
                                  <w:lang w:val="en-US" w:eastAsia="ja-JP"/>
                                </w:rPr>
                              </w:pPr>
                              <w:ins w:id="15810" w:author=" " w:date="2017-03-09T12:33:00Z">
                                <w:r w:rsidRPr="00D058E6">
                                  <w:rPr>
                                    <w:rFonts w:ascii="Courier New" w:hAnsi="Courier New" w:cs="Courier New"/>
                                    <w:sz w:val="15"/>
                                    <w:szCs w:val="15"/>
                                    <w:lang w:val="en-US" w:eastAsia="ja-JP"/>
                                  </w:rPr>
                                  <w:t xml:space="preserve">   0xffffffa6c57f0000 running          127 0x00000000000187b0/0x0000000000200000  31.39% Initial</w:t>
                                </w:r>
                              </w:ins>
                            </w:p>
                            <w:p w:rsidR="005B1E90" w:rsidRPr="00720FAC" w:rsidDel="00D058E6" w:rsidRDefault="005B1E90" w:rsidP="00D058E6">
                              <w:pPr>
                                <w:rPr>
                                  <w:del w:id="15811" w:author=" " w:date="2017-03-09T12:33:00Z"/>
                                  <w:rFonts w:ascii="Courier New" w:hAnsi="Courier New" w:cs="Courier New"/>
                                  <w:sz w:val="15"/>
                                  <w:szCs w:val="15"/>
                                  <w:lang w:val="en-US" w:eastAsia="ja-JP"/>
                                </w:rPr>
                              </w:pPr>
                              <w:ins w:id="15812" w:author=" " w:date="2017-03-09T12:33:00Z">
                                <w:r w:rsidRPr="00D058E6">
                                  <w:rPr>
                                    <w:rFonts w:ascii="Courier New" w:hAnsi="Courier New" w:cs="Courier New"/>
                                    <w:sz w:val="15"/>
                                    <w:szCs w:val="15"/>
                                    <w:lang w:val="en-US" w:eastAsia="ja-JP"/>
                                  </w:rPr>
                                  <w:t xml:space="preserve">   0xffffffa00fae3000 pending          128 0x0000000000000168/0x0000000000003cb8   0.00% PosixServer</w:t>
                                </w:r>
                              </w:ins>
                              <w:del w:id="15813" w:author=" " w:date="2017-03-09T12:33:00Z">
                                <w:r w:rsidRPr="00720FAC" w:rsidDel="00D058E6">
                                  <w:rPr>
                                    <w:rFonts w:ascii="Courier New" w:hAnsi="Courier New" w:cs="Courier New"/>
                                    <w:sz w:val="15"/>
                                    <w:szCs w:val="15"/>
                                    <w:lang w:val="en-US" w:eastAsia="ja-JP"/>
                                  </w:rPr>
                                  <w:delText>Type1_kernel                              0x0000000000001000/0x000000000cb24000</w:delText>
                                </w:r>
                              </w:del>
                            </w:p>
                            <w:p w:rsidR="005B1E90" w:rsidRPr="00720FAC" w:rsidDel="00D058E6" w:rsidRDefault="005B1E90" w:rsidP="00D058E6">
                              <w:pPr>
                                <w:rPr>
                                  <w:del w:id="15814" w:author=" " w:date="2017-03-09T12:33:00Z"/>
                                  <w:rFonts w:ascii="Courier New" w:hAnsi="Courier New" w:cs="Courier New"/>
                                  <w:sz w:val="15"/>
                                  <w:szCs w:val="15"/>
                                  <w:lang w:val="en-US" w:eastAsia="ja-JP"/>
                                </w:rPr>
                              </w:pPr>
                              <w:del w:id="15815" w:author=" " w:date="2017-03-09T12:33:00Z">
                                <w:r w:rsidRPr="00720FAC" w:rsidDel="00D058E6">
                                  <w:rPr>
                                    <w:rFonts w:ascii="Courier New" w:hAnsi="Courier New" w:cs="Courier New"/>
                                    <w:sz w:val="15"/>
                                    <w:szCs w:val="15"/>
                                    <w:lang w:val="en-US" w:eastAsia="ja-JP"/>
                                  </w:rPr>
                                  <w:delText xml:space="preserve">   0xffffffa6c571e000 exited           127 0x0000000000000630/0x0000000000008000   0.17% Initial</w:delText>
                                </w:r>
                              </w:del>
                            </w:p>
                            <w:p w:rsidR="005B1E90" w:rsidRPr="00720FAC" w:rsidDel="00D058E6" w:rsidRDefault="005B1E90" w:rsidP="00D058E6">
                              <w:pPr>
                                <w:rPr>
                                  <w:del w:id="15816" w:author=" " w:date="2017-03-09T12:33:00Z"/>
                                  <w:rFonts w:ascii="Courier New" w:hAnsi="Courier New" w:cs="Courier New"/>
                                  <w:sz w:val="15"/>
                                  <w:szCs w:val="15"/>
                                  <w:lang w:val="en-US" w:eastAsia="ja-JP"/>
                                </w:rPr>
                              </w:pPr>
                              <w:del w:id="15817" w:author=" " w:date="2017-03-09T12:33:00Z">
                                <w:r w:rsidRPr="00720FAC" w:rsidDel="00D058E6">
                                  <w:rPr>
                                    <w:rFonts w:ascii="Courier New" w:hAnsi="Courier New" w:cs="Courier New"/>
                                    <w:sz w:val="15"/>
                                    <w:szCs w:val="15"/>
                                    <w:lang w:val="en-US" w:eastAsia="ja-JP"/>
                                  </w:rPr>
                                  <w:delText xml:space="preserve">   0xffffffa6c5720000 running            0 0x0000000000000020/0x0000000000000400  41.14% Idle0</w:delText>
                                </w:r>
                              </w:del>
                            </w:p>
                            <w:p w:rsidR="005B1E90" w:rsidRPr="00720FAC" w:rsidDel="00D058E6" w:rsidRDefault="005B1E90" w:rsidP="00D058E6">
                              <w:pPr>
                                <w:rPr>
                                  <w:del w:id="15818" w:author=" " w:date="2017-03-09T12:33:00Z"/>
                                  <w:rFonts w:ascii="Courier New" w:hAnsi="Courier New" w:cs="Courier New"/>
                                  <w:sz w:val="15"/>
                                  <w:szCs w:val="15"/>
                                  <w:lang w:val="en-US" w:eastAsia="ja-JP"/>
                                </w:rPr>
                              </w:pPr>
                              <w:del w:id="15819" w:author=" " w:date="2017-03-09T12:33:00Z">
                                <w:r w:rsidRPr="00720FAC" w:rsidDel="00D058E6">
                                  <w:rPr>
                                    <w:rFonts w:ascii="Courier New" w:hAnsi="Courier New" w:cs="Courier New"/>
                                    <w:sz w:val="15"/>
                                    <w:szCs w:val="15"/>
                                    <w:lang w:val="en-US" w:eastAsia="ja-JP"/>
                                  </w:rPr>
                                  <w:delText xml:space="preserve">   0xffffffa6c5722000 running            0 0x0000000000000020/0x0000000000000400  61.42% Idle1</w:delText>
                                </w:r>
                              </w:del>
                            </w:p>
                            <w:p w:rsidR="005B1E90" w:rsidRPr="00720FAC" w:rsidRDefault="005B1E90" w:rsidP="00D058E6">
                              <w:pPr>
                                <w:rPr>
                                  <w:rFonts w:ascii="Courier New" w:hAnsi="Courier New" w:cs="Courier New"/>
                                  <w:sz w:val="15"/>
                                  <w:szCs w:val="15"/>
                                  <w:lang w:val="en-US" w:eastAsia="ja-JP"/>
                                </w:rPr>
                              </w:pPr>
                              <w:del w:id="15820" w:author=" " w:date="2017-03-09T12:33:00Z">
                                <w:r w:rsidRPr="00720FAC" w:rsidDel="00D058E6">
                                  <w:rPr>
                                    <w:rFonts w:ascii="Courier New" w:hAnsi="Courier New" w:cs="Courier New"/>
                                    <w:sz w:val="15"/>
                                    <w:szCs w:val="15"/>
                                    <w:lang w:val="en-US" w:eastAsia="ja-JP"/>
                                  </w:rPr>
                                  <w:delText xml:space="preserve">   0xffffffa6c5724000 running            0 0x0000000000000020/0x0000000000000400  63.93% Idle2</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8A47" id="テキスト ボックス 93" o:spid="_x0000_s1250" type="#_x0000_t202" style="position:absolute;left:0;text-align:left;margin-left:16.85pt;margin-top:-.15pt;width:461.55pt;height:45.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" fillcolor="window" strokeweight=".5pt">
                  <v:textbox>
                    <w:txbxContent>
                      <w:p w:rsidR="005B1E90" w:rsidRPr="00D058E6" w:rsidRDefault="005B1E90" w:rsidP="00D058E6">
                        <w:pPr>
                          <w:rPr>
                            <w:ins w:id="16096" w:author=" " w:date="2017-03-09T12:33:00Z"/>
                            <w:rFonts w:ascii="Courier New" w:hAnsi="Courier New" w:cs="Courier New"/>
                            <w:sz w:val="15"/>
                            <w:szCs w:val="15"/>
                            <w:lang w:val="en-US" w:eastAsia="ja-JP"/>
                          </w:rPr>
                        </w:pPr>
                        <w:ins w:id="16097" w:author=" " w:date="2017-03-09T12:33:00Z">
                          <w:r w:rsidRPr="00D058E6">
                            <w:rPr>
                              <w:rFonts w:ascii="Courier New" w:hAnsi="Courier New" w:cs="Courier New"/>
                              <w:sz w:val="15"/>
                              <w:szCs w:val="15"/>
                              <w:lang w:val="en-US" w:eastAsia="ja-JP"/>
                            </w:rPr>
                            <w:t>Sakura                                    0x00000000000cb000/0x0000000004000000</w:t>
                          </w:r>
                        </w:ins>
                      </w:p>
                      <w:p w:rsidR="005B1E90" w:rsidRPr="00D058E6" w:rsidRDefault="005B1E90" w:rsidP="00D058E6">
                        <w:pPr>
                          <w:rPr>
                            <w:ins w:id="16098" w:author=" " w:date="2017-03-09T12:33:00Z"/>
                            <w:rFonts w:ascii="Courier New" w:hAnsi="Courier New" w:cs="Courier New"/>
                            <w:sz w:val="15"/>
                            <w:szCs w:val="15"/>
                            <w:lang w:val="en-US" w:eastAsia="ja-JP"/>
                          </w:rPr>
                        </w:pPr>
                        <w:ins w:id="16099" w:author=" " w:date="2017-03-09T12:33:00Z">
                          <w:r w:rsidRPr="00D058E6">
                            <w:rPr>
                              <w:rFonts w:ascii="Courier New" w:hAnsi="Courier New" w:cs="Courier New"/>
                              <w:sz w:val="15"/>
                              <w:szCs w:val="15"/>
                              <w:lang w:val="en-US" w:eastAsia="ja-JP"/>
                            </w:rPr>
                            <w:t xml:space="preserve">   0xffffffa6c57f0000 running          127 0x00000000000187b0/</w:t>
                          </w:r>
                          <w:proofErr w:type="gramStart"/>
                          <w:r w:rsidRPr="00D058E6">
                            <w:rPr>
                              <w:rFonts w:ascii="Courier New" w:hAnsi="Courier New" w:cs="Courier New"/>
                              <w:sz w:val="15"/>
                              <w:szCs w:val="15"/>
                              <w:lang w:val="en-US" w:eastAsia="ja-JP"/>
                            </w:rPr>
                            <w:t>0x0000000000200000  31.39</w:t>
                          </w:r>
                          <w:proofErr w:type="gramEnd"/>
                          <w:r w:rsidRPr="00D058E6">
                            <w:rPr>
                              <w:rFonts w:ascii="Courier New" w:hAnsi="Courier New" w:cs="Courier New"/>
                              <w:sz w:val="15"/>
                              <w:szCs w:val="15"/>
                              <w:lang w:val="en-US" w:eastAsia="ja-JP"/>
                            </w:rPr>
                            <w:t>% Initial</w:t>
                          </w:r>
                        </w:ins>
                      </w:p>
                      <w:p w:rsidR="005B1E90" w:rsidRPr="00720FAC" w:rsidDel="00D058E6" w:rsidRDefault="005B1E90" w:rsidP="00D058E6">
                        <w:pPr>
                          <w:rPr>
                            <w:del w:id="16100" w:author=" " w:date="2017-03-09T12:33:00Z"/>
                            <w:rFonts w:ascii="Courier New" w:hAnsi="Courier New" w:cs="Courier New"/>
                            <w:sz w:val="15"/>
                            <w:szCs w:val="15"/>
                            <w:lang w:val="en-US" w:eastAsia="ja-JP"/>
                          </w:rPr>
                        </w:pPr>
                        <w:ins w:id="16101" w:author=" " w:date="2017-03-09T12:33:00Z">
                          <w:r w:rsidRPr="00D058E6">
                            <w:rPr>
                              <w:rFonts w:ascii="Courier New" w:hAnsi="Courier New" w:cs="Courier New"/>
                              <w:sz w:val="15"/>
                              <w:szCs w:val="15"/>
                              <w:lang w:val="en-US" w:eastAsia="ja-JP"/>
                            </w:rPr>
                            <w:t xml:space="preserve">   0xffffffa00fae3000 pending          128 0x0000000000000168/0x0000000000003cb8   0.00% </w:t>
                          </w:r>
                          <w:proofErr w:type="spellStart"/>
                          <w:r w:rsidRPr="00D058E6">
                            <w:rPr>
                              <w:rFonts w:ascii="Courier New" w:hAnsi="Courier New" w:cs="Courier New"/>
                              <w:sz w:val="15"/>
                              <w:szCs w:val="15"/>
                              <w:lang w:val="en-US" w:eastAsia="ja-JP"/>
                            </w:rPr>
                            <w:t>PosixServer</w:t>
                          </w:r>
                        </w:ins>
                        <w:proofErr w:type="spellEnd"/>
                        <w:del w:id="16102" w:author=" " w:date="2017-03-09T12:33:00Z">
                          <w:r w:rsidRPr="00720FAC" w:rsidDel="00D058E6">
                            <w:rPr>
                              <w:rFonts w:ascii="Courier New" w:hAnsi="Courier New" w:cs="Courier New"/>
                              <w:sz w:val="15"/>
                              <w:szCs w:val="15"/>
                              <w:lang w:val="en-US" w:eastAsia="ja-JP"/>
                            </w:rPr>
                            <w:delText>Type1_kernel                              0x0000000000001000/0x000000000cb24000</w:delText>
                          </w:r>
                        </w:del>
                      </w:p>
                      <w:p w:rsidR="005B1E90" w:rsidRPr="00720FAC" w:rsidDel="00D058E6" w:rsidRDefault="005B1E90" w:rsidP="00D058E6">
                        <w:pPr>
                          <w:rPr>
                            <w:del w:id="16103" w:author=" " w:date="2017-03-09T12:33:00Z"/>
                            <w:rFonts w:ascii="Courier New" w:hAnsi="Courier New" w:cs="Courier New"/>
                            <w:sz w:val="15"/>
                            <w:szCs w:val="15"/>
                            <w:lang w:val="en-US" w:eastAsia="ja-JP"/>
                          </w:rPr>
                        </w:pPr>
                        <w:del w:id="16104" w:author=" " w:date="2017-03-09T12:33:00Z">
                          <w:r w:rsidRPr="00720FAC" w:rsidDel="00D058E6">
                            <w:rPr>
                              <w:rFonts w:ascii="Courier New" w:hAnsi="Courier New" w:cs="Courier New"/>
                              <w:sz w:val="15"/>
                              <w:szCs w:val="15"/>
                              <w:lang w:val="en-US" w:eastAsia="ja-JP"/>
                            </w:rPr>
                            <w:delText xml:space="preserve">   0xffffffa6c571e000 exited           127 0x0000000000000630/0x0000000000008000   0.17% Initial</w:delText>
                          </w:r>
                        </w:del>
                      </w:p>
                      <w:p w:rsidR="005B1E90" w:rsidRPr="00720FAC" w:rsidDel="00D058E6" w:rsidRDefault="005B1E90" w:rsidP="00D058E6">
                        <w:pPr>
                          <w:rPr>
                            <w:del w:id="16105" w:author=" " w:date="2017-03-09T12:33:00Z"/>
                            <w:rFonts w:ascii="Courier New" w:hAnsi="Courier New" w:cs="Courier New"/>
                            <w:sz w:val="15"/>
                            <w:szCs w:val="15"/>
                            <w:lang w:val="en-US" w:eastAsia="ja-JP"/>
                          </w:rPr>
                        </w:pPr>
                        <w:del w:id="16106" w:author=" " w:date="2017-03-09T12:33:00Z">
                          <w:r w:rsidRPr="00720FAC" w:rsidDel="00D058E6">
                            <w:rPr>
                              <w:rFonts w:ascii="Courier New" w:hAnsi="Courier New" w:cs="Courier New"/>
                              <w:sz w:val="15"/>
                              <w:szCs w:val="15"/>
                              <w:lang w:val="en-US" w:eastAsia="ja-JP"/>
                            </w:rPr>
                            <w:delText xml:space="preserve">   0xffffffa6c5720000 running            0 0x0000000000000020/0x0000000000000400  41.14% Idle0</w:delText>
                          </w:r>
                        </w:del>
                      </w:p>
                      <w:p w:rsidR="005B1E90" w:rsidRPr="00720FAC" w:rsidDel="00D058E6" w:rsidRDefault="005B1E90" w:rsidP="00D058E6">
                        <w:pPr>
                          <w:rPr>
                            <w:del w:id="16107" w:author=" " w:date="2017-03-09T12:33:00Z"/>
                            <w:rFonts w:ascii="Courier New" w:hAnsi="Courier New" w:cs="Courier New"/>
                            <w:sz w:val="15"/>
                            <w:szCs w:val="15"/>
                            <w:lang w:val="en-US" w:eastAsia="ja-JP"/>
                          </w:rPr>
                        </w:pPr>
                        <w:del w:id="16108" w:author=" " w:date="2017-03-09T12:33:00Z">
                          <w:r w:rsidRPr="00720FAC" w:rsidDel="00D058E6">
                            <w:rPr>
                              <w:rFonts w:ascii="Courier New" w:hAnsi="Courier New" w:cs="Courier New"/>
                              <w:sz w:val="15"/>
                              <w:szCs w:val="15"/>
                              <w:lang w:val="en-US" w:eastAsia="ja-JP"/>
                            </w:rPr>
                            <w:delText xml:space="preserve">   0xffffffa6c5722000 running            0 0x0000000000000020/0x0000000000000400  61.42% Idle1</w:delText>
                          </w:r>
                        </w:del>
                      </w:p>
                      <w:p w:rsidR="005B1E90" w:rsidRPr="00720FAC" w:rsidRDefault="005B1E90" w:rsidP="00D058E6">
                        <w:pPr>
                          <w:rPr>
                            <w:rFonts w:ascii="Courier New" w:hAnsi="Courier New" w:cs="Courier New"/>
                            <w:sz w:val="15"/>
                            <w:szCs w:val="15"/>
                            <w:lang w:val="en-US" w:eastAsia="ja-JP"/>
                          </w:rPr>
                        </w:pPr>
                        <w:del w:id="16109" w:author=" " w:date="2017-03-09T12:33:00Z">
                          <w:r w:rsidRPr="00720FAC" w:rsidDel="00D058E6">
                            <w:rPr>
                              <w:rFonts w:ascii="Courier New" w:hAnsi="Courier New" w:cs="Courier New"/>
                              <w:sz w:val="15"/>
                              <w:szCs w:val="15"/>
                              <w:lang w:val="en-US" w:eastAsia="ja-JP"/>
                            </w:rPr>
                            <w:delText xml:space="preserve">   0xffffffa6c5724000 running            0 0x0000000000000020/0x0000000000000400  63.93% Idle2</w:delText>
                          </w:r>
                        </w:del>
                      </w:p>
                    </w:txbxContent>
                  </v:textbox>
                </v:shape>
              </w:pict>
            </mc:Fallback>
          </mc:AlternateContent>
        </w:r>
        <w:r w:rsidRPr="00D058E6">
          <w:rPr>
            <w:noProof/>
            <w:lang w:val="en-US"/>
          </w:rPr>
          <mc:AlternateContent>
            <mc:Choice Requires="wps">
              <w:drawing>
                <wp:anchor distT="0" distB="0" distL="114300" distR="114300" simplePos="0" relativeHeight="251769344" behindDoc="0" locked="0" layoutInCell="1" allowOverlap="1" wp14:anchorId="2C916690" wp14:editId="61187050">
                  <wp:simplePos x="0" y="0"/>
                  <wp:positionH relativeFrom="column">
                    <wp:posOffset>2626360</wp:posOffset>
                  </wp:positionH>
                  <wp:positionV relativeFrom="paragraph">
                    <wp:posOffset>20955</wp:posOffset>
                  </wp:positionV>
                  <wp:extent cx="1180465" cy="177165"/>
                  <wp:effectExtent l="0" t="0" r="19685" b="13335"/>
                  <wp:wrapNone/>
                  <wp:docPr id="133" name="正方形/長方形 133"/>
                  <wp:cNvGraphicFramePr/>
                  <a:graphic xmlns:a="http://schemas.openxmlformats.org/drawingml/2006/main">
                    <a:graphicData uri="http://schemas.microsoft.com/office/word/2010/wordprocessingShape">
                      <wps:wsp>
                        <wps:cNvSpPr/>
                        <wps:spPr>
                          <a:xfrm>
                            <a:off x="0" y="0"/>
                            <a:ext cx="1180465" cy="17716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C35D" id="正方形/長方形 133" o:spid="_x0000_s1026" style="position:absolute;margin-left:206.8pt;margin-top:1.65pt;width:92.95pt;height:13.9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" filled="f" strokecolor="#c0504d" strokeweight="2pt"/>
              </w:pict>
            </mc:Fallback>
          </mc:AlternateContent>
        </w:r>
      </w:ins>
    </w:p>
    <w:p w:rsidR="00D058E6" w:rsidRDefault="00D058E6" w:rsidP="00D058E6">
      <w:pPr>
        <w:pStyle w:val="CETextBody"/>
        <w:ind w:firstLineChars="150" w:firstLine="330"/>
        <w:rPr>
          <w:ins w:id="15821" w:author=" " w:date="2017-03-09T12:31:00Z"/>
          <w:lang w:val="en-US" w:eastAsia="ja-JP"/>
        </w:rPr>
      </w:pPr>
    </w:p>
    <w:p w:rsidR="00D058E6" w:rsidRDefault="00D058E6" w:rsidP="00D058E6">
      <w:pPr>
        <w:pStyle w:val="CETextBody"/>
        <w:ind w:firstLineChars="150" w:firstLine="330"/>
        <w:rPr>
          <w:ins w:id="15822" w:author=" " w:date="2017-03-09T12:31:00Z"/>
          <w:lang w:val="en-US" w:eastAsia="ja-JP"/>
        </w:rPr>
      </w:pPr>
    </w:p>
    <w:p w:rsidR="00D058E6" w:rsidRPr="00716879" w:rsidDel="000E017B" w:rsidRDefault="00D058E6">
      <w:pPr>
        <w:pStyle w:val="CETextBody"/>
        <w:ind w:leftChars="150" w:left="360"/>
        <w:rPr>
          <w:del w:id="15823" w:author="Kazuhiro Takagi" w:date="2017-03-13T13:19:00Z"/>
          <w:lang w:val="en-US" w:eastAsia="ja-JP"/>
        </w:rPr>
        <w:pPrChange w:id="15824" w:author=" " w:date="2017-03-09T12:36:00Z">
          <w:pPr>
            <w:pStyle w:val="CETextBody"/>
            <w:ind w:firstLineChars="150" w:firstLine="330"/>
          </w:pPr>
        </w:pPrChange>
      </w:pPr>
      <w:ins w:id="15825" w:author=" " w:date="2017-03-09T12:36:00Z">
        <w:r w:rsidRPr="006067F8">
          <w:rPr>
            <w:lang w:val="en-US" w:eastAsia="ja-JP"/>
          </w:rPr>
          <w:t xml:space="preserve">Similarly, </w:t>
        </w:r>
        <w:r>
          <w:rPr>
            <w:lang w:val="en-US" w:eastAsia="ja-JP"/>
          </w:rPr>
          <w:t>check the result of</w:t>
        </w:r>
        <w:r w:rsidRPr="006067F8">
          <w:rPr>
            <w:lang w:val="en-US" w:eastAsia="ja-JP"/>
          </w:rPr>
          <w:t xml:space="preserve">  "pvrserver_as0" and "</w:t>
        </w:r>
      </w:ins>
      <w:ins w:id="15826" w:author=" " w:date="2017-03-09T12:37:00Z">
        <w:r w:rsidR="006568C8" w:rsidRPr="006568C8">
          <w:rPr>
            <w:lang w:val="en-US" w:eastAsia="ja-JP"/>
          </w:rPr>
          <w:t>FBServer</w:t>
        </w:r>
      </w:ins>
      <w:ins w:id="15827" w:author=" " w:date="2017-03-09T12:36:00Z">
        <w:r w:rsidRPr="006067F8">
          <w:rPr>
            <w:lang w:val="en-US" w:eastAsia="ja-JP"/>
          </w:rPr>
          <w:t>"</w:t>
        </w:r>
        <w:r w:rsidRPr="00BF1A7C">
          <w:rPr>
            <w:lang w:val="en-US" w:eastAsia="ja-JP"/>
          </w:rPr>
          <w:t>.</w:t>
        </w:r>
      </w:ins>
    </w:p>
    <w:p w:rsidR="006568C8" w:rsidRDefault="006568C8">
      <w:pPr>
        <w:pStyle w:val="CETextBody"/>
        <w:ind w:leftChars="150" w:left="360"/>
        <w:rPr>
          <w:ins w:id="15828" w:author=" " w:date="2017-03-09T12:39:00Z"/>
          <w:lang w:val="en-US" w:eastAsia="ja-JP"/>
        </w:rPr>
        <w:pPrChange w:id="15829" w:author="Kazuhiro Takagi" w:date="2017-03-13T13:19:00Z">
          <w:pPr>
            <w:pStyle w:val="CETextBody"/>
          </w:pPr>
        </w:pPrChange>
      </w:pPr>
    </w:p>
    <w:p w:rsidR="006568C8" w:rsidRPr="006568C8" w:rsidRDefault="006568C8">
      <w:pPr>
        <w:pStyle w:val="CETextBody"/>
        <w:numPr>
          <w:ilvl w:val="0"/>
          <w:numId w:val="136"/>
        </w:numPr>
        <w:rPr>
          <w:ins w:id="15830" w:author=" " w:date="2017-03-09T12:37:00Z"/>
          <w:lang w:val="en-US" w:eastAsia="ja-JP"/>
        </w:rPr>
        <w:pPrChange w:id="15831" w:author=" " w:date="2017-03-09T12:40:00Z">
          <w:pPr>
            <w:pStyle w:val="CETextBody"/>
            <w:numPr>
              <w:numId w:val="274"/>
            </w:numPr>
            <w:ind w:left="420" w:hanging="278"/>
          </w:pPr>
        </w:pPrChange>
      </w:pPr>
      <w:ins w:id="15832" w:author=" " w:date="2017-03-09T12:37:00Z">
        <w:r w:rsidRPr="006568C8">
          <w:rPr>
            <w:rFonts w:hint="eastAsia"/>
            <w:szCs w:val="22"/>
            <w:lang w:eastAsia="ja-JP"/>
          </w:rPr>
          <w:t xml:space="preserve">Measurement of the used memory size in </w:t>
        </w:r>
        <w:r w:rsidRPr="006568C8">
          <w:rPr>
            <w:rFonts w:hint="eastAsia"/>
            <w:lang w:val="en-US" w:eastAsia="ja-JP"/>
          </w:rPr>
          <w:t>Heap Memory</w:t>
        </w:r>
      </w:ins>
    </w:p>
    <w:p w:rsidR="006568C8" w:rsidRDefault="006568C8" w:rsidP="006568C8">
      <w:pPr>
        <w:pStyle w:val="CETextBody"/>
        <w:ind w:leftChars="150" w:left="360"/>
        <w:rPr>
          <w:ins w:id="15833" w:author=" " w:date="2017-03-09T12:38:00Z"/>
          <w:lang w:val="en-US" w:eastAsia="ja-JP"/>
        </w:rPr>
      </w:pPr>
      <w:ins w:id="15834" w:author=" " w:date="2017-03-09T12:38: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ins>
    </w:p>
    <w:p w:rsidR="006568C8" w:rsidRPr="006568C8" w:rsidRDefault="006568C8">
      <w:pPr>
        <w:pStyle w:val="CETextBody"/>
        <w:ind w:leftChars="150" w:left="360"/>
        <w:rPr>
          <w:ins w:id="15835" w:author=" " w:date="2017-03-09T12:37:00Z"/>
          <w:lang w:val="en-US" w:eastAsia="ja-JP"/>
        </w:rPr>
        <w:pPrChange w:id="15836" w:author=" " w:date="2017-03-09T12:38:00Z">
          <w:pPr>
            <w:pStyle w:val="CETextBody"/>
          </w:pPr>
        </w:pPrChange>
      </w:pPr>
      <w:ins w:id="15837" w:author=" " w:date="2017-03-09T12:38: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r>
          <w:rPr>
            <w:rFonts w:hint="eastAsia"/>
            <w:lang w:val="en-US" w:eastAsia="ja-JP"/>
          </w:rPr>
          <w:t>Sakura</w:t>
        </w:r>
        <w:r w:rsidRPr="001F2896">
          <w:rPr>
            <w:lang w:val="en-US" w:eastAsia="ja-JP"/>
          </w:rPr>
          <w:t>"</w:t>
        </w:r>
        <w:r>
          <w:rPr>
            <w:rFonts w:hint="eastAsia"/>
            <w:lang w:val="en-US" w:eastAsia="ja-JP"/>
          </w:rPr>
          <w:t>.</w:t>
        </w:r>
      </w:ins>
    </w:p>
    <w:p w:rsidR="008147A2" w:rsidRPr="00A57520" w:rsidRDefault="006568C8">
      <w:pPr>
        <w:pStyle w:val="CETextBody"/>
        <w:jc w:val="center"/>
        <w:rPr>
          <w:lang w:val="en-US" w:eastAsia="ja-JP"/>
        </w:rPr>
        <w:pPrChange w:id="15838" w:author=" " w:date="2017-03-09T12:38:00Z">
          <w:pPr>
            <w:pStyle w:val="CETextBody"/>
          </w:pPr>
        </w:pPrChange>
      </w:pPr>
      <w:ins w:id="15839" w:author=" " w:date="2017-03-09T12:38:00Z">
        <w:r w:rsidRPr="00BF1A7C">
          <w:rPr>
            <w:noProof/>
            <w:lang w:val="en-US"/>
          </w:rPr>
          <mc:AlternateContent>
            <mc:Choice Requires="wps">
              <w:drawing>
                <wp:anchor distT="0" distB="0" distL="114300" distR="114300" simplePos="0" relativeHeight="251770368" behindDoc="0" locked="0" layoutInCell="1" allowOverlap="1" wp14:anchorId="77AF23FC" wp14:editId="15047189">
                  <wp:simplePos x="0" y="0"/>
                  <wp:positionH relativeFrom="column">
                    <wp:posOffset>969976</wp:posOffset>
                  </wp:positionH>
                  <wp:positionV relativeFrom="paragraph">
                    <wp:posOffset>1103216</wp:posOffset>
                  </wp:positionV>
                  <wp:extent cx="1478942" cy="151075"/>
                  <wp:effectExtent l="0" t="0" r="26035" b="20955"/>
                  <wp:wrapNone/>
                  <wp:docPr id="153" name="正方形/長方形 153"/>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DD6FA" id="正方形/長方形 153" o:spid="_x0000_s1026" style="position:absolute;margin-left:76.4pt;margin-top:86.85pt;width:116.45pt;height:11.9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" filled="f" strokecolor="#c0504d" strokeweight="2pt"/>
              </w:pict>
            </mc:Fallback>
          </mc:AlternateContent>
        </w:r>
        <w:r>
          <w:rPr>
            <w:noProof/>
            <w:lang w:val="en-US"/>
          </w:rPr>
          <w:drawing>
            <wp:inline distT="0" distB="0" distL="0" distR="0" wp14:anchorId="7E63CD12" wp14:editId="55BF1869">
              <wp:extent cx="4572000" cy="2303454"/>
              <wp:effectExtent l="0" t="0" r="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6568C8" w:rsidRDefault="006568C8">
      <w:pPr>
        <w:rPr>
          <w:ins w:id="15840" w:author=" " w:date="2017-03-09T12:39:00Z"/>
          <w:sz w:val="22"/>
          <w:lang w:val="en-US" w:eastAsia="ja-JP"/>
        </w:rPr>
      </w:pPr>
      <w:ins w:id="15841" w:author=" " w:date="2017-03-09T12:39:00Z">
        <w:r>
          <w:rPr>
            <w:lang w:val="en-US" w:eastAsia="ja-JP"/>
          </w:rPr>
          <w:br w:type="page"/>
        </w:r>
      </w:ins>
    </w:p>
    <w:p w:rsidR="006568C8" w:rsidRPr="006568C8" w:rsidRDefault="006568C8" w:rsidP="006568C8">
      <w:pPr>
        <w:pStyle w:val="CETextBody"/>
        <w:numPr>
          <w:ilvl w:val="0"/>
          <w:numId w:val="136"/>
        </w:numPr>
        <w:rPr>
          <w:ins w:id="15842" w:author=" " w:date="2017-03-09T12:40:00Z"/>
          <w:lang w:val="en-US" w:eastAsia="ja-JP"/>
        </w:rPr>
      </w:pPr>
      <w:ins w:id="15843" w:author=" " w:date="2017-03-09T12:40:00Z">
        <w:r w:rsidRPr="006568C8">
          <w:rPr>
            <w:rFonts w:hint="eastAsia"/>
            <w:szCs w:val="22"/>
            <w:lang w:eastAsia="ja-JP"/>
          </w:rPr>
          <w:t xml:space="preserve">Measurement of the used memory size in </w:t>
        </w:r>
        <w:r>
          <w:rPr>
            <w:rFonts w:hint="eastAsia"/>
            <w:lang w:val="en-US" w:eastAsia="ja-JP"/>
          </w:rPr>
          <w:t>ROM/RAM size</w:t>
        </w:r>
      </w:ins>
    </w:p>
    <w:p w:rsidR="006568C8" w:rsidRPr="00645F4F" w:rsidRDefault="006568C8" w:rsidP="006568C8">
      <w:pPr>
        <w:pStyle w:val="CETextBody"/>
        <w:numPr>
          <w:ilvl w:val="0"/>
          <w:numId w:val="288"/>
        </w:numPr>
        <w:rPr>
          <w:ins w:id="15844" w:author=" " w:date="2017-03-09T12:43:00Z"/>
          <w:lang w:val="en-US" w:eastAsia="ja-JP"/>
        </w:rPr>
      </w:pPr>
      <w:ins w:id="15845" w:author=" " w:date="2017-03-09T12:43:00Z">
        <w:r>
          <w:rPr>
            <w:lang w:val="en-US" w:eastAsia="ja-JP"/>
          </w:rPr>
          <w:t xml:space="preserve">Run the following </w:t>
        </w:r>
        <w:r w:rsidRPr="00645F4F">
          <w:rPr>
            <w:lang w:val="en-US" w:eastAsia="ja-JP"/>
          </w:rPr>
          <w:t>command.</w:t>
        </w:r>
      </w:ins>
      <w:ins w:id="15846" w:author=" " w:date="2017-03-09T12:46:00Z">
        <w:r>
          <w:rPr>
            <w:rFonts w:hint="eastAsia"/>
            <w:lang w:val="en-US" w:eastAsia="ja-JP"/>
          </w:rPr>
          <w:t>(</w:t>
        </w:r>
        <w:r w:rsidRPr="006568C8">
          <w:rPr>
            <w:lang w:val="en-US" w:eastAsia="ja-JP"/>
          </w:rPr>
          <w:t>measurement ROM/RAM size of Sakura</w:t>
        </w:r>
        <w:r>
          <w:rPr>
            <w:rFonts w:hint="eastAsia"/>
            <w:lang w:val="en-US" w:eastAsia="ja-JP"/>
          </w:rPr>
          <w:t>)</w:t>
        </w:r>
      </w:ins>
    </w:p>
    <w:p w:rsidR="006568C8" w:rsidRDefault="006568C8" w:rsidP="006568C8">
      <w:pPr>
        <w:pStyle w:val="CETextBody"/>
        <w:rPr>
          <w:ins w:id="15847" w:author=" " w:date="2017-03-09T12:43:00Z"/>
          <w:lang w:val="en-US" w:eastAsia="ja-JP"/>
        </w:rPr>
      </w:pPr>
      <w:ins w:id="15848" w:author=" " w:date="2017-03-09T12:43:00Z">
        <w:r>
          <w:rPr>
            <w:noProof/>
            <w:lang w:val="en-US"/>
          </w:rPr>
          <mc:AlternateContent>
            <mc:Choice Requires="wps">
              <w:drawing>
                <wp:anchor distT="0" distB="0" distL="114300" distR="114300" simplePos="0" relativeHeight="251771392" behindDoc="0" locked="0" layoutInCell="1" allowOverlap="1" wp14:anchorId="76EBB807" wp14:editId="4BFFDD41">
                  <wp:simplePos x="0" y="0"/>
                  <wp:positionH relativeFrom="column">
                    <wp:posOffset>382905</wp:posOffset>
                  </wp:positionH>
                  <wp:positionV relativeFrom="paragraph">
                    <wp:posOffset>55245</wp:posOffset>
                  </wp:positionV>
                  <wp:extent cx="5495925" cy="297180"/>
                  <wp:effectExtent l="0" t="0" r="28575" b="26670"/>
                  <wp:wrapNone/>
                  <wp:docPr id="276" name="テキスト ボックス 276"/>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RDefault="005B1E90" w:rsidP="006568C8">
                              <w:pPr>
                                <w:wordWrap w:val="0"/>
                                <w:rPr>
                                  <w:rFonts w:ascii="Courier New" w:hAnsi="Courier New" w:cs="Courier New"/>
                                  <w:sz w:val="16"/>
                                  <w:szCs w:val="16"/>
                                </w:rPr>
                              </w:pPr>
                              <w:ins w:id="15849" w:author=" " w:date="2017-03-09T12:50:00Z">
                                <w:r w:rsidRPr="00037CF0">
                                  <w:rPr>
                                    <w:rFonts w:ascii="Courier New" w:hAnsi="Courier New" w:cs="Courier New"/>
                                    <w:sz w:val="18"/>
                                    <w:szCs w:val="18"/>
                                  </w:rPr>
                                  <w:t>C:\</w:t>
                                </w:r>
                                <w:r>
                                  <w:rPr>
                                    <w:rFonts w:ascii="Courier New" w:hAnsi="Courier New" w:cs="Courier New" w:hint="eastAsia"/>
                                    <w:sz w:val="18"/>
                                    <w:szCs w:val="18"/>
                                    <w:lang w:eastAsia="ja-JP"/>
                                  </w:rPr>
                                  <w:t>&gt;</w:t>
                                </w:r>
                              </w:ins>
                              <w:r w:rsidRPr="00AA18CD">
                                <w:rPr>
                                  <w:rFonts w:ascii="Courier New" w:hAnsi="Courier New" w:cs="Courier New"/>
                                  <w:sz w:val="16"/>
                                  <w:szCs w:val="16"/>
                                </w:rPr>
                                <w:t>C:\ghs\comp_201516\gsize.exe -ram -rom C:</w:t>
                              </w:r>
                              <w:del w:id="15850" w:author=" " w:date="2017-03-09T12:50:00Z">
                                <w:r w:rsidRPr="00AA18CD" w:rsidDel="004873C0">
                                  <w:rPr>
                                    <w:rFonts w:ascii="Courier New" w:hAnsi="Courier New" w:cs="Courier New"/>
                                    <w:sz w:val="16"/>
                                    <w:szCs w:val="16"/>
                                  </w:rPr>
                                  <w:delText>\ghs\int1144\bin\devtree-arm64</w:delText>
                                </w:r>
                              </w:del>
                              <w:r w:rsidRPr="00AA18CD">
                                <w:rPr>
                                  <w:rFonts w:ascii="Courier New" w:hAnsi="Courier New" w:cs="Courier New"/>
                                  <w:sz w:val="16"/>
                                  <w:szCs w:val="16"/>
                                </w:rPr>
                                <w:t>\Sakura-h3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B807" id="テキスト ボックス 276" o:spid="_x0000_s1251" type="#_x0000_t202" style="position:absolute;margin-left:30.15pt;margin-top:4.35pt;width:432.75pt;height:2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" fillcolor="white [3201]" strokeweight=".5pt">
                  <v:textbox>
                    <w:txbxContent>
                      <w:p w:rsidR="005B1E90" w:rsidRPr="00AA18CD" w:rsidRDefault="005B1E90" w:rsidP="006568C8">
                        <w:pPr>
                          <w:wordWrap w:val="0"/>
                          <w:rPr>
                            <w:rFonts w:ascii="Courier New" w:hAnsi="Courier New" w:cs="Courier New"/>
                            <w:sz w:val="16"/>
                            <w:szCs w:val="16"/>
                          </w:rPr>
                        </w:pPr>
                        <w:ins w:id="16140" w:author=" " w:date="2017-03-09T12:50:00Z">
                          <w:r w:rsidRPr="00037CF0">
                            <w:rPr>
                              <w:rFonts w:ascii="Courier New" w:hAnsi="Courier New" w:cs="Courier New"/>
                              <w:sz w:val="18"/>
                              <w:szCs w:val="18"/>
                            </w:rPr>
                            <w:t>C:\</w:t>
                          </w:r>
                          <w:r>
                            <w:rPr>
                              <w:rFonts w:ascii="Courier New" w:hAnsi="Courier New" w:cs="Courier New" w:hint="eastAsia"/>
                              <w:sz w:val="18"/>
                              <w:szCs w:val="18"/>
                              <w:lang w:eastAsia="ja-JP"/>
                            </w:rPr>
                            <w:t>&gt;</w:t>
                          </w:r>
                        </w:ins>
                        <w:r w:rsidRPr="00AA18CD">
                          <w:rPr>
                            <w:rFonts w:ascii="Courier New" w:hAnsi="Courier New" w:cs="Courier New"/>
                            <w:sz w:val="16"/>
                            <w:szCs w:val="16"/>
                          </w:rPr>
                          <w:t>C:\ghs\comp_201516\gsize.exe -ram -rom C</w:t>
                        </w:r>
                        <w:proofErr w:type="gramStart"/>
                        <w:r w:rsidRPr="00AA18CD">
                          <w:rPr>
                            <w:rFonts w:ascii="Courier New" w:hAnsi="Courier New" w:cs="Courier New"/>
                            <w:sz w:val="16"/>
                            <w:szCs w:val="16"/>
                          </w:rPr>
                          <w:t>:</w:t>
                        </w:r>
                        <w:proofErr w:type="gramEnd"/>
                        <w:del w:id="16141" w:author=" " w:date="2017-03-09T12:50:00Z">
                          <w:r w:rsidRPr="00AA18CD" w:rsidDel="004873C0">
                            <w:rPr>
                              <w:rFonts w:ascii="Courier New" w:hAnsi="Courier New" w:cs="Courier New"/>
                              <w:sz w:val="16"/>
                              <w:szCs w:val="16"/>
                            </w:rPr>
                            <w:delText>\ghs\int1144\bin\devtree-arm64</w:delText>
                          </w:r>
                        </w:del>
                        <w:r w:rsidRPr="00AA18CD">
                          <w:rPr>
                            <w:rFonts w:ascii="Courier New" w:hAnsi="Courier New" w:cs="Courier New"/>
                            <w:sz w:val="16"/>
                            <w:szCs w:val="16"/>
                          </w:rPr>
                          <w:t>\Sakura-h3</w:t>
                        </w:r>
                      </w:p>
                    </w:txbxContent>
                  </v:textbox>
                </v:shape>
              </w:pict>
            </mc:Fallback>
          </mc:AlternateContent>
        </w:r>
      </w:ins>
    </w:p>
    <w:p w:rsidR="006568C8" w:rsidRDefault="006568C8" w:rsidP="006568C8">
      <w:pPr>
        <w:pStyle w:val="CETextBody"/>
        <w:rPr>
          <w:ins w:id="15851" w:author=" " w:date="2017-03-09T12:43:00Z"/>
          <w:lang w:val="en-US" w:eastAsia="ja-JP"/>
        </w:rPr>
      </w:pPr>
    </w:p>
    <w:p w:rsidR="006568C8" w:rsidRDefault="006568C8" w:rsidP="006568C8">
      <w:pPr>
        <w:pStyle w:val="CETextBody"/>
        <w:ind w:firstLineChars="300" w:firstLine="660"/>
        <w:rPr>
          <w:ins w:id="15852" w:author=" " w:date="2017-03-09T12:43:00Z"/>
          <w:lang w:val="en-US" w:eastAsia="ja-JP"/>
        </w:rPr>
      </w:pPr>
      <w:ins w:id="15853" w:author=" " w:date="2017-03-09T12:43:00Z">
        <w:r w:rsidRPr="004965CA">
          <w:rPr>
            <w:lang w:val="en-US" w:eastAsia="ja-JP"/>
          </w:rPr>
          <w:t>After finishing a command, you will see the log like below.</w:t>
        </w:r>
      </w:ins>
    </w:p>
    <w:p w:rsidR="006568C8" w:rsidRDefault="006568C8" w:rsidP="006568C8">
      <w:pPr>
        <w:pStyle w:val="CETextBody"/>
        <w:ind w:firstLineChars="300" w:firstLine="660"/>
        <w:rPr>
          <w:ins w:id="15854" w:author=" " w:date="2017-03-09T12:43:00Z"/>
          <w:lang w:val="en-US" w:eastAsia="ja-JP"/>
        </w:rPr>
      </w:pPr>
      <w:ins w:id="15855" w:author=" " w:date="2017-03-09T12:43:00Z">
        <w:r w:rsidRPr="004965CA">
          <w:rPr>
            <w:lang w:val="en-US" w:eastAsia="ja-JP"/>
          </w:rPr>
          <w:t>Red square is results.</w:t>
        </w:r>
      </w:ins>
    </w:p>
    <w:p w:rsidR="006568C8" w:rsidRDefault="004873C0" w:rsidP="006568C8">
      <w:pPr>
        <w:pStyle w:val="CETextBody"/>
        <w:rPr>
          <w:ins w:id="15856" w:author=" " w:date="2017-03-09T12:43:00Z"/>
          <w:lang w:val="en-US" w:eastAsia="ja-JP"/>
        </w:rPr>
      </w:pPr>
      <w:ins w:id="15857" w:author=" " w:date="2017-03-09T12:43:00Z">
        <w:r w:rsidRPr="00110708">
          <w:rPr>
            <w:noProof/>
            <w:lang w:val="en-US"/>
          </w:rPr>
          <mc:AlternateContent>
            <mc:Choice Requires="wps">
              <w:drawing>
                <wp:anchor distT="0" distB="0" distL="114300" distR="114300" simplePos="0" relativeHeight="251772416" behindDoc="0" locked="0" layoutInCell="1" allowOverlap="1" wp14:anchorId="71CD6C1F" wp14:editId="70B9D3F9">
                  <wp:simplePos x="0" y="0"/>
                  <wp:positionH relativeFrom="column">
                    <wp:posOffset>381000</wp:posOffset>
                  </wp:positionH>
                  <wp:positionV relativeFrom="paragraph">
                    <wp:posOffset>13970</wp:posOffset>
                  </wp:positionV>
                  <wp:extent cx="5495925" cy="532130"/>
                  <wp:effectExtent l="0" t="0" r="28575" b="20320"/>
                  <wp:wrapNone/>
                  <wp:docPr id="294" name="テキスト ボックス 294"/>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Del="004873C0" w:rsidRDefault="005B1E90">
                              <w:pPr>
                                <w:rPr>
                                  <w:del w:id="15858" w:author=" " w:date="2017-03-09T12:50:00Z"/>
                                  <w:rFonts w:ascii="Courier New" w:hAnsi="Courier New" w:cs="Courier New"/>
                                  <w:sz w:val="18"/>
                                  <w:szCs w:val="18"/>
                                </w:rPr>
                              </w:pPr>
                              <w:r w:rsidRPr="00AA18CD">
                                <w:rPr>
                                  <w:rFonts w:ascii="Courier New" w:hAnsi="Courier New" w:cs="Courier New"/>
                                  <w:sz w:val="18"/>
                                  <w:szCs w:val="18"/>
                                </w:rPr>
                                <w:t>C:\ghs\comp_201516\gsize.exe -ram -rom C:\</w:t>
                              </w:r>
                              <w:del w:id="15859" w:author=" " w:date="2017-03-09T12:50:00Z">
                                <w:r w:rsidRPr="00AA18CD" w:rsidDel="004873C0">
                                  <w:rPr>
                                    <w:rFonts w:ascii="Courier New" w:hAnsi="Courier New" w:cs="Courier New"/>
                                    <w:sz w:val="18"/>
                                    <w:szCs w:val="18"/>
                                  </w:rPr>
                                  <w:delText>ghs\int1144\bin\devtre</w:delText>
                                </w:r>
                              </w:del>
                            </w:p>
                            <w:p w:rsidR="005B1E90" w:rsidRPr="00AA18CD" w:rsidRDefault="005B1E90" w:rsidP="004873C0">
                              <w:pPr>
                                <w:rPr>
                                  <w:rFonts w:ascii="Courier New" w:hAnsi="Courier New" w:cs="Courier New"/>
                                  <w:sz w:val="18"/>
                                  <w:szCs w:val="18"/>
                                </w:rPr>
                              </w:pPr>
                              <w:del w:id="15860" w:author=" " w:date="2017-03-09T12:50:00Z">
                                <w:r w:rsidRPr="00AA18CD" w:rsidDel="004873C0">
                                  <w:rPr>
                                    <w:rFonts w:ascii="Courier New" w:hAnsi="Courier New" w:cs="Courier New"/>
                                    <w:sz w:val="18"/>
                                    <w:szCs w:val="18"/>
                                  </w:rPr>
                                  <w:delText>e-arm64\</w:delText>
                                </w:r>
                              </w:del>
                              <w:r w:rsidRPr="00AA18CD">
                                <w:rPr>
                                  <w:rFonts w:ascii="Courier New" w:hAnsi="Courier New" w:cs="Courier New"/>
                                  <w:sz w:val="18"/>
                                  <w:szCs w:val="18"/>
                                </w:rPr>
                                <w:t>Sakura-h3</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ROM_Size:       19707803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6C1F" id="テキスト ボックス 294" o:spid="_x0000_s1252" type="#_x0000_t202" style="position:absolute;margin-left:30pt;margin-top:1.1pt;width:432.75pt;height:41.9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" fillcolor="white [3201]" strokeweight=".5pt">
                  <v:textbox>
                    <w:txbxContent>
                      <w:p w:rsidR="005B1E90" w:rsidRPr="00AA18CD" w:rsidDel="004873C0" w:rsidRDefault="005B1E90">
                        <w:pPr>
                          <w:rPr>
                            <w:del w:id="16152" w:author=" " w:date="2017-03-09T12:50:00Z"/>
                            <w:rFonts w:ascii="Courier New" w:hAnsi="Courier New" w:cs="Courier New"/>
                            <w:sz w:val="18"/>
                            <w:szCs w:val="18"/>
                          </w:rPr>
                        </w:pPr>
                        <w:r w:rsidRPr="00AA18CD">
                          <w:rPr>
                            <w:rFonts w:ascii="Courier New" w:hAnsi="Courier New" w:cs="Courier New"/>
                            <w:sz w:val="18"/>
                            <w:szCs w:val="18"/>
                          </w:rPr>
                          <w:t>C:\ghs\comp_201516\gsize.exe -ram -rom C:\</w:t>
                        </w:r>
                        <w:del w:id="16153" w:author=" " w:date="2017-03-09T12:50:00Z">
                          <w:r w:rsidRPr="00AA18CD" w:rsidDel="004873C0">
                            <w:rPr>
                              <w:rFonts w:ascii="Courier New" w:hAnsi="Courier New" w:cs="Courier New"/>
                              <w:sz w:val="18"/>
                              <w:szCs w:val="18"/>
                            </w:rPr>
                            <w:delText>ghs\int1144\bin\devtre</w:delText>
                          </w:r>
                        </w:del>
                      </w:p>
                      <w:p w:rsidR="005B1E90" w:rsidRPr="00AA18CD" w:rsidRDefault="005B1E90" w:rsidP="004873C0">
                        <w:pPr>
                          <w:rPr>
                            <w:rFonts w:ascii="Courier New" w:hAnsi="Courier New" w:cs="Courier New"/>
                            <w:sz w:val="18"/>
                            <w:szCs w:val="18"/>
                          </w:rPr>
                        </w:pPr>
                        <w:del w:id="16154" w:author=" " w:date="2017-03-09T12:50:00Z">
                          <w:r w:rsidRPr="00AA18CD" w:rsidDel="004873C0">
                            <w:rPr>
                              <w:rFonts w:ascii="Courier New" w:hAnsi="Courier New" w:cs="Courier New"/>
                              <w:sz w:val="18"/>
                              <w:szCs w:val="18"/>
                            </w:rPr>
                            <w:delText>e-arm64\</w:delText>
                          </w:r>
                        </w:del>
                        <w:r w:rsidRPr="00AA18CD">
                          <w:rPr>
                            <w:rFonts w:ascii="Courier New" w:hAnsi="Courier New" w:cs="Courier New"/>
                            <w:sz w:val="18"/>
                            <w:szCs w:val="18"/>
                          </w:rPr>
                          <w:t>Sakura-h3</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RAM_Size:        1828492</w:t>
                        </w:r>
                      </w:p>
                      <w:p w:rsidR="005B1E90" w:rsidRPr="00AA18CD" w:rsidRDefault="005B1E90" w:rsidP="006568C8">
                        <w:pPr>
                          <w:rPr>
                            <w:rFonts w:ascii="Courier New" w:hAnsi="Courier New" w:cs="Courier New"/>
                            <w:sz w:val="18"/>
                            <w:szCs w:val="18"/>
                          </w:rPr>
                        </w:pPr>
                        <w:r w:rsidRPr="00AA18CD">
                          <w:rPr>
                            <w:rFonts w:ascii="Courier New" w:hAnsi="Courier New" w:cs="Courier New"/>
                            <w:sz w:val="18"/>
                            <w:szCs w:val="18"/>
                          </w:rPr>
                          <w:t xml:space="preserve">        </w:t>
                        </w:r>
                        <w:proofErr w:type="spellStart"/>
                        <w:r w:rsidRPr="00AA18CD">
                          <w:rPr>
                            <w:rFonts w:ascii="Courier New" w:hAnsi="Courier New" w:cs="Courier New"/>
                            <w:sz w:val="18"/>
                            <w:szCs w:val="18"/>
                          </w:rPr>
                          <w:t>ROM_Size</w:t>
                        </w:r>
                        <w:proofErr w:type="spellEnd"/>
                        <w:r w:rsidRPr="00AA18CD">
                          <w:rPr>
                            <w:rFonts w:ascii="Courier New" w:hAnsi="Courier New" w:cs="Courier New"/>
                            <w:sz w:val="18"/>
                            <w:szCs w:val="18"/>
                          </w:rPr>
                          <w:t>:       19707803</w:t>
                        </w:r>
                      </w:p>
                    </w:txbxContent>
                  </v:textbox>
                </v:shape>
              </w:pict>
            </mc:Fallback>
          </mc:AlternateContent>
        </w:r>
        <w:r w:rsidRPr="00110708">
          <w:rPr>
            <w:noProof/>
            <w:lang w:val="en-US"/>
          </w:rPr>
          <mc:AlternateContent>
            <mc:Choice Requires="wps">
              <w:drawing>
                <wp:anchor distT="0" distB="0" distL="114300" distR="114300" simplePos="0" relativeHeight="251773440" behindDoc="0" locked="0" layoutInCell="1" allowOverlap="1" wp14:anchorId="3137B4B4" wp14:editId="411C3296">
                  <wp:simplePos x="0" y="0"/>
                  <wp:positionH relativeFrom="column">
                    <wp:posOffset>969645</wp:posOffset>
                  </wp:positionH>
                  <wp:positionV relativeFrom="paragraph">
                    <wp:posOffset>187325</wp:posOffset>
                  </wp:positionV>
                  <wp:extent cx="2247900" cy="281940"/>
                  <wp:effectExtent l="0" t="0" r="19050" b="22860"/>
                  <wp:wrapNone/>
                  <wp:docPr id="295" name="正方形/長方形 295"/>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E32A" id="正方形/長方形 295" o:spid="_x0000_s1026" style="position:absolute;margin-left:76.35pt;margin-top:14.75pt;width:177pt;height:22.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" filled="f" strokecolor="#c0504d [3205]" strokeweight="2pt"/>
              </w:pict>
            </mc:Fallback>
          </mc:AlternateContent>
        </w:r>
      </w:ins>
    </w:p>
    <w:p w:rsidR="006568C8" w:rsidRDefault="006568C8" w:rsidP="006568C8">
      <w:pPr>
        <w:pStyle w:val="CETextBody"/>
        <w:rPr>
          <w:ins w:id="15861" w:author=" " w:date="2017-03-09T12:43:00Z"/>
          <w:lang w:val="en-US" w:eastAsia="ja-JP"/>
        </w:rPr>
      </w:pPr>
    </w:p>
    <w:p w:rsidR="006568C8" w:rsidRDefault="006568C8" w:rsidP="006568C8">
      <w:pPr>
        <w:pStyle w:val="CETextBody"/>
        <w:rPr>
          <w:ins w:id="15862" w:author=" " w:date="2017-03-09T12:43:00Z"/>
          <w:lang w:val="en-US" w:eastAsia="ja-JP"/>
        </w:rPr>
      </w:pPr>
    </w:p>
    <w:p w:rsidR="006568C8" w:rsidRPr="00645F4F" w:rsidRDefault="006568C8">
      <w:pPr>
        <w:pStyle w:val="CETextBody"/>
        <w:numPr>
          <w:ilvl w:val="0"/>
          <w:numId w:val="288"/>
        </w:numPr>
        <w:rPr>
          <w:ins w:id="15863" w:author=" " w:date="2017-03-09T12:44:00Z"/>
          <w:lang w:val="en-US" w:eastAsia="ja-JP"/>
        </w:rPr>
        <w:pPrChange w:id="15864" w:author=" " w:date="2017-03-09T12:44:00Z">
          <w:pPr>
            <w:pStyle w:val="CETextBody"/>
            <w:numPr>
              <w:numId w:val="335"/>
            </w:numPr>
            <w:ind w:left="782" w:hanging="360"/>
          </w:pPr>
        </w:pPrChange>
      </w:pPr>
      <w:ins w:id="15865" w:author=" " w:date="2017-03-09T12:44:00Z">
        <w:r>
          <w:rPr>
            <w:lang w:val="en-US" w:eastAsia="ja-JP"/>
          </w:rPr>
          <w:t xml:space="preserve">Run the following </w:t>
        </w:r>
        <w:r w:rsidRPr="00645F4F">
          <w:rPr>
            <w:lang w:val="en-US" w:eastAsia="ja-JP"/>
          </w:rPr>
          <w:t>command.</w:t>
        </w:r>
      </w:ins>
      <w:ins w:id="15866" w:author=" " w:date="2017-03-09T12:46:00Z">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ins>
      <w:ins w:id="15867" w:author=" " w:date="2017-03-09T12:47:00Z">
        <w:r w:rsidRPr="00F24CAC">
          <w:rPr>
            <w:szCs w:val="22"/>
            <w:rPrChange w:id="15868" w:author="Kazuhiro Takagi" w:date="2017-03-13T12:56:00Z">
              <w:rPr>
                <w:rFonts w:ascii="Courier New" w:hAnsi="Courier New" w:cs="Courier New"/>
                <w:sz w:val="16"/>
                <w:szCs w:val="16"/>
              </w:rPr>
            </w:rPrChange>
          </w:rPr>
          <w:t>pvrserver_as0</w:t>
        </w:r>
      </w:ins>
      <w:ins w:id="15869" w:author=" " w:date="2017-03-09T12:46:00Z">
        <w:r>
          <w:rPr>
            <w:rFonts w:hint="eastAsia"/>
            <w:lang w:val="en-US" w:eastAsia="ja-JP"/>
          </w:rPr>
          <w:t>)</w:t>
        </w:r>
      </w:ins>
    </w:p>
    <w:p w:rsidR="006568C8" w:rsidRDefault="006568C8" w:rsidP="006568C8">
      <w:pPr>
        <w:pStyle w:val="CETextBody"/>
        <w:rPr>
          <w:ins w:id="15870" w:author=" " w:date="2017-03-09T12:44:00Z"/>
          <w:lang w:val="en-US" w:eastAsia="ja-JP"/>
        </w:rPr>
      </w:pPr>
      <w:ins w:id="15871" w:author=" " w:date="2017-03-09T12:44:00Z">
        <w:r>
          <w:rPr>
            <w:noProof/>
            <w:lang w:val="en-US"/>
          </w:rPr>
          <mc:AlternateContent>
            <mc:Choice Requires="wps">
              <w:drawing>
                <wp:anchor distT="0" distB="0" distL="114300" distR="114300" simplePos="0" relativeHeight="251774464" behindDoc="0" locked="0" layoutInCell="1" allowOverlap="1" wp14:anchorId="237ECA66" wp14:editId="52276A25">
                  <wp:simplePos x="0" y="0"/>
                  <wp:positionH relativeFrom="column">
                    <wp:posOffset>382905</wp:posOffset>
                  </wp:positionH>
                  <wp:positionV relativeFrom="paragraph">
                    <wp:posOffset>11430</wp:posOffset>
                  </wp:positionV>
                  <wp:extent cx="5495925" cy="381000"/>
                  <wp:effectExtent l="0" t="0" r="28575" b="19050"/>
                  <wp:wrapNone/>
                  <wp:docPr id="192" name="テキスト ボックス 192"/>
                  <wp:cNvGraphicFramePr/>
                  <a:graphic xmlns:a="http://schemas.openxmlformats.org/drawingml/2006/main">
                    <a:graphicData uri="http://schemas.microsoft.com/office/word/2010/wordprocessingShape">
                      <wps:wsp>
                        <wps:cNvSpPr txBox="1"/>
                        <wps:spPr>
                          <a:xfrm>
                            <a:off x="0" y="0"/>
                            <a:ext cx="54959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5872" w:author=" " w:date="2017-03-09T12:49: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&gt;C:\ghs\comp_201516\gsize.exe -ram -rom C:\ghs\int1144\bin\devtree-arm64\pvrserver_as0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A66" id="テキスト ボックス 192" o:spid="_x0000_s1253" type="#_x0000_t202" style="position:absolute;margin-left:30.15pt;margin-top:.9pt;width:432.75pt;height:30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" fillcolor="white [3201]" strokeweight=".5pt">
                  <v:textbo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67" w:author=" " w:date="2017-03-09T12:49: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&gt;C:\ghs\comp_201516\gsize.exe -ram -rom C:\ghs\int1144\bin\devtree-arm64\pvrserver_as0</w:t>
                        </w:r>
                      </w:p>
                    </w:txbxContent>
                  </v:textbox>
                </v:shape>
              </w:pict>
            </mc:Fallback>
          </mc:AlternateContent>
        </w:r>
      </w:ins>
    </w:p>
    <w:p w:rsidR="006568C8" w:rsidRDefault="006568C8" w:rsidP="006568C8">
      <w:pPr>
        <w:pStyle w:val="CETextBody"/>
        <w:rPr>
          <w:ins w:id="15873" w:author=" " w:date="2017-03-09T12:44:00Z"/>
          <w:lang w:val="en-US" w:eastAsia="ja-JP"/>
        </w:rPr>
      </w:pPr>
    </w:p>
    <w:p w:rsidR="006568C8" w:rsidRDefault="006568C8" w:rsidP="006568C8">
      <w:pPr>
        <w:pStyle w:val="CETextBody"/>
        <w:ind w:firstLineChars="300" w:firstLine="660"/>
        <w:rPr>
          <w:ins w:id="15874" w:author=" " w:date="2017-03-09T12:44:00Z"/>
          <w:lang w:val="en-US" w:eastAsia="ja-JP"/>
        </w:rPr>
      </w:pPr>
      <w:ins w:id="15875" w:author=" " w:date="2017-03-09T12:44:00Z">
        <w:r w:rsidRPr="004965CA">
          <w:rPr>
            <w:lang w:val="en-US" w:eastAsia="ja-JP"/>
          </w:rPr>
          <w:t>After finishing a command, you will see the log like below.</w:t>
        </w:r>
      </w:ins>
    </w:p>
    <w:p w:rsidR="006568C8" w:rsidRDefault="006568C8" w:rsidP="006568C8">
      <w:pPr>
        <w:pStyle w:val="CETextBody"/>
        <w:ind w:firstLineChars="300" w:firstLine="660"/>
        <w:rPr>
          <w:ins w:id="15876" w:author=" " w:date="2017-03-09T12:44:00Z"/>
          <w:lang w:val="en-US" w:eastAsia="ja-JP"/>
        </w:rPr>
      </w:pPr>
      <w:ins w:id="15877" w:author=" " w:date="2017-03-09T12:44:00Z">
        <w:r w:rsidRPr="004965CA">
          <w:rPr>
            <w:lang w:val="en-US" w:eastAsia="ja-JP"/>
          </w:rPr>
          <w:t>Red square is results.</w:t>
        </w:r>
      </w:ins>
    </w:p>
    <w:p w:rsidR="006568C8" w:rsidRDefault="00F24CAC" w:rsidP="006568C8">
      <w:pPr>
        <w:pStyle w:val="CETextBody"/>
        <w:rPr>
          <w:ins w:id="15878" w:author=" " w:date="2017-03-09T12:44:00Z"/>
          <w:lang w:val="en-US" w:eastAsia="ja-JP"/>
        </w:rPr>
      </w:pPr>
      <w:ins w:id="15879" w:author=" " w:date="2017-03-09T12:44:00Z">
        <w:r w:rsidRPr="00110708">
          <w:rPr>
            <w:noProof/>
            <w:lang w:val="en-US"/>
          </w:rPr>
          <mc:AlternateContent>
            <mc:Choice Requires="wps">
              <w:drawing>
                <wp:anchor distT="0" distB="0" distL="114300" distR="114300" simplePos="0" relativeHeight="251643392" behindDoc="0" locked="0" layoutInCell="1" allowOverlap="1" wp14:anchorId="4FB480A9" wp14:editId="5AB8B6AC">
                  <wp:simplePos x="0" y="0"/>
                  <wp:positionH relativeFrom="column">
                    <wp:posOffset>969645</wp:posOffset>
                  </wp:positionH>
                  <wp:positionV relativeFrom="paragraph">
                    <wp:posOffset>175895</wp:posOffset>
                  </wp:positionV>
                  <wp:extent cx="2247900" cy="281940"/>
                  <wp:effectExtent l="0" t="0" r="19050" b="22860"/>
                  <wp:wrapNone/>
                  <wp:docPr id="357" name="正方形/長方形 357"/>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7A611" id="正方形/長方形 357" o:spid="_x0000_s1026" style="position:absolute;margin-left:76.35pt;margin-top:13.85pt;width:177pt;height:22.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" filled="f" strokecolor="#c0504d [3205]" strokeweight="2pt"/>
              </w:pict>
            </mc:Fallback>
          </mc:AlternateContent>
        </w:r>
        <w:r w:rsidR="004873C0" w:rsidRPr="00110708">
          <w:rPr>
            <w:noProof/>
            <w:lang w:val="en-US"/>
          </w:rPr>
          <mc:AlternateContent>
            <mc:Choice Requires="wps">
              <w:drawing>
                <wp:anchor distT="0" distB="0" distL="114300" distR="114300" simplePos="0" relativeHeight="251642368" behindDoc="0" locked="0" layoutInCell="1" allowOverlap="1" wp14:anchorId="7B44D82C" wp14:editId="1B25FB36">
                  <wp:simplePos x="0" y="0"/>
                  <wp:positionH relativeFrom="column">
                    <wp:posOffset>381000</wp:posOffset>
                  </wp:positionH>
                  <wp:positionV relativeFrom="paragraph">
                    <wp:posOffset>10795</wp:posOffset>
                  </wp:positionV>
                  <wp:extent cx="5495925" cy="556260"/>
                  <wp:effectExtent l="0" t="0" r="28575" b="15240"/>
                  <wp:wrapNone/>
                  <wp:docPr id="193" name="テキスト ボックス 193"/>
                  <wp:cNvGraphicFramePr/>
                  <a:graphic xmlns:a="http://schemas.openxmlformats.org/drawingml/2006/main">
                    <a:graphicData uri="http://schemas.microsoft.com/office/word/2010/wordprocessingShape">
                      <wps:wsp>
                        <wps:cNvSpPr txBox="1"/>
                        <wps:spPr>
                          <a:xfrm>
                            <a:off x="0" y="0"/>
                            <a:ext cx="5495925" cy="5562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5880"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del w:id="15881" w:author=" " w:date="2017-03-09T12:49: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\pvrserver_as0</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RAM_Size:         109684</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ROM_Size:         784716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D82C" id="テキスト ボックス 193" o:spid="_x0000_s1254" type="#_x0000_t202" style="position:absolute;margin-left:30pt;margin-top:.85pt;width:432.75pt;height:43.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" fillcolor="white [3201]" strokeweight=".5pt">
                  <v:textbo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177"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proofErr w:type="gramStart"/>
                        <w:r w:rsidRPr="00037CF0">
                          <w:rPr>
                            <w:rFonts w:ascii="Courier New" w:hAnsi="Courier New" w:cs="Courier New"/>
                            <w:sz w:val="18"/>
                            <w:szCs w:val="18"/>
                          </w:rPr>
                          <w:t>:</w:t>
                        </w:r>
                        <w:proofErr w:type="gramEnd"/>
                        <w:del w:id="16178" w:author=" " w:date="2017-03-09T12:49: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\pvrserver_as0</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109684</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784716</w:t>
                        </w:r>
                      </w:p>
                    </w:txbxContent>
                  </v:textbox>
                </v:shape>
              </w:pict>
            </mc:Fallback>
          </mc:AlternateContent>
        </w:r>
      </w:ins>
    </w:p>
    <w:p w:rsidR="006568C8" w:rsidRDefault="006568C8" w:rsidP="006568C8">
      <w:pPr>
        <w:pStyle w:val="CETextBody"/>
        <w:rPr>
          <w:ins w:id="15882" w:author=" " w:date="2017-03-09T12:44:00Z"/>
          <w:lang w:val="en-US" w:eastAsia="ja-JP"/>
        </w:rPr>
      </w:pPr>
    </w:p>
    <w:p w:rsidR="006568C8" w:rsidRDefault="006568C8" w:rsidP="006568C8">
      <w:pPr>
        <w:pStyle w:val="CETextBody"/>
        <w:rPr>
          <w:ins w:id="15883" w:author=" " w:date="2017-03-09T12:44:00Z"/>
          <w:lang w:val="en-US" w:eastAsia="ja-JP"/>
        </w:rPr>
      </w:pPr>
    </w:p>
    <w:p w:rsidR="006568C8" w:rsidRPr="00645F4F" w:rsidRDefault="006568C8">
      <w:pPr>
        <w:pStyle w:val="CETextBody"/>
        <w:numPr>
          <w:ilvl w:val="0"/>
          <w:numId w:val="288"/>
        </w:numPr>
        <w:rPr>
          <w:ins w:id="15884" w:author=" " w:date="2017-03-09T12:44:00Z"/>
          <w:lang w:val="en-US" w:eastAsia="ja-JP"/>
        </w:rPr>
        <w:pPrChange w:id="15885" w:author=" " w:date="2017-03-09T12:44:00Z">
          <w:pPr>
            <w:pStyle w:val="CETextBody"/>
            <w:numPr>
              <w:numId w:val="335"/>
            </w:numPr>
            <w:ind w:left="782" w:hanging="360"/>
          </w:pPr>
        </w:pPrChange>
      </w:pPr>
      <w:ins w:id="15886" w:author=" " w:date="2017-03-09T12:44:00Z">
        <w:r>
          <w:rPr>
            <w:lang w:val="en-US" w:eastAsia="ja-JP"/>
          </w:rPr>
          <w:t xml:space="preserve">Run the following </w:t>
        </w:r>
        <w:r w:rsidRPr="00645F4F">
          <w:rPr>
            <w:lang w:val="en-US" w:eastAsia="ja-JP"/>
          </w:rPr>
          <w:t>command.</w:t>
        </w:r>
      </w:ins>
      <w:ins w:id="15887" w:author=" " w:date="2017-03-09T12:47:00Z">
        <w:r w:rsidRPr="006568C8">
          <w:rPr>
            <w:rFonts w:hint="eastAsia"/>
            <w:lang w:val="en-US" w:eastAsia="ja-JP"/>
          </w:rPr>
          <w:t xml:space="preserve"> </w:t>
        </w:r>
        <w:r>
          <w:rPr>
            <w:rFonts w:hint="eastAsia"/>
            <w:lang w:val="en-US" w:eastAsia="ja-JP"/>
          </w:rPr>
          <w:t>(</w:t>
        </w:r>
        <w:r w:rsidRPr="006F5711">
          <w:rPr>
            <w:szCs w:val="22"/>
            <w:lang w:val="en-US" w:eastAsia="ja-JP"/>
          </w:rPr>
          <w:t xml:space="preserve">measurement ROM/RAM size of </w:t>
        </w:r>
        <w:r w:rsidRPr="00F24CAC">
          <w:rPr>
            <w:szCs w:val="22"/>
            <w:rPrChange w:id="15888" w:author="Kazuhiro Takagi" w:date="2017-03-13T12:56:00Z">
              <w:rPr>
                <w:rFonts w:ascii="Courier New" w:hAnsi="Courier New" w:cs="Courier New"/>
                <w:sz w:val="16"/>
                <w:szCs w:val="16"/>
              </w:rPr>
            </w:rPrChange>
          </w:rPr>
          <w:t>FBServer</w:t>
        </w:r>
        <w:r>
          <w:rPr>
            <w:rFonts w:hint="eastAsia"/>
            <w:lang w:val="en-US" w:eastAsia="ja-JP"/>
          </w:rPr>
          <w:t>)</w:t>
        </w:r>
      </w:ins>
    </w:p>
    <w:p w:rsidR="006568C8" w:rsidRDefault="006568C8" w:rsidP="006568C8">
      <w:pPr>
        <w:pStyle w:val="CETextBody"/>
        <w:rPr>
          <w:ins w:id="15889" w:author=" " w:date="2017-03-09T12:44:00Z"/>
          <w:lang w:val="en-US" w:eastAsia="ja-JP"/>
        </w:rPr>
      </w:pPr>
      <w:ins w:id="15890" w:author=" " w:date="2017-03-09T12:44:00Z">
        <w:r>
          <w:rPr>
            <w:noProof/>
            <w:lang w:val="en-US"/>
          </w:rPr>
          <mc:AlternateContent>
            <mc:Choice Requires="wps">
              <w:drawing>
                <wp:anchor distT="0" distB="0" distL="114300" distR="114300" simplePos="0" relativeHeight="251775488" behindDoc="0" locked="0" layoutInCell="1" allowOverlap="1" wp14:anchorId="4AA4D335" wp14:editId="30476B0D">
                  <wp:simplePos x="0" y="0"/>
                  <wp:positionH relativeFrom="column">
                    <wp:posOffset>382905</wp:posOffset>
                  </wp:positionH>
                  <wp:positionV relativeFrom="paragraph">
                    <wp:posOffset>55245</wp:posOffset>
                  </wp:positionV>
                  <wp:extent cx="5495925" cy="297180"/>
                  <wp:effectExtent l="0" t="0" r="28575" b="26670"/>
                  <wp:wrapNone/>
                  <wp:docPr id="358" name="テキスト ボックス 358"/>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5891" w:author=" " w:date="2017-03-09T12:51: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 xml:space="preserve">&gt;C:\ghs\comp_201516\gsize.exe -ram -rom </w:t>
                              </w:r>
                              <w:ins w:id="15892" w:author=" " w:date="2017-03-09T12:48:00Z">
                                <w:r>
                                  <w:rPr>
                                    <w:rFonts w:ascii="Courier New" w:hAnsi="Courier New" w:cs="Courier New" w:hint="eastAsia"/>
                                    <w:sz w:val="16"/>
                                    <w:szCs w:val="16"/>
                                    <w:lang w:eastAsia="ja-JP"/>
                                  </w:rPr>
                                  <w:t>C:\</w:t>
                                </w:r>
                              </w:ins>
                              <w:del w:id="15893" w:author=" " w:date="2017-03-09T12:47:00Z">
                                <w:r w:rsidRPr="00037CF0" w:rsidDel="004873C0">
                                  <w:rPr>
                                    <w:rFonts w:ascii="Courier New" w:hAnsi="Courier New" w:cs="Courier New"/>
                                    <w:sz w:val="16"/>
                                    <w:szCs w:val="16"/>
                                  </w:rPr>
                                  <w:delText>C:\ghs\int1144\bin\devtree-arm64\</w:delText>
                                </w:r>
                              </w:del>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D335" id="テキスト ボックス 358" o:spid="_x0000_s1255" type="#_x0000_t202" style="position:absolute;margin-left:30.15pt;margin-top:4.35pt;width:432.75pt;height:23.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" fillcolor="white [3201]" strokeweight=".5pt">
                  <v:textbox>
                    <w:txbxContent>
                      <w:p w:rsidR="005B1E90" w:rsidRPr="00504184" w:rsidRDefault="005B1E90" w:rsidP="006568C8">
                        <w:pPr>
                          <w:wordWrap w:val="0"/>
                          <w:rPr>
                            <w:rFonts w:ascii="Courier New" w:hAnsi="Courier New" w:cs="Courier New"/>
                            <w:sz w:val="16"/>
                            <w:szCs w:val="16"/>
                          </w:rPr>
                        </w:pPr>
                        <w:r w:rsidRPr="00037CF0">
                          <w:rPr>
                            <w:rFonts w:ascii="Courier New" w:hAnsi="Courier New" w:cs="Courier New"/>
                            <w:sz w:val="16"/>
                            <w:szCs w:val="16"/>
                          </w:rPr>
                          <w:t>C:\</w:t>
                        </w:r>
                        <w:del w:id="16191" w:author=" " w:date="2017-03-09T12:51:00Z">
                          <w:r w:rsidRPr="00037CF0" w:rsidDel="004873C0">
                            <w:rPr>
                              <w:rFonts w:ascii="Courier New" w:hAnsi="Courier New" w:cs="Courier New"/>
                              <w:sz w:val="16"/>
                              <w:szCs w:val="16"/>
                            </w:rPr>
                            <w:delText>Users\terui</w:delText>
                          </w:r>
                        </w:del>
                        <w:r w:rsidRPr="00037CF0">
                          <w:rPr>
                            <w:rFonts w:ascii="Courier New" w:hAnsi="Courier New" w:cs="Courier New"/>
                            <w:sz w:val="16"/>
                            <w:szCs w:val="16"/>
                          </w:rPr>
                          <w:t xml:space="preserve">&gt;C:\ghs\comp_201516\gsize.exe -ram -rom </w:t>
                        </w:r>
                        <w:ins w:id="16192" w:author=" " w:date="2017-03-09T12:48:00Z">
                          <w:r>
                            <w:rPr>
                              <w:rFonts w:ascii="Courier New" w:hAnsi="Courier New" w:cs="Courier New" w:hint="eastAsia"/>
                              <w:sz w:val="16"/>
                              <w:szCs w:val="16"/>
                              <w:lang w:eastAsia="ja-JP"/>
                            </w:rPr>
                            <w:t>C:\</w:t>
                          </w:r>
                        </w:ins>
                        <w:del w:id="16193" w:author=" " w:date="2017-03-09T12:47:00Z">
                          <w:r w:rsidRPr="00037CF0" w:rsidDel="004873C0">
                            <w:rPr>
                              <w:rFonts w:ascii="Courier New" w:hAnsi="Courier New" w:cs="Courier New"/>
                              <w:sz w:val="16"/>
                              <w:szCs w:val="16"/>
                            </w:rPr>
                            <w:delText>C:\ghs\int1144\bin\devtree-arm64\</w:delText>
                          </w:r>
                        </w:del>
                        <w:r w:rsidRPr="00037CF0">
                          <w:rPr>
                            <w:rFonts w:ascii="Courier New" w:hAnsi="Courier New" w:cs="Courier New"/>
                            <w:sz w:val="16"/>
                            <w:szCs w:val="16"/>
                          </w:rPr>
                          <w:t>FBServer</w:t>
                        </w:r>
                      </w:p>
                    </w:txbxContent>
                  </v:textbox>
                </v:shape>
              </w:pict>
            </mc:Fallback>
          </mc:AlternateContent>
        </w:r>
      </w:ins>
    </w:p>
    <w:p w:rsidR="006568C8" w:rsidRDefault="006568C8" w:rsidP="006568C8">
      <w:pPr>
        <w:pStyle w:val="CETextBody"/>
        <w:rPr>
          <w:ins w:id="15894" w:author=" " w:date="2017-03-09T12:44:00Z"/>
          <w:lang w:val="en-US" w:eastAsia="ja-JP"/>
        </w:rPr>
      </w:pPr>
    </w:p>
    <w:p w:rsidR="006568C8" w:rsidRDefault="006568C8" w:rsidP="006568C8">
      <w:pPr>
        <w:pStyle w:val="CETextBody"/>
        <w:ind w:firstLineChars="300" w:firstLine="660"/>
        <w:rPr>
          <w:ins w:id="15895" w:author=" " w:date="2017-03-09T12:44:00Z"/>
          <w:lang w:val="en-US" w:eastAsia="ja-JP"/>
        </w:rPr>
      </w:pPr>
      <w:ins w:id="15896" w:author=" " w:date="2017-03-09T12:44:00Z">
        <w:r w:rsidRPr="004965CA">
          <w:rPr>
            <w:lang w:val="en-US" w:eastAsia="ja-JP"/>
          </w:rPr>
          <w:t>After finishing a command, you will see the log like below.</w:t>
        </w:r>
      </w:ins>
    </w:p>
    <w:p w:rsidR="006568C8" w:rsidRDefault="006568C8" w:rsidP="006568C8">
      <w:pPr>
        <w:pStyle w:val="CETextBody"/>
        <w:ind w:firstLineChars="300" w:firstLine="660"/>
        <w:rPr>
          <w:ins w:id="15897" w:author=" " w:date="2017-03-09T12:44:00Z"/>
          <w:lang w:val="en-US" w:eastAsia="ja-JP"/>
        </w:rPr>
      </w:pPr>
      <w:ins w:id="15898" w:author=" " w:date="2017-03-09T12:44:00Z">
        <w:r w:rsidRPr="004965CA">
          <w:rPr>
            <w:lang w:val="en-US" w:eastAsia="ja-JP"/>
          </w:rPr>
          <w:t>Red square is results.</w:t>
        </w:r>
      </w:ins>
    </w:p>
    <w:p w:rsidR="006568C8" w:rsidRDefault="00F24CAC" w:rsidP="006568C8">
      <w:pPr>
        <w:pStyle w:val="CETextBody"/>
        <w:rPr>
          <w:ins w:id="15899" w:author=" " w:date="2017-03-09T12:44:00Z"/>
          <w:lang w:val="en-US" w:eastAsia="ja-JP"/>
        </w:rPr>
      </w:pPr>
      <w:ins w:id="15900" w:author=" " w:date="2017-03-09T12:44:00Z">
        <w:r w:rsidRPr="00110708">
          <w:rPr>
            <w:noProof/>
            <w:lang w:val="en-US"/>
          </w:rPr>
          <mc:AlternateContent>
            <mc:Choice Requires="wps">
              <w:drawing>
                <wp:anchor distT="0" distB="0" distL="114300" distR="114300" simplePos="0" relativeHeight="251645440" behindDoc="0" locked="0" layoutInCell="1" allowOverlap="1" wp14:anchorId="0C77C303" wp14:editId="6981079B">
                  <wp:simplePos x="0" y="0"/>
                  <wp:positionH relativeFrom="column">
                    <wp:posOffset>969645</wp:posOffset>
                  </wp:positionH>
                  <wp:positionV relativeFrom="paragraph">
                    <wp:posOffset>154305</wp:posOffset>
                  </wp:positionV>
                  <wp:extent cx="2247900" cy="281940"/>
                  <wp:effectExtent l="0" t="0" r="19050" b="22860"/>
                  <wp:wrapNone/>
                  <wp:docPr id="360" name="正方形/長方形 360"/>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E3EC" id="正方形/長方形 360" o:spid="_x0000_s1026" style="position:absolute;margin-left:76.35pt;margin-top:12.15pt;width:177pt;height:22.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" filled="f" strokecolor="#c0504d [3205]" strokeweight="2pt"/>
              </w:pict>
            </mc:Fallback>
          </mc:AlternateContent>
        </w:r>
        <w:r w:rsidR="006568C8" w:rsidRPr="00110708">
          <w:rPr>
            <w:noProof/>
            <w:lang w:val="en-US"/>
          </w:rPr>
          <mc:AlternateContent>
            <mc:Choice Requires="wps">
              <w:drawing>
                <wp:anchor distT="0" distB="0" distL="114300" distR="114300" simplePos="0" relativeHeight="251644416" behindDoc="0" locked="0" layoutInCell="1" allowOverlap="1" wp14:anchorId="3EE2A08C" wp14:editId="1735F800">
                  <wp:simplePos x="0" y="0"/>
                  <wp:positionH relativeFrom="column">
                    <wp:posOffset>381580</wp:posOffset>
                  </wp:positionH>
                  <wp:positionV relativeFrom="paragraph">
                    <wp:posOffset>13335</wp:posOffset>
                  </wp:positionV>
                  <wp:extent cx="5495925" cy="580445"/>
                  <wp:effectExtent l="0" t="0" r="28575" b="10160"/>
                  <wp:wrapNone/>
                  <wp:docPr id="359" name="テキスト ボックス 359"/>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5901"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del w:id="15902" w:author=" " w:date="2017-03-09T12:48: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FBServer</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RAM_Size:          23148</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ROM_Size: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2A08C" id="テキスト ボックス 359" o:spid="_x0000_s1256" type="#_x0000_t202" style="position:absolute;margin-left:30.05pt;margin-top:1.05pt;width:432.75pt;height:45.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" fillcolor="white [3201]" strokeweight=".5pt">
                  <v:textbox>
                    <w:txbxContent>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C:\</w:t>
                        </w:r>
                        <w:del w:id="16203" w:author=" " w:date="2017-03-09T12:48:00Z">
                          <w:r w:rsidRPr="00037CF0" w:rsidDel="004873C0">
                            <w:rPr>
                              <w:rFonts w:ascii="Courier New" w:hAnsi="Courier New" w:cs="Courier New"/>
                              <w:sz w:val="18"/>
                              <w:szCs w:val="18"/>
                            </w:rPr>
                            <w:delText>Users\terui</w:delText>
                          </w:r>
                        </w:del>
                        <w:r w:rsidRPr="00037CF0">
                          <w:rPr>
                            <w:rFonts w:ascii="Courier New" w:hAnsi="Courier New" w:cs="Courier New"/>
                            <w:sz w:val="18"/>
                            <w:szCs w:val="18"/>
                          </w:rPr>
                          <w:t>&gt;C:\ghs\comp_201516\gsize.exe -ram -rom C:\</w:t>
                        </w:r>
                        <w:del w:id="16204" w:author=" " w:date="2017-03-09T12:48:00Z">
                          <w:r w:rsidRPr="00037CF0" w:rsidDel="004873C0">
                            <w:rPr>
                              <w:rFonts w:ascii="Courier New" w:hAnsi="Courier New" w:cs="Courier New"/>
                              <w:sz w:val="18"/>
                              <w:szCs w:val="18"/>
                            </w:rPr>
                            <w:delText>ghs\int1144\bin\devtree-arm64\</w:delText>
                          </w:r>
                        </w:del>
                        <w:r w:rsidRPr="00037CF0">
                          <w:rPr>
                            <w:rFonts w:ascii="Courier New" w:hAnsi="Courier New" w:cs="Courier New"/>
                            <w:sz w:val="18"/>
                            <w:szCs w:val="18"/>
                          </w:rPr>
                          <w:t>FBServer</w:t>
                        </w:r>
                      </w:p>
                      <w:p w:rsidR="005B1E90" w:rsidRPr="00037CF0"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6568C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v:textbox>
                </v:shape>
              </w:pict>
            </mc:Fallback>
          </mc:AlternateContent>
        </w:r>
      </w:ins>
    </w:p>
    <w:p w:rsidR="006568C8" w:rsidRDefault="006568C8" w:rsidP="006568C8">
      <w:pPr>
        <w:pStyle w:val="CETextBody"/>
        <w:rPr>
          <w:ins w:id="15903" w:author=" " w:date="2017-03-09T12:44:00Z"/>
          <w:lang w:val="en-US" w:eastAsia="ja-JP"/>
        </w:rPr>
      </w:pPr>
    </w:p>
    <w:p w:rsidR="006568C8" w:rsidRDefault="006568C8" w:rsidP="006568C8">
      <w:pPr>
        <w:pStyle w:val="CETextBody"/>
        <w:rPr>
          <w:ins w:id="15904" w:author=" " w:date="2017-03-09T12:44:00Z"/>
          <w:lang w:val="en-US" w:eastAsia="ja-JP"/>
        </w:rPr>
      </w:pPr>
    </w:p>
    <w:p w:rsidR="006568C8" w:rsidRDefault="006568C8" w:rsidP="006568C8">
      <w:pPr>
        <w:pStyle w:val="CETextBody"/>
        <w:rPr>
          <w:ins w:id="15905" w:author=" " w:date="2017-03-09T12:44:00Z"/>
          <w:lang w:val="en-US" w:eastAsia="ja-JP"/>
        </w:rPr>
      </w:pPr>
    </w:p>
    <w:p w:rsidR="009F212F" w:rsidRPr="006568C8" w:rsidRDefault="009F212F" w:rsidP="009F212F">
      <w:pPr>
        <w:pStyle w:val="CETextBody"/>
        <w:numPr>
          <w:ilvl w:val="0"/>
          <w:numId w:val="136"/>
        </w:numPr>
        <w:rPr>
          <w:ins w:id="15906" w:author=" " w:date="2017-03-09T13:11:00Z"/>
          <w:lang w:val="en-US" w:eastAsia="ja-JP"/>
        </w:rPr>
      </w:pPr>
      <w:ins w:id="15907" w:author=" " w:date="2017-03-09T13:11:00Z">
        <w:r w:rsidRPr="006568C8">
          <w:rPr>
            <w:rFonts w:hint="eastAsia"/>
            <w:szCs w:val="22"/>
            <w:lang w:eastAsia="ja-JP"/>
          </w:rPr>
          <w:t xml:space="preserve">Measurement of the </w:t>
        </w:r>
        <w:del w:id="15908" w:author="Kazuhiro Takagi" w:date="2017-03-13T12:54:00Z">
          <w:r w:rsidRPr="006568C8" w:rsidDel="00F24CAC">
            <w:rPr>
              <w:rFonts w:hint="eastAsia"/>
              <w:szCs w:val="22"/>
              <w:lang w:eastAsia="ja-JP"/>
            </w:rPr>
            <w:delText>used memory</w:delText>
          </w:r>
        </w:del>
      </w:ins>
      <w:ins w:id="15909" w:author="Kazuhiro Takagi" w:date="2017-03-13T12:54:00Z">
        <w:r w:rsidR="00F24CAC">
          <w:rPr>
            <w:szCs w:val="22"/>
            <w:lang w:eastAsia="ja-JP"/>
          </w:rPr>
          <w:t xml:space="preserve">Memory Region </w:t>
        </w:r>
      </w:ins>
      <w:ins w:id="15910" w:author=" " w:date="2017-03-09T13:11:00Z">
        <w:del w:id="15911" w:author="Kazuhiro Takagi" w:date="2017-03-13T12:54:00Z">
          <w:r w:rsidRPr="006568C8" w:rsidDel="00F24CAC">
            <w:rPr>
              <w:rFonts w:hint="eastAsia"/>
              <w:szCs w:val="22"/>
              <w:lang w:eastAsia="ja-JP"/>
            </w:rPr>
            <w:delText xml:space="preserve"> </w:delText>
          </w:r>
        </w:del>
        <w:r w:rsidRPr="006568C8">
          <w:rPr>
            <w:rFonts w:hint="eastAsia"/>
            <w:szCs w:val="22"/>
            <w:lang w:eastAsia="ja-JP"/>
          </w:rPr>
          <w:t>size</w:t>
        </w:r>
        <w:del w:id="15912" w:author="Kazuhiro Takagi" w:date="2017-03-13T12:54:00Z">
          <w:r w:rsidRPr="006568C8" w:rsidDel="00F24CAC">
            <w:rPr>
              <w:rFonts w:hint="eastAsia"/>
              <w:szCs w:val="22"/>
              <w:lang w:eastAsia="ja-JP"/>
            </w:rPr>
            <w:delText xml:space="preserve"> in </w:delText>
          </w:r>
          <w:r w:rsidDel="00F24CAC">
            <w:rPr>
              <w:rFonts w:hint="eastAsia"/>
              <w:lang w:val="en-US" w:eastAsia="ja-JP"/>
            </w:rPr>
            <w:delText>ROM/RAM size</w:delText>
          </w:r>
        </w:del>
      </w:ins>
      <w:ins w:id="15913" w:author="Kazuhiro Takagi" w:date="2017-03-13T12:54:00Z">
        <w:r w:rsidR="00F24CAC">
          <w:rPr>
            <w:szCs w:val="22"/>
            <w:lang w:eastAsia="ja-JP"/>
          </w:rPr>
          <w:t>.</w:t>
        </w:r>
      </w:ins>
    </w:p>
    <w:p w:rsidR="004216D4" w:rsidRDefault="004216D4">
      <w:pPr>
        <w:pStyle w:val="CETextBody"/>
        <w:ind w:firstLineChars="150" w:firstLine="330"/>
        <w:rPr>
          <w:ins w:id="15914" w:author=" " w:date="2017-03-09T13:38:00Z"/>
          <w:lang w:val="en-US" w:eastAsia="ja-JP"/>
        </w:rPr>
        <w:pPrChange w:id="15915" w:author=" " w:date="2017-03-09T13:22:00Z">
          <w:pPr>
            <w:pStyle w:val="CETextBody"/>
            <w:ind w:firstLineChars="300" w:firstLine="660"/>
          </w:pPr>
        </w:pPrChange>
      </w:pPr>
      <w:ins w:id="15916" w:author=" " w:date="2017-03-09T13:22:00Z">
        <w:r w:rsidRPr="004216D4">
          <w:rPr>
            <w:lang w:val="en-US" w:eastAsia="ja-JP"/>
          </w:rPr>
          <w:t xml:space="preserve">The memory region </w:t>
        </w:r>
      </w:ins>
      <w:ins w:id="15917" w:author="Kazuhiro Takagi" w:date="2017-03-10T01:16:00Z">
        <w:r w:rsidR="00500913">
          <w:rPr>
            <w:lang w:val="en-US" w:eastAsia="ja-JP"/>
          </w:rPr>
          <w:t>of sakura</w:t>
        </w:r>
      </w:ins>
      <w:ins w:id="15918" w:author="Kazuhiro Takagi" w:date="2017-03-10T01:17:00Z">
        <w:r w:rsidR="00500913">
          <w:rPr>
            <w:lang w:val="en-US" w:eastAsia="ja-JP"/>
          </w:rPr>
          <w:t xml:space="preserve"> use </w:t>
        </w:r>
      </w:ins>
      <w:ins w:id="15919" w:author=" " w:date="2017-03-09T13:22:00Z">
        <w:del w:id="15920" w:author="Kazuhiro Takagi" w:date="2017-03-10T01:17:00Z">
          <w:r w:rsidRPr="004216D4" w:rsidDel="00500913">
            <w:rPr>
              <w:lang w:val="en-US" w:eastAsia="ja-JP"/>
            </w:rPr>
            <w:delText>add the</w:delText>
          </w:r>
        </w:del>
      </w:ins>
      <w:ins w:id="15921" w:author="Kazuhiro Takagi" w:date="2017-03-10T01:17:00Z">
        <w:r w:rsidR="00500913">
          <w:rPr>
            <w:lang w:val="en-US" w:eastAsia="ja-JP"/>
          </w:rPr>
          <w:t>maximum</w:t>
        </w:r>
      </w:ins>
      <w:ins w:id="15922" w:author=" " w:date="2017-03-09T13:22:00Z">
        <w:r w:rsidRPr="004216D4">
          <w:rPr>
            <w:lang w:val="en-US" w:eastAsia="ja-JP"/>
          </w:rPr>
          <w:t xml:space="preserve"> following </w:t>
        </w:r>
        <w:del w:id="15923" w:author="Kazuhiro Takagi" w:date="2017-03-10T01:17:00Z">
          <w:r w:rsidRPr="004216D4" w:rsidDel="00500913">
            <w:rPr>
              <w:lang w:val="en-US" w:eastAsia="ja-JP"/>
            </w:rPr>
            <w:delText xml:space="preserve">for fixed </w:delText>
          </w:r>
        </w:del>
        <w:r w:rsidRPr="004216D4">
          <w:rPr>
            <w:lang w:val="en-US" w:eastAsia="ja-JP"/>
          </w:rPr>
          <w:t>size</w:t>
        </w:r>
        <w:r w:rsidRPr="004965CA">
          <w:rPr>
            <w:lang w:val="en-US" w:eastAsia="ja-JP"/>
          </w:rPr>
          <w:t>.</w:t>
        </w:r>
      </w:ins>
    </w:p>
    <w:p w:rsidR="00B65906" w:rsidRDefault="00B65906">
      <w:pPr>
        <w:pStyle w:val="CETextBody"/>
        <w:ind w:firstLineChars="250" w:firstLine="550"/>
        <w:rPr>
          <w:ins w:id="15924" w:author=" " w:date="2017-03-09T13:22:00Z"/>
          <w:lang w:val="en-US" w:eastAsia="ja-JP"/>
        </w:rPr>
        <w:pPrChange w:id="15925" w:author=" " w:date="2017-03-09T13:39:00Z">
          <w:pPr>
            <w:pStyle w:val="CETextBody"/>
            <w:ind w:firstLineChars="300" w:firstLine="660"/>
          </w:pPr>
        </w:pPrChange>
      </w:pPr>
      <w:ins w:id="15926" w:author=" " w:date="2017-03-09T13:39:00Z">
        <w:r>
          <w:rPr>
            <w:rFonts w:hint="eastAsia"/>
            <w:lang w:val="en-US" w:eastAsia="ja-JP"/>
          </w:rPr>
          <w:t xml:space="preserve">Memory Region Size : </w:t>
        </w:r>
      </w:ins>
      <w:ins w:id="15927" w:author=" " w:date="2017-03-09T13:38:00Z">
        <w:r w:rsidRPr="00B65906">
          <w:rPr>
            <w:lang w:val="en-US" w:eastAsia="ja-JP"/>
          </w:rPr>
          <w:t>14754021</w:t>
        </w:r>
        <w:r>
          <w:rPr>
            <w:rFonts w:hint="eastAsia"/>
            <w:lang w:val="en-US" w:eastAsia="ja-JP"/>
          </w:rPr>
          <w:t>4</w:t>
        </w:r>
      </w:ins>
      <w:ins w:id="15928" w:author=" " w:date="2017-03-09T13:39:00Z">
        <w:r>
          <w:rPr>
            <w:rFonts w:hint="eastAsia"/>
            <w:lang w:val="en-US" w:eastAsia="ja-JP"/>
          </w:rPr>
          <w:t xml:space="preserve"> (Byte)</w:t>
        </w:r>
      </w:ins>
    </w:p>
    <w:p w:rsidR="004216D4" w:rsidRPr="004216D4" w:rsidRDefault="004216D4">
      <w:pPr>
        <w:pStyle w:val="CETextBody"/>
        <w:rPr>
          <w:ins w:id="15929" w:author=" " w:date="2017-03-09T13:22:00Z"/>
          <w:b/>
          <w:lang w:val="en-US" w:eastAsia="ja-JP"/>
        </w:rPr>
        <w:pPrChange w:id="15930" w:author=" " w:date="2017-03-09T12:39:00Z">
          <w:pPr>
            <w:pStyle w:val="CETextBody"/>
            <w:numPr>
              <w:numId w:val="146"/>
            </w:numPr>
            <w:ind w:left="782" w:hanging="782"/>
          </w:pPr>
        </w:pPrChange>
      </w:pPr>
    </w:p>
    <w:p w:rsidR="004216D4" w:rsidRDefault="004216D4">
      <w:pPr>
        <w:pStyle w:val="CETextBody"/>
        <w:rPr>
          <w:ins w:id="15931" w:author=" " w:date="2017-03-09T13:22:00Z"/>
          <w:b/>
          <w:lang w:val="en-US" w:eastAsia="ja-JP"/>
        </w:rPr>
        <w:pPrChange w:id="15932" w:author=" " w:date="2017-03-09T12:39:00Z">
          <w:pPr>
            <w:pStyle w:val="CETextBody"/>
            <w:numPr>
              <w:numId w:val="146"/>
            </w:numPr>
            <w:ind w:left="782" w:hanging="782"/>
          </w:pPr>
        </w:pPrChange>
      </w:pPr>
    </w:p>
    <w:p w:rsidR="004216D4" w:rsidRPr="006568C8" w:rsidRDefault="004216D4">
      <w:pPr>
        <w:pStyle w:val="CETextBody"/>
        <w:rPr>
          <w:ins w:id="15933" w:author=" " w:date="2017-03-09T12:39:00Z"/>
          <w:b/>
          <w:lang w:val="en-US" w:eastAsia="ja-JP"/>
          <w:rPrChange w:id="15934" w:author=" " w:date="2017-03-09T12:39:00Z">
            <w:rPr>
              <w:ins w:id="15935" w:author=" " w:date="2017-03-09T12:39:00Z"/>
              <w:lang w:val="en-US" w:eastAsia="ja-JP"/>
            </w:rPr>
          </w:rPrChange>
        </w:rPr>
        <w:pPrChange w:id="15936" w:author=" " w:date="2017-03-09T12:39:00Z">
          <w:pPr>
            <w:pStyle w:val="CETextBody"/>
            <w:numPr>
              <w:numId w:val="146"/>
            </w:numPr>
            <w:ind w:left="782" w:hanging="782"/>
          </w:pPr>
        </w:pPrChange>
      </w:pPr>
    </w:p>
    <w:p w:rsidR="006568C8" w:rsidRDefault="006568C8">
      <w:pPr>
        <w:rPr>
          <w:ins w:id="15937" w:author=" " w:date="2017-03-09T12:39:00Z"/>
          <w:sz w:val="22"/>
          <w:lang w:val="en-US" w:eastAsia="ja-JP"/>
        </w:rPr>
      </w:pPr>
      <w:ins w:id="15938" w:author=" " w:date="2017-03-09T12:39:00Z">
        <w:r>
          <w:rPr>
            <w:lang w:val="en-US" w:eastAsia="ja-JP"/>
          </w:rPr>
          <w:br w:type="page"/>
        </w:r>
      </w:ins>
    </w:p>
    <w:p w:rsidR="001A2C58" w:rsidRPr="00F950E6" w:rsidRDefault="001A2C58" w:rsidP="001A2C58">
      <w:pPr>
        <w:pStyle w:val="CETextBody"/>
        <w:numPr>
          <w:ilvl w:val="0"/>
          <w:numId w:val="146"/>
        </w:numPr>
        <w:ind w:hanging="782"/>
        <w:rPr>
          <w:b/>
          <w:lang w:val="en-US" w:eastAsia="ja-JP"/>
        </w:rPr>
      </w:pPr>
      <w:r>
        <w:rPr>
          <w:rFonts w:hint="eastAsia"/>
          <w:lang w:val="en-US" w:eastAsia="ja-JP"/>
        </w:rPr>
        <w:t>Result</w:t>
      </w:r>
    </w:p>
    <w:p w:rsidR="0028680B" w:rsidDel="004873C0" w:rsidRDefault="008147A2" w:rsidP="00F950E6">
      <w:pPr>
        <w:pStyle w:val="CETextBody"/>
        <w:ind w:leftChars="49" w:left="118"/>
        <w:rPr>
          <w:del w:id="15939" w:author=" " w:date="2017-03-09T12:51:00Z"/>
          <w:lang w:val="en-US" w:eastAsia="ja-JP"/>
        </w:rPr>
      </w:pPr>
      <w:del w:id="15940" w:author=" " w:date="2017-03-09T12:51:00Z">
        <w:r w:rsidRPr="008147A2" w:rsidDel="004873C0">
          <w:rPr>
            <w:lang w:val="en-US" w:eastAsia="ja-JP"/>
          </w:rPr>
          <w:delText>Virtual Address</w:delText>
        </w:r>
        <w:r w:rsidDel="004873C0">
          <w:rPr>
            <w:rFonts w:hint="eastAsia"/>
            <w:lang w:val="en-US" w:eastAsia="ja-JP"/>
          </w:rPr>
          <w:delText xml:space="preserve"> </w:delText>
        </w:r>
        <w:r w:rsidRPr="008147A2" w:rsidDel="004873C0">
          <w:rPr>
            <w:lang w:val="en-US" w:eastAsia="ja-JP"/>
          </w:rPr>
          <w:delText>Space used by Sakura, DISCOM and VIN application is below.</w:delText>
        </w:r>
        <w:r w:rsidDel="004873C0">
          <w:rPr>
            <w:rFonts w:hint="eastAsia"/>
            <w:lang w:val="en-US" w:eastAsia="ja-JP"/>
          </w:rPr>
          <w:delText xml:space="preserve"> </w:delText>
        </w:r>
        <w:r w:rsidR="0028680B" w:rsidRPr="0028680B" w:rsidDel="004873C0">
          <w:rPr>
            <w:lang w:val="en-US" w:eastAsia="ja-JP"/>
          </w:rPr>
          <w:delText>The Kernel space doesn't consider it</w:delText>
        </w:r>
        <w:r w:rsidR="000973A9" w:rsidDel="004873C0">
          <w:rPr>
            <w:lang w:val="en-US" w:eastAsia="ja-JP"/>
          </w:rPr>
          <w:delText xml:space="preserve"> in this section</w:delText>
        </w:r>
        <w:r w:rsidR="0028680B" w:rsidRPr="0028680B" w:rsidDel="004873C0">
          <w:rPr>
            <w:lang w:val="en-US" w:eastAsia="ja-JP"/>
          </w:rPr>
          <w:delText>.</w:delText>
        </w:r>
      </w:del>
    </w:p>
    <w:p w:rsidR="0028680B" w:rsidDel="004873C0" w:rsidRDefault="0028680B" w:rsidP="00F950E6">
      <w:pPr>
        <w:pStyle w:val="CETextBody"/>
        <w:ind w:left="782"/>
        <w:rPr>
          <w:del w:id="15941" w:author=" " w:date="2017-03-09T12:51:00Z"/>
          <w:lang w:val="en-US" w:eastAsia="ja-JP"/>
        </w:rPr>
      </w:pPr>
    </w:p>
    <w:p w:rsidR="0028680B" w:rsidRDefault="002F25CB" w:rsidP="00F950E6">
      <w:pPr>
        <w:pStyle w:val="CETextBody"/>
        <w:numPr>
          <w:ilvl w:val="0"/>
          <w:numId w:val="274"/>
        </w:numPr>
        <w:ind w:hanging="136"/>
        <w:rPr>
          <w:lang w:val="en-US" w:eastAsia="ja-JP"/>
        </w:rPr>
      </w:pPr>
      <w:r w:rsidRPr="002F25CB">
        <w:rPr>
          <w:lang w:val="en-US" w:eastAsia="ja-JP"/>
        </w:rPr>
        <w:t>Instrument Cluster</w:t>
      </w:r>
    </w:p>
    <w:p w:rsidR="0028680B" w:rsidRDefault="0028680B" w:rsidP="00F950E6">
      <w:pPr>
        <w:pStyle w:val="CETextBody"/>
        <w:ind w:firstLineChars="150" w:firstLine="330"/>
        <w:rPr>
          <w:lang w:val="en-US" w:eastAsia="ja-JP"/>
        </w:rPr>
      </w:pPr>
      <w:r w:rsidRPr="0028680B">
        <w:rPr>
          <w:lang w:val="en-US" w:eastAsia="ja-JP"/>
        </w:rPr>
        <w:t xml:space="preserve"> </w:t>
      </w:r>
      <w:r>
        <w:rPr>
          <w:rFonts w:hint="eastAsia"/>
          <w:lang w:val="en-US" w:eastAsia="ja-JP"/>
        </w:rPr>
        <w:t xml:space="preserve"> -</w:t>
      </w:r>
      <w:r w:rsidR="002F25CB">
        <w:rPr>
          <w:rFonts w:hint="eastAsia"/>
          <w:lang w:val="en-US" w:eastAsia="ja-JP"/>
        </w:rPr>
        <w:t xml:space="preserve"> </w:t>
      </w:r>
      <w:r>
        <w:rPr>
          <w:lang w:val="en-US" w:eastAsia="ja-JP"/>
        </w:rPr>
        <w:t>Sakura</w:t>
      </w:r>
      <w:del w:id="15942" w:author=" " w:date="2017-03-09T12:47:00Z">
        <w:r w:rsidDel="006568C8">
          <w:rPr>
            <w:lang w:val="en-US" w:eastAsia="ja-JP"/>
          </w:rPr>
          <w:delText>-h3</w:delText>
        </w:r>
      </w:del>
      <w:r w:rsidR="002F25CB">
        <w:rPr>
          <w:rFonts w:hint="eastAsia"/>
          <w:lang w:val="en-US" w:eastAsia="ja-JP"/>
        </w:rPr>
        <w:t xml:space="preserve"> (Meter Cluster app)</w:t>
      </w:r>
    </w:p>
    <w:p w:rsid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r w:rsidRPr="0028680B">
        <w:rPr>
          <w:lang w:val="en-US" w:eastAsia="ja-JP"/>
        </w:rPr>
        <w:t>pvrserver_as0</w:t>
      </w:r>
      <w:r w:rsidR="002F25CB">
        <w:rPr>
          <w:rFonts w:hint="eastAsia"/>
          <w:lang w:val="en-US" w:eastAsia="ja-JP"/>
        </w:rPr>
        <w:t xml:space="preserve"> (OGLES31)</w:t>
      </w:r>
    </w:p>
    <w:p w:rsidR="0028680B" w:rsidRPr="0028680B" w:rsidRDefault="0028680B" w:rsidP="00F950E6">
      <w:pPr>
        <w:pStyle w:val="CETextBody"/>
        <w:ind w:firstLineChars="200" w:firstLine="440"/>
        <w:rPr>
          <w:lang w:val="en-US" w:eastAsia="ja-JP"/>
        </w:rPr>
      </w:pPr>
      <w:r>
        <w:rPr>
          <w:rFonts w:hint="eastAsia"/>
          <w:lang w:val="en-US" w:eastAsia="ja-JP"/>
        </w:rPr>
        <w:t>-</w:t>
      </w:r>
      <w:r w:rsidR="002F25CB">
        <w:rPr>
          <w:rFonts w:hint="eastAsia"/>
          <w:lang w:val="en-US" w:eastAsia="ja-JP"/>
        </w:rPr>
        <w:t xml:space="preserve"> </w:t>
      </w:r>
      <w:r w:rsidRPr="0028680B">
        <w:rPr>
          <w:lang w:val="en-US" w:eastAsia="ja-JP"/>
        </w:rPr>
        <w:t>FBServer</w:t>
      </w:r>
      <w:r w:rsidR="002F25CB">
        <w:rPr>
          <w:rFonts w:hint="eastAsia"/>
          <w:lang w:val="en-US" w:eastAsia="ja-JP"/>
        </w:rPr>
        <w:t xml:space="preserve"> (Display driver)</w:t>
      </w:r>
    </w:p>
    <w:p w:rsidR="001A2C58" w:rsidRDefault="001A2C58" w:rsidP="00F950E6">
      <w:pPr>
        <w:pStyle w:val="CETextBody"/>
        <w:rPr>
          <w:ins w:id="15943" w:author=" " w:date="2017-03-09T14:00:00Z"/>
          <w:rFonts w:asciiTheme="majorHAnsi" w:hAnsiTheme="majorHAnsi" w:cstheme="majorHAnsi"/>
          <w:lang w:val="en-US" w:eastAsia="ja-JP"/>
        </w:rPr>
      </w:pPr>
    </w:p>
    <w:p w:rsidR="0097328B" w:rsidRPr="005972B5" w:rsidRDefault="0097328B" w:rsidP="0097328B">
      <w:pPr>
        <w:pStyle w:val="Caption"/>
        <w:rPr>
          <w:ins w:id="15944" w:author=" " w:date="2017-03-09T14:01:00Z"/>
          <w:b w:val="0"/>
          <w:szCs w:val="22"/>
          <w:lang w:val="en-US" w:eastAsia="ja-JP"/>
        </w:rPr>
      </w:pPr>
      <w:ins w:id="15945" w:author=" " w:date="2017-03-09T14:01: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5946" w:author=" " w:date="2017-03-09T14:01: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5947" w:author="Huy Duc. Nguyen" w:date="2017-08-28T16:38:00Z">
        <w:r w:rsidR="003B19D6">
          <w:rPr>
            <w:noProof/>
            <w:sz w:val="22"/>
            <w:szCs w:val="22"/>
          </w:rPr>
          <w:t>81</w:t>
        </w:r>
      </w:ins>
      <w:ins w:id="15948" w:author=" " w:date="2017-03-09T14:01:00Z">
        <w:r w:rsidRPr="005972B5">
          <w:rPr>
            <w:sz w:val="22"/>
            <w:szCs w:val="22"/>
          </w:rPr>
          <w:fldChar w:fldCharType="end"/>
        </w:r>
        <w:r w:rsidRPr="005972B5">
          <w:rPr>
            <w:sz w:val="22"/>
            <w:szCs w:val="22"/>
            <w:lang w:eastAsia="ja-JP"/>
          </w:rPr>
          <w:t xml:space="preserve">: </w:t>
        </w:r>
        <w:r>
          <w:rPr>
            <w:rFonts w:hint="eastAsia"/>
            <w:sz w:val="22"/>
            <w:szCs w:val="22"/>
            <w:lang w:eastAsia="ja-JP"/>
          </w:rPr>
          <w:t>Use</w:t>
        </w:r>
        <w:del w:id="15949" w:author="Kazuhiro Takagi" w:date="2017-03-10T01:20:00Z">
          <w:r w:rsidDel="008F4E9C">
            <w:rPr>
              <w:rFonts w:hint="eastAsia"/>
              <w:sz w:val="22"/>
              <w:szCs w:val="22"/>
              <w:lang w:eastAsia="ja-JP"/>
            </w:rPr>
            <w:delText>e</w:delText>
          </w:r>
        </w:del>
        <w:r>
          <w:rPr>
            <w:rFonts w:hint="eastAsia"/>
            <w:sz w:val="22"/>
            <w:szCs w:val="22"/>
            <w:lang w:eastAsia="ja-JP"/>
          </w:rPr>
          <w:t>d memory Pool</w:t>
        </w:r>
      </w:ins>
    </w:p>
    <w:tbl>
      <w:tblPr>
        <w:tblStyle w:val="TableGrid"/>
        <w:tblW w:w="0" w:type="auto"/>
        <w:jc w:val="center"/>
        <w:tblLayout w:type="fixed"/>
        <w:tblLook w:val="04A0" w:firstRow="1" w:lastRow="0" w:firstColumn="1" w:lastColumn="0" w:noHBand="0" w:noVBand="1"/>
      </w:tblPr>
      <w:tblGrid>
        <w:gridCol w:w="817"/>
        <w:gridCol w:w="1477"/>
        <w:gridCol w:w="1477"/>
        <w:gridCol w:w="1477"/>
        <w:tblGridChange w:id="15950">
          <w:tblGrid>
            <w:gridCol w:w="817"/>
            <w:gridCol w:w="1477"/>
            <w:gridCol w:w="1477"/>
            <w:gridCol w:w="1477"/>
          </w:tblGrid>
        </w:tblGridChange>
      </w:tblGrid>
      <w:tr w:rsidR="00A3292C" w:rsidRPr="00207443" w:rsidTr="0097328B">
        <w:trPr>
          <w:jc w:val="center"/>
          <w:ins w:id="15951" w:author=" " w:date="2017-03-09T14:04:00Z"/>
        </w:trPr>
        <w:tc>
          <w:tcPr>
            <w:tcW w:w="81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5952" w:author=" " w:date="2017-03-09T14:04:00Z"/>
                <w:sz w:val="15"/>
                <w:szCs w:val="15"/>
                <w:lang w:eastAsia="ja-JP"/>
                <w:rPrChange w:id="15953" w:author=" " w:date="2017-03-09T14:11:00Z">
                  <w:rPr>
                    <w:ins w:id="15954" w:author=" " w:date="2017-03-09T14:04:00Z"/>
                    <w:sz w:val="16"/>
                    <w:lang w:eastAsia="ja-JP"/>
                  </w:rPr>
                </w:rPrChange>
              </w:rPr>
            </w:pP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5955" w:author=" " w:date="2017-03-09T14:06:00Z"/>
                <w:b/>
                <w:sz w:val="15"/>
                <w:szCs w:val="15"/>
                <w:lang w:eastAsia="ja-JP"/>
                <w:rPrChange w:id="15956" w:author=" " w:date="2017-03-09T14:12:00Z">
                  <w:rPr>
                    <w:ins w:id="15957" w:author=" " w:date="2017-03-09T14:06:00Z"/>
                    <w:b/>
                    <w:sz w:val="16"/>
                    <w:lang w:eastAsia="ja-JP"/>
                  </w:rPr>
                </w:rPrChange>
              </w:rPr>
            </w:pPr>
            <w:ins w:id="15958" w:author=" " w:date="2017-03-09T14:10:00Z">
              <w:r w:rsidRPr="00A3292C">
                <w:rPr>
                  <w:b/>
                  <w:sz w:val="15"/>
                  <w:szCs w:val="15"/>
                  <w:lang w:eastAsia="ja-JP"/>
                  <w:rPrChange w:id="15959" w:author=" " w:date="2017-03-09T14:12:00Z">
                    <w:rPr>
                      <w:b/>
                      <w:sz w:val="16"/>
                      <w:lang w:eastAsia="ja-JP"/>
                    </w:rPr>
                  </w:rPrChange>
                </w:rPr>
                <w:t>S</w:t>
              </w:r>
            </w:ins>
            <w:ins w:id="15960" w:author=" " w:date="2017-03-09T14:11:00Z">
              <w:r w:rsidRPr="00A3292C">
                <w:rPr>
                  <w:b/>
                  <w:sz w:val="15"/>
                  <w:szCs w:val="15"/>
                  <w:lang w:eastAsia="ja-JP"/>
                  <w:rPrChange w:id="15961" w:author=" " w:date="2017-03-09T14:12:00Z">
                    <w:rPr>
                      <w:b/>
                      <w:sz w:val="16"/>
                      <w:lang w:eastAsia="ja-JP"/>
                    </w:rPr>
                  </w:rPrChange>
                </w:rPr>
                <w:t>akura</w:t>
              </w:r>
            </w:ins>
          </w:p>
          <w:p w:rsidR="00A3292C" w:rsidRPr="00A3292C" w:rsidRDefault="00A3292C" w:rsidP="0097328B">
            <w:pPr>
              <w:pStyle w:val="CETextBody"/>
              <w:jc w:val="center"/>
              <w:rPr>
                <w:ins w:id="15962" w:author=" " w:date="2017-03-09T14:04:00Z"/>
                <w:b/>
                <w:sz w:val="15"/>
                <w:szCs w:val="15"/>
                <w:lang w:eastAsia="ja-JP"/>
                <w:rPrChange w:id="15963" w:author=" " w:date="2017-03-09T14:12:00Z">
                  <w:rPr>
                    <w:ins w:id="15964" w:author=" " w:date="2017-03-09T14:04:00Z"/>
                    <w:b/>
                    <w:sz w:val="16"/>
                    <w:lang w:eastAsia="ja-JP"/>
                  </w:rPr>
                </w:rPrChange>
              </w:rPr>
            </w:pPr>
            <w:ins w:id="15965" w:author=" " w:date="2017-03-09T14:06:00Z">
              <w:r w:rsidRPr="00A3292C">
                <w:rPr>
                  <w:b/>
                  <w:sz w:val="15"/>
                  <w:szCs w:val="15"/>
                  <w:lang w:eastAsia="ja-JP"/>
                  <w:rPrChange w:id="15966" w:author=" " w:date="2017-03-09T14:12:00Z">
                    <w:rPr>
                      <w:b/>
                      <w:sz w:val="16"/>
                      <w:lang w:eastAsia="ja-JP"/>
                    </w:rPr>
                  </w:rPrChange>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5967" w:author=" " w:date="2017-03-09T14:06:00Z"/>
                <w:b/>
                <w:sz w:val="15"/>
                <w:szCs w:val="15"/>
                <w:lang w:eastAsia="ja-JP"/>
                <w:rPrChange w:id="15968" w:author=" " w:date="2017-03-09T14:12:00Z">
                  <w:rPr>
                    <w:ins w:id="15969" w:author=" " w:date="2017-03-09T14:06:00Z"/>
                    <w:b/>
                    <w:sz w:val="16"/>
                    <w:lang w:eastAsia="ja-JP"/>
                  </w:rPr>
                </w:rPrChange>
              </w:rPr>
            </w:pPr>
            <w:ins w:id="15970" w:author=" " w:date="2017-03-09T14:11:00Z">
              <w:r w:rsidRPr="00A3292C">
                <w:rPr>
                  <w:b/>
                  <w:sz w:val="15"/>
                  <w:szCs w:val="15"/>
                  <w:lang w:val="en-US" w:eastAsia="ja-JP"/>
                  <w:rPrChange w:id="15971" w:author=" " w:date="2017-03-09T14:12:00Z">
                    <w:rPr>
                      <w:lang w:val="en-US" w:eastAsia="ja-JP"/>
                    </w:rPr>
                  </w:rPrChange>
                </w:rPr>
                <w:t>pvrserver_as0</w:t>
              </w:r>
            </w:ins>
          </w:p>
          <w:p w:rsidR="00A3292C" w:rsidRPr="00A3292C" w:rsidRDefault="00A3292C" w:rsidP="002A2ECF">
            <w:pPr>
              <w:pStyle w:val="CETextBody"/>
              <w:jc w:val="center"/>
              <w:rPr>
                <w:ins w:id="15972" w:author=" " w:date="2017-03-09T14:05:00Z"/>
                <w:b/>
                <w:sz w:val="15"/>
                <w:szCs w:val="15"/>
                <w:lang w:eastAsia="ja-JP"/>
                <w:rPrChange w:id="15973" w:author=" " w:date="2017-03-09T14:12:00Z">
                  <w:rPr>
                    <w:ins w:id="15974" w:author=" " w:date="2017-03-09T14:05:00Z"/>
                    <w:b/>
                    <w:sz w:val="16"/>
                    <w:lang w:eastAsia="ja-JP"/>
                  </w:rPr>
                </w:rPrChange>
              </w:rPr>
            </w:pPr>
            <w:ins w:id="15975" w:author=" " w:date="2017-03-09T14:06:00Z">
              <w:r w:rsidRPr="00A3292C">
                <w:rPr>
                  <w:b/>
                  <w:sz w:val="15"/>
                  <w:szCs w:val="15"/>
                  <w:lang w:eastAsia="ja-JP"/>
                  <w:rPrChange w:id="15976" w:author=" " w:date="2017-03-09T14:12:00Z">
                    <w:rPr>
                      <w:b/>
                      <w:sz w:val="16"/>
                      <w:lang w:eastAsia="ja-JP"/>
                    </w:rPr>
                  </w:rPrChange>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5977" w:author=" " w:date="2017-03-09T14:06:00Z"/>
                <w:b/>
                <w:sz w:val="15"/>
                <w:szCs w:val="15"/>
                <w:lang w:eastAsia="ja-JP"/>
                <w:rPrChange w:id="15978" w:author=" " w:date="2017-03-09T14:12:00Z">
                  <w:rPr>
                    <w:ins w:id="15979" w:author=" " w:date="2017-03-09T14:06:00Z"/>
                    <w:b/>
                    <w:sz w:val="16"/>
                    <w:lang w:eastAsia="ja-JP"/>
                  </w:rPr>
                </w:rPrChange>
              </w:rPr>
            </w:pPr>
            <w:ins w:id="15980" w:author=" " w:date="2017-03-09T14:11:00Z">
              <w:r w:rsidRPr="00A3292C">
                <w:rPr>
                  <w:b/>
                  <w:sz w:val="15"/>
                  <w:szCs w:val="15"/>
                  <w:lang w:val="en-US" w:eastAsia="ja-JP"/>
                  <w:rPrChange w:id="15981" w:author=" " w:date="2017-03-09T14:12:00Z">
                    <w:rPr>
                      <w:lang w:val="en-US" w:eastAsia="ja-JP"/>
                    </w:rPr>
                  </w:rPrChange>
                </w:rPr>
                <w:t>FBServer</w:t>
              </w:r>
            </w:ins>
          </w:p>
          <w:p w:rsidR="00A3292C" w:rsidRPr="00A3292C" w:rsidRDefault="00A3292C" w:rsidP="002A2ECF">
            <w:pPr>
              <w:pStyle w:val="CETextBody"/>
              <w:jc w:val="center"/>
              <w:rPr>
                <w:ins w:id="15982" w:author=" " w:date="2017-03-09T14:05:00Z"/>
                <w:b/>
                <w:sz w:val="15"/>
                <w:szCs w:val="15"/>
                <w:lang w:eastAsia="ja-JP"/>
                <w:rPrChange w:id="15983" w:author=" " w:date="2017-03-09T14:12:00Z">
                  <w:rPr>
                    <w:ins w:id="15984" w:author=" " w:date="2017-03-09T14:05:00Z"/>
                    <w:b/>
                    <w:sz w:val="16"/>
                    <w:lang w:eastAsia="ja-JP"/>
                  </w:rPr>
                </w:rPrChange>
              </w:rPr>
            </w:pPr>
            <w:ins w:id="15985" w:author=" " w:date="2017-03-09T14:06:00Z">
              <w:r w:rsidRPr="00A3292C">
                <w:rPr>
                  <w:b/>
                  <w:sz w:val="15"/>
                  <w:szCs w:val="15"/>
                  <w:lang w:eastAsia="ja-JP"/>
                  <w:rPrChange w:id="15986" w:author=" " w:date="2017-03-09T14:12:00Z">
                    <w:rPr>
                      <w:b/>
                      <w:sz w:val="16"/>
                      <w:lang w:eastAsia="ja-JP"/>
                    </w:rPr>
                  </w:rPrChange>
                </w:rPr>
                <w:t>(Byte)</w:t>
              </w:r>
            </w:ins>
          </w:p>
        </w:tc>
      </w:tr>
      <w:tr w:rsidR="00A3292C" w:rsidRPr="00E8715A" w:rsidTr="00811766">
        <w:tblPrEx>
          <w:tblW w:w="0" w:type="auto"/>
          <w:jc w:val="center"/>
          <w:tblLayout w:type="fixed"/>
          <w:tblPrExChange w:id="15987" w:author="Kazuhiro Takagi" w:date="2017-03-13T13:05:00Z">
            <w:tblPrEx>
              <w:tblW w:w="0" w:type="auto"/>
              <w:jc w:val="center"/>
              <w:tblLayout w:type="fixed"/>
            </w:tblPrEx>
          </w:tblPrExChange>
        </w:tblPrEx>
        <w:trPr>
          <w:jc w:val="center"/>
          <w:ins w:id="15988" w:author=" " w:date="2017-03-09T14:04:00Z"/>
          <w:trPrChange w:id="15989" w:author="Kazuhiro Takagi" w:date="2017-03-13T13:05:00Z">
            <w:trPr>
              <w:jc w:val="center"/>
            </w:trPr>
          </w:trPrChange>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Change w:id="15990" w:author="Kazuhiro Takagi" w:date="2017-03-13T13:05:00Z">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tcPrChange>
          </w:tcPr>
          <w:p w:rsidR="00A3292C" w:rsidRPr="00A3292C" w:rsidRDefault="00A3292C" w:rsidP="002A2ECF">
            <w:pPr>
              <w:pStyle w:val="CETextBody"/>
              <w:rPr>
                <w:ins w:id="15991" w:author=" " w:date="2017-03-09T14:04:00Z"/>
                <w:b/>
                <w:sz w:val="15"/>
                <w:szCs w:val="15"/>
                <w:lang w:eastAsia="ja-JP"/>
                <w:rPrChange w:id="15992" w:author=" " w:date="2017-03-09T14:11:00Z">
                  <w:rPr>
                    <w:ins w:id="15993" w:author=" " w:date="2017-03-09T14:04:00Z"/>
                    <w:b/>
                    <w:sz w:val="16"/>
                    <w:lang w:eastAsia="ja-JP"/>
                  </w:rPr>
                </w:rPrChange>
              </w:rPr>
            </w:pPr>
            <w:ins w:id="15994" w:author=" " w:date="2017-03-09T14:04:00Z">
              <w:r w:rsidRPr="00A3292C">
                <w:rPr>
                  <w:b/>
                  <w:sz w:val="15"/>
                  <w:szCs w:val="15"/>
                  <w:lang w:eastAsia="ja-JP"/>
                  <w:rPrChange w:id="15995" w:author=" " w:date="2017-03-09T14:11:00Z">
                    <w:rPr>
                      <w:b/>
                      <w:sz w:val="16"/>
                      <w:lang w:eastAsia="ja-JP"/>
                    </w:rPr>
                  </w:rPrChange>
                </w:rPr>
                <w:t>Ave.</w:t>
              </w:r>
            </w:ins>
          </w:p>
        </w:tc>
        <w:tc>
          <w:tcPr>
            <w:tcW w:w="1477" w:type="dxa"/>
            <w:tcBorders>
              <w:top w:val="single" w:sz="12" w:space="0" w:color="auto"/>
              <w:left w:val="single" w:sz="8" w:space="0" w:color="auto"/>
              <w:bottom w:val="single" w:sz="12" w:space="0" w:color="auto"/>
              <w:right w:val="single" w:sz="8" w:space="0" w:color="auto"/>
            </w:tcBorders>
            <w:tcPrChange w:id="15996" w:author="Kazuhiro Takagi" w:date="2017-03-13T13:05:00Z">
              <w:tcPr>
                <w:tcW w:w="1477" w:type="dxa"/>
                <w:tcBorders>
                  <w:top w:val="single" w:sz="12" w:space="0" w:color="auto"/>
                  <w:left w:val="single" w:sz="8" w:space="0" w:color="auto"/>
                  <w:bottom w:val="single" w:sz="12" w:space="0" w:color="auto"/>
                  <w:right w:val="single" w:sz="8" w:space="0" w:color="auto"/>
                </w:tcBorders>
                <w:vAlign w:val="bottom"/>
              </w:tcPr>
            </w:tcPrChange>
          </w:tcPr>
          <w:p w:rsidR="00A3292C" w:rsidRPr="00811766" w:rsidRDefault="00811766">
            <w:pPr>
              <w:jc w:val="right"/>
              <w:rPr>
                <w:ins w:id="15997" w:author=" " w:date="2017-03-09T14:04:00Z"/>
                <w:sz w:val="16"/>
                <w:szCs w:val="16"/>
                <w:lang w:eastAsia="ja-JP"/>
                <w:rPrChange w:id="15998" w:author="Kazuhiro Takagi" w:date="2017-03-13T13:03:00Z">
                  <w:rPr>
                    <w:ins w:id="15999" w:author=" " w:date="2017-03-09T14:04:00Z"/>
                    <w:sz w:val="18"/>
                    <w:szCs w:val="18"/>
                    <w:lang w:eastAsia="ja-JP"/>
                  </w:rPr>
                </w:rPrChange>
              </w:rPr>
              <w:pPrChange w:id="16000" w:author="Kazuhiro Takagi" w:date="2017-03-13T13:05:00Z">
                <w:pPr>
                  <w:pStyle w:val="CETextBody"/>
                  <w:jc w:val="right"/>
                </w:pPr>
              </w:pPrChange>
            </w:pPr>
            <w:ins w:id="16001" w:author="Kazuhiro Takagi" w:date="2017-03-13T13:03:00Z">
              <w:r w:rsidRPr="00811766">
                <w:rPr>
                  <w:rFonts w:eastAsia="MS Gothic"/>
                  <w:color w:val="000000"/>
                  <w:sz w:val="16"/>
                  <w:szCs w:val="16"/>
                  <w:rPrChange w:id="16002" w:author="Kazuhiro Takagi" w:date="2017-03-13T13:04:00Z">
                    <w:rPr>
                      <w:rFonts w:ascii="MS Gothic" w:eastAsia="MS Gothic" w:hAnsi="MS Gothic"/>
                      <w:color w:val="000000"/>
                      <w:szCs w:val="22"/>
                    </w:rPr>
                  </w:rPrChange>
                </w:rPr>
                <w:t>895385.6</w:t>
              </w:r>
            </w:ins>
            <w:ins w:id="16003" w:author=" " w:date="2017-03-09T14:12:00Z">
              <w:del w:id="16004" w:author="Kazuhiro Takagi" w:date="2017-03-13T13:03:00Z">
                <w:r w:rsidR="00A3292C" w:rsidRPr="00811766" w:rsidDel="00811766">
                  <w:rPr>
                    <w:sz w:val="16"/>
                    <w:szCs w:val="16"/>
                    <w:lang w:eastAsia="ja-JP"/>
                    <w:rPrChange w:id="16005" w:author="Kazuhiro Takagi" w:date="2017-03-13T13:03:00Z">
                      <w:rPr>
                        <w:sz w:val="15"/>
                        <w:szCs w:val="15"/>
                        <w:lang w:eastAsia="ja-JP"/>
                      </w:rPr>
                    </w:rPrChange>
                  </w:rPr>
                  <w:delText>877364</w:delText>
                </w:r>
              </w:del>
            </w:ins>
          </w:p>
        </w:tc>
        <w:tc>
          <w:tcPr>
            <w:tcW w:w="1477" w:type="dxa"/>
            <w:tcBorders>
              <w:top w:val="single" w:sz="12" w:space="0" w:color="auto"/>
              <w:left w:val="single" w:sz="8" w:space="0" w:color="auto"/>
              <w:bottom w:val="single" w:sz="12" w:space="0" w:color="auto"/>
              <w:right w:val="single" w:sz="8" w:space="0" w:color="auto"/>
            </w:tcBorders>
            <w:tcPrChange w:id="16006" w:author="Kazuhiro Takagi" w:date="2017-03-13T13:05:00Z">
              <w:tcPr>
                <w:tcW w:w="1477" w:type="dxa"/>
                <w:tcBorders>
                  <w:top w:val="single" w:sz="12" w:space="0" w:color="auto"/>
                  <w:left w:val="single" w:sz="8" w:space="0" w:color="auto"/>
                  <w:bottom w:val="single" w:sz="12" w:space="0" w:color="auto"/>
                  <w:right w:val="single" w:sz="8" w:space="0" w:color="auto"/>
                </w:tcBorders>
              </w:tcPr>
            </w:tcPrChange>
          </w:tcPr>
          <w:p w:rsidR="00A3292C" w:rsidRPr="00811766" w:rsidRDefault="00811766">
            <w:pPr>
              <w:jc w:val="right"/>
              <w:rPr>
                <w:ins w:id="16007" w:author=" " w:date="2017-03-09T14:05:00Z"/>
                <w:rFonts w:eastAsia="MS Gothic"/>
                <w:color w:val="000000"/>
                <w:sz w:val="16"/>
                <w:szCs w:val="16"/>
                <w:rPrChange w:id="16008" w:author="Kazuhiro Takagi" w:date="2017-03-13T13:04:00Z">
                  <w:rPr>
                    <w:ins w:id="16009" w:author=" " w:date="2017-03-09T14:05:00Z"/>
                    <w:sz w:val="18"/>
                    <w:szCs w:val="18"/>
                    <w:lang w:eastAsia="ja-JP"/>
                  </w:rPr>
                </w:rPrChange>
              </w:rPr>
              <w:pPrChange w:id="16010" w:author="Kazuhiro Takagi" w:date="2017-03-13T13:03:00Z">
                <w:pPr>
                  <w:pStyle w:val="CETextBody"/>
                  <w:jc w:val="right"/>
                </w:pPr>
              </w:pPrChange>
            </w:pPr>
            <w:ins w:id="16011" w:author="Kazuhiro Takagi" w:date="2017-03-13T13:03:00Z">
              <w:r w:rsidRPr="00811766">
                <w:rPr>
                  <w:rFonts w:eastAsia="MS Gothic"/>
                  <w:color w:val="000000"/>
                  <w:sz w:val="16"/>
                  <w:szCs w:val="16"/>
                  <w:rPrChange w:id="16012" w:author="Kazuhiro Takagi" w:date="2017-03-13T13:04:00Z">
                    <w:rPr>
                      <w:rFonts w:ascii="MS Gothic" w:eastAsia="MS Gothic" w:hAnsi="MS Gothic"/>
                      <w:color w:val="000000"/>
                      <w:szCs w:val="22"/>
                    </w:rPr>
                  </w:rPrChange>
                </w:rPr>
                <w:t>40686387.2</w:t>
              </w:r>
            </w:ins>
            <w:ins w:id="16013" w:author=" " w:date="2017-03-09T14:12:00Z">
              <w:del w:id="16014" w:author="Kazuhiro Takagi" w:date="2017-03-13T13:03:00Z">
                <w:r w:rsidR="00A3292C" w:rsidRPr="00811766" w:rsidDel="00811766">
                  <w:rPr>
                    <w:rFonts w:eastAsia="MS Gothic"/>
                    <w:color w:val="000000"/>
                    <w:sz w:val="16"/>
                    <w:szCs w:val="16"/>
                    <w:rPrChange w:id="16015" w:author="Kazuhiro Takagi" w:date="2017-03-13T13:04:00Z">
                      <w:rPr>
                        <w:sz w:val="15"/>
                        <w:szCs w:val="15"/>
                        <w:lang w:eastAsia="ja-JP"/>
                      </w:rPr>
                    </w:rPrChange>
                  </w:rPr>
                  <w:delText>40460288</w:delText>
                </w:r>
              </w:del>
            </w:ins>
          </w:p>
        </w:tc>
        <w:tc>
          <w:tcPr>
            <w:tcW w:w="1477" w:type="dxa"/>
            <w:tcBorders>
              <w:top w:val="single" w:sz="12" w:space="0" w:color="auto"/>
              <w:left w:val="single" w:sz="8" w:space="0" w:color="auto"/>
              <w:bottom w:val="single" w:sz="12" w:space="0" w:color="auto"/>
              <w:right w:val="single" w:sz="8" w:space="0" w:color="auto"/>
            </w:tcBorders>
            <w:tcPrChange w:id="16016" w:author="Kazuhiro Takagi" w:date="2017-03-13T13:05:00Z">
              <w:tcPr>
                <w:tcW w:w="1477" w:type="dxa"/>
                <w:tcBorders>
                  <w:top w:val="single" w:sz="12" w:space="0" w:color="auto"/>
                  <w:left w:val="single" w:sz="8" w:space="0" w:color="auto"/>
                  <w:bottom w:val="single" w:sz="12" w:space="0" w:color="auto"/>
                  <w:right w:val="single" w:sz="8" w:space="0" w:color="auto"/>
                </w:tcBorders>
              </w:tcPr>
            </w:tcPrChange>
          </w:tcPr>
          <w:p w:rsidR="00A3292C" w:rsidRPr="00A3292C" w:rsidRDefault="00A3292C" w:rsidP="002A2ECF">
            <w:pPr>
              <w:pStyle w:val="CETextBody"/>
              <w:jc w:val="right"/>
              <w:rPr>
                <w:ins w:id="16017" w:author=" " w:date="2017-03-09T14:05:00Z"/>
                <w:sz w:val="15"/>
                <w:szCs w:val="15"/>
                <w:lang w:eastAsia="ja-JP"/>
                <w:rPrChange w:id="16018" w:author=" " w:date="2017-03-09T14:11:00Z">
                  <w:rPr>
                    <w:ins w:id="16019" w:author=" " w:date="2017-03-09T14:05:00Z"/>
                    <w:sz w:val="18"/>
                    <w:szCs w:val="18"/>
                    <w:lang w:eastAsia="ja-JP"/>
                  </w:rPr>
                </w:rPrChange>
              </w:rPr>
            </w:pPr>
            <w:ins w:id="16020" w:author=" " w:date="2017-03-09T14:13:00Z">
              <w:r>
                <w:rPr>
                  <w:rFonts w:hint="eastAsia"/>
                  <w:sz w:val="15"/>
                  <w:szCs w:val="15"/>
                  <w:lang w:eastAsia="ja-JP"/>
                </w:rPr>
                <w:t>0</w:t>
              </w:r>
            </w:ins>
          </w:p>
        </w:tc>
      </w:tr>
      <w:tr w:rsidR="00A3292C" w:rsidRPr="00E8715A" w:rsidTr="002A2ECF">
        <w:trPr>
          <w:jc w:val="center"/>
          <w:ins w:id="16021" w:author=" " w:date="2017-03-09T14:04: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022" w:author=" " w:date="2017-03-09T14:04:00Z"/>
                <w:b/>
                <w:sz w:val="15"/>
                <w:szCs w:val="15"/>
                <w:lang w:eastAsia="ja-JP"/>
                <w:rPrChange w:id="16023" w:author=" " w:date="2017-03-09T14:11:00Z">
                  <w:rPr>
                    <w:ins w:id="16024" w:author=" " w:date="2017-03-09T14:04:00Z"/>
                    <w:b/>
                    <w:sz w:val="16"/>
                    <w:lang w:eastAsia="ja-JP"/>
                  </w:rPr>
                </w:rPrChange>
              </w:rPr>
            </w:pPr>
            <w:ins w:id="16025" w:author=" " w:date="2017-03-09T14:04:00Z">
              <w:r w:rsidRPr="00A3292C">
                <w:rPr>
                  <w:b/>
                  <w:sz w:val="15"/>
                  <w:szCs w:val="15"/>
                  <w:lang w:eastAsia="ja-JP"/>
                  <w:rPrChange w:id="16026" w:author=" " w:date="2017-03-09T14:11:00Z">
                    <w:rPr>
                      <w:b/>
                      <w:sz w:val="16"/>
                      <w:lang w:eastAsia="ja-JP"/>
                    </w:rPr>
                  </w:rPrChange>
                </w:rPr>
                <w:t>1</w:t>
              </w:r>
            </w:ins>
          </w:p>
        </w:tc>
        <w:tc>
          <w:tcPr>
            <w:tcW w:w="1477" w:type="dxa"/>
            <w:tcBorders>
              <w:top w:val="single" w:sz="12" w:space="0" w:color="auto"/>
              <w:left w:val="single" w:sz="4" w:space="0" w:color="auto"/>
              <w:right w:val="single" w:sz="4" w:space="0" w:color="auto"/>
            </w:tcBorders>
          </w:tcPr>
          <w:p w:rsidR="00A3292C" w:rsidRPr="00811766" w:rsidRDefault="00F24CAC">
            <w:pPr>
              <w:jc w:val="right"/>
              <w:rPr>
                <w:ins w:id="16027" w:author=" " w:date="2017-03-09T14:04:00Z"/>
                <w:sz w:val="16"/>
                <w:szCs w:val="16"/>
                <w:lang w:eastAsia="ja-JP"/>
                <w:rPrChange w:id="16028" w:author="Kazuhiro Takagi" w:date="2017-03-13T13:02:00Z">
                  <w:rPr>
                    <w:ins w:id="16029" w:author=" " w:date="2017-03-09T14:04:00Z"/>
                    <w:sz w:val="18"/>
                    <w:szCs w:val="18"/>
                    <w:lang w:eastAsia="ja-JP"/>
                  </w:rPr>
                </w:rPrChange>
              </w:rPr>
              <w:pPrChange w:id="16030" w:author="Kazuhiro Takagi" w:date="2017-03-13T12:59:00Z">
                <w:pPr>
                  <w:pStyle w:val="CETextBody"/>
                  <w:jc w:val="right"/>
                </w:pPr>
              </w:pPrChange>
            </w:pPr>
            <w:ins w:id="16031" w:author="Kazuhiro Takagi" w:date="2017-03-13T12:59:00Z">
              <w:r w:rsidRPr="00811766">
                <w:rPr>
                  <w:rFonts w:eastAsia="MS Gothic"/>
                  <w:color w:val="000000"/>
                  <w:sz w:val="16"/>
                  <w:szCs w:val="16"/>
                  <w:rPrChange w:id="16032" w:author="Kazuhiro Takagi" w:date="2017-03-13T13:02:00Z">
                    <w:rPr>
                      <w:rFonts w:ascii="MS Gothic" w:eastAsia="MS Gothic" w:hAnsi="MS Gothic"/>
                      <w:color w:val="000000"/>
                      <w:szCs w:val="22"/>
                    </w:rPr>
                  </w:rPrChange>
                </w:rPr>
                <w:t>872448</w:t>
              </w:r>
            </w:ins>
            <w:ins w:id="16033" w:author=" " w:date="2017-03-09T14:09:00Z">
              <w:del w:id="16034" w:author="Kazuhiro Takagi" w:date="2017-03-13T12:59:00Z">
                <w:r w:rsidR="00A3292C" w:rsidRPr="00811766" w:rsidDel="00F24CAC">
                  <w:rPr>
                    <w:sz w:val="16"/>
                    <w:szCs w:val="16"/>
                    <w:rPrChange w:id="16035" w:author="Kazuhiro Takagi" w:date="2017-03-13T13:02:00Z">
                      <w:rPr/>
                    </w:rPrChange>
                  </w:rPr>
                  <w:delText>831488</w:delText>
                </w:r>
              </w:del>
            </w:ins>
          </w:p>
        </w:tc>
        <w:tc>
          <w:tcPr>
            <w:tcW w:w="1477" w:type="dxa"/>
            <w:tcBorders>
              <w:top w:val="single" w:sz="12" w:space="0" w:color="auto"/>
              <w:left w:val="single" w:sz="4" w:space="0" w:color="auto"/>
              <w:right w:val="single" w:sz="4" w:space="0" w:color="auto"/>
            </w:tcBorders>
          </w:tcPr>
          <w:p w:rsidR="00A3292C" w:rsidRPr="00811766" w:rsidRDefault="00811766">
            <w:pPr>
              <w:jc w:val="right"/>
              <w:rPr>
                <w:ins w:id="16036" w:author=" " w:date="2017-03-09T14:05:00Z"/>
                <w:sz w:val="16"/>
                <w:szCs w:val="16"/>
                <w:lang w:eastAsia="ja-JP"/>
                <w:rPrChange w:id="16037" w:author="Kazuhiro Takagi" w:date="2017-03-13T13:02:00Z">
                  <w:rPr>
                    <w:ins w:id="16038" w:author=" " w:date="2017-03-09T14:05:00Z"/>
                    <w:sz w:val="18"/>
                    <w:szCs w:val="18"/>
                    <w:lang w:eastAsia="ja-JP"/>
                  </w:rPr>
                </w:rPrChange>
              </w:rPr>
              <w:pPrChange w:id="16039" w:author="Kazuhiro Takagi" w:date="2017-03-13T13:02:00Z">
                <w:pPr>
                  <w:pStyle w:val="CETextBody"/>
                  <w:jc w:val="right"/>
                </w:pPr>
              </w:pPrChange>
            </w:pPr>
            <w:ins w:id="16040" w:author="Kazuhiro Takagi" w:date="2017-03-13T13:01:00Z">
              <w:r w:rsidRPr="00811766">
                <w:rPr>
                  <w:rFonts w:eastAsia="MS Gothic"/>
                  <w:color w:val="000000"/>
                  <w:sz w:val="16"/>
                  <w:szCs w:val="16"/>
                  <w:rPrChange w:id="16041" w:author="Kazuhiro Takagi" w:date="2017-03-13T13:02:00Z">
                    <w:rPr>
                      <w:rFonts w:ascii="MS Gothic" w:eastAsia="MS Gothic" w:hAnsi="MS Gothic"/>
                      <w:color w:val="000000"/>
                      <w:szCs w:val="22"/>
                    </w:rPr>
                  </w:rPrChange>
                </w:rPr>
                <w:t>40693760</w:t>
              </w:r>
            </w:ins>
            <w:ins w:id="16042" w:author=" " w:date="2017-03-09T14:10:00Z">
              <w:del w:id="16043" w:author="Kazuhiro Takagi" w:date="2017-03-13T13:01:00Z">
                <w:r w:rsidR="00A3292C" w:rsidRPr="00811766" w:rsidDel="00811766">
                  <w:rPr>
                    <w:sz w:val="16"/>
                    <w:szCs w:val="16"/>
                    <w:rPrChange w:id="16044" w:author="Kazuhiro Takagi" w:date="2017-03-13T13:02:00Z">
                      <w:rPr/>
                    </w:rPrChange>
                  </w:rPr>
                  <w:delText>40452096</w:delText>
                </w:r>
              </w:del>
            </w:ins>
          </w:p>
        </w:tc>
        <w:tc>
          <w:tcPr>
            <w:tcW w:w="1477" w:type="dxa"/>
            <w:tcBorders>
              <w:top w:val="single" w:sz="12" w:space="0" w:color="auto"/>
              <w:left w:val="single" w:sz="4" w:space="0" w:color="auto"/>
              <w:right w:val="single" w:sz="4" w:space="0" w:color="auto"/>
            </w:tcBorders>
          </w:tcPr>
          <w:p w:rsidR="00A3292C" w:rsidRPr="00A3292C" w:rsidRDefault="00A3292C" w:rsidP="002A2ECF">
            <w:pPr>
              <w:pStyle w:val="CETextBody"/>
              <w:jc w:val="right"/>
              <w:rPr>
                <w:ins w:id="16045" w:author=" " w:date="2017-03-09T14:05:00Z"/>
                <w:sz w:val="15"/>
                <w:szCs w:val="15"/>
                <w:lang w:eastAsia="ja-JP"/>
                <w:rPrChange w:id="16046" w:author=" " w:date="2017-03-09T14:11:00Z">
                  <w:rPr>
                    <w:ins w:id="16047" w:author=" " w:date="2017-03-09T14:05:00Z"/>
                    <w:sz w:val="18"/>
                    <w:szCs w:val="18"/>
                    <w:lang w:eastAsia="ja-JP"/>
                  </w:rPr>
                </w:rPrChange>
              </w:rPr>
            </w:pPr>
            <w:ins w:id="16048" w:author=" " w:date="2017-03-09T14:13:00Z">
              <w:r>
                <w:rPr>
                  <w:rFonts w:hint="eastAsia"/>
                  <w:sz w:val="15"/>
                  <w:szCs w:val="15"/>
                  <w:lang w:eastAsia="ja-JP"/>
                </w:rPr>
                <w:t>0</w:t>
              </w:r>
            </w:ins>
          </w:p>
        </w:tc>
      </w:tr>
      <w:tr w:rsidR="00A3292C" w:rsidRPr="00E8715A" w:rsidTr="002A2ECF">
        <w:trPr>
          <w:jc w:val="center"/>
          <w:ins w:id="16049"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050" w:author=" " w:date="2017-03-09T14:04:00Z"/>
                <w:b/>
                <w:sz w:val="15"/>
                <w:szCs w:val="15"/>
                <w:lang w:eastAsia="ja-JP"/>
                <w:rPrChange w:id="16051" w:author=" " w:date="2017-03-09T14:11:00Z">
                  <w:rPr>
                    <w:ins w:id="16052" w:author=" " w:date="2017-03-09T14:04:00Z"/>
                    <w:b/>
                    <w:sz w:val="16"/>
                    <w:lang w:eastAsia="ja-JP"/>
                  </w:rPr>
                </w:rPrChange>
              </w:rPr>
            </w:pPr>
            <w:ins w:id="16053" w:author=" " w:date="2017-03-09T14:04:00Z">
              <w:r w:rsidRPr="00A3292C">
                <w:rPr>
                  <w:b/>
                  <w:sz w:val="15"/>
                  <w:szCs w:val="15"/>
                  <w:lang w:eastAsia="ja-JP"/>
                  <w:rPrChange w:id="16054" w:author=" " w:date="2017-03-09T14:11:00Z">
                    <w:rPr>
                      <w:b/>
                      <w:sz w:val="16"/>
                      <w:lang w:eastAsia="ja-JP"/>
                    </w:rPr>
                  </w:rPrChange>
                </w:rPr>
                <w:t>2</w:t>
              </w:r>
            </w:ins>
          </w:p>
        </w:tc>
        <w:tc>
          <w:tcPr>
            <w:tcW w:w="1477" w:type="dxa"/>
            <w:tcBorders>
              <w:left w:val="single" w:sz="4" w:space="0" w:color="auto"/>
              <w:right w:val="single" w:sz="4" w:space="0" w:color="auto"/>
            </w:tcBorders>
          </w:tcPr>
          <w:p w:rsidR="00A3292C" w:rsidRPr="00811766" w:rsidRDefault="00F24CAC">
            <w:pPr>
              <w:jc w:val="right"/>
              <w:rPr>
                <w:ins w:id="16055" w:author=" " w:date="2017-03-09T14:04:00Z"/>
                <w:sz w:val="16"/>
                <w:szCs w:val="16"/>
                <w:lang w:eastAsia="ja-JP"/>
                <w:rPrChange w:id="16056" w:author="Kazuhiro Takagi" w:date="2017-03-13T13:02:00Z">
                  <w:rPr>
                    <w:ins w:id="16057" w:author=" " w:date="2017-03-09T14:04:00Z"/>
                    <w:sz w:val="18"/>
                    <w:szCs w:val="18"/>
                    <w:lang w:eastAsia="ja-JP"/>
                  </w:rPr>
                </w:rPrChange>
              </w:rPr>
              <w:pPrChange w:id="16058" w:author="Kazuhiro Takagi" w:date="2017-03-13T13:01:00Z">
                <w:pPr>
                  <w:pStyle w:val="CETextBody"/>
                  <w:jc w:val="right"/>
                </w:pPr>
              </w:pPrChange>
            </w:pPr>
            <w:ins w:id="16059" w:author="Kazuhiro Takagi" w:date="2017-03-13T12:59:00Z">
              <w:r w:rsidRPr="00811766">
                <w:rPr>
                  <w:rFonts w:eastAsia="MS Gothic"/>
                  <w:color w:val="000000"/>
                  <w:sz w:val="16"/>
                  <w:szCs w:val="16"/>
                  <w:rPrChange w:id="16060" w:author="Kazuhiro Takagi" w:date="2017-03-13T13:02:00Z">
                    <w:rPr>
                      <w:rFonts w:ascii="MS Gothic" w:eastAsia="MS Gothic" w:hAnsi="MS Gothic"/>
                      <w:color w:val="000000"/>
                      <w:szCs w:val="22"/>
                    </w:rPr>
                  </w:rPrChange>
                </w:rPr>
                <w:t>913408</w:t>
              </w:r>
            </w:ins>
            <w:ins w:id="16061" w:author=" " w:date="2017-03-09T14:09:00Z">
              <w:del w:id="16062" w:author="Kazuhiro Takagi" w:date="2017-03-13T12:59:00Z">
                <w:r w:rsidR="00A3292C" w:rsidRPr="00811766" w:rsidDel="00F24CAC">
                  <w:rPr>
                    <w:sz w:val="16"/>
                    <w:szCs w:val="16"/>
                    <w:rPrChange w:id="16063" w:author="Kazuhiro Takagi" w:date="2017-03-13T13:02:00Z">
                      <w:rPr/>
                    </w:rPrChange>
                  </w:rPr>
                  <w:delText>921600</w:delText>
                </w:r>
              </w:del>
            </w:ins>
          </w:p>
        </w:tc>
        <w:tc>
          <w:tcPr>
            <w:tcW w:w="1477" w:type="dxa"/>
            <w:tcBorders>
              <w:left w:val="single" w:sz="4" w:space="0" w:color="auto"/>
              <w:right w:val="single" w:sz="4" w:space="0" w:color="auto"/>
            </w:tcBorders>
          </w:tcPr>
          <w:p w:rsidR="00A3292C" w:rsidRPr="00811766" w:rsidRDefault="00811766">
            <w:pPr>
              <w:jc w:val="right"/>
              <w:rPr>
                <w:ins w:id="16064" w:author=" " w:date="2017-03-09T14:05:00Z"/>
                <w:sz w:val="16"/>
                <w:szCs w:val="16"/>
                <w:lang w:eastAsia="ja-JP"/>
                <w:rPrChange w:id="16065" w:author="Kazuhiro Takagi" w:date="2017-03-13T13:02:00Z">
                  <w:rPr>
                    <w:ins w:id="16066" w:author=" " w:date="2017-03-09T14:05:00Z"/>
                    <w:sz w:val="18"/>
                    <w:szCs w:val="18"/>
                    <w:lang w:eastAsia="ja-JP"/>
                  </w:rPr>
                </w:rPrChange>
              </w:rPr>
              <w:pPrChange w:id="16067" w:author="Kazuhiro Takagi" w:date="2017-03-13T13:02:00Z">
                <w:pPr>
                  <w:pStyle w:val="CETextBody"/>
                  <w:jc w:val="right"/>
                </w:pPr>
              </w:pPrChange>
            </w:pPr>
            <w:ins w:id="16068" w:author="Kazuhiro Takagi" w:date="2017-03-13T13:01:00Z">
              <w:r w:rsidRPr="00811766">
                <w:rPr>
                  <w:rFonts w:eastAsia="MS Gothic"/>
                  <w:color w:val="000000"/>
                  <w:sz w:val="16"/>
                  <w:szCs w:val="16"/>
                  <w:rPrChange w:id="16069" w:author="Kazuhiro Takagi" w:date="2017-03-13T13:02:00Z">
                    <w:rPr>
                      <w:rFonts w:ascii="MS Gothic" w:eastAsia="MS Gothic" w:hAnsi="MS Gothic"/>
                      <w:color w:val="000000"/>
                      <w:szCs w:val="22"/>
                    </w:rPr>
                  </w:rPrChange>
                </w:rPr>
                <w:t>40701952</w:t>
              </w:r>
            </w:ins>
            <w:ins w:id="16070" w:author=" " w:date="2017-03-09T14:10:00Z">
              <w:del w:id="16071" w:author="Kazuhiro Takagi" w:date="2017-03-13T13:01:00Z">
                <w:r w:rsidR="00A3292C" w:rsidRPr="00811766" w:rsidDel="00811766">
                  <w:rPr>
                    <w:sz w:val="16"/>
                    <w:szCs w:val="16"/>
                    <w:rPrChange w:id="16072"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073" w:author=" " w:date="2017-03-09T14:05:00Z"/>
                <w:sz w:val="15"/>
                <w:szCs w:val="15"/>
                <w:lang w:eastAsia="ja-JP"/>
                <w:rPrChange w:id="16074" w:author=" " w:date="2017-03-09T14:11:00Z">
                  <w:rPr>
                    <w:ins w:id="16075" w:author=" " w:date="2017-03-09T14:05:00Z"/>
                    <w:sz w:val="18"/>
                    <w:szCs w:val="18"/>
                    <w:lang w:eastAsia="ja-JP"/>
                  </w:rPr>
                </w:rPrChange>
              </w:rPr>
            </w:pPr>
            <w:ins w:id="16076" w:author=" " w:date="2017-03-09T14:13:00Z">
              <w:r>
                <w:rPr>
                  <w:rFonts w:hint="eastAsia"/>
                  <w:sz w:val="15"/>
                  <w:szCs w:val="15"/>
                  <w:lang w:eastAsia="ja-JP"/>
                </w:rPr>
                <w:t>0</w:t>
              </w:r>
            </w:ins>
          </w:p>
        </w:tc>
      </w:tr>
      <w:tr w:rsidR="00A3292C" w:rsidRPr="00E8715A" w:rsidTr="002A2ECF">
        <w:trPr>
          <w:jc w:val="center"/>
          <w:ins w:id="16077"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078" w:author=" " w:date="2017-03-09T14:04:00Z"/>
                <w:b/>
                <w:sz w:val="15"/>
                <w:szCs w:val="15"/>
                <w:lang w:eastAsia="ja-JP"/>
                <w:rPrChange w:id="16079" w:author=" " w:date="2017-03-09T14:11:00Z">
                  <w:rPr>
                    <w:ins w:id="16080" w:author=" " w:date="2017-03-09T14:04:00Z"/>
                    <w:b/>
                    <w:sz w:val="16"/>
                    <w:lang w:eastAsia="ja-JP"/>
                  </w:rPr>
                </w:rPrChange>
              </w:rPr>
            </w:pPr>
            <w:ins w:id="16081" w:author=" " w:date="2017-03-09T14:04:00Z">
              <w:r w:rsidRPr="00A3292C">
                <w:rPr>
                  <w:b/>
                  <w:sz w:val="15"/>
                  <w:szCs w:val="15"/>
                  <w:lang w:eastAsia="ja-JP"/>
                  <w:rPrChange w:id="16082" w:author=" " w:date="2017-03-09T14:11:00Z">
                    <w:rPr>
                      <w:b/>
                      <w:sz w:val="16"/>
                      <w:lang w:eastAsia="ja-JP"/>
                    </w:rPr>
                  </w:rPrChange>
                </w:rPr>
                <w:t>3</w:t>
              </w:r>
            </w:ins>
          </w:p>
        </w:tc>
        <w:tc>
          <w:tcPr>
            <w:tcW w:w="1477" w:type="dxa"/>
            <w:tcBorders>
              <w:left w:val="single" w:sz="4" w:space="0" w:color="auto"/>
              <w:right w:val="single" w:sz="4" w:space="0" w:color="auto"/>
            </w:tcBorders>
          </w:tcPr>
          <w:p w:rsidR="00A3292C" w:rsidRPr="00811766" w:rsidRDefault="00F24CAC">
            <w:pPr>
              <w:jc w:val="right"/>
              <w:rPr>
                <w:ins w:id="16083" w:author=" " w:date="2017-03-09T14:04:00Z"/>
                <w:sz w:val="16"/>
                <w:szCs w:val="16"/>
                <w:lang w:eastAsia="ja-JP"/>
                <w:rPrChange w:id="16084" w:author="Kazuhiro Takagi" w:date="2017-03-13T13:02:00Z">
                  <w:rPr>
                    <w:ins w:id="16085" w:author=" " w:date="2017-03-09T14:04:00Z"/>
                    <w:sz w:val="18"/>
                    <w:szCs w:val="18"/>
                    <w:lang w:eastAsia="ja-JP"/>
                  </w:rPr>
                </w:rPrChange>
              </w:rPr>
              <w:pPrChange w:id="16086" w:author="Kazuhiro Takagi" w:date="2017-03-13T13:01:00Z">
                <w:pPr>
                  <w:pStyle w:val="CETextBody"/>
                  <w:jc w:val="right"/>
                </w:pPr>
              </w:pPrChange>
            </w:pPr>
            <w:ins w:id="16087" w:author="Kazuhiro Takagi" w:date="2017-03-13T12:59:00Z">
              <w:r w:rsidRPr="00811766">
                <w:rPr>
                  <w:rFonts w:eastAsia="MS Gothic"/>
                  <w:color w:val="000000"/>
                  <w:sz w:val="16"/>
                  <w:szCs w:val="16"/>
                  <w:rPrChange w:id="16088" w:author="Kazuhiro Takagi" w:date="2017-03-13T13:02:00Z">
                    <w:rPr>
                      <w:rFonts w:ascii="MS Gothic" w:eastAsia="MS Gothic" w:hAnsi="MS Gothic"/>
                      <w:color w:val="000000"/>
                      <w:szCs w:val="22"/>
                    </w:rPr>
                  </w:rPrChange>
                </w:rPr>
                <w:t>913408</w:t>
              </w:r>
            </w:ins>
            <w:ins w:id="16089" w:author=" " w:date="2017-03-09T14:09:00Z">
              <w:del w:id="16090" w:author="Kazuhiro Takagi" w:date="2017-03-13T12:59:00Z">
                <w:r w:rsidR="00A3292C" w:rsidRPr="00811766" w:rsidDel="00F24CAC">
                  <w:rPr>
                    <w:sz w:val="16"/>
                    <w:szCs w:val="16"/>
                    <w:rPrChange w:id="16091" w:author="Kazuhiro Takagi" w:date="2017-03-13T13:02:00Z">
                      <w:rPr/>
                    </w:rPrChange>
                  </w:rPr>
                  <w:delText>921600</w:delText>
                </w:r>
              </w:del>
            </w:ins>
          </w:p>
        </w:tc>
        <w:tc>
          <w:tcPr>
            <w:tcW w:w="1477" w:type="dxa"/>
            <w:tcBorders>
              <w:left w:val="single" w:sz="4" w:space="0" w:color="auto"/>
              <w:right w:val="single" w:sz="4" w:space="0" w:color="auto"/>
            </w:tcBorders>
          </w:tcPr>
          <w:p w:rsidR="00A3292C" w:rsidRPr="00811766" w:rsidRDefault="00811766">
            <w:pPr>
              <w:jc w:val="right"/>
              <w:rPr>
                <w:ins w:id="16092" w:author=" " w:date="2017-03-09T14:05:00Z"/>
                <w:sz w:val="16"/>
                <w:szCs w:val="16"/>
                <w:lang w:eastAsia="ja-JP"/>
                <w:rPrChange w:id="16093" w:author="Kazuhiro Takagi" w:date="2017-03-13T13:02:00Z">
                  <w:rPr>
                    <w:ins w:id="16094" w:author=" " w:date="2017-03-09T14:05:00Z"/>
                    <w:sz w:val="18"/>
                    <w:szCs w:val="18"/>
                    <w:lang w:eastAsia="ja-JP"/>
                  </w:rPr>
                </w:rPrChange>
              </w:rPr>
              <w:pPrChange w:id="16095" w:author="Kazuhiro Takagi" w:date="2017-03-13T13:02:00Z">
                <w:pPr>
                  <w:pStyle w:val="CETextBody"/>
                  <w:jc w:val="right"/>
                </w:pPr>
              </w:pPrChange>
            </w:pPr>
            <w:ins w:id="16096" w:author="Kazuhiro Takagi" w:date="2017-03-13T13:01:00Z">
              <w:r w:rsidRPr="00811766">
                <w:rPr>
                  <w:rFonts w:eastAsia="MS Gothic"/>
                  <w:color w:val="000000"/>
                  <w:sz w:val="16"/>
                  <w:szCs w:val="16"/>
                  <w:rPrChange w:id="16097" w:author="Kazuhiro Takagi" w:date="2017-03-13T13:02:00Z">
                    <w:rPr>
                      <w:rFonts w:ascii="MS Gothic" w:eastAsia="MS Gothic" w:hAnsi="MS Gothic"/>
                      <w:color w:val="000000"/>
                      <w:szCs w:val="22"/>
                    </w:rPr>
                  </w:rPrChange>
                </w:rPr>
                <w:t>40701952</w:t>
              </w:r>
            </w:ins>
            <w:ins w:id="16098" w:author=" " w:date="2017-03-09T14:10:00Z">
              <w:del w:id="16099" w:author="Kazuhiro Takagi" w:date="2017-03-13T13:01:00Z">
                <w:r w:rsidR="00A3292C" w:rsidRPr="00811766" w:rsidDel="00811766">
                  <w:rPr>
                    <w:sz w:val="16"/>
                    <w:szCs w:val="16"/>
                    <w:rPrChange w:id="16100"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101" w:author=" " w:date="2017-03-09T14:05:00Z"/>
                <w:sz w:val="15"/>
                <w:szCs w:val="15"/>
                <w:lang w:eastAsia="ja-JP"/>
                <w:rPrChange w:id="16102" w:author=" " w:date="2017-03-09T14:11:00Z">
                  <w:rPr>
                    <w:ins w:id="16103" w:author=" " w:date="2017-03-09T14:05:00Z"/>
                    <w:sz w:val="18"/>
                    <w:szCs w:val="18"/>
                    <w:lang w:eastAsia="ja-JP"/>
                  </w:rPr>
                </w:rPrChange>
              </w:rPr>
            </w:pPr>
            <w:ins w:id="16104" w:author=" " w:date="2017-03-09T14:13:00Z">
              <w:r>
                <w:rPr>
                  <w:rFonts w:hint="eastAsia"/>
                  <w:sz w:val="15"/>
                  <w:szCs w:val="15"/>
                  <w:lang w:eastAsia="ja-JP"/>
                </w:rPr>
                <w:t>0</w:t>
              </w:r>
            </w:ins>
          </w:p>
        </w:tc>
      </w:tr>
      <w:tr w:rsidR="00A3292C" w:rsidRPr="00E8715A" w:rsidTr="002A2ECF">
        <w:trPr>
          <w:jc w:val="center"/>
          <w:ins w:id="16105"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106" w:author=" " w:date="2017-03-09T14:04:00Z"/>
                <w:b/>
                <w:sz w:val="15"/>
                <w:szCs w:val="15"/>
                <w:lang w:eastAsia="ja-JP"/>
                <w:rPrChange w:id="16107" w:author=" " w:date="2017-03-09T14:11:00Z">
                  <w:rPr>
                    <w:ins w:id="16108" w:author=" " w:date="2017-03-09T14:04:00Z"/>
                    <w:b/>
                    <w:sz w:val="16"/>
                    <w:lang w:eastAsia="ja-JP"/>
                  </w:rPr>
                </w:rPrChange>
              </w:rPr>
            </w:pPr>
            <w:ins w:id="16109" w:author=" " w:date="2017-03-09T14:04:00Z">
              <w:r w:rsidRPr="00A3292C">
                <w:rPr>
                  <w:b/>
                  <w:sz w:val="15"/>
                  <w:szCs w:val="15"/>
                  <w:lang w:eastAsia="ja-JP"/>
                  <w:rPrChange w:id="16110" w:author=" " w:date="2017-03-09T14:11:00Z">
                    <w:rPr>
                      <w:b/>
                      <w:sz w:val="16"/>
                      <w:lang w:eastAsia="ja-JP"/>
                    </w:rPr>
                  </w:rPrChange>
                </w:rPr>
                <w:t>4</w:t>
              </w:r>
            </w:ins>
          </w:p>
        </w:tc>
        <w:tc>
          <w:tcPr>
            <w:tcW w:w="1477" w:type="dxa"/>
            <w:tcBorders>
              <w:left w:val="single" w:sz="4" w:space="0" w:color="auto"/>
              <w:right w:val="single" w:sz="4" w:space="0" w:color="auto"/>
            </w:tcBorders>
          </w:tcPr>
          <w:p w:rsidR="00A3292C" w:rsidRPr="00811766" w:rsidRDefault="00F24CAC">
            <w:pPr>
              <w:jc w:val="right"/>
              <w:rPr>
                <w:ins w:id="16111" w:author=" " w:date="2017-03-09T14:04:00Z"/>
                <w:sz w:val="16"/>
                <w:szCs w:val="16"/>
                <w:lang w:eastAsia="ja-JP"/>
                <w:rPrChange w:id="16112" w:author="Kazuhiro Takagi" w:date="2017-03-13T13:02:00Z">
                  <w:rPr>
                    <w:ins w:id="16113" w:author=" " w:date="2017-03-09T14:04:00Z"/>
                    <w:sz w:val="18"/>
                    <w:szCs w:val="18"/>
                    <w:lang w:eastAsia="ja-JP"/>
                  </w:rPr>
                </w:rPrChange>
              </w:rPr>
              <w:pPrChange w:id="16114" w:author="Kazuhiro Takagi" w:date="2017-03-13T13:01:00Z">
                <w:pPr>
                  <w:pStyle w:val="CETextBody"/>
                  <w:jc w:val="right"/>
                </w:pPr>
              </w:pPrChange>
            </w:pPr>
            <w:ins w:id="16115" w:author="Kazuhiro Takagi" w:date="2017-03-13T12:59:00Z">
              <w:r w:rsidRPr="00811766">
                <w:rPr>
                  <w:rFonts w:eastAsia="MS Gothic"/>
                  <w:color w:val="000000"/>
                  <w:sz w:val="16"/>
                  <w:szCs w:val="16"/>
                  <w:rPrChange w:id="16116" w:author="Kazuhiro Takagi" w:date="2017-03-13T13:02:00Z">
                    <w:rPr>
                      <w:rFonts w:ascii="MS Gothic" w:eastAsia="MS Gothic" w:hAnsi="MS Gothic"/>
                      <w:color w:val="000000"/>
                      <w:szCs w:val="22"/>
                    </w:rPr>
                  </w:rPrChange>
                </w:rPr>
                <w:t>913408</w:t>
              </w:r>
            </w:ins>
            <w:ins w:id="16117" w:author=" " w:date="2017-03-09T14:09:00Z">
              <w:del w:id="16118" w:author="Kazuhiro Takagi" w:date="2017-03-13T12:59:00Z">
                <w:r w:rsidR="00A3292C" w:rsidRPr="00811766" w:rsidDel="00F24CAC">
                  <w:rPr>
                    <w:sz w:val="16"/>
                    <w:szCs w:val="16"/>
                    <w:rPrChange w:id="16119" w:author="Kazuhiro Takagi" w:date="2017-03-13T13:02:00Z">
                      <w:rPr/>
                    </w:rPrChange>
                  </w:rPr>
                  <w:delText>839680</w:delText>
                </w:r>
              </w:del>
            </w:ins>
          </w:p>
        </w:tc>
        <w:tc>
          <w:tcPr>
            <w:tcW w:w="1477" w:type="dxa"/>
            <w:tcBorders>
              <w:left w:val="single" w:sz="4" w:space="0" w:color="auto"/>
              <w:right w:val="single" w:sz="4" w:space="0" w:color="auto"/>
            </w:tcBorders>
          </w:tcPr>
          <w:p w:rsidR="00A3292C" w:rsidRPr="00811766" w:rsidRDefault="00811766">
            <w:pPr>
              <w:jc w:val="right"/>
              <w:rPr>
                <w:ins w:id="16120" w:author=" " w:date="2017-03-09T14:05:00Z"/>
                <w:sz w:val="16"/>
                <w:szCs w:val="16"/>
                <w:lang w:eastAsia="ja-JP"/>
                <w:rPrChange w:id="16121" w:author="Kazuhiro Takagi" w:date="2017-03-13T13:02:00Z">
                  <w:rPr>
                    <w:ins w:id="16122" w:author=" " w:date="2017-03-09T14:05:00Z"/>
                    <w:sz w:val="18"/>
                    <w:szCs w:val="18"/>
                    <w:lang w:eastAsia="ja-JP"/>
                  </w:rPr>
                </w:rPrChange>
              </w:rPr>
              <w:pPrChange w:id="16123" w:author="Kazuhiro Takagi" w:date="2017-03-13T13:02:00Z">
                <w:pPr>
                  <w:pStyle w:val="CETextBody"/>
                  <w:jc w:val="right"/>
                </w:pPr>
              </w:pPrChange>
            </w:pPr>
            <w:ins w:id="16124" w:author="Kazuhiro Takagi" w:date="2017-03-13T13:01:00Z">
              <w:r w:rsidRPr="00811766">
                <w:rPr>
                  <w:rFonts w:eastAsia="MS Gothic"/>
                  <w:color w:val="000000"/>
                  <w:sz w:val="16"/>
                  <w:szCs w:val="16"/>
                  <w:rPrChange w:id="16125" w:author="Kazuhiro Takagi" w:date="2017-03-13T13:02:00Z">
                    <w:rPr>
                      <w:rFonts w:ascii="MS Gothic" w:eastAsia="MS Gothic" w:hAnsi="MS Gothic"/>
                      <w:color w:val="000000"/>
                      <w:szCs w:val="22"/>
                    </w:rPr>
                  </w:rPrChange>
                </w:rPr>
                <w:t>40685568</w:t>
              </w:r>
            </w:ins>
            <w:ins w:id="16126" w:author=" " w:date="2017-03-09T14:10:00Z">
              <w:del w:id="16127" w:author="Kazuhiro Takagi" w:date="2017-03-13T13:01:00Z">
                <w:r w:rsidR="00A3292C" w:rsidRPr="00811766" w:rsidDel="00811766">
                  <w:rPr>
                    <w:sz w:val="16"/>
                    <w:szCs w:val="16"/>
                    <w:rPrChange w:id="16128"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129" w:author=" " w:date="2017-03-09T14:05:00Z"/>
                <w:sz w:val="15"/>
                <w:szCs w:val="15"/>
                <w:lang w:eastAsia="ja-JP"/>
                <w:rPrChange w:id="16130" w:author=" " w:date="2017-03-09T14:11:00Z">
                  <w:rPr>
                    <w:ins w:id="16131" w:author=" " w:date="2017-03-09T14:05:00Z"/>
                    <w:sz w:val="18"/>
                    <w:szCs w:val="18"/>
                    <w:lang w:eastAsia="ja-JP"/>
                  </w:rPr>
                </w:rPrChange>
              </w:rPr>
            </w:pPr>
            <w:ins w:id="16132" w:author=" " w:date="2017-03-09T14:13:00Z">
              <w:r>
                <w:rPr>
                  <w:rFonts w:hint="eastAsia"/>
                  <w:sz w:val="15"/>
                  <w:szCs w:val="15"/>
                  <w:lang w:eastAsia="ja-JP"/>
                </w:rPr>
                <w:t>0</w:t>
              </w:r>
            </w:ins>
          </w:p>
        </w:tc>
      </w:tr>
      <w:tr w:rsidR="00A3292C" w:rsidRPr="00E8715A" w:rsidTr="002A2ECF">
        <w:trPr>
          <w:jc w:val="center"/>
          <w:ins w:id="16133"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134" w:author=" " w:date="2017-03-09T14:04:00Z"/>
                <w:b/>
                <w:sz w:val="15"/>
                <w:szCs w:val="15"/>
                <w:lang w:eastAsia="ja-JP"/>
                <w:rPrChange w:id="16135" w:author=" " w:date="2017-03-09T14:11:00Z">
                  <w:rPr>
                    <w:ins w:id="16136" w:author=" " w:date="2017-03-09T14:04:00Z"/>
                    <w:b/>
                    <w:sz w:val="16"/>
                    <w:lang w:eastAsia="ja-JP"/>
                  </w:rPr>
                </w:rPrChange>
              </w:rPr>
            </w:pPr>
            <w:ins w:id="16137" w:author=" " w:date="2017-03-09T14:04:00Z">
              <w:r w:rsidRPr="00A3292C">
                <w:rPr>
                  <w:b/>
                  <w:sz w:val="15"/>
                  <w:szCs w:val="15"/>
                  <w:lang w:eastAsia="ja-JP"/>
                  <w:rPrChange w:id="16138" w:author=" " w:date="2017-03-09T14:11:00Z">
                    <w:rPr>
                      <w:b/>
                      <w:sz w:val="16"/>
                      <w:lang w:eastAsia="ja-JP"/>
                    </w:rPr>
                  </w:rPrChange>
                </w:rPr>
                <w:t>5</w:t>
              </w:r>
            </w:ins>
          </w:p>
        </w:tc>
        <w:tc>
          <w:tcPr>
            <w:tcW w:w="1477" w:type="dxa"/>
            <w:tcBorders>
              <w:left w:val="single" w:sz="4" w:space="0" w:color="auto"/>
              <w:right w:val="single" w:sz="4" w:space="0" w:color="auto"/>
            </w:tcBorders>
          </w:tcPr>
          <w:p w:rsidR="00A3292C" w:rsidRPr="00811766" w:rsidRDefault="00F24CAC">
            <w:pPr>
              <w:jc w:val="right"/>
              <w:rPr>
                <w:ins w:id="16139" w:author=" " w:date="2017-03-09T14:04:00Z"/>
                <w:sz w:val="16"/>
                <w:szCs w:val="16"/>
                <w:lang w:eastAsia="ja-JP"/>
                <w:rPrChange w:id="16140" w:author="Kazuhiro Takagi" w:date="2017-03-13T13:02:00Z">
                  <w:rPr>
                    <w:ins w:id="16141" w:author=" " w:date="2017-03-09T14:04:00Z"/>
                    <w:sz w:val="18"/>
                    <w:szCs w:val="18"/>
                    <w:lang w:eastAsia="ja-JP"/>
                  </w:rPr>
                </w:rPrChange>
              </w:rPr>
              <w:pPrChange w:id="16142" w:author="Kazuhiro Takagi" w:date="2017-03-13T13:01:00Z">
                <w:pPr>
                  <w:pStyle w:val="CETextBody"/>
                  <w:jc w:val="right"/>
                </w:pPr>
              </w:pPrChange>
            </w:pPr>
            <w:ins w:id="16143" w:author="Kazuhiro Takagi" w:date="2017-03-13T13:00:00Z">
              <w:r w:rsidRPr="00811766">
                <w:rPr>
                  <w:rFonts w:eastAsia="MS Gothic"/>
                  <w:color w:val="000000"/>
                  <w:sz w:val="16"/>
                  <w:szCs w:val="16"/>
                  <w:rPrChange w:id="16144" w:author="Kazuhiro Takagi" w:date="2017-03-13T13:02:00Z">
                    <w:rPr>
                      <w:rFonts w:ascii="MS Gothic" w:eastAsia="MS Gothic" w:hAnsi="MS Gothic"/>
                      <w:color w:val="000000"/>
                      <w:szCs w:val="22"/>
                    </w:rPr>
                  </w:rPrChange>
                </w:rPr>
                <w:t>880640</w:t>
              </w:r>
            </w:ins>
            <w:ins w:id="16145" w:author=" " w:date="2017-03-09T14:09:00Z">
              <w:del w:id="16146" w:author="Kazuhiro Takagi" w:date="2017-03-13T13:00:00Z">
                <w:r w:rsidR="00A3292C" w:rsidRPr="00811766" w:rsidDel="00F24CAC">
                  <w:rPr>
                    <w:sz w:val="16"/>
                    <w:szCs w:val="16"/>
                    <w:rPrChange w:id="16147" w:author="Kazuhiro Takagi" w:date="2017-03-13T13:02:00Z">
                      <w:rPr/>
                    </w:rPrChange>
                  </w:rPr>
                  <w:delText>831488</w:delText>
                </w:r>
              </w:del>
            </w:ins>
          </w:p>
        </w:tc>
        <w:tc>
          <w:tcPr>
            <w:tcW w:w="1477" w:type="dxa"/>
            <w:tcBorders>
              <w:left w:val="single" w:sz="4" w:space="0" w:color="auto"/>
              <w:right w:val="single" w:sz="4" w:space="0" w:color="auto"/>
            </w:tcBorders>
          </w:tcPr>
          <w:p w:rsidR="00A3292C" w:rsidRPr="00811766" w:rsidRDefault="00811766">
            <w:pPr>
              <w:jc w:val="right"/>
              <w:rPr>
                <w:ins w:id="16148" w:author=" " w:date="2017-03-09T14:05:00Z"/>
                <w:sz w:val="16"/>
                <w:szCs w:val="16"/>
                <w:lang w:eastAsia="ja-JP"/>
                <w:rPrChange w:id="16149" w:author="Kazuhiro Takagi" w:date="2017-03-13T13:02:00Z">
                  <w:rPr>
                    <w:ins w:id="16150" w:author=" " w:date="2017-03-09T14:05:00Z"/>
                    <w:sz w:val="18"/>
                    <w:szCs w:val="18"/>
                    <w:lang w:eastAsia="ja-JP"/>
                  </w:rPr>
                </w:rPrChange>
              </w:rPr>
              <w:pPrChange w:id="16151" w:author="Kazuhiro Takagi" w:date="2017-03-13T13:02:00Z">
                <w:pPr>
                  <w:pStyle w:val="CETextBody"/>
                  <w:jc w:val="right"/>
                </w:pPr>
              </w:pPrChange>
            </w:pPr>
            <w:ins w:id="16152" w:author="Kazuhiro Takagi" w:date="2017-03-13T13:01:00Z">
              <w:r w:rsidRPr="00811766">
                <w:rPr>
                  <w:rFonts w:eastAsia="MS Gothic"/>
                  <w:color w:val="000000"/>
                  <w:sz w:val="16"/>
                  <w:szCs w:val="16"/>
                  <w:rPrChange w:id="16153" w:author="Kazuhiro Takagi" w:date="2017-03-13T13:02:00Z">
                    <w:rPr>
                      <w:rFonts w:ascii="MS Gothic" w:eastAsia="MS Gothic" w:hAnsi="MS Gothic"/>
                      <w:color w:val="000000"/>
                      <w:szCs w:val="22"/>
                    </w:rPr>
                  </w:rPrChange>
                </w:rPr>
                <w:t>40677376</w:t>
              </w:r>
            </w:ins>
            <w:ins w:id="16154" w:author=" " w:date="2017-03-09T14:10:00Z">
              <w:del w:id="16155" w:author="Kazuhiro Takagi" w:date="2017-03-13T13:01:00Z">
                <w:r w:rsidR="00A3292C" w:rsidRPr="00811766" w:rsidDel="00811766">
                  <w:rPr>
                    <w:sz w:val="16"/>
                    <w:szCs w:val="16"/>
                    <w:rPrChange w:id="16156" w:author="Kazuhiro Takagi" w:date="2017-03-13T13:02:00Z">
                      <w:rPr/>
                    </w:rPrChange>
                  </w:rPr>
                  <w:delText>40452096</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157" w:author=" " w:date="2017-03-09T14:05:00Z"/>
                <w:sz w:val="15"/>
                <w:szCs w:val="15"/>
                <w:lang w:eastAsia="ja-JP"/>
                <w:rPrChange w:id="16158" w:author=" " w:date="2017-03-09T14:11:00Z">
                  <w:rPr>
                    <w:ins w:id="16159" w:author=" " w:date="2017-03-09T14:05:00Z"/>
                    <w:sz w:val="18"/>
                    <w:szCs w:val="18"/>
                    <w:lang w:eastAsia="ja-JP"/>
                  </w:rPr>
                </w:rPrChange>
              </w:rPr>
            </w:pPr>
            <w:ins w:id="16160" w:author=" " w:date="2017-03-09T14:13:00Z">
              <w:r>
                <w:rPr>
                  <w:rFonts w:hint="eastAsia"/>
                  <w:sz w:val="15"/>
                  <w:szCs w:val="15"/>
                  <w:lang w:eastAsia="ja-JP"/>
                </w:rPr>
                <w:t>0</w:t>
              </w:r>
            </w:ins>
          </w:p>
        </w:tc>
      </w:tr>
      <w:tr w:rsidR="00A3292C" w:rsidRPr="00E8715A" w:rsidTr="002A2ECF">
        <w:trPr>
          <w:jc w:val="center"/>
          <w:ins w:id="16161"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162" w:author=" " w:date="2017-03-09T14:04:00Z"/>
                <w:b/>
                <w:sz w:val="15"/>
                <w:szCs w:val="15"/>
                <w:lang w:eastAsia="ja-JP"/>
                <w:rPrChange w:id="16163" w:author=" " w:date="2017-03-09T14:11:00Z">
                  <w:rPr>
                    <w:ins w:id="16164" w:author=" " w:date="2017-03-09T14:04:00Z"/>
                    <w:b/>
                    <w:sz w:val="16"/>
                    <w:lang w:eastAsia="ja-JP"/>
                  </w:rPr>
                </w:rPrChange>
              </w:rPr>
            </w:pPr>
            <w:ins w:id="16165" w:author=" " w:date="2017-03-09T14:04:00Z">
              <w:r w:rsidRPr="00A3292C">
                <w:rPr>
                  <w:b/>
                  <w:sz w:val="15"/>
                  <w:szCs w:val="15"/>
                  <w:lang w:eastAsia="ja-JP"/>
                  <w:rPrChange w:id="16166" w:author=" " w:date="2017-03-09T14:11:00Z">
                    <w:rPr>
                      <w:b/>
                      <w:sz w:val="16"/>
                      <w:lang w:eastAsia="ja-JP"/>
                    </w:rPr>
                  </w:rPrChange>
                </w:rPr>
                <w:t>6</w:t>
              </w:r>
            </w:ins>
          </w:p>
        </w:tc>
        <w:tc>
          <w:tcPr>
            <w:tcW w:w="1477" w:type="dxa"/>
            <w:tcBorders>
              <w:left w:val="single" w:sz="4" w:space="0" w:color="auto"/>
              <w:right w:val="single" w:sz="4" w:space="0" w:color="auto"/>
            </w:tcBorders>
          </w:tcPr>
          <w:p w:rsidR="00A3292C" w:rsidRPr="00811766" w:rsidRDefault="00811766">
            <w:pPr>
              <w:jc w:val="right"/>
              <w:rPr>
                <w:ins w:id="16167" w:author=" " w:date="2017-03-09T14:04:00Z"/>
                <w:sz w:val="16"/>
                <w:szCs w:val="16"/>
                <w:lang w:eastAsia="ja-JP"/>
                <w:rPrChange w:id="16168" w:author="Kazuhiro Takagi" w:date="2017-03-13T13:02:00Z">
                  <w:rPr>
                    <w:ins w:id="16169" w:author=" " w:date="2017-03-09T14:04:00Z"/>
                    <w:sz w:val="18"/>
                    <w:szCs w:val="18"/>
                    <w:lang w:eastAsia="ja-JP"/>
                  </w:rPr>
                </w:rPrChange>
              </w:rPr>
              <w:pPrChange w:id="16170" w:author="Kazuhiro Takagi" w:date="2017-03-13T13:01:00Z">
                <w:pPr>
                  <w:pStyle w:val="CETextBody"/>
                  <w:jc w:val="right"/>
                </w:pPr>
              </w:pPrChange>
            </w:pPr>
            <w:ins w:id="16171" w:author="Kazuhiro Takagi" w:date="2017-03-13T13:00:00Z">
              <w:r w:rsidRPr="00811766">
                <w:rPr>
                  <w:rFonts w:eastAsia="MS Gothic"/>
                  <w:color w:val="000000"/>
                  <w:sz w:val="16"/>
                  <w:szCs w:val="16"/>
                  <w:rPrChange w:id="16172" w:author="Kazuhiro Takagi" w:date="2017-03-13T13:02:00Z">
                    <w:rPr>
                      <w:rFonts w:ascii="MS Gothic" w:eastAsia="MS Gothic" w:hAnsi="MS Gothic"/>
                      <w:color w:val="000000"/>
                      <w:szCs w:val="22"/>
                    </w:rPr>
                  </w:rPrChange>
                </w:rPr>
                <w:t>880640</w:t>
              </w:r>
            </w:ins>
            <w:ins w:id="16173" w:author=" " w:date="2017-03-09T14:09:00Z">
              <w:del w:id="16174" w:author="Kazuhiro Takagi" w:date="2017-03-13T13:00:00Z">
                <w:r w:rsidR="00A3292C" w:rsidRPr="00811766" w:rsidDel="00811766">
                  <w:rPr>
                    <w:sz w:val="16"/>
                    <w:szCs w:val="16"/>
                    <w:rPrChange w:id="16175" w:author="Kazuhiro Takagi" w:date="2017-03-13T13:02:00Z">
                      <w:rPr/>
                    </w:rPrChange>
                  </w:rPr>
                  <w:delText>831488</w:delText>
                </w:r>
              </w:del>
            </w:ins>
          </w:p>
        </w:tc>
        <w:tc>
          <w:tcPr>
            <w:tcW w:w="1477" w:type="dxa"/>
            <w:tcBorders>
              <w:left w:val="single" w:sz="4" w:space="0" w:color="auto"/>
              <w:right w:val="single" w:sz="4" w:space="0" w:color="auto"/>
            </w:tcBorders>
          </w:tcPr>
          <w:p w:rsidR="00A3292C" w:rsidRPr="00811766" w:rsidRDefault="00811766">
            <w:pPr>
              <w:jc w:val="right"/>
              <w:rPr>
                <w:ins w:id="16176" w:author=" " w:date="2017-03-09T14:05:00Z"/>
                <w:sz w:val="16"/>
                <w:szCs w:val="16"/>
                <w:lang w:eastAsia="ja-JP"/>
                <w:rPrChange w:id="16177" w:author="Kazuhiro Takagi" w:date="2017-03-13T13:02:00Z">
                  <w:rPr>
                    <w:ins w:id="16178" w:author=" " w:date="2017-03-09T14:05:00Z"/>
                    <w:sz w:val="18"/>
                    <w:szCs w:val="18"/>
                    <w:lang w:eastAsia="ja-JP"/>
                  </w:rPr>
                </w:rPrChange>
              </w:rPr>
              <w:pPrChange w:id="16179" w:author="Kazuhiro Takagi" w:date="2017-03-13T13:02:00Z">
                <w:pPr>
                  <w:pStyle w:val="CETextBody"/>
                  <w:jc w:val="right"/>
                </w:pPr>
              </w:pPrChange>
            </w:pPr>
            <w:ins w:id="16180" w:author="Kazuhiro Takagi" w:date="2017-03-13T13:01:00Z">
              <w:r w:rsidRPr="00811766">
                <w:rPr>
                  <w:rFonts w:eastAsia="MS Gothic"/>
                  <w:color w:val="000000"/>
                  <w:sz w:val="16"/>
                  <w:szCs w:val="16"/>
                  <w:rPrChange w:id="16181" w:author="Kazuhiro Takagi" w:date="2017-03-13T13:02:00Z">
                    <w:rPr>
                      <w:rFonts w:ascii="MS Gothic" w:eastAsia="MS Gothic" w:hAnsi="MS Gothic"/>
                      <w:color w:val="000000"/>
                      <w:szCs w:val="22"/>
                    </w:rPr>
                  </w:rPrChange>
                </w:rPr>
                <w:t>40677376</w:t>
              </w:r>
            </w:ins>
            <w:ins w:id="16182" w:author=" " w:date="2017-03-09T14:10:00Z">
              <w:del w:id="16183" w:author="Kazuhiro Takagi" w:date="2017-03-13T13:01:00Z">
                <w:r w:rsidR="00A3292C" w:rsidRPr="00811766" w:rsidDel="00811766">
                  <w:rPr>
                    <w:sz w:val="16"/>
                    <w:szCs w:val="16"/>
                    <w:rPrChange w:id="16184" w:author="Kazuhiro Takagi" w:date="2017-03-13T13:02:00Z">
                      <w:rPr/>
                    </w:rPrChange>
                  </w:rPr>
                  <w:delText>40452096</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185" w:author=" " w:date="2017-03-09T14:05:00Z"/>
                <w:sz w:val="15"/>
                <w:szCs w:val="15"/>
                <w:lang w:eastAsia="ja-JP"/>
                <w:rPrChange w:id="16186" w:author=" " w:date="2017-03-09T14:11:00Z">
                  <w:rPr>
                    <w:ins w:id="16187" w:author=" " w:date="2017-03-09T14:05:00Z"/>
                    <w:sz w:val="18"/>
                    <w:szCs w:val="18"/>
                    <w:lang w:eastAsia="ja-JP"/>
                  </w:rPr>
                </w:rPrChange>
              </w:rPr>
            </w:pPr>
            <w:ins w:id="16188" w:author=" " w:date="2017-03-09T14:13:00Z">
              <w:r>
                <w:rPr>
                  <w:rFonts w:hint="eastAsia"/>
                  <w:sz w:val="15"/>
                  <w:szCs w:val="15"/>
                  <w:lang w:eastAsia="ja-JP"/>
                </w:rPr>
                <w:t>0</w:t>
              </w:r>
            </w:ins>
          </w:p>
        </w:tc>
      </w:tr>
      <w:tr w:rsidR="00A3292C" w:rsidRPr="00E8715A" w:rsidTr="002A2ECF">
        <w:trPr>
          <w:jc w:val="center"/>
          <w:ins w:id="16189"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190" w:author=" " w:date="2017-03-09T14:04:00Z"/>
                <w:b/>
                <w:sz w:val="15"/>
                <w:szCs w:val="15"/>
                <w:lang w:eastAsia="ja-JP"/>
                <w:rPrChange w:id="16191" w:author=" " w:date="2017-03-09T14:11:00Z">
                  <w:rPr>
                    <w:ins w:id="16192" w:author=" " w:date="2017-03-09T14:04:00Z"/>
                    <w:b/>
                    <w:sz w:val="16"/>
                    <w:lang w:eastAsia="ja-JP"/>
                  </w:rPr>
                </w:rPrChange>
              </w:rPr>
            </w:pPr>
            <w:ins w:id="16193" w:author=" " w:date="2017-03-09T14:04:00Z">
              <w:r w:rsidRPr="00A3292C">
                <w:rPr>
                  <w:b/>
                  <w:sz w:val="15"/>
                  <w:szCs w:val="15"/>
                  <w:lang w:eastAsia="ja-JP"/>
                  <w:rPrChange w:id="16194" w:author=" " w:date="2017-03-09T14:11:00Z">
                    <w:rPr>
                      <w:b/>
                      <w:sz w:val="16"/>
                      <w:lang w:eastAsia="ja-JP"/>
                    </w:rPr>
                  </w:rPrChange>
                </w:rPr>
                <w:t>7</w:t>
              </w:r>
            </w:ins>
          </w:p>
        </w:tc>
        <w:tc>
          <w:tcPr>
            <w:tcW w:w="1477" w:type="dxa"/>
            <w:tcBorders>
              <w:left w:val="single" w:sz="4" w:space="0" w:color="auto"/>
              <w:right w:val="single" w:sz="4" w:space="0" w:color="auto"/>
            </w:tcBorders>
          </w:tcPr>
          <w:p w:rsidR="00A3292C" w:rsidRPr="00811766" w:rsidRDefault="00811766">
            <w:pPr>
              <w:jc w:val="right"/>
              <w:rPr>
                <w:ins w:id="16195" w:author=" " w:date="2017-03-09T14:04:00Z"/>
                <w:sz w:val="16"/>
                <w:szCs w:val="16"/>
                <w:lang w:eastAsia="ja-JP"/>
                <w:rPrChange w:id="16196" w:author="Kazuhiro Takagi" w:date="2017-03-13T13:02:00Z">
                  <w:rPr>
                    <w:ins w:id="16197" w:author=" " w:date="2017-03-09T14:04:00Z"/>
                    <w:sz w:val="18"/>
                    <w:szCs w:val="18"/>
                    <w:lang w:eastAsia="ja-JP"/>
                  </w:rPr>
                </w:rPrChange>
              </w:rPr>
              <w:pPrChange w:id="16198" w:author="Kazuhiro Takagi" w:date="2017-03-13T13:00:00Z">
                <w:pPr>
                  <w:pStyle w:val="CETextBody"/>
                  <w:jc w:val="right"/>
                </w:pPr>
              </w:pPrChange>
            </w:pPr>
            <w:ins w:id="16199" w:author="Kazuhiro Takagi" w:date="2017-03-13T13:00:00Z">
              <w:r w:rsidRPr="00811766">
                <w:rPr>
                  <w:rFonts w:eastAsia="MS Gothic"/>
                  <w:color w:val="000000"/>
                  <w:sz w:val="16"/>
                  <w:szCs w:val="16"/>
                  <w:rPrChange w:id="16200" w:author="Kazuhiro Takagi" w:date="2017-03-13T13:02:00Z">
                    <w:rPr>
                      <w:rFonts w:ascii="MS Gothic" w:eastAsia="MS Gothic" w:hAnsi="MS Gothic"/>
                      <w:color w:val="000000"/>
                      <w:szCs w:val="22"/>
                    </w:rPr>
                  </w:rPrChange>
                </w:rPr>
                <w:t>880640</w:t>
              </w:r>
            </w:ins>
            <w:ins w:id="16201" w:author=" " w:date="2017-03-09T14:09:00Z">
              <w:del w:id="16202" w:author="Kazuhiro Takagi" w:date="2017-03-13T13:00:00Z">
                <w:r w:rsidR="00A3292C" w:rsidRPr="00811766" w:rsidDel="00811766">
                  <w:rPr>
                    <w:sz w:val="16"/>
                    <w:szCs w:val="16"/>
                    <w:rPrChange w:id="16203"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204" w:author=" " w:date="2017-03-09T14:05:00Z"/>
                <w:sz w:val="16"/>
                <w:szCs w:val="16"/>
                <w:lang w:eastAsia="ja-JP"/>
                <w:rPrChange w:id="16205" w:author="Kazuhiro Takagi" w:date="2017-03-13T13:02:00Z">
                  <w:rPr>
                    <w:ins w:id="16206" w:author=" " w:date="2017-03-09T14:05:00Z"/>
                    <w:sz w:val="18"/>
                    <w:szCs w:val="18"/>
                    <w:lang w:eastAsia="ja-JP"/>
                  </w:rPr>
                </w:rPrChange>
              </w:rPr>
              <w:pPrChange w:id="16207" w:author="Kazuhiro Takagi" w:date="2017-03-13T13:02:00Z">
                <w:pPr>
                  <w:pStyle w:val="CETextBody"/>
                  <w:jc w:val="right"/>
                </w:pPr>
              </w:pPrChange>
            </w:pPr>
            <w:ins w:id="16208" w:author="Kazuhiro Takagi" w:date="2017-03-13T13:01:00Z">
              <w:r w:rsidRPr="00811766">
                <w:rPr>
                  <w:rFonts w:eastAsia="MS Gothic"/>
                  <w:color w:val="000000"/>
                  <w:sz w:val="16"/>
                  <w:szCs w:val="16"/>
                  <w:rPrChange w:id="16209" w:author="Kazuhiro Takagi" w:date="2017-03-13T13:02:00Z">
                    <w:rPr>
                      <w:rFonts w:ascii="MS Gothic" w:eastAsia="MS Gothic" w:hAnsi="MS Gothic"/>
                      <w:color w:val="000000"/>
                      <w:szCs w:val="22"/>
                    </w:rPr>
                  </w:rPrChange>
                </w:rPr>
                <w:t>40677376</w:t>
              </w:r>
            </w:ins>
            <w:ins w:id="16210" w:author=" " w:date="2017-03-09T14:10:00Z">
              <w:del w:id="16211" w:author="Kazuhiro Takagi" w:date="2017-03-13T13:01:00Z">
                <w:r w:rsidR="00A3292C" w:rsidRPr="00811766" w:rsidDel="00811766">
                  <w:rPr>
                    <w:sz w:val="16"/>
                    <w:szCs w:val="16"/>
                    <w:rPrChange w:id="16212"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213" w:author=" " w:date="2017-03-09T14:05:00Z"/>
                <w:sz w:val="15"/>
                <w:szCs w:val="15"/>
                <w:lang w:eastAsia="ja-JP"/>
                <w:rPrChange w:id="16214" w:author=" " w:date="2017-03-09T14:11:00Z">
                  <w:rPr>
                    <w:ins w:id="16215" w:author=" " w:date="2017-03-09T14:05:00Z"/>
                    <w:sz w:val="18"/>
                    <w:szCs w:val="18"/>
                    <w:lang w:eastAsia="ja-JP"/>
                  </w:rPr>
                </w:rPrChange>
              </w:rPr>
            </w:pPr>
            <w:ins w:id="16216" w:author=" " w:date="2017-03-09T14:13:00Z">
              <w:r>
                <w:rPr>
                  <w:rFonts w:hint="eastAsia"/>
                  <w:sz w:val="15"/>
                  <w:szCs w:val="15"/>
                  <w:lang w:eastAsia="ja-JP"/>
                </w:rPr>
                <w:t>0</w:t>
              </w:r>
            </w:ins>
          </w:p>
        </w:tc>
      </w:tr>
      <w:tr w:rsidR="00A3292C" w:rsidRPr="00E8715A" w:rsidTr="002A2ECF">
        <w:trPr>
          <w:jc w:val="center"/>
          <w:ins w:id="16217"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218" w:author=" " w:date="2017-03-09T14:04:00Z"/>
                <w:b/>
                <w:sz w:val="15"/>
                <w:szCs w:val="15"/>
                <w:lang w:eastAsia="ja-JP"/>
                <w:rPrChange w:id="16219" w:author=" " w:date="2017-03-09T14:11:00Z">
                  <w:rPr>
                    <w:ins w:id="16220" w:author=" " w:date="2017-03-09T14:04:00Z"/>
                    <w:b/>
                    <w:sz w:val="16"/>
                    <w:lang w:eastAsia="ja-JP"/>
                  </w:rPr>
                </w:rPrChange>
              </w:rPr>
            </w:pPr>
            <w:ins w:id="16221" w:author=" " w:date="2017-03-09T14:04:00Z">
              <w:r w:rsidRPr="00A3292C">
                <w:rPr>
                  <w:b/>
                  <w:sz w:val="15"/>
                  <w:szCs w:val="15"/>
                  <w:lang w:eastAsia="ja-JP"/>
                  <w:rPrChange w:id="16222" w:author=" " w:date="2017-03-09T14:11:00Z">
                    <w:rPr>
                      <w:b/>
                      <w:sz w:val="16"/>
                      <w:lang w:eastAsia="ja-JP"/>
                    </w:rPr>
                  </w:rPrChange>
                </w:rPr>
                <w:t>8</w:t>
              </w:r>
            </w:ins>
          </w:p>
        </w:tc>
        <w:tc>
          <w:tcPr>
            <w:tcW w:w="1477" w:type="dxa"/>
            <w:tcBorders>
              <w:left w:val="single" w:sz="4" w:space="0" w:color="auto"/>
              <w:right w:val="single" w:sz="4" w:space="0" w:color="auto"/>
            </w:tcBorders>
          </w:tcPr>
          <w:p w:rsidR="00A3292C" w:rsidRPr="00811766" w:rsidRDefault="00811766">
            <w:pPr>
              <w:jc w:val="right"/>
              <w:rPr>
                <w:ins w:id="16223" w:author=" " w:date="2017-03-09T14:04:00Z"/>
                <w:sz w:val="16"/>
                <w:szCs w:val="16"/>
                <w:lang w:eastAsia="ja-JP"/>
                <w:rPrChange w:id="16224" w:author="Kazuhiro Takagi" w:date="2017-03-13T13:02:00Z">
                  <w:rPr>
                    <w:ins w:id="16225" w:author=" " w:date="2017-03-09T14:04:00Z"/>
                    <w:sz w:val="18"/>
                    <w:szCs w:val="18"/>
                    <w:lang w:eastAsia="ja-JP"/>
                  </w:rPr>
                </w:rPrChange>
              </w:rPr>
              <w:pPrChange w:id="16226" w:author="Kazuhiro Takagi" w:date="2017-03-13T13:00:00Z">
                <w:pPr>
                  <w:pStyle w:val="CETextBody"/>
                  <w:jc w:val="right"/>
                </w:pPr>
              </w:pPrChange>
            </w:pPr>
            <w:ins w:id="16227" w:author="Kazuhiro Takagi" w:date="2017-03-13T13:00:00Z">
              <w:r w:rsidRPr="00811766">
                <w:rPr>
                  <w:rFonts w:eastAsia="MS Gothic"/>
                  <w:color w:val="000000"/>
                  <w:sz w:val="16"/>
                  <w:szCs w:val="16"/>
                  <w:rPrChange w:id="16228" w:author="Kazuhiro Takagi" w:date="2017-03-13T13:02:00Z">
                    <w:rPr>
                      <w:rFonts w:ascii="MS Gothic" w:eastAsia="MS Gothic" w:hAnsi="MS Gothic"/>
                      <w:color w:val="000000"/>
                      <w:szCs w:val="22"/>
                    </w:rPr>
                  </w:rPrChange>
                </w:rPr>
                <w:t>921600</w:t>
              </w:r>
            </w:ins>
            <w:ins w:id="16229" w:author=" " w:date="2017-03-09T14:09:00Z">
              <w:del w:id="16230" w:author="Kazuhiro Takagi" w:date="2017-03-13T13:00:00Z">
                <w:r w:rsidR="00A3292C" w:rsidRPr="00811766" w:rsidDel="00811766">
                  <w:rPr>
                    <w:sz w:val="16"/>
                    <w:szCs w:val="16"/>
                    <w:rPrChange w:id="16231"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232" w:author=" " w:date="2017-03-09T14:05:00Z"/>
                <w:sz w:val="16"/>
                <w:szCs w:val="16"/>
                <w:lang w:eastAsia="ja-JP"/>
                <w:rPrChange w:id="16233" w:author="Kazuhiro Takagi" w:date="2017-03-13T13:02:00Z">
                  <w:rPr>
                    <w:ins w:id="16234" w:author=" " w:date="2017-03-09T14:05:00Z"/>
                    <w:sz w:val="18"/>
                    <w:szCs w:val="18"/>
                    <w:lang w:eastAsia="ja-JP"/>
                  </w:rPr>
                </w:rPrChange>
              </w:rPr>
              <w:pPrChange w:id="16235" w:author="Kazuhiro Takagi" w:date="2017-03-13T13:02:00Z">
                <w:pPr>
                  <w:pStyle w:val="CETextBody"/>
                  <w:jc w:val="right"/>
                </w:pPr>
              </w:pPrChange>
            </w:pPr>
            <w:ins w:id="16236" w:author="Kazuhiro Takagi" w:date="2017-03-13T13:02:00Z">
              <w:r w:rsidRPr="00811766">
                <w:rPr>
                  <w:rFonts w:eastAsia="MS Gothic"/>
                  <w:color w:val="000000"/>
                  <w:sz w:val="16"/>
                  <w:szCs w:val="16"/>
                  <w:rPrChange w:id="16237" w:author="Kazuhiro Takagi" w:date="2017-03-13T13:02:00Z">
                    <w:rPr>
                      <w:rFonts w:ascii="MS Gothic" w:eastAsia="MS Gothic" w:hAnsi="MS Gothic"/>
                      <w:color w:val="000000"/>
                      <w:szCs w:val="22"/>
                    </w:rPr>
                  </w:rPrChange>
                </w:rPr>
                <w:t>40685568</w:t>
              </w:r>
            </w:ins>
            <w:ins w:id="16238" w:author=" " w:date="2017-03-09T14:10:00Z">
              <w:del w:id="16239" w:author="Kazuhiro Takagi" w:date="2017-03-13T13:02:00Z">
                <w:r w:rsidR="00A3292C" w:rsidRPr="00811766" w:rsidDel="00811766">
                  <w:rPr>
                    <w:sz w:val="16"/>
                    <w:szCs w:val="16"/>
                    <w:rPrChange w:id="16240"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241" w:author=" " w:date="2017-03-09T14:05:00Z"/>
                <w:sz w:val="15"/>
                <w:szCs w:val="15"/>
                <w:lang w:eastAsia="ja-JP"/>
                <w:rPrChange w:id="16242" w:author=" " w:date="2017-03-09T14:11:00Z">
                  <w:rPr>
                    <w:ins w:id="16243" w:author=" " w:date="2017-03-09T14:05:00Z"/>
                    <w:sz w:val="18"/>
                    <w:szCs w:val="18"/>
                    <w:lang w:eastAsia="ja-JP"/>
                  </w:rPr>
                </w:rPrChange>
              </w:rPr>
            </w:pPr>
            <w:ins w:id="16244" w:author=" " w:date="2017-03-09T14:13:00Z">
              <w:r>
                <w:rPr>
                  <w:rFonts w:hint="eastAsia"/>
                  <w:sz w:val="15"/>
                  <w:szCs w:val="15"/>
                  <w:lang w:eastAsia="ja-JP"/>
                </w:rPr>
                <w:t>0</w:t>
              </w:r>
            </w:ins>
          </w:p>
        </w:tc>
      </w:tr>
      <w:tr w:rsidR="00A3292C" w:rsidRPr="00E8715A" w:rsidTr="002A2ECF">
        <w:trPr>
          <w:jc w:val="center"/>
          <w:ins w:id="16245"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246" w:author=" " w:date="2017-03-09T14:04:00Z"/>
                <w:b/>
                <w:sz w:val="15"/>
                <w:szCs w:val="15"/>
                <w:lang w:eastAsia="ja-JP"/>
                <w:rPrChange w:id="16247" w:author=" " w:date="2017-03-09T14:11:00Z">
                  <w:rPr>
                    <w:ins w:id="16248" w:author=" " w:date="2017-03-09T14:04:00Z"/>
                    <w:b/>
                    <w:sz w:val="16"/>
                    <w:lang w:eastAsia="ja-JP"/>
                  </w:rPr>
                </w:rPrChange>
              </w:rPr>
            </w:pPr>
            <w:ins w:id="16249" w:author=" " w:date="2017-03-09T14:04:00Z">
              <w:r w:rsidRPr="00A3292C">
                <w:rPr>
                  <w:b/>
                  <w:sz w:val="15"/>
                  <w:szCs w:val="15"/>
                  <w:lang w:eastAsia="ja-JP"/>
                  <w:rPrChange w:id="16250" w:author=" " w:date="2017-03-09T14:11:00Z">
                    <w:rPr>
                      <w:b/>
                      <w:sz w:val="16"/>
                      <w:lang w:eastAsia="ja-JP"/>
                    </w:rPr>
                  </w:rPrChange>
                </w:rPr>
                <w:t>9</w:t>
              </w:r>
            </w:ins>
          </w:p>
        </w:tc>
        <w:tc>
          <w:tcPr>
            <w:tcW w:w="1477" w:type="dxa"/>
            <w:tcBorders>
              <w:left w:val="single" w:sz="4" w:space="0" w:color="auto"/>
              <w:right w:val="single" w:sz="4" w:space="0" w:color="auto"/>
            </w:tcBorders>
          </w:tcPr>
          <w:p w:rsidR="00A3292C" w:rsidRPr="00811766" w:rsidRDefault="00811766">
            <w:pPr>
              <w:jc w:val="right"/>
              <w:rPr>
                <w:ins w:id="16251" w:author=" " w:date="2017-03-09T14:04:00Z"/>
                <w:sz w:val="16"/>
                <w:szCs w:val="16"/>
                <w:lang w:eastAsia="ja-JP"/>
                <w:rPrChange w:id="16252" w:author="Kazuhiro Takagi" w:date="2017-03-13T13:02:00Z">
                  <w:rPr>
                    <w:ins w:id="16253" w:author=" " w:date="2017-03-09T14:04:00Z"/>
                    <w:sz w:val="18"/>
                    <w:szCs w:val="18"/>
                    <w:lang w:eastAsia="ja-JP"/>
                  </w:rPr>
                </w:rPrChange>
              </w:rPr>
              <w:pPrChange w:id="16254" w:author="Kazuhiro Takagi" w:date="2017-03-13T13:00:00Z">
                <w:pPr>
                  <w:pStyle w:val="CETextBody"/>
                  <w:jc w:val="right"/>
                </w:pPr>
              </w:pPrChange>
            </w:pPr>
            <w:ins w:id="16255" w:author="Kazuhiro Takagi" w:date="2017-03-13T13:00:00Z">
              <w:r w:rsidRPr="00811766">
                <w:rPr>
                  <w:rFonts w:eastAsia="MS Gothic"/>
                  <w:color w:val="000000"/>
                  <w:sz w:val="16"/>
                  <w:szCs w:val="16"/>
                  <w:rPrChange w:id="16256" w:author="Kazuhiro Takagi" w:date="2017-03-13T13:02:00Z">
                    <w:rPr>
                      <w:rFonts w:ascii="MS Gothic" w:eastAsia="MS Gothic" w:hAnsi="MS Gothic"/>
                      <w:color w:val="000000"/>
                      <w:szCs w:val="22"/>
                    </w:rPr>
                  </w:rPrChange>
                </w:rPr>
                <w:t>921600</w:t>
              </w:r>
            </w:ins>
            <w:ins w:id="16257" w:author=" " w:date="2017-03-09T14:09:00Z">
              <w:del w:id="16258" w:author="Kazuhiro Takagi" w:date="2017-03-13T13:00:00Z">
                <w:r w:rsidR="00A3292C" w:rsidRPr="00811766" w:rsidDel="00811766">
                  <w:rPr>
                    <w:sz w:val="16"/>
                    <w:szCs w:val="16"/>
                    <w:rPrChange w:id="16259" w:author="Kazuhiro Takagi" w:date="2017-03-13T13:02:00Z">
                      <w:rPr/>
                    </w:rPrChange>
                  </w:rPr>
                  <w:delText>913408</w:delText>
                </w:r>
              </w:del>
            </w:ins>
          </w:p>
        </w:tc>
        <w:tc>
          <w:tcPr>
            <w:tcW w:w="1477" w:type="dxa"/>
            <w:tcBorders>
              <w:left w:val="single" w:sz="4" w:space="0" w:color="auto"/>
              <w:right w:val="single" w:sz="4" w:space="0" w:color="auto"/>
            </w:tcBorders>
          </w:tcPr>
          <w:p w:rsidR="00A3292C" w:rsidRPr="00811766" w:rsidRDefault="00811766">
            <w:pPr>
              <w:jc w:val="right"/>
              <w:rPr>
                <w:ins w:id="16260" w:author=" " w:date="2017-03-09T14:05:00Z"/>
                <w:sz w:val="16"/>
                <w:szCs w:val="16"/>
                <w:lang w:eastAsia="ja-JP"/>
                <w:rPrChange w:id="16261" w:author="Kazuhiro Takagi" w:date="2017-03-13T13:02:00Z">
                  <w:rPr>
                    <w:ins w:id="16262" w:author=" " w:date="2017-03-09T14:05:00Z"/>
                    <w:sz w:val="18"/>
                    <w:szCs w:val="18"/>
                    <w:lang w:eastAsia="ja-JP"/>
                  </w:rPr>
                </w:rPrChange>
              </w:rPr>
              <w:pPrChange w:id="16263" w:author="Kazuhiro Takagi" w:date="2017-03-13T13:02:00Z">
                <w:pPr>
                  <w:pStyle w:val="CETextBody"/>
                  <w:jc w:val="right"/>
                </w:pPr>
              </w:pPrChange>
            </w:pPr>
            <w:ins w:id="16264" w:author="Kazuhiro Takagi" w:date="2017-03-13T13:02:00Z">
              <w:r w:rsidRPr="00811766">
                <w:rPr>
                  <w:rFonts w:eastAsia="MS Gothic"/>
                  <w:color w:val="000000"/>
                  <w:sz w:val="16"/>
                  <w:szCs w:val="16"/>
                  <w:rPrChange w:id="16265" w:author="Kazuhiro Takagi" w:date="2017-03-13T13:02:00Z">
                    <w:rPr>
                      <w:rFonts w:ascii="MS Gothic" w:eastAsia="MS Gothic" w:hAnsi="MS Gothic"/>
                      <w:color w:val="000000"/>
                      <w:szCs w:val="22"/>
                    </w:rPr>
                  </w:rPrChange>
                </w:rPr>
                <w:t>40685568</w:t>
              </w:r>
            </w:ins>
            <w:ins w:id="16266" w:author=" " w:date="2017-03-09T14:10:00Z">
              <w:del w:id="16267" w:author="Kazuhiro Takagi" w:date="2017-03-13T13:02:00Z">
                <w:r w:rsidR="00A3292C" w:rsidRPr="00811766" w:rsidDel="00811766">
                  <w:rPr>
                    <w:sz w:val="16"/>
                    <w:szCs w:val="16"/>
                    <w:rPrChange w:id="16268" w:author="Kazuhiro Takagi" w:date="2017-03-13T13:02:00Z">
                      <w:rPr/>
                    </w:rPrChange>
                  </w:rPr>
                  <w:delText>40460288</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269" w:author=" " w:date="2017-03-09T14:05:00Z"/>
                <w:sz w:val="15"/>
                <w:szCs w:val="15"/>
                <w:lang w:eastAsia="ja-JP"/>
                <w:rPrChange w:id="16270" w:author=" " w:date="2017-03-09T14:11:00Z">
                  <w:rPr>
                    <w:ins w:id="16271" w:author=" " w:date="2017-03-09T14:05:00Z"/>
                    <w:sz w:val="18"/>
                    <w:szCs w:val="18"/>
                    <w:lang w:eastAsia="ja-JP"/>
                  </w:rPr>
                </w:rPrChange>
              </w:rPr>
            </w:pPr>
            <w:ins w:id="16272" w:author=" " w:date="2017-03-09T14:13:00Z">
              <w:r>
                <w:rPr>
                  <w:rFonts w:hint="eastAsia"/>
                  <w:sz w:val="15"/>
                  <w:szCs w:val="15"/>
                  <w:lang w:eastAsia="ja-JP"/>
                </w:rPr>
                <w:t>0</w:t>
              </w:r>
            </w:ins>
          </w:p>
        </w:tc>
      </w:tr>
      <w:tr w:rsidR="00A3292C" w:rsidRPr="00E8715A" w:rsidTr="002A2ECF">
        <w:trPr>
          <w:jc w:val="center"/>
          <w:ins w:id="16273" w:author=" " w:date="2017-03-09T14:04: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A3292C" w:rsidRPr="00A3292C" w:rsidRDefault="00A3292C" w:rsidP="002A2ECF">
            <w:pPr>
              <w:pStyle w:val="CETextBody"/>
              <w:rPr>
                <w:ins w:id="16274" w:author=" " w:date="2017-03-09T14:04:00Z"/>
                <w:b/>
                <w:sz w:val="15"/>
                <w:szCs w:val="15"/>
                <w:lang w:eastAsia="ja-JP"/>
                <w:rPrChange w:id="16275" w:author=" " w:date="2017-03-09T14:11:00Z">
                  <w:rPr>
                    <w:ins w:id="16276" w:author=" " w:date="2017-03-09T14:04:00Z"/>
                    <w:b/>
                    <w:sz w:val="16"/>
                    <w:lang w:eastAsia="ja-JP"/>
                  </w:rPr>
                </w:rPrChange>
              </w:rPr>
            </w:pPr>
            <w:ins w:id="16277" w:author=" " w:date="2017-03-09T14:04:00Z">
              <w:r w:rsidRPr="00A3292C">
                <w:rPr>
                  <w:b/>
                  <w:sz w:val="15"/>
                  <w:szCs w:val="15"/>
                  <w:lang w:eastAsia="ja-JP"/>
                  <w:rPrChange w:id="16278" w:author=" " w:date="2017-03-09T14:11:00Z">
                    <w:rPr>
                      <w:b/>
                      <w:sz w:val="16"/>
                      <w:lang w:eastAsia="ja-JP"/>
                    </w:rPr>
                  </w:rPrChange>
                </w:rPr>
                <w:t>10</w:t>
              </w:r>
            </w:ins>
          </w:p>
        </w:tc>
        <w:tc>
          <w:tcPr>
            <w:tcW w:w="1477" w:type="dxa"/>
            <w:tcBorders>
              <w:left w:val="single" w:sz="4" w:space="0" w:color="auto"/>
              <w:right w:val="single" w:sz="4" w:space="0" w:color="auto"/>
            </w:tcBorders>
          </w:tcPr>
          <w:p w:rsidR="00A3292C" w:rsidRPr="00811766" w:rsidRDefault="00811766">
            <w:pPr>
              <w:jc w:val="right"/>
              <w:rPr>
                <w:ins w:id="16279" w:author=" " w:date="2017-03-09T14:04:00Z"/>
                <w:sz w:val="16"/>
                <w:szCs w:val="16"/>
                <w:lang w:eastAsia="ja-JP"/>
                <w:rPrChange w:id="16280" w:author="Kazuhiro Takagi" w:date="2017-03-13T13:02:00Z">
                  <w:rPr>
                    <w:ins w:id="16281" w:author=" " w:date="2017-03-09T14:04:00Z"/>
                    <w:sz w:val="18"/>
                    <w:szCs w:val="18"/>
                    <w:lang w:eastAsia="ja-JP"/>
                  </w:rPr>
                </w:rPrChange>
              </w:rPr>
              <w:pPrChange w:id="16282" w:author="Kazuhiro Takagi" w:date="2017-03-13T13:00:00Z">
                <w:pPr>
                  <w:pStyle w:val="CETextBody"/>
                  <w:jc w:val="right"/>
                </w:pPr>
              </w:pPrChange>
            </w:pPr>
            <w:ins w:id="16283" w:author="Kazuhiro Takagi" w:date="2017-03-13T13:00:00Z">
              <w:r w:rsidRPr="00811766">
                <w:rPr>
                  <w:rFonts w:eastAsia="MS Gothic"/>
                  <w:color w:val="000000"/>
                  <w:sz w:val="16"/>
                  <w:szCs w:val="16"/>
                  <w:rPrChange w:id="16284" w:author="Kazuhiro Takagi" w:date="2017-03-13T13:02:00Z">
                    <w:rPr>
                      <w:rFonts w:ascii="MS Gothic" w:eastAsia="MS Gothic" w:hAnsi="MS Gothic"/>
                      <w:color w:val="000000"/>
                      <w:szCs w:val="22"/>
                    </w:rPr>
                  </w:rPrChange>
                </w:rPr>
                <w:t>856064</w:t>
              </w:r>
            </w:ins>
            <w:ins w:id="16285" w:author=" " w:date="2017-03-09T14:09:00Z">
              <w:del w:id="16286" w:author="Kazuhiro Takagi" w:date="2017-03-13T13:00:00Z">
                <w:r w:rsidR="00A3292C" w:rsidRPr="00811766" w:rsidDel="00811766">
                  <w:rPr>
                    <w:sz w:val="16"/>
                    <w:szCs w:val="16"/>
                    <w:rPrChange w:id="16287" w:author="Kazuhiro Takagi" w:date="2017-03-13T13:02:00Z">
                      <w:rPr/>
                    </w:rPrChange>
                  </w:rPr>
                  <w:delText>856064</w:delText>
                </w:r>
              </w:del>
            </w:ins>
          </w:p>
        </w:tc>
        <w:tc>
          <w:tcPr>
            <w:tcW w:w="1477" w:type="dxa"/>
            <w:tcBorders>
              <w:left w:val="single" w:sz="4" w:space="0" w:color="auto"/>
              <w:right w:val="single" w:sz="4" w:space="0" w:color="auto"/>
            </w:tcBorders>
          </w:tcPr>
          <w:p w:rsidR="00A3292C" w:rsidRPr="00811766" w:rsidRDefault="00811766">
            <w:pPr>
              <w:jc w:val="right"/>
              <w:rPr>
                <w:ins w:id="16288" w:author=" " w:date="2017-03-09T14:05:00Z"/>
                <w:sz w:val="16"/>
                <w:szCs w:val="16"/>
                <w:lang w:eastAsia="ja-JP"/>
                <w:rPrChange w:id="16289" w:author="Kazuhiro Takagi" w:date="2017-03-13T13:02:00Z">
                  <w:rPr>
                    <w:ins w:id="16290" w:author=" " w:date="2017-03-09T14:05:00Z"/>
                    <w:sz w:val="18"/>
                    <w:szCs w:val="18"/>
                    <w:lang w:eastAsia="ja-JP"/>
                  </w:rPr>
                </w:rPrChange>
              </w:rPr>
              <w:pPrChange w:id="16291" w:author="Kazuhiro Takagi" w:date="2017-03-13T13:02:00Z">
                <w:pPr>
                  <w:pStyle w:val="CETextBody"/>
                  <w:jc w:val="right"/>
                </w:pPr>
              </w:pPrChange>
            </w:pPr>
            <w:ins w:id="16292" w:author="Kazuhiro Takagi" w:date="2017-03-13T13:02:00Z">
              <w:r w:rsidRPr="00811766">
                <w:rPr>
                  <w:rFonts w:eastAsia="MS Gothic"/>
                  <w:color w:val="000000"/>
                  <w:sz w:val="16"/>
                  <w:szCs w:val="16"/>
                  <w:rPrChange w:id="16293" w:author="Kazuhiro Takagi" w:date="2017-03-13T13:02:00Z">
                    <w:rPr>
                      <w:rFonts w:ascii="MS Gothic" w:eastAsia="MS Gothic" w:hAnsi="MS Gothic"/>
                      <w:color w:val="000000"/>
                      <w:szCs w:val="22"/>
                    </w:rPr>
                  </w:rPrChange>
                </w:rPr>
                <w:t>40677376</w:t>
              </w:r>
            </w:ins>
            <w:ins w:id="16294" w:author=" " w:date="2017-03-09T14:10:00Z">
              <w:del w:id="16295" w:author="Kazuhiro Takagi" w:date="2017-03-13T13:02:00Z">
                <w:r w:rsidR="00A3292C" w:rsidRPr="00811766" w:rsidDel="00811766">
                  <w:rPr>
                    <w:sz w:val="16"/>
                    <w:szCs w:val="16"/>
                    <w:rPrChange w:id="16296" w:author="Kazuhiro Takagi" w:date="2017-03-13T13:02:00Z">
                      <w:rPr/>
                    </w:rPrChange>
                  </w:rPr>
                  <w:delText>40468480</w:delText>
                </w:r>
              </w:del>
            </w:ins>
          </w:p>
        </w:tc>
        <w:tc>
          <w:tcPr>
            <w:tcW w:w="1477" w:type="dxa"/>
            <w:tcBorders>
              <w:left w:val="single" w:sz="4" w:space="0" w:color="auto"/>
              <w:right w:val="single" w:sz="4" w:space="0" w:color="auto"/>
            </w:tcBorders>
          </w:tcPr>
          <w:p w:rsidR="00A3292C" w:rsidRPr="00A3292C" w:rsidRDefault="00A3292C" w:rsidP="002A2ECF">
            <w:pPr>
              <w:pStyle w:val="CETextBody"/>
              <w:jc w:val="right"/>
              <w:rPr>
                <w:ins w:id="16297" w:author=" " w:date="2017-03-09T14:05:00Z"/>
                <w:sz w:val="15"/>
                <w:szCs w:val="15"/>
                <w:lang w:eastAsia="ja-JP"/>
                <w:rPrChange w:id="16298" w:author=" " w:date="2017-03-09T14:11:00Z">
                  <w:rPr>
                    <w:ins w:id="16299" w:author=" " w:date="2017-03-09T14:05:00Z"/>
                    <w:sz w:val="18"/>
                    <w:szCs w:val="18"/>
                    <w:lang w:eastAsia="ja-JP"/>
                  </w:rPr>
                </w:rPrChange>
              </w:rPr>
            </w:pPr>
            <w:ins w:id="16300" w:author=" " w:date="2017-03-09T14:13:00Z">
              <w:r>
                <w:rPr>
                  <w:rFonts w:hint="eastAsia"/>
                  <w:sz w:val="15"/>
                  <w:szCs w:val="15"/>
                  <w:lang w:eastAsia="ja-JP"/>
                </w:rPr>
                <w:t>0</w:t>
              </w:r>
            </w:ins>
          </w:p>
        </w:tc>
      </w:tr>
    </w:tbl>
    <w:p w:rsidR="0097328B" w:rsidRDefault="0097328B" w:rsidP="00F950E6">
      <w:pPr>
        <w:pStyle w:val="CETextBody"/>
        <w:rPr>
          <w:ins w:id="16301" w:author=" " w:date="2017-03-09T14:00:00Z"/>
          <w:rFonts w:asciiTheme="majorHAnsi" w:hAnsiTheme="majorHAnsi" w:cstheme="majorHAnsi"/>
          <w:lang w:val="en-US" w:eastAsia="ja-JP"/>
        </w:rPr>
      </w:pPr>
    </w:p>
    <w:p w:rsidR="0097328B" w:rsidRPr="005972B5" w:rsidRDefault="0097328B" w:rsidP="0097328B">
      <w:pPr>
        <w:pStyle w:val="Caption"/>
        <w:rPr>
          <w:ins w:id="16302" w:author=" " w:date="2017-03-09T14:07:00Z"/>
          <w:b w:val="0"/>
          <w:szCs w:val="22"/>
          <w:lang w:val="en-US" w:eastAsia="ja-JP"/>
        </w:rPr>
      </w:pPr>
      <w:ins w:id="16303" w:author=" " w:date="2017-03-09T14:07: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6304" w:author=" " w:date="2017-03-09T14:07: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6305" w:author="Huy Duc. Nguyen" w:date="2017-08-28T16:38:00Z">
        <w:r w:rsidR="003B19D6">
          <w:rPr>
            <w:noProof/>
            <w:sz w:val="22"/>
            <w:szCs w:val="22"/>
          </w:rPr>
          <w:t>82</w:t>
        </w:r>
      </w:ins>
      <w:ins w:id="16306" w:author="Kazuhiro Takagi" w:date="2017-03-21T15:02:00Z">
        <w:del w:id="16307" w:author="Huy Duc. Nguyen" w:date="2017-08-28T16:38:00Z">
          <w:r w:rsidR="00520A63" w:rsidDel="003B19D6">
            <w:rPr>
              <w:noProof/>
              <w:sz w:val="22"/>
              <w:szCs w:val="22"/>
            </w:rPr>
            <w:delText>82</w:delText>
          </w:r>
        </w:del>
      </w:ins>
      <w:ins w:id="16308" w:author=" " w:date="2017-03-09T14:07:00Z">
        <w:del w:id="16309" w:author="Huy Duc. Nguyen" w:date="2017-08-28T16:38:00Z">
          <w:r w:rsidDel="003B19D6">
            <w:rPr>
              <w:noProof/>
              <w:sz w:val="22"/>
              <w:szCs w:val="22"/>
            </w:rPr>
            <w:delText>81</w:delText>
          </w:r>
        </w:del>
        <w:r w:rsidRPr="005972B5">
          <w:rPr>
            <w:sz w:val="22"/>
            <w:szCs w:val="22"/>
          </w:rPr>
          <w:fldChar w:fldCharType="end"/>
        </w:r>
        <w:r w:rsidRPr="005972B5">
          <w:rPr>
            <w:sz w:val="22"/>
            <w:szCs w:val="22"/>
            <w:lang w:eastAsia="ja-JP"/>
          </w:rPr>
          <w:t xml:space="preserve">: </w:t>
        </w:r>
        <w:r>
          <w:rPr>
            <w:rFonts w:hint="eastAsia"/>
            <w:sz w:val="22"/>
            <w:szCs w:val="22"/>
            <w:lang w:eastAsia="ja-JP"/>
          </w:rPr>
          <w:t>Us</w:t>
        </w:r>
        <w:del w:id="16310" w:author="Kazuhiro Takagi" w:date="2017-03-10T01:20:00Z">
          <w:r w:rsidDel="008F4E9C">
            <w:rPr>
              <w:rFonts w:hint="eastAsia"/>
              <w:sz w:val="22"/>
              <w:szCs w:val="22"/>
              <w:lang w:eastAsia="ja-JP"/>
            </w:rPr>
            <w:delText>e</w:delText>
          </w:r>
        </w:del>
        <w:r>
          <w:rPr>
            <w:rFonts w:hint="eastAsia"/>
            <w:sz w:val="22"/>
            <w:szCs w:val="22"/>
            <w:lang w:eastAsia="ja-JP"/>
          </w:rPr>
          <w:t xml:space="preserve">ed </w:t>
        </w:r>
      </w:ins>
      <w:ins w:id="16311" w:author=" " w:date="2017-03-09T14:13:00Z">
        <w:r w:rsidR="00A3292C">
          <w:rPr>
            <w:rFonts w:hint="eastAsia"/>
            <w:sz w:val="22"/>
            <w:szCs w:val="22"/>
            <w:lang w:eastAsia="ja-JP"/>
          </w:rPr>
          <w:t xml:space="preserve">heap </w:t>
        </w:r>
      </w:ins>
      <w:ins w:id="16312" w:author=" " w:date="2017-03-09T14:07:00Z">
        <w:r>
          <w:rPr>
            <w:rFonts w:hint="eastAsia"/>
            <w:sz w:val="22"/>
            <w:szCs w:val="22"/>
            <w:lang w:eastAsia="ja-JP"/>
          </w:rPr>
          <w:t>memory</w:t>
        </w:r>
      </w:ins>
    </w:p>
    <w:tbl>
      <w:tblPr>
        <w:tblStyle w:val="TableGrid"/>
        <w:tblW w:w="0" w:type="auto"/>
        <w:jc w:val="center"/>
        <w:tblLayout w:type="fixed"/>
        <w:tblLook w:val="04A0" w:firstRow="1" w:lastRow="0" w:firstColumn="1" w:lastColumn="0" w:noHBand="0" w:noVBand="1"/>
      </w:tblPr>
      <w:tblGrid>
        <w:gridCol w:w="817"/>
        <w:gridCol w:w="1477"/>
        <w:gridCol w:w="1477"/>
        <w:gridCol w:w="1477"/>
        <w:tblGridChange w:id="16313">
          <w:tblGrid>
            <w:gridCol w:w="817"/>
            <w:gridCol w:w="1477"/>
            <w:gridCol w:w="1477"/>
            <w:gridCol w:w="1477"/>
          </w:tblGrid>
        </w:tblGridChange>
      </w:tblGrid>
      <w:tr w:rsidR="00A3292C" w:rsidRPr="00207443" w:rsidTr="002A2ECF">
        <w:trPr>
          <w:jc w:val="center"/>
          <w:ins w:id="16314" w:author=" " w:date="2017-03-09T14:07:00Z"/>
        </w:trPr>
        <w:tc>
          <w:tcPr>
            <w:tcW w:w="81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315" w:author=" " w:date="2017-03-09T14:07:00Z"/>
                <w:sz w:val="15"/>
                <w:szCs w:val="15"/>
                <w:lang w:eastAsia="ja-JP"/>
                <w:rPrChange w:id="16316" w:author=" " w:date="2017-03-09T14:15:00Z">
                  <w:rPr>
                    <w:ins w:id="16317" w:author=" " w:date="2017-03-09T14:07:00Z"/>
                    <w:sz w:val="16"/>
                    <w:lang w:eastAsia="ja-JP"/>
                  </w:rPr>
                </w:rPrChange>
              </w:rPr>
            </w:pPr>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318" w:author=" " w:date="2017-03-09T14:11:00Z"/>
                <w:b/>
                <w:sz w:val="15"/>
                <w:szCs w:val="15"/>
                <w:lang w:eastAsia="ja-JP"/>
              </w:rPr>
            </w:pPr>
            <w:ins w:id="16319" w:author=" " w:date="2017-03-09T14:11:00Z">
              <w:r w:rsidRPr="00A3292C">
                <w:rPr>
                  <w:b/>
                  <w:sz w:val="15"/>
                  <w:szCs w:val="15"/>
                  <w:lang w:eastAsia="ja-JP"/>
                </w:rPr>
                <w:t>Sakura</w:t>
              </w:r>
            </w:ins>
          </w:p>
          <w:p w:rsidR="00A3292C" w:rsidRPr="00A3292C" w:rsidRDefault="00A3292C" w:rsidP="002A2ECF">
            <w:pPr>
              <w:pStyle w:val="CETextBody"/>
              <w:jc w:val="center"/>
              <w:rPr>
                <w:ins w:id="16320" w:author=" " w:date="2017-03-09T14:07:00Z"/>
                <w:b/>
                <w:sz w:val="15"/>
                <w:szCs w:val="15"/>
                <w:lang w:eastAsia="ja-JP"/>
                <w:rPrChange w:id="16321" w:author=" " w:date="2017-03-09T14:15:00Z">
                  <w:rPr>
                    <w:ins w:id="16322" w:author=" " w:date="2017-03-09T14:07:00Z"/>
                    <w:b/>
                    <w:sz w:val="16"/>
                    <w:lang w:eastAsia="ja-JP"/>
                  </w:rPr>
                </w:rPrChange>
              </w:rPr>
            </w:pPr>
            <w:ins w:id="16323" w:author=" " w:date="2017-03-09T14:11: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324" w:author=" " w:date="2017-03-09T14:11:00Z"/>
                <w:b/>
                <w:sz w:val="15"/>
                <w:szCs w:val="15"/>
                <w:lang w:eastAsia="ja-JP"/>
              </w:rPr>
            </w:pPr>
            <w:ins w:id="16325" w:author=" " w:date="2017-03-09T14:11:00Z">
              <w:r w:rsidRPr="00A3292C">
                <w:rPr>
                  <w:b/>
                  <w:sz w:val="15"/>
                  <w:szCs w:val="15"/>
                  <w:lang w:val="en-US" w:eastAsia="ja-JP"/>
                  <w:rPrChange w:id="16326" w:author=" " w:date="2017-03-09T14:15:00Z">
                    <w:rPr>
                      <w:sz w:val="15"/>
                      <w:szCs w:val="15"/>
                      <w:lang w:val="en-US" w:eastAsia="ja-JP"/>
                    </w:rPr>
                  </w:rPrChange>
                </w:rPr>
                <w:t>pvrserver_as0</w:t>
              </w:r>
            </w:ins>
          </w:p>
          <w:p w:rsidR="00A3292C" w:rsidRPr="00A3292C" w:rsidRDefault="00A3292C" w:rsidP="002A2ECF">
            <w:pPr>
              <w:pStyle w:val="CETextBody"/>
              <w:jc w:val="center"/>
              <w:rPr>
                <w:ins w:id="16327" w:author=" " w:date="2017-03-09T14:07:00Z"/>
                <w:b/>
                <w:sz w:val="15"/>
                <w:szCs w:val="15"/>
                <w:lang w:eastAsia="ja-JP"/>
                <w:rPrChange w:id="16328" w:author=" " w:date="2017-03-09T14:15:00Z">
                  <w:rPr>
                    <w:ins w:id="16329" w:author=" " w:date="2017-03-09T14:07:00Z"/>
                    <w:b/>
                    <w:sz w:val="16"/>
                    <w:lang w:eastAsia="ja-JP"/>
                  </w:rPr>
                </w:rPrChange>
              </w:rPr>
            </w:pPr>
            <w:ins w:id="16330" w:author=" " w:date="2017-03-09T14:11: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A3292C" w:rsidRPr="00A3292C" w:rsidRDefault="00A3292C" w:rsidP="002A2ECF">
            <w:pPr>
              <w:pStyle w:val="CETextBody"/>
              <w:jc w:val="center"/>
              <w:rPr>
                <w:ins w:id="16331" w:author=" " w:date="2017-03-09T14:11:00Z"/>
                <w:b/>
                <w:sz w:val="15"/>
                <w:szCs w:val="15"/>
                <w:lang w:eastAsia="ja-JP"/>
              </w:rPr>
            </w:pPr>
            <w:ins w:id="16332" w:author=" " w:date="2017-03-09T14:11:00Z">
              <w:r w:rsidRPr="00A3292C">
                <w:rPr>
                  <w:b/>
                  <w:sz w:val="15"/>
                  <w:szCs w:val="15"/>
                  <w:lang w:val="en-US" w:eastAsia="ja-JP"/>
                  <w:rPrChange w:id="16333" w:author=" " w:date="2017-03-09T14:15:00Z">
                    <w:rPr>
                      <w:sz w:val="15"/>
                      <w:szCs w:val="15"/>
                      <w:lang w:val="en-US" w:eastAsia="ja-JP"/>
                    </w:rPr>
                  </w:rPrChange>
                </w:rPr>
                <w:t>FBServer</w:t>
              </w:r>
            </w:ins>
          </w:p>
          <w:p w:rsidR="00A3292C" w:rsidRPr="00A3292C" w:rsidRDefault="00A3292C" w:rsidP="002A2ECF">
            <w:pPr>
              <w:pStyle w:val="CETextBody"/>
              <w:jc w:val="center"/>
              <w:rPr>
                <w:ins w:id="16334" w:author=" " w:date="2017-03-09T14:07:00Z"/>
                <w:b/>
                <w:sz w:val="15"/>
                <w:szCs w:val="15"/>
                <w:lang w:eastAsia="ja-JP"/>
                <w:rPrChange w:id="16335" w:author=" " w:date="2017-03-09T14:15:00Z">
                  <w:rPr>
                    <w:ins w:id="16336" w:author=" " w:date="2017-03-09T14:07:00Z"/>
                    <w:b/>
                    <w:sz w:val="16"/>
                    <w:lang w:eastAsia="ja-JP"/>
                  </w:rPr>
                </w:rPrChange>
              </w:rPr>
            </w:pPr>
            <w:ins w:id="16337" w:author=" " w:date="2017-03-09T14:11:00Z">
              <w:r w:rsidRPr="00A3292C">
                <w:rPr>
                  <w:b/>
                  <w:sz w:val="15"/>
                  <w:szCs w:val="15"/>
                  <w:lang w:eastAsia="ja-JP"/>
                </w:rPr>
                <w:t>(Byte)</w:t>
              </w:r>
            </w:ins>
          </w:p>
        </w:tc>
      </w:tr>
      <w:tr w:rsidR="00A3292C" w:rsidRPr="00E8715A" w:rsidTr="002A2ECF">
        <w:trPr>
          <w:jc w:val="center"/>
          <w:ins w:id="16338" w:author=" " w:date="2017-03-09T14:07:00Z"/>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A3292C" w:rsidRPr="00A3292C" w:rsidRDefault="00A3292C" w:rsidP="002A2ECF">
            <w:pPr>
              <w:pStyle w:val="CETextBody"/>
              <w:rPr>
                <w:ins w:id="16339" w:author=" " w:date="2017-03-09T14:07:00Z"/>
                <w:b/>
                <w:sz w:val="15"/>
                <w:szCs w:val="15"/>
                <w:lang w:eastAsia="ja-JP"/>
                <w:rPrChange w:id="16340" w:author=" " w:date="2017-03-09T14:15:00Z">
                  <w:rPr>
                    <w:ins w:id="16341" w:author=" " w:date="2017-03-09T14:07:00Z"/>
                    <w:b/>
                    <w:sz w:val="16"/>
                    <w:lang w:eastAsia="ja-JP"/>
                  </w:rPr>
                </w:rPrChange>
              </w:rPr>
            </w:pPr>
            <w:ins w:id="16342" w:author=" " w:date="2017-03-09T14:07:00Z">
              <w:r w:rsidRPr="00A3292C">
                <w:rPr>
                  <w:b/>
                  <w:sz w:val="15"/>
                  <w:szCs w:val="15"/>
                  <w:lang w:eastAsia="ja-JP"/>
                  <w:rPrChange w:id="16343" w:author=" " w:date="2017-03-09T14:15:00Z">
                    <w:rPr>
                      <w:b/>
                      <w:sz w:val="16"/>
                      <w:lang w:eastAsia="ja-JP"/>
                    </w:rPr>
                  </w:rPrChange>
                </w:rPr>
                <w:t>Ave.</w:t>
              </w:r>
            </w:ins>
          </w:p>
        </w:tc>
        <w:tc>
          <w:tcPr>
            <w:tcW w:w="1477" w:type="dxa"/>
            <w:tcBorders>
              <w:top w:val="single" w:sz="12" w:space="0" w:color="auto"/>
              <w:left w:val="single" w:sz="8" w:space="0" w:color="auto"/>
              <w:bottom w:val="single" w:sz="12" w:space="0" w:color="auto"/>
              <w:right w:val="single" w:sz="8" w:space="0" w:color="auto"/>
            </w:tcBorders>
            <w:vAlign w:val="bottom"/>
          </w:tcPr>
          <w:p w:rsidR="00A3292C" w:rsidRPr="00A3292C" w:rsidRDefault="00A3292C" w:rsidP="002A2ECF">
            <w:pPr>
              <w:pStyle w:val="CETextBody"/>
              <w:jc w:val="right"/>
              <w:rPr>
                <w:ins w:id="16344" w:author=" " w:date="2017-03-09T14:07:00Z"/>
                <w:sz w:val="15"/>
                <w:szCs w:val="15"/>
                <w:lang w:eastAsia="ja-JP"/>
                <w:rPrChange w:id="16345" w:author=" " w:date="2017-03-09T14:15:00Z">
                  <w:rPr>
                    <w:ins w:id="16346" w:author=" " w:date="2017-03-09T14:07:00Z"/>
                    <w:sz w:val="18"/>
                    <w:szCs w:val="18"/>
                    <w:lang w:eastAsia="ja-JP"/>
                  </w:rPr>
                </w:rPrChange>
              </w:rPr>
            </w:pPr>
            <w:ins w:id="16347" w:author=" " w:date="2017-03-09T14:15:00Z">
              <w:r w:rsidRPr="00A3292C">
                <w:rPr>
                  <w:sz w:val="15"/>
                  <w:szCs w:val="15"/>
                  <w:lang w:eastAsia="ja-JP"/>
                  <w:rPrChange w:id="16348" w:author=" " w:date="2017-03-09T14:15:00Z">
                    <w:rPr>
                      <w:sz w:val="18"/>
                      <w:szCs w:val="18"/>
                      <w:lang w:eastAsia="ja-JP"/>
                    </w:rPr>
                  </w:rPrChange>
                </w:rPr>
                <w:t>13715374</w:t>
              </w:r>
            </w:ins>
          </w:p>
        </w:tc>
        <w:tc>
          <w:tcPr>
            <w:tcW w:w="1477" w:type="dxa"/>
            <w:tcBorders>
              <w:top w:val="single" w:sz="12" w:space="0" w:color="auto"/>
              <w:left w:val="single" w:sz="8" w:space="0" w:color="auto"/>
              <w:bottom w:val="single" w:sz="12" w:space="0" w:color="auto"/>
              <w:right w:val="single" w:sz="8" w:space="0" w:color="auto"/>
            </w:tcBorders>
          </w:tcPr>
          <w:p w:rsidR="00A3292C" w:rsidRPr="00A3292C" w:rsidRDefault="00A3292C" w:rsidP="002A2ECF">
            <w:pPr>
              <w:pStyle w:val="CETextBody"/>
              <w:jc w:val="right"/>
              <w:rPr>
                <w:ins w:id="16349" w:author=" " w:date="2017-03-09T14:07:00Z"/>
                <w:sz w:val="15"/>
                <w:szCs w:val="15"/>
                <w:lang w:eastAsia="ja-JP"/>
                <w:rPrChange w:id="16350" w:author=" " w:date="2017-03-09T14:15:00Z">
                  <w:rPr>
                    <w:ins w:id="16351" w:author=" " w:date="2017-03-09T14:07:00Z"/>
                    <w:sz w:val="18"/>
                    <w:szCs w:val="18"/>
                    <w:lang w:eastAsia="ja-JP"/>
                  </w:rPr>
                </w:rPrChange>
              </w:rPr>
            </w:pPr>
            <w:ins w:id="16352" w:author=" " w:date="2017-03-09T14:15:00Z">
              <w:r w:rsidRPr="00A3292C">
                <w:rPr>
                  <w:sz w:val="15"/>
                  <w:szCs w:val="15"/>
                  <w:lang w:eastAsia="ja-JP"/>
                  <w:rPrChange w:id="16353" w:author=" " w:date="2017-03-09T14:15:00Z">
                    <w:rPr>
                      <w:sz w:val="18"/>
                      <w:szCs w:val="18"/>
                      <w:lang w:eastAsia="ja-JP"/>
                    </w:rPr>
                  </w:rPrChange>
                </w:rPr>
                <w:t>12457083</w:t>
              </w:r>
            </w:ins>
          </w:p>
        </w:tc>
        <w:tc>
          <w:tcPr>
            <w:tcW w:w="1477" w:type="dxa"/>
            <w:tcBorders>
              <w:top w:val="single" w:sz="12" w:space="0" w:color="auto"/>
              <w:left w:val="single" w:sz="8" w:space="0" w:color="auto"/>
              <w:bottom w:val="single" w:sz="12" w:space="0" w:color="auto"/>
              <w:right w:val="single" w:sz="8" w:space="0" w:color="auto"/>
            </w:tcBorders>
          </w:tcPr>
          <w:p w:rsidR="00A3292C" w:rsidRPr="00A3292C" w:rsidRDefault="00A3292C" w:rsidP="002A2ECF">
            <w:pPr>
              <w:pStyle w:val="CETextBody"/>
              <w:jc w:val="right"/>
              <w:rPr>
                <w:ins w:id="16354" w:author=" " w:date="2017-03-09T14:07:00Z"/>
                <w:sz w:val="15"/>
                <w:szCs w:val="15"/>
                <w:lang w:eastAsia="ja-JP"/>
                <w:rPrChange w:id="16355" w:author=" " w:date="2017-03-09T14:15:00Z">
                  <w:rPr>
                    <w:ins w:id="16356" w:author=" " w:date="2017-03-09T14:07:00Z"/>
                    <w:sz w:val="18"/>
                    <w:szCs w:val="18"/>
                    <w:lang w:eastAsia="ja-JP"/>
                  </w:rPr>
                </w:rPrChange>
              </w:rPr>
            </w:pPr>
            <w:ins w:id="16357" w:author=" " w:date="2017-03-09T14:15:00Z">
              <w:r w:rsidRPr="00A3292C">
                <w:rPr>
                  <w:sz w:val="15"/>
                  <w:szCs w:val="15"/>
                  <w:lang w:eastAsia="ja-JP"/>
                  <w:rPrChange w:id="16358" w:author=" " w:date="2017-03-09T14:15:00Z">
                    <w:rPr>
                      <w:sz w:val="18"/>
                      <w:szCs w:val="18"/>
                      <w:lang w:eastAsia="ja-JP"/>
                    </w:rPr>
                  </w:rPrChange>
                </w:rPr>
                <w:t>568</w:t>
              </w:r>
            </w:ins>
          </w:p>
        </w:tc>
      </w:tr>
      <w:tr w:rsidR="00A3292C" w:rsidRPr="00E8715A" w:rsidTr="002A2ECF">
        <w:tblPrEx>
          <w:tblW w:w="0" w:type="auto"/>
          <w:jc w:val="center"/>
          <w:tblLayout w:type="fixed"/>
          <w:tblPrExChange w:id="16359" w:author=" " w:date="2017-03-09T14:14:00Z">
            <w:tblPrEx>
              <w:tblW w:w="0" w:type="auto"/>
              <w:jc w:val="center"/>
              <w:tblLayout w:type="fixed"/>
            </w:tblPrEx>
          </w:tblPrExChange>
        </w:tblPrEx>
        <w:trPr>
          <w:jc w:val="center"/>
          <w:ins w:id="16360" w:author=" " w:date="2017-03-09T14:07:00Z"/>
          <w:trPrChange w:id="16361" w:author=" " w:date="2017-03-09T14:14:00Z">
            <w:trPr>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16362" w:author=" " w:date="2017-03-09T14:14: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363" w:author=" " w:date="2017-03-09T14:07:00Z"/>
                <w:b/>
                <w:sz w:val="15"/>
                <w:szCs w:val="15"/>
                <w:lang w:eastAsia="ja-JP"/>
                <w:rPrChange w:id="16364" w:author=" " w:date="2017-03-09T14:15:00Z">
                  <w:rPr>
                    <w:ins w:id="16365" w:author=" " w:date="2017-03-09T14:07:00Z"/>
                    <w:b/>
                    <w:sz w:val="16"/>
                    <w:lang w:eastAsia="ja-JP"/>
                  </w:rPr>
                </w:rPrChange>
              </w:rPr>
            </w:pPr>
            <w:ins w:id="16366" w:author=" " w:date="2017-03-09T14:07:00Z">
              <w:r w:rsidRPr="00A3292C">
                <w:rPr>
                  <w:b/>
                  <w:sz w:val="15"/>
                  <w:szCs w:val="15"/>
                  <w:lang w:eastAsia="ja-JP"/>
                  <w:rPrChange w:id="16367" w:author=" " w:date="2017-03-09T14:15:00Z">
                    <w:rPr>
                      <w:b/>
                      <w:sz w:val="16"/>
                      <w:lang w:eastAsia="ja-JP"/>
                    </w:rPr>
                  </w:rPrChange>
                </w:rPr>
                <w:t>1</w:t>
              </w:r>
            </w:ins>
          </w:p>
        </w:tc>
        <w:tc>
          <w:tcPr>
            <w:tcW w:w="1477" w:type="dxa"/>
            <w:tcBorders>
              <w:top w:val="single" w:sz="12" w:space="0" w:color="auto"/>
              <w:left w:val="single" w:sz="4" w:space="0" w:color="auto"/>
              <w:right w:val="single" w:sz="4" w:space="0" w:color="auto"/>
            </w:tcBorders>
            <w:tcPrChange w:id="16368" w:author=" " w:date="2017-03-09T14:14:00Z">
              <w:tcPr>
                <w:tcW w:w="1477" w:type="dxa"/>
                <w:tcBorders>
                  <w:top w:val="single" w:sz="12" w:space="0" w:color="auto"/>
                  <w:left w:val="single" w:sz="4" w:space="0" w:color="auto"/>
                  <w:right w:val="single" w:sz="4" w:space="0" w:color="auto"/>
                </w:tcBorders>
                <w:vAlign w:val="bottom"/>
              </w:tcPr>
            </w:tcPrChange>
          </w:tcPr>
          <w:p w:rsidR="00A3292C" w:rsidRPr="00A3292C" w:rsidRDefault="00A3292C" w:rsidP="002A2ECF">
            <w:pPr>
              <w:pStyle w:val="CETextBody"/>
              <w:jc w:val="right"/>
              <w:rPr>
                <w:ins w:id="16369" w:author=" " w:date="2017-03-09T14:07:00Z"/>
                <w:sz w:val="15"/>
                <w:szCs w:val="15"/>
                <w:lang w:eastAsia="ja-JP"/>
                <w:rPrChange w:id="16370" w:author=" " w:date="2017-03-09T14:15:00Z">
                  <w:rPr>
                    <w:ins w:id="16371" w:author=" " w:date="2017-03-09T14:07:00Z"/>
                    <w:sz w:val="18"/>
                    <w:szCs w:val="18"/>
                    <w:lang w:eastAsia="ja-JP"/>
                  </w:rPr>
                </w:rPrChange>
              </w:rPr>
            </w:pPr>
            <w:ins w:id="16372" w:author=" " w:date="2017-03-09T14:14:00Z">
              <w:r w:rsidRPr="00A3292C">
                <w:rPr>
                  <w:sz w:val="15"/>
                  <w:szCs w:val="15"/>
                  <w:rPrChange w:id="16373" w:author=" " w:date="2017-03-09T14:15:00Z">
                    <w:rPr/>
                  </w:rPrChange>
                </w:rPr>
                <w:t xml:space="preserve">13631488 </w:t>
              </w:r>
            </w:ins>
          </w:p>
        </w:tc>
        <w:tc>
          <w:tcPr>
            <w:tcW w:w="1477" w:type="dxa"/>
            <w:tcBorders>
              <w:top w:val="single" w:sz="12" w:space="0" w:color="auto"/>
              <w:left w:val="single" w:sz="4" w:space="0" w:color="auto"/>
              <w:right w:val="single" w:sz="4" w:space="0" w:color="auto"/>
            </w:tcBorders>
            <w:tcPrChange w:id="16374" w:author=" " w:date="2017-03-09T14:14:00Z">
              <w:tcPr>
                <w:tcW w:w="1477" w:type="dxa"/>
                <w:tcBorders>
                  <w:top w:val="single" w:sz="12" w:space="0" w:color="auto"/>
                  <w:left w:val="single" w:sz="4" w:space="0" w:color="auto"/>
                  <w:right w:val="single" w:sz="4" w:space="0" w:color="auto"/>
                </w:tcBorders>
              </w:tcPr>
            </w:tcPrChange>
          </w:tcPr>
          <w:p w:rsidR="00A3292C" w:rsidRPr="00A3292C" w:rsidRDefault="00A3292C" w:rsidP="002A2ECF">
            <w:pPr>
              <w:pStyle w:val="CETextBody"/>
              <w:jc w:val="right"/>
              <w:rPr>
                <w:ins w:id="16375" w:author=" " w:date="2017-03-09T14:07:00Z"/>
                <w:sz w:val="15"/>
                <w:szCs w:val="15"/>
                <w:lang w:eastAsia="ja-JP"/>
                <w:rPrChange w:id="16376" w:author=" " w:date="2017-03-09T14:15:00Z">
                  <w:rPr>
                    <w:ins w:id="16377" w:author=" " w:date="2017-03-09T14:07:00Z"/>
                    <w:sz w:val="18"/>
                    <w:szCs w:val="18"/>
                    <w:lang w:eastAsia="ja-JP"/>
                  </w:rPr>
                </w:rPrChange>
              </w:rPr>
            </w:pPr>
            <w:ins w:id="16378" w:author=" " w:date="2017-03-09T14:14:00Z">
              <w:r w:rsidRPr="00A3292C">
                <w:rPr>
                  <w:sz w:val="15"/>
                  <w:szCs w:val="15"/>
                  <w:rPrChange w:id="16379" w:author=" " w:date="2017-03-09T14:15:00Z">
                    <w:rPr/>
                  </w:rPrChange>
                </w:rPr>
                <w:t xml:space="preserve">12373197 </w:t>
              </w:r>
            </w:ins>
          </w:p>
        </w:tc>
        <w:tc>
          <w:tcPr>
            <w:tcW w:w="1477" w:type="dxa"/>
            <w:tcBorders>
              <w:top w:val="single" w:sz="12" w:space="0" w:color="auto"/>
              <w:left w:val="single" w:sz="4" w:space="0" w:color="auto"/>
              <w:right w:val="single" w:sz="4" w:space="0" w:color="auto"/>
            </w:tcBorders>
            <w:tcPrChange w:id="16380" w:author=" " w:date="2017-03-09T14:14:00Z">
              <w:tcPr>
                <w:tcW w:w="1477" w:type="dxa"/>
                <w:tcBorders>
                  <w:top w:val="single" w:sz="12" w:space="0" w:color="auto"/>
                  <w:left w:val="single" w:sz="4" w:space="0" w:color="auto"/>
                  <w:right w:val="single" w:sz="4" w:space="0" w:color="auto"/>
                </w:tcBorders>
              </w:tcPr>
            </w:tcPrChange>
          </w:tcPr>
          <w:p w:rsidR="00A3292C" w:rsidRPr="00A3292C" w:rsidRDefault="00A3292C" w:rsidP="002A2ECF">
            <w:pPr>
              <w:pStyle w:val="CETextBody"/>
              <w:jc w:val="right"/>
              <w:rPr>
                <w:ins w:id="16381" w:author=" " w:date="2017-03-09T14:07:00Z"/>
                <w:sz w:val="15"/>
                <w:szCs w:val="15"/>
                <w:lang w:eastAsia="ja-JP"/>
                <w:rPrChange w:id="16382" w:author=" " w:date="2017-03-09T14:15:00Z">
                  <w:rPr>
                    <w:ins w:id="16383" w:author=" " w:date="2017-03-09T14:07:00Z"/>
                    <w:sz w:val="18"/>
                    <w:szCs w:val="18"/>
                    <w:lang w:eastAsia="ja-JP"/>
                  </w:rPr>
                </w:rPrChange>
              </w:rPr>
            </w:pPr>
            <w:ins w:id="16384" w:author=" " w:date="2017-03-09T14:15:00Z">
              <w:r w:rsidRPr="00A3292C">
                <w:rPr>
                  <w:sz w:val="15"/>
                  <w:szCs w:val="15"/>
                  <w:rPrChange w:id="16385" w:author=" " w:date="2017-03-09T14:15:00Z">
                    <w:rPr/>
                  </w:rPrChange>
                </w:rPr>
                <w:t xml:space="preserve">568 </w:t>
              </w:r>
            </w:ins>
          </w:p>
        </w:tc>
      </w:tr>
      <w:tr w:rsidR="00A3292C" w:rsidRPr="00E8715A" w:rsidTr="002A2ECF">
        <w:tblPrEx>
          <w:tblW w:w="0" w:type="auto"/>
          <w:jc w:val="center"/>
          <w:tblLayout w:type="fixed"/>
          <w:tblPrExChange w:id="16386" w:author=" " w:date="2017-03-09T14:14:00Z">
            <w:tblPrEx>
              <w:tblW w:w="0" w:type="auto"/>
              <w:jc w:val="center"/>
              <w:tblLayout w:type="fixed"/>
            </w:tblPrEx>
          </w:tblPrExChange>
        </w:tblPrEx>
        <w:trPr>
          <w:jc w:val="center"/>
          <w:ins w:id="16387" w:author=" " w:date="2017-03-09T14:07:00Z"/>
          <w:trPrChange w:id="16388"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389"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390" w:author=" " w:date="2017-03-09T14:07:00Z"/>
                <w:b/>
                <w:sz w:val="15"/>
                <w:szCs w:val="15"/>
                <w:lang w:eastAsia="ja-JP"/>
                <w:rPrChange w:id="16391" w:author=" " w:date="2017-03-09T14:15:00Z">
                  <w:rPr>
                    <w:ins w:id="16392" w:author=" " w:date="2017-03-09T14:07:00Z"/>
                    <w:b/>
                    <w:sz w:val="16"/>
                    <w:lang w:eastAsia="ja-JP"/>
                  </w:rPr>
                </w:rPrChange>
              </w:rPr>
            </w:pPr>
            <w:ins w:id="16393" w:author=" " w:date="2017-03-09T14:07:00Z">
              <w:r w:rsidRPr="00A3292C">
                <w:rPr>
                  <w:b/>
                  <w:sz w:val="15"/>
                  <w:szCs w:val="15"/>
                  <w:lang w:eastAsia="ja-JP"/>
                  <w:rPrChange w:id="16394" w:author=" " w:date="2017-03-09T14:15:00Z">
                    <w:rPr>
                      <w:b/>
                      <w:sz w:val="16"/>
                      <w:lang w:eastAsia="ja-JP"/>
                    </w:rPr>
                  </w:rPrChange>
                </w:rPr>
                <w:t>2</w:t>
              </w:r>
            </w:ins>
          </w:p>
        </w:tc>
        <w:tc>
          <w:tcPr>
            <w:tcW w:w="1477" w:type="dxa"/>
            <w:tcBorders>
              <w:left w:val="single" w:sz="4" w:space="0" w:color="auto"/>
              <w:right w:val="single" w:sz="4" w:space="0" w:color="auto"/>
            </w:tcBorders>
            <w:tcPrChange w:id="16395"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396" w:author=" " w:date="2017-03-09T14:07:00Z"/>
                <w:sz w:val="15"/>
                <w:szCs w:val="15"/>
                <w:lang w:eastAsia="ja-JP"/>
                <w:rPrChange w:id="16397" w:author=" " w:date="2017-03-09T14:15:00Z">
                  <w:rPr>
                    <w:ins w:id="16398" w:author=" " w:date="2017-03-09T14:07:00Z"/>
                    <w:sz w:val="18"/>
                    <w:szCs w:val="18"/>
                    <w:lang w:eastAsia="ja-JP"/>
                  </w:rPr>
                </w:rPrChange>
              </w:rPr>
            </w:pPr>
            <w:ins w:id="16399" w:author=" " w:date="2017-03-09T14:14:00Z">
              <w:r w:rsidRPr="00A3292C">
                <w:rPr>
                  <w:sz w:val="15"/>
                  <w:szCs w:val="15"/>
                  <w:rPrChange w:id="16400" w:author=" " w:date="2017-03-09T14:15:00Z">
                    <w:rPr/>
                  </w:rPrChange>
                </w:rPr>
                <w:t xml:space="preserve">13631488 </w:t>
              </w:r>
            </w:ins>
          </w:p>
        </w:tc>
        <w:tc>
          <w:tcPr>
            <w:tcW w:w="1477" w:type="dxa"/>
            <w:tcBorders>
              <w:left w:val="single" w:sz="4" w:space="0" w:color="auto"/>
              <w:right w:val="single" w:sz="4" w:space="0" w:color="auto"/>
            </w:tcBorders>
            <w:tcPrChange w:id="16401"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02" w:author=" " w:date="2017-03-09T14:07:00Z"/>
                <w:sz w:val="15"/>
                <w:szCs w:val="15"/>
                <w:lang w:eastAsia="ja-JP"/>
                <w:rPrChange w:id="16403" w:author=" " w:date="2017-03-09T14:15:00Z">
                  <w:rPr>
                    <w:ins w:id="16404" w:author=" " w:date="2017-03-09T14:07:00Z"/>
                    <w:sz w:val="18"/>
                    <w:szCs w:val="18"/>
                    <w:lang w:eastAsia="ja-JP"/>
                  </w:rPr>
                </w:rPrChange>
              </w:rPr>
            </w:pPr>
            <w:ins w:id="16405" w:author=" " w:date="2017-03-09T14:14:00Z">
              <w:r w:rsidRPr="00A3292C">
                <w:rPr>
                  <w:sz w:val="15"/>
                  <w:szCs w:val="15"/>
                  <w:rPrChange w:id="16406" w:author=" " w:date="2017-03-09T14:15:00Z">
                    <w:rPr/>
                  </w:rPrChange>
                </w:rPr>
                <w:t xml:space="preserve">12478054 </w:t>
              </w:r>
            </w:ins>
          </w:p>
        </w:tc>
        <w:tc>
          <w:tcPr>
            <w:tcW w:w="1477" w:type="dxa"/>
            <w:tcBorders>
              <w:left w:val="single" w:sz="4" w:space="0" w:color="auto"/>
              <w:right w:val="single" w:sz="4" w:space="0" w:color="auto"/>
            </w:tcBorders>
            <w:tcPrChange w:id="16407"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08" w:author=" " w:date="2017-03-09T14:07:00Z"/>
                <w:sz w:val="15"/>
                <w:szCs w:val="15"/>
                <w:lang w:eastAsia="ja-JP"/>
                <w:rPrChange w:id="16409" w:author=" " w:date="2017-03-09T14:15:00Z">
                  <w:rPr>
                    <w:ins w:id="16410" w:author=" " w:date="2017-03-09T14:07:00Z"/>
                    <w:sz w:val="18"/>
                    <w:szCs w:val="18"/>
                    <w:lang w:eastAsia="ja-JP"/>
                  </w:rPr>
                </w:rPrChange>
              </w:rPr>
            </w:pPr>
            <w:ins w:id="16411" w:author=" " w:date="2017-03-09T14:15:00Z">
              <w:r w:rsidRPr="00A3292C">
                <w:rPr>
                  <w:sz w:val="15"/>
                  <w:szCs w:val="15"/>
                  <w:rPrChange w:id="16412" w:author=" " w:date="2017-03-09T14:15:00Z">
                    <w:rPr/>
                  </w:rPrChange>
                </w:rPr>
                <w:t xml:space="preserve">568 </w:t>
              </w:r>
            </w:ins>
          </w:p>
        </w:tc>
      </w:tr>
      <w:tr w:rsidR="00A3292C" w:rsidRPr="00E8715A" w:rsidTr="002A2ECF">
        <w:tblPrEx>
          <w:tblW w:w="0" w:type="auto"/>
          <w:jc w:val="center"/>
          <w:tblLayout w:type="fixed"/>
          <w:tblPrExChange w:id="16413" w:author=" " w:date="2017-03-09T14:14:00Z">
            <w:tblPrEx>
              <w:tblW w:w="0" w:type="auto"/>
              <w:jc w:val="center"/>
              <w:tblLayout w:type="fixed"/>
            </w:tblPrEx>
          </w:tblPrExChange>
        </w:tblPrEx>
        <w:trPr>
          <w:jc w:val="center"/>
          <w:ins w:id="16414" w:author=" " w:date="2017-03-09T14:07:00Z"/>
          <w:trPrChange w:id="16415"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416"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417" w:author=" " w:date="2017-03-09T14:07:00Z"/>
                <w:b/>
                <w:sz w:val="15"/>
                <w:szCs w:val="15"/>
                <w:lang w:eastAsia="ja-JP"/>
                <w:rPrChange w:id="16418" w:author=" " w:date="2017-03-09T14:15:00Z">
                  <w:rPr>
                    <w:ins w:id="16419" w:author=" " w:date="2017-03-09T14:07:00Z"/>
                    <w:b/>
                    <w:sz w:val="16"/>
                    <w:lang w:eastAsia="ja-JP"/>
                  </w:rPr>
                </w:rPrChange>
              </w:rPr>
            </w:pPr>
            <w:ins w:id="16420" w:author=" " w:date="2017-03-09T14:07:00Z">
              <w:r w:rsidRPr="00A3292C">
                <w:rPr>
                  <w:b/>
                  <w:sz w:val="15"/>
                  <w:szCs w:val="15"/>
                  <w:lang w:eastAsia="ja-JP"/>
                  <w:rPrChange w:id="16421" w:author=" " w:date="2017-03-09T14:15:00Z">
                    <w:rPr>
                      <w:b/>
                      <w:sz w:val="16"/>
                      <w:lang w:eastAsia="ja-JP"/>
                    </w:rPr>
                  </w:rPrChange>
                </w:rPr>
                <w:t>3</w:t>
              </w:r>
            </w:ins>
          </w:p>
        </w:tc>
        <w:tc>
          <w:tcPr>
            <w:tcW w:w="1477" w:type="dxa"/>
            <w:tcBorders>
              <w:left w:val="single" w:sz="4" w:space="0" w:color="auto"/>
              <w:right w:val="single" w:sz="4" w:space="0" w:color="auto"/>
            </w:tcBorders>
            <w:tcPrChange w:id="16422"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423" w:author=" " w:date="2017-03-09T14:07:00Z"/>
                <w:sz w:val="15"/>
                <w:szCs w:val="15"/>
                <w:lang w:eastAsia="ja-JP"/>
                <w:rPrChange w:id="16424" w:author=" " w:date="2017-03-09T14:15:00Z">
                  <w:rPr>
                    <w:ins w:id="16425" w:author=" " w:date="2017-03-09T14:07:00Z"/>
                    <w:sz w:val="18"/>
                    <w:szCs w:val="18"/>
                    <w:lang w:eastAsia="ja-JP"/>
                  </w:rPr>
                </w:rPrChange>
              </w:rPr>
            </w:pPr>
            <w:ins w:id="16426" w:author=" " w:date="2017-03-09T14:14:00Z">
              <w:r w:rsidRPr="00A3292C">
                <w:rPr>
                  <w:sz w:val="15"/>
                  <w:szCs w:val="15"/>
                  <w:rPrChange w:id="16427" w:author=" " w:date="2017-03-09T14:15:00Z">
                    <w:rPr/>
                  </w:rPrChange>
                </w:rPr>
                <w:t xml:space="preserve">13736346 </w:t>
              </w:r>
            </w:ins>
          </w:p>
        </w:tc>
        <w:tc>
          <w:tcPr>
            <w:tcW w:w="1477" w:type="dxa"/>
            <w:tcBorders>
              <w:left w:val="single" w:sz="4" w:space="0" w:color="auto"/>
              <w:right w:val="single" w:sz="4" w:space="0" w:color="auto"/>
            </w:tcBorders>
            <w:tcPrChange w:id="16428"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29" w:author=" " w:date="2017-03-09T14:07:00Z"/>
                <w:sz w:val="15"/>
                <w:szCs w:val="15"/>
                <w:lang w:eastAsia="ja-JP"/>
                <w:rPrChange w:id="16430" w:author=" " w:date="2017-03-09T14:15:00Z">
                  <w:rPr>
                    <w:ins w:id="16431" w:author=" " w:date="2017-03-09T14:07:00Z"/>
                    <w:sz w:val="18"/>
                    <w:szCs w:val="18"/>
                    <w:lang w:eastAsia="ja-JP"/>
                  </w:rPr>
                </w:rPrChange>
              </w:rPr>
            </w:pPr>
            <w:ins w:id="16432" w:author=" " w:date="2017-03-09T14:14:00Z">
              <w:r w:rsidRPr="00A3292C">
                <w:rPr>
                  <w:sz w:val="15"/>
                  <w:szCs w:val="15"/>
                  <w:rPrChange w:id="16433" w:author=" " w:date="2017-03-09T14:15:00Z">
                    <w:rPr/>
                  </w:rPrChange>
                </w:rPr>
                <w:t xml:space="preserve">12478054 </w:t>
              </w:r>
            </w:ins>
          </w:p>
        </w:tc>
        <w:tc>
          <w:tcPr>
            <w:tcW w:w="1477" w:type="dxa"/>
            <w:tcBorders>
              <w:left w:val="single" w:sz="4" w:space="0" w:color="auto"/>
              <w:right w:val="single" w:sz="4" w:space="0" w:color="auto"/>
            </w:tcBorders>
            <w:tcPrChange w:id="16434"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35" w:author=" " w:date="2017-03-09T14:07:00Z"/>
                <w:sz w:val="15"/>
                <w:szCs w:val="15"/>
                <w:lang w:eastAsia="ja-JP"/>
                <w:rPrChange w:id="16436" w:author=" " w:date="2017-03-09T14:15:00Z">
                  <w:rPr>
                    <w:ins w:id="16437" w:author=" " w:date="2017-03-09T14:07:00Z"/>
                    <w:sz w:val="18"/>
                    <w:szCs w:val="18"/>
                    <w:lang w:eastAsia="ja-JP"/>
                  </w:rPr>
                </w:rPrChange>
              </w:rPr>
            </w:pPr>
            <w:ins w:id="16438" w:author=" " w:date="2017-03-09T14:15:00Z">
              <w:r w:rsidRPr="00A3292C">
                <w:rPr>
                  <w:sz w:val="15"/>
                  <w:szCs w:val="15"/>
                  <w:rPrChange w:id="16439" w:author=" " w:date="2017-03-09T14:15:00Z">
                    <w:rPr/>
                  </w:rPrChange>
                </w:rPr>
                <w:t xml:space="preserve">568 </w:t>
              </w:r>
            </w:ins>
          </w:p>
        </w:tc>
      </w:tr>
      <w:tr w:rsidR="00A3292C" w:rsidRPr="00E8715A" w:rsidTr="002A2ECF">
        <w:tblPrEx>
          <w:tblW w:w="0" w:type="auto"/>
          <w:jc w:val="center"/>
          <w:tblLayout w:type="fixed"/>
          <w:tblPrExChange w:id="16440" w:author=" " w:date="2017-03-09T14:14:00Z">
            <w:tblPrEx>
              <w:tblW w:w="0" w:type="auto"/>
              <w:jc w:val="center"/>
              <w:tblLayout w:type="fixed"/>
            </w:tblPrEx>
          </w:tblPrExChange>
        </w:tblPrEx>
        <w:trPr>
          <w:jc w:val="center"/>
          <w:ins w:id="16441" w:author=" " w:date="2017-03-09T14:07:00Z"/>
          <w:trPrChange w:id="16442"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443"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444" w:author=" " w:date="2017-03-09T14:07:00Z"/>
                <w:b/>
                <w:sz w:val="15"/>
                <w:szCs w:val="15"/>
                <w:lang w:eastAsia="ja-JP"/>
                <w:rPrChange w:id="16445" w:author=" " w:date="2017-03-09T14:15:00Z">
                  <w:rPr>
                    <w:ins w:id="16446" w:author=" " w:date="2017-03-09T14:07:00Z"/>
                    <w:b/>
                    <w:sz w:val="16"/>
                    <w:lang w:eastAsia="ja-JP"/>
                  </w:rPr>
                </w:rPrChange>
              </w:rPr>
            </w:pPr>
            <w:ins w:id="16447" w:author=" " w:date="2017-03-09T14:07:00Z">
              <w:r w:rsidRPr="00A3292C">
                <w:rPr>
                  <w:b/>
                  <w:sz w:val="15"/>
                  <w:szCs w:val="15"/>
                  <w:lang w:eastAsia="ja-JP"/>
                  <w:rPrChange w:id="16448" w:author=" " w:date="2017-03-09T14:15:00Z">
                    <w:rPr>
                      <w:b/>
                      <w:sz w:val="16"/>
                      <w:lang w:eastAsia="ja-JP"/>
                    </w:rPr>
                  </w:rPrChange>
                </w:rPr>
                <w:t>4</w:t>
              </w:r>
            </w:ins>
          </w:p>
        </w:tc>
        <w:tc>
          <w:tcPr>
            <w:tcW w:w="1477" w:type="dxa"/>
            <w:tcBorders>
              <w:left w:val="single" w:sz="4" w:space="0" w:color="auto"/>
              <w:right w:val="single" w:sz="4" w:space="0" w:color="auto"/>
            </w:tcBorders>
            <w:tcPrChange w:id="16449"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450" w:author=" " w:date="2017-03-09T14:07:00Z"/>
                <w:sz w:val="15"/>
                <w:szCs w:val="15"/>
                <w:lang w:eastAsia="ja-JP"/>
                <w:rPrChange w:id="16451" w:author=" " w:date="2017-03-09T14:15:00Z">
                  <w:rPr>
                    <w:ins w:id="16452" w:author=" " w:date="2017-03-09T14:07:00Z"/>
                    <w:sz w:val="18"/>
                    <w:szCs w:val="18"/>
                    <w:lang w:eastAsia="ja-JP"/>
                  </w:rPr>
                </w:rPrChange>
              </w:rPr>
            </w:pPr>
            <w:ins w:id="16453" w:author=" " w:date="2017-03-09T14:14:00Z">
              <w:r w:rsidRPr="00A3292C">
                <w:rPr>
                  <w:sz w:val="15"/>
                  <w:szCs w:val="15"/>
                  <w:rPrChange w:id="16454" w:author=" " w:date="2017-03-09T14:15:00Z">
                    <w:rPr/>
                  </w:rPrChange>
                </w:rPr>
                <w:t xml:space="preserve">13736346 </w:t>
              </w:r>
            </w:ins>
          </w:p>
        </w:tc>
        <w:tc>
          <w:tcPr>
            <w:tcW w:w="1477" w:type="dxa"/>
            <w:tcBorders>
              <w:left w:val="single" w:sz="4" w:space="0" w:color="auto"/>
              <w:right w:val="single" w:sz="4" w:space="0" w:color="auto"/>
            </w:tcBorders>
            <w:tcPrChange w:id="16455"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56" w:author=" " w:date="2017-03-09T14:07:00Z"/>
                <w:sz w:val="15"/>
                <w:szCs w:val="15"/>
                <w:lang w:eastAsia="ja-JP"/>
                <w:rPrChange w:id="16457" w:author=" " w:date="2017-03-09T14:15:00Z">
                  <w:rPr>
                    <w:ins w:id="16458" w:author=" " w:date="2017-03-09T14:07:00Z"/>
                    <w:sz w:val="18"/>
                    <w:szCs w:val="18"/>
                    <w:lang w:eastAsia="ja-JP"/>
                  </w:rPr>
                </w:rPrChange>
              </w:rPr>
            </w:pPr>
            <w:ins w:id="16459" w:author=" " w:date="2017-03-09T14:14:00Z">
              <w:r w:rsidRPr="00A3292C">
                <w:rPr>
                  <w:sz w:val="15"/>
                  <w:szCs w:val="15"/>
                  <w:rPrChange w:id="16460" w:author=" " w:date="2017-03-09T14:15:00Z">
                    <w:rPr/>
                  </w:rPrChange>
                </w:rPr>
                <w:t xml:space="preserve">12478054 </w:t>
              </w:r>
            </w:ins>
          </w:p>
        </w:tc>
        <w:tc>
          <w:tcPr>
            <w:tcW w:w="1477" w:type="dxa"/>
            <w:tcBorders>
              <w:left w:val="single" w:sz="4" w:space="0" w:color="auto"/>
              <w:right w:val="single" w:sz="4" w:space="0" w:color="auto"/>
            </w:tcBorders>
            <w:tcPrChange w:id="16461"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62" w:author=" " w:date="2017-03-09T14:07:00Z"/>
                <w:sz w:val="15"/>
                <w:szCs w:val="15"/>
                <w:lang w:eastAsia="ja-JP"/>
                <w:rPrChange w:id="16463" w:author=" " w:date="2017-03-09T14:15:00Z">
                  <w:rPr>
                    <w:ins w:id="16464" w:author=" " w:date="2017-03-09T14:07:00Z"/>
                    <w:sz w:val="18"/>
                    <w:szCs w:val="18"/>
                    <w:lang w:eastAsia="ja-JP"/>
                  </w:rPr>
                </w:rPrChange>
              </w:rPr>
            </w:pPr>
            <w:ins w:id="16465" w:author=" " w:date="2017-03-09T14:15:00Z">
              <w:r w:rsidRPr="00A3292C">
                <w:rPr>
                  <w:sz w:val="15"/>
                  <w:szCs w:val="15"/>
                  <w:rPrChange w:id="16466" w:author=" " w:date="2017-03-09T14:15:00Z">
                    <w:rPr/>
                  </w:rPrChange>
                </w:rPr>
                <w:t xml:space="preserve">568 </w:t>
              </w:r>
            </w:ins>
          </w:p>
        </w:tc>
      </w:tr>
      <w:tr w:rsidR="00A3292C" w:rsidRPr="00E8715A" w:rsidTr="002A2ECF">
        <w:tblPrEx>
          <w:tblW w:w="0" w:type="auto"/>
          <w:jc w:val="center"/>
          <w:tblLayout w:type="fixed"/>
          <w:tblPrExChange w:id="16467" w:author=" " w:date="2017-03-09T14:14:00Z">
            <w:tblPrEx>
              <w:tblW w:w="0" w:type="auto"/>
              <w:jc w:val="center"/>
              <w:tblLayout w:type="fixed"/>
            </w:tblPrEx>
          </w:tblPrExChange>
        </w:tblPrEx>
        <w:trPr>
          <w:jc w:val="center"/>
          <w:ins w:id="16468" w:author=" " w:date="2017-03-09T14:07:00Z"/>
          <w:trPrChange w:id="16469"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470"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471" w:author=" " w:date="2017-03-09T14:07:00Z"/>
                <w:b/>
                <w:sz w:val="15"/>
                <w:szCs w:val="15"/>
                <w:lang w:eastAsia="ja-JP"/>
                <w:rPrChange w:id="16472" w:author=" " w:date="2017-03-09T14:15:00Z">
                  <w:rPr>
                    <w:ins w:id="16473" w:author=" " w:date="2017-03-09T14:07:00Z"/>
                    <w:b/>
                    <w:sz w:val="16"/>
                    <w:lang w:eastAsia="ja-JP"/>
                  </w:rPr>
                </w:rPrChange>
              </w:rPr>
            </w:pPr>
            <w:ins w:id="16474" w:author=" " w:date="2017-03-09T14:07:00Z">
              <w:r w:rsidRPr="00A3292C">
                <w:rPr>
                  <w:b/>
                  <w:sz w:val="15"/>
                  <w:szCs w:val="15"/>
                  <w:lang w:eastAsia="ja-JP"/>
                  <w:rPrChange w:id="16475" w:author=" " w:date="2017-03-09T14:15:00Z">
                    <w:rPr>
                      <w:b/>
                      <w:sz w:val="16"/>
                      <w:lang w:eastAsia="ja-JP"/>
                    </w:rPr>
                  </w:rPrChange>
                </w:rPr>
                <w:t>5</w:t>
              </w:r>
            </w:ins>
          </w:p>
        </w:tc>
        <w:tc>
          <w:tcPr>
            <w:tcW w:w="1477" w:type="dxa"/>
            <w:tcBorders>
              <w:left w:val="single" w:sz="4" w:space="0" w:color="auto"/>
              <w:right w:val="single" w:sz="4" w:space="0" w:color="auto"/>
            </w:tcBorders>
            <w:tcPrChange w:id="16476"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477" w:author=" " w:date="2017-03-09T14:07:00Z"/>
                <w:sz w:val="15"/>
                <w:szCs w:val="15"/>
                <w:lang w:eastAsia="ja-JP"/>
                <w:rPrChange w:id="16478" w:author=" " w:date="2017-03-09T14:15:00Z">
                  <w:rPr>
                    <w:ins w:id="16479" w:author=" " w:date="2017-03-09T14:07:00Z"/>
                    <w:sz w:val="18"/>
                    <w:szCs w:val="18"/>
                    <w:lang w:eastAsia="ja-JP"/>
                  </w:rPr>
                </w:rPrChange>
              </w:rPr>
            </w:pPr>
            <w:ins w:id="16480" w:author=" " w:date="2017-03-09T14:14:00Z">
              <w:r w:rsidRPr="00A3292C">
                <w:rPr>
                  <w:sz w:val="15"/>
                  <w:szCs w:val="15"/>
                  <w:rPrChange w:id="16481" w:author=" " w:date="2017-03-09T14:15:00Z">
                    <w:rPr/>
                  </w:rPrChange>
                </w:rPr>
                <w:t xml:space="preserve">13736346 </w:t>
              </w:r>
            </w:ins>
          </w:p>
        </w:tc>
        <w:tc>
          <w:tcPr>
            <w:tcW w:w="1477" w:type="dxa"/>
            <w:tcBorders>
              <w:left w:val="single" w:sz="4" w:space="0" w:color="auto"/>
              <w:right w:val="single" w:sz="4" w:space="0" w:color="auto"/>
            </w:tcBorders>
            <w:tcPrChange w:id="16482"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83" w:author=" " w:date="2017-03-09T14:07:00Z"/>
                <w:sz w:val="15"/>
                <w:szCs w:val="15"/>
                <w:lang w:eastAsia="ja-JP"/>
                <w:rPrChange w:id="16484" w:author=" " w:date="2017-03-09T14:15:00Z">
                  <w:rPr>
                    <w:ins w:id="16485" w:author=" " w:date="2017-03-09T14:07:00Z"/>
                    <w:sz w:val="18"/>
                    <w:szCs w:val="18"/>
                    <w:lang w:eastAsia="ja-JP"/>
                  </w:rPr>
                </w:rPrChange>
              </w:rPr>
            </w:pPr>
            <w:ins w:id="16486" w:author=" " w:date="2017-03-09T14:14:00Z">
              <w:r w:rsidRPr="00A3292C">
                <w:rPr>
                  <w:sz w:val="15"/>
                  <w:szCs w:val="15"/>
                  <w:rPrChange w:id="16487" w:author=" " w:date="2017-03-09T14:15:00Z">
                    <w:rPr/>
                  </w:rPrChange>
                </w:rPr>
                <w:t xml:space="preserve">12478054 </w:t>
              </w:r>
            </w:ins>
          </w:p>
        </w:tc>
        <w:tc>
          <w:tcPr>
            <w:tcW w:w="1477" w:type="dxa"/>
            <w:tcBorders>
              <w:left w:val="single" w:sz="4" w:space="0" w:color="auto"/>
              <w:right w:val="single" w:sz="4" w:space="0" w:color="auto"/>
            </w:tcBorders>
            <w:tcPrChange w:id="16488"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489" w:author=" " w:date="2017-03-09T14:07:00Z"/>
                <w:sz w:val="15"/>
                <w:szCs w:val="15"/>
                <w:lang w:eastAsia="ja-JP"/>
                <w:rPrChange w:id="16490" w:author=" " w:date="2017-03-09T14:15:00Z">
                  <w:rPr>
                    <w:ins w:id="16491" w:author=" " w:date="2017-03-09T14:07:00Z"/>
                    <w:sz w:val="18"/>
                    <w:szCs w:val="18"/>
                    <w:lang w:eastAsia="ja-JP"/>
                  </w:rPr>
                </w:rPrChange>
              </w:rPr>
            </w:pPr>
            <w:ins w:id="16492" w:author=" " w:date="2017-03-09T14:15:00Z">
              <w:r w:rsidRPr="00A3292C">
                <w:rPr>
                  <w:sz w:val="15"/>
                  <w:szCs w:val="15"/>
                  <w:rPrChange w:id="16493" w:author=" " w:date="2017-03-09T14:15:00Z">
                    <w:rPr/>
                  </w:rPrChange>
                </w:rPr>
                <w:t xml:space="preserve">568 </w:t>
              </w:r>
            </w:ins>
          </w:p>
        </w:tc>
      </w:tr>
      <w:tr w:rsidR="00A3292C" w:rsidRPr="00E8715A" w:rsidTr="002A2ECF">
        <w:tblPrEx>
          <w:tblW w:w="0" w:type="auto"/>
          <w:jc w:val="center"/>
          <w:tblLayout w:type="fixed"/>
          <w:tblPrExChange w:id="16494" w:author=" " w:date="2017-03-09T14:14:00Z">
            <w:tblPrEx>
              <w:tblW w:w="0" w:type="auto"/>
              <w:jc w:val="center"/>
              <w:tblLayout w:type="fixed"/>
            </w:tblPrEx>
          </w:tblPrExChange>
        </w:tblPrEx>
        <w:trPr>
          <w:jc w:val="center"/>
          <w:ins w:id="16495" w:author=" " w:date="2017-03-09T14:07:00Z"/>
          <w:trPrChange w:id="16496"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497"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498" w:author=" " w:date="2017-03-09T14:07:00Z"/>
                <w:b/>
                <w:sz w:val="15"/>
                <w:szCs w:val="15"/>
                <w:lang w:eastAsia="ja-JP"/>
                <w:rPrChange w:id="16499" w:author=" " w:date="2017-03-09T14:15:00Z">
                  <w:rPr>
                    <w:ins w:id="16500" w:author=" " w:date="2017-03-09T14:07:00Z"/>
                    <w:b/>
                    <w:sz w:val="16"/>
                    <w:lang w:eastAsia="ja-JP"/>
                  </w:rPr>
                </w:rPrChange>
              </w:rPr>
            </w:pPr>
            <w:ins w:id="16501" w:author=" " w:date="2017-03-09T14:07:00Z">
              <w:r w:rsidRPr="00A3292C">
                <w:rPr>
                  <w:b/>
                  <w:sz w:val="15"/>
                  <w:szCs w:val="15"/>
                  <w:lang w:eastAsia="ja-JP"/>
                  <w:rPrChange w:id="16502" w:author=" " w:date="2017-03-09T14:15:00Z">
                    <w:rPr>
                      <w:b/>
                      <w:sz w:val="16"/>
                      <w:lang w:eastAsia="ja-JP"/>
                    </w:rPr>
                  </w:rPrChange>
                </w:rPr>
                <w:t>6</w:t>
              </w:r>
            </w:ins>
          </w:p>
        </w:tc>
        <w:tc>
          <w:tcPr>
            <w:tcW w:w="1477" w:type="dxa"/>
            <w:tcBorders>
              <w:left w:val="single" w:sz="4" w:space="0" w:color="auto"/>
              <w:right w:val="single" w:sz="4" w:space="0" w:color="auto"/>
            </w:tcBorders>
            <w:tcPrChange w:id="16503"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504" w:author=" " w:date="2017-03-09T14:07:00Z"/>
                <w:sz w:val="15"/>
                <w:szCs w:val="15"/>
                <w:lang w:eastAsia="ja-JP"/>
                <w:rPrChange w:id="16505" w:author=" " w:date="2017-03-09T14:15:00Z">
                  <w:rPr>
                    <w:ins w:id="16506" w:author=" " w:date="2017-03-09T14:07:00Z"/>
                    <w:sz w:val="18"/>
                    <w:szCs w:val="18"/>
                    <w:lang w:eastAsia="ja-JP"/>
                  </w:rPr>
                </w:rPrChange>
              </w:rPr>
            </w:pPr>
            <w:ins w:id="16507" w:author=" " w:date="2017-03-09T14:14:00Z">
              <w:r w:rsidRPr="00A3292C">
                <w:rPr>
                  <w:sz w:val="15"/>
                  <w:szCs w:val="15"/>
                  <w:rPrChange w:id="16508" w:author=" " w:date="2017-03-09T14:15:00Z">
                    <w:rPr/>
                  </w:rPrChange>
                </w:rPr>
                <w:t xml:space="preserve">13736346 </w:t>
              </w:r>
            </w:ins>
          </w:p>
        </w:tc>
        <w:tc>
          <w:tcPr>
            <w:tcW w:w="1477" w:type="dxa"/>
            <w:tcBorders>
              <w:left w:val="single" w:sz="4" w:space="0" w:color="auto"/>
              <w:right w:val="single" w:sz="4" w:space="0" w:color="auto"/>
            </w:tcBorders>
            <w:tcPrChange w:id="16509"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10" w:author=" " w:date="2017-03-09T14:07:00Z"/>
                <w:sz w:val="15"/>
                <w:szCs w:val="15"/>
                <w:lang w:eastAsia="ja-JP"/>
                <w:rPrChange w:id="16511" w:author=" " w:date="2017-03-09T14:15:00Z">
                  <w:rPr>
                    <w:ins w:id="16512" w:author=" " w:date="2017-03-09T14:07:00Z"/>
                    <w:sz w:val="18"/>
                    <w:szCs w:val="18"/>
                    <w:lang w:eastAsia="ja-JP"/>
                  </w:rPr>
                </w:rPrChange>
              </w:rPr>
            </w:pPr>
            <w:ins w:id="16513" w:author=" " w:date="2017-03-09T14:14:00Z">
              <w:r w:rsidRPr="00A3292C">
                <w:rPr>
                  <w:sz w:val="15"/>
                  <w:szCs w:val="15"/>
                  <w:rPrChange w:id="16514" w:author=" " w:date="2017-03-09T14:15:00Z">
                    <w:rPr/>
                  </w:rPrChange>
                </w:rPr>
                <w:t xml:space="preserve">12373197 </w:t>
              </w:r>
            </w:ins>
          </w:p>
        </w:tc>
        <w:tc>
          <w:tcPr>
            <w:tcW w:w="1477" w:type="dxa"/>
            <w:tcBorders>
              <w:left w:val="single" w:sz="4" w:space="0" w:color="auto"/>
              <w:right w:val="single" w:sz="4" w:space="0" w:color="auto"/>
            </w:tcBorders>
            <w:tcPrChange w:id="16515"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16" w:author=" " w:date="2017-03-09T14:07:00Z"/>
                <w:sz w:val="15"/>
                <w:szCs w:val="15"/>
                <w:lang w:eastAsia="ja-JP"/>
                <w:rPrChange w:id="16517" w:author=" " w:date="2017-03-09T14:15:00Z">
                  <w:rPr>
                    <w:ins w:id="16518" w:author=" " w:date="2017-03-09T14:07:00Z"/>
                    <w:sz w:val="18"/>
                    <w:szCs w:val="18"/>
                    <w:lang w:eastAsia="ja-JP"/>
                  </w:rPr>
                </w:rPrChange>
              </w:rPr>
            </w:pPr>
            <w:ins w:id="16519" w:author=" " w:date="2017-03-09T14:15:00Z">
              <w:r w:rsidRPr="00A3292C">
                <w:rPr>
                  <w:sz w:val="15"/>
                  <w:szCs w:val="15"/>
                  <w:rPrChange w:id="16520" w:author=" " w:date="2017-03-09T14:15:00Z">
                    <w:rPr/>
                  </w:rPrChange>
                </w:rPr>
                <w:t xml:space="preserve">568 </w:t>
              </w:r>
            </w:ins>
          </w:p>
        </w:tc>
      </w:tr>
      <w:tr w:rsidR="00A3292C" w:rsidRPr="00E8715A" w:rsidTr="002A2ECF">
        <w:tblPrEx>
          <w:tblW w:w="0" w:type="auto"/>
          <w:jc w:val="center"/>
          <w:tblLayout w:type="fixed"/>
          <w:tblPrExChange w:id="16521" w:author=" " w:date="2017-03-09T14:14:00Z">
            <w:tblPrEx>
              <w:tblW w:w="0" w:type="auto"/>
              <w:jc w:val="center"/>
              <w:tblLayout w:type="fixed"/>
            </w:tblPrEx>
          </w:tblPrExChange>
        </w:tblPrEx>
        <w:trPr>
          <w:jc w:val="center"/>
          <w:ins w:id="16522" w:author=" " w:date="2017-03-09T14:07:00Z"/>
          <w:trPrChange w:id="16523"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524"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525" w:author=" " w:date="2017-03-09T14:07:00Z"/>
                <w:b/>
                <w:sz w:val="15"/>
                <w:szCs w:val="15"/>
                <w:lang w:eastAsia="ja-JP"/>
                <w:rPrChange w:id="16526" w:author=" " w:date="2017-03-09T14:15:00Z">
                  <w:rPr>
                    <w:ins w:id="16527" w:author=" " w:date="2017-03-09T14:07:00Z"/>
                    <w:b/>
                    <w:sz w:val="16"/>
                    <w:lang w:eastAsia="ja-JP"/>
                  </w:rPr>
                </w:rPrChange>
              </w:rPr>
            </w:pPr>
            <w:ins w:id="16528" w:author=" " w:date="2017-03-09T14:07:00Z">
              <w:r w:rsidRPr="00A3292C">
                <w:rPr>
                  <w:b/>
                  <w:sz w:val="15"/>
                  <w:szCs w:val="15"/>
                  <w:lang w:eastAsia="ja-JP"/>
                  <w:rPrChange w:id="16529" w:author=" " w:date="2017-03-09T14:15:00Z">
                    <w:rPr>
                      <w:b/>
                      <w:sz w:val="16"/>
                      <w:lang w:eastAsia="ja-JP"/>
                    </w:rPr>
                  </w:rPrChange>
                </w:rPr>
                <w:t>7</w:t>
              </w:r>
            </w:ins>
          </w:p>
        </w:tc>
        <w:tc>
          <w:tcPr>
            <w:tcW w:w="1477" w:type="dxa"/>
            <w:tcBorders>
              <w:left w:val="single" w:sz="4" w:space="0" w:color="auto"/>
              <w:right w:val="single" w:sz="4" w:space="0" w:color="auto"/>
            </w:tcBorders>
            <w:tcPrChange w:id="16530"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531" w:author=" " w:date="2017-03-09T14:07:00Z"/>
                <w:sz w:val="15"/>
                <w:szCs w:val="15"/>
                <w:lang w:eastAsia="ja-JP"/>
                <w:rPrChange w:id="16532" w:author=" " w:date="2017-03-09T14:15:00Z">
                  <w:rPr>
                    <w:ins w:id="16533" w:author=" " w:date="2017-03-09T14:07:00Z"/>
                    <w:sz w:val="18"/>
                    <w:szCs w:val="18"/>
                    <w:lang w:eastAsia="ja-JP"/>
                  </w:rPr>
                </w:rPrChange>
              </w:rPr>
            </w:pPr>
            <w:ins w:id="16534" w:author=" " w:date="2017-03-09T14:14:00Z">
              <w:r w:rsidRPr="00A3292C">
                <w:rPr>
                  <w:sz w:val="15"/>
                  <w:szCs w:val="15"/>
                  <w:rPrChange w:id="16535" w:author=" " w:date="2017-03-09T14:15:00Z">
                    <w:rPr/>
                  </w:rPrChange>
                </w:rPr>
                <w:t xml:space="preserve">13736346 </w:t>
              </w:r>
            </w:ins>
          </w:p>
        </w:tc>
        <w:tc>
          <w:tcPr>
            <w:tcW w:w="1477" w:type="dxa"/>
            <w:tcBorders>
              <w:left w:val="single" w:sz="4" w:space="0" w:color="auto"/>
              <w:right w:val="single" w:sz="4" w:space="0" w:color="auto"/>
            </w:tcBorders>
            <w:tcPrChange w:id="16536"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37" w:author=" " w:date="2017-03-09T14:07:00Z"/>
                <w:sz w:val="15"/>
                <w:szCs w:val="15"/>
                <w:lang w:eastAsia="ja-JP"/>
                <w:rPrChange w:id="16538" w:author=" " w:date="2017-03-09T14:15:00Z">
                  <w:rPr>
                    <w:ins w:id="16539" w:author=" " w:date="2017-03-09T14:07:00Z"/>
                    <w:sz w:val="18"/>
                    <w:szCs w:val="18"/>
                    <w:lang w:eastAsia="ja-JP"/>
                  </w:rPr>
                </w:rPrChange>
              </w:rPr>
            </w:pPr>
            <w:ins w:id="16540" w:author=" " w:date="2017-03-09T14:14:00Z">
              <w:r w:rsidRPr="00A3292C">
                <w:rPr>
                  <w:sz w:val="15"/>
                  <w:szCs w:val="15"/>
                  <w:rPrChange w:id="16541" w:author=" " w:date="2017-03-09T14:15:00Z">
                    <w:rPr/>
                  </w:rPrChange>
                </w:rPr>
                <w:t xml:space="preserve">12478054 </w:t>
              </w:r>
            </w:ins>
          </w:p>
        </w:tc>
        <w:tc>
          <w:tcPr>
            <w:tcW w:w="1477" w:type="dxa"/>
            <w:tcBorders>
              <w:left w:val="single" w:sz="4" w:space="0" w:color="auto"/>
              <w:right w:val="single" w:sz="4" w:space="0" w:color="auto"/>
            </w:tcBorders>
            <w:tcPrChange w:id="16542"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43" w:author=" " w:date="2017-03-09T14:07:00Z"/>
                <w:sz w:val="15"/>
                <w:szCs w:val="15"/>
                <w:lang w:eastAsia="ja-JP"/>
                <w:rPrChange w:id="16544" w:author=" " w:date="2017-03-09T14:15:00Z">
                  <w:rPr>
                    <w:ins w:id="16545" w:author=" " w:date="2017-03-09T14:07:00Z"/>
                    <w:sz w:val="18"/>
                    <w:szCs w:val="18"/>
                    <w:lang w:eastAsia="ja-JP"/>
                  </w:rPr>
                </w:rPrChange>
              </w:rPr>
            </w:pPr>
            <w:ins w:id="16546" w:author=" " w:date="2017-03-09T14:15:00Z">
              <w:r w:rsidRPr="00A3292C">
                <w:rPr>
                  <w:sz w:val="15"/>
                  <w:szCs w:val="15"/>
                  <w:rPrChange w:id="16547" w:author=" " w:date="2017-03-09T14:15:00Z">
                    <w:rPr/>
                  </w:rPrChange>
                </w:rPr>
                <w:t xml:space="preserve">568 </w:t>
              </w:r>
            </w:ins>
          </w:p>
        </w:tc>
      </w:tr>
      <w:tr w:rsidR="00A3292C" w:rsidRPr="00E8715A" w:rsidTr="002A2ECF">
        <w:tblPrEx>
          <w:tblW w:w="0" w:type="auto"/>
          <w:jc w:val="center"/>
          <w:tblLayout w:type="fixed"/>
          <w:tblPrExChange w:id="16548" w:author=" " w:date="2017-03-09T14:14:00Z">
            <w:tblPrEx>
              <w:tblW w:w="0" w:type="auto"/>
              <w:jc w:val="center"/>
              <w:tblLayout w:type="fixed"/>
            </w:tblPrEx>
          </w:tblPrExChange>
        </w:tblPrEx>
        <w:trPr>
          <w:jc w:val="center"/>
          <w:ins w:id="16549" w:author=" " w:date="2017-03-09T14:07:00Z"/>
          <w:trPrChange w:id="16550"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551"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552" w:author=" " w:date="2017-03-09T14:07:00Z"/>
                <w:b/>
                <w:sz w:val="15"/>
                <w:szCs w:val="15"/>
                <w:lang w:eastAsia="ja-JP"/>
                <w:rPrChange w:id="16553" w:author=" " w:date="2017-03-09T14:15:00Z">
                  <w:rPr>
                    <w:ins w:id="16554" w:author=" " w:date="2017-03-09T14:07:00Z"/>
                    <w:b/>
                    <w:sz w:val="16"/>
                    <w:lang w:eastAsia="ja-JP"/>
                  </w:rPr>
                </w:rPrChange>
              </w:rPr>
            </w:pPr>
            <w:ins w:id="16555" w:author=" " w:date="2017-03-09T14:07:00Z">
              <w:r w:rsidRPr="00A3292C">
                <w:rPr>
                  <w:b/>
                  <w:sz w:val="15"/>
                  <w:szCs w:val="15"/>
                  <w:lang w:eastAsia="ja-JP"/>
                  <w:rPrChange w:id="16556" w:author=" " w:date="2017-03-09T14:15:00Z">
                    <w:rPr>
                      <w:b/>
                      <w:sz w:val="16"/>
                      <w:lang w:eastAsia="ja-JP"/>
                    </w:rPr>
                  </w:rPrChange>
                </w:rPr>
                <w:t>8</w:t>
              </w:r>
            </w:ins>
          </w:p>
        </w:tc>
        <w:tc>
          <w:tcPr>
            <w:tcW w:w="1477" w:type="dxa"/>
            <w:tcBorders>
              <w:left w:val="single" w:sz="4" w:space="0" w:color="auto"/>
              <w:right w:val="single" w:sz="4" w:space="0" w:color="auto"/>
            </w:tcBorders>
            <w:tcPrChange w:id="16557"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558" w:author=" " w:date="2017-03-09T14:07:00Z"/>
                <w:sz w:val="15"/>
                <w:szCs w:val="15"/>
                <w:lang w:eastAsia="ja-JP"/>
                <w:rPrChange w:id="16559" w:author=" " w:date="2017-03-09T14:15:00Z">
                  <w:rPr>
                    <w:ins w:id="16560" w:author=" " w:date="2017-03-09T14:07:00Z"/>
                    <w:sz w:val="18"/>
                    <w:szCs w:val="18"/>
                    <w:lang w:eastAsia="ja-JP"/>
                  </w:rPr>
                </w:rPrChange>
              </w:rPr>
            </w:pPr>
            <w:ins w:id="16561" w:author=" " w:date="2017-03-09T14:14:00Z">
              <w:r w:rsidRPr="00A3292C">
                <w:rPr>
                  <w:sz w:val="15"/>
                  <w:szCs w:val="15"/>
                  <w:rPrChange w:id="16562" w:author=" " w:date="2017-03-09T14:15:00Z">
                    <w:rPr/>
                  </w:rPrChange>
                </w:rPr>
                <w:t xml:space="preserve">13736346 </w:t>
              </w:r>
            </w:ins>
          </w:p>
        </w:tc>
        <w:tc>
          <w:tcPr>
            <w:tcW w:w="1477" w:type="dxa"/>
            <w:tcBorders>
              <w:left w:val="single" w:sz="4" w:space="0" w:color="auto"/>
              <w:right w:val="single" w:sz="4" w:space="0" w:color="auto"/>
            </w:tcBorders>
            <w:tcPrChange w:id="16563"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64" w:author=" " w:date="2017-03-09T14:07:00Z"/>
                <w:sz w:val="15"/>
                <w:szCs w:val="15"/>
                <w:lang w:eastAsia="ja-JP"/>
                <w:rPrChange w:id="16565" w:author=" " w:date="2017-03-09T14:15:00Z">
                  <w:rPr>
                    <w:ins w:id="16566" w:author=" " w:date="2017-03-09T14:07:00Z"/>
                    <w:sz w:val="18"/>
                    <w:szCs w:val="18"/>
                    <w:lang w:eastAsia="ja-JP"/>
                  </w:rPr>
                </w:rPrChange>
              </w:rPr>
            </w:pPr>
            <w:ins w:id="16567" w:author=" " w:date="2017-03-09T14:14:00Z">
              <w:r w:rsidRPr="00A3292C">
                <w:rPr>
                  <w:sz w:val="15"/>
                  <w:szCs w:val="15"/>
                  <w:rPrChange w:id="16568" w:author=" " w:date="2017-03-09T14:15:00Z">
                    <w:rPr/>
                  </w:rPrChange>
                </w:rPr>
                <w:t xml:space="preserve">12478054 </w:t>
              </w:r>
            </w:ins>
          </w:p>
        </w:tc>
        <w:tc>
          <w:tcPr>
            <w:tcW w:w="1477" w:type="dxa"/>
            <w:tcBorders>
              <w:left w:val="single" w:sz="4" w:space="0" w:color="auto"/>
              <w:right w:val="single" w:sz="4" w:space="0" w:color="auto"/>
            </w:tcBorders>
            <w:tcPrChange w:id="16569"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70" w:author=" " w:date="2017-03-09T14:07:00Z"/>
                <w:sz w:val="15"/>
                <w:szCs w:val="15"/>
                <w:lang w:eastAsia="ja-JP"/>
                <w:rPrChange w:id="16571" w:author=" " w:date="2017-03-09T14:15:00Z">
                  <w:rPr>
                    <w:ins w:id="16572" w:author=" " w:date="2017-03-09T14:07:00Z"/>
                    <w:sz w:val="18"/>
                    <w:szCs w:val="18"/>
                    <w:lang w:eastAsia="ja-JP"/>
                  </w:rPr>
                </w:rPrChange>
              </w:rPr>
            </w:pPr>
            <w:ins w:id="16573" w:author=" " w:date="2017-03-09T14:15:00Z">
              <w:r w:rsidRPr="00A3292C">
                <w:rPr>
                  <w:sz w:val="15"/>
                  <w:szCs w:val="15"/>
                  <w:rPrChange w:id="16574" w:author=" " w:date="2017-03-09T14:15:00Z">
                    <w:rPr/>
                  </w:rPrChange>
                </w:rPr>
                <w:t xml:space="preserve">568 </w:t>
              </w:r>
            </w:ins>
          </w:p>
        </w:tc>
      </w:tr>
      <w:tr w:rsidR="00A3292C" w:rsidRPr="00E8715A" w:rsidTr="002A2ECF">
        <w:tblPrEx>
          <w:tblW w:w="0" w:type="auto"/>
          <w:jc w:val="center"/>
          <w:tblLayout w:type="fixed"/>
          <w:tblPrExChange w:id="16575" w:author=" " w:date="2017-03-09T14:14:00Z">
            <w:tblPrEx>
              <w:tblW w:w="0" w:type="auto"/>
              <w:jc w:val="center"/>
              <w:tblLayout w:type="fixed"/>
            </w:tblPrEx>
          </w:tblPrExChange>
        </w:tblPrEx>
        <w:trPr>
          <w:jc w:val="center"/>
          <w:ins w:id="16576" w:author=" " w:date="2017-03-09T14:07:00Z"/>
          <w:trPrChange w:id="16577"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578"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579" w:author=" " w:date="2017-03-09T14:07:00Z"/>
                <w:b/>
                <w:sz w:val="15"/>
                <w:szCs w:val="15"/>
                <w:lang w:eastAsia="ja-JP"/>
                <w:rPrChange w:id="16580" w:author=" " w:date="2017-03-09T14:15:00Z">
                  <w:rPr>
                    <w:ins w:id="16581" w:author=" " w:date="2017-03-09T14:07:00Z"/>
                    <w:b/>
                    <w:sz w:val="16"/>
                    <w:lang w:eastAsia="ja-JP"/>
                  </w:rPr>
                </w:rPrChange>
              </w:rPr>
            </w:pPr>
            <w:ins w:id="16582" w:author=" " w:date="2017-03-09T14:07:00Z">
              <w:r w:rsidRPr="00A3292C">
                <w:rPr>
                  <w:b/>
                  <w:sz w:val="15"/>
                  <w:szCs w:val="15"/>
                  <w:lang w:eastAsia="ja-JP"/>
                  <w:rPrChange w:id="16583" w:author=" " w:date="2017-03-09T14:15:00Z">
                    <w:rPr>
                      <w:b/>
                      <w:sz w:val="16"/>
                      <w:lang w:eastAsia="ja-JP"/>
                    </w:rPr>
                  </w:rPrChange>
                </w:rPr>
                <w:t>9</w:t>
              </w:r>
            </w:ins>
          </w:p>
        </w:tc>
        <w:tc>
          <w:tcPr>
            <w:tcW w:w="1477" w:type="dxa"/>
            <w:tcBorders>
              <w:left w:val="single" w:sz="4" w:space="0" w:color="auto"/>
              <w:right w:val="single" w:sz="4" w:space="0" w:color="auto"/>
            </w:tcBorders>
            <w:tcPrChange w:id="16584"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585" w:author=" " w:date="2017-03-09T14:07:00Z"/>
                <w:sz w:val="15"/>
                <w:szCs w:val="15"/>
                <w:lang w:eastAsia="ja-JP"/>
                <w:rPrChange w:id="16586" w:author=" " w:date="2017-03-09T14:15:00Z">
                  <w:rPr>
                    <w:ins w:id="16587" w:author=" " w:date="2017-03-09T14:07:00Z"/>
                    <w:sz w:val="18"/>
                    <w:szCs w:val="18"/>
                    <w:lang w:eastAsia="ja-JP"/>
                  </w:rPr>
                </w:rPrChange>
              </w:rPr>
            </w:pPr>
            <w:ins w:id="16588" w:author=" " w:date="2017-03-09T14:14:00Z">
              <w:r w:rsidRPr="00A3292C">
                <w:rPr>
                  <w:sz w:val="15"/>
                  <w:szCs w:val="15"/>
                  <w:rPrChange w:id="16589" w:author=" " w:date="2017-03-09T14:15:00Z">
                    <w:rPr/>
                  </w:rPrChange>
                </w:rPr>
                <w:t xml:space="preserve">13736346 </w:t>
              </w:r>
            </w:ins>
          </w:p>
        </w:tc>
        <w:tc>
          <w:tcPr>
            <w:tcW w:w="1477" w:type="dxa"/>
            <w:tcBorders>
              <w:left w:val="single" w:sz="4" w:space="0" w:color="auto"/>
              <w:right w:val="single" w:sz="4" w:space="0" w:color="auto"/>
            </w:tcBorders>
            <w:tcPrChange w:id="16590"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91" w:author=" " w:date="2017-03-09T14:07:00Z"/>
                <w:sz w:val="15"/>
                <w:szCs w:val="15"/>
                <w:lang w:eastAsia="ja-JP"/>
                <w:rPrChange w:id="16592" w:author=" " w:date="2017-03-09T14:15:00Z">
                  <w:rPr>
                    <w:ins w:id="16593" w:author=" " w:date="2017-03-09T14:07:00Z"/>
                    <w:sz w:val="18"/>
                    <w:szCs w:val="18"/>
                    <w:lang w:eastAsia="ja-JP"/>
                  </w:rPr>
                </w:rPrChange>
              </w:rPr>
            </w:pPr>
            <w:ins w:id="16594" w:author=" " w:date="2017-03-09T14:14:00Z">
              <w:r w:rsidRPr="00A3292C">
                <w:rPr>
                  <w:sz w:val="15"/>
                  <w:szCs w:val="15"/>
                  <w:rPrChange w:id="16595" w:author=" " w:date="2017-03-09T14:15:00Z">
                    <w:rPr/>
                  </w:rPrChange>
                </w:rPr>
                <w:t xml:space="preserve">12478054 </w:t>
              </w:r>
            </w:ins>
          </w:p>
        </w:tc>
        <w:tc>
          <w:tcPr>
            <w:tcW w:w="1477" w:type="dxa"/>
            <w:tcBorders>
              <w:left w:val="single" w:sz="4" w:space="0" w:color="auto"/>
              <w:right w:val="single" w:sz="4" w:space="0" w:color="auto"/>
            </w:tcBorders>
            <w:tcPrChange w:id="16596"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597" w:author=" " w:date="2017-03-09T14:07:00Z"/>
                <w:sz w:val="15"/>
                <w:szCs w:val="15"/>
                <w:lang w:eastAsia="ja-JP"/>
                <w:rPrChange w:id="16598" w:author=" " w:date="2017-03-09T14:15:00Z">
                  <w:rPr>
                    <w:ins w:id="16599" w:author=" " w:date="2017-03-09T14:07:00Z"/>
                    <w:sz w:val="18"/>
                    <w:szCs w:val="18"/>
                    <w:lang w:eastAsia="ja-JP"/>
                  </w:rPr>
                </w:rPrChange>
              </w:rPr>
            </w:pPr>
            <w:ins w:id="16600" w:author=" " w:date="2017-03-09T14:15:00Z">
              <w:r w:rsidRPr="00A3292C">
                <w:rPr>
                  <w:sz w:val="15"/>
                  <w:szCs w:val="15"/>
                  <w:rPrChange w:id="16601" w:author=" " w:date="2017-03-09T14:15:00Z">
                    <w:rPr/>
                  </w:rPrChange>
                </w:rPr>
                <w:t xml:space="preserve">568 </w:t>
              </w:r>
            </w:ins>
          </w:p>
        </w:tc>
      </w:tr>
      <w:tr w:rsidR="00A3292C" w:rsidRPr="00E8715A" w:rsidTr="002A2ECF">
        <w:tblPrEx>
          <w:tblW w:w="0" w:type="auto"/>
          <w:jc w:val="center"/>
          <w:tblLayout w:type="fixed"/>
          <w:tblPrExChange w:id="16602" w:author=" " w:date="2017-03-09T14:14:00Z">
            <w:tblPrEx>
              <w:tblW w:w="0" w:type="auto"/>
              <w:jc w:val="center"/>
              <w:tblLayout w:type="fixed"/>
            </w:tblPrEx>
          </w:tblPrExChange>
        </w:tblPrEx>
        <w:trPr>
          <w:jc w:val="center"/>
          <w:ins w:id="16603" w:author=" " w:date="2017-03-09T14:07:00Z"/>
          <w:trPrChange w:id="16604" w:author=" " w:date="2017-03-09T14:14:00Z">
            <w:trPr>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6605" w:author=" " w:date="2017-03-09T14:14: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A3292C" w:rsidRPr="00A3292C" w:rsidRDefault="00A3292C" w:rsidP="002A2ECF">
            <w:pPr>
              <w:pStyle w:val="CETextBody"/>
              <w:rPr>
                <w:ins w:id="16606" w:author=" " w:date="2017-03-09T14:07:00Z"/>
                <w:b/>
                <w:sz w:val="15"/>
                <w:szCs w:val="15"/>
                <w:lang w:eastAsia="ja-JP"/>
                <w:rPrChange w:id="16607" w:author=" " w:date="2017-03-09T14:15:00Z">
                  <w:rPr>
                    <w:ins w:id="16608" w:author=" " w:date="2017-03-09T14:07:00Z"/>
                    <w:b/>
                    <w:sz w:val="16"/>
                    <w:lang w:eastAsia="ja-JP"/>
                  </w:rPr>
                </w:rPrChange>
              </w:rPr>
            </w:pPr>
            <w:ins w:id="16609" w:author=" " w:date="2017-03-09T14:07:00Z">
              <w:r w:rsidRPr="00A3292C">
                <w:rPr>
                  <w:b/>
                  <w:sz w:val="15"/>
                  <w:szCs w:val="15"/>
                  <w:lang w:eastAsia="ja-JP"/>
                  <w:rPrChange w:id="16610" w:author=" " w:date="2017-03-09T14:15:00Z">
                    <w:rPr>
                      <w:b/>
                      <w:sz w:val="16"/>
                      <w:lang w:eastAsia="ja-JP"/>
                    </w:rPr>
                  </w:rPrChange>
                </w:rPr>
                <w:t>10</w:t>
              </w:r>
            </w:ins>
          </w:p>
        </w:tc>
        <w:tc>
          <w:tcPr>
            <w:tcW w:w="1477" w:type="dxa"/>
            <w:tcBorders>
              <w:left w:val="single" w:sz="4" w:space="0" w:color="auto"/>
              <w:right w:val="single" w:sz="4" w:space="0" w:color="auto"/>
            </w:tcBorders>
            <w:tcPrChange w:id="16611" w:author=" " w:date="2017-03-09T14:14:00Z">
              <w:tcPr>
                <w:tcW w:w="1477" w:type="dxa"/>
                <w:tcBorders>
                  <w:left w:val="single" w:sz="4" w:space="0" w:color="auto"/>
                  <w:right w:val="single" w:sz="4" w:space="0" w:color="auto"/>
                </w:tcBorders>
                <w:vAlign w:val="bottom"/>
              </w:tcPr>
            </w:tcPrChange>
          </w:tcPr>
          <w:p w:rsidR="00A3292C" w:rsidRPr="00A3292C" w:rsidRDefault="00A3292C" w:rsidP="002A2ECF">
            <w:pPr>
              <w:pStyle w:val="CETextBody"/>
              <w:jc w:val="right"/>
              <w:rPr>
                <w:ins w:id="16612" w:author=" " w:date="2017-03-09T14:07:00Z"/>
                <w:sz w:val="15"/>
                <w:szCs w:val="15"/>
                <w:lang w:eastAsia="ja-JP"/>
                <w:rPrChange w:id="16613" w:author=" " w:date="2017-03-09T14:15:00Z">
                  <w:rPr>
                    <w:ins w:id="16614" w:author=" " w:date="2017-03-09T14:07:00Z"/>
                    <w:sz w:val="18"/>
                    <w:szCs w:val="18"/>
                    <w:lang w:eastAsia="ja-JP"/>
                  </w:rPr>
                </w:rPrChange>
              </w:rPr>
            </w:pPr>
            <w:ins w:id="16615" w:author=" " w:date="2017-03-09T14:14:00Z">
              <w:r w:rsidRPr="00A3292C">
                <w:rPr>
                  <w:sz w:val="15"/>
                  <w:szCs w:val="15"/>
                  <w:rPrChange w:id="16616" w:author=" " w:date="2017-03-09T14:15:00Z">
                    <w:rPr/>
                  </w:rPrChange>
                </w:rPr>
                <w:t xml:space="preserve">13736346 </w:t>
              </w:r>
            </w:ins>
          </w:p>
        </w:tc>
        <w:tc>
          <w:tcPr>
            <w:tcW w:w="1477" w:type="dxa"/>
            <w:tcBorders>
              <w:left w:val="single" w:sz="4" w:space="0" w:color="auto"/>
              <w:right w:val="single" w:sz="4" w:space="0" w:color="auto"/>
            </w:tcBorders>
            <w:tcPrChange w:id="16617"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618" w:author=" " w:date="2017-03-09T14:07:00Z"/>
                <w:sz w:val="15"/>
                <w:szCs w:val="15"/>
                <w:lang w:eastAsia="ja-JP"/>
                <w:rPrChange w:id="16619" w:author=" " w:date="2017-03-09T14:15:00Z">
                  <w:rPr>
                    <w:ins w:id="16620" w:author=" " w:date="2017-03-09T14:07:00Z"/>
                    <w:sz w:val="18"/>
                    <w:szCs w:val="18"/>
                    <w:lang w:eastAsia="ja-JP"/>
                  </w:rPr>
                </w:rPrChange>
              </w:rPr>
            </w:pPr>
            <w:ins w:id="16621" w:author=" " w:date="2017-03-09T14:14:00Z">
              <w:r w:rsidRPr="00A3292C">
                <w:rPr>
                  <w:sz w:val="15"/>
                  <w:szCs w:val="15"/>
                  <w:rPrChange w:id="16622" w:author=" " w:date="2017-03-09T14:15:00Z">
                    <w:rPr/>
                  </w:rPrChange>
                </w:rPr>
                <w:t xml:space="preserve">12478054 </w:t>
              </w:r>
            </w:ins>
          </w:p>
        </w:tc>
        <w:tc>
          <w:tcPr>
            <w:tcW w:w="1477" w:type="dxa"/>
            <w:tcBorders>
              <w:left w:val="single" w:sz="4" w:space="0" w:color="auto"/>
              <w:right w:val="single" w:sz="4" w:space="0" w:color="auto"/>
            </w:tcBorders>
            <w:tcPrChange w:id="16623" w:author=" " w:date="2017-03-09T14:14:00Z">
              <w:tcPr>
                <w:tcW w:w="1477" w:type="dxa"/>
                <w:tcBorders>
                  <w:left w:val="single" w:sz="4" w:space="0" w:color="auto"/>
                  <w:right w:val="single" w:sz="4" w:space="0" w:color="auto"/>
                </w:tcBorders>
              </w:tcPr>
            </w:tcPrChange>
          </w:tcPr>
          <w:p w:rsidR="00A3292C" w:rsidRPr="00A3292C" w:rsidRDefault="00A3292C" w:rsidP="002A2ECF">
            <w:pPr>
              <w:pStyle w:val="CETextBody"/>
              <w:jc w:val="right"/>
              <w:rPr>
                <w:ins w:id="16624" w:author=" " w:date="2017-03-09T14:07:00Z"/>
                <w:sz w:val="15"/>
                <w:szCs w:val="15"/>
                <w:lang w:eastAsia="ja-JP"/>
                <w:rPrChange w:id="16625" w:author=" " w:date="2017-03-09T14:15:00Z">
                  <w:rPr>
                    <w:ins w:id="16626" w:author=" " w:date="2017-03-09T14:07:00Z"/>
                    <w:sz w:val="18"/>
                    <w:szCs w:val="18"/>
                    <w:lang w:eastAsia="ja-JP"/>
                  </w:rPr>
                </w:rPrChange>
              </w:rPr>
            </w:pPr>
            <w:ins w:id="16627" w:author=" " w:date="2017-03-09T14:15:00Z">
              <w:r w:rsidRPr="00A3292C">
                <w:rPr>
                  <w:sz w:val="15"/>
                  <w:szCs w:val="15"/>
                  <w:rPrChange w:id="16628" w:author=" " w:date="2017-03-09T14:15:00Z">
                    <w:rPr/>
                  </w:rPrChange>
                </w:rPr>
                <w:t xml:space="preserve">568 </w:t>
              </w:r>
            </w:ins>
          </w:p>
        </w:tc>
      </w:tr>
    </w:tbl>
    <w:p w:rsidR="0097328B" w:rsidRDefault="0097328B" w:rsidP="0097328B">
      <w:pPr>
        <w:pStyle w:val="CETextBody"/>
        <w:rPr>
          <w:ins w:id="16629" w:author=" " w:date="2017-03-09T14:07:00Z"/>
          <w:rFonts w:asciiTheme="majorHAnsi" w:hAnsiTheme="majorHAnsi" w:cstheme="majorHAnsi"/>
          <w:lang w:val="en-US" w:eastAsia="ja-JP"/>
        </w:rPr>
      </w:pPr>
    </w:p>
    <w:p w:rsidR="0097328B" w:rsidRDefault="0097328B">
      <w:pPr>
        <w:rPr>
          <w:ins w:id="16630" w:author=" " w:date="2017-03-09T14:07:00Z"/>
          <w:rFonts w:asciiTheme="majorHAnsi" w:hAnsiTheme="majorHAnsi" w:cstheme="majorHAnsi"/>
          <w:sz w:val="22"/>
          <w:lang w:val="en-US" w:eastAsia="ja-JP"/>
        </w:rPr>
      </w:pPr>
      <w:ins w:id="16631" w:author=" " w:date="2017-03-09T14:07:00Z">
        <w:r>
          <w:rPr>
            <w:rFonts w:asciiTheme="majorHAnsi" w:hAnsiTheme="majorHAnsi" w:cstheme="majorHAnsi"/>
            <w:lang w:val="en-US" w:eastAsia="ja-JP"/>
          </w:rPr>
          <w:br w:type="page"/>
        </w:r>
      </w:ins>
    </w:p>
    <w:p w:rsidR="0097328B" w:rsidRDefault="0097328B" w:rsidP="0097328B">
      <w:pPr>
        <w:pStyle w:val="CETextBody"/>
        <w:rPr>
          <w:ins w:id="16632" w:author=" " w:date="2017-03-09T14:07:00Z"/>
          <w:rFonts w:asciiTheme="majorHAnsi" w:hAnsiTheme="majorHAnsi" w:cstheme="majorHAnsi"/>
          <w:lang w:val="en-US" w:eastAsia="ja-JP"/>
        </w:rPr>
      </w:pPr>
    </w:p>
    <w:p w:rsidR="0097328B" w:rsidDel="0097328B" w:rsidRDefault="0097328B" w:rsidP="00F950E6">
      <w:pPr>
        <w:pStyle w:val="CETextBody"/>
        <w:rPr>
          <w:del w:id="16633" w:author=" " w:date="2017-03-09T14:07:00Z"/>
          <w:rFonts w:asciiTheme="majorHAnsi" w:hAnsiTheme="majorHAnsi" w:cstheme="majorHAnsi"/>
          <w:lang w:val="en-US" w:eastAsia="ja-JP"/>
        </w:rPr>
      </w:pPr>
    </w:p>
    <w:p w:rsidR="00BF1A7C" w:rsidRPr="005972B5" w:rsidRDefault="00BF1A7C" w:rsidP="00BF1A7C">
      <w:pPr>
        <w:pStyle w:val="Caption"/>
        <w:rPr>
          <w:b w:val="0"/>
          <w:szCs w:val="22"/>
          <w:lang w:val="en-US" w:eastAsia="ja-JP"/>
        </w:rPr>
      </w:pPr>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r w:rsidR="003B19D6">
        <w:rPr>
          <w:noProof/>
          <w:sz w:val="22"/>
          <w:szCs w:val="22"/>
        </w:rPr>
        <w:t>5</w:t>
      </w:r>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d="16634" w:author="Huy Duc. Nguyen" w:date="2017-08-28T16:38:00Z">
        <w:r w:rsidR="003B19D6">
          <w:rPr>
            <w:noProof/>
            <w:sz w:val="22"/>
            <w:szCs w:val="22"/>
          </w:rPr>
          <w:t>83</w:t>
        </w:r>
      </w:ins>
      <w:ins w:id="16635" w:author="Kazuhiro Takagi" w:date="2017-03-21T15:02:00Z">
        <w:del w:id="16636" w:author="Huy Duc. Nguyen" w:date="2017-08-28T16:38:00Z">
          <w:r w:rsidR="00520A63" w:rsidDel="003B19D6">
            <w:rPr>
              <w:noProof/>
              <w:sz w:val="22"/>
              <w:szCs w:val="22"/>
            </w:rPr>
            <w:delText>83</w:delText>
          </w:r>
        </w:del>
      </w:ins>
      <w:ins w:id="16637" w:author=" " w:date="2017-03-09T11:18:00Z">
        <w:del w:id="16638" w:author="Huy Duc. Nguyen" w:date="2017-08-28T16:38:00Z">
          <w:r w:rsidR="00442CC0" w:rsidDel="003B19D6">
            <w:rPr>
              <w:noProof/>
              <w:sz w:val="22"/>
              <w:szCs w:val="22"/>
            </w:rPr>
            <w:delText>81</w:delText>
          </w:r>
        </w:del>
      </w:ins>
      <w:del w:id="16639" w:author="Huy Duc. Nguyen" w:date="2017-08-28T16:38:00Z">
        <w:r w:rsidR="00003FEB" w:rsidDel="003B19D6">
          <w:rPr>
            <w:noProof/>
            <w:sz w:val="22"/>
            <w:szCs w:val="22"/>
          </w:rPr>
          <w:delText>86</w:delText>
        </w:r>
      </w:del>
      <w:r w:rsidRPr="005972B5">
        <w:rPr>
          <w:sz w:val="22"/>
          <w:szCs w:val="22"/>
        </w:rPr>
        <w:fldChar w:fldCharType="end"/>
      </w:r>
      <w:r w:rsidRPr="005972B5">
        <w:rPr>
          <w:sz w:val="22"/>
          <w:szCs w:val="22"/>
          <w:lang w:eastAsia="ja-JP"/>
        </w:rPr>
        <w:t>: Result</w:t>
      </w:r>
    </w:p>
    <w:tbl>
      <w:tblPr>
        <w:tblStyle w:val="TableGrid"/>
        <w:tblW w:w="0" w:type="auto"/>
        <w:jc w:val="center"/>
        <w:tblLayout w:type="fixed"/>
        <w:tblLook w:val="04A0" w:firstRow="1" w:lastRow="0" w:firstColumn="1" w:lastColumn="0" w:noHBand="0" w:noVBand="1"/>
        <w:tblPrChange w:id="16640" w:author="Kazuhiro Takagi" w:date="2017-03-13T13:27:00Z">
          <w:tblPr>
            <w:tblStyle w:val="TableGrid"/>
            <w:tblW w:w="0" w:type="auto"/>
            <w:jc w:val="center"/>
            <w:tblLayout w:type="fixed"/>
            <w:tblLook w:val="04A0" w:firstRow="1" w:lastRow="0" w:firstColumn="1" w:lastColumn="0" w:noHBand="0" w:noVBand="1"/>
          </w:tblPr>
        </w:tblPrChange>
      </w:tblPr>
      <w:tblGrid>
        <w:gridCol w:w="1656"/>
        <w:gridCol w:w="1332"/>
        <w:gridCol w:w="1332"/>
        <w:gridCol w:w="492"/>
        <w:gridCol w:w="841"/>
        <w:gridCol w:w="1001"/>
        <w:gridCol w:w="331"/>
        <w:gridCol w:w="1333"/>
        <w:tblGridChange w:id="16641">
          <w:tblGrid>
            <w:gridCol w:w="2344"/>
            <w:gridCol w:w="1520"/>
            <w:gridCol w:w="1520"/>
            <w:gridCol w:w="1520"/>
            <w:gridCol w:w="81"/>
            <w:gridCol w:w="1333"/>
            <w:gridCol w:w="106"/>
            <w:gridCol w:w="1520"/>
          </w:tblGrid>
        </w:tblGridChange>
      </w:tblGrid>
      <w:tr w:rsidR="0097328B" w:rsidRPr="00207443" w:rsidTr="00940E56">
        <w:trPr>
          <w:jc w:val="center"/>
          <w:trPrChange w:id="16642" w:author="Kazuhiro Takagi" w:date="2017-03-13T13:27:00Z">
            <w:trPr>
              <w:jc w:val="center"/>
            </w:trPr>
          </w:trPrChange>
        </w:trPr>
        <w:tc>
          <w:tcPr>
            <w:tcW w:w="1656" w:type="dxa"/>
            <w:tcBorders>
              <w:bottom w:val="single" w:sz="4" w:space="0" w:color="auto"/>
              <w:right w:val="single" w:sz="4" w:space="0" w:color="auto"/>
            </w:tcBorders>
            <w:shd w:val="clear" w:color="auto" w:fill="BFBFBF" w:themeFill="background1" w:themeFillShade="BF"/>
            <w:tcPrChange w:id="16643" w:author="Kazuhiro Takagi" w:date="2017-03-13T13:27:00Z">
              <w:tcPr>
                <w:tcW w:w="2344" w:type="dxa"/>
                <w:tcBorders>
                  <w:bottom w:val="single" w:sz="4" w:space="0" w:color="auto"/>
                  <w:right w:val="single" w:sz="4" w:space="0" w:color="auto"/>
                </w:tcBorders>
                <w:shd w:val="clear" w:color="auto" w:fill="BFBFBF" w:themeFill="background1" w:themeFillShade="BF"/>
              </w:tcPr>
            </w:tcPrChange>
          </w:tcPr>
          <w:p w:rsidR="0097328B" w:rsidRDefault="0097328B" w:rsidP="005E3440">
            <w:pPr>
              <w:pStyle w:val="CETextBody"/>
              <w:jc w:val="center"/>
              <w:rPr>
                <w:sz w:val="16"/>
                <w:lang w:eastAsia="ja-JP"/>
              </w:rPr>
            </w:pPr>
            <w:r w:rsidRPr="00925DEF">
              <w:rPr>
                <w:b/>
                <w:sz w:val="16"/>
                <w:lang w:eastAsia="ja-JP"/>
              </w:rPr>
              <w:t>AddressSpace</w:t>
            </w:r>
          </w:p>
        </w:tc>
        <w:tc>
          <w:tcPr>
            <w:tcW w:w="1332" w:type="dxa"/>
            <w:tcBorders>
              <w:top w:val="single" w:sz="4" w:space="0" w:color="auto"/>
              <w:left w:val="single" w:sz="4" w:space="0" w:color="auto"/>
              <w:right w:val="single" w:sz="4" w:space="0" w:color="auto"/>
            </w:tcBorders>
            <w:shd w:val="clear" w:color="auto" w:fill="BFBFBF" w:themeFill="background1" w:themeFillShade="BF"/>
            <w:tcPrChange w:id="16644"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5E3440">
            <w:pPr>
              <w:pStyle w:val="CETextBody"/>
              <w:jc w:val="center"/>
              <w:rPr>
                <w:b/>
                <w:sz w:val="16"/>
                <w:lang w:eastAsia="ja-JP"/>
              </w:rPr>
            </w:pPr>
            <w:r w:rsidRPr="007C3DE6">
              <w:rPr>
                <w:b/>
                <w:sz w:val="16"/>
                <w:lang w:eastAsia="ja-JP"/>
              </w:rPr>
              <w:t>MemoryPool</w:t>
            </w:r>
          </w:p>
          <w:p w:rsidR="0097328B" w:rsidRDefault="0097328B" w:rsidP="005E3440">
            <w:pPr>
              <w:pStyle w:val="CETextBody"/>
              <w:jc w:val="center"/>
              <w:rPr>
                <w:b/>
                <w:sz w:val="16"/>
                <w:lang w:eastAsia="ja-JP"/>
              </w:rPr>
            </w:pPr>
            <w:r w:rsidRPr="00955E9B">
              <w:rPr>
                <w:b/>
                <w:sz w:val="16"/>
                <w:lang w:eastAsia="ja-JP"/>
              </w:rPr>
              <w:t>(Byte)</w:t>
            </w:r>
          </w:p>
        </w:tc>
        <w:tc>
          <w:tcPr>
            <w:tcW w:w="1332" w:type="dxa"/>
            <w:tcBorders>
              <w:top w:val="single" w:sz="4" w:space="0" w:color="auto"/>
              <w:left w:val="single" w:sz="4" w:space="0" w:color="auto"/>
              <w:right w:val="single" w:sz="4" w:space="0" w:color="auto"/>
            </w:tcBorders>
            <w:shd w:val="clear" w:color="auto" w:fill="BFBFBF" w:themeFill="background1" w:themeFillShade="BF"/>
            <w:tcPrChange w:id="16645"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646" w:author=" " w:date="2017-03-09T13:57:00Z"/>
                <w:b/>
                <w:sz w:val="16"/>
                <w:lang w:eastAsia="ja-JP"/>
              </w:rPr>
            </w:pPr>
            <w:ins w:id="16647" w:author=" " w:date="2017-03-09T13:59:00Z">
              <w:r>
                <w:rPr>
                  <w:rFonts w:hint="eastAsia"/>
                  <w:b/>
                  <w:sz w:val="16"/>
                  <w:lang w:eastAsia="ja-JP"/>
                </w:rPr>
                <w:t>Heap Memory</w:t>
              </w:r>
            </w:ins>
          </w:p>
          <w:p w:rsidR="0097328B" w:rsidRPr="007C3DE6" w:rsidRDefault="0097328B" w:rsidP="005E3440">
            <w:pPr>
              <w:pStyle w:val="CETextBody"/>
              <w:jc w:val="center"/>
              <w:rPr>
                <w:ins w:id="16648" w:author=" " w:date="2017-03-09T12:52:00Z"/>
                <w:b/>
                <w:sz w:val="16"/>
                <w:lang w:eastAsia="ja-JP"/>
              </w:rPr>
            </w:pPr>
            <w:ins w:id="16649" w:author=" " w:date="2017-03-09T13:57:00Z">
              <w:r w:rsidRPr="00955E9B">
                <w:rPr>
                  <w:b/>
                  <w:sz w:val="16"/>
                  <w:lang w:eastAsia="ja-JP"/>
                </w:rPr>
                <w:t>(Byte)</w:t>
              </w:r>
            </w:ins>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Change w:id="16650"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97328B">
            <w:pPr>
              <w:pStyle w:val="CETextBody"/>
              <w:jc w:val="center"/>
              <w:rPr>
                <w:ins w:id="16651" w:author=" " w:date="2017-03-09T13:57:00Z"/>
                <w:b/>
                <w:sz w:val="16"/>
                <w:lang w:eastAsia="ja-JP"/>
              </w:rPr>
            </w:pPr>
            <w:ins w:id="16652" w:author=" " w:date="2017-03-09T13:57:00Z">
              <w:r>
                <w:rPr>
                  <w:rFonts w:hint="eastAsia"/>
                  <w:b/>
                  <w:sz w:val="16"/>
                  <w:lang w:eastAsia="ja-JP"/>
                </w:rPr>
                <w:t>ROM</w:t>
              </w:r>
            </w:ins>
            <w:ins w:id="16653" w:author=" " w:date="2017-03-09T13:58:00Z">
              <w:r>
                <w:rPr>
                  <w:rFonts w:hint="eastAsia"/>
                  <w:b/>
                  <w:sz w:val="16"/>
                  <w:lang w:eastAsia="ja-JP"/>
                </w:rPr>
                <w:t xml:space="preserve"> size</w:t>
              </w:r>
            </w:ins>
          </w:p>
          <w:p w:rsidR="0097328B" w:rsidRPr="007C3DE6" w:rsidRDefault="0097328B" w:rsidP="005E3440">
            <w:pPr>
              <w:pStyle w:val="CETextBody"/>
              <w:jc w:val="center"/>
              <w:rPr>
                <w:ins w:id="16654" w:author=" " w:date="2017-03-09T13:57:00Z"/>
                <w:b/>
                <w:sz w:val="16"/>
                <w:lang w:eastAsia="ja-JP"/>
              </w:rPr>
            </w:pPr>
            <w:ins w:id="16655" w:author=" " w:date="2017-03-09T13:57:00Z">
              <w:r w:rsidRPr="00955E9B">
                <w:rPr>
                  <w:b/>
                  <w:sz w:val="16"/>
                  <w:lang w:eastAsia="ja-JP"/>
                </w:rPr>
                <w:t>(Byte)</w:t>
              </w:r>
            </w:ins>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Change w:id="16656" w:author="Kazuhiro Takagi" w:date="2017-03-13T13:27:00Z">
              <w:tcPr>
                <w:tcW w:w="1520" w:type="dxa"/>
                <w:gridSpan w:val="3"/>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657" w:author=" " w:date="2017-03-09T13:57:00Z"/>
                <w:b/>
                <w:sz w:val="16"/>
                <w:lang w:eastAsia="ja-JP"/>
              </w:rPr>
            </w:pPr>
            <w:ins w:id="16658" w:author=" " w:date="2017-03-09T13:58:00Z">
              <w:r>
                <w:rPr>
                  <w:rFonts w:hint="eastAsia"/>
                  <w:b/>
                  <w:sz w:val="16"/>
                  <w:lang w:eastAsia="ja-JP"/>
                </w:rPr>
                <w:t>RAM size</w:t>
              </w:r>
            </w:ins>
          </w:p>
          <w:p w:rsidR="0097328B" w:rsidRPr="007C3DE6" w:rsidRDefault="0097328B" w:rsidP="005E3440">
            <w:pPr>
              <w:pStyle w:val="CETextBody"/>
              <w:jc w:val="center"/>
              <w:rPr>
                <w:ins w:id="16659" w:author=" " w:date="2017-03-09T12:52:00Z"/>
                <w:b/>
                <w:sz w:val="16"/>
                <w:lang w:eastAsia="ja-JP"/>
              </w:rPr>
            </w:pPr>
            <w:ins w:id="16660" w:author=" " w:date="2017-03-09T13:57:00Z">
              <w:r w:rsidRPr="00955E9B">
                <w:rPr>
                  <w:b/>
                  <w:sz w:val="16"/>
                  <w:lang w:eastAsia="ja-JP"/>
                </w:rPr>
                <w:t>(Byte)</w:t>
              </w:r>
            </w:ins>
          </w:p>
        </w:tc>
        <w:tc>
          <w:tcPr>
            <w:tcW w:w="1333" w:type="dxa"/>
            <w:tcBorders>
              <w:top w:val="single" w:sz="4" w:space="0" w:color="auto"/>
              <w:left w:val="single" w:sz="4" w:space="0" w:color="auto"/>
              <w:right w:val="single" w:sz="4" w:space="0" w:color="auto"/>
            </w:tcBorders>
            <w:shd w:val="clear" w:color="auto" w:fill="BFBFBF" w:themeFill="background1" w:themeFillShade="BF"/>
            <w:tcPrChange w:id="16661" w:author="Kazuhiro Takagi" w:date="2017-03-13T13:27:00Z">
              <w:tcPr>
                <w:tcW w:w="1520" w:type="dxa"/>
                <w:tcBorders>
                  <w:top w:val="single" w:sz="4" w:space="0" w:color="auto"/>
                  <w:left w:val="single" w:sz="4" w:space="0" w:color="auto"/>
                  <w:right w:val="single" w:sz="4" w:space="0" w:color="auto"/>
                </w:tcBorders>
                <w:shd w:val="clear" w:color="auto" w:fill="BFBFBF" w:themeFill="background1" w:themeFillShade="BF"/>
              </w:tcPr>
            </w:tcPrChange>
          </w:tcPr>
          <w:p w:rsidR="0097328B" w:rsidRDefault="0097328B" w:rsidP="002A2ECF">
            <w:pPr>
              <w:pStyle w:val="CETextBody"/>
              <w:jc w:val="center"/>
              <w:rPr>
                <w:ins w:id="16662" w:author=" " w:date="2017-03-09T14:23:00Z"/>
                <w:b/>
                <w:sz w:val="16"/>
                <w:lang w:eastAsia="ja-JP"/>
              </w:rPr>
            </w:pPr>
            <w:ins w:id="16663" w:author=" " w:date="2017-03-09T13:59:00Z">
              <w:del w:id="16664" w:author="Kazuhiro Takagi" w:date="2017-03-13T13:23:00Z">
                <w:r w:rsidDel="00A65444">
                  <w:rPr>
                    <w:rFonts w:hint="eastAsia"/>
                    <w:b/>
                    <w:sz w:val="16"/>
                    <w:lang w:eastAsia="ja-JP"/>
                  </w:rPr>
                  <w:delText>Total</w:delText>
                </w:r>
              </w:del>
            </w:ins>
            <w:ins w:id="16665" w:author="Kazuhiro Takagi" w:date="2017-03-13T13:23:00Z">
              <w:r w:rsidR="00A65444">
                <w:rPr>
                  <w:b/>
                  <w:sz w:val="16"/>
                  <w:lang w:eastAsia="ja-JP"/>
                </w:rPr>
                <w:t>Memory Region</w:t>
              </w:r>
            </w:ins>
          </w:p>
          <w:p w:rsidR="000740A2" w:rsidRDefault="000740A2" w:rsidP="002A2ECF">
            <w:pPr>
              <w:pStyle w:val="CETextBody"/>
              <w:jc w:val="center"/>
              <w:rPr>
                <w:ins w:id="16666" w:author=" " w:date="2017-03-09T13:58:00Z"/>
                <w:b/>
                <w:sz w:val="16"/>
                <w:lang w:eastAsia="ja-JP"/>
              </w:rPr>
            </w:pPr>
            <w:ins w:id="16667" w:author=" " w:date="2017-03-09T14:23:00Z">
              <w:r w:rsidRPr="00955E9B">
                <w:rPr>
                  <w:b/>
                  <w:sz w:val="16"/>
                  <w:lang w:eastAsia="ja-JP"/>
                </w:rPr>
                <w:t>(Byte)</w:t>
              </w:r>
            </w:ins>
          </w:p>
        </w:tc>
      </w:tr>
      <w:tr w:rsidR="000740A2" w:rsidRPr="00A65444" w:rsidTr="00940E56">
        <w:trPr>
          <w:jc w:val="center"/>
          <w:trPrChange w:id="16668"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669"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RDefault="000740A2" w:rsidP="005E3440">
            <w:pPr>
              <w:pStyle w:val="CETextBody"/>
              <w:rPr>
                <w:b/>
                <w:sz w:val="18"/>
                <w:szCs w:val="18"/>
                <w:lang w:eastAsia="ja-JP"/>
              </w:rPr>
            </w:pPr>
            <w:r w:rsidRPr="007C3DE6">
              <w:rPr>
                <w:b/>
                <w:sz w:val="18"/>
                <w:szCs w:val="18"/>
                <w:lang w:eastAsia="ja-JP"/>
              </w:rPr>
              <w:t>Sakura</w:t>
            </w:r>
            <w:del w:id="16670" w:author="Kazuhiro Takagi" w:date="2017-03-13T15:22:00Z">
              <w:r w:rsidRPr="007C3DE6" w:rsidDel="00E44437">
                <w:rPr>
                  <w:b/>
                  <w:sz w:val="18"/>
                  <w:szCs w:val="18"/>
                  <w:lang w:eastAsia="ja-JP"/>
                </w:rPr>
                <w:delText>-h3</w:delText>
              </w:r>
            </w:del>
          </w:p>
        </w:tc>
        <w:tc>
          <w:tcPr>
            <w:tcW w:w="1332" w:type="dxa"/>
            <w:tcBorders>
              <w:left w:val="single" w:sz="4" w:space="0" w:color="auto"/>
              <w:right w:val="single" w:sz="4" w:space="0" w:color="auto"/>
            </w:tcBorders>
            <w:tcPrChange w:id="16671" w:author="Kazuhiro Takagi" w:date="2017-03-13T13:27:00Z">
              <w:tcPr>
                <w:tcW w:w="1520" w:type="dxa"/>
                <w:tcBorders>
                  <w:left w:val="single" w:sz="4" w:space="0" w:color="auto"/>
                  <w:right w:val="single" w:sz="4" w:space="0" w:color="auto"/>
                </w:tcBorders>
              </w:tcPr>
            </w:tcPrChange>
          </w:tcPr>
          <w:p w:rsidR="000740A2" w:rsidRPr="00A65444" w:rsidRDefault="0010443F">
            <w:pPr>
              <w:pStyle w:val="CETextBody"/>
              <w:jc w:val="right"/>
              <w:rPr>
                <w:sz w:val="18"/>
                <w:szCs w:val="18"/>
                <w:lang w:eastAsia="ja-JP"/>
              </w:rPr>
            </w:pPr>
            <w:ins w:id="16672" w:author="Kazuhiro Takagi" w:date="2017-03-13T13:50:00Z">
              <w:r w:rsidRPr="0010443F">
                <w:rPr>
                  <w:sz w:val="18"/>
                  <w:szCs w:val="18"/>
                  <w:lang w:eastAsia="ja-JP"/>
                  <w:rPrChange w:id="16673" w:author="Kazuhiro Takagi" w:date="2017-03-13T13:50:00Z">
                    <w:rPr>
                      <w:rFonts w:ascii="MS Gothic" w:eastAsia="MS Gothic" w:hAnsi="MS Gothic"/>
                      <w:color w:val="000000"/>
                      <w:szCs w:val="22"/>
                    </w:rPr>
                  </w:rPrChange>
                </w:rPr>
                <w:t>895385.6</w:t>
              </w:r>
            </w:ins>
            <w:ins w:id="16674" w:author=" " w:date="2017-03-09T14:31:00Z">
              <w:del w:id="16675" w:author="Kazuhiro Takagi" w:date="2017-03-13T13:50:00Z">
                <w:r w:rsidR="000740A2" w:rsidRPr="00A65444" w:rsidDel="0010443F">
                  <w:rPr>
                    <w:sz w:val="18"/>
                    <w:szCs w:val="18"/>
                    <w:lang w:eastAsia="ja-JP"/>
                    <w:rPrChange w:id="16676" w:author="Kazuhiro Takagi" w:date="2017-03-13T13:24:00Z">
                      <w:rPr>
                        <w:sz w:val="15"/>
                        <w:szCs w:val="15"/>
                        <w:lang w:eastAsia="ja-JP"/>
                      </w:rPr>
                    </w:rPrChange>
                  </w:rPr>
                  <w:delText>877364</w:delText>
                </w:r>
              </w:del>
            </w:ins>
            <w:del w:id="16677" w:author=" " w:date="2017-03-09T14:31:00Z">
              <w:r w:rsidR="000740A2" w:rsidRPr="00A65444" w:rsidDel="00B17D40">
                <w:rPr>
                  <w:sz w:val="18"/>
                  <w:szCs w:val="18"/>
                  <w:lang w:eastAsia="ja-JP"/>
                </w:rPr>
                <w:delText>886511</w:delText>
              </w:r>
            </w:del>
          </w:p>
        </w:tc>
        <w:tc>
          <w:tcPr>
            <w:tcW w:w="1332" w:type="dxa"/>
            <w:tcBorders>
              <w:left w:val="single" w:sz="4" w:space="0" w:color="auto"/>
              <w:right w:val="single" w:sz="4" w:space="0" w:color="auto"/>
            </w:tcBorders>
            <w:tcPrChange w:id="16678"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679" w:author=" " w:date="2017-03-09T12:52:00Z"/>
                <w:sz w:val="18"/>
                <w:szCs w:val="18"/>
                <w:lang w:eastAsia="ja-JP"/>
              </w:rPr>
            </w:pPr>
            <w:ins w:id="16680" w:author=" " w:date="2017-03-09T14:21:00Z">
              <w:r w:rsidRPr="00A65444">
                <w:rPr>
                  <w:sz w:val="18"/>
                  <w:szCs w:val="18"/>
                  <w:lang w:eastAsia="ja-JP"/>
                  <w:rPrChange w:id="16681" w:author="Kazuhiro Takagi" w:date="2017-03-13T13:24:00Z">
                    <w:rPr>
                      <w:sz w:val="15"/>
                      <w:szCs w:val="15"/>
                      <w:lang w:eastAsia="ja-JP"/>
                    </w:rPr>
                  </w:rPrChange>
                </w:rPr>
                <w:t>13715374</w:t>
              </w:r>
            </w:ins>
          </w:p>
        </w:tc>
        <w:tc>
          <w:tcPr>
            <w:tcW w:w="1333" w:type="dxa"/>
            <w:gridSpan w:val="2"/>
            <w:tcBorders>
              <w:left w:val="single" w:sz="4" w:space="0" w:color="auto"/>
              <w:right w:val="single" w:sz="4" w:space="0" w:color="auto"/>
            </w:tcBorders>
            <w:tcPrChange w:id="16682"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683" w:author=" " w:date="2017-03-09T13:57:00Z"/>
                <w:sz w:val="18"/>
                <w:szCs w:val="18"/>
                <w:lang w:eastAsia="ja-JP"/>
              </w:rPr>
            </w:pPr>
            <w:ins w:id="16684" w:author=" " w:date="2017-03-09T14:17:00Z">
              <w:r w:rsidRPr="00A65444">
                <w:rPr>
                  <w:sz w:val="18"/>
                  <w:szCs w:val="18"/>
                  <w:lang w:eastAsia="ja-JP"/>
                </w:rPr>
                <w:t>19707803</w:t>
              </w:r>
            </w:ins>
          </w:p>
        </w:tc>
        <w:tc>
          <w:tcPr>
            <w:tcW w:w="1332" w:type="dxa"/>
            <w:gridSpan w:val="2"/>
            <w:tcBorders>
              <w:left w:val="single" w:sz="4" w:space="0" w:color="auto"/>
              <w:right w:val="single" w:sz="4" w:space="0" w:color="auto"/>
            </w:tcBorders>
            <w:tcPrChange w:id="16685" w:author="Kazuhiro Takagi" w:date="2017-03-13T13:27:00Z">
              <w:tcPr>
                <w:tcW w:w="1520" w:type="dxa"/>
                <w:gridSpan w:val="3"/>
                <w:tcBorders>
                  <w:left w:val="single" w:sz="4" w:space="0" w:color="auto"/>
                  <w:right w:val="single" w:sz="4" w:space="0" w:color="auto"/>
                </w:tcBorders>
              </w:tcPr>
            </w:tcPrChange>
          </w:tcPr>
          <w:p w:rsidR="000740A2" w:rsidRPr="00A65444" w:rsidRDefault="000740A2">
            <w:pPr>
              <w:pStyle w:val="CETextBody"/>
              <w:jc w:val="right"/>
              <w:rPr>
                <w:ins w:id="16686" w:author=" " w:date="2017-03-09T12:52:00Z"/>
                <w:sz w:val="18"/>
                <w:szCs w:val="18"/>
                <w:lang w:eastAsia="ja-JP"/>
              </w:rPr>
            </w:pPr>
            <w:ins w:id="16687" w:author=" " w:date="2017-03-09T14:17:00Z">
              <w:r w:rsidRPr="00A65444">
                <w:rPr>
                  <w:sz w:val="18"/>
                  <w:szCs w:val="18"/>
                  <w:lang w:eastAsia="ja-JP"/>
                </w:rPr>
                <w:t>1828492</w:t>
              </w:r>
            </w:ins>
          </w:p>
        </w:tc>
        <w:tc>
          <w:tcPr>
            <w:tcW w:w="1333" w:type="dxa"/>
            <w:tcBorders>
              <w:left w:val="single" w:sz="4" w:space="0" w:color="auto"/>
              <w:right w:val="single" w:sz="4" w:space="0" w:color="auto"/>
            </w:tcBorders>
            <w:tcPrChange w:id="16688" w:author="Kazuhiro Takagi" w:date="2017-03-13T13:27:00Z">
              <w:tcPr>
                <w:tcW w:w="1520" w:type="dxa"/>
                <w:tcBorders>
                  <w:left w:val="single" w:sz="4" w:space="0" w:color="auto"/>
                  <w:right w:val="single" w:sz="4" w:space="0" w:color="auto"/>
                </w:tcBorders>
              </w:tcPr>
            </w:tcPrChange>
          </w:tcPr>
          <w:p w:rsidR="000740A2" w:rsidRPr="00A65444" w:rsidRDefault="00A65444">
            <w:pPr>
              <w:pStyle w:val="CETextBody"/>
              <w:jc w:val="right"/>
              <w:rPr>
                <w:ins w:id="16689" w:author=" " w:date="2017-03-09T13:58:00Z"/>
                <w:sz w:val="18"/>
                <w:szCs w:val="18"/>
                <w:lang w:eastAsia="ja-JP"/>
              </w:rPr>
            </w:pPr>
            <w:ins w:id="16690" w:author="Kazuhiro Takagi" w:date="2017-03-13T13:24:00Z">
              <w:r w:rsidRPr="00A65444">
                <w:rPr>
                  <w:sz w:val="18"/>
                  <w:szCs w:val="18"/>
                  <w:lang w:eastAsia="ja-JP"/>
                  <w:rPrChange w:id="16691" w:author="Kazuhiro Takagi" w:date="2017-03-13T13:26:00Z">
                    <w:rPr>
                      <w:rFonts w:ascii="MS Gothic" w:eastAsia="MS Gothic" w:hAnsi="MS Gothic"/>
                      <w:color w:val="000000"/>
                      <w:szCs w:val="22"/>
                    </w:rPr>
                  </w:rPrChange>
                </w:rPr>
                <w:t>147073269.8</w:t>
              </w:r>
            </w:ins>
            <w:ins w:id="16692" w:author=" " w:date="2017-03-09T14:35:00Z">
              <w:del w:id="16693" w:author="Kazuhiro Takagi" w:date="2017-03-13T13:23:00Z">
                <w:r w:rsidR="00014144" w:rsidRPr="00A65444" w:rsidDel="00A65444">
                  <w:rPr>
                    <w:sz w:val="18"/>
                    <w:szCs w:val="18"/>
                    <w:lang w:eastAsia="ja-JP"/>
                  </w:rPr>
                  <w:delText>36129033</w:delText>
                </w:r>
              </w:del>
            </w:ins>
          </w:p>
        </w:tc>
      </w:tr>
      <w:tr w:rsidR="00014144" w:rsidRPr="00207443" w:rsidTr="00940E56">
        <w:trPr>
          <w:jc w:val="center"/>
          <w:trPrChange w:id="16694"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695"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14144" w:rsidRPr="007C3DE6" w:rsidRDefault="00014144" w:rsidP="005E3440">
            <w:pPr>
              <w:pStyle w:val="CETextBody"/>
              <w:rPr>
                <w:b/>
                <w:sz w:val="18"/>
                <w:szCs w:val="18"/>
                <w:lang w:eastAsia="ja-JP"/>
              </w:rPr>
            </w:pPr>
            <w:r w:rsidRPr="007C3DE6">
              <w:rPr>
                <w:b/>
                <w:sz w:val="18"/>
                <w:szCs w:val="18"/>
                <w:lang w:eastAsia="ja-JP"/>
              </w:rPr>
              <w:t>pvrserver_as0</w:t>
            </w:r>
          </w:p>
        </w:tc>
        <w:tc>
          <w:tcPr>
            <w:tcW w:w="1332" w:type="dxa"/>
            <w:tcBorders>
              <w:left w:val="single" w:sz="4" w:space="0" w:color="auto"/>
              <w:right w:val="single" w:sz="4" w:space="0" w:color="auto"/>
            </w:tcBorders>
            <w:tcPrChange w:id="16696" w:author="Kazuhiro Takagi" w:date="2017-03-13T13:27:00Z">
              <w:tcPr>
                <w:tcW w:w="1520" w:type="dxa"/>
                <w:tcBorders>
                  <w:left w:val="single" w:sz="4" w:space="0" w:color="auto"/>
                  <w:right w:val="single" w:sz="4" w:space="0" w:color="auto"/>
                </w:tcBorders>
              </w:tcPr>
            </w:tcPrChange>
          </w:tcPr>
          <w:p w:rsidR="00014144" w:rsidRPr="0010443F" w:rsidRDefault="0010443F">
            <w:pPr>
              <w:pStyle w:val="CETextBody"/>
              <w:jc w:val="right"/>
              <w:rPr>
                <w:sz w:val="18"/>
                <w:szCs w:val="18"/>
                <w:lang w:eastAsia="ja-JP"/>
              </w:rPr>
            </w:pPr>
            <w:ins w:id="16697" w:author="Kazuhiro Takagi" w:date="2017-03-13T13:49:00Z">
              <w:r w:rsidRPr="0010443F">
                <w:rPr>
                  <w:sz w:val="18"/>
                  <w:szCs w:val="18"/>
                  <w:lang w:eastAsia="ja-JP"/>
                  <w:rPrChange w:id="16698" w:author="Kazuhiro Takagi" w:date="2017-03-13T13:49:00Z">
                    <w:rPr>
                      <w:rFonts w:ascii="MS Gothic" w:eastAsia="MS Gothic" w:hAnsi="MS Gothic"/>
                      <w:color w:val="000000"/>
                      <w:szCs w:val="22"/>
                    </w:rPr>
                  </w:rPrChange>
                </w:rPr>
                <w:t>40686387.2</w:t>
              </w:r>
            </w:ins>
            <w:del w:id="16699" w:author="Kazuhiro Takagi" w:date="2017-03-13T13:49:00Z">
              <w:r w:rsidR="00014144" w:rsidRPr="0010443F" w:rsidDel="0010443F">
                <w:rPr>
                  <w:sz w:val="18"/>
                  <w:szCs w:val="18"/>
                  <w:lang w:eastAsia="ja-JP"/>
                </w:rPr>
                <w:delText>40461107</w:delText>
              </w:r>
            </w:del>
          </w:p>
        </w:tc>
        <w:tc>
          <w:tcPr>
            <w:tcW w:w="1332" w:type="dxa"/>
            <w:tcBorders>
              <w:left w:val="single" w:sz="4" w:space="0" w:color="auto"/>
              <w:right w:val="single" w:sz="4" w:space="0" w:color="auto"/>
            </w:tcBorders>
            <w:tcPrChange w:id="16700" w:author="Kazuhiro Takagi" w:date="2017-03-13T13:27:00Z">
              <w:tcPr>
                <w:tcW w:w="1520" w:type="dxa"/>
                <w:tcBorders>
                  <w:left w:val="single" w:sz="4" w:space="0" w:color="auto"/>
                  <w:right w:val="single" w:sz="4" w:space="0" w:color="auto"/>
                </w:tcBorders>
              </w:tcPr>
            </w:tcPrChange>
          </w:tcPr>
          <w:p w:rsidR="00014144" w:rsidRPr="00A65444" w:rsidRDefault="00014144">
            <w:pPr>
              <w:pStyle w:val="CETextBody"/>
              <w:jc w:val="right"/>
              <w:rPr>
                <w:ins w:id="16701" w:author=" " w:date="2017-03-09T12:52:00Z"/>
                <w:sz w:val="18"/>
                <w:szCs w:val="18"/>
                <w:lang w:eastAsia="ja-JP"/>
              </w:rPr>
            </w:pPr>
            <w:ins w:id="16702" w:author=" " w:date="2017-03-09T14:31:00Z">
              <w:r w:rsidRPr="00A65444">
                <w:rPr>
                  <w:sz w:val="18"/>
                  <w:szCs w:val="18"/>
                  <w:lang w:eastAsia="ja-JP"/>
                  <w:rPrChange w:id="16703" w:author="Kazuhiro Takagi" w:date="2017-03-13T13:24:00Z">
                    <w:rPr>
                      <w:sz w:val="15"/>
                      <w:szCs w:val="15"/>
                      <w:lang w:eastAsia="ja-JP"/>
                    </w:rPr>
                  </w:rPrChange>
                </w:rPr>
                <w:t>12457083</w:t>
              </w:r>
            </w:ins>
          </w:p>
        </w:tc>
        <w:tc>
          <w:tcPr>
            <w:tcW w:w="1333" w:type="dxa"/>
            <w:gridSpan w:val="2"/>
            <w:tcBorders>
              <w:left w:val="single" w:sz="4" w:space="0" w:color="auto"/>
              <w:right w:val="single" w:sz="4" w:space="0" w:color="auto"/>
            </w:tcBorders>
            <w:tcPrChange w:id="16704" w:author="Kazuhiro Takagi" w:date="2017-03-13T13:27:00Z">
              <w:tcPr>
                <w:tcW w:w="1520" w:type="dxa"/>
                <w:tcBorders>
                  <w:left w:val="single" w:sz="4" w:space="0" w:color="auto"/>
                  <w:right w:val="single" w:sz="4" w:space="0" w:color="auto"/>
                </w:tcBorders>
              </w:tcPr>
            </w:tcPrChange>
          </w:tcPr>
          <w:p w:rsidR="00014144" w:rsidRPr="00A65444" w:rsidRDefault="00014144">
            <w:pPr>
              <w:pStyle w:val="CETextBody"/>
              <w:jc w:val="right"/>
              <w:rPr>
                <w:ins w:id="16705" w:author=" " w:date="2017-03-09T13:57:00Z"/>
                <w:sz w:val="18"/>
                <w:szCs w:val="18"/>
                <w:lang w:eastAsia="ja-JP"/>
              </w:rPr>
            </w:pPr>
            <w:ins w:id="16706" w:author=" " w:date="2017-03-09T14:17:00Z">
              <w:r w:rsidRPr="00A65444">
                <w:rPr>
                  <w:sz w:val="18"/>
                  <w:szCs w:val="18"/>
                  <w:lang w:eastAsia="ja-JP"/>
                </w:rPr>
                <w:t>784716</w:t>
              </w:r>
            </w:ins>
          </w:p>
        </w:tc>
        <w:tc>
          <w:tcPr>
            <w:tcW w:w="1332" w:type="dxa"/>
            <w:gridSpan w:val="2"/>
            <w:tcBorders>
              <w:left w:val="single" w:sz="4" w:space="0" w:color="auto"/>
              <w:right w:val="single" w:sz="4" w:space="0" w:color="auto"/>
            </w:tcBorders>
            <w:tcPrChange w:id="16707" w:author="Kazuhiro Takagi" w:date="2017-03-13T13:27:00Z">
              <w:tcPr>
                <w:tcW w:w="1520" w:type="dxa"/>
                <w:gridSpan w:val="3"/>
                <w:tcBorders>
                  <w:left w:val="single" w:sz="4" w:space="0" w:color="auto"/>
                  <w:right w:val="single" w:sz="4" w:space="0" w:color="auto"/>
                </w:tcBorders>
              </w:tcPr>
            </w:tcPrChange>
          </w:tcPr>
          <w:p w:rsidR="00014144" w:rsidRPr="00A65444" w:rsidRDefault="00014144">
            <w:pPr>
              <w:pStyle w:val="CETextBody"/>
              <w:jc w:val="right"/>
              <w:rPr>
                <w:ins w:id="16708" w:author=" " w:date="2017-03-09T12:52:00Z"/>
                <w:sz w:val="18"/>
                <w:szCs w:val="18"/>
                <w:lang w:eastAsia="ja-JP"/>
              </w:rPr>
            </w:pPr>
            <w:ins w:id="16709" w:author=" " w:date="2017-03-09T14:17:00Z">
              <w:r w:rsidRPr="00A65444">
                <w:rPr>
                  <w:sz w:val="18"/>
                  <w:szCs w:val="18"/>
                  <w:lang w:eastAsia="ja-JP"/>
                </w:rPr>
                <w:t>109684</w:t>
              </w:r>
            </w:ins>
          </w:p>
        </w:tc>
        <w:tc>
          <w:tcPr>
            <w:tcW w:w="1333" w:type="dxa"/>
            <w:tcBorders>
              <w:left w:val="single" w:sz="4" w:space="0" w:color="auto"/>
              <w:right w:val="single" w:sz="4" w:space="0" w:color="auto"/>
            </w:tcBorders>
            <w:tcPrChange w:id="16710" w:author="Kazuhiro Takagi" w:date="2017-03-13T13:27:00Z">
              <w:tcPr>
                <w:tcW w:w="1520" w:type="dxa"/>
                <w:tcBorders>
                  <w:left w:val="single" w:sz="4" w:space="0" w:color="auto"/>
                  <w:right w:val="single" w:sz="4" w:space="0" w:color="auto"/>
                </w:tcBorders>
              </w:tcPr>
            </w:tcPrChange>
          </w:tcPr>
          <w:p w:rsidR="00014144" w:rsidRPr="00A65444" w:rsidRDefault="00A65444">
            <w:pPr>
              <w:pStyle w:val="CETextBody"/>
              <w:jc w:val="right"/>
              <w:rPr>
                <w:ins w:id="16711" w:author=" " w:date="2017-03-09T13:58:00Z"/>
                <w:sz w:val="18"/>
                <w:szCs w:val="18"/>
                <w:lang w:eastAsia="ja-JP"/>
              </w:rPr>
            </w:pPr>
            <w:ins w:id="16712" w:author="Kazuhiro Takagi" w:date="2017-03-13T13:24:00Z">
              <w:r w:rsidRPr="00A65444">
                <w:rPr>
                  <w:sz w:val="18"/>
                  <w:szCs w:val="18"/>
                  <w:lang w:eastAsia="ja-JP"/>
                  <w:rPrChange w:id="16713" w:author="Kazuhiro Takagi" w:date="2017-03-13T13:26:00Z">
                    <w:rPr>
                      <w:rFonts w:ascii="MS Gothic" w:eastAsia="MS Gothic" w:hAnsi="MS Gothic"/>
                      <w:color w:val="000000"/>
                      <w:szCs w:val="22"/>
                    </w:rPr>
                  </w:rPrChange>
                </w:rPr>
                <w:t>466944</w:t>
              </w:r>
            </w:ins>
            <w:ins w:id="16714" w:author=" " w:date="2017-03-09T14:32:00Z">
              <w:del w:id="16715" w:author="Kazuhiro Takagi" w:date="2017-03-13T13:24:00Z">
                <w:r w:rsidR="00014144" w:rsidRPr="00A65444" w:rsidDel="00A65444">
                  <w:rPr>
                    <w:sz w:val="18"/>
                    <w:szCs w:val="18"/>
                    <w:lang w:eastAsia="ja-JP"/>
                  </w:rPr>
                  <w:delText>53812590</w:delText>
                </w:r>
              </w:del>
            </w:ins>
          </w:p>
        </w:tc>
      </w:tr>
      <w:tr w:rsidR="000740A2" w:rsidRPr="00207443" w:rsidTr="00940E56">
        <w:trPr>
          <w:jc w:val="center"/>
          <w:trPrChange w:id="16716"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717"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Del="00925DEF" w:rsidRDefault="000740A2" w:rsidP="005E3440">
            <w:pPr>
              <w:pStyle w:val="CETextBody"/>
              <w:rPr>
                <w:b/>
                <w:sz w:val="18"/>
                <w:szCs w:val="18"/>
                <w:lang w:eastAsia="ja-JP"/>
              </w:rPr>
            </w:pPr>
            <w:r w:rsidRPr="007C3DE6">
              <w:rPr>
                <w:b/>
                <w:sz w:val="18"/>
                <w:szCs w:val="18"/>
                <w:lang w:eastAsia="ja-JP"/>
              </w:rPr>
              <w:t>FBServer</w:t>
            </w:r>
          </w:p>
        </w:tc>
        <w:tc>
          <w:tcPr>
            <w:tcW w:w="1332" w:type="dxa"/>
            <w:tcBorders>
              <w:left w:val="single" w:sz="4" w:space="0" w:color="auto"/>
              <w:right w:val="single" w:sz="4" w:space="0" w:color="auto"/>
            </w:tcBorders>
            <w:tcPrChange w:id="16718"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sz w:val="18"/>
                <w:szCs w:val="18"/>
                <w:lang w:eastAsia="ja-JP"/>
              </w:rPr>
            </w:pPr>
            <w:r w:rsidRPr="00A65444">
              <w:rPr>
                <w:sz w:val="18"/>
                <w:szCs w:val="18"/>
                <w:lang w:eastAsia="ja-JP"/>
              </w:rPr>
              <w:t>0</w:t>
            </w:r>
          </w:p>
        </w:tc>
        <w:tc>
          <w:tcPr>
            <w:tcW w:w="1332" w:type="dxa"/>
            <w:tcBorders>
              <w:left w:val="single" w:sz="4" w:space="0" w:color="auto"/>
              <w:right w:val="single" w:sz="4" w:space="0" w:color="auto"/>
            </w:tcBorders>
            <w:tcPrChange w:id="16719"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720" w:author=" " w:date="2017-03-09T12:52:00Z"/>
                <w:sz w:val="18"/>
                <w:szCs w:val="18"/>
                <w:lang w:eastAsia="ja-JP"/>
              </w:rPr>
            </w:pPr>
            <w:ins w:id="16721" w:author=" " w:date="2017-03-09T14:21:00Z">
              <w:r w:rsidRPr="00A65444">
                <w:rPr>
                  <w:sz w:val="18"/>
                  <w:szCs w:val="18"/>
                  <w:lang w:eastAsia="ja-JP"/>
                  <w:rPrChange w:id="16722" w:author="Kazuhiro Takagi" w:date="2017-03-13T13:24:00Z">
                    <w:rPr>
                      <w:sz w:val="15"/>
                      <w:szCs w:val="15"/>
                      <w:lang w:eastAsia="ja-JP"/>
                    </w:rPr>
                  </w:rPrChange>
                </w:rPr>
                <w:t>568</w:t>
              </w:r>
            </w:ins>
          </w:p>
        </w:tc>
        <w:tc>
          <w:tcPr>
            <w:tcW w:w="1333" w:type="dxa"/>
            <w:gridSpan w:val="2"/>
            <w:tcBorders>
              <w:left w:val="single" w:sz="4" w:space="0" w:color="auto"/>
              <w:right w:val="single" w:sz="4" w:space="0" w:color="auto"/>
            </w:tcBorders>
            <w:tcPrChange w:id="16723" w:author="Kazuhiro Takagi" w:date="2017-03-13T13:27:00Z">
              <w:tcPr>
                <w:tcW w:w="1520" w:type="dxa"/>
                <w:tcBorders>
                  <w:left w:val="single" w:sz="4" w:space="0" w:color="auto"/>
                  <w:right w:val="single" w:sz="4" w:space="0" w:color="auto"/>
                </w:tcBorders>
              </w:tcPr>
            </w:tcPrChange>
          </w:tcPr>
          <w:p w:rsidR="000740A2" w:rsidRPr="00A65444" w:rsidRDefault="000740A2">
            <w:pPr>
              <w:pStyle w:val="CETextBody"/>
              <w:jc w:val="right"/>
              <w:rPr>
                <w:ins w:id="16724" w:author=" " w:date="2017-03-09T13:57:00Z"/>
                <w:sz w:val="18"/>
                <w:szCs w:val="18"/>
                <w:lang w:eastAsia="ja-JP"/>
              </w:rPr>
            </w:pPr>
            <w:ins w:id="16725" w:author=" " w:date="2017-03-09T14:17:00Z">
              <w:r w:rsidRPr="00A65444">
                <w:rPr>
                  <w:sz w:val="18"/>
                  <w:szCs w:val="18"/>
                  <w:lang w:eastAsia="ja-JP"/>
                </w:rPr>
                <w:t>122484</w:t>
              </w:r>
            </w:ins>
          </w:p>
        </w:tc>
        <w:tc>
          <w:tcPr>
            <w:tcW w:w="1332" w:type="dxa"/>
            <w:gridSpan w:val="2"/>
            <w:tcBorders>
              <w:left w:val="single" w:sz="4" w:space="0" w:color="auto"/>
              <w:right w:val="single" w:sz="4" w:space="0" w:color="auto"/>
            </w:tcBorders>
            <w:tcPrChange w:id="16726" w:author="Kazuhiro Takagi" w:date="2017-03-13T13:27:00Z">
              <w:tcPr>
                <w:tcW w:w="1520" w:type="dxa"/>
                <w:gridSpan w:val="3"/>
                <w:tcBorders>
                  <w:left w:val="single" w:sz="4" w:space="0" w:color="auto"/>
                  <w:right w:val="single" w:sz="4" w:space="0" w:color="auto"/>
                </w:tcBorders>
              </w:tcPr>
            </w:tcPrChange>
          </w:tcPr>
          <w:p w:rsidR="000740A2" w:rsidRPr="00A65444" w:rsidRDefault="000740A2">
            <w:pPr>
              <w:pStyle w:val="CETextBody"/>
              <w:jc w:val="right"/>
              <w:rPr>
                <w:ins w:id="16727" w:author=" " w:date="2017-03-09T12:52:00Z"/>
                <w:sz w:val="18"/>
                <w:szCs w:val="18"/>
                <w:lang w:eastAsia="ja-JP"/>
              </w:rPr>
            </w:pPr>
            <w:ins w:id="16728" w:author=" " w:date="2017-03-09T14:17:00Z">
              <w:r w:rsidRPr="00A65444">
                <w:rPr>
                  <w:sz w:val="18"/>
                  <w:szCs w:val="18"/>
                  <w:lang w:eastAsia="ja-JP"/>
                </w:rPr>
                <w:t>23148</w:t>
              </w:r>
            </w:ins>
          </w:p>
        </w:tc>
        <w:tc>
          <w:tcPr>
            <w:tcW w:w="1333" w:type="dxa"/>
            <w:tcBorders>
              <w:left w:val="single" w:sz="4" w:space="0" w:color="auto"/>
              <w:right w:val="single" w:sz="4" w:space="0" w:color="auto"/>
            </w:tcBorders>
            <w:tcPrChange w:id="16729" w:author="Kazuhiro Takagi" w:date="2017-03-13T13:27:00Z">
              <w:tcPr>
                <w:tcW w:w="1520" w:type="dxa"/>
                <w:tcBorders>
                  <w:left w:val="single" w:sz="4" w:space="0" w:color="auto"/>
                  <w:right w:val="single" w:sz="4" w:space="0" w:color="auto"/>
                </w:tcBorders>
              </w:tcPr>
            </w:tcPrChange>
          </w:tcPr>
          <w:p w:rsidR="000740A2" w:rsidRPr="00A65444" w:rsidRDefault="00014144">
            <w:pPr>
              <w:pStyle w:val="CETextBody"/>
              <w:jc w:val="right"/>
              <w:rPr>
                <w:ins w:id="16730" w:author=" " w:date="2017-03-09T13:58:00Z"/>
                <w:sz w:val="18"/>
                <w:szCs w:val="18"/>
                <w:lang w:eastAsia="ja-JP"/>
              </w:rPr>
            </w:pPr>
            <w:ins w:id="16731" w:author=" " w:date="2017-03-09T14:32:00Z">
              <w:del w:id="16732" w:author="Kazuhiro Takagi" w:date="2017-03-13T13:24:00Z">
                <w:r w:rsidRPr="00A65444" w:rsidDel="00A65444">
                  <w:rPr>
                    <w:sz w:val="18"/>
                    <w:szCs w:val="18"/>
                    <w:lang w:eastAsia="ja-JP"/>
                  </w:rPr>
                  <w:delText>146200</w:delText>
                </w:r>
              </w:del>
            </w:ins>
            <w:ins w:id="16733" w:author="Kazuhiro Takagi" w:date="2017-03-13T13:24:00Z">
              <w:r w:rsidR="00A65444" w:rsidRPr="00A65444">
                <w:rPr>
                  <w:sz w:val="18"/>
                  <w:szCs w:val="18"/>
                  <w:lang w:eastAsia="ja-JP"/>
                </w:rPr>
                <w:t>0</w:t>
              </w:r>
            </w:ins>
          </w:p>
        </w:tc>
      </w:tr>
      <w:tr w:rsidR="000740A2" w:rsidRPr="00207443" w:rsidTr="00940E56">
        <w:trPr>
          <w:jc w:val="center"/>
          <w:trPrChange w:id="16734" w:author="Kazuhiro Takagi" w:date="2017-03-13T13:2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6735" w:author="Kazuhiro Takagi" w:date="2017-03-13T13:27:00Z">
              <w:tcPr>
                <w:tcW w:w="2344"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0740A2" w:rsidRPr="007C3DE6" w:rsidRDefault="000740A2" w:rsidP="005E3440">
            <w:pPr>
              <w:pStyle w:val="CETextBody"/>
              <w:rPr>
                <w:b/>
                <w:sz w:val="18"/>
                <w:szCs w:val="18"/>
                <w:lang w:eastAsia="ja-JP"/>
              </w:rPr>
            </w:pPr>
            <w:r>
              <w:rPr>
                <w:rFonts w:hint="eastAsia"/>
                <w:b/>
                <w:sz w:val="18"/>
                <w:szCs w:val="18"/>
                <w:lang w:eastAsia="ja-JP"/>
              </w:rPr>
              <w:t>Total</w:t>
            </w:r>
          </w:p>
        </w:tc>
        <w:tc>
          <w:tcPr>
            <w:tcW w:w="1332" w:type="dxa"/>
            <w:tcBorders>
              <w:left w:val="single" w:sz="4" w:space="0" w:color="auto"/>
              <w:right w:val="single" w:sz="4" w:space="0" w:color="auto"/>
            </w:tcBorders>
            <w:tcPrChange w:id="16736" w:author="Kazuhiro Takagi" w:date="2017-03-13T13:27:00Z">
              <w:tcPr>
                <w:tcW w:w="1520" w:type="dxa"/>
                <w:tcBorders>
                  <w:left w:val="single" w:sz="4" w:space="0" w:color="auto"/>
                  <w:right w:val="single" w:sz="4" w:space="0" w:color="auto"/>
                </w:tcBorders>
              </w:tcPr>
            </w:tcPrChange>
          </w:tcPr>
          <w:p w:rsidR="000740A2" w:rsidRPr="00A65444" w:rsidRDefault="0010443F">
            <w:pPr>
              <w:pStyle w:val="CETextBody"/>
              <w:jc w:val="right"/>
              <w:rPr>
                <w:sz w:val="18"/>
                <w:szCs w:val="18"/>
                <w:lang w:eastAsia="ja-JP"/>
              </w:rPr>
            </w:pPr>
            <w:ins w:id="16737" w:author="Kazuhiro Takagi" w:date="2017-03-13T13:51:00Z">
              <w:r w:rsidRPr="00791A24">
                <w:rPr>
                  <w:sz w:val="18"/>
                  <w:szCs w:val="18"/>
                  <w:lang w:eastAsia="ja-JP"/>
                  <w:rPrChange w:id="16738" w:author="Kazuhiro Takagi" w:date="2017-03-13T13:52:00Z">
                    <w:rPr>
                      <w:rFonts w:ascii="MS Gothic" w:eastAsia="MS Gothic" w:hAnsi="MS Gothic"/>
                      <w:color w:val="000000"/>
                      <w:szCs w:val="22"/>
                    </w:rPr>
                  </w:rPrChange>
                </w:rPr>
                <w:t>41581772.8</w:t>
              </w:r>
            </w:ins>
            <w:ins w:id="16739" w:author=" " w:date="2017-03-09T14:32:00Z">
              <w:del w:id="16740" w:author="Kazuhiro Takagi" w:date="2017-03-13T13:51:00Z">
                <w:r w:rsidR="00014144" w:rsidRPr="00A65444" w:rsidDel="0010443F">
                  <w:rPr>
                    <w:sz w:val="18"/>
                    <w:szCs w:val="18"/>
                    <w:lang w:eastAsia="ja-JP"/>
                  </w:rPr>
                  <w:delText>41338471</w:delText>
                </w:r>
              </w:del>
            </w:ins>
            <w:del w:id="16741" w:author=" " w:date="2017-03-09T14:32:00Z">
              <w:r w:rsidR="000740A2" w:rsidRPr="00A65444" w:rsidDel="00014144">
                <w:rPr>
                  <w:sz w:val="18"/>
                  <w:szCs w:val="18"/>
                  <w:lang w:eastAsia="ja-JP"/>
                </w:rPr>
                <w:delText>41347618</w:delText>
              </w:r>
            </w:del>
          </w:p>
        </w:tc>
        <w:tc>
          <w:tcPr>
            <w:tcW w:w="1332" w:type="dxa"/>
            <w:tcBorders>
              <w:left w:val="single" w:sz="4" w:space="0" w:color="auto"/>
              <w:right w:val="single" w:sz="4" w:space="0" w:color="auto"/>
            </w:tcBorders>
            <w:tcPrChange w:id="16742" w:author="Kazuhiro Takagi" w:date="2017-03-13T13:27:00Z">
              <w:tcPr>
                <w:tcW w:w="1520" w:type="dxa"/>
                <w:tcBorders>
                  <w:left w:val="single" w:sz="4" w:space="0" w:color="auto"/>
                  <w:right w:val="single" w:sz="4" w:space="0" w:color="auto"/>
                </w:tcBorders>
              </w:tcPr>
            </w:tcPrChange>
          </w:tcPr>
          <w:p w:rsidR="000740A2" w:rsidRPr="00A65444" w:rsidRDefault="00014144">
            <w:pPr>
              <w:pStyle w:val="CETextBody"/>
              <w:jc w:val="right"/>
              <w:rPr>
                <w:ins w:id="16743" w:author=" " w:date="2017-03-09T12:52:00Z"/>
                <w:sz w:val="18"/>
                <w:szCs w:val="18"/>
                <w:lang w:eastAsia="ja-JP"/>
              </w:rPr>
            </w:pPr>
            <w:ins w:id="16744" w:author=" " w:date="2017-03-09T14:32:00Z">
              <w:r w:rsidRPr="00A65444">
                <w:rPr>
                  <w:sz w:val="18"/>
                  <w:szCs w:val="18"/>
                  <w:lang w:eastAsia="ja-JP"/>
                </w:rPr>
                <w:t>26173025</w:t>
              </w:r>
            </w:ins>
          </w:p>
        </w:tc>
        <w:tc>
          <w:tcPr>
            <w:tcW w:w="1333" w:type="dxa"/>
            <w:gridSpan w:val="2"/>
            <w:tcBorders>
              <w:left w:val="single" w:sz="4" w:space="0" w:color="auto"/>
              <w:right w:val="single" w:sz="4" w:space="0" w:color="auto"/>
            </w:tcBorders>
            <w:tcPrChange w:id="16745" w:author="Kazuhiro Takagi" w:date="2017-03-13T13:27:00Z">
              <w:tcPr>
                <w:tcW w:w="1520" w:type="dxa"/>
                <w:tcBorders>
                  <w:left w:val="single" w:sz="4" w:space="0" w:color="auto"/>
                  <w:right w:val="single" w:sz="4" w:space="0" w:color="auto"/>
                </w:tcBorders>
              </w:tcPr>
            </w:tcPrChange>
          </w:tcPr>
          <w:p w:rsidR="000740A2" w:rsidRPr="009D1839" w:rsidRDefault="009D1839">
            <w:pPr>
              <w:pStyle w:val="CETextBody"/>
              <w:jc w:val="right"/>
              <w:rPr>
                <w:ins w:id="16746" w:author=" " w:date="2017-03-09T13:57:00Z"/>
                <w:sz w:val="20"/>
                <w:szCs w:val="20"/>
                <w:lang w:eastAsia="ja-JP"/>
                <w:rPrChange w:id="16747" w:author="Kazuhiro Takagi" w:date="2017-03-13T14:03:00Z">
                  <w:rPr>
                    <w:ins w:id="16748" w:author=" " w:date="2017-03-09T13:57:00Z"/>
                    <w:sz w:val="18"/>
                    <w:szCs w:val="18"/>
                    <w:lang w:eastAsia="ja-JP"/>
                  </w:rPr>
                </w:rPrChange>
              </w:rPr>
            </w:pPr>
            <w:ins w:id="16749" w:author="Kazuhiro Takagi" w:date="2017-03-13T14:03:00Z">
              <w:r w:rsidRPr="009D1839">
                <w:rPr>
                  <w:sz w:val="18"/>
                  <w:szCs w:val="18"/>
                  <w:lang w:eastAsia="ja-JP"/>
                  <w:rPrChange w:id="16750" w:author="Kazuhiro Takagi" w:date="2017-03-13T14:03:00Z">
                    <w:rPr>
                      <w:rFonts w:ascii="MS Gothic" w:eastAsia="MS Gothic" w:hAnsi="MS Gothic"/>
                      <w:color w:val="000000"/>
                      <w:szCs w:val="22"/>
                    </w:rPr>
                  </w:rPrChange>
                </w:rPr>
                <w:t>20615003</w:t>
              </w:r>
            </w:ins>
            <w:ins w:id="16751" w:author=" " w:date="2017-03-09T14:33:00Z">
              <w:del w:id="16752" w:author="Kazuhiro Takagi" w:date="2017-03-13T14:02:00Z">
                <w:r w:rsidR="00014144" w:rsidRPr="009D1839" w:rsidDel="009D1839">
                  <w:rPr>
                    <w:sz w:val="20"/>
                    <w:szCs w:val="20"/>
                    <w:lang w:eastAsia="ja-JP"/>
                    <w:rPrChange w:id="16753" w:author="Kazuhiro Takagi" w:date="2017-03-13T14:03:00Z">
                      <w:rPr>
                        <w:sz w:val="18"/>
                        <w:szCs w:val="18"/>
                        <w:lang w:eastAsia="ja-JP"/>
                      </w:rPr>
                    </w:rPrChange>
                  </w:rPr>
                  <w:delText>20615003</w:delText>
                </w:r>
              </w:del>
            </w:ins>
          </w:p>
        </w:tc>
        <w:tc>
          <w:tcPr>
            <w:tcW w:w="1332" w:type="dxa"/>
            <w:gridSpan w:val="2"/>
            <w:tcBorders>
              <w:left w:val="single" w:sz="4" w:space="0" w:color="auto"/>
              <w:right w:val="single" w:sz="4" w:space="0" w:color="auto"/>
            </w:tcBorders>
            <w:tcPrChange w:id="16754" w:author="Kazuhiro Takagi" w:date="2017-03-13T13:27:00Z">
              <w:tcPr>
                <w:tcW w:w="1520" w:type="dxa"/>
                <w:gridSpan w:val="3"/>
                <w:tcBorders>
                  <w:left w:val="single" w:sz="4" w:space="0" w:color="auto"/>
                  <w:right w:val="single" w:sz="4" w:space="0" w:color="auto"/>
                </w:tcBorders>
              </w:tcPr>
            </w:tcPrChange>
          </w:tcPr>
          <w:p w:rsidR="000740A2" w:rsidRPr="00A65444" w:rsidRDefault="009D1839">
            <w:pPr>
              <w:pStyle w:val="CETextBody"/>
              <w:jc w:val="right"/>
              <w:rPr>
                <w:ins w:id="16755" w:author=" " w:date="2017-03-09T12:52:00Z"/>
                <w:sz w:val="18"/>
                <w:szCs w:val="18"/>
                <w:lang w:eastAsia="ja-JP"/>
              </w:rPr>
            </w:pPr>
            <w:ins w:id="16756" w:author="Kazuhiro Takagi" w:date="2017-03-13T14:04:00Z">
              <w:r w:rsidRPr="009D1839">
                <w:rPr>
                  <w:sz w:val="18"/>
                  <w:szCs w:val="18"/>
                  <w:lang w:eastAsia="ja-JP"/>
                  <w:rPrChange w:id="16757" w:author="Kazuhiro Takagi" w:date="2017-03-13T14:04:00Z">
                    <w:rPr>
                      <w:rFonts w:ascii="MS Gothic" w:eastAsia="MS Gothic" w:hAnsi="MS Gothic"/>
                      <w:color w:val="000000"/>
                      <w:szCs w:val="22"/>
                    </w:rPr>
                  </w:rPrChange>
                </w:rPr>
                <w:t>1961324</w:t>
              </w:r>
            </w:ins>
            <w:ins w:id="16758" w:author=" " w:date="2017-03-09T14:33:00Z">
              <w:del w:id="16759" w:author="Kazuhiro Takagi" w:date="2017-03-13T14:04:00Z">
                <w:r w:rsidR="00014144" w:rsidRPr="00A65444" w:rsidDel="009D1839">
                  <w:rPr>
                    <w:sz w:val="18"/>
                    <w:szCs w:val="18"/>
                    <w:lang w:eastAsia="ja-JP"/>
                  </w:rPr>
                  <w:delText>1961324</w:delText>
                </w:r>
              </w:del>
            </w:ins>
          </w:p>
        </w:tc>
        <w:tc>
          <w:tcPr>
            <w:tcW w:w="1333" w:type="dxa"/>
            <w:tcBorders>
              <w:left w:val="single" w:sz="4" w:space="0" w:color="auto"/>
              <w:right w:val="single" w:sz="4" w:space="0" w:color="auto"/>
            </w:tcBorders>
            <w:tcPrChange w:id="16760" w:author="Kazuhiro Takagi" w:date="2017-03-13T13:27:00Z">
              <w:tcPr>
                <w:tcW w:w="1520" w:type="dxa"/>
                <w:tcBorders>
                  <w:left w:val="single" w:sz="4" w:space="0" w:color="auto"/>
                  <w:right w:val="single" w:sz="4" w:space="0" w:color="auto"/>
                </w:tcBorders>
              </w:tcPr>
            </w:tcPrChange>
          </w:tcPr>
          <w:p w:rsidR="000740A2" w:rsidRPr="00940E56" w:rsidRDefault="00940E56">
            <w:pPr>
              <w:pStyle w:val="CETextBody"/>
              <w:jc w:val="right"/>
              <w:rPr>
                <w:ins w:id="16761" w:author=" " w:date="2017-03-09T13:58:00Z"/>
                <w:sz w:val="18"/>
                <w:szCs w:val="18"/>
                <w:lang w:eastAsia="ja-JP"/>
              </w:rPr>
            </w:pPr>
            <w:ins w:id="16762" w:author="Kazuhiro Takagi" w:date="2017-03-13T13:28:00Z">
              <w:r w:rsidRPr="00940E56">
                <w:rPr>
                  <w:sz w:val="18"/>
                  <w:szCs w:val="18"/>
                  <w:lang w:eastAsia="ja-JP"/>
                  <w:rPrChange w:id="16763" w:author="Kazuhiro Takagi" w:date="2017-03-13T13:29:00Z">
                    <w:rPr>
                      <w:rFonts w:ascii="MS Gothic" w:eastAsia="MS Gothic" w:hAnsi="MS Gothic"/>
                      <w:color w:val="000000"/>
                      <w:szCs w:val="22"/>
                    </w:rPr>
                  </w:rPrChange>
                </w:rPr>
                <w:t>147540213.8</w:t>
              </w:r>
            </w:ins>
            <w:ins w:id="16764" w:author=" " w:date="2017-03-09T14:34:00Z">
              <w:del w:id="16765" w:author="Kazuhiro Takagi" w:date="2017-03-13T13:28:00Z">
                <w:r w:rsidR="00014144" w:rsidRPr="00940E56" w:rsidDel="00940E56">
                  <w:rPr>
                    <w:sz w:val="18"/>
                    <w:szCs w:val="18"/>
                    <w:lang w:eastAsia="ja-JP"/>
                  </w:rPr>
                  <w:delText>90087823</w:delText>
                </w:r>
              </w:del>
            </w:ins>
          </w:p>
        </w:tc>
      </w:tr>
      <w:tr w:rsidR="00940E56" w:rsidRPr="00207443" w:rsidTr="00940E56">
        <w:trPr>
          <w:gridBefore w:val="4"/>
          <w:wBefore w:w="4812" w:type="dxa"/>
          <w:jc w:val="center"/>
          <w:ins w:id="16766" w:author=" " w:date="2017-03-09T14:51:00Z"/>
          <w:trPrChange w:id="16767" w:author="Kazuhiro Takagi" w:date="2017-03-13T13:27:00Z">
            <w:trPr>
              <w:gridAfter w:val="0"/>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6768" w:author="Kazuhiro Takagi" w:date="2017-03-13T13:27:00Z">
              <w:tcPr>
                <w:tcW w:w="6985" w:type="dxa"/>
                <w:gridSpan w:val="5"/>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940E56" w:rsidRPr="00014144" w:rsidRDefault="00940E56">
            <w:pPr>
              <w:pStyle w:val="CETextBody"/>
              <w:rPr>
                <w:ins w:id="16769" w:author=" " w:date="2017-03-09T14:51:00Z"/>
                <w:sz w:val="18"/>
                <w:szCs w:val="18"/>
                <w:lang w:eastAsia="ja-JP"/>
              </w:rPr>
              <w:pPrChange w:id="16770" w:author=" " w:date="2017-03-09T14:52:00Z">
                <w:pPr>
                  <w:pStyle w:val="CETextBody"/>
                  <w:jc w:val="right"/>
                </w:pPr>
              </w:pPrChange>
            </w:pPr>
            <w:ins w:id="16771" w:author="Kazuhiro Takagi" w:date="2017-03-13T13:27:00Z">
              <w:r>
                <w:rPr>
                  <w:rFonts w:hint="eastAsia"/>
                  <w:b/>
                  <w:sz w:val="18"/>
                  <w:szCs w:val="18"/>
                  <w:lang w:eastAsia="ja-JP"/>
                </w:rPr>
                <w:t>Used memory Size</w:t>
              </w:r>
            </w:ins>
            <w:ins w:id="16772" w:author=" " w:date="2017-03-09T14:51:00Z">
              <w:del w:id="16773" w:author="Kazuhiro Takagi" w:date="2017-03-13T13:27:00Z">
                <w:r w:rsidDel="00940E56">
                  <w:rPr>
                    <w:rFonts w:hint="eastAsia"/>
                    <w:b/>
                    <w:sz w:val="18"/>
                    <w:szCs w:val="18"/>
                    <w:lang w:eastAsia="ja-JP"/>
                  </w:rPr>
                  <w:delText>Memory Region</w:delText>
                </w:r>
              </w:del>
            </w:ins>
          </w:p>
        </w:tc>
        <w:tc>
          <w:tcPr>
            <w:tcW w:w="1664" w:type="dxa"/>
            <w:gridSpan w:val="2"/>
            <w:tcBorders>
              <w:top w:val="single" w:sz="12" w:space="0" w:color="auto"/>
              <w:left w:val="single" w:sz="4" w:space="0" w:color="auto"/>
              <w:bottom w:val="single" w:sz="12" w:space="0" w:color="auto"/>
              <w:right w:val="single" w:sz="12" w:space="0" w:color="auto"/>
            </w:tcBorders>
            <w:tcPrChange w:id="16774" w:author="Kazuhiro Takagi" w:date="2017-03-13T13:27:00Z">
              <w:tcPr>
                <w:tcW w:w="1333" w:type="dxa"/>
                <w:tcBorders>
                  <w:left w:val="single" w:sz="4" w:space="0" w:color="auto"/>
                  <w:right w:val="single" w:sz="4" w:space="0" w:color="auto"/>
                </w:tcBorders>
              </w:tcPr>
            </w:tcPrChange>
          </w:tcPr>
          <w:p w:rsidR="00940E56" w:rsidRDefault="00940E56">
            <w:pPr>
              <w:pStyle w:val="CETextBody"/>
              <w:wordWrap w:val="0"/>
              <w:jc w:val="right"/>
              <w:rPr>
                <w:ins w:id="16775" w:author="Kazuhiro Takagi" w:date="2017-03-13T13:27:00Z"/>
                <w:sz w:val="18"/>
                <w:szCs w:val="18"/>
                <w:lang w:eastAsia="ja-JP"/>
              </w:rPr>
              <w:pPrChange w:id="16776" w:author=" " w:date="2017-03-09T14:59:00Z">
                <w:pPr>
                  <w:pStyle w:val="CETextBody"/>
                  <w:jc w:val="right"/>
                </w:pPr>
              </w:pPrChange>
            </w:pPr>
            <w:ins w:id="16777" w:author="Kazuhiro Takagi" w:date="2017-03-13T13:27:00Z">
              <w:r w:rsidRPr="00975825">
                <w:rPr>
                  <w:sz w:val="18"/>
                  <w:szCs w:val="18"/>
                  <w:lang w:eastAsia="ja-JP"/>
                </w:rPr>
                <w:t>237628037</w:t>
              </w:r>
              <w:r>
                <w:rPr>
                  <w:rFonts w:hint="eastAsia"/>
                  <w:sz w:val="18"/>
                  <w:szCs w:val="18"/>
                  <w:lang w:eastAsia="ja-JP"/>
                </w:rPr>
                <w:t>(Byte)</w:t>
              </w:r>
            </w:ins>
          </w:p>
          <w:p w:rsidR="00940E56" w:rsidRPr="00AA18CD" w:rsidRDefault="00940E56" w:rsidP="002A2ECF">
            <w:pPr>
              <w:pStyle w:val="CETextBody"/>
              <w:jc w:val="right"/>
              <w:rPr>
                <w:ins w:id="16778" w:author=" " w:date="2017-03-09T14:51:00Z"/>
                <w:sz w:val="15"/>
                <w:szCs w:val="15"/>
                <w:lang w:eastAsia="ja-JP"/>
              </w:rPr>
            </w:pPr>
            <w:ins w:id="16779" w:author="Kazuhiro Takagi" w:date="2017-03-13T13:27:00Z">
              <w:r>
                <w:rPr>
                  <w:rFonts w:hint="eastAsia"/>
                  <w:sz w:val="18"/>
                  <w:szCs w:val="18"/>
                  <w:lang w:eastAsia="ja-JP"/>
                </w:rPr>
                <w:t>= 226.62 (MByte)</w:t>
              </w:r>
            </w:ins>
            <w:ins w:id="16780" w:author=" " w:date="2017-03-09T14:51:00Z">
              <w:del w:id="16781" w:author="Kazuhiro Takagi" w:date="2017-03-13T13:27:00Z">
                <w:r w:rsidRPr="00AA18CD" w:rsidDel="00940E56">
                  <w:rPr>
                    <w:sz w:val="15"/>
                    <w:szCs w:val="15"/>
                    <w:lang w:val="en-US" w:eastAsia="ja-JP"/>
                  </w:rPr>
                  <w:delText>14754021</w:delText>
                </w:r>
                <w:r w:rsidRPr="00AA18CD" w:rsidDel="00940E56">
                  <w:rPr>
                    <w:rFonts w:hint="eastAsia"/>
                    <w:sz w:val="15"/>
                    <w:szCs w:val="15"/>
                    <w:lang w:val="en-US" w:eastAsia="ja-JP"/>
                  </w:rPr>
                  <w:delText>4</w:delText>
                </w:r>
              </w:del>
            </w:ins>
          </w:p>
        </w:tc>
      </w:tr>
      <w:tr w:rsidR="00940E56" w:rsidRPr="00207443" w:rsidDel="00940E56" w:rsidTr="00940E56">
        <w:trPr>
          <w:gridBefore w:val="4"/>
          <w:wBefore w:w="4812" w:type="dxa"/>
          <w:jc w:val="center"/>
          <w:ins w:id="16782" w:author=" " w:date="2017-03-09T14:51:00Z"/>
          <w:del w:id="16783" w:author="Kazuhiro Takagi" w:date="2017-03-13T13:28:00Z"/>
          <w:trPrChange w:id="16784" w:author="Kazuhiro Takagi" w:date="2017-03-13T13:27:00Z">
            <w:trPr>
              <w:gridAfter w:val="0"/>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6785" w:author="Kazuhiro Takagi" w:date="2017-03-13T13:27:00Z">
              <w:tcPr>
                <w:tcW w:w="6985" w:type="dxa"/>
                <w:gridSpan w:val="5"/>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940E56" w:rsidRPr="00014144" w:rsidDel="00940E56" w:rsidRDefault="00940E56">
            <w:pPr>
              <w:pStyle w:val="CETextBody"/>
              <w:rPr>
                <w:ins w:id="16786" w:author=" " w:date="2017-03-09T14:51:00Z"/>
                <w:del w:id="16787" w:author="Kazuhiro Takagi" w:date="2017-03-13T13:28:00Z"/>
                <w:sz w:val="18"/>
                <w:szCs w:val="18"/>
                <w:lang w:eastAsia="ja-JP"/>
              </w:rPr>
              <w:pPrChange w:id="16788" w:author=" " w:date="2017-03-09T14:52:00Z">
                <w:pPr>
                  <w:pStyle w:val="CETextBody"/>
                  <w:jc w:val="right"/>
                </w:pPr>
              </w:pPrChange>
            </w:pPr>
            <w:ins w:id="16789" w:author=" " w:date="2017-03-09T14:51:00Z">
              <w:del w:id="16790" w:author="Kazuhiro Takagi" w:date="2017-03-13T13:27:00Z">
                <w:r w:rsidDel="001B7C16">
                  <w:rPr>
                    <w:rFonts w:hint="eastAsia"/>
                    <w:b/>
                    <w:sz w:val="18"/>
                    <w:szCs w:val="18"/>
                    <w:lang w:eastAsia="ja-JP"/>
                  </w:rPr>
                  <w:delText>Used memory Size</w:delText>
                </w:r>
              </w:del>
            </w:ins>
          </w:p>
        </w:tc>
        <w:tc>
          <w:tcPr>
            <w:tcW w:w="1664" w:type="dxa"/>
            <w:gridSpan w:val="2"/>
            <w:tcBorders>
              <w:top w:val="single" w:sz="12" w:space="0" w:color="auto"/>
              <w:left w:val="single" w:sz="4" w:space="0" w:color="auto"/>
              <w:bottom w:val="single" w:sz="12" w:space="0" w:color="auto"/>
              <w:right w:val="single" w:sz="12" w:space="0" w:color="auto"/>
            </w:tcBorders>
            <w:tcPrChange w:id="16791" w:author="Kazuhiro Takagi" w:date="2017-03-13T13:27:00Z">
              <w:tcPr>
                <w:tcW w:w="1333" w:type="dxa"/>
                <w:tcBorders>
                  <w:left w:val="single" w:sz="4" w:space="0" w:color="auto"/>
                  <w:right w:val="single" w:sz="4" w:space="0" w:color="auto"/>
                </w:tcBorders>
              </w:tcPr>
            </w:tcPrChange>
          </w:tcPr>
          <w:p w:rsidR="00940E56" w:rsidDel="001B7C16" w:rsidRDefault="00940E56">
            <w:pPr>
              <w:pStyle w:val="CETextBody"/>
              <w:wordWrap w:val="0"/>
              <w:jc w:val="right"/>
              <w:rPr>
                <w:ins w:id="16792" w:author=" " w:date="2017-03-09T14:59:00Z"/>
                <w:del w:id="16793" w:author="Kazuhiro Takagi" w:date="2017-03-13T13:27:00Z"/>
                <w:sz w:val="18"/>
                <w:szCs w:val="18"/>
                <w:lang w:eastAsia="ja-JP"/>
              </w:rPr>
              <w:pPrChange w:id="16794" w:author=" " w:date="2017-03-09T14:59:00Z">
                <w:pPr>
                  <w:pStyle w:val="CETextBody"/>
                  <w:jc w:val="right"/>
                </w:pPr>
              </w:pPrChange>
            </w:pPr>
            <w:ins w:id="16795" w:author=" " w:date="2017-03-09T14:53:00Z">
              <w:del w:id="16796" w:author="Kazuhiro Takagi" w:date="2017-03-13T13:27:00Z">
                <w:r w:rsidRPr="00975825" w:rsidDel="001B7C16">
                  <w:rPr>
                    <w:sz w:val="18"/>
                    <w:szCs w:val="18"/>
                    <w:lang w:eastAsia="ja-JP"/>
                  </w:rPr>
                  <w:delText>237628037</w:delText>
                </w:r>
              </w:del>
            </w:ins>
            <w:ins w:id="16797" w:author=" " w:date="2017-03-09T14:59:00Z">
              <w:del w:id="16798" w:author="Kazuhiro Takagi" w:date="2017-03-13T13:27:00Z">
                <w:r w:rsidDel="001B7C16">
                  <w:rPr>
                    <w:rFonts w:hint="eastAsia"/>
                    <w:sz w:val="18"/>
                    <w:szCs w:val="18"/>
                    <w:lang w:eastAsia="ja-JP"/>
                  </w:rPr>
                  <w:delText>(Byte)</w:delText>
                </w:r>
              </w:del>
            </w:ins>
          </w:p>
          <w:p w:rsidR="00940E56" w:rsidRPr="00014144" w:rsidDel="00940E56" w:rsidRDefault="00940E56">
            <w:pPr>
              <w:pStyle w:val="CETextBody"/>
              <w:wordWrap w:val="0"/>
              <w:jc w:val="right"/>
              <w:rPr>
                <w:ins w:id="16799" w:author=" " w:date="2017-03-09T14:51:00Z"/>
                <w:del w:id="16800" w:author="Kazuhiro Takagi" w:date="2017-03-13T13:28:00Z"/>
                <w:sz w:val="18"/>
                <w:szCs w:val="18"/>
                <w:lang w:eastAsia="ja-JP"/>
              </w:rPr>
              <w:pPrChange w:id="16801" w:author=" " w:date="2017-03-09T14:59:00Z">
                <w:pPr>
                  <w:pStyle w:val="CETextBody"/>
                  <w:jc w:val="right"/>
                </w:pPr>
              </w:pPrChange>
            </w:pPr>
            <w:ins w:id="16802" w:author=" " w:date="2017-03-09T14:59:00Z">
              <w:del w:id="16803" w:author="Kazuhiro Takagi" w:date="2017-03-13T13:27:00Z">
                <w:r w:rsidDel="001B7C16">
                  <w:rPr>
                    <w:rFonts w:hint="eastAsia"/>
                    <w:sz w:val="18"/>
                    <w:szCs w:val="18"/>
                    <w:lang w:eastAsia="ja-JP"/>
                  </w:rPr>
                  <w:delText>= 226.62 (MByte)</w:delText>
                </w:r>
              </w:del>
            </w:ins>
          </w:p>
        </w:tc>
      </w:tr>
    </w:tbl>
    <w:p w:rsidR="00BF1A7C" w:rsidRPr="00080D59" w:rsidRDefault="00BF1A7C" w:rsidP="00F950E6">
      <w:pPr>
        <w:pStyle w:val="CETextBody"/>
        <w:rPr>
          <w:rFonts w:asciiTheme="majorHAnsi" w:hAnsiTheme="majorHAnsi" w:cstheme="majorHAnsi"/>
          <w:lang w:val="en-US" w:eastAsia="ja-JP"/>
        </w:rPr>
      </w:pPr>
    </w:p>
    <w:p w:rsidR="00E33B42" w:rsidRPr="00827062" w:rsidRDefault="00E33B42" w:rsidP="00F950E6">
      <w:pPr>
        <w:pStyle w:val="CETextBody"/>
        <w:numPr>
          <w:ilvl w:val="0"/>
          <w:numId w:val="296"/>
        </w:numPr>
        <w:ind w:hanging="782"/>
        <w:rPr>
          <w:lang w:val="en-US" w:eastAsia="ja-JP"/>
        </w:rPr>
      </w:pPr>
      <w:r w:rsidRPr="00827062">
        <w:rPr>
          <w:rFonts w:hint="eastAsia"/>
          <w:lang w:val="en-US" w:eastAsia="ja-JP"/>
        </w:rPr>
        <w:t>Consider</w:t>
      </w:r>
      <w:r>
        <w:rPr>
          <w:rFonts w:hint="eastAsia"/>
          <w:lang w:val="en-US" w:eastAsia="ja-JP"/>
        </w:rPr>
        <w:t>ation</w:t>
      </w:r>
    </w:p>
    <w:p w:rsidR="00E33B42" w:rsidDel="00500913" w:rsidRDefault="00EE74AA" w:rsidP="00E33B42">
      <w:pPr>
        <w:pStyle w:val="CETextBody"/>
        <w:rPr>
          <w:del w:id="16804" w:author="Kazuhiro Takagi" w:date="2017-03-10T01:17:00Z"/>
          <w:lang w:val="en-US" w:eastAsia="ja-JP"/>
        </w:rPr>
      </w:pPr>
      <w:ins w:id="16805" w:author="Kazuhiro Takagi" w:date="2017-03-13T15:24:00Z">
        <w:r>
          <w:rPr>
            <w:lang w:val="en-US" w:eastAsia="ja-JP"/>
          </w:rPr>
          <w:t>This results is expected.</w:t>
        </w:r>
      </w:ins>
      <w:del w:id="16806" w:author="Kazuhiro Takagi" w:date="2017-03-10T01:17:00Z">
        <w:r w:rsidR="00E33B42" w:rsidDel="00500913">
          <w:rPr>
            <w:rFonts w:hint="eastAsia"/>
            <w:lang w:val="en-US" w:eastAsia="ja-JP"/>
          </w:rPr>
          <w:delText xml:space="preserve">  </w:delText>
        </w:r>
        <w:r w:rsidR="0071491D" w:rsidDel="00500913">
          <w:rPr>
            <w:rFonts w:hint="eastAsia"/>
            <w:lang w:val="en-US" w:eastAsia="ja-JP"/>
          </w:rPr>
          <w:delText xml:space="preserve"> </w:delText>
        </w:r>
        <w:r w:rsidR="0071491D" w:rsidDel="00500913">
          <w:rPr>
            <w:lang w:val="en-US" w:eastAsia="ja-JP"/>
          </w:rPr>
          <w:delText>The memory u</w:delText>
        </w:r>
        <w:r w:rsidR="000973A9" w:rsidDel="00500913">
          <w:rPr>
            <w:lang w:val="en-US" w:eastAsia="ja-JP"/>
          </w:rPr>
          <w:delText>tilization</w:delText>
        </w:r>
        <w:r w:rsidR="0071491D" w:rsidDel="00500913">
          <w:rPr>
            <w:lang w:val="en-US" w:eastAsia="ja-JP"/>
          </w:rPr>
          <w:delText xml:space="preserve"> of </w:delText>
        </w:r>
        <w:r w:rsidR="0071491D" w:rsidRPr="0071491D" w:rsidDel="00500913">
          <w:rPr>
            <w:lang w:val="en-US" w:eastAsia="ja-JP"/>
          </w:rPr>
          <w:delText xml:space="preserve">Instrument Cluster </w:delText>
        </w:r>
        <w:r w:rsidR="0071491D" w:rsidDel="00500913">
          <w:rPr>
            <w:lang w:val="en-US" w:eastAsia="ja-JP"/>
          </w:rPr>
          <w:delText xml:space="preserve">is </w:delText>
        </w:r>
        <w:r w:rsidR="000973A9" w:rsidDel="00500913">
          <w:rPr>
            <w:lang w:val="en-US" w:eastAsia="ja-JP"/>
          </w:rPr>
          <w:delText>41M</w:delText>
        </w:r>
        <w:r w:rsidR="0071491D" w:rsidDel="00500913">
          <w:rPr>
            <w:lang w:val="en-US" w:eastAsia="ja-JP"/>
          </w:rPr>
          <w:delText>B. This result is expected.</w:delText>
        </w:r>
      </w:del>
    </w:p>
    <w:p w:rsidR="00F627EE" w:rsidRDefault="00F627EE" w:rsidP="00E33B42">
      <w:pPr>
        <w:pStyle w:val="CETextBody"/>
        <w:rPr>
          <w:lang w:val="en-US" w:eastAsia="ja-JP"/>
        </w:rPr>
      </w:pPr>
    </w:p>
    <w:p w:rsidR="00F574C6" w:rsidRDefault="00F574C6">
      <w:pPr>
        <w:rPr>
          <w:sz w:val="22"/>
          <w:lang w:val="en-US" w:eastAsia="ja-JP"/>
        </w:rPr>
      </w:pPr>
    </w:p>
    <w:p w:rsidR="006807F0" w:rsidRDefault="006807F0">
      <w:pPr>
        <w:rPr>
          <w:sz w:val="22"/>
          <w:lang w:val="en-US" w:eastAsia="ja-JP"/>
        </w:rPr>
      </w:pPr>
      <w:r>
        <w:rPr>
          <w:sz w:val="22"/>
          <w:lang w:val="en-US" w:eastAsia="ja-JP"/>
        </w:rPr>
        <w:br w:type="page"/>
      </w:r>
    </w:p>
    <w:p w:rsidR="00E33B42" w:rsidRPr="007C2E44" w:rsidRDefault="00E33B42" w:rsidP="00F30909">
      <w:pPr>
        <w:pStyle w:val="Heading3"/>
      </w:pPr>
      <w:bookmarkStart w:id="16807" w:name="_Toc473549838"/>
      <w:bookmarkStart w:id="16808" w:name="_Toc473619266"/>
      <w:bookmarkStart w:id="16809" w:name="_Toc473619427"/>
      <w:bookmarkStart w:id="16810" w:name="_Toc473619587"/>
      <w:bookmarkStart w:id="16811" w:name="_Toc473640847"/>
      <w:bookmarkStart w:id="16812" w:name="_Toc473713498"/>
      <w:bookmarkStart w:id="16813" w:name="_Toc473745996"/>
      <w:bookmarkStart w:id="16814" w:name="_Toc473747826"/>
      <w:bookmarkStart w:id="16815" w:name="_Toc473747998"/>
      <w:bookmarkStart w:id="16816" w:name="_Toc473748187"/>
      <w:bookmarkStart w:id="16817" w:name="_Toc473748357"/>
      <w:bookmarkStart w:id="16818" w:name="_Toc473748528"/>
      <w:bookmarkStart w:id="16819" w:name="_Toc473748699"/>
      <w:bookmarkStart w:id="16820" w:name="_Toc473748883"/>
      <w:bookmarkStart w:id="16821" w:name="_Toc473749064"/>
      <w:bookmarkStart w:id="16822" w:name="_Toc473749273"/>
      <w:bookmarkStart w:id="16823" w:name="_Toc473749482"/>
      <w:bookmarkStart w:id="16824" w:name="_Toc473828489"/>
      <w:bookmarkStart w:id="16825" w:name="_Toc473835536"/>
      <w:bookmarkStart w:id="16826" w:name="_Toc473835744"/>
      <w:bookmarkStart w:id="16827" w:name="_Toc472962945"/>
      <w:bookmarkStart w:id="16828" w:name="_Toc473130141"/>
      <w:bookmarkStart w:id="16829" w:name="_Toc473203122"/>
      <w:bookmarkStart w:id="16830" w:name="_Toc473209580"/>
      <w:bookmarkStart w:id="16831" w:name="_Toc473225317"/>
      <w:bookmarkStart w:id="16832" w:name="_Toc473239248"/>
      <w:bookmarkStart w:id="16833" w:name="_Toc473271210"/>
      <w:bookmarkStart w:id="16834" w:name="_Toc473272051"/>
      <w:bookmarkStart w:id="16835" w:name="_Toc473272724"/>
      <w:bookmarkStart w:id="16836" w:name="_Toc473273348"/>
      <w:bookmarkStart w:id="16837" w:name="_Toc49177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bookmarkEnd w:id="16831"/>
      <w:bookmarkEnd w:id="16832"/>
      <w:bookmarkEnd w:id="16833"/>
      <w:bookmarkEnd w:id="16834"/>
      <w:bookmarkEnd w:id="16835"/>
      <w:bookmarkEnd w:id="16836"/>
      <w:r w:rsidRPr="007C2E44">
        <w:t>Memory utilization in HUD</w:t>
      </w:r>
      <w:r w:rsidR="006D39CC" w:rsidRPr="001F386E">
        <w:rPr>
          <w:rFonts w:hint="eastAsia"/>
        </w:rPr>
        <w:t xml:space="preserve"> (Head-up display)</w:t>
      </w:r>
      <w:bookmarkEnd w:id="16837"/>
    </w:p>
    <w:p w:rsidR="00C466C9" w:rsidRDefault="00C466C9" w:rsidP="00B43823">
      <w:pPr>
        <w:pStyle w:val="CETextBody"/>
        <w:numPr>
          <w:ilvl w:val="0"/>
          <w:numId w:val="145"/>
        </w:numPr>
        <w:ind w:hanging="782"/>
        <w:rPr>
          <w:lang w:val="en-US" w:eastAsia="ja-JP"/>
        </w:rPr>
      </w:pPr>
      <w:r>
        <w:rPr>
          <w:rFonts w:hint="eastAsia"/>
          <w:lang w:val="en-US" w:eastAsia="ja-JP"/>
        </w:rPr>
        <w:t>Description</w:t>
      </w:r>
    </w:p>
    <w:p w:rsidR="00C466C9" w:rsidRDefault="000973A9" w:rsidP="00C466C9">
      <w:pPr>
        <w:pStyle w:val="CETextBody"/>
        <w:ind w:left="142"/>
        <w:rPr>
          <w:lang w:val="en-US" w:eastAsia="ja-JP"/>
        </w:rPr>
      </w:pPr>
      <w:r>
        <w:rPr>
          <w:lang w:val="en-US" w:eastAsia="ja-JP"/>
        </w:rPr>
        <w:t>Measure</w:t>
      </w:r>
      <w:r w:rsidRPr="00C466C9">
        <w:rPr>
          <w:lang w:val="en-US" w:eastAsia="ja-JP"/>
        </w:rPr>
        <w:t xml:space="preserve"> </w:t>
      </w:r>
      <w:r w:rsidR="00C466C9" w:rsidRPr="00C466C9">
        <w:rPr>
          <w:lang w:val="en-US" w:eastAsia="ja-JP"/>
        </w:rPr>
        <w:t xml:space="preserve">RAM utilization in </w:t>
      </w:r>
      <w:r w:rsidR="00C466C9">
        <w:rPr>
          <w:rFonts w:hint="eastAsia"/>
          <w:lang w:val="en-US" w:eastAsia="ja-JP"/>
        </w:rPr>
        <w:t xml:space="preserve">Head-up display </w:t>
      </w:r>
      <w:r w:rsidR="00C466C9" w:rsidRPr="00C466C9">
        <w:rPr>
          <w:lang w:val="en-US" w:eastAsia="ja-JP"/>
        </w:rPr>
        <w:t xml:space="preserve">application on </w:t>
      </w:r>
      <w:r w:rsidR="00C62759">
        <w:rPr>
          <w:lang w:val="en-US" w:eastAsia="ja-JP"/>
        </w:rPr>
        <w:t>virtualization PoC</w:t>
      </w:r>
      <w:r w:rsidR="00C466C9">
        <w:rPr>
          <w:rFonts w:hint="eastAsia"/>
          <w:lang w:val="en-US" w:eastAsia="ja-JP"/>
        </w:rPr>
        <w:t xml:space="preserve"> using</w:t>
      </w:r>
      <w:r w:rsidR="00B63DEE">
        <w:rPr>
          <w:rFonts w:hint="eastAsia"/>
          <w:lang w:val="en-US" w:eastAsia="ja-JP"/>
        </w:rPr>
        <w:t xml:space="preserve"> Command prompt</w:t>
      </w:r>
      <w:r w:rsidR="00C466C9" w:rsidRPr="00C466C9">
        <w:rPr>
          <w:lang w:val="en-US" w:eastAsia="ja-JP"/>
        </w:rPr>
        <w:t>.</w:t>
      </w:r>
    </w:p>
    <w:p w:rsidR="002F25CB" w:rsidRPr="002F25CB" w:rsidRDefault="002F25CB" w:rsidP="002F25CB">
      <w:pPr>
        <w:pStyle w:val="CETextBody"/>
        <w:ind w:left="142"/>
        <w:rPr>
          <w:lang w:val="en-US" w:eastAsia="ja-JP"/>
        </w:rPr>
      </w:pPr>
      <w:r w:rsidRPr="002F25CB">
        <w:rPr>
          <w:lang w:val="en-US" w:eastAsia="ja-JP"/>
        </w:rPr>
        <w:t>The following applications are measurement target. Refer to Chapter 4 for details.</w:t>
      </w:r>
    </w:p>
    <w:p w:rsidR="002F25CB" w:rsidRPr="002F25CB" w:rsidRDefault="00A41C21" w:rsidP="002F25CB">
      <w:pPr>
        <w:pStyle w:val="CETextBody"/>
        <w:ind w:left="142"/>
        <w:rPr>
          <w:lang w:val="en-US" w:eastAsia="ja-JP"/>
        </w:rPr>
      </w:pPr>
      <w:r>
        <w:rPr>
          <w:lang w:val="en-US" w:eastAsia="ja-JP"/>
        </w:rPr>
        <w:t xml:space="preserve">  - </w:t>
      </w:r>
      <w:r>
        <w:rPr>
          <w:rFonts w:hint="eastAsia"/>
          <w:lang w:val="en-US" w:eastAsia="ja-JP"/>
        </w:rPr>
        <w:t>T</w:t>
      </w:r>
      <w:r w:rsidRPr="00A41C21">
        <w:rPr>
          <w:lang w:val="en-US" w:eastAsia="ja-JP"/>
        </w:rPr>
        <w:t>elltail</w:t>
      </w:r>
      <w:r>
        <w:rPr>
          <w:rFonts w:hint="eastAsia"/>
          <w:lang w:val="en-US" w:eastAsia="ja-JP"/>
        </w:rPr>
        <w:t xml:space="preserve"> app</w:t>
      </w:r>
    </w:p>
    <w:p w:rsidR="002F25CB" w:rsidRPr="002F25CB" w:rsidDel="00513D18" w:rsidRDefault="002F25CB" w:rsidP="00F950E6">
      <w:pPr>
        <w:pStyle w:val="CETextBody"/>
        <w:ind w:left="142" w:firstLineChars="50" w:firstLine="110"/>
        <w:rPr>
          <w:del w:id="16838" w:author="Kazuhiro Takagi" w:date="2017-03-10T00:59:00Z"/>
          <w:lang w:val="en-US" w:eastAsia="ja-JP"/>
        </w:rPr>
      </w:pPr>
      <w:del w:id="16839" w:author="Kazuhiro Takagi" w:date="2017-03-10T00:59:00Z">
        <w:r w:rsidRPr="002F25CB" w:rsidDel="00513D18">
          <w:rPr>
            <w:lang w:val="en-US" w:eastAsia="ja-JP"/>
          </w:rPr>
          <w:delText>-</w:delText>
        </w:r>
        <w:r w:rsidR="00A41C21" w:rsidDel="00513D18">
          <w:rPr>
            <w:lang w:val="en-US" w:eastAsia="ja-JP"/>
          </w:rPr>
          <w:delText xml:space="preserve"> </w:delText>
        </w:r>
        <w:r w:rsidR="00A41C21" w:rsidDel="00513D18">
          <w:rPr>
            <w:rFonts w:hint="eastAsia"/>
            <w:lang w:val="en-US" w:eastAsia="ja-JP"/>
          </w:rPr>
          <w:delText>Back Monitor app</w:delText>
        </w:r>
      </w:del>
    </w:p>
    <w:p w:rsidR="00630BB8" w:rsidRDefault="002F25CB" w:rsidP="00F950E6">
      <w:pPr>
        <w:pStyle w:val="CETextBody"/>
        <w:ind w:left="142" w:firstLineChars="50" w:firstLine="110"/>
        <w:rPr>
          <w:lang w:val="en-US" w:eastAsia="ja-JP"/>
        </w:rPr>
      </w:pPr>
      <w:r w:rsidRPr="002F25CB">
        <w:rPr>
          <w:lang w:val="en-US" w:eastAsia="ja-JP"/>
        </w:rPr>
        <w:t>- Display driver</w:t>
      </w:r>
    </w:p>
    <w:p w:rsidR="002F25CB" w:rsidRPr="004278D7" w:rsidDel="00513D18" w:rsidRDefault="002F25CB" w:rsidP="00630BB8">
      <w:pPr>
        <w:pStyle w:val="CETextBody"/>
        <w:ind w:left="142"/>
        <w:rPr>
          <w:del w:id="16840" w:author="Kazuhiro Takagi" w:date="2017-03-10T01:01:00Z"/>
          <w:lang w:val="en-US" w:eastAsia="ja-JP"/>
        </w:rPr>
      </w:pPr>
    </w:p>
    <w:p w:rsidR="00630BB8" w:rsidRPr="00613E0B" w:rsidDel="00513D18" w:rsidRDefault="00630BB8" w:rsidP="00B43823">
      <w:pPr>
        <w:pStyle w:val="CETextBody"/>
        <w:numPr>
          <w:ilvl w:val="0"/>
          <w:numId w:val="145"/>
        </w:numPr>
        <w:ind w:hanging="782"/>
        <w:rPr>
          <w:del w:id="16841" w:author="Kazuhiro Takagi" w:date="2017-03-10T01:01:00Z"/>
          <w:lang w:val="en-US" w:eastAsia="ja-JP"/>
        </w:rPr>
      </w:pPr>
      <w:del w:id="16842" w:author="Kazuhiro Takagi" w:date="2017-03-10T01:01:00Z">
        <w:r w:rsidRPr="00613E0B" w:rsidDel="00513D18">
          <w:rPr>
            <w:lang w:val="en-US" w:eastAsia="ja-JP"/>
          </w:rPr>
          <w:delText>Precondition</w:delText>
        </w:r>
      </w:del>
    </w:p>
    <w:p w:rsidR="006807F0" w:rsidRPr="00C466C9" w:rsidDel="00513D18" w:rsidRDefault="006807F0" w:rsidP="006807F0">
      <w:pPr>
        <w:pStyle w:val="CETextBody"/>
        <w:numPr>
          <w:ilvl w:val="0"/>
          <w:numId w:val="136"/>
        </w:numPr>
        <w:rPr>
          <w:del w:id="16843" w:author="Kazuhiro Takagi" w:date="2017-03-10T01:01:00Z"/>
          <w:lang w:val="en-US" w:eastAsia="ja-JP"/>
        </w:rPr>
      </w:pPr>
      <w:del w:id="16844" w:author="Kazuhiro Takagi" w:date="2017-03-10T01:01:00Z">
        <w:r w:rsidDel="00513D18">
          <w:rPr>
            <w:lang w:val="en-US" w:eastAsia="ja-JP"/>
          </w:rPr>
          <w:delText xml:space="preserve">Measure </w:delText>
        </w:r>
        <w:r w:rsidDel="00513D18">
          <w:rPr>
            <w:rFonts w:hint="eastAsia"/>
            <w:lang w:val="en-US" w:eastAsia="ja-JP"/>
          </w:rPr>
          <w:delText xml:space="preserve">on INTEGRITY </w:delText>
        </w:r>
        <w:r w:rsidRPr="00C466C9" w:rsidDel="00513D18">
          <w:rPr>
            <w:lang w:val="en-US" w:eastAsia="ja-JP"/>
          </w:rPr>
          <w:delText xml:space="preserve">on </w:delText>
        </w:r>
        <w:r w:rsidDel="00513D18">
          <w:rPr>
            <w:lang w:val="en-US" w:eastAsia="ja-JP"/>
          </w:rPr>
          <w:delText>virtualization PoC</w:delText>
        </w:r>
        <w:r w:rsidRPr="00C466C9" w:rsidDel="00513D18">
          <w:rPr>
            <w:lang w:val="en-US" w:eastAsia="ja-JP"/>
          </w:rPr>
          <w:delText xml:space="preserve"> (Type</w:delText>
        </w:r>
        <w:r w:rsidRPr="00C466C9" w:rsidDel="00513D18">
          <w:rPr>
            <w:rFonts w:hint="eastAsia"/>
            <w:lang w:val="en-US" w:eastAsia="ja-JP"/>
          </w:rPr>
          <w:delText>1</w:delText>
        </w:r>
        <w:r w:rsidRPr="00C466C9" w:rsidDel="00513D18">
          <w:rPr>
            <w:lang w:val="en-US" w:eastAsia="ja-JP"/>
          </w:rPr>
          <w:delText>)</w:delText>
        </w:r>
      </w:del>
    </w:p>
    <w:p w:rsidR="00630BB8" w:rsidRPr="00B63DEE" w:rsidDel="00513D18" w:rsidRDefault="00B63DEE">
      <w:pPr>
        <w:pStyle w:val="CETextBody"/>
        <w:numPr>
          <w:ilvl w:val="0"/>
          <w:numId w:val="136"/>
        </w:numPr>
        <w:rPr>
          <w:del w:id="16845" w:author="Kazuhiro Takagi" w:date="2017-03-10T01:01:00Z"/>
          <w:lang w:val="en-US" w:eastAsia="ja-JP"/>
        </w:rPr>
      </w:pPr>
      <w:del w:id="16846" w:author="Kazuhiro Takagi" w:date="2017-03-10T01:01:00Z">
        <w:r w:rsidRPr="00C466C9" w:rsidDel="00513D18">
          <w:rPr>
            <w:lang w:val="en-US" w:eastAsia="ja-JP"/>
          </w:rPr>
          <w:delText xml:space="preserve">Use </w:delText>
        </w:r>
        <w:r w:rsidDel="00513D18">
          <w:rPr>
            <w:rFonts w:hint="eastAsia"/>
            <w:lang w:val="en-US" w:eastAsia="ja-JP"/>
          </w:rPr>
          <w:delText>a command on Command prompt.</w:delText>
        </w:r>
      </w:del>
    </w:p>
    <w:p w:rsidR="003F2C92" w:rsidRPr="004278D7" w:rsidDel="00513D18" w:rsidRDefault="003F2C92" w:rsidP="00C466C9">
      <w:pPr>
        <w:pStyle w:val="CETextBody"/>
        <w:ind w:left="142"/>
        <w:rPr>
          <w:del w:id="16847" w:author="Kazuhiro Takagi" w:date="2017-03-10T01:01:00Z"/>
          <w:lang w:val="en-US" w:eastAsia="ja-JP"/>
        </w:rPr>
      </w:pPr>
    </w:p>
    <w:p w:rsidR="00C466C9" w:rsidDel="00513D18" w:rsidRDefault="00C466C9" w:rsidP="00B43823">
      <w:pPr>
        <w:pStyle w:val="CETextBody"/>
        <w:numPr>
          <w:ilvl w:val="0"/>
          <w:numId w:val="145"/>
        </w:numPr>
        <w:ind w:hanging="782"/>
        <w:rPr>
          <w:del w:id="16848" w:author="Kazuhiro Takagi" w:date="2017-03-10T01:01:00Z"/>
          <w:lang w:val="en-US" w:eastAsia="ja-JP"/>
        </w:rPr>
      </w:pPr>
      <w:del w:id="16849" w:author="Kazuhiro Takagi" w:date="2017-03-10T01:01:00Z">
        <w:r w:rsidDel="00513D18">
          <w:rPr>
            <w:rFonts w:hint="eastAsia"/>
            <w:lang w:val="en-US" w:eastAsia="ja-JP"/>
          </w:rPr>
          <w:delText>How to measure</w:delText>
        </w:r>
      </w:del>
    </w:p>
    <w:p w:rsidR="00C5201D" w:rsidRPr="00B63DEE" w:rsidDel="00513D18" w:rsidRDefault="00C5201D" w:rsidP="00C5201D">
      <w:pPr>
        <w:pStyle w:val="CETextBody"/>
        <w:numPr>
          <w:ilvl w:val="0"/>
          <w:numId w:val="136"/>
        </w:numPr>
        <w:rPr>
          <w:del w:id="16850" w:author="Kazuhiro Takagi" w:date="2017-03-10T01:01:00Z"/>
          <w:lang w:val="en-US" w:eastAsia="ja-JP"/>
        </w:rPr>
      </w:pPr>
      <w:del w:id="16851" w:author="Kazuhiro Takagi" w:date="2017-03-10T01:01:00Z">
        <w:r w:rsidDel="00513D18">
          <w:rPr>
            <w:rFonts w:hint="eastAsia"/>
            <w:lang w:val="en-US" w:eastAsia="ja-JP"/>
          </w:rPr>
          <w:delText xml:space="preserve">Measurement </w:delText>
        </w:r>
        <w:r w:rsidRPr="007C3DE6" w:rsidDel="00513D18">
          <w:rPr>
            <w:lang w:val="en-US" w:eastAsia="ja-JP"/>
          </w:rPr>
          <w:delText>MemoryPool</w:delText>
        </w:r>
      </w:del>
    </w:p>
    <w:p w:rsidR="00716879" w:rsidDel="00513D18" w:rsidRDefault="00716879" w:rsidP="00716879">
      <w:pPr>
        <w:pStyle w:val="CETextBody"/>
        <w:rPr>
          <w:del w:id="16852" w:author="Kazuhiro Takagi" w:date="2017-03-10T01:01:00Z"/>
          <w:lang w:val="en-US" w:eastAsia="ja-JP"/>
        </w:rPr>
      </w:pPr>
      <w:del w:id="16853" w:author="Kazuhiro Takagi" w:date="2017-03-10T01:01:00Z">
        <w:r w:rsidDel="00513D18">
          <w:rPr>
            <w:rFonts w:hint="eastAsia"/>
            <w:lang w:val="en-US" w:eastAsia="ja-JP"/>
          </w:rPr>
          <w:delText xml:space="preserve">       Measurement method refers to </w:delText>
        </w:r>
        <w:r w:rsidDel="00513D18">
          <w:rPr>
            <w:lang w:val="en-US" w:eastAsia="ja-JP"/>
          </w:rPr>
          <w:delText>“</w:delText>
        </w:r>
        <w:r w:rsidRPr="00716879" w:rsidDel="00513D18">
          <w:rPr>
            <w:lang w:val="en-US" w:eastAsia="ja-JP"/>
          </w:rPr>
          <w:delText>Measurement MemoryPool</w:delText>
        </w:r>
        <w:r w:rsidDel="00513D18">
          <w:rPr>
            <w:lang w:val="en-US" w:eastAsia="ja-JP"/>
          </w:rPr>
          <w:delText>”</w:delText>
        </w:r>
        <w:r w:rsidDel="00513D18">
          <w:rPr>
            <w:rFonts w:hint="eastAsia"/>
            <w:lang w:val="en-US" w:eastAsia="ja-JP"/>
          </w:rPr>
          <w:delText xml:space="preserve"> of 5.19.1 . </w:delText>
        </w:r>
      </w:del>
    </w:p>
    <w:p w:rsidR="00716879" w:rsidRPr="007C3DE6" w:rsidDel="00513D18" w:rsidRDefault="00716879">
      <w:pPr>
        <w:pStyle w:val="CETextBody"/>
        <w:ind w:firstLineChars="200" w:firstLine="440"/>
        <w:rPr>
          <w:del w:id="16854" w:author="Kazuhiro Takagi" w:date="2017-03-10T01:01:00Z"/>
          <w:lang w:val="en-US" w:eastAsia="ja-JP"/>
        </w:rPr>
      </w:pPr>
      <w:del w:id="16855" w:author="Kazuhiro Takagi" w:date="2017-03-10T01:01:00Z">
        <w:r w:rsidDel="00513D18">
          <w:rPr>
            <w:rFonts w:hint="eastAsia"/>
            <w:lang w:val="en-US" w:eastAsia="ja-JP"/>
          </w:rPr>
          <w:delText>E</w:delText>
        </w:r>
        <w:r w:rsidRPr="00804DB7" w:rsidDel="00513D18">
          <w:rPr>
            <w:lang w:val="en-US" w:eastAsia="ja-JP"/>
          </w:rPr>
          <w:delText>xcerpt from</w:delText>
        </w:r>
        <w:r w:rsidDel="00513D18">
          <w:rPr>
            <w:lang w:val="en-US" w:eastAsia="ja-JP"/>
          </w:rPr>
          <w:delText xml:space="preserve"> results of 5.1</w:delText>
        </w:r>
        <w:r w:rsidDel="00513D18">
          <w:rPr>
            <w:rFonts w:hint="eastAsia"/>
            <w:lang w:val="en-US" w:eastAsia="ja-JP"/>
          </w:rPr>
          <w:delText>9</w:delText>
        </w:r>
        <w:r w:rsidDel="00513D18">
          <w:rPr>
            <w:lang w:val="en-US" w:eastAsia="ja-JP"/>
          </w:rPr>
          <w:delText>.</w:delText>
        </w:r>
        <w:r w:rsidDel="00513D18">
          <w:rPr>
            <w:rFonts w:hint="eastAsia"/>
            <w:lang w:val="en-US" w:eastAsia="ja-JP"/>
          </w:rPr>
          <w:delText>1.</w:delText>
        </w:r>
      </w:del>
    </w:p>
    <w:p w:rsidR="00716879" w:rsidRDefault="00716879">
      <w:pPr>
        <w:rPr>
          <w:ins w:id="16856" w:author="Kazuhiro Takagi" w:date="2017-03-10T01:00:00Z"/>
          <w:sz w:val="22"/>
          <w:lang w:val="en-US" w:eastAsia="ja-JP"/>
        </w:rPr>
      </w:pPr>
    </w:p>
    <w:p w:rsidR="00513D18" w:rsidRPr="00613E0B" w:rsidRDefault="00513D18" w:rsidP="00513D18">
      <w:pPr>
        <w:pStyle w:val="CETextBody"/>
        <w:numPr>
          <w:ilvl w:val="0"/>
          <w:numId w:val="79"/>
        </w:numPr>
        <w:ind w:hanging="782"/>
        <w:rPr>
          <w:ins w:id="16857" w:author="Kazuhiro Takagi" w:date="2017-03-10T01:00:00Z"/>
          <w:lang w:val="en-US" w:eastAsia="ja-JP"/>
        </w:rPr>
      </w:pPr>
      <w:ins w:id="16858" w:author="Kazuhiro Takagi" w:date="2017-03-10T01:00:00Z">
        <w:r w:rsidRPr="00613E0B">
          <w:rPr>
            <w:lang w:val="en-US" w:eastAsia="ja-JP"/>
          </w:rPr>
          <w:t>Precondition</w:t>
        </w:r>
      </w:ins>
    </w:p>
    <w:p w:rsidR="00513D18" w:rsidRPr="00C466C9" w:rsidRDefault="00513D18" w:rsidP="00513D18">
      <w:pPr>
        <w:pStyle w:val="CETextBody"/>
        <w:numPr>
          <w:ilvl w:val="0"/>
          <w:numId w:val="136"/>
        </w:numPr>
        <w:rPr>
          <w:ins w:id="16859" w:author="Kazuhiro Takagi" w:date="2017-03-10T01:00:00Z"/>
          <w:lang w:val="en-US" w:eastAsia="ja-JP"/>
        </w:rPr>
      </w:pPr>
      <w:ins w:id="16860" w:author="Kazuhiro Takagi" w:date="2017-03-10T01:00:00Z">
        <w:r w:rsidRPr="00C466C9">
          <w:rPr>
            <w:lang w:val="en-US" w:eastAsia="ja-JP"/>
          </w:rPr>
          <w:t xml:space="preserve">Measure </w:t>
        </w:r>
        <w:r>
          <w:rPr>
            <w:rFonts w:hint="eastAsia"/>
            <w:lang w:val="en-US" w:eastAsia="ja-JP"/>
          </w:rPr>
          <w:t xml:space="preserve">on INTEGRITY </w:t>
        </w:r>
        <w:r w:rsidRPr="00C466C9">
          <w:rPr>
            <w:lang w:val="en-US" w:eastAsia="ja-JP"/>
          </w:rPr>
          <w:t xml:space="preserve">on </w:t>
        </w:r>
        <w:r>
          <w:rPr>
            <w:lang w:val="en-US" w:eastAsia="ja-JP"/>
          </w:rPr>
          <w:t>virtualization PoC</w:t>
        </w:r>
        <w:r w:rsidRPr="00C466C9">
          <w:rPr>
            <w:lang w:val="en-US" w:eastAsia="ja-JP"/>
          </w:rPr>
          <w:t xml:space="preserve"> (Type</w:t>
        </w:r>
        <w:r w:rsidRPr="00C466C9">
          <w:rPr>
            <w:rFonts w:hint="eastAsia"/>
            <w:lang w:val="en-US" w:eastAsia="ja-JP"/>
          </w:rPr>
          <w:t>1</w:t>
        </w:r>
        <w:r w:rsidRPr="00C466C9">
          <w:rPr>
            <w:lang w:val="en-US" w:eastAsia="ja-JP"/>
          </w:rPr>
          <w:t>)</w:t>
        </w:r>
      </w:ins>
    </w:p>
    <w:p w:rsidR="00513D18" w:rsidRPr="006807F0" w:rsidRDefault="00513D18" w:rsidP="00513D18">
      <w:pPr>
        <w:pStyle w:val="CETextBody"/>
        <w:numPr>
          <w:ilvl w:val="0"/>
          <w:numId w:val="136"/>
        </w:numPr>
        <w:rPr>
          <w:ins w:id="16861" w:author="Kazuhiro Takagi" w:date="2017-03-10T01:00:00Z"/>
          <w:lang w:val="en-US" w:eastAsia="ja-JP"/>
        </w:rPr>
      </w:pPr>
      <w:ins w:id="16862" w:author="Kazuhiro Takagi" w:date="2017-03-10T01:00:00Z">
        <w:r w:rsidRPr="00C466C9">
          <w:rPr>
            <w:lang w:val="en-US" w:eastAsia="ja-JP"/>
          </w:rPr>
          <w:t xml:space="preserve">Use </w:t>
        </w:r>
        <w:r>
          <w:rPr>
            <w:rFonts w:hint="eastAsia"/>
            <w:lang w:val="en-US" w:eastAsia="ja-JP"/>
          </w:rPr>
          <w:t>a command on Command prompt.</w:t>
        </w:r>
      </w:ins>
    </w:p>
    <w:p w:rsidR="00513D18" w:rsidRPr="004278D7" w:rsidRDefault="00513D18" w:rsidP="00513D18">
      <w:pPr>
        <w:pStyle w:val="CETextBody"/>
        <w:rPr>
          <w:ins w:id="16863" w:author="Kazuhiro Takagi" w:date="2017-03-10T01:00:00Z"/>
          <w:lang w:val="en-US" w:eastAsia="ja-JP"/>
        </w:rPr>
      </w:pPr>
    </w:p>
    <w:p w:rsidR="00513D18" w:rsidRDefault="00513D18" w:rsidP="00513D18">
      <w:pPr>
        <w:pStyle w:val="CETextBody"/>
        <w:numPr>
          <w:ilvl w:val="0"/>
          <w:numId w:val="79"/>
        </w:numPr>
        <w:ind w:hanging="782"/>
        <w:rPr>
          <w:ins w:id="16864" w:author="Kazuhiro Takagi" w:date="2017-03-10T01:00:00Z"/>
          <w:lang w:val="en-US" w:eastAsia="ja-JP"/>
        </w:rPr>
      </w:pPr>
      <w:ins w:id="16865" w:author="Kazuhiro Takagi" w:date="2017-03-10T01:00:00Z">
        <w:r>
          <w:rPr>
            <w:rFonts w:hint="eastAsia"/>
            <w:lang w:val="en-US" w:eastAsia="ja-JP"/>
          </w:rPr>
          <w:t>How to measure</w:t>
        </w:r>
      </w:ins>
    </w:p>
    <w:p w:rsidR="00513D18" w:rsidRDefault="00513D18" w:rsidP="00513D18">
      <w:pPr>
        <w:pStyle w:val="CETextBody"/>
        <w:ind w:leftChars="50" w:left="120"/>
        <w:rPr>
          <w:ins w:id="16866" w:author="Kazuhiro Takagi" w:date="2017-03-10T01:00:00Z"/>
          <w:lang w:val="en-US" w:eastAsia="ja-JP"/>
        </w:rPr>
      </w:pPr>
      <w:ins w:id="16867" w:author="Kazuhiro Takagi" w:date="2017-03-10T01:00:00Z">
        <w:r w:rsidRPr="00D058E6">
          <w:rPr>
            <w:lang w:val="en-US" w:eastAsia="ja-JP"/>
          </w:rPr>
          <w:t>Calculate a used memory size by measurement for several kinds of memory sizes that each application uses, and adding each</w:t>
        </w:r>
        <w:r>
          <w:rPr>
            <w:rFonts w:hint="eastAsia"/>
            <w:lang w:val="en-US" w:eastAsia="ja-JP"/>
          </w:rPr>
          <w:t>.</w:t>
        </w:r>
      </w:ins>
    </w:p>
    <w:p w:rsidR="00FD036F" w:rsidRPr="007D4B01" w:rsidRDefault="00FD036F" w:rsidP="00FD036F">
      <w:pPr>
        <w:pStyle w:val="CETextBody"/>
        <w:ind w:leftChars="50" w:left="120"/>
        <w:rPr>
          <w:ins w:id="16868" w:author="Kazuhiro Takagi" w:date="2017-03-13T13:08:00Z"/>
          <w:lang w:val="en-US" w:eastAsia="ja-JP"/>
        </w:rPr>
      </w:pPr>
      <w:ins w:id="16869" w:author="Kazuhiro Takagi" w:date="2017-03-13T13:08:00Z">
        <w:r>
          <w:rPr>
            <w:lang w:val="en-US" w:eastAsia="ja-JP"/>
          </w:rPr>
          <w:t>Memory utilization = MemoryPool + heap memory + ROM/RAM size + Memory Region.</w:t>
        </w:r>
      </w:ins>
    </w:p>
    <w:p w:rsidR="00513D18" w:rsidRPr="00FD036F" w:rsidRDefault="00513D18" w:rsidP="00513D18">
      <w:pPr>
        <w:pStyle w:val="CETextBody"/>
        <w:ind w:leftChars="50" w:left="120"/>
        <w:rPr>
          <w:ins w:id="16870" w:author="Kazuhiro Takagi" w:date="2017-03-10T01:00:00Z"/>
          <w:lang w:val="en-US" w:eastAsia="ja-JP"/>
        </w:rPr>
      </w:pPr>
    </w:p>
    <w:p w:rsidR="00513D18" w:rsidRPr="00C5201D" w:rsidRDefault="00513D18" w:rsidP="00513D18">
      <w:pPr>
        <w:pStyle w:val="CETextBody"/>
        <w:numPr>
          <w:ilvl w:val="0"/>
          <w:numId w:val="136"/>
        </w:numPr>
        <w:rPr>
          <w:ins w:id="16871" w:author="Kazuhiro Takagi" w:date="2017-03-10T01:00:00Z"/>
          <w:lang w:val="en-US" w:eastAsia="ja-JP"/>
        </w:rPr>
      </w:pPr>
      <w:ins w:id="16872" w:author="Kazuhiro Takagi" w:date="2017-03-10T01:00:00Z">
        <w:r w:rsidRPr="00C5201D">
          <w:rPr>
            <w:lang w:val="en-US" w:eastAsia="ja-JP"/>
          </w:rPr>
          <w:t xml:space="preserve">Measurement </w:t>
        </w:r>
        <w:r>
          <w:rPr>
            <w:rFonts w:hint="eastAsia"/>
            <w:szCs w:val="22"/>
            <w:lang w:eastAsia="ja-JP"/>
          </w:rPr>
          <w:t xml:space="preserve">of the used memory size in </w:t>
        </w:r>
        <w:r w:rsidRPr="00C5201D">
          <w:rPr>
            <w:lang w:val="en-US" w:eastAsia="ja-JP"/>
          </w:rPr>
          <w:t>MemoryPool</w:t>
        </w:r>
      </w:ins>
    </w:p>
    <w:p w:rsidR="00513D18" w:rsidRDefault="00513D18" w:rsidP="00513D18">
      <w:pPr>
        <w:pStyle w:val="CETextBody"/>
        <w:ind w:leftChars="150" w:left="360"/>
        <w:rPr>
          <w:ins w:id="16873" w:author="Kazuhiro Takagi" w:date="2017-03-10T01:00:00Z"/>
          <w:lang w:val="en-US" w:eastAsia="ja-JP"/>
        </w:rPr>
      </w:pPr>
      <w:ins w:id="16874" w:author="Kazuhiro Takagi" w:date="2017-03-10T01:00: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ins>
    </w:p>
    <w:p w:rsidR="00513D18" w:rsidRDefault="00513D18" w:rsidP="00513D18">
      <w:pPr>
        <w:pStyle w:val="CETextBody"/>
        <w:ind w:leftChars="150" w:left="360"/>
        <w:rPr>
          <w:ins w:id="16875" w:author="Kazuhiro Takagi" w:date="2017-03-10T01:00:00Z"/>
          <w:lang w:val="en-US" w:eastAsia="ja-JP"/>
        </w:rPr>
      </w:pPr>
      <w:ins w:id="16876" w:author="Kazuhiro Takagi" w:date="2017-03-10T01:00: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ins>
      <w:ins w:id="16877" w:author="Kazuhiro Takagi" w:date="2017-03-10T01:01:00Z">
        <w:r>
          <w:rPr>
            <w:lang w:val="en-US" w:eastAsia="ja-JP"/>
          </w:rPr>
          <w:t>Telltale</w:t>
        </w:r>
      </w:ins>
      <w:ins w:id="16878" w:author="Kazuhiro Takagi" w:date="2017-03-10T01:00:00Z">
        <w:r w:rsidRPr="001F2896">
          <w:rPr>
            <w:lang w:val="en-US" w:eastAsia="ja-JP"/>
          </w:rPr>
          <w:t>"</w:t>
        </w:r>
        <w:r>
          <w:rPr>
            <w:rFonts w:hint="eastAsia"/>
            <w:lang w:val="en-US" w:eastAsia="ja-JP"/>
          </w:rPr>
          <w:t>.</w:t>
        </w:r>
      </w:ins>
    </w:p>
    <w:p w:rsidR="00513D18" w:rsidRDefault="00874662" w:rsidP="00513D18">
      <w:pPr>
        <w:pStyle w:val="CETextBody"/>
        <w:ind w:firstLineChars="150" w:firstLine="330"/>
        <w:rPr>
          <w:ins w:id="16879" w:author="Kazuhiro Takagi" w:date="2017-03-10T01:00:00Z"/>
          <w:lang w:val="en-US" w:eastAsia="ja-JP"/>
        </w:rPr>
      </w:pPr>
      <w:ins w:id="16880" w:author="Kazuhiro Takagi" w:date="2017-03-10T01:00:00Z">
        <w:r w:rsidRPr="00D058E6">
          <w:rPr>
            <w:noProof/>
            <w:lang w:val="en-US"/>
          </w:rPr>
          <mc:AlternateContent>
            <mc:Choice Requires="wps">
              <w:drawing>
                <wp:anchor distT="0" distB="0" distL="114300" distR="114300" simplePos="0" relativeHeight="251655680" behindDoc="0" locked="0" layoutInCell="1" allowOverlap="1" wp14:anchorId="23577526" wp14:editId="6D360AEB">
                  <wp:simplePos x="0" y="0"/>
                  <wp:positionH relativeFrom="column">
                    <wp:posOffset>2630805</wp:posOffset>
                  </wp:positionH>
                  <wp:positionV relativeFrom="paragraph">
                    <wp:posOffset>17780</wp:posOffset>
                  </wp:positionV>
                  <wp:extent cx="1180465" cy="123825"/>
                  <wp:effectExtent l="0" t="0" r="19685" b="28575"/>
                  <wp:wrapNone/>
                  <wp:docPr id="209" name="正方形/長方形 209"/>
                  <wp:cNvGraphicFramePr/>
                  <a:graphic xmlns:a="http://schemas.openxmlformats.org/drawingml/2006/main">
                    <a:graphicData uri="http://schemas.microsoft.com/office/word/2010/wordprocessingShape">
                      <wps:wsp>
                        <wps:cNvSpPr/>
                        <wps:spPr>
                          <a:xfrm>
                            <a:off x="0" y="0"/>
                            <a:ext cx="1180465" cy="12382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8545A" id="正方形/長方形 209" o:spid="_x0000_s1026" style="position:absolute;margin-left:207.15pt;margin-top:1.4pt;width:92.9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" filled="f" strokecolor="#c0504d" strokeweight="2pt"/>
              </w:pict>
            </mc:Fallback>
          </mc:AlternateContent>
        </w:r>
        <w:r w:rsidR="00513D18" w:rsidRPr="00D058E6">
          <w:rPr>
            <w:noProof/>
            <w:lang w:val="en-US"/>
          </w:rPr>
          <mc:AlternateContent>
            <mc:Choice Requires="wps">
              <w:drawing>
                <wp:anchor distT="0" distB="0" distL="114300" distR="114300" simplePos="0" relativeHeight="251650560" behindDoc="0" locked="0" layoutInCell="1" allowOverlap="1" wp14:anchorId="6571420C" wp14:editId="44FFC5E3">
                  <wp:simplePos x="0" y="0"/>
                  <wp:positionH relativeFrom="column">
                    <wp:posOffset>213995</wp:posOffset>
                  </wp:positionH>
                  <wp:positionV relativeFrom="paragraph">
                    <wp:posOffset>-1905</wp:posOffset>
                  </wp:positionV>
                  <wp:extent cx="5861685" cy="580390"/>
                  <wp:effectExtent l="0" t="0" r="24765" b="10160"/>
                  <wp:wrapNone/>
                  <wp:docPr id="208" name="テキスト ボックス 208"/>
                  <wp:cNvGraphicFramePr/>
                  <a:graphic xmlns:a="http://schemas.openxmlformats.org/drawingml/2006/main">
                    <a:graphicData uri="http://schemas.microsoft.com/office/word/2010/wordprocessingShape">
                      <wps:wsp>
                        <wps:cNvSpPr txBox="1"/>
                        <wps:spPr>
                          <a:xfrm>
                            <a:off x="0" y="0"/>
                            <a:ext cx="5861685" cy="580390"/>
                          </a:xfrm>
                          <a:prstGeom prst="rect">
                            <a:avLst/>
                          </a:prstGeom>
                          <a:solidFill>
                            <a:sysClr val="window" lastClr="FFFFFF"/>
                          </a:solidFill>
                          <a:ln w="6350">
                            <a:solidFill>
                              <a:prstClr val="black"/>
                            </a:solidFill>
                          </a:ln>
                          <a:effectLst/>
                        </wps:spPr>
                        <wps:txbx>
                          <w:txbxContent>
                            <w:p w:rsidR="005B1E90" w:rsidRPr="00500913" w:rsidRDefault="005B1E90" w:rsidP="00500913">
                              <w:pPr>
                                <w:rPr>
                                  <w:ins w:id="16881" w:author="Kazuhiro Takagi" w:date="2017-03-10T01:08:00Z"/>
                                  <w:rFonts w:ascii="Courier New" w:hAnsi="Courier New" w:cs="Courier New"/>
                                  <w:sz w:val="15"/>
                                  <w:szCs w:val="15"/>
                                  <w:lang w:val="en-US" w:eastAsia="ja-JP"/>
                                </w:rPr>
                              </w:pPr>
                              <w:ins w:id="16882" w:author="Kazuhiro Takagi" w:date="2017-03-10T01:08:00Z">
                                <w:r w:rsidRPr="00500913">
                                  <w:rPr>
                                    <w:rFonts w:ascii="Courier New" w:hAnsi="Courier New" w:cs="Courier New"/>
                                    <w:sz w:val="15"/>
                                    <w:szCs w:val="15"/>
                                    <w:lang w:val="en-US" w:eastAsia="ja-JP"/>
                                  </w:rPr>
                                  <w:t>DISCOM_sample_virt                        0x0000000000005000/0x0000000000080000</w:t>
                                </w:r>
                              </w:ins>
                            </w:p>
                            <w:p w:rsidR="005B1E90" w:rsidRPr="00500913" w:rsidRDefault="005B1E90" w:rsidP="00500913">
                              <w:pPr>
                                <w:rPr>
                                  <w:ins w:id="16883" w:author="Kazuhiro Takagi" w:date="2017-03-10T01:08:00Z"/>
                                  <w:rFonts w:ascii="Courier New" w:hAnsi="Courier New" w:cs="Courier New"/>
                                  <w:sz w:val="15"/>
                                  <w:szCs w:val="15"/>
                                  <w:lang w:val="en-US" w:eastAsia="ja-JP"/>
                                </w:rPr>
                              </w:pPr>
                              <w:ins w:id="16884" w:author="Kazuhiro Takagi" w:date="2017-03-10T01:08:00Z">
                                <w:r w:rsidRPr="00500913">
                                  <w:rPr>
                                    <w:rFonts w:ascii="Courier New" w:hAnsi="Courier New" w:cs="Courier New"/>
                                    <w:sz w:val="15"/>
                                    <w:szCs w:val="15"/>
                                    <w:lang w:val="en-US" w:eastAsia="ja-JP"/>
                                  </w:rPr>
                                  <w:t xml:space="preserve">   0xffffffa6c57f8000 pending          127 0x00000000000009d0/0x0000000000008000   1.61% Initial</w:t>
                                </w:r>
                              </w:ins>
                            </w:p>
                            <w:p w:rsidR="005B1E90" w:rsidRPr="00D058E6" w:rsidDel="00500913" w:rsidRDefault="005B1E90" w:rsidP="00500913">
                              <w:pPr>
                                <w:rPr>
                                  <w:del w:id="16885" w:author="Kazuhiro Takagi" w:date="2017-03-10T01:08:00Z"/>
                                  <w:rFonts w:ascii="Courier New" w:hAnsi="Courier New" w:cs="Courier New"/>
                                  <w:sz w:val="15"/>
                                  <w:szCs w:val="15"/>
                                  <w:lang w:val="en-US" w:eastAsia="ja-JP"/>
                                </w:rPr>
                              </w:pPr>
                              <w:ins w:id="16886" w:author="Kazuhiro Takagi" w:date="2017-03-10T01:08:00Z">
                                <w:r w:rsidRPr="00500913">
                                  <w:rPr>
                                    <w:rFonts w:ascii="Courier New" w:hAnsi="Courier New" w:cs="Courier New"/>
                                    <w:sz w:val="15"/>
                                    <w:szCs w:val="15"/>
                                    <w:lang w:val="en-US" w:eastAsia="ja-JP"/>
                                  </w:rPr>
                                  <w:t xml:space="preserve">   0xffffffa00ff26000 pending          254 0x0000000000000280/0x0000000000000dd0   0.00% OSAAgent</w:t>
                                </w:r>
                              </w:ins>
                              <w:del w:id="16887" w:author="Kazuhiro Takagi" w:date="2017-03-10T01:08:00Z">
                                <w:r w:rsidRPr="00D058E6" w:rsidDel="00500913">
                                  <w:rPr>
                                    <w:rFonts w:ascii="Courier New" w:hAnsi="Courier New" w:cs="Courier New"/>
                                    <w:sz w:val="15"/>
                                    <w:szCs w:val="15"/>
                                    <w:lang w:val="en-US" w:eastAsia="ja-JP"/>
                                  </w:rPr>
                                  <w:delText>Sakura                                    0x00000000000cb000/0x0000000004000000</w:delText>
                                </w:r>
                              </w:del>
                            </w:p>
                            <w:p w:rsidR="005B1E90" w:rsidRPr="00D058E6" w:rsidDel="00500913" w:rsidRDefault="005B1E90" w:rsidP="00513D18">
                              <w:pPr>
                                <w:rPr>
                                  <w:del w:id="16888" w:author="Kazuhiro Takagi" w:date="2017-03-10T01:08:00Z"/>
                                  <w:rFonts w:ascii="Courier New" w:hAnsi="Courier New" w:cs="Courier New"/>
                                  <w:sz w:val="15"/>
                                  <w:szCs w:val="15"/>
                                  <w:lang w:val="en-US" w:eastAsia="ja-JP"/>
                                </w:rPr>
                              </w:pPr>
                              <w:del w:id="16889" w:author="Kazuhiro Takagi" w:date="2017-03-10T01:08:00Z">
                                <w:r w:rsidRPr="00D058E6" w:rsidDel="00500913">
                                  <w:rPr>
                                    <w:rFonts w:ascii="Courier New" w:hAnsi="Courier New" w:cs="Courier New"/>
                                    <w:sz w:val="15"/>
                                    <w:szCs w:val="15"/>
                                    <w:lang w:val="en-US" w:eastAsia="ja-JP"/>
                                  </w:rPr>
                                  <w:delText xml:space="preserve">   0xffffffa6c57f0000 running          127 0x00000000000187b0/0x0000000000200000  31.39% Initial</w:delText>
                                </w:r>
                              </w:del>
                            </w:p>
                            <w:p w:rsidR="005B1E90" w:rsidRPr="00720FAC" w:rsidRDefault="005B1E90" w:rsidP="00513D18">
                              <w:pPr>
                                <w:rPr>
                                  <w:rFonts w:ascii="Courier New" w:hAnsi="Courier New" w:cs="Courier New"/>
                                  <w:sz w:val="15"/>
                                  <w:szCs w:val="15"/>
                                  <w:lang w:val="en-US" w:eastAsia="ja-JP"/>
                                </w:rPr>
                              </w:pPr>
                              <w:del w:id="16890" w:author="Kazuhiro Takagi" w:date="2017-03-10T01:08:00Z">
                                <w:r w:rsidRPr="00D058E6" w:rsidDel="00500913">
                                  <w:rPr>
                                    <w:rFonts w:ascii="Courier New" w:hAnsi="Courier New" w:cs="Courier New"/>
                                    <w:sz w:val="15"/>
                                    <w:szCs w:val="15"/>
                                    <w:lang w:val="en-US" w:eastAsia="ja-JP"/>
                                  </w:rPr>
                                  <w:delText xml:space="preserve">   0xffffffa00fae3000 pending          128 0x0000000000000168/0x0000000000003cb8   0.00% PosixServer</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420C" id="テキスト ボックス 208" o:spid="_x0000_s1257" type="#_x0000_t202" style="position:absolute;left:0;text-align:left;margin-left:16.85pt;margin-top:-.15pt;width:461.55pt;height:45.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" fillcolor="window" strokeweight=".5pt">
                  <v:textbox>
                    <w:txbxContent>
                      <w:p w:rsidR="005B1E90" w:rsidRPr="00500913" w:rsidRDefault="005B1E90" w:rsidP="00500913">
                        <w:pPr>
                          <w:rPr>
                            <w:ins w:id="17193" w:author="Kazuhiro Takagi" w:date="2017-03-10T01:08:00Z"/>
                            <w:rFonts w:ascii="Courier New" w:hAnsi="Courier New" w:cs="Courier New"/>
                            <w:sz w:val="15"/>
                            <w:szCs w:val="15"/>
                            <w:lang w:val="en-US" w:eastAsia="ja-JP"/>
                          </w:rPr>
                        </w:pPr>
                        <w:ins w:id="17194" w:author="Kazuhiro Takagi" w:date="2017-03-10T01:08:00Z">
                          <w:r w:rsidRPr="00500913">
                            <w:rPr>
                              <w:rFonts w:ascii="Courier New" w:hAnsi="Courier New" w:cs="Courier New"/>
                              <w:sz w:val="15"/>
                              <w:szCs w:val="15"/>
                              <w:lang w:val="en-US" w:eastAsia="ja-JP"/>
                            </w:rPr>
                            <w:t>DISCOM_sample_virt                        0x0000000000005000/0x0000000000080000</w:t>
                          </w:r>
                        </w:ins>
                      </w:p>
                      <w:p w:rsidR="005B1E90" w:rsidRPr="00500913" w:rsidRDefault="005B1E90" w:rsidP="00500913">
                        <w:pPr>
                          <w:rPr>
                            <w:ins w:id="17195" w:author="Kazuhiro Takagi" w:date="2017-03-10T01:08:00Z"/>
                            <w:rFonts w:ascii="Courier New" w:hAnsi="Courier New" w:cs="Courier New"/>
                            <w:sz w:val="15"/>
                            <w:szCs w:val="15"/>
                            <w:lang w:val="en-US" w:eastAsia="ja-JP"/>
                          </w:rPr>
                        </w:pPr>
                        <w:ins w:id="17196" w:author="Kazuhiro Takagi" w:date="2017-03-10T01:08:00Z">
                          <w:r w:rsidRPr="00500913">
                            <w:rPr>
                              <w:rFonts w:ascii="Courier New" w:hAnsi="Courier New" w:cs="Courier New"/>
                              <w:sz w:val="15"/>
                              <w:szCs w:val="15"/>
                              <w:lang w:val="en-US" w:eastAsia="ja-JP"/>
                            </w:rPr>
                            <w:t xml:space="preserve">   0xffffffa6c57f8000 pending          127 0x00000000000009d0/0x0000000000008000   1.61% Initial</w:t>
                          </w:r>
                        </w:ins>
                      </w:p>
                      <w:p w:rsidR="005B1E90" w:rsidRPr="00D058E6" w:rsidDel="00500913" w:rsidRDefault="005B1E90" w:rsidP="00500913">
                        <w:pPr>
                          <w:rPr>
                            <w:del w:id="17197" w:author="Kazuhiro Takagi" w:date="2017-03-10T01:08:00Z"/>
                            <w:rFonts w:ascii="Courier New" w:hAnsi="Courier New" w:cs="Courier New"/>
                            <w:sz w:val="15"/>
                            <w:szCs w:val="15"/>
                            <w:lang w:val="en-US" w:eastAsia="ja-JP"/>
                          </w:rPr>
                        </w:pPr>
                        <w:ins w:id="17198" w:author="Kazuhiro Takagi" w:date="2017-03-10T01:08:00Z">
                          <w:r w:rsidRPr="00500913">
                            <w:rPr>
                              <w:rFonts w:ascii="Courier New" w:hAnsi="Courier New" w:cs="Courier New"/>
                              <w:sz w:val="15"/>
                              <w:szCs w:val="15"/>
                              <w:lang w:val="en-US" w:eastAsia="ja-JP"/>
                            </w:rPr>
                            <w:t xml:space="preserve">   0xffffffa00ff26000 pending          254 0x0000000000000280/0x0000000000000dd0   0.00% </w:t>
                          </w:r>
                          <w:proofErr w:type="spellStart"/>
                          <w:r w:rsidRPr="00500913">
                            <w:rPr>
                              <w:rFonts w:ascii="Courier New" w:hAnsi="Courier New" w:cs="Courier New"/>
                              <w:sz w:val="15"/>
                              <w:szCs w:val="15"/>
                              <w:lang w:val="en-US" w:eastAsia="ja-JP"/>
                            </w:rPr>
                            <w:t>OSAAgent</w:t>
                          </w:r>
                        </w:ins>
                        <w:proofErr w:type="spellEnd"/>
                        <w:del w:id="17199" w:author="Kazuhiro Takagi" w:date="2017-03-10T01:08:00Z">
                          <w:r w:rsidRPr="00D058E6" w:rsidDel="00500913">
                            <w:rPr>
                              <w:rFonts w:ascii="Courier New" w:hAnsi="Courier New" w:cs="Courier New"/>
                              <w:sz w:val="15"/>
                              <w:szCs w:val="15"/>
                              <w:lang w:val="en-US" w:eastAsia="ja-JP"/>
                            </w:rPr>
                            <w:delText>Sakura                                    0x00000000000cb000/0x0000000004000000</w:delText>
                          </w:r>
                        </w:del>
                      </w:p>
                      <w:p w:rsidR="005B1E90" w:rsidRPr="00D058E6" w:rsidDel="00500913" w:rsidRDefault="005B1E90" w:rsidP="00513D18">
                        <w:pPr>
                          <w:rPr>
                            <w:del w:id="17200" w:author="Kazuhiro Takagi" w:date="2017-03-10T01:08:00Z"/>
                            <w:rFonts w:ascii="Courier New" w:hAnsi="Courier New" w:cs="Courier New"/>
                            <w:sz w:val="15"/>
                            <w:szCs w:val="15"/>
                            <w:lang w:val="en-US" w:eastAsia="ja-JP"/>
                          </w:rPr>
                        </w:pPr>
                        <w:del w:id="17201" w:author="Kazuhiro Takagi" w:date="2017-03-10T01:08:00Z">
                          <w:r w:rsidRPr="00D058E6" w:rsidDel="00500913">
                            <w:rPr>
                              <w:rFonts w:ascii="Courier New" w:hAnsi="Courier New" w:cs="Courier New"/>
                              <w:sz w:val="15"/>
                              <w:szCs w:val="15"/>
                              <w:lang w:val="en-US" w:eastAsia="ja-JP"/>
                            </w:rPr>
                            <w:delText xml:space="preserve">   0xffffffa6c57f0000 running          127 0x00000000000187b0/0x0000000000200000  31.39% Initial</w:delText>
                          </w:r>
                        </w:del>
                      </w:p>
                      <w:p w:rsidR="005B1E90" w:rsidRPr="00720FAC" w:rsidRDefault="005B1E90" w:rsidP="00513D18">
                        <w:pPr>
                          <w:rPr>
                            <w:rFonts w:ascii="Courier New" w:hAnsi="Courier New" w:cs="Courier New"/>
                            <w:sz w:val="15"/>
                            <w:szCs w:val="15"/>
                            <w:lang w:val="en-US" w:eastAsia="ja-JP"/>
                          </w:rPr>
                        </w:pPr>
                        <w:del w:id="17202" w:author="Kazuhiro Takagi" w:date="2017-03-10T01:08:00Z">
                          <w:r w:rsidRPr="00D058E6" w:rsidDel="00500913">
                            <w:rPr>
                              <w:rFonts w:ascii="Courier New" w:hAnsi="Courier New" w:cs="Courier New"/>
                              <w:sz w:val="15"/>
                              <w:szCs w:val="15"/>
                              <w:lang w:val="en-US" w:eastAsia="ja-JP"/>
                            </w:rPr>
                            <w:delText xml:space="preserve">   0xffffffa00fae3000 pending          128 0x0000000000000168/0x0000000000003cb8   0.00% PosixServer</w:delText>
                          </w:r>
                        </w:del>
                      </w:p>
                    </w:txbxContent>
                  </v:textbox>
                </v:shape>
              </w:pict>
            </mc:Fallback>
          </mc:AlternateContent>
        </w:r>
      </w:ins>
    </w:p>
    <w:p w:rsidR="00513D18" w:rsidRDefault="00513D18" w:rsidP="00513D18">
      <w:pPr>
        <w:pStyle w:val="CETextBody"/>
        <w:ind w:firstLineChars="150" w:firstLine="330"/>
        <w:rPr>
          <w:ins w:id="16891" w:author="Kazuhiro Takagi" w:date="2017-03-10T01:00:00Z"/>
          <w:lang w:val="en-US" w:eastAsia="ja-JP"/>
        </w:rPr>
      </w:pPr>
    </w:p>
    <w:p w:rsidR="00513D18" w:rsidRDefault="00513D18" w:rsidP="00513D18">
      <w:pPr>
        <w:pStyle w:val="CETextBody"/>
        <w:ind w:firstLineChars="150" w:firstLine="330"/>
        <w:rPr>
          <w:ins w:id="16892" w:author="Kazuhiro Takagi" w:date="2017-03-10T01:00:00Z"/>
          <w:lang w:val="en-US" w:eastAsia="ja-JP"/>
        </w:rPr>
      </w:pPr>
    </w:p>
    <w:p w:rsidR="00513D18" w:rsidRPr="00716879" w:rsidRDefault="00513D18" w:rsidP="00513D18">
      <w:pPr>
        <w:pStyle w:val="CETextBody"/>
        <w:ind w:leftChars="150" w:left="360"/>
        <w:rPr>
          <w:ins w:id="16893" w:author="Kazuhiro Takagi" w:date="2017-03-10T01:00:00Z"/>
          <w:lang w:val="en-US" w:eastAsia="ja-JP"/>
        </w:rPr>
      </w:pPr>
      <w:ins w:id="16894" w:author="Kazuhiro Takagi" w:date="2017-03-10T01:00:00Z">
        <w:r w:rsidRPr="006067F8">
          <w:rPr>
            <w:lang w:val="en-US" w:eastAsia="ja-JP"/>
          </w:rPr>
          <w:t xml:space="preserve">Similarly, </w:t>
        </w:r>
        <w:r>
          <w:rPr>
            <w:lang w:val="en-US" w:eastAsia="ja-JP"/>
          </w:rPr>
          <w:t>check the result of</w:t>
        </w:r>
        <w:r w:rsidRPr="006067F8">
          <w:rPr>
            <w:lang w:val="en-US" w:eastAsia="ja-JP"/>
          </w:rPr>
          <w:t xml:space="preserve">  "pvrserver_as0" and "</w:t>
        </w:r>
        <w:r w:rsidRPr="006568C8">
          <w:rPr>
            <w:lang w:val="en-US" w:eastAsia="ja-JP"/>
          </w:rPr>
          <w:t>FBServer</w:t>
        </w:r>
        <w:r w:rsidRPr="006067F8">
          <w:rPr>
            <w:lang w:val="en-US" w:eastAsia="ja-JP"/>
          </w:rPr>
          <w:t>"</w:t>
        </w:r>
        <w:r w:rsidRPr="00BF1A7C">
          <w:rPr>
            <w:lang w:val="en-US" w:eastAsia="ja-JP"/>
          </w:rPr>
          <w:t>.</w:t>
        </w:r>
      </w:ins>
    </w:p>
    <w:p w:rsidR="00513D18" w:rsidRDefault="00513D18" w:rsidP="00513D18">
      <w:pPr>
        <w:pStyle w:val="CETextBody"/>
        <w:rPr>
          <w:ins w:id="16895" w:author="Kazuhiro Takagi" w:date="2017-03-10T01:00:00Z"/>
          <w:lang w:val="en-US" w:eastAsia="ja-JP"/>
        </w:rPr>
      </w:pPr>
    </w:p>
    <w:p w:rsidR="00513D18" w:rsidRPr="006568C8" w:rsidRDefault="00513D18" w:rsidP="00513D18">
      <w:pPr>
        <w:pStyle w:val="CETextBody"/>
        <w:numPr>
          <w:ilvl w:val="0"/>
          <w:numId w:val="136"/>
        </w:numPr>
        <w:rPr>
          <w:ins w:id="16896" w:author="Kazuhiro Takagi" w:date="2017-03-10T01:00:00Z"/>
          <w:lang w:val="en-US" w:eastAsia="ja-JP"/>
        </w:rPr>
      </w:pPr>
      <w:ins w:id="16897" w:author="Kazuhiro Takagi" w:date="2017-03-10T01:00:00Z">
        <w:r w:rsidRPr="006568C8">
          <w:rPr>
            <w:rFonts w:hint="eastAsia"/>
            <w:szCs w:val="22"/>
            <w:lang w:eastAsia="ja-JP"/>
          </w:rPr>
          <w:t xml:space="preserve">Measurement of the used memory size in </w:t>
        </w:r>
        <w:r w:rsidRPr="006568C8">
          <w:rPr>
            <w:rFonts w:hint="eastAsia"/>
            <w:lang w:val="en-US" w:eastAsia="ja-JP"/>
          </w:rPr>
          <w:t>Heap Memory</w:t>
        </w:r>
      </w:ins>
    </w:p>
    <w:p w:rsidR="00513D18" w:rsidRDefault="00513D18" w:rsidP="00513D18">
      <w:pPr>
        <w:pStyle w:val="CETextBody"/>
        <w:ind w:leftChars="150" w:left="360"/>
        <w:rPr>
          <w:ins w:id="16898" w:author="Kazuhiro Takagi" w:date="2017-03-10T01:00:00Z"/>
          <w:lang w:val="en-US" w:eastAsia="ja-JP"/>
        </w:rPr>
      </w:pPr>
      <w:ins w:id="16899" w:author="Kazuhiro Takagi" w:date="2017-03-10T01:00:00Z">
        <w:r>
          <w:rPr>
            <w:rFonts w:hint="eastAsia"/>
            <w:lang w:val="en-US" w:eastAsia="ja-JP"/>
          </w:rPr>
          <w:t xml:space="preserve">Measurement method refers to </w:t>
        </w:r>
        <w:r>
          <w:rPr>
            <w:lang w:val="en-US" w:eastAsia="ja-JP"/>
          </w:rPr>
          <w:t>“</w:t>
        </w:r>
        <w:r>
          <w:rPr>
            <w:rFonts w:hint="eastAsia"/>
            <w:szCs w:val="22"/>
            <w:lang w:eastAsia="ja-JP"/>
          </w:rPr>
          <w:t xml:space="preserve">Measurement of the unused memory size in </w:t>
        </w:r>
        <w:r w:rsidRPr="00BF1A7C">
          <w:rPr>
            <w:lang w:val="en-US" w:eastAsia="ja-JP"/>
          </w:rPr>
          <w:t>MemoryPool</w:t>
        </w:r>
        <w:r>
          <w:rPr>
            <w:lang w:val="en-US" w:eastAsia="ja-JP"/>
          </w:rPr>
          <w:t>”</w:t>
        </w:r>
        <w:r>
          <w:rPr>
            <w:rFonts w:hint="eastAsia"/>
            <w:lang w:val="en-US" w:eastAsia="ja-JP"/>
          </w:rPr>
          <w:t xml:space="preserve"> of 5.19.1 . </w:t>
        </w:r>
      </w:ins>
    </w:p>
    <w:p w:rsidR="00513D18" w:rsidRPr="006568C8" w:rsidRDefault="00513D18" w:rsidP="00513D18">
      <w:pPr>
        <w:pStyle w:val="CETextBody"/>
        <w:ind w:leftChars="150" w:left="360"/>
        <w:rPr>
          <w:ins w:id="16900" w:author="Kazuhiro Takagi" w:date="2017-03-10T01:00:00Z"/>
          <w:lang w:val="en-US" w:eastAsia="ja-JP"/>
        </w:rPr>
      </w:pPr>
      <w:ins w:id="16901" w:author="Kazuhiro Takagi" w:date="2017-03-10T01:00:00Z">
        <w:r>
          <w:rPr>
            <w:rFonts w:hint="eastAsia"/>
            <w:lang w:val="en-US" w:eastAsia="ja-JP"/>
          </w:rPr>
          <w:t>E</w:t>
        </w:r>
        <w:r w:rsidRPr="00804DB7">
          <w:rPr>
            <w:lang w:val="en-US" w:eastAsia="ja-JP"/>
          </w:rPr>
          <w:t>xcerpt from</w:t>
        </w:r>
        <w:r>
          <w:rPr>
            <w:lang w:val="en-US" w:eastAsia="ja-JP"/>
          </w:rPr>
          <w:t xml:space="preserve"> results of 5.1</w:t>
        </w:r>
        <w:r>
          <w:rPr>
            <w:rFonts w:hint="eastAsia"/>
            <w:lang w:val="en-US" w:eastAsia="ja-JP"/>
          </w:rPr>
          <w:t>9</w:t>
        </w:r>
        <w:r>
          <w:rPr>
            <w:lang w:val="en-US" w:eastAsia="ja-JP"/>
          </w:rPr>
          <w:t>.</w:t>
        </w:r>
        <w:r>
          <w:rPr>
            <w:rFonts w:hint="eastAsia"/>
            <w:lang w:val="en-US" w:eastAsia="ja-JP"/>
          </w:rPr>
          <w:t>1.</w:t>
        </w:r>
        <w:r w:rsidRPr="00D058E6">
          <w:t xml:space="preserve"> </w:t>
        </w:r>
        <w:r w:rsidRPr="00D058E6">
          <w:rPr>
            <w:lang w:val="en-US" w:eastAsia="ja-JP"/>
          </w:rPr>
          <w:t>Check the following results</w:t>
        </w:r>
        <w:r>
          <w:rPr>
            <w:rFonts w:hint="eastAsia"/>
            <w:lang w:val="en-US" w:eastAsia="ja-JP"/>
          </w:rPr>
          <w:t xml:space="preserve"> </w:t>
        </w:r>
        <w:r w:rsidRPr="001F2896">
          <w:rPr>
            <w:lang w:val="en-US" w:eastAsia="ja-JP"/>
          </w:rPr>
          <w:t xml:space="preserve">of the memory size (the </w:t>
        </w:r>
        <w:r>
          <w:rPr>
            <w:rFonts w:hint="eastAsia"/>
            <w:lang w:val="en-US" w:eastAsia="ja-JP"/>
          </w:rPr>
          <w:t>left</w:t>
        </w:r>
        <w:r w:rsidRPr="001F2896">
          <w:rPr>
            <w:lang w:val="en-US" w:eastAsia="ja-JP"/>
          </w:rPr>
          <w:t xml:space="preserve"> side) of the line of "</w:t>
        </w:r>
      </w:ins>
      <w:ins w:id="16902" w:author="Kazuhiro Takagi" w:date="2017-03-10T01:09:00Z">
        <w:r w:rsidR="00500913">
          <w:rPr>
            <w:lang w:val="en-US" w:eastAsia="ja-JP"/>
          </w:rPr>
          <w:t>DISCOM_sample_virt</w:t>
        </w:r>
      </w:ins>
      <w:ins w:id="16903" w:author="Kazuhiro Takagi" w:date="2017-03-10T01:00:00Z">
        <w:r w:rsidRPr="001F2896">
          <w:rPr>
            <w:lang w:val="en-US" w:eastAsia="ja-JP"/>
          </w:rPr>
          <w:t>"</w:t>
        </w:r>
        <w:r>
          <w:rPr>
            <w:rFonts w:hint="eastAsia"/>
            <w:lang w:val="en-US" w:eastAsia="ja-JP"/>
          </w:rPr>
          <w:t>.</w:t>
        </w:r>
      </w:ins>
    </w:p>
    <w:p w:rsidR="00513D18" w:rsidRPr="00A57520" w:rsidRDefault="00513D18" w:rsidP="00513D18">
      <w:pPr>
        <w:pStyle w:val="CETextBody"/>
        <w:jc w:val="center"/>
        <w:rPr>
          <w:ins w:id="16904" w:author="Kazuhiro Takagi" w:date="2017-03-10T01:00:00Z"/>
          <w:lang w:val="en-US" w:eastAsia="ja-JP"/>
        </w:rPr>
      </w:pPr>
      <w:ins w:id="16905" w:author="Kazuhiro Takagi" w:date="2017-03-10T01:00:00Z">
        <w:r w:rsidRPr="00BF1A7C">
          <w:rPr>
            <w:noProof/>
            <w:lang w:val="en-US"/>
          </w:rPr>
          <mc:AlternateContent>
            <mc:Choice Requires="wps">
              <w:drawing>
                <wp:anchor distT="0" distB="0" distL="114300" distR="114300" simplePos="0" relativeHeight="251776512" behindDoc="0" locked="0" layoutInCell="1" allowOverlap="1" wp14:anchorId="4D4DCA96" wp14:editId="3C61C804">
                  <wp:simplePos x="0" y="0"/>
                  <wp:positionH relativeFrom="column">
                    <wp:posOffset>969976</wp:posOffset>
                  </wp:positionH>
                  <wp:positionV relativeFrom="paragraph">
                    <wp:posOffset>1103216</wp:posOffset>
                  </wp:positionV>
                  <wp:extent cx="1478942" cy="151075"/>
                  <wp:effectExtent l="0" t="0" r="26035" b="20955"/>
                  <wp:wrapNone/>
                  <wp:docPr id="217" name="正方形/長方形 217"/>
                  <wp:cNvGraphicFramePr/>
                  <a:graphic xmlns:a="http://schemas.openxmlformats.org/drawingml/2006/main">
                    <a:graphicData uri="http://schemas.microsoft.com/office/word/2010/wordprocessingShape">
                      <wps:wsp>
                        <wps:cNvSpPr/>
                        <wps:spPr>
                          <a:xfrm>
                            <a:off x="0" y="0"/>
                            <a:ext cx="1478942" cy="151075"/>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71A8" id="正方形/長方形 217" o:spid="_x0000_s1026" style="position:absolute;margin-left:76.4pt;margin-top:86.85pt;width:116.45pt;height:11.9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" filled="f" strokecolor="#c0504d" strokeweight="2pt"/>
              </w:pict>
            </mc:Fallback>
          </mc:AlternateContent>
        </w:r>
        <w:r>
          <w:rPr>
            <w:noProof/>
            <w:lang w:val="en-US"/>
          </w:rPr>
          <w:drawing>
            <wp:inline distT="0" distB="0" distL="0" distR="0" wp14:anchorId="0E430E08" wp14:editId="3D7E14CF">
              <wp:extent cx="4572000" cy="2303454"/>
              <wp:effectExtent l="0" t="0" r="0" b="1905"/>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82" cy="2303495"/>
                      </a:xfrm>
                      <a:prstGeom prst="rect">
                        <a:avLst/>
                      </a:prstGeom>
                      <a:noFill/>
                      <a:ln>
                        <a:noFill/>
                      </a:ln>
                    </pic:spPr>
                  </pic:pic>
                </a:graphicData>
              </a:graphic>
            </wp:inline>
          </w:drawing>
        </w:r>
      </w:ins>
    </w:p>
    <w:p w:rsidR="00513D18" w:rsidRDefault="00513D18" w:rsidP="00513D18">
      <w:pPr>
        <w:rPr>
          <w:ins w:id="16906" w:author="Kazuhiro Takagi" w:date="2017-03-10T01:00:00Z"/>
          <w:sz w:val="22"/>
          <w:lang w:val="en-US" w:eastAsia="ja-JP"/>
        </w:rPr>
      </w:pPr>
      <w:ins w:id="16907" w:author="Kazuhiro Takagi" w:date="2017-03-10T01:00:00Z">
        <w:r>
          <w:rPr>
            <w:lang w:val="en-US" w:eastAsia="ja-JP"/>
          </w:rPr>
          <w:br w:type="page"/>
        </w:r>
      </w:ins>
    </w:p>
    <w:p w:rsidR="00513D18" w:rsidRPr="006568C8" w:rsidRDefault="00513D18" w:rsidP="00513D18">
      <w:pPr>
        <w:pStyle w:val="CETextBody"/>
        <w:numPr>
          <w:ilvl w:val="0"/>
          <w:numId w:val="136"/>
        </w:numPr>
        <w:rPr>
          <w:ins w:id="16908" w:author="Kazuhiro Takagi" w:date="2017-03-10T01:00:00Z"/>
          <w:lang w:val="en-US" w:eastAsia="ja-JP"/>
        </w:rPr>
      </w:pPr>
      <w:ins w:id="16909" w:author="Kazuhiro Takagi" w:date="2017-03-10T01:00:00Z">
        <w:r w:rsidRPr="006568C8">
          <w:rPr>
            <w:rFonts w:hint="eastAsia"/>
            <w:szCs w:val="22"/>
            <w:lang w:eastAsia="ja-JP"/>
          </w:rPr>
          <w:t xml:space="preserve">Measurement of the used memory size in </w:t>
        </w:r>
        <w:r>
          <w:rPr>
            <w:rFonts w:hint="eastAsia"/>
            <w:lang w:val="en-US" w:eastAsia="ja-JP"/>
          </w:rPr>
          <w:t>ROM/RAM size</w:t>
        </w:r>
      </w:ins>
    </w:p>
    <w:p w:rsidR="00513D18" w:rsidRPr="00645F4F" w:rsidRDefault="00513D18" w:rsidP="00513D18">
      <w:pPr>
        <w:pStyle w:val="CETextBody"/>
        <w:numPr>
          <w:ilvl w:val="0"/>
          <w:numId w:val="288"/>
        </w:numPr>
        <w:rPr>
          <w:ins w:id="16910" w:author="Kazuhiro Takagi" w:date="2017-03-10T01:00:00Z"/>
          <w:lang w:val="en-US" w:eastAsia="ja-JP"/>
        </w:rPr>
      </w:pPr>
      <w:ins w:id="16911" w:author="Kazuhiro Takagi" w:date="2017-03-10T01:00:00Z">
        <w:r>
          <w:rPr>
            <w:lang w:val="en-US" w:eastAsia="ja-JP"/>
          </w:rPr>
          <w:t xml:space="preserve">Run the following </w:t>
        </w:r>
        <w:r w:rsidRPr="00645F4F">
          <w:rPr>
            <w:lang w:val="en-US" w:eastAsia="ja-JP"/>
          </w:rPr>
          <w:t>command.</w:t>
        </w:r>
        <w:r>
          <w:rPr>
            <w:rFonts w:hint="eastAsia"/>
            <w:lang w:val="en-US" w:eastAsia="ja-JP"/>
          </w:rPr>
          <w:t>(</w:t>
        </w:r>
        <w:r w:rsidRPr="006568C8">
          <w:rPr>
            <w:lang w:val="en-US" w:eastAsia="ja-JP"/>
          </w:rPr>
          <w:t>measurement ROM/RAM size of Sakura</w:t>
        </w:r>
        <w:r>
          <w:rPr>
            <w:rFonts w:hint="eastAsia"/>
            <w:lang w:val="en-US" w:eastAsia="ja-JP"/>
          </w:rPr>
          <w:t>)</w:t>
        </w:r>
      </w:ins>
    </w:p>
    <w:p w:rsidR="00513D18" w:rsidRDefault="00513D18" w:rsidP="00513D18">
      <w:pPr>
        <w:pStyle w:val="CETextBody"/>
        <w:rPr>
          <w:ins w:id="16912" w:author="Kazuhiro Takagi" w:date="2017-03-10T01:00:00Z"/>
          <w:lang w:val="en-US" w:eastAsia="ja-JP"/>
        </w:rPr>
      </w:pPr>
      <w:ins w:id="16913" w:author="Kazuhiro Takagi" w:date="2017-03-10T01:00:00Z">
        <w:r>
          <w:rPr>
            <w:noProof/>
            <w:lang w:val="en-US"/>
          </w:rPr>
          <mc:AlternateContent>
            <mc:Choice Requires="wps">
              <w:drawing>
                <wp:anchor distT="0" distB="0" distL="114300" distR="114300" simplePos="0" relativeHeight="251777536" behindDoc="0" locked="0" layoutInCell="1" allowOverlap="1" wp14:anchorId="28F1231D" wp14:editId="45DCE82D">
                  <wp:simplePos x="0" y="0"/>
                  <wp:positionH relativeFrom="column">
                    <wp:posOffset>382905</wp:posOffset>
                  </wp:positionH>
                  <wp:positionV relativeFrom="paragraph">
                    <wp:posOffset>55245</wp:posOffset>
                  </wp:positionV>
                  <wp:extent cx="5495925" cy="297180"/>
                  <wp:effectExtent l="0" t="0" r="28575" b="26670"/>
                  <wp:wrapNone/>
                  <wp:docPr id="233" name="テキスト ボックス 23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AA18CD" w:rsidRDefault="005B1E90" w:rsidP="00513D18">
                              <w:pPr>
                                <w:wordWrap w:val="0"/>
                                <w:rPr>
                                  <w:rFonts w:ascii="Courier New" w:hAnsi="Courier New" w:cs="Courier New"/>
                                  <w:sz w:val="16"/>
                                  <w:szCs w:val="16"/>
                                </w:rPr>
                              </w:pPr>
                              <w:ins w:id="16914" w:author="Kazuhiro Takagi" w:date="2017-03-10T01:13:00Z">
                                <w:r w:rsidRPr="00500913">
                                  <w:rPr>
                                    <w:rFonts w:ascii="Courier New" w:hAnsi="Courier New" w:cs="Courier New"/>
                                    <w:sz w:val="18"/>
                                    <w:szCs w:val="18"/>
                                  </w:rPr>
                                  <w:t>C:\ghs\comp_201516\gsize.exe -ram -rom</w:t>
                                </w:r>
                              </w:ins>
                              <w:del w:id="16915" w:author="Kazuhiro Takagi" w:date="2017-03-10T01:13:00Z">
                                <w:r w:rsidRPr="00037CF0" w:rsidDel="00500913">
                                  <w:rPr>
                                    <w:rFonts w:ascii="Courier New" w:hAnsi="Courier New" w:cs="Courier New"/>
                                    <w:sz w:val="18"/>
                                    <w:szCs w:val="18"/>
                                  </w:rPr>
                                  <w:delText>C:\</w:delText>
                                </w:r>
                                <w:r w:rsidDel="00500913">
                                  <w:rPr>
                                    <w:rFonts w:ascii="Courier New" w:hAnsi="Courier New" w:cs="Courier New" w:hint="eastAsia"/>
                                    <w:sz w:val="18"/>
                                    <w:szCs w:val="18"/>
                                    <w:lang w:eastAsia="ja-JP"/>
                                  </w:rPr>
                                  <w:delText>&gt;</w:delText>
                                </w:r>
                                <w:r w:rsidRPr="00AA18CD" w:rsidDel="00500913">
                                  <w:rPr>
                                    <w:rFonts w:ascii="Courier New" w:hAnsi="Courier New" w:cs="Courier New"/>
                                    <w:sz w:val="16"/>
                                    <w:szCs w:val="16"/>
                                  </w:rPr>
                                  <w:delText>C:\ghs\comp_201516\gsize.exe -ram -rom C:\Sakura-h3</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231D" id="テキスト ボックス 233" o:spid="_x0000_s1258" type="#_x0000_t202" style="position:absolute;margin-left:30.15pt;margin-top:4.35pt;width:432.75pt;height:23.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" fillcolor="white [3201]" strokeweight=".5pt">
                  <v:textbox>
                    <w:txbxContent>
                      <w:p w:rsidR="005B1E90" w:rsidRPr="00AA18CD" w:rsidRDefault="005B1E90" w:rsidP="00513D18">
                        <w:pPr>
                          <w:wordWrap w:val="0"/>
                          <w:rPr>
                            <w:rFonts w:ascii="Courier New" w:hAnsi="Courier New" w:cs="Courier New"/>
                            <w:sz w:val="16"/>
                            <w:szCs w:val="16"/>
                          </w:rPr>
                        </w:pPr>
                        <w:ins w:id="17228" w:author="Kazuhiro Takagi" w:date="2017-03-10T01:13:00Z">
                          <w:r w:rsidRPr="00500913">
                            <w:rPr>
                              <w:rFonts w:ascii="Courier New" w:hAnsi="Courier New" w:cs="Courier New"/>
                              <w:sz w:val="18"/>
                              <w:szCs w:val="18"/>
                            </w:rPr>
                            <w:t>C:\ghs\comp_201516\gsize.exe -ram -rom</w:t>
                          </w:r>
                        </w:ins>
                        <w:del w:id="17229" w:author="Kazuhiro Takagi" w:date="2017-03-10T01:13:00Z">
                          <w:r w:rsidRPr="00037CF0" w:rsidDel="00500913">
                            <w:rPr>
                              <w:rFonts w:ascii="Courier New" w:hAnsi="Courier New" w:cs="Courier New"/>
                              <w:sz w:val="18"/>
                              <w:szCs w:val="18"/>
                            </w:rPr>
                            <w:delText>C:\</w:delText>
                          </w:r>
                          <w:r w:rsidDel="00500913">
                            <w:rPr>
                              <w:rFonts w:ascii="Courier New" w:hAnsi="Courier New" w:cs="Courier New" w:hint="eastAsia"/>
                              <w:sz w:val="18"/>
                              <w:szCs w:val="18"/>
                              <w:lang w:eastAsia="ja-JP"/>
                            </w:rPr>
                            <w:delText>&gt;</w:delText>
                          </w:r>
                          <w:r w:rsidRPr="00AA18CD" w:rsidDel="00500913">
                            <w:rPr>
                              <w:rFonts w:ascii="Courier New" w:hAnsi="Courier New" w:cs="Courier New"/>
                              <w:sz w:val="16"/>
                              <w:szCs w:val="16"/>
                            </w:rPr>
                            <w:delText>C:\ghs\comp_201516\gsize.exe -ram -rom C:\Sakura-h3</w:delText>
                          </w:r>
                        </w:del>
                      </w:p>
                    </w:txbxContent>
                  </v:textbox>
                </v:shape>
              </w:pict>
            </mc:Fallback>
          </mc:AlternateContent>
        </w:r>
      </w:ins>
    </w:p>
    <w:p w:rsidR="00513D18" w:rsidRDefault="00513D18" w:rsidP="00513D18">
      <w:pPr>
        <w:pStyle w:val="CETextBody"/>
        <w:rPr>
          <w:ins w:id="16916" w:author="Kazuhiro Takagi" w:date="2017-03-10T01:00:00Z"/>
          <w:lang w:val="en-US" w:eastAsia="ja-JP"/>
        </w:rPr>
      </w:pPr>
    </w:p>
    <w:p w:rsidR="00513D18" w:rsidRDefault="00513D18" w:rsidP="00513D18">
      <w:pPr>
        <w:pStyle w:val="CETextBody"/>
        <w:ind w:firstLineChars="300" w:firstLine="660"/>
        <w:rPr>
          <w:ins w:id="16917" w:author="Kazuhiro Takagi" w:date="2017-03-10T01:00:00Z"/>
          <w:lang w:val="en-US" w:eastAsia="ja-JP"/>
        </w:rPr>
      </w:pPr>
      <w:ins w:id="16918" w:author="Kazuhiro Takagi" w:date="2017-03-10T01:00:00Z">
        <w:r w:rsidRPr="004965CA">
          <w:rPr>
            <w:lang w:val="en-US" w:eastAsia="ja-JP"/>
          </w:rPr>
          <w:t>After finishing a command, you will see the log like below.</w:t>
        </w:r>
      </w:ins>
    </w:p>
    <w:p w:rsidR="00513D18" w:rsidRDefault="00513D18" w:rsidP="00513D18">
      <w:pPr>
        <w:pStyle w:val="CETextBody"/>
        <w:ind w:firstLineChars="300" w:firstLine="660"/>
        <w:rPr>
          <w:ins w:id="16919" w:author="Kazuhiro Takagi" w:date="2017-03-10T01:00:00Z"/>
          <w:lang w:val="en-US" w:eastAsia="ja-JP"/>
        </w:rPr>
      </w:pPr>
      <w:ins w:id="16920" w:author="Kazuhiro Takagi" w:date="2017-03-10T01:00:00Z">
        <w:r w:rsidRPr="004965CA">
          <w:rPr>
            <w:lang w:val="en-US" w:eastAsia="ja-JP"/>
          </w:rPr>
          <w:t>Red square is results.</w:t>
        </w:r>
      </w:ins>
    </w:p>
    <w:p w:rsidR="00513D18" w:rsidRDefault="00513D18" w:rsidP="00513D18">
      <w:pPr>
        <w:pStyle w:val="CETextBody"/>
        <w:rPr>
          <w:ins w:id="16921" w:author="Kazuhiro Takagi" w:date="2017-03-10T01:00:00Z"/>
          <w:lang w:val="en-US" w:eastAsia="ja-JP"/>
        </w:rPr>
      </w:pPr>
      <w:ins w:id="16922" w:author="Kazuhiro Takagi" w:date="2017-03-10T01:00:00Z">
        <w:r w:rsidRPr="00110708">
          <w:rPr>
            <w:noProof/>
            <w:lang w:val="en-US"/>
          </w:rPr>
          <mc:AlternateContent>
            <mc:Choice Requires="wps">
              <w:drawing>
                <wp:anchor distT="0" distB="0" distL="114300" distR="114300" simplePos="0" relativeHeight="251778560" behindDoc="0" locked="0" layoutInCell="1" allowOverlap="1" wp14:anchorId="46C3DB9E" wp14:editId="62CD0AFF">
                  <wp:simplePos x="0" y="0"/>
                  <wp:positionH relativeFrom="column">
                    <wp:posOffset>381000</wp:posOffset>
                  </wp:positionH>
                  <wp:positionV relativeFrom="paragraph">
                    <wp:posOffset>13970</wp:posOffset>
                  </wp:positionV>
                  <wp:extent cx="5495925" cy="532130"/>
                  <wp:effectExtent l="0" t="0" r="28575" b="20320"/>
                  <wp:wrapNone/>
                  <wp:docPr id="242" name="テキスト ボックス 242"/>
                  <wp:cNvGraphicFramePr/>
                  <a:graphic xmlns:a="http://schemas.openxmlformats.org/drawingml/2006/main">
                    <a:graphicData uri="http://schemas.microsoft.com/office/word/2010/wordprocessingShape">
                      <wps:wsp>
                        <wps:cNvSpPr txBox="1"/>
                        <wps:spPr>
                          <a:xfrm>
                            <a:off x="0" y="0"/>
                            <a:ext cx="549592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0913" w:rsidRDefault="005B1E90" w:rsidP="00500913">
                              <w:pPr>
                                <w:rPr>
                                  <w:ins w:id="16923" w:author="Kazuhiro Takagi" w:date="2017-03-10T01:13:00Z"/>
                                  <w:rFonts w:ascii="Courier New" w:hAnsi="Courier New" w:cs="Courier New"/>
                                  <w:sz w:val="18"/>
                                  <w:szCs w:val="18"/>
                                </w:rPr>
                              </w:pPr>
                              <w:ins w:id="16924" w:author="Kazuhiro Takagi" w:date="2017-03-10T01:13:00Z">
                                <w:r w:rsidRPr="00500913">
                                  <w:rPr>
                                    <w:rFonts w:ascii="Courier New" w:hAnsi="Courier New" w:cs="Courier New"/>
                                    <w:sz w:val="18"/>
                                    <w:szCs w:val="18"/>
                                  </w:rPr>
                                  <w:t>C:\ghs\int1144\bin\devtree-arm64\DISCOM_sample_virt</w:t>
                                </w:r>
                              </w:ins>
                            </w:p>
                            <w:p w:rsidR="005B1E90" w:rsidRPr="00500913" w:rsidRDefault="005B1E90">
                              <w:pPr>
                                <w:ind w:firstLineChars="500" w:firstLine="900"/>
                                <w:rPr>
                                  <w:ins w:id="16925" w:author="Kazuhiro Takagi" w:date="2017-03-10T01:13:00Z"/>
                                  <w:rFonts w:ascii="Courier New" w:hAnsi="Courier New" w:cs="Courier New"/>
                                  <w:sz w:val="18"/>
                                  <w:szCs w:val="18"/>
                                </w:rPr>
                                <w:pPrChange w:id="16926" w:author="Kazuhiro Takagi" w:date="2017-03-10T01:13:00Z">
                                  <w:pPr/>
                                </w:pPrChange>
                              </w:pPr>
                              <w:ins w:id="16927" w:author="Kazuhiro Takagi" w:date="2017-03-10T01:13:00Z">
                                <w:r w:rsidRPr="00500913">
                                  <w:rPr>
                                    <w:rFonts w:ascii="Courier New" w:hAnsi="Courier New" w:cs="Courier New"/>
                                    <w:sz w:val="18"/>
                                    <w:szCs w:val="18"/>
                                  </w:rPr>
                                  <w:t>RAM_Size: 285296</w:t>
                                </w:r>
                              </w:ins>
                            </w:p>
                            <w:p w:rsidR="005B1E90" w:rsidRPr="00AA18CD" w:rsidDel="00500913" w:rsidRDefault="005B1E90">
                              <w:pPr>
                                <w:ind w:firstLineChars="500" w:firstLine="900"/>
                                <w:rPr>
                                  <w:del w:id="16928" w:author="Kazuhiro Takagi" w:date="2017-03-10T01:13:00Z"/>
                                  <w:rFonts w:ascii="Courier New" w:hAnsi="Courier New" w:cs="Courier New"/>
                                  <w:sz w:val="18"/>
                                  <w:szCs w:val="18"/>
                                </w:rPr>
                                <w:pPrChange w:id="16929" w:author="Kazuhiro Takagi" w:date="2017-03-10T01:13:00Z">
                                  <w:pPr/>
                                </w:pPrChange>
                              </w:pPr>
                              <w:ins w:id="16930" w:author="Kazuhiro Takagi" w:date="2017-03-10T01:13:00Z">
                                <w:r w:rsidRPr="00500913">
                                  <w:rPr>
                                    <w:rFonts w:ascii="Courier New" w:hAnsi="Courier New" w:cs="Courier New"/>
                                    <w:sz w:val="18"/>
                                    <w:szCs w:val="18"/>
                                  </w:rPr>
                                  <w:t>ROM_Size: 1150472</w:t>
                                </w:r>
                              </w:ins>
                              <w:del w:id="16931" w:author="Kazuhiro Takagi" w:date="2017-03-10T01:13:00Z">
                                <w:r w:rsidRPr="00AA18CD" w:rsidDel="00500913">
                                  <w:rPr>
                                    <w:rFonts w:ascii="Courier New" w:hAnsi="Courier New" w:cs="Courier New"/>
                                    <w:sz w:val="18"/>
                                    <w:szCs w:val="18"/>
                                  </w:rPr>
                                  <w:delText>C:\ghs\comp_201516\gsize.exe -ram -rom C:\Sakura-h3</w:delText>
                                </w:r>
                              </w:del>
                            </w:p>
                            <w:p w:rsidR="005B1E90" w:rsidRPr="00AA18CD" w:rsidDel="00500913" w:rsidRDefault="005B1E90">
                              <w:pPr>
                                <w:ind w:firstLineChars="500" w:firstLine="900"/>
                                <w:rPr>
                                  <w:del w:id="16932" w:author="Kazuhiro Takagi" w:date="2017-03-10T01:13:00Z"/>
                                  <w:rFonts w:ascii="Courier New" w:hAnsi="Courier New" w:cs="Courier New"/>
                                  <w:sz w:val="18"/>
                                  <w:szCs w:val="18"/>
                                </w:rPr>
                                <w:pPrChange w:id="16933" w:author="Kazuhiro Takagi" w:date="2017-03-10T01:13:00Z">
                                  <w:pPr/>
                                </w:pPrChange>
                              </w:pPr>
                              <w:del w:id="16934" w:author="Kazuhiro Takagi" w:date="2017-03-10T01:13:00Z">
                                <w:r w:rsidRPr="00AA18CD" w:rsidDel="00500913">
                                  <w:rPr>
                                    <w:rFonts w:ascii="Courier New" w:hAnsi="Courier New" w:cs="Courier New"/>
                                    <w:sz w:val="18"/>
                                    <w:szCs w:val="18"/>
                                  </w:rPr>
                                  <w:delText xml:space="preserve">        RAM_Size:        1828492</w:delText>
                                </w:r>
                              </w:del>
                            </w:p>
                            <w:p w:rsidR="005B1E90" w:rsidRPr="00AA18CD" w:rsidRDefault="005B1E90">
                              <w:pPr>
                                <w:ind w:firstLineChars="500" w:firstLine="900"/>
                                <w:rPr>
                                  <w:rFonts w:ascii="Courier New" w:hAnsi="Courier New" w:cs="Courier New"/>
                                  <w:sz w:val="18"/>
                                  <w:szCs w:val="18"/>
                                </w:rPr>
                                <w:pPrChange w:id="16935" w:author="Kazuhiro Takagi" w:date="2017-03-10T01:13:00Z">
                                  <w:pPr/>
                                </w:pPrChange>
                              </w:pPr>
                              <w:del w:id="16936" w:author="Kazuhiro Takagi" w:date="2017-03-10T01:13:00Z">
                                <w:r w:rsidRPr="00AA18CD" w:rsidDel="00500913">
                                  <w:rPr>
                                    <w:rFonts w:ascii="Courier New" w:hAnsi="Courier New" w:cs="Courier New"/>
                                    <w:sz w:val="18"/>
                                    <w:szCs w:val="18"/>
                                  </w:rPr>
                                  <w:delText xml:space="preserve">        ROM_Size:       19707803</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DB9E" id="テキスト ボックス 242" o:spid="_x0000_s1259" type="#_x0000_t202" style="position:absolute;margin-left:30pt;margin-top:1.1pt;width:432.75pt;height:41.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" fillcolor="white [3201]" strokeweight=".5pt">
                  <v:textbox>
                    <w:txbxContent>
                      <w:p w:rsidR="005B1E90" w:rsidRPr="00500913" w:rsidRDefault="005B1E90" w:rsidP="00500913">
                        <w:pPr>
                          <w:rPr>
                            <w:ins w:id="17251" w:author="Kazuhiro Takagi" w:date="2017-03-10T01:13:00Z"/>
                            <w:rFonts w:ascii="Courier New" w:hAnsi="Courier New" w:cs="Courier New"/>
                            <w:sz w:val="18"/>
                            <w:szCs w:val="18"/>
                          </w:rPr>
                        </w:pPr>
                        <w:ins w:id="17252" w:author="Kazuhiro Takagi" w:date="2017-03-10T01:13:00Z">
                          <w:r w:rsidRPr="00500913">
                            <w:rPr>
                              <w:rFonts w:ascii="Courier New" w:hAnsi="Courier New" w:cs="Courier New"/>
                              <w:sz w:val="18"/>
                              <w:szCs w:val="18"/>
                            </w:rPr>
                            <w:t>C:\ghs\int1144\bin\devtree-arm64\DISCOM_sample_virt</w:t>
                          </w:r>
                        </w:ins>
                      </w:p>
                      <w:p w:rsidR="005B1E90" w:rsidRPr="00500913" w:rsidRDefault="005B1E90">
                        <w:pPr>
                          <w:ind w:firstLineChars="500" w:firstLine="900"/>
                          <w:rPr>
                            <w:ins w:id="17253" w:author="Kazuhiro Takagi" w:date="2017-03-10T01:13:00Z"/>
                            <w:rFonts w:ascii="Courier New" w:hAnsi="Courier New" w:cs="Courier New"/>
                            <w:sz w:val="18"/>
                            <w:szCs w:val="18"/>
                          </w:rPr>
                          <w:pPrChange w:id="17254" w:author="Kazuhiro Takagi" w:date="2017-03-10T01:13:00Z">
                            <w:pPr/>
                          </w:pPrChange>
                        </w:pPr>
                        <w:ins w:id="17255" w:author="Kazuhiro Takagi" w:date="2017-03-10T01:13:00Z">
                          <w:r w:rsidRPr="00500913">
                            <w:rPr>
                              <w:rFonts w:ascii="Courier New" w:hAnsi="Courier New" w:cs="Courier New"/>
                              <w:sz w:val="18"/>
                              <w:szCs w:val="18"/>
                            </w:rPr>
                            <w:t>RAM_Size: 285296</w:t>
                          </w:r>
                        </w:ins>
                      </w:p>
                      <w:p w:rsidR="005B1E90" w:rsidRPr="00AA18CD" w:rsidDel="00500913" w:rsidRDefault="005B1E90">
                        <w:pPr>
                          <w:ind w:firstLineChars="500" w:firstLine="900"/>
                          <w:rPr>
                            <w:del w:id="17256" w:author="Kazuhiro Takagi" w:date="2017-03-10T01:13:00Z"/>
                            <w:rFonts w:ascii="Courier New" w:hAnsi="Courier New" w:cs="Courier New"/>
                            <w:sz w:val="18"/>
                            <w:szCs w:val="18"/>
                          </w:rPr>
                          <w:pPrChange w:id="17257" w:author="Kazuhiro Takagi" w:date="2017-03-10T01:13:00Z">
                            <w:pPr/>
                          </w:pPrChange>
                        </w:pPr>
                        <w:proofErr w:type="spellStart"/>
                        <w:ins w:id="17258" w:author="Kazuhiro Takagi" w:date="2017-03-10T01:13:00Z">
                          <w:r w:rsidRPr="00500913">
                            <w:rPr>
                              <w:rFonts w:ascii="Courier New" w:hAnsi="Courier New" w:cs="Courier New"/>
                              <w:sz w:val="18"/>
                              <w:szCs w:val="18"/>
                            </w:rPr>
                            <w:t>ROM_Size</w:t>
                          </w:r>
                          <w:proofErr w:type="spellEnd"/>
                          <w:r w:rsidRPr="00500913">
                            <w:rPr>
                              <w:rFonts w:ascii="Courier New" w:hAnsi="Courier New" w:cs="Courier New"/>
                              <w:sz w:val="18"/>
                              <w:szCs w:val="18"/>
                            </w:rPr>
                            <w:t>: 1150472</w:t>
                          </w:r>
                        </w:ins>
                        <w:del w:id="17259" w:author="Kazuhiro Takagi" w:date="2017-03-10T01:13:00Z">
                          <w:r w:rsidRPr="00AA18CD" w:rsidDel="00500913">
                            <w:rPr>
                              <w:rFonts w:ascii="Courier New" w:hAnsi="Courier New" w:cs="Courier New"/>
                              <w:sz w:val="18"/>
                              <w:szCs w:val="18"/>
                            </w:rPr>
                            <w:delText>C:\ghs\comp_201516\gsize.exe -ram -rom C:\Sakura-h3</w:delText>
                          </w:r>
                        </w:del>
                      </w:p>
                      <w:p w:rsidR="005B1E90" w:rsidRPr="00AA18CD" w:rsidDel="00500913" w:rsidRDefault="005B1E90">
                        <w:pPr>
                          <w:ind w:firstLineChars="500" w:firstLine="900"/>
                          <w:rPr>
                            <w:del w:id="17260" w:author="Kazuhiro Takagi" w:date="2017-03-10T01:13:00Z"/>
                            <w:rFonts w:ascii="Courier New" w:hAnsi="Courier New" w:cs="Courier New"/>
                            <w:sz w:val="18"/>
                            <w:szCs w:val="18"/>
                          </w:rPr>
                          <w:pPrChange w:id="17261" w:author="Kazuhiro Takagi" w:date="2017-03-10T01:13:00Z">
                            <w:pPr/>
                          </w:pPrChange>
                        </w:pPr>
                        <w:del w:id="17262" w:author="Kazuhiro Takagi" w:date="2017-03-10T01:13:00Z">
                          <w:r w:rsidRPr="00AA18CD" w:rsidDel="00500913">
                            <w:rPr>
                              <w:rFonts w:ascii="Courier New" w:hAnsi="Courier New" w:cs="Courier New"/>
                              <w:sz w:val="18"/>
                              <w:szCs w:val="18"/>
                            </w:rPr>
                            <w:delText xml:space="preserve">        RAM_Size:        1828492</w:delText>
                          </w:r>
                        </w:del>
                      </w:p>
                      <w:p w:rsidR="005B1E90" w:rsidRPr="00AA18CD" w:rsidRDefault="005B1E90">
                        <w:pPr>
                          <w:ind w:firstLineChars="500" w:firstLine="900"/>
                          <w:rPr>
                            <w:rFonts w:ascii="Courier New" w:hAnsi="Courier New" w:cs="Courier New"/>
                            <w:sz w:val="18"/>
                            <w:szCs w:val="18"/>
                          </w:rPr>
                          <w:pPrChange w:id="17263" w:author="Kazuhiro Takagi" w:date="2017-03-10T01:13:00Z">
                            <w:pPr/>
                          </w:pPrChange>
                        </w:pPr>
                        <w:del w:id="17264" w:author="Kazuhiro Takagi" w:date="2017-03-10T01:13:00Z">
                          <w:r w:rsidRPr="00AA18CD" w:rsidDel="00500913">
                            <w:rPr>
                              <w:rFonts w:ascii="Courier New" w:hAnsi="Courier New" w:cs="Courier New"/>
                              <w:sz w:val="18"/>
                              <w:szCs w:val="18"/>
                            </w:rPr>
                            <w:delText xml:space="preserve">        ROM_Size:       19707803</w:delText>
                          </w:r>
                        </w:del>
                      </w:p>
                    </w:txbxContent>
                  </v:textbox>
                </v:shape>
              </w:pict>
            </mc:Fallback>
          </mc:AlternateContent>
        </w:r>
        <w:r w:rsidRPr="00110708">
          <w:rPr>
            <w:noProof/>
            <w:lang w:val="en-US"/>
          </w:rPr>
          <mc:AlternateContent>
            <mc:Choice Requires="wps">
              <w:drawing>
                <wp:anchor distT="0" distB="0" distL="114300" distR="114300" simplePos="0" relativeHeight="251779584" behindDoc="0" locked="0" layoutInCell="1" allowOverlap="1" wp14:anchorId="6F2BC73A" wp14:editId="7D87002A">
                  <wp:simplePos x="0" y="0"/>
                  <wp:positionH relativeFrom="column">
                    <wp:posOffset>969645</wp:posOffset>
                  </wp:positionH>
                  <wp:positionV relativeFrom="paragraph">
                    <wp:posOffset>187325</wp:posOffset>
                  </wp:positionV>
                  <wp:extent cx="2247900" cy="281940"/>
                  <wp:effectExtent l="0" t="0" r="19050" b="22860"/>
                  <wp:wrapNone/>
                  <wp:docPr id="248" name="正方形/長方形 248"/>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6350" id="正方形/長方形 248" o:spid="_x0000_s1026" style="position:absolute;margin-left:76.35pt;margin-top:14.75pt;width:177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" filled="f" strokecolor="#c0504d [3205]" strokeweight="2pt"/>
              </w:pict>
            </mc:Fallback>
          </mc:AlternateContent>
        </w:r>
      </w:ins>
    </w:p>
    <w:p w:rsidR="00513D18" w:rsidRDefault="00513D18" w:rsidP="00513D18">
      <w:pPr>
        <w:pStyle w:val="CETextBody"/>
        <w:rPr>
          <w:ins w:id="16937" w:author="Kazuhiro Takagi" w:date="2017-03-10T01:00:00Z"/>
          <w:lang w:val="en-US" w:eastAsia="ja-JP"/>
        </w:rPr>
      </w:pPr>
    </w:p>
    <w:p w:rsidR="00513D18" w:rsidRDefault="00513D18" w:rsidP="00513D18">
      <w:pPr>
        <w:pStyle w:val="CETextBody"/>
        <w:rPr>
          <w:ins w:id="16938" w:author="Kazuhiro Takagi" w:date="2017-03-10T01:00:00Z"/>
          <w:lang w:val="en-US" w:eastAsia="ja-JP"/>
        </w:rPr>
      </w:pPr>
    </w:p>
    <w:p w:rsidR="00513D18" w:rsidRPr="00645F4F" w:rsidRDefault="00513D18" w:rsidP="00513D18">
      <w:pPr>
        <w:pStyle w:val="CETextBody"/>
        <w:numPr>
          <w:ilvl w:val="0"/>
          <w:numId w:val="288"/>
        </w:numPr>
        <w:rPr>
          <w:ins w:id="16939" w:author="Kazuhiro Takagi" w:date="2017-03-10T01:00:00Z"/>
          <w:lang w:val="en-US" w:eastAsia="ja-JP"/>
        </w:rPr>
      </w:pPr>
      <w:ins w:id="16940" w:author="Kazuhiro Takagi" w:date="2017-03-10T01:00:00Z">
        <w:r>
          <w:rPr>
            <w:lang w:val="en-US" w:eastAsia="ja-JP"/>
          </w:rPr>
          <w:t xml:space="preserve">Run the following </w:t>
        </w:r>
        <w:r w:rsidRPr="00645F4F">
          <w:rPr>
            <w:lang w:val="en-US" w:eastAsia="ja-JP"/>
          </w:rPr>
          <w:t>command.</w:t>
        </w:r>
        <w:r w:rsidRPr="006568C8">
          <w:rPr>
            <w:rFonts w:hint="eastAsia"/>
            <w:lang w:val="en-US" w:eastAsia="ja-JP"/>
          </w:rPr>
          <w:t xml:space="preserve"> </w:t>
        </w:r>
        <w:r>
          <w:rPr>
            <w:rFonts w:hint="eastAsia"/>
            <w:lang w:val="en-US" w:eastAsia="ja-JP"/>
          </w:rPr>
          <w:t>(</w:t>
        </w:r>
        <w:r w:rsidRPr="006568C8">
          <w:rPr>
            <w:lang w:val="en-US" w:eastAsia="ja-JP"/>
          </w:rPr>
          <w:t xml:space="preserve">measurement ROM/RAM size of </w:t>
        </w:r>
        <w:r w:rsidRPr="00F24CAC">
          <w:rPr>
            <w:szCs w:val="22"/>
            <w:rPrChange w:id="16941" w:author="Kazuhiro Takagi" w:date="2017-03-13T12:49:00Z">
              <w:rPr>
                <w:rFonts w:ascii="Courier New" w:hAnsi="Courier New" w:cs="Courier New"/>
                <w:sz w:val="16"/>
                <w:szCs w:val="16"/>
              </w:rPr>
            </w:rPrChange>
          </w:rPr>
          <w:t>FBServer</w:t>
        </w:r>
        <w:r>
          <w:rPr>
            <w:rFonts w:hint="eastAsia"/>
            <w:lang w:val="en-US" w:eastAsia="ja-JP"/>
          </w:rPr>
          <w:t>)</w:t>
        </w:r>
      </w:ins>
    </w:p>
    <w:p w:rsidR="00513D18" w:rsidRDefault="00513D18" w:rsidP="00513D18">
      <w:pPr>
        <w:pStyle w:val="CETextBody"/>
        <w:rPr>
          <w:ins w:id="16942" w:author="Kazuhiro Takagi" w:date="2017-03-10T01:00:00Z"/>
          <w:lang w:val="en-US" w:eastAsia="ja-JP"/>
        </w:rPr>
      </w:pPr>
      <w:ins w:id="16943" w:author="Kazuhiro Takagi" w:date="2017-03-10T01:00:00Z">
        <w:r>
          <w:rPr>
            <w:noProof/>
            <w:lang w:val="en-US"/>
          </w:rPr>
          <mc:AlternateContent>
            <mc:Choice Requires="wps">
              <w:drawing>
                <wp:anchor distT="0" distB="0" distL="114300" distR="114300" simplePos="0" relativeHeight="251780608" behindDoc="0" locked="0" layoutInCell="1" allowOverlap="1" wp14:anchorId="29869C36" wp14:editId="2C239704">
                  <wp:simplePos x="0" y="0"/>
                  <wp:positionH relativeFrom="column">
                    <wp:posOffset>382905</wp:posOffset>
                  </wp:positionH>
                  <wp:positionV relativeFrom="paragraph">
                    <wp:posOffset>55245</wp:posOffset>
                  </wp:positionV>
                  <wp:extent cx="5495925" cy="297180"/>
                  <wp:effectExtent l="0" t="0" r="28575" b="26670"/>
                  <wp:wrapNone/>
                  <wp:docPr id="253" name="テキスト ボックス 253"/>
                  <wp:cNvGraphicFramePr/>
                  <a:graphic xmlns:a="http://schemas.openxmlformats.org/drawingml/2006/main">
                    <a:graphicData uri="http://schemas.microsoft.com/office/word/2010/wordprocessingShape">
                      <wps:wsp>
                        <wps:cNvSpPr txBox="1"/>
                        <wps:spPr>
                          <a:xfrm>
                            <a:off x="0" y="0"/>
                            <a:ext cx="54959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504184" w:rsidRDefault="005B1E90"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9C36" id="テキスト ボックス 253" o:spid="_x0000_s1260" type="#_x0000_t202" style="position:absolute;margin-left:30.15pt;margin-top:4.35pt;width:432.75pt;height:23.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" fillcolor="white [3201]" strokeweight=".5pt">
                  <v:textbox>
                    <w:txbxContent>
                      <w:p w:rsidR="005B1E90" w:rsidRPr="00504184" w:rsidRDefault="005B1E90" w:rsidP="00513D18">
                        <w:pPr>
                          <w:wordWrap w:val="0"/>
                          <w:rPr>
                            <w:rFonts w:ascii="Courier New" w:hAnsi="Courier New" w:cs="Courier New"/>
                            <w:sz w:val="16"/>
                            <w:szCs w:val="16"/>
                          </w:rPr>
                        </w:pPr>
                        <w:r w:rsidRPr="00037CF0">
                          <w:rPr>
                            <w:rFonts w:ascii="Courier New" w:hAnsi="Courier New" w:cs="Courier New"/>
                            <w:sz w:val="16"/>
                            <w:szCs w:val="16"/>
                          </w:rPr>
                          <w:t xml:space="preserve">C:\&gt;C:\ghs\comp_201516\gsize.exe -ram -rom </w:t>
                        </w:r>
                        <w:r>
                          <w:rPr>
                            <w:rFonts w:ascii="Courier New" w:hAnsi="Courier New" w:cs="Courier New" w:hint="eastAsia"/>
                            <w:sz w:val="16"/>
                            <w:szCs w:val="16"/>
                            <w:lang w:eastAsia="ja-JP"/>
                          </w:rPr>
                          <w:t>C:\</w:t>
                        </w:r>
                        <w:r w:rsidRPr="00037CF0">
                          <w:rPr>
                            <w:rFonts w:ascii="Courier New" w:hAnsi="Courier New" w:cs="Courier New"/>
                            <w:sz w:val="16"/>
                            <w:szCs w:val="16"/>
                          </w:rPr>
                          <w:t>FBServer</w:t>
                        </w:r>
                      </w:p>
                    </w:txbxContent>
                  </v:textbox>
                </v:shape>
              </w:pict>
            </mc:Fallback>
          </mc:AlternateContent>
        </w:r>
      </w:ins>
    </w:p>
    <w:p w:rsidR="00513D18" w:rsidRDefault="00513D18" w:rsidP="00513D18">
      <w:pPr>
        <w:pStyle w:val="CETextBody"/>
        <w:rPr>
          <w:ins w:id="16944" w:author="Kazuhiro Takagi" w:date="2017-03-10T01:00:00Z"/>
          <w:lang w:val="en-US" w:eastAsia="ja-JP"/>
        </w:rPr>
      </w:pPr>
    </w:p>
    <w:p w:rsidR="00513D18" w:rsidRDefault="00513D18" w:rsidP="00513D18">
      <w:pPr>
        <w:pStyle w:val="CETextBody"/>
        <w:ind w:firstLineChars="300" w:firstLine="660"/>
        <w:rPr>
          <w:ins w:id="16945" w:author="Kazuhiro Takagi" w:date="2017-03-10T01:00:00Z"/>
          <w:lang w:val="en-US" w:eastAsia="ja-JP"/>
        </w:rPr>
      </w:pPr>
      <w:ins w:id="16946" w:author="Kazuhiro Takagi" w:date="2017-03-10T01:00:00Z">
        <w:r w:rsidRPr="004965CA">
          <w:rPr>
            <w:lang w:val="en-US" w:eastAsia="ja-JP"/>
          </w:rPr>
          <w:t>After finishing a command, you will see the log like below.</w:t>
        </w:r>
      </w:ins>
    </w:p>
    <w:p w:rsidR="00513D18" w:rsidRDefault="00513D18" w:rsidP="00513D18">
      <w:pPr>
        <w:pStyle w:val="CETextBody"/>
        <w:ind w:firstLineChars="300" w:firstLine="660"/>
        <w:rPr>
          <w:ins w:id="16947" w:author="Kazuhiro Takagi" w:date="2017-03-10T01:00:00Z"/>
          <w:lang w:val="en-US" w:eastAsia="ja-JP"/>
        </w:rPr>
      </w:pPr>
      <w:ins w:id="16948" w:author="Kazuhiro Takagi" w:date="2017-03-10T01:00:00Z">
        <w:r w:rsidRPr="004965CA">
          <w:rPr>
            <w:lang w:val="en-US" w:eastAsia="ja-JP"/>
          </w:rPr>
          <w:t>Red square is results.</w:t>
        </w:r>
      </w:ins>
    </w:p>
    <w:p w:rsidR="00513D18" w:rsidRDefault="00F24CAC" w:rsidP="00513D18">
      <w:pPr>
        <w:pStyle w:val="CETextBody"/>
        <w:rPr>
          <w:ins w:id="16949" w:author="Kazuhiro Takagi" w:date="2017-03-10T01:00:00Z"/>
          <w:lang w:val="en-US" w:eastAsia="ja-JP"/>
        </w:rPr>
      </w:pPr>
      <w:ins w:id="16950" w:author="Kazuhiro Takagi" w:date="2017-03-10T01:00:00Z">
        <w:r w:rsidRPr="00110708">
          <w:rPr>
            <w:noProof/>
            <w:lang w:val="en-US"/>
          </w:rPr>
          <mc:AlternateContent>
            <mc:Choice Requires="wps">
              <w:drawing>
                <wp:anchor distT="0" distB="0" distL="114300" distR="114300" simplePos="0" relativeHeight="251664896" behindDoc="0" locked="0" layoutInCell="1" allowOverlap="1" wp14:anchorId="2DAEC586" wp14:editId="24DC745C">
                  <wp:simplePos x="0" y="0"/>
                  <wp:positionH relativeFrom="column">
                    <wp:posOffset>969645</wp:posOffset>
                  </wp:positionH>
                  <wp:positionV relativeFrom="paragraph">
                    <wp:posOffset>173355</wp:posOffset>
                  </wp:positionV>
                  <wp:extent cx="2247900" cy="281940"/>
                  <wp:effectExtent l="0" t="0" r="19050" b="22860"/>
                  <wp:wrapNone/>
                  <wp:docPr id="263" name="正方形/長方形 263"/>
                  <wp:cNvGraphicFramePr/>
                  <a:graphic xmlns:a="http://schemas.openxmlformats.org/drawingml/2006/main">
                    <a:graphicData uri="http://schemas.microsoft.com/office/word/2010/wordprocessingShape">
                      <wps:wsp>
                        <wps:cNvSpPr/>
                        <wps:spPr>
                          <a:xfrm>
                            <a:off x="0" y="0"/>
                            <a:ext cx="2247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57E1" id="正方形/長方形 263" o:spid="_x0000_s1026" style="position:absolute;margin-left:76.35pt;margin-top:13.65pt;width:177pt;height:2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" filled="f" strokecolor="#c0504d [3205]" strokeweight="2pt"/>
              </w:pict>
            </mc:Fallback>
          </mc:AlternateContent>
        </w:r>
        <w:r w:rsidR="00513D18" w:rsidRPr="00110708">
          <w:rPr>
            <w:noProof/>
            <w:lang w:val="en-US"/>
          </w:rPr>
          <mc:AlternateContent>
            <mc:Choice Requires="wps">
              <w:drawing>
                <wp:anchor distT="0" distB="0" distL="114300" distR="114300" simplePos="0" relativeHeight="251659776" behindDoc="0" locked="0" layoutInCell="1" allowOverlap="1" wp14:anchorId="6C652E4C" wp14:editId="00ADFC25">
                  <wp:simplePos x="0" y="0"/>
                  <wp:positionH relativeFrom="column">
                    <wp:posOffset>381580</wp:posOffset>
                  </wp:positionH>
                  <wp:positionV relativeFrom="paragraph">
                    <wp:posOffset>13335</wp:posOffset>
                  </wp:positionV>
                  <wp:extent cx="5495925" cy="580445"/>
                  <wp:effectExtent l="0" t="0" r="28575" b="10160"/>
                  <wp:wrapNone/>
                  <wp:docPr id="258" name="テキスト ボックス 258"/>
                  <wp:cNvGraphicFramePr/>
                  <a:graphic xmlns:a="http://schemas.openxmlformats.org/drawingml/2006/main">
                    <a:graphicData uri="http://schemas.microsoft.com/office/word/2010/wordprocessingShape">
                      <wps:wsp>
                        <wps:cNvSpPr txBox="1"/>
                        <wps:spPr>
                          <a:xfrm>
                            <a:off x="0" y="0"/>
                            <a:ext cx="5495925"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 xml:space="preserve">        RAM_Size:          23148</w:t>
                              </w:r>
                            </w:p>
                            <w:p w:rsidR="005B1E90" w:rsidRPr="00504184" w:rsidRDefault="005B1E90" w:rsidP="00513D18">
                              <w:pPr>
                                <w:rPr>
                                  <w:rFonts w:ascii="Courier New" w:hAnsi="Courier New" w:cs="Courier New"/>
                                  <w:sz w:val="18"/>
                                  <w:szCs w:val="18"/>
                                </w:rPr>
                              </w:pPr>
                              <w:r w:rsidRPr="00037CF0">
                                <w:rPr>
                                  <w:rFonts w:ascii="Courier New" w:hAnsi="Courier New" w:cs="Courier New"/>
                                  <w:sz w:val="18"/>
                                  <w:szCs w:val="18"/>
                                </w:rPr>
                                <w:t xml:space="preserve">        ROM_Size:         122484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2E4C" id="テキスト ボックス 258" o:spid="_x0000_s1261" type="#_x0000_t202" style="position:absolute;margin-left:30.05pt;margin-top:1.05pt;width:432.75pt;height:45.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" fillcolor="white [3201]" strokeweight=".5pt">
                  <v:textbox>
                    <w:txbxContent>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C:\&gt;C:\ghs\comp_201516\gsize.exe -ram -rom C:\FBServer</w:t>
                        </w:r>
                      </w:p>
                      <w:p w:rsidR="005B1E90" w:rsidRPr="00037CF0"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RAM_Size</w:t>
                        </w:r>
                        <w:proofErr w:type="spellEnd"/>
                        <w:r w:rsidRPr="00037CF0">
                          <w:rPr>
                            <w:rFonts w:ascii="Courier New" w:hAnsi="Courier New" w:cs="Courier New"/>
                            <w:sz w:val="18"/>
                            <w:szCs w:val="18"/>
                          </w:rPr>
                          <w:t>:          23148</w:t>
                        </w:r>
                      </w:p>
                      <w:p w:rsidR="005B1E90" w:rsidRPr="00504184" w:rsidRDefault="005B1E90" w:rsidP="00513D18">
                        <w:pPr>
                          <w:rPr>
                            <w:rFonts w:ascii="Courier New" w:hAnsi="Courier New" w:cs="Courier New"/>
                            <w:sz w:val="18"/>
                            <w:szCs w:val="18"/>
                          </w:rPr>
                        </w:pPr>
                        <w:r w:rsidRPr="00037CF0">
                          <w:rPr>
                            <w:rFonts w:ascii="Courier New" w:hAnsi="Courier New" w:cs="Courier New"/>
                            <w:sz w:val="18"/>
                            <w:szCs w:val="18"/>
                          </w:rPr>
                          <w:t xml:space="preserve">        </w:t>
                        </w:r>
                        <w:proofErr w:type="spellStart"/>
                        <w:r w:rsidRPr="00037CF0">
                          <w:rPr>
                            <w:rFonts w:ascii="Courier New" w:hAnsi="Courier New" w:cs="Courier New"/>
                            <w:sz w:val="18"/>
                            <w:szCs w:val="18"/>
                          </w:rPr>
                          <w:t>ROM_Size</w:t>
                        </w:r>
                        <w:proofErr w:type="spellEnd"/>
                        <w:r w:rsidRPr="00037CF0">
                          <w:rPr>
                            <w:rFonts w:ascii="Courier New" w:hAnsi="Courier New" w:cs="Courier New"/>
                            <w:sz w:val="18"/>
                            <w:szCs w:val="18"/>
                          </w:rPr>
                          <w:t>:         122484</w:t>
                        </w:r>
                      </w:p>
                    </w:txbxContent>
                  </v:textbox>
                </v:shape>
              </w:pict>
            </mc:Fallback>
          </mc:AlternateContent>
        </w:r>
      </w:ins>
    </w:p>
    <w:p w:rsidR="00513D18" w:rsidRDefault="00513D18" w:rsidP="00513D18">
      <w:pPr>
        <w:pStyle w:val="CETextBody"/>
        <w:rPr>
          <w:ins w:id="16951" w:author="Kazuhiro Takagi" w:date="2017-03-10T01:00:00Z"/>
          <w:lang w:val="en-US" w:eastAsia="ja-JP"/>
        </w:rPr>
      </w:pPr>
    </w:p>
    <w:p w:rsidR="00513D18" w:rsidRDefault="00513D18" w:rsidP="00513D18">
      <w:pPr>
        <w:pStyle w:val="CETextBody"/>
        <w:rPr>
          <w:ins w:id="16952" w:author="Kazuhiro Takagi" w:date="2017-03-10T01:00:00Z"/>
          <w:lang w:val="en-US" w:eastAsia="ja-JP"/>
        </w:rPr>
      </w:pPr>
    </w:p>
    <w:p w:rsidR="00513D18" w:rsidRDefault="00513D18" w:rsidP="00513D18">
      <w:pPr>
        <w:pStyle w:val="CETextBody"/>
        <w:rPr>
          <w:ins w:id="16953" w:author="Kazuhiro Takagi" w:date="2017-03-10T01:00:00Z"/>
          <w:lang w:val="en-US" w:eastAsia="ja-JP"/>
        </w:rPr>
      </w:pPr>
    </w:p>
    <w:p w:rsidR="00513D18" w:rsidRPr="006568C8" w:rsidRDefault="00513D18" w:rsidP="00513D18">
      <w:pPr>
        <w:pStyle w:val="CETextBody"/>
        <w:numPr>
          <w:ilvl w:val="0"/>
          <w:numId w:val="136"/>
        </w:numPr>
        <w:rPr>
          <w:ins w:id="16954" w:author="Kazuhiro Takagi" w:date="2017-03-10T01:00:00Z"/>
          <w:lang w:val="en-US" w:eastAsia="ja-JP"/>
        </w:rPr>
      </w:pPr>
      <w:ins w:id="16955" w:author="Kazuhiro Takagi" w:date="2017-03-10T01:00:00Z">
        <w:r w:rsidRPr="006568C8">
          <w:rPr>
            <w:rFonts w:hint="eastAsia"/>
            <w:szCs w:val="22"/>
            <w:lang w:eastAsia="ja-JP"/>
          </w:rPr>
          <w:t xml:space="preserve">Measurement of the used memory size in </w:t>
        </w:r>
        <w:r>
          <w:rPr>
            <w:rFonts w:hint="eastAsia"/>
            <w:lang w:val="en-US" w:eastAsia="ja-JP"/>
          </w:rPr>
          <w:t>ROM/RAM size</w:t>
        </w:r>
      </w:ins>
    </w:p>
    <w:p w:rsidR="00500913" w:rsidRDefault="00500913" w:rsidP="00500913">
      <w:pPr>
        <w:pStyle w:val="CETextBody"/>
        <w:ind w:firstLineChars="150" w:firstLine="330"/>
        <w:rPr>
          <w:ins w:id="16956" w:author="Kazuhiro Takagi" w:date="2017-03-10T01:18:00Z"/>
          <w:lang w:val="en-US" w:eastAsia="ja-JP"/>
        </w:rPr>
      </w:pPr>
      <w:ins w:id="16957" w:author="Kazuhiro Takagi" w:date="2017-03-10T01:18:00Z">
        <w:r w:rsidRPr="004216D4">
          <w:rPr>
            <w:lang w:val="en-US" w:eastAsia="ja-JP"/>
          </w:rPr>
          <w:t xml:space="preserve">The memory region </w:t>
        </w:r>
        <w:r>
          <w:rPr>
            <w:lang w:val="en-US" w:eastAsia="ja-JP"/>
          </w:rPr>
          <w:t>of Telltale use maximum</w:t>
        </w:r>
        <w:r w:rsidRPr="004216D4">
          <w:rPr>
            <w:lang w:val="en-US" w:eastAsia="ja-JP"/>
          </w:rPr>
          <w:t xml:space="preserve"> following size</w:t>
        </w:r>
        <w:r w:rsidRPr="004965CA">
          <w:rPr>
            <w:lang w:val="en-US" w:eastAsia="ja-JP"/>
          </w:rPr>
          <w:t>.</w:t>
        </w:r>
      </w:ins>
    </w:p>
    <w:p w:rsidR="00513D18" w:rsidRDefault="00513D18" w:rsidP="00513D18">
      <w:pPr>
        <w:pStyle w:val="CETextBody"/>
        <w:ind w:firstLineChars="250" w:firstLine="550"/>
        <w:rPr>
          <w:ins w:id="16958" w:author="Kazuhiro Takagi" w:date="2017-03-10T01:00:00Z"/>
          <w:lang w:val="en-US" w:eastAsia="ja-JP"/>
        </w:rPr>
      </w:pPr>
      <w:ins w:id="16959" w:author="Kazuhiro Takagi" w:date="2017-03-10T01:00:00Z">
        <w:r>
          <w:rPr>
            <w:rFonts w:hint="eastAsia"/>
            <w:lang w:val="en-US" w:eastAsia="ja-JP"/>
          </w:rPr>
          <w:t xml:space="preserve">Memory Region Size : </w:t>
        </w:r>
      </w:ins>
      <w:ins w:id="16960" w:author="Kazuhiro Takagi" w:date="2017-03-10T01:16:00Z">
        <w:r w:rsidR="00500913" w:rsidRPr="00500913">
          <w:rPr>
            <w:lang w:val="en-US" w:eastAsia="ja-JP"/>
          </w:rPr>
          <w:t>2334720</w:t>
        </w:r>
        <w:r w:rsidR="00500913" w:rsidRPr="00500913">
          <w:rPr>
            <w:rFonts w:hint="eastAsia"/>
            <w:lang w:val="en-US" w:eastAsia="ja-JP"/>
          </w:rPr>
          <w:t xml:space="preserve"> </w:t>
        </w:r>
      </w:ins>
      <w:ins w:id="16961" w:author="Kazuhiro Takagi" w:date="2017-03-10T01:00:00Z">
        <w:r>
          <w:rPr>
            <w:rFonts w:hint="eastAsia"/>
            <w:lang w:val="en-US" w:eastAsia="ja-JP"/>
          </w:rPr>
          <w:t>(Byte)</w:t>
        </w:r>
      </w:ins>
    </w:p>
    <w:p w:rsidR="00513D18" w:rsidRDefault="00513D18">
      <w:pPr>
        <w:rPr>
          <w:ins w:id="16962" w:author="Kazuhiro Takagi" w:date="2017-03-10T01:00:00Z"/>
          <w:sz w:val="22"/>
          <w:lang w:val="en-US" w:eastAsia="ja-JP"/>
        </w:rPr>
      </w:pPr>
    </w:p>
    <w:p w:rsidR="008F4E9C" w:rsidRDefault="008F4E9C">
      <w:pPr>
        <w:rPr>
          <w:ins w:id="16963" w:author="Kazuhiro Takagi" w:date="2017-03-10T01:23:00Z"/>
          <w:sz w:val="22"/>
          <w:lang w:val="en-US" w:eastAsia="ja-JP"/>
        </w:rPr>
      </w:pPr>
      <w:ins w:id="16964" w:author="Kazuhiro Takagi" w:date="2017-03-10T01:23:00Z">
        <w:r>
          <w:rPr>
            <w:sz w:val="22"/>
            <w:lang w:val="en-US" w:eastAsia="ja-JP"/>
          </w:rPr>
          <w:br w:type="page"/>
        </w:r>
      </w:ins>
    </w:p>
    <w:p w:rsidR="008F4E9C" w:rsidRDefault="008F4E9C">
      <w:pPr>
        <w:rPr>
          <w:ins w:id="16965" w:author="Kazuhiro Takagi" w:date="2017-03-10T01:19:00Z"/>
          <w:sz w:val="22"/>
          <w:lang w:val="en-US" w:eastAsia="ja-JP"/>
        </w:rPr>
      </w:pPr>
    </w:p>
    <w:p w:rsidR="008F4E9C" w:rsidRPr="00F950E6" w:rsidRDefault="008F4E9C" w:rsidP="008F4E9C">
      <w:pPr>
        <w:pStyle w:val="CETextBody"/>
        <w:numPr>
          <w:ilvl w:val="0"/>
          <w:numId w:val="146"/>
        </w:numPr>
        <w:ind w:hanging="782"/>
        <w:rPr>
          <w:ins w:id="16966" w:author="Kazuhiro Takagi" w:date="2017-03-10T01:19:00Z"/>
          <w:b/>
          <w:lang w:val="en-US" w:eastAsia="ja-JP"/>
        </w:rPr>
      </w:pPr>
      <w:ins w:id="16967" w:author="Kazuhiro Takagi" w:date="2017-03-10T01:19:00Z">
        <w:r>
          <w:rPr>
            <w:rFonts w:hint="eastAsia"/>
            <w:lang w:val="en-US" w:eastAsia="ja-JP"/>
          </w:rPr>
          <w:t>Result</w:t>
        </w:r>
      </w:ins>
    </w:p>
    <w:p w:rsidR="008F4E9C" w:rsidRDefault="008F4E9C" w:rsidP="008F4E9C">
      <w:pPr>
        <w:pStyle w:val="CETextBody"/>
        <w:numPr>
          <w:ilvl w:val="0"/>
          <w:numId w:val="274"/>
        </w:numPr>
        <w:ind w:hanging="136"/>
        <w:rPr>
          <w:ins w:id="16968" w:author="Kazuhiro Takagi" w:date="2017-03-10T01:19:00Z"/>
          <w:lang w:val="en-US" w:eastAsia="ja-JP"/>
        </w:rPr>
      </w:pPr>
      <w:ins w:id="16969" w:author="Kazuhiro Takagi" w:date="2017-03-10T01:19:00Z">
        <w:r w:rsidRPr="002F25CB">
          <w:rPr>
            <w:lang w:val="en-US" w:eastAsia="ja-JP"/>
          </w:rPr>
          <w:t>Instrument Cluster</w:t>
        </w:r>
      </w:ins>
    </w:p>
    <w:p w:rsidR="008F4E9C" w:rsidRDefault="008F4E9C">
      <w:pPr>
        <w:pStyle w:val="CETextBody"/>
        <w:ind w:firstLineChars="150" w:firstLine="330"/>
        <w:rPr>
          <w:ins w:id="16970" w:author="Kazuhiro Takagi" w:date="2017-03-10T01:19:00Z"/>
          <w:lang w:val="en-US" w:eastAsia="ja-JP"/>
        </w:rPr>
        <w:pPrChange w:id="16971" w:author="Kazuhiro Takagi" w:date="2017-03-10T01:19:00Z">
          <w:pPr>
            <w:pStyle w:val="CETextBody"/>
            <w:ind w:firstLineChars="200" w:firstLine="440"/>
          </w:pPr>
        </w:pPrChange>
      </w:pPr>
      <w:ins w:id="16972" w:author="Kazuhiro Takagi" w:date="2017-03-10T01:19:00Z">
        <w:r w:rsidRPr="0028680B">
          <w:rPr>
            <w:lang w:val="en-US" w:eastAsia="ja-JP"/>
          </w:rPr>
          <w:t xml:space="preserve"> </w:t>
        </w:r>
        <w:r>
          <w:rPr>
            <w:rFonts w:hint="eastAsia"/>
            <w:lang w:val="en-US" w:eastAsia="ja-JP"/>
          </w:rPr>
          <w:t xml:space="preserve"> - </w:t>
        </w:r>
      </w:ins>
      <w:ins w:id="16973" w:author="Kazuhiro Takagi" w:date="2017-03-10T01:20:00Z">
        <w:r w:rsidRPr="008F4E9C">
          <w:rPr>
            <w:lang w:val="en-US" w:eastAsia="ja-JP"/>
          </w:rPr>
          <w:t>DISCOM_sample_virt</w:t>
        </w:r>
      </w:ins>
      <w:ins w:id="16974" w:author="Kazuhiro Takagi" w:date="2017-03-10T01:19:00Z">
        <w:r>
          <w:rPr>
            <w:rFonts w:hint="eastAsia"/>
            <w:lang w:val="en-US" w:eastAsia="ja-JP"/>
          </w:rPr>
          <w:t xml:space="preserve"> (</w:t>
        </w:r>
      </w:ins>
      <w:ins w:id="16975" w:author="Kazuhiro Takagi" w:date="2017-03-10T01:20:00Z">
        <w:r>
          <w:rPr>
            <w:lang w:val="en-US" w:eastAsia="ja-JP"/>
          </w:rPr>
          <w:t>Telltale</w:t>
        </w:r>
      </w:ins>
      <w:ins w:id="16976" w:author="Kazuhiro Takagi" w:date="2017-03-10T01:19:00Z">
        <w:r>
          <w:rPr>
            <w:rFonts w:hint="eastAsia"/>
            <w:lang w:val="en-US" w:eastAsia="ja-JP"/>
          </w:rPr>
          <w:t>)</w:t>
        </w:r>
      </w:ins>
    </w:p>
    <w:p w:rsidR="008F4E9C" w:rsidRPr="0028680B" w:rsidRDefault="008F4E9C" w:rsidP="008F4E9C">
      <w:pPr>
        <w:pStyle w:val="CETextBody"/>
        <w:ind w:firstLineChars="200" w:firstLine="440"/>
        <w:rPr>
          <w:ins w:id="16977" w:author="Kazuhiro Takagi" w:date="2017-03-10T01:19:00Z"/>
          <w:lang w:val="en-US" w:eastAsia="ja-JP"/>
        </w:rPr>
      </w:pPr>
      <w:ins w:id="16978" w:author="Kazuhiro Takagi" w:date="2017-03-10T01:19:00Z">
        <w:r>
          <w:rPr>
            <w:rFonts w:hint="eastAsia"/>
            <w:lang w:val="en-US" w:eastAsia="ja-JP"/>
          </w:rPr>
          <w:t xml:space="preserve">- </w:t>
        </w:r>
        <w:r w:rsidRPr="0028680B">
          <w:rPr>
            <w:lang w:val="en-US" w:eastAsia="ja-JP"/>
          </w:rPr>
          <w:t>FBServer</w:t>
        </w:r>
        <w:r>
          <w:rPr>
            <w:rFonts w:hint="eastAsia"/>
            <w:lang w:val="en-US" w:eastAsia="ja-JP"/>
          </w:rPr>
          <w:t xml:space="preserve"> (Display driver)</w:t>
        </w:r>
      </w:ins>
    </w:p>
    <w:p w:rsidR="008F4E9C" w:rsidRDefault="008F4E9C" w:rsidP="008F4E9C">
      <w:pPr>
        <w:pStyle w:val="CETextBody"/>
        <w:rPr>
          <w:ins w:id="16979" w:author="Kazuhiro Takagi" w:date="2017-03-10T01:19:00Z"/>
          <w:rFonts w:asciiTheme="majorHAnsi" w:hAnsiTheme="majorHAnsi" w:cstheme="majorHAnsi"/>
          <w:lang w:val="en-US" w:eastAsia="ja-JP"/>
        </w:rPr>
      </w:pPr>
    </w:p>
    <w:p w:rsidR="008F4E9C" w:rsidRPr="005972B5" w:rsidRDefault="008F4E9C">
      <w:pPr>
        <w:pStyle w:val="Caption"/>
        <w:rPr>
          <w:ins w:id="16980" w:author="Kazuhiro Takagi" w:date="2017-03-10T01:19:00Z"/>
          <w:b w:val="0"/>
          <w:szCs w:val="22"/>
          <w:lang w:val="en-US" w:eastAsia="ja-JP"/>
        </w:rPr>
      </w:pPr>
      <w:ins w:id="16981"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6982"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6983" w:author="Huy Duc. Nguyen" w:date="2017-08-28T16:38:00Z">
        <w:r w:rsidR="003B19D6">
          <w:rPr>
            <w:noProof/>
            <w:sz w:val="22"/>
            <w:szCs w:val="22"/>
          </w:rPr>
          <w:t>84</w:t>
        </w:r>
      </w:ins>
      <w:ins w:id="16984" w:author="Kazuhiro Takagi" w:date="2017-03-10T01:19:00Z">
        <w:r w:rsidRPr="005972B5">
          <w:rPr>
            <w:sz w:val="22"/>
            <w:szCs w:val="22"/>
          </w:rPr>
          <w:fldChar w:fldCharType="end"/>
        </w:r>
        <w:r w:rsidRPr="005972B5">
          <w:rPr>
            <w:sz w:val="22"/>
            <w:szCs w:val="22"/>
            <w:lang w:eastAsia="ja-JP"/>
          </w:rPr>
          <w:t xml:space="preserve">: </w:t>
        </w:r>
        <w:r>
          <w:rPr>
            <w:rFonts w:hint="eastAsia"/>
            <w:sz w:val="22"/>
            <w:szCs w:val="22"/>
            <w:lang w:eastAsia="ja-JP"/>
          </w:rPr>
          <w:t>Used memory Pool</w:t>
        </w:r>
      </w:ins>
    </w:p>
    <w:tbl>
      <w:tblPr>
        <w:tblStyle w:val="TableGrid"/>
        <w:tblW w:w="0" w:type="auto"/>
        <w:jc w:val="center"/>
        <w:tblLayout w:type="fixed"/>
        <w:tblLook w:val="04A0" w:firstRow="1" w:lastRow="0" w:firstColumn="1" w:lastColumn="0" w:noHBand="0" w:noVBand="1"/>
        <w:tblPrChange w:id="16985" w:author="Kazuhiro Takagi" w:date="2017-03-10T01:22:00Z">
          <w:tblPr>
            <w:tblStyle w:val="TableGrid"/>
            <w:tblW w:w="0" w:type="auto"/>
            <w:jc w:val="center"/>
            <w:tblLayout w:type="fixed"/>
            <w:tblLook w:val="04A0" w:firstRow="1" w:lastRow="0" w:firstColumn="1" w:lastColumn="0" w:noHBand="0" w:noVBand="1"/>
          </w:tblPr>
        </w:tblPrChange>
      </w:tblPr>
      <w:tblGrid>
        <w:gridCol w:w="817"/>
        <w:gridCol w:w="1477"/>
        <w:gridCol w:w="1477"/>
        <w:tblGridChange w:id="16986">
          <w:tblGrid>
            <w:gridCol w:w="817"/>
            <w:gridCol w:w="1477"/>
            <w:gridCol w:w="1477"/>
          </w:tblGrid>
        </w:tblGridChange>
      </w:tblGrid>
      <w:tr w:rsidR="008F4E9C" w:rsidRPr="00207443" w:rsidTr="008F4E9C">
        <w:trPr>
          <w:jc w:val="center"/>
          <w:ins w:id="16987" w:author="Kazuhiro Takagi" w:date="2017-03-10T01:19:00Z"/>
          <w:trPrChange w:id="16988" w:author="Kazuhiro Takagi" w:date="2017-03-10T01:22:00Z">
            <w:trPr>
              <w:wAfter w:w="1477" w:type="dxa"/>
              <w:jc w:val="center"/>
            </w:trPr>
          </w:trPrChange>
        </w:trPr>
        <w:tc>
          <w:tcPr>
            <w:tcW w:w="817" w:type="dxa"/>
            <w:tcBorders>
              <w:bottom w:val="single" w:sz="12" w:space="0" w:color="auto"/>
              <w:right w:val="single" w:sz="4" w:space="0" w:color="auto"/>
            </w:tcBorders>
            <w:shd w:val="clear" w:color="auto" w:fill="BFBFBF" w:themeFill="background1" w:themeFillShade="BF"/>
            <w:tcPrChange w:id="16989" w:author="Kazuhiro Takagi" w:date="2017-03-10T01:22:00Z">
              <w:tcPr>
                <w:tcW w:w="81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6990" w:author="Kazuhiro Takagi" w:date="2017-03-10T01:19:00Z"/>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Change w:id="16991" w:author="Kazuhiro Takagi" w:date="2017-03-10T01:22:00Z">
              <w:tcPr>
                <w:tcW w:w="147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6992" w:author="Kazuhiro Takagi" w:date="2017-03-10T01:19:00Z"/>
                <w:b/>
                <w:sz w:val="15"/>
                <w:szCs w:val="15"/>
                <w:lang w:eastAsia="ja-JP"/>
              </w:rPr>
            </w:pPr>
            <w:ins w:id="16993" w:author="Kazuhiro Takagi" w:date="2017-03-10T01:19:00Z">
              <w:r>
                <w:rPr>
                  <w:b/>
                  <w:sz w:val="15"/>
                  <w:szCs w:val="15"/>
                  <w:lang w:eastAsia="ja-JP"/>
                </w:rPr>
                <w:t>Telltale</w:t>
              </w:r>
            </w:ins>
          </w:p>
          <w:p w:rsidR="008F4E9C" w:rsidRPr="00272D01" w:rsidRDefault="008F4E9C" w:rsidP="001A2327">
            <w:pPr>
              <w:pStyle w:val="CETextBody"/>
              <w:jc w:val="center"/>
              <w:rPr>
                <w:ins w:id="16994" w:author="Kazuhiro Takagi" w:date="2017-03-10T01:19:00Z"/>
                <w:b/>
                <w:sz w:val="15"/>
                <w:szCs w:val="15"/>
                <w:lang w:eastAsia="ja-JP"/>
              </w:rPr>
            </w:pPr>
            <w:ins w:id="16995" w:author="Kazuhiro Takagi" w:date="2017-03-10T01:19:00Z">
              <w:r w:rsidRPr="00272D01">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Change w:id="16996" w:author="Kazuhiro Takagi" w:date="2017-03-10T01:22:00Z">
              <w:tcPr>
                <w:tcW w:w="1477" w:type="dxa"/>
                <w:tcBorders>
                  <w:bottom w:val="single" w:sz="12" w:space="0" w:color="auto"/>
                  <w:right w:val="single" w:sz="4" w:space="0" w:color="auto"/>
                </w:tcBorders>
                <w:shd w:val="clear" w:color="auto" w:fill="BFBFBF" w:themeFill="background1" w:themeFillShade="BF"/>
              </w:tcPr>
            </w:tcPrChange>
          </w:tcPr>
          <w:p w:rsidR="008F4E9C" w:rsidRPr="00272D01" w:rsidRDefault="008F4E9C" w:rsidP="001A2327">
            <w:pPr>
              <w:pStyle w:val="CETextBody"/>
              <w:jc w:val="center"/>
              <w:rPr>
                <w:ins w:id="16997" w:author="Kazuhiro Takagi" w:date="2017-03-10T01:19:00Z"/>
                <w:b/>
                <w:sz w:val="15"/>
                <w:szCs w:val="15"/>
                <w:lang w:eastAsia="ja-JP"/>
              </w:rPr>
            </w:pPr>
            <w:ins w:id="16998" w:author="Kazuhiro Takagi" w:date="2017-03-10T01:19:00Z">
              <w:r w:rsidRPr="00272D01">
                <w:rPr>
                  <w:b/>
                  <w:sz w:val="15"/>
                  <w:szCs w:val="15"/>
                  <w:lang w:val="en-US" w:eastAsia="ja-JP"/>
                </w:rPr>
                <w:t>FBServer</w:t>
              </w:r>
            </w:ins>
          </w:p>
          <w:p w:rsidR="008F4E9C" w:rsidRPr="00272D01" w:rsidRDefault="008F4E9C" w:rsidP="001A2327">
            <w:pPr>
              <w:pStyle w:val="CETextBody"/>
              <w:jc w:val="center"/>
              <w:rPr>
                <w:ins w:id="16999" w:author="Kazuhiro Takagi" w:date="2017-03-10T01:19:00Z"/>
                <w:b/>
                <w:sz w:val="15"/>
                <w:szCs w:val="15"/>
                <w:lang w:eastAsia="ja-JP"/>
              </w:rPr>
            </w:pPr>
            <w:ins w:id="17000" w:author="Kazuhiro Takagi" w:date="2017-03-10T01:19:00Z">
              <w:r w:rsidRPr="00272D01">
                <w:rPr>
                  <w:b/>
                  <w:sz w:val="15"/>
                  <w:szCs w:val="15"/>
                  <w:lang w:eastAsia="ja-JP"/>
                </w:rPr>
                <w:t>(Byte)</w:t>
              </w:r>
            </w:ins>
          </w:p>
        </w:tc>
      </w:tr>
      <w:tr w:rsidR="008F4E9C" w:rsidRPr="00E8715A" w:rsidTr="008F4E9C">
        <w:trPr>
          <w:jc w:val="center"/>
          <w:ins w:id="17001" w:author="Kazuhiro Takagi" w:date="2017-03-10T01:19:00Z"/>
          <w:trPrChange w:id="17002" w:author="Kazuhiro Takagi" w:date="2017-03-10T01:22:00Z">
            <w:trPr>
              <w:wAfter w:w="1477" w:type="dxa"/>
              <w:jc w:val="center"/>
            </w:trPr>
          </w:trPrChange>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Change w:id="17003" w:author="Kazuhiro Takagi" w:date="2017-03-10T01:22:00Z">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tcPrChange>
          </w:tcPr>
          <w:p w:rsidR="008F4E9C" w:rsidRPr="00272D01" w:rsidRDefault="008F4E9C" w:rsidP="001A2327">
            <w:pPr>
              <w:pStyle w:val="CETextBody"/>
              <w:rPr>
                <w:ins w:id="17004" w:author="Kazuhiro Takagi" w:date="2017-03-10T01:19:00Z"/>
                <w:b/>
                <w:sz w:val="15"/>
                <w:szCs w:val="15"/>
                <w:lang w:eastAsia="ja-JP"/>
              </w:rPr>
            </w:pPr>
            <w:ins w:id="17005" w:author="Kazuhiro Takagi" w:date="2017-03-10T01:19:00Z">
              <w:r w:rsidRPr="00272D01">
                <w:rPr>
                  <w:b/>
                  <w:sz w:val="15"/>
                  <w:szCs w:val="15"/>
                  <w:lang w:eastAsia="ja-JP"/>
                </w:rPr>
                <w:t>Ave.</w:t>
              </w:r>
            </w:ins>
          </w:p>
        </w:tc>
        <w:tc>
          <w:tcPr>
            <w:tcW w:w="1477" w:type="dxa"/>
            <w:tcBorders>
              <w:top w:val="single" w:sz="12" w:space="0" w:color="auto"/>
              <w:left w:val="single" w:sz="8" w:space="0" w:color="auto"/>
              <w:bottom w:val="single" w:sz="12" w:space="0" w:color="auto"/>
              <w:right w:val="single" w:sz="8" w:space="0" w:color="auto"/>
            </w:tcBorders>
            <w:vAlign w:val="bottom"/>
            <w:tcPrChange w:id="17006" w:author="Kazuhiro Takagi" w:date="2017-03-10T01:22:00Z">
              <w:tcPr>
                <w:tcW w:w="1477" w:type="dxa"/>
                <w:tcBorders>
                  <w:top w:val="single" w:sz="12" w:space="0" w:color="auto"/>
                  <w:left w:val="single" w:sz="8" w:space="0" w:color="auto"/>
                  <w:bottom w:val="single" w:sz="12" w:space="0" w:color="auto"/>
                  <w:right w:val="single" w:sz="8" w:space="0" w:color="auto"/>
                </w:tcBorders>
                <w:vAlign w:val="bottom"/>
              </w:tcPr>
            </w:tcPrChange>
          </w:tcPr>
          <w:p w:rsidR="008F4E9C" w:rsidRPr="00272D01" w:rsidRDefault="008F4E9C" w:rsidP="001A2327">
            <w:pPr>
              <w:pStyle w:val="CETextBody"/>
              <w:jc w:val="right"/>
              <w:rPr>
                <w:ins w:id="17007" w:author="Kazuhiro Takagi" w:date="2017-03-10T01:19:00Z"/>
                <w:sz w:val="15"/>
                <w:szCs w:val="15"/>
                <w:lang w:eastAsia="ja-JP"/>
              </w:rPr>
            </w:pPr>
            <w:ins w:id="17008" w:author="Kazuhiro Takagi" w:date="2017-03-10T01:23:00Z">
              <w:r>
                <w:rPr>
                  <w:sz w:val="15"/>
                  <w:szCs w:val="15"/>
                </w:rPr>
                <w:t>20480</w:t>
              </w:r>
            </w:ins>
          </w:p>
        </w:tc>
        <w:tc>
          <w:tcPr>
            <w:tcW w:w="1477" w:type="dxa"/>
            <w:tcBorders>
              <w:top w:val="single" w:sz="12" w:space="0" w:color="auto"/>
              <w:left w:val="single" w:sz="8" w:space="0" w:color="auto"/>
              <w:bottom w:val="single" w:sz="12" w:space="0" w:color="auto"/>
              <w:right w:val="single" w:sz="8" w:space="0" w:color="auto"/>
            </w:tcBorders>
            <w:tcPrChange w:id="17009" w:author="Kazuhiro Takagi" w:date="2017-03-10T01:22:00Z">
              <w:tcPr>
                <w:tcW w:w="1477" w:type="dxa"/>
                <w:tcBorders>
                  <w:top w:val="single" w:sz="12" w:space="0" w:color="auto"/>
                  <w:left w:val="single" w:sz="8" w:space="0" w:color="auto"/>
                  <w:bottom w:val="single" w:sz="12" w:space="0" w:color="auto"/>
                  <w:right w:val="single" w:sz="8" w:space="0" w:color="auto"/>
                </w:tcBorders>
              </w:tcPr>
            </w:tcPrChange>
          </w:tcPr>
          <w:p w:rsidR="008F4E9C" w:rsidRPr="00272D01" w:rsidRDefault="008F4E9C" w:rsidP="001A2327">
            <w:pPr>
              <w:pStyle w:val="CETextBody"/>
              <w:jc w:val="right"/>
              <w:rPr>
                <w:ins w:id="17010" w:author="Kazuhiro Takagi" w:date="2017-03-10T01:19:00Z"/>
                <w:sz w:val="15"/>
                <w:szCs w:val="15"/>
                <w:lang w:eastAsia="ja-JP"/>
              </w:rPr>
            </w:pPr>
            <w:ins w:id="17011" w:author="Kazuhiro Takagi" w:date="2017-03-10T01:19:00Z">
              <w:r>
                <w:rPr>
                  <w:rFonts w:hint="eastAsia"/>
                  <w:sz w:val="15"/>
                  <w:szCs w:val="15"/>
                  <w:lang w:eastAsia="ja-JP"/>
                </w:rPr>
                <w:t>0</w:t>
              </w:r>
            </w:ins>
          </w:p>
        </w:tc>
      </w:tr>
      <w:tr w:rsidR="008F4E9C" w:rsidRPr="00E8715A" w:rsidTr="008F4E9C">
        <w:trPr>
          <w:jc w:val="center"/>
          <w:ins w:id="17012" w:author="Kazuhiro Takagi" w:date="2017-03-10T01:19:00Z"/>
          <w:trPrChange w:id="17013" w:author="Kazuhiro Takagi" w:date="2017-03-10T01:22:00Z">
            <w:trPr>
              <w:wAfter w:w="1477" w:type="dxa"/>
              <w:jc w:val="center"/>
            </w:trPr>
          </w:trPrChange>
        </w:trPr>
        <w:tc>
          <w:tcPr>
            <w:tcW w:w="817" w:type="dxa"/>
            <w:tcBorders>
              <w:top w:val="single" w:sz="12" w:space="0" w:color="auto"/>
              <w:bottom w:val="single" w:sz="4" w:space="0" w:color="auto"/>
              <w:right w:val="single" w:sz="4" w:space="0" w:color="auto"/>
            </w:tcBorders>
            <w:shd w:val="clear" w:color="auto" w:fill="BFBFBF" w:themeFill="background1" w:themeFillShade="BF"/>
            <w:tcPrChange w:id="17014" w:author="Kazuhiro Takagi" w:date="2017-03-10T01:22:00Z">
              <w:tcPr>
                <w:tcW w:w="817" w:type="dxa"/>
                <w:tcBorders>
                  <w:top w:val="single" w:sz="12"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1A2327">
            <w:pPr>
              <w:pStyle w:val="CETextBody"/>
              <w:rPr>
                <w:ins w:id="17015" w:author="Kazuhiro Takagi" w:date="2017-03-10T01:19:00Z"/>
                <w:b/>
                <w:sz w:val="15"/>
                <w:szCs w:val="15"/>
                <w:lang w:eastAsia="ja-JP"/>
              </w:rPr>
            </w:pPr>
            <w:ins w:id="17016" w:author="Kazuhiro Takagi" w:date="2017-03-10T01:19:00Z">
              <w:r w:rsidRPr="00272D01">
                <w:rPr>
                  <w:b/>
                  <w:sz w:val="15"/>
                  <w:szCs w:val="15"/>
                  <w:lang w:eastAsia="ja-JP"/>
                </w:rPr>
                <w:t>1</w:t>
              </w:r>
            </w:ins>
          </w:p>
        </w:tc>
        <w:tc>
          <w:tcPr>
            <w:tcW w:w="1477" w:type="dxa"/>
            <w:tcBorders>
              <w:top w:val="single" w:sz="12" w:space="0" w:color="auto"/>
              <w:left w:val="single" w:sz="4" w:space="0" w:color="auto"/>
              <w:right w:val="single" w:sz="4" w:space="0" w:color="auto"/>
            </w:tcBorders>
            <w:tcPrChange w:id="17017" w:author="Kazuhiro Takagi" w:date="2017-03-10T01:22:00Z">
              <w:tcPr>
                <w:tcW w:w="1477" w:type="dxa"/>
                <w:tcBorders>
                  <w:top w:val="single" w:sz="12" w:space="0" w:color="auto"/>
                  <w:left w:val="single" w:sz="4" w:space="0" w:color="auto"/>
                  <w:right w:val="single" w:sz="4" w:space="0" w:color="auto"/>
                </w:tcBorders>
              </w:tcPr>
            </w:tcPrChange>
          </w:tcPr>
          <w:p w:rsidR="008F4E9C" w:rsidRPr="00272D01" w:rsidRDefault="008F4E9C" w:rsidP="001A2327">
            <w:pPr>
              <w:pStyle w:val="CETextBody"/>
              <w:jc w:val="right"/>
              <w:rPr>
                <w:ins w:id="17018" w:author="Kazuhiro Takagi" w:date="2017-03-10T01:19:00Z"/>
                <w:sz w:val="15"/>
                <w:szCs w:val="15"/>
                <w:lang w:eastAsia="ja-JP"/>
              </w:rPr>
            </w:pPr>
            <w:ins w:id="17019" w:author="Kazuhiro Takagi" w:date="2017-03-10T01:23:00Z">
              <w:r>
                <w:rPr>
                  <w:sz w:val="15"/>
                  <w:szCs w:val="15"/>
                </w:rPr>
                <w:t>20480</w:t>
              </w:r>
            </w:ins>
          </w:p>
        </w:tc>
        <w:tc>
          <w:tcPr>
            <w:tcW w:w="1477" w:type="dxa"/>
            <w:tcBorders>
              <w:top w:val="single" w:sz="12" w:space="0" w:color="auto"/>
              <w:left w:val="single" w:sz="4" w:space="0" w:color="auto"/>
              <w:right w:val="single" w:sz="4" w:space="0" w:color="auto"/>
            </w:tcBorders>
            <w:tcPrChange w:id="17020" w:author="Kazuhiro Takagi" w:date="2017-03-10T01:22:00Z">
              <w:tcPr>
                <w:tcW w:w="1477" w:type="dxa"/>
                <w:tcBorders>
                  <w:top w:val="single" w:sz="12" w:space="0" w:color="auto"/>
                  <w:left w:val="single" w:sz="4" w:space="0" w:color="auto"/>
                  <w:right w:val="single" w:sz="4" w:space="0" w:color="auto"/>
                </w:tcBorders>
              </w:tcPr>
            </w:tcPrChange>
          </w:tcPr>
          <w:p w:rsidR="008F4E9C" w:rsidRPr="00272D01" w:rsidRDefault="008F4E9C" w:rsidP="001A2327">
            <w:pPr>
              <w:pStyle w:val="CETextBody"/>
              <w:jc w:val="right"/>
              <w:rPr>
                <w:ins w:id="17021" w:author="Kazuhiro Takagi" w:date="2017-03-10T01:19:00Z"/>
                <w:sz w:val="15"/>
                <w:szCs w:val="15"/>
                <w:lang w:eastAsia="ja-JP"/>
              </w:rPr>
            </w:pPr>
            <w:ins w:id="17022" w:author="Kazuhiro Takagi" w:date="2017-03-10T01:19:00Z">
              <w:r>
                <w:rPr>
                  <w:rFonts w:hint="eastAsia"/>
                  <w:sz w:val="15"/>
                  <w:szCs w:val="15"/>
                  <w:lang w:eastAsia="ja-JP"/>
                </w:rPr>
                <w:t>0</w:t>
              </w:r>
            </w:ins>
          </w:p>
        </w:tc>
      </w:tr>
      <w:tr w:rsidR="008F4E9C" w:rsidRPr="00E8715A" w:rsidTr="008F4E9C">
        <w:trPr>
          <w:jc w:val="center"/>
          <w:ins w:id="17023" w:author="Kazuhiro Takagi" w:date="2017-03-10T01:19:00Z"/>
          <w:trPrChange w:id="17024"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25"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26" w:author="Kazuhiro Takagi" w:date="2017-03-10T01:19:00Z"/>
                <w:b/>
                <w:sz w:val="15"/>
                <w:szCs w:val="15"/>
                <w:lang w:eastAsia="ja-JP"/>
              </w:rPr>
            </w:pPr>
            <w:ins w:id="17027" w:author="Kazuhiro Takagi" w:date="2017-03-10T01:19:00Z">
              <w:r w:rsidRPr="00272D01">
                <w:rPr>
                  <w:b/>
                  <w:sz w:val="15"/>
                  <w:szCs w:val="15"/>
                  <w:lang w:eastAsia="ja-JP"/>
                </w:rPr>
                <w:t>2</w:t>
              </w:r>
            </w:ins>
          </w:p>
        </w:tc>
        <w:tc>
          <w:tcPr>
            <w:tcW w:w="1477" w:type="dxa"/>
            <w:tcBorders>
              <w:left w:val="single" w:sz="4" w:space="0" w:color="auto"/>
              <w:right w:val="single" w:sz="4" w:space="0" w:color="auto"/>
            </w:tcBorders>
            <w:tcPrChange w:id="17028"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29" w:author="Kazuhiro Takagi" w:date="2017-03-10T01:19:00Z"/>
                <w:sz w:val="15"/>
                <w:szCs w:val="15"/>
                <w:lang w:eastAsia="ja-JP"/>
              </w:rPr>
            </w:pPr>
            <w:ins w:id="17030" w:author="Kazuhiro Takagi" w:date="2017-03-10T01:23:00Z">
              <w:r w:rsidRPr="002875C8">
                <w:rPr>
                  <w:sz w:val="15"/>
                  <w:szCs w:val="15"/>
                </w:rPr>
                <w:t>20480</w:t>
              </w:r>
            </w:ins>
          </w:p>
        </w:tc>
        <w:tc>
          <w:tcPr>
            <w:tcW w:w="1477" w:type="dxa"/>
            <w:tcBorders>
              <w:left w:val="single" w:sz="4" w:space="0" w:color="auto"/>
              <w:right w:val="single" w:sz="4" w:space="0" w:color="auto"/>
            </w:tcBorders>
            <w:tcPrChange w:id="17031"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32" w:author="Kazuhiro Takagi" w:date="2017-03-10T01:19:00Z"/>
                <w:sz w:val="15"/>
                <w:szCs w:val="15"/>
                <w:lang w:eastAsia="ja-JP"/>
              </w:rPr>
            </w:pPr>
            <w:ins w:id="17033" w:author="Kazuhiro Takagi" w:date="2017-03-10T01:19:00Z">
              <w:r>
                <w:rPr>
                  <w:rFonts w:hint="eastAsia"/>
                  <w:sz w:val="15"/>
                  <w:szCs w:val="15"/>
                  <w:lang w:eastAsia="ja-JP"/>
                </w:rPr>
                <w:t>0</w:t>
              </w:r>
            </w:ins>
          </w:p>
        </w:tc>
      </w:tr>
      <w:tr w:rsidR="008F4E9C" w:rsidRPr="00E8715A" w:rsidTr="008F4E9C">
        <w:trPr>
          <w:jc w:val="center"/>
          <w:ins w:id="17034" w:author="Kazuhiro Takagi" w:date="2017-03-10T01:19:00Z"/>
          <w:trPrChange w:id="17035"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36"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37" w:author="Kazuhiro Takagi" w:date="2017-03-10T01:19:00Z"/>
                <w:b/>
                <w:sz w:val="15"/>
                <w:szCs w:val="15"/>
                <w:lang w:eastAsia="ja-JP"/>
              </w:rPr>
            </w:pPr>
            <w:ins w:id="17038" w:author="Kazuhiro Takagi" w:date="2017-03-10T01:19:00Z">
              <w:r w:rsidRPr="00272D01">
                <w:rPr>
                  <w:b/>
                  <w:sz w:val="15"/>
                  <w:szCs w:val="15"/>
                  <w:lang w:eastAsia="ja-JP"/>
                </w:rPr>
                <w:t>3</w:t>
              </w:r>
            </w:ins>
          </w:p>
        </w:tc>
        <w:tc>
          <w:tcPr>
            <w:tcW w:w="1477" w:type="dxa"/>
            <w:tcBorders>
              <w:left w:val="single" w:sz="4" w:space="0" w:color="auto"/>
              <w:right w:val="single" w:sz="4" w:space="0" w:color="auto"/>
            </w:tcBorders>
            <w:tcPrChange w:id="17039"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40" w:author="Kazuhiro Takagi" w:date="2017-03-10T01:19:00Z"/>
                <w:sz w:val="15"/>
                <w:szCs w:val="15"/>
                <w:lang w:eastAsia="ja-JP"/>
              </w:rPr>
            </w:pPr>
            <w:ins w:id="17041" w:author="Kazuhiro Takagi" w:date="2017-03-10T01:23:00Z">
              <w:r w:rsidRPr="002875C8">
                <w:rPr>
                  <w:sz w:val="15"/>
                  <w:szCs w:val="15"/>
                </w:rPr>
                <w:t>20480</w:t>
              </w:r>
            </w:ins>
          </w:p>
        </w:tc>
        <w:tc>
          <w:tcPr>
            <w:tcW w:w="1477" w:type="dxa"/>
            <w:tcBorders>
              <w:left w:val="single" w:sz="4" w:space="0" w:color="auto"/>
              <w:right w:val="single" w:sz="4" w:space="0" w:color="auto"/>
            </w:tcBorders>
            <w:tcPrChange w:id="17042"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43" w:author="Kazuhiro Takagi" w:date="2017-03-10T01:19:00Z"/>
                <w:sz w:val="15"/>
                <w:szCs w:val="15"/>
                <w:lang w:eastAsia="ja-JP"/>
              </w:rPr>
            </w:pPr>
            <w:ins w:id="17044" w:author="Kazuhiro Takagi" w:date="2017-03-10T01:19:00Z">
              <w:r>
                <w:rPr>
                  <w:rFonts w:hint="eastAsia"/>
                  <w:sz w:val="15"/>
                  <w:szCs w:val="15"/>
                  <w:lang w:eastAsia="ja-JP"/>
                </w:rPr>
                <w:t>0</w:t>
              </w:r>
            </w:ins>
          </w:p>
        </w:tc>
      </w:tr>
      <w:tr w:rsidR="008F4E9C" w:rsidRPr="00E8715A" w:rsidTr="008F4E9C">
        <w:trPr>
          <w:jc w:val="center"/>
          <w:ins w:id="17045" w:author="Kazuhiro Takagi" w:date="2017-03-10T01:19:00Z"/>
          <w:trPrChange w:id="17046"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47"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48" w:author="Kazuhiro Takagi" w:date="2017-03-10T01:19:00Z"/>
                <w:b/>
                <w:sz w:val="15"/>
                <w:szCs w:val="15"/>
                <w:lang w:eastAsia="ja-JP"/>
              </w:rPr>
            </w:pPr>
            <w:ins w:id="17049" w:author="Kazuhiro Takagi" w:date="2017-03-10T01:19:00Z">
              <w:r w:rsidRPr="00272D01">
                <w:rPr>
                  <w:b/>
                  <w:sz w:val="15"/>
                  <w:szCs w:val="15"/>
                  <w:lang w:eastAsia="ja-JP"/>
                </w:rPr>
                <w:t>4</w:t>
              </w:r>
            </w:ins>
          </w:p>
        </w:tc>
        <w:tc>
          <w:tcPr>
            <w:tcW w:w="1477" w:type="dxa"/>
            <w:tcBorders>
              <w:left w:val="single" w:sz="4" w:space="0" w:color="auto"/>
              <w:right w:val="single" w:sz="4" w:space="0" w:color="auto"/>
            </w:tcBorders>
            <w:tcPrChange w:id="17050"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51" w:author="Kazuhiro Takagi" w:date="2017-03-10T01:19:00Z"/>
                <w:sz w:val="15"/>
                <w:szCs w:val="15"/>
                <w:lang w:eastAsia="ja-JP"/>
              </w:rPr>
            </w:pPr>
            <w:ins w:id="17052" w:author="Kazuhiro Takagi" w:date="2017-03-10T01:23:00Z">
              <w:r w:rsidRPr="002875C8">
                <w:rPr>
                  <w:sz w:val="15"/>
                  <w:szCs w:val="15"/>
                </w:rPr>
                <w:t>20480</w:t>
              </w:r>
            </w:ins>
          </w:p>
        </w:tc>
        <w:tc>
          <w:tcPr>
            <w:tcW w:w="1477" w:type="dxa"/>
            <w:tcBorders>
              <w:left w:val="single" w:sz="4" w:space="0" w:color="auto"/>
              <w:right w:val="single" w:sz="4" w:space="0" w:color="auto"/>
            </w:tcBorders>
            <w:tcPrChange w:id="17053"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54" w:author="Kazuhiro Takagi" w:date="2017-03-10T01:19:00Z"/>
                <w:sz w:val="15"/>
                <w:szCs w:val="15"/>
                <w:lang w:eastAsia="ja-JP"/>
              </w:rPr>
            </w:pPr>
            <w:ins w:id="17055" w:author="Kazuhiro Takagi" w:date="2017-03-10T01:19:00Z">
              <w:r>
                <w:rPr>
                  <w:rFonts w:hint="eastAsia"/>
                  <w:sz w:val="15"/>
                  <w:szCs w:val="15"/>
                  <w:lang w:eastAsia="ja-JP"/>
                </w:rPr>
                <w:t>0</w:t>
              </w:r>
            </w:ins>
          </w:p>
        </w:tc>
      </w:tr>
      <w:tr w:rsidR="008F4E9C" w:rsidRPr="00E8715A" w:rsidTr="008F4E9C">
        <w:trPr>
          <w:jc w:val="center"/>
          <w:ins w:id="17056" w:author="Kazuhiro Takagi" w:date="2017-03-10T01:19:00Z"/>
          <w:trPrChange w:id="17057"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58"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59" w:author="Kazuhiro Takagi" w:date="2017-03-10T01:19:00Z"/>
                <w:b/>
                <w:sz w:val="15"/>
                <w:szCs w:val="15"/>
                <w:lang w:eastAsia="ja-JP"/>
              </w:rPr>
            </w:pPr>
            <w:ins w:id="17060" w:author="Kazuhiro Takagi" w:date="2017-03-10T01:19:00Z">
              <w:r w:rsidRPr="00272D01">
                <w:rPr>
                  <w:b/>
                  <w:sz w:val="15"/>
                  <w:szCs w:val="15"/>
                  <w:lang w:eastAsia="ja-JP"/>
                </w:rPr>
                <w:t>5</w:t>
              </w:r>
            </w:ins>
          </w:p>
        </w:tc>
        <w:tc>
          <w:tcPr>
            <w:tcW w:w="1477" w:type="dxa"/>
            <w:tcBorders>
              <w:left w:val="single" w:sz="4" w:space="0" w:color="auto"/>
              <w:right w:val="single" w:sz="4" w:space="0" w:color="auto"/>
            </w:tcBorders>
            <w:tcPrChange w:id="17061"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62" w:author="Kazuhiro Takagi" w:date="2017-03-10T01:19:00Z"/>
                <w:sz w:val="15"/>
                <w:szCs w:val="15"/>
                <w:lang w:eastAsia="ja-JP"/>
              </w:rPr>
            </w:pPr>
            <w:ins w:id="17063" w:author="Kazuhiro Takagi" w:date="2017-03-10T01:23:00Z">
              <w:r w:rsidRPr="002875C8">
                <w:rPr>
                  <w:sz w:val="15"/>
                  <w:szCs w:val="15"/>
                </w:rPr>
                <w:t>20480</w:t>
              </w:r>
            </w:ins>
          </w:p>
        </w:tc>
        <w:tc>
          <w:tcPr>
            <w:tcW w:w="1477" w:type="dxa"/>
            <w:tcBorders>
              <w:left w:val="single" w:sz="4" w:space="0" w:color="auto"/>
              <w:right w:val="single" w:sz="4" w:space="0" w:color="auto"/>
            </w:tcBorders>
            <w:tcPrChange w:id="17064"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65" w:author="Kazuhiro Takagi" w:date="2017-03-10T01:19:00Z"/>
                <w:sz w:val="15"/>
                <w:szCs w:val="15"/>
                <w:lang w:eastAsia="ja-JP"/>
              </w:rPr>
            </w:pPr>
            <w:ins w:id="17066" w:author="Kazuhiro Takagi" w:date="2017-03-10T01:19:00Z">
              <w:r>
                <w:rPr>
                  <w:rFonts w:hint="eastAsia"/>
                  <w:sz w:val="15"/>
                  <w:szCs w:val="15"/>
                  <w:lang w:eastAsia="ja-JP"/>
                </w:rPr>
                <w:t>0</w:t>
              </w:r>
            </w:ins>
          </w:p>
        </w:tc>
      </w:tr>
      <w:tr w:rsidR="008F4E9C" w:rsidRPr="00E8715A" w:rsidTr="008F4E9C">
        <w:trPr>
          <w:jc w:val="center"/>
          <w:ins w:id="17067" w:author="Kazuhiro Takagi" w:date="2017-03-10T01:19:00Z"/>
          <w:trPrChange w:id="17068"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69"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70" w:author="Kazuhiro Takagi" w:date="2017-03-10T01:19:00Z"/>
                <w:b/>
                <w:sz w:val="15"/>
                <w:szCs w:val="15"/>
                <w:lang w:eastAsia="ja-JP"/>
              </w:rPr>
            </w:pPr>
            <w:ins w:id="17071" w:author="Kazuhiro Takagi" w:date="2017-03-10T01:19:00Z">
              <w:r w:rsidRPr="00272D01">
                <w:rPr>
                  <w:b/>
                  <w:sz w:val="15"/>
                  <w:szCs w:val="15"/>
                  <w:lang w:eastAsia="ja-JP"/>
                </w:rPr>
                <w:t>6</w:t>
              </w:r>
            </w:ins>
          </w:p>
        </w:tc>
        <w:tc>
          <w:tcPr>
            <w:tcW w:w="1477" w:type="dxa"/>
            <w:tcBorders>
              <w:left w:val="single" w:sz="4" w:space="0" w:color="auto"/>
              <w:right w:val="single" w:sz="4" w:space="0" w:color="auto"/>
            </w:tcBorders>
            <w:tcPrChange w:id="17072"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73" w:author="Kazuhiro Takagi" w:date="2017-03-10T01:19:00Z"/>
                <w:sz w:val="15"/>
                <w:szCs w:val="15"/>
                <w:lang w:eastAsia="ja-JP"/>
              </w:rPr>
            </w:pPr>
            <w:ins w:id="17074" w:author="Kazuhiro Takagi" w:date="2017-03-10T01:23:00Z">
              <w:r w:rsidRPr="002875C8">
                <w:rPr>
                  <w:sz w:val="15"/>
                  <w:szCs w:val="15"/>
                </w:rPr>
                <w:t>20480</w:t>
              </w:r>
            </w:ins>
          </w:p>
        </w:tc>
        <w:tc>
          <w:tcPr>
            <w:tcW w:w="1477" w:type="dxa"/>
            <w:tcBorders>
              <w:left w:val="single" w:sz="4" w:space="0" w:color="auto"/>
              <w:right w:val="single" w:sz="4" w:space="0" w:color="auto"/>
            </w:tcBorders>
            <w:tcPrChange w:id="17075"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76" w:author="Kazuhiro Takagi" w:date="2017-03-10T01:19:00Z"/>
                <w:sz w:val="15"/>
                <w:szCs w:val="15"/>
                <w:lang w:eastAsia="ja-JP"/>
              </w:rPr>
            </w:pPr>
            <w:ins w:id="17077" w:author="Kazuhiro Takagi" w:date="2017-03-10T01:19:00Z">
              <w:r>
                <w:rPr>
                  <w:rFonts w:hint="eastAsia"/>
                  <w:sz w:val="15"/>
                  <w:szCs w:val="15"/>
                  <w:lang w:eastAsia="ja-JP"/>
                </w:rPr>
                <w:t>0</w:t>
              </w:r>
            </w:ins>
          </w:p>
        </w:tc>
      </w:tr>
      <w:tr w:rsidR="008F4E9C" w:rsidRPr="00E8715A" w:rsidTr="008F4E9C">
        <w:trPr>
          <w:jc w:val="center"/>
          <w:ins w:id="17078" w:author="Kazuhiro Takagi" w:date="2017-03-10T01:19:00Z"/>
          <w:trPrChange w:id="17079"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80"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81" w:author="Kazuhiro Takagi" w:date="2017-03-10T01:19:00Z"/>
                <w:b/>
                <w:sz w:val="15"/>
                <w:szCs w:val="15"/>
                <w:lang w:eastAsia="ja-JP"/>
              </w:rPr>
            </w:pPr>
            <w:ins w:id="17082" w:author="Kazuhiro Takagi" w:date="2017-03-10T01:19:00Z">
              <w:r w:rsidRPr="00272D01">
                <w:rPr>
                  <w:b/>
                  <w:sz w:val="15"/>
                  <w:szCs w:val="15"/>
                  <w:lang w:eastAsia="ja-JP"/>
                </w:rPr>
                <w:t>7</w:t>
              </w:r>
            </w:ins>
          </w:p>
        </w:tc>
        <w:tc>
          <w:tcPr>
            <w:tcW w:w="1477" w:type="dxa"/>
            <w:tcBorders>
              <w:left w:val="single" w:sz="4" w:space="0" w:color="auto"/>
              <w:right w:val="single" w:sz="4" w:space="0" w:color="auto"/>
            </w:tcBorders>
            <w:tcPrChange w:id="17083"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84" w:author="Kazuhiro Takagi" w:date="2017-03-10T01:19:00Z"/>
                <w:sz w:val="15"/>
                <w:szCs w:val="15"/>
                <w:lang w:eastAsia="ja-JP"/>
              </w:rPr>
            </w:pPr>
            <w:ins w:id="17085" w:author="Kazuhiro Takagi" w:date="2017-03-10T01:23:00Z">
              <w:r w:rsidRPr="002875C8">
                <w:rPr>
                  <w:sz w:val="15"/>
                  <w:szCs w:val="15"/>
                </w:rPr>
                <w:t>20480</w:t>
              </w:r>
            </w:ins>
          </w:p>
        </w:tc>
        <w:tc>
          <w:tcPr>
            <w:tcW w:w="1477" w:type="dxa"/>
            <w:tcBorders>
              <w:left w:val="single" w:sz="4" w:space="0" w:color="auto"/>
              <w:right w:val="single" w:sz="4" w:space="0" w:color="auto"/>
            </w:tcBorders>
            <w:tcPrChange w:id="17086"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87" w:author="Kazuhiro Takagi" w:date="2017-03-10T01:19:00Z"/>
                <w:sz w:val="15"/>
                <w:szCs w:val="15"/>
                <w:lang w:eastAsia="ja-JP"/>
              </w:rPr>
            </w:pPr>
            <w:ins w:id="17088" w:author="Kazuhiro Takagi" w:date="2017-03-10T01:19:00Z">
              <w:r>
                <w:rPr>
                  <w:rFonts w:hint="eastAsia"/>
                  <w:sz w:val="15"/>
                  <w:szCs w:val="15"/>
                  <w:lang w:eastAsia="ja-JP"/>
                </w:rPr>
                <w:t>0</w:t>
              </w:r>
            </w:ins>
          </w:p>
        </w:tc>
      </w:tr>
      <w:tr w:rsidR="008F4E9C" w:rsidRPr="00E8715A" w:rsidTr="008F4E9C">
        <w:trPr>
          <w:jc w:val="center"/>
          <w:ins w:id="17089" w:author="Kazuhiro Takagi" w:date="2017-03-10T01:19:00Z"/>
          <w:trPrChange w:id="17090" w:author="Kazuhiro Takagi" w:date="2017-03-10T01:22:00Z">
            <w:trPr>
              <w:wAfter w:w="1477" w:type="dxa"/>
              <w:jc w:val="center"/>
            </w:trPr>
          </w:trPrChange>
        </w:trPr>
        <w:tc>
          <w:tcPr>
            <w:tcW w:w="817" w:type="dxa"/>
            <w:tcBorders>
              <w:top w:val="single" w:sz="4" w:space="0" w:color="auto"/>
              <w:bottom w:val="single" w:sz="4" w:space="0" w:color="auto"/>
              <w:right w:val="single" w:sz="4" w:space="0" w:color="auto"/>
            </w:tcBorders>
            <w:shd w:val="clear" w:color="auto" w:fill="BFBFBF" w:themeFill="background1" w:themeFillShade="BF"/>
            <w:tcPrChange w:id="17091" w:author="Kazuhiro Takagi" w:date="2017-03-10T01:22:00Z">
              <w:tcPr>
                <w:tcW w:w="817" w:type="dxa"/>
                <w:tcBorders>
                  <w:top w:val="single" w:sz="4" w:space="0" w:color="auto"/>
                  <w:bottom w:val="single" w:sz="4" w:space="0" w:color="auto"/>
                  <w:right w:val="single" w:sz="4" w:space="0" w:color="auto"/>
                </w:tcBorders>
                <w:shd w:val="clear" w:color="auto" w:fill="BFBFBF" w:themeFill="background1" w:themeFillShade="BF"/>
              </w:tcPr>
            </w:tcPrChange>
          </w:tcPr>
          <w:p w:rsidR="008F4E9C" w:rsidRPr="00272D01" w:rsidRDefault="008F4E9C" w:rsidP="008F4E9C">
            <w:pPr>
              <w:pStyle w:val="CETextBody"/>
              <w:rPr>
                <w:ins w:id="17092" w:author="Kazuhiro Takagi" w:date="2017-03-10T01:19:00Z"/>
                <w:b/>
                <w:sz w:val="15"/>
                <w:szCs w:val="15"/>
                <w:lang w:eastAsia="ja-JP"/>
              </w:rPr>
            </w:pPr>
            <w:ins w:id="17093" w:author="Kazuhiro Takagi" w:date="2017-03-10T01:19:00Z">
              <w:r w:rsidRPr="00272D01">
                <w:rPr>
                  <w:b/>
                  <w:sz w:val="15"/>
                  <w:szCs w:val="15"/>
                  <w:lang w:eastAsia="ja-JP"/>
                </w:rPr>
                <w:t>8</w:t>
              </w:r>
            </w:ins>
          </w:p>
        </w:tc>
        <w:tc>
          <w:tcPr>
            <w:tcW w:w="1477" w:type="dxa"/>
            <w:tcBorders>
              <w:left w:val="single" w:sz="4" w:space="0" w:color="auto"/>
              <w:right w:val="single" w:sz="4" w:space="0" w:color="auto"/>
            </w:tcBorders>
            <w:tcPrChange w:id="17094"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95" w:author="Kazuhiro Takagi" w:date="2017-03-10T01:19:00Z"/>
                <w:sz w:val="15"/>
                <w:szCs w:val="15"/>
                <w:lang w:eastAsia="ja-JP"/>
              </w:rPr>
            </w:pPr>
            <w:ins w:id="17096" w:author="Kazuhiro Takagi" w:date="2017-03-10T01:23:00Z">
              <w:r w:rsidRPr="002875C8">
                <w:rPr>
                  <w:sz w:val="15"/>
                  <w:szCs w:val="15"/>
                </w:rPr>
                <w:t>20480</w:t>
              </w:r>
            </w:ins>
          </w:p>
        </w:tc>
        <w:tc>
          <w:tcPr>
            <w:tcW w:w="1477" w:type="dxa"/>
            <w:tcBorders>
              <w:left w:val="single" w:sz="4" w:space="0" w:color="auto"/>
              <w:right w:val="single" w:sz="4" w:space="0" w:color="auto"/>
            </w:tcBorders>
            <w:tcPrChange w:id="17097" w:author="Kazuhiro Takagi" w:date="2017-03-10T01:22:00Z">
              <w:tcPr>
                <w:tcW w:w="1477" w:type="dxa"/>
                <w:tcBorders>
                  <w:left w:val="single" w:sz="4" w:space="0" w:color="auto"/>
                  <w:right w:val="single" w:sz="4" w:space="0" w:color="auto"/>
                </w:tcBorders>
              </w:tcPr>
            </w:tcPrChange>
          </w:tcPr>
          <w:p w:rsidR="008F4E9C" w:rsidRPr="00272D01" w:rsidRDefault="008F4E9C" w:rsidP="008F4E9C">
            <w:pPr>
              <w:pStyle w:val="CETextBody"/>
              <w:jc w:val="right"/>
              <w:rPr>
                <w:ins w:id="17098" w:author="Kazuhiro Takagi" w:date="2017-03-10T01:19:00Z"/>
                <w:sz w:val="15"/>
                <w:szCs w:val="15"/>
                <w:lang w:eastAsia="ja-JP"/>
              </w:rPr>
            </w:pPr>
            <w:ins w:id="17099" w:author="Kazuhiro Takagi" w:date="2017-03-10T01:19:00Z">
              <w:r>
                <w:rPr>
                  <w:rFonts w:hint="eastAsia"/>
                  <w:sz w:val="15"/>
                  <w:szCs w:val="15"/>
                  <w:lang w:eastAsia="ja-JP"/>
                </w:rPr>
                <w:t>0</w:t>
              </w:r>
            </w:ins>
          </w:p>
        </w:tc>
      </w:tr>
      <w:tr w:rsidR="008F4E9C" w:rsidRPr="00E8715A" w:rsidTr="008F4E9C">
        <w:trPr>
          <w:jc w:val="center"/>
          <w:ins w:id="17100"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ins w:id="17101" w:author="Kazuhiro Takagi" w:date="2017-03-10T01:19:00Z"/>
                <w:b/>
                <w:sz w:val="15"/>
                <w:szCs w:val="15"/>
                <w:lang w:eastAsia="ja-JP"/>
              </w:rPr>
            </w:pPr>
            <w:ins w:id="17102" w:author="Kazuhiro Takagi" w:date="2017-03-10T01:19:00Z">
              <w:r w:rsidRPr="00272D01">
                <w:rPr>
                  <w:b/>
                  <w:sz w:val="15"/>
                  <w:szCs w:val="15"/>
                  <w:lang w:eastAsia="ja-JP"/>
                </w:rPr>
                <w:t>9</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103" w:author="Kazuhiro Takagi" w:date="2017-03-10T01:19:00Z"/>
                <w:sz w:val="15"/>
                <w:szCs w:val="15"/>
                <w:lang w:eastAsia="ja-JP"/>
              </w:rPr>
            </w:pPr>
            <w:ins w:id="17104" w:author="Kazuhiro Takagi" w:date="2017-03-10T01:24:00Z">
              <w:r w:rsidRPr="001B2E93">
                <w:rPr>
                  <w:sz w:val="15"/>
                  <w:szCs w:val="15"/>
                </w:rPr>
                <w:t>20480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105" w:author="Kazuhiro Takagi" w:date="2017-03-10T01:19:00Z"/>
                <w:sz w:val="15"/>
                <w:szCs w:val="15"/>
                <w:lang w:eastAsia="ja-JP"/>
              </w:rPr>
            </w:pPr>
            <w:ins w:id="17106" w:author="Kazuhiro Takagi" w:date="2017-03-10T01:24:00Z">
              <w:r>
                <w:rPr>
                  <w:sz w:val="15"/>
                  <w:szCs w:val="15"/>
                </w:rPr>
                <w:t>0</w:t>
              </w:r>
            </w:ins>
          </w:p>
        </w:tc>
      </w:tr>
      <w:tr w:rsidR="008F4E9C" w:rsidRPr="00E8715A" w:rsidTr="008F4E9C">
        <w:trPr>
          <w:jc w:val="center"/>
          <w:ins w:id="17107"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8F4E9C">
            <w:pPr>
              <w:pStyle w:val="CETextBody"/>
              <w:rPr>
                <w:ins w:id="17108" w:author="Kazuhiro Takagi" w:date="2017-03-10T01:19:00Z"/>
                <w:b/>
                <w:sz w:val="15"/>
                <w:szCs w:val="15"/>
                <w:lang w:eastAsia="ja-JP"/>
              </w:rPr>
            </w:pPr>
            <w:ins w:id="17109" w:author="Kazuhiro Takagi" w:date="2017-03-10T01:19:00Z">
              <w:r w:rsidRPr="00272D01">
                <w:rPr>
                  <w:b/>
                  <w:sz w:val="15"/>
                  <w:szCs w:val="15"/>
                  <w:lang w:eastAsia="ja-JP"/>
                </w:rPr>
                <w:t>10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110" w:author="Kazuhiro Takagi" w:date="2017-03-10T01:19:00Z"/>
                <w:sz w:val="15"/>
                <w:szCs w:val="15"/>
                <w:lang w:eastAsia="ja-JP"/>
              </w:rPr>
            </w:pPr>
            <w:ins w:id="17111" w:author="Kazuhiro Takagi" w:date="2017-03-10T01:24:00Z">
              <w:r w:rsidRPr="001B2E93">
                <w:rPr>
                  <w:sz w:val="15"/>
                  <w:szCs w:val="15"/>
                </w:rPr>
                <w:t>20480</w:t>
              </w:r>
            </w:ins>
          </w:p>
        </w:tc>
        <w:tc>
          <w:tcPr>
            <w:tcW w:w="1477" w:type="dxa"/>
            <w:tcBorders>
              <w:left w:val="single" w:sz="4" w:space="0" w:color="auto"/>
              <w:right w:val="single" w:sz="4" w:space="0" w:color="auto"/>
            </w:tcBorders>
          </w:tcPr>
          <w:p w:rsidR="008F4E9C" w:rsidRPr="00272D01" w:rsidRDefault="008F4E9C" w:rsidP="008F4E9C">
            <w:pPr>
              <w:pStyle w:val="CETextBody"/>
              <w:jc w:val="right"/>
              <w:rPr>
                <w:ins w:id="17112" w:author="Kazuhiro Takagi" w:date="2017-03-10T01:19:00Z"/>
                <w:sz w:val="15"/>
                <w:szCs w:val="15"/>
                <w:lang w:eastAsia="ja-JP"/>
              </w:rPr>
            </w:pPr>
            <w:ins w:id="17113" w:author="Kazuhiro Takagi" w:date="2017-03-10T01:24:00Z">
              <w:r>
                <w:rPr>
                  <w:sz w:val="15"/>
                  <w:szCs w:val="15"/>
                </w:rPr>
                <w:t>0</w:t>
              </w:r>
            </w:ins>
          </w:p>
        </w:tc>
      </w:tr>
    </w:tbl>
    <w:p w:rsidR="008F4E9C" w:rsidRDefault="008F4E9C" w:rsidP="008F4E9C">
      <w:pPr>
        <w:pStyle w:val="CETextBody"/>
        <w:rPr>
          <w:ins w:id="17114" w:author="Kazuhiro Takagi" w:date="2017-03-10T01:19:00Z"/>
          <w:rFonts w:asciiTheme="majorHAnsi" w:hAnsiTheme="majorHAnsi" w:cstheme="majorHAnsi"/>
          <w:lang w:val="en-US" w:eastAsia="ja-JP"/>
        </w:rPr>
      </w:pPr>
    </w:p>
    <w:p w:rsidR="008F4E9C" w:rsidRPr="005972B5" w:rsidRDefault="008F4E9C" w:rsidP="008F4E9C">
      <w:pPr>
        <w:pStyle w:val="Caption"/>
        <w:rPr>
          <w:ins w:id="17115" w:author="Kazuhiro Takagi" w:date="2017-03-10T01:19:00Z"/>
          <w:b w:val="0"/>
          <w:szCs w:val="22"/>
          <w:lang w:val="en-US" w:eastAsia="ja-JP"/>
        </w:rPr>
      </w:pPr>
      <w:ins w:id="17116"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7117"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7118" w:author="Huy Duc. Nguyen" w:date="2017-08-28T16:38:00Z">
        <w:r w:rsidR="003B19D6">
          <w:rPr>
            <w:noProof/>
            <w:sz w:val="22"/>
            <w:szCs w:val="22"/>
          </w:rPr>
          <w:t>85</w:t>
        </w:r>
      </w:ins>
      <w:ins w:id="17119" w:author="Kazuhiro Takagi" w:date="2017-03-10T01:19:00Z">
        <w:r w:rsidRPr="005972B5">
          <w:rPr>
            <w:sz w:val="22"/>
            <w:szCs w:val="22"/>
          </w:rPr>
          <w:fldChar w:fldCharType="end"/>
        </w:r>
        <w:r w:rsidRPr="005972B5">
          <w:rPr>
            <w:sz w:val="22"/>
            <w:szCs w:val="22"/>
            <w:lang w:eastAsia="ja-JP"/>
          </w:rPr>
          <w:t xml:space="preserve">: </w:t>
        </w:r>
        <w:r>
          <w:rPr>
            <w:rFonts w:hint="eastAsia"/>
            <w:sz w:val="22"/>
            <w:szCs w:val="22"/>
            <w:lang w:eastAsia="ja-JP"/>
          </w:rPr>
          <w:t>Used heap memory</w:t>
        </w:r>
      </w:ins>
    </w:p>
    <w:tbl>
      <w:tblPr>
        <w:tblStyle w:val="TableGrid"/>
        <w:tblW w:w="0" w:type="auto"/>
        <w:jc w:val="center"/>
        <w:tblLayout w:type="fixed"/>
        <w:tblLook w:val="04A0" w:firstRow="1" w:lastRow="0" w:firstColumn="1" w:lastColumn="0" w:noHBand="0" w:noVBand="1"/>
      </w:tblPr>
      <w:tblGrid>
        <w:gridCol w:w="817"/>
        <w:gridCol w:w="1477"/>
        <w:gridCol w:w="1477"/>
      </w:tblGrid>
      <w:tr w:rsidR="008F4E9C" w:rsidRPr="00207443" w:rsidTr="001A2327">
        <w:trPr>
          <w:jc w:val="center"/>
          <w:ins w:id="17120" w:author="Kazuhiro Takagi" w:date="2017-03-10T01:19:00Z"/>
        </w:trPr>
        <w:tc>
          <w:tcPr>
            <w:tcW w:w="817" w:type="dxa"/>
            <w:tcBorders>
              <w:bottom w:val="single" w:sz="12" w:space="0" w:color="auto"/>
              <w:right w:val="single" w:sz="4" w:space="0" w:color="auto"/>
            </w:tcBorders>
            <w:shd w:val="clear" w:color="auto" w:fill="BFBFBF" w:themeFill="background1" w:themeFillShade="BF"/>
          </w:tcPr>
          <w:p w:rsidR="008F4E9C" w:rsidRPr="00272D01" w:rsidRDefault="008F4E9C" w:rsidP="001A2327">
            <w:pPr>
              <w:pStyle w:val="CETextBody"/>
              <w:jc w:val="center"/>
              <w:rPr>
                <w:ins w:id="17121" w:author="Kazuhiro Takagi" w:date="2017-03-10T01:19:00Z"/>
                <w:sz w:val="15"/>
                <w:szCs w:val="15"/>
                <w:lang w:eastAsia="ja-JP"/>
              </w:rPr>
            </w:pPr>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ins w:id="17122" w:author="Kazuhiro Takagi" w:date="2017-03-10T01:19:00Z"/>
                <w:b/>
                <w:sz w:val="15"/>
                <w:szCs w:val="15"/>
                <w:lang w:eastAsia="ja-JP"/>
              </w:rPr>
            </w:pPr>
            <w:ins w:id="17123" w:author="Kazuhiro Takagi" w:date="2017-03-10T01:19:00Z">
              <w:r w:rsidRPr="00A3292C">
                <w:rPr>
                  <w:b/>
                  <w:sz w:val="15"/>
                  <w:szCs w:val="15"/>
                  <w:lang w:eastAsia="ja-JP"/>
                </w:rPr>
                <w:t>Sakura</w:t>
              </w:r>
            </w:ins>
          </w:p>
          <w:p w:rsidR="008F4E9C" w:rsidRPr="00272D01" w:rsidRDefault="008F4E9C" w:rsidP="001A2327">
            <w:pPr>
              <w:pStyle w:val="CETextBody"/>
              <w:jc w:val="center"/>
              <w:rPr>
                <w:ins w:id="17124" w:author="Kazuhiro Takagi" w:date="2017-03-10T01:19:00Z"/>
                <w:b/>
                <w:sz w:val="15"/>
                <w:szCs w:val="15"/>
                <w:lang w:eastAsia="ja-JP"/>
              </w:rPr>
            </w:pPr>
            <w:ins w:id="17125" w:author="Kazuhiro Takagi" w:date="2017-03-10T01:19:00Z">
              <w:r w:rsidRPr="00A3292C">
                <w:rPr>
                  <w:b/>
                  <w:sz w:val="15"/>
                  <w:szCs w:val="15"/>
                  <w:lang w:eastAsia="ja-JP"/>
                </w:rPr>
                <w:t>(Byte)</w:t>
              </w:r>
            </w:ins>
          </w:p>
        </w:tc>
        <w:tc>
          <w:tcPr>
            <w:tcW w:w="1477" w:type="dxa"/>
            <w:tcBorders>
              <w:bottom w:val="single" w:sz="12" w:space="0" w:color="auto"/>
              <w:right w:val="single" w:sz="4" w:space="0" w:color="auto"/>
            </w:tcBorders>
            <w:shd w:val="clear" w:color="auto" w:fill="BFBFBF" w:themeFill="background1" w:themeFillShade="BF"/>
          </w:tcPr>
          <w:p w:rsidR="008F4E9C" w:rsidRPr="00A3292C" w:rsidRDefault="008F4E9C" w:rsidP="001A2327">
            <w:pPr>
              <w:pStyle w:val="CETextBody"/>
              <w:jc w:val="center"/>
              <w:rPr>
                <w:ins w:id="17126" w:author="Kazuhiro Takagi" w:date="2017-03-10T01:19:00Z"/>
                <w:b/>
                <w:sz w:val="15"/>
                <w:szCs w:val="15"/>
                <w:lang w:eastAsia="ja-JP"/>
              </w:rPr>
            </w:pPr>
            <w:ins w:id="17127" w:author="Kazuhiro Takagi" w:date="2017-03-10T01:19:00Z">
              <w:r w:rsidRPr="00272D01">
                <w:rPr>
                  <w:b/>
                  <w:sz w:val="15"/>
                  <w:szCs w:val="15"/>
                  <w:lang w:val="en-US" w:eastAsia="ja-JP"/>
                </w:rPr>
                <w:t>FBServer</w:t>
              </w:r>
            </w:ins>
          </w:p>
          <w:p w:rsidR="008F4E9C" w:rsidRPr="00272D01" w:rsidRDefault="008F4E9C" w:rsidP="001A2327">
            <w:pPr>
              <w:pStyle w:val="CETextBody"/>
              <w:jc w:val="center"/>
              <w:rPr>
                <w:ins w:id="17128" w:author="Kazuhiro Takagi" w:date="2017-03-10T01:19:00Z"/>
                <w:b/>
                <w:sz w:val="15"/>
                <w:szCs w:val="15"/>
                <w:lang w:eastAsia="ja-JP"/>
              </w:rPr>
            </w:pPr>
            <w:ins w:id="17129" w:author="Kazuhiro Takagi" w:date="2017-03-10T01:19:00Z">
              <w:r w:rsidRPr="00A3292C">
                <w:rPr>
                  <w:b/>
                  <w:sz w:val="15"/>
                  <w:szCs w:val="15"/>
                  <w:lang w:eastAsia="ja-JP"/>
                </w:rPr>
                <w:t>(Byte)</w:t>
              </w:r>
            </w:ins>
          </w:p>
        </w:tc>
      </w:tr>
      <w:tr w:rsidR="008F4E9C" w:rsidRPr="00E8715A" w:rsidTr="001A2327">
        <w:trPr>
          <w:jc w:val="center"/>
          <w:ins w:id="17130" w:author="Kazuhiro Takagi" w:date="2017-03-10T01:19:00Z"/>
        </w:trPr>
        <w:tc>
          <w:tcPr>
            <w:tcW w:w="817" w:type="dxa"/>
            <w:tcBorders>
              <w:top w:val="single" w:sz="12" w:space="0" w:color="auto"/>
              <w:left w:val="single" w:sz="12" w:space="0" w:color="auto"/>
              <w:bottom w:val="single" w:sz="12" w:space="0" w:color="auto"/>
              <w:right w:val="single" w:sz="8" w:space="0" w:color="auto"/>
            </w:tcBorders>
            <w:shd w:val="clear" w:color="auto" w:fill="BFBFBF" w:themeFill="background1" w:themeFillShade="BF"/>
          </w:tcPr>
          <w:p w:rsidR="008F4E9C" w:rsidRPr="00272D01" w:rsidRDefault="008F4E9C" w:rsidP="001A2327">
            <w:pPr>
              <w:pStyle w:val="CETextBody"/>
              <w:rPr>
                <w:ins w:id="17131" w:author="Kazuhiro Takagi" w:date="2017-03-10T01:19:00Z"/>
                <w:b/>
                <w:sz w:val="15"/>
                <w:szCs w:val="15"/>
                <w:lang w:eastAsia="ja-JP"/>
              </w:rPr>
            </w:pPr>
            <w:ins w:id="17132" w:author="Kazuhiro Takagi" w:date="2017-03-10T01:19:00Z">
              <w:r w:rsidRPr="00272D01">
                <w:rPr>
                  <w:b/>
                  <w:sz w:val="15"/>
                  <w:szCs w:val="15"/>
                  <w:lang w:eastAsia="ja-JP"/>
                </w:rPr>
                <w:t>Ave.</w:t>
              </w:r>
            </w:ins>
          </w:p>
        </w:tc>
        <w:tc>
          <w:tcPr>
            <w:tcW w:w="1477" w:type="dxa"/>
            <w:tcBorders>
              <w:top w:val="single" w:sz="12" w:space="0" w:color="auto"/>
              <w:left w:val="single" w:sz="8" w:space="0" w:color="auto"/>
              <w:bottom w:val="single" w:sz="12" w:space="0" w:color="auto"/>
              <w:right w:val="single" w:sz="8" w:space="0" w:color="auto"/>
            </w:tcBorders>
            <w:vAlign w:val="bottom"/>
          </w:tcPr>
          <w:p w:rsidR="008F4E9C" w:rsidRPr="00272D01" w:rsidRDefault="000E017B" w:rsidP="001A2327">
            <w:pPr>
              <w:pStyle w:val="CETextBody"/>
              <w:jc w:val="right"/>
              <w:rPr>
                <w:ins w:id="17133" w:author="Kazuhiro Takagi" w:date="2017-03-10T01:19:00Z"/>
                <w:sz w:val="15"/>
                <w:szCs w:val="15"/>
                <w:lang w:eastAsia="ja-JP"/>
              </w:rPr>
            </w:pPr>
            <w:ins w:id="17134" w:author="Kazuhiro Takagi" w:date="2017-03-13T13:17:00Z">
              <w:r>
                <w:rPr>
                  <w:sz w:val="15"/>
                  <w:szCs w:val="15"/>
                  <w:lang w:eastAsia="ja-JP"/>
                </w:rPr>
                <w:t>1464</w:t>
              </w:r>
            </w:ins>
          </w:p>
        </w:tc>
        <w:tc>
          <w:tcPr>
            <w:tcW w:w="1477" w:type="dxa"/>
            <w:tcBorders>
              <w:top w:val="single" w:sz="12" w:space="0" w:color="auto"/>
              <w:left w:val="single" w:sz="8" w:space="0" w:color="auto"/>
              <w:bottom w:val="single" w:sz="12" w:space="0" w:color="auto"/>
              <w:right w:val="single" w:sz="8" w:space="0" w:color="auto"/>
            </w:tcBorders>
          </w:tcPr>
          <w:p w:rsidR="008F4E9C" w:rsidRPr="00272D01" w:rsidRDefault="008F4E9C" w:rsidP="001A2327">
            <w:pPr>
              <w:pStyle w:val="CETextBody"/>
              <w:jc w:val="right"/>
              <w:rPr>
                <w:ins w:id="17135" w:author="Kazuhiro Takagi" w:date="2017-03-10T01:19:00Z"/>
                <w:sz w:val="15"/>
                <w:szCs w:val="15"/>
                <w:lang w:eastAsia="ja-JP"/>
              </w:rPr>
            </w:pPr>
            <w:ins w:id="17136" w:author="Kazuhiro Takagi" w:date="2017-03-10T01:19:00Z">
              <w:r w:rsidRPr="00272D01">
                <w:rPr>
                  <w:sz w:val="15"/>
                  <w:szCs w:val="15"/>
                  <w:lang w:eastAsia="ja-JP"/>
                </w:rPr>
                <w:t>568</w:t>
              </w:r>
            </w:ins>
          </w:p>
        </w:tc>
      </w:tr>
      <w:tr w:rsidR="008F4E9C" w:rsidRPr="00E8715A" w:rsidTr="001A2327">
        <w:trPr>
          <w:jc w:val="center"/>
          <w:ins w:id="17137" w:author="Kazuhiro Takagi" w:date="2017-03-10T01:19:00Z"/>
        </w:trPr>
        <w:tc>
          <w:tcPr>
            <w:tcW w:w="817" w:type="dxa"/>
            <w:tcBorders>
              <w:top w:val="single" w:sz="12"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38" w:author="Kazuhiro Takagi" w:date="2017-03-10T01:19:00Z"/>
                <w:b/>
                <w:sz w:val="15"/>
                <w:szCs w:val="15"/>
                <w:lang w:eastAsia="ja-JP"/>
              </w:rPr>
            </w:pPr>
            <w:ins w:id="17139" w:author="Kazuhiro Takagi" w:date="2017-03-10T01:19:00Z">
              <w:r w:rsidRPr="00272D01">
                <w:rPr>
                  <w:b/>
                  <w:sz w:val="15"/>
                  <w:szCs w:val="15"/>
                  <w:lang w:eastAsia="ja-JP"/>
                </w:rPr>
                <w:t>1</w:t>
              </w:r>
            </w:ins>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ins w:id="17140" w:author="Kazuhiro Takagi" w:date="2017-03-10T01:19:00Z"/>
                <w:sz w:val="15"/>
                <w:szCs w:val="15"/>
                <w:lang w:eastAsia="ja-JP"/>
              </w:rPr>
            </w:pPr>
            <w:ins w:id="17141" w:author="Kazuhiro Takagi" w:date="2017-03-10T01:24:00Z">
              <w:r>
                <w:rPr>
                  <w:sz w:val="15"/>
                  <w:szCs w:val="15"/>
                </w:rPr>
                <w:t>1536</w:t>
              </w:r>
            </w:ins>
            <w:ins w:id="17142" w:author="Kazuhiro Takagi" w:date="2017-03-10T01:19:00Z">
              <w:r w:rsidRPr="00272D01">
                <w:rPr>
                  <w:sz w:val="15"/>
                  <w:szCs w:val="15"/>
                </w:rPr>
                <w:t xml:space="preserve"> </w:t>
              </w:r>
            </w:ins>
          </w:p>
        </w:tc>
        <w:tc>
          <w:tcPr>
            <w:tcW w:w="1477" w:type="dxa"/>
            <w:tcBorders>
              <w:top w:val="single" w:sz="12" w:space="0" w:color="auto"/>
              <w:left w:val="single" w:sz="4" w:space="0" w:color="auto"/>
              <w:right w:val="single" w:sz="4" w:space="0" w:color="auto"/>
            </w:tcBorders>
          </w:tcPr>
          <w:p w:rsidR="008F4E9C" w:rsidRPr="00272D01" w:rsidRDefault="008F4E9C" w:rsidP="001A2327">
            <w:pPr>
              <w:pStyle w:val="CETextBody"/>
              <w:jc w:val="right"/>
              <w:rPr>
                <w:ins w:id="17143" w:author="Kazuhiro Takagi" w:date="2017-03-10T01:19:00Z"/>
                <w:sz w:val="15"/>
                <w:szCs w:val="15"/>
                <w:lang w:eastAsia="ja-JP"/>
              </w:rPr>
            </w:pPr>
            <w:ins w:id="17144" w:author="Kazuhiro Takagi" w:date="2017-03-10T01:19:00Z">
              <w:r w:rsidRPr="00272D01">
                <w:rPr>
                  <w:sz w:val="15"/>
                  <w:szCs w:val="15"/>
                </w:rPr>
                <w:t xml:space="preserve">568 </w:t>
              </w:r>
            </w:ins>
          </w:p>
        </w:tc>
      </w:tr>
      <w:tr w:rsidR="008F4E9C" w:rsidRPr="00E8715A" w:rsidTr="001A2327">
        <w:trPr>
          <w:jc w:val="center"/>
          <w:ins w:id="17145"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46" w:author="Kazuhiro Takagi" w:date="2017-03-10T01:19:00Z"/>
                <w:b/>
                <w:sz w:val="15"/>
                <w:szCs w:val="15"/>
                <w:lang w:eastAsia="ja-JP"/>
              </w:rPr>
            </w:pPr>
            <w:ins w:id="17147" w:author="Kazuhiro Takagi" w:date="2017-03-10T01:19:00Z">
              <w:r w:rsidRPr="00272D01">
                <w:rPr>
                  <w:b/>
                  <w:sz w:val="15"/>
                  <w:szCs w:val="15"/>
                  <w:lang w:eastAsia="ja-JP"/>
                </w:rPr>
                <w:t>2</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48" w:author="Kazuhiro Takagi" w:date="2017-03-10T01:19:00Z"/>
                <w:sz w:val="15"/>
                <w:szCs w:val="15"/>
                <w:lang w:eastAsia="ja-JP"/>
              </w:rPr>
            </w:pPr>
            <w:ins w:id="17149" w:author="Kazuhiro Takagi" w:date="2017-03-10T01:25:00Z">
              <w:r>
                <w:rPr>
                  <w:sz w:val="15"/>
                  <w:szCs w:val="15"/>
                </w:rPr>
                <w:t>1434</w:t>
              </w:r>
            </w:ins>
            <w:ins w:id="17150"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51" w:author="Kazuhiro Takagi" w:date="2017-03-10T01:19:00Z"/>
                <w:sz w:val="15"/>
                <w:szCs w:val="15"/>
                <w:lang w:eastAsia="ja-JP"/>
              </w:rPr>
            </w:pPr>
            <w:ins w:id="17152" w:author="Kazuhiro Takagi" w:date="2017-03-10T01:19:00Z">
              <w:r w:rsidRPr="00272D01">
                <w:rPr>
                  <w:sz w:val="15"/>
                  <w:szCs w:val="15"/>
                </w:rPr>
                <w:t xml:space="preserve">568 </w:t>
              </w:r>
            </w:ins>
          </w:p>
        </w:tc>
      </w:tr>
      <w:tr w:rsidR="008F4E9C" w:rsidRPr="00E8715A" w:rsidTr="001A2327">
        <w:trPr>
          <w:jc w:val="center"/>
          <w:ins w:id="17153"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54" w:author="Kazuhiro Takagi" w:date="2017-03-10T01:19:00Z"/>
                <w:b/>
                <w:sz w:val="15"/>
                <w:szCs w:val="15"/>
                <w:lang w:eastAsia="ja-JP"/>
              </w:rPr>
            </w:pPr>
            <w:ins w:id="17155" w:author="Kazuhiro Takagi" w:date="2017-03-10T01:19:00Z">
              <w:r w:rsidRPr="00272D01">
                <w:rPr>
                  <w:b/>
                  <w:sz w:val="15"/>
                  <w:szCs w:val="15"/>
                  <w:lang w:eastAsia="ja-JP"/>
                </w:rPr>
                <w:t>3</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56" w:author="Kazuhiro Takagi" w:date="2017-03-10T01:19:00Z"/>
                <w:sz w:val="15"/>
                <w:szCs w:val="15"/>
                <w:lang w:eastAsia="ja-JP"/>
              </w:rPr>
            </w:pPr>
            <w:ins w:id="17157" w:author="Kazuhiro Takagi" w:date="2017-03-10T01:25:00Z">
              <w:r>
                <w:rPr>
                  <w:sz w:val="15"/>
                  <w:szCs w:val="15"/>
                </w:rPr>
                <w:t>1434</w:t>
              </w:r>
            </w:ins>
            <w:ins w:id="17158"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59" w:author="Kazuhiro Takagi" w:date="2017-03-10T01:19:00Z"/>
                <w:sz w:val="15"/>
                <w:szCs w:val="15"/>
                <w:lang w:eastAsia="ja-JP"/>
              </w:rPr>
            </w:pPr>
            <w:ins w:id="17160" w:author="Kazuhiro Takagi" w:date="2017-03-10T01:19:00Z">
              <w:r w:rsidRPr="00272D01">
                <w:rPr>
                  <w:sz w:val="15"/>
                  <w:szCs w:val="15"/>
                </w:rPr>
                <w:t xml:space="preserve">568 </w:t>
              </w:r>
            </w:ins>
          </w:p>
        </w:tc>
      </w:tr>
      <w:tr w:rsidR="008F4E9C" w:rsidRPr="00E8715A" w:rsidTr="001A2327">
        <w:trPr>
          <w:jc w:val="center"/>
          <w:ins w:id="17161"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62" w:author="Kazuhiro Takagi" w:date="2017-03-10T01:19:00Z"/>
                <w:b/>
                <w:sz w:val="15"/>
                <w:szCs w:val="15"/>
                <w:lang w:eastAsia="ja-JP"/>
              </w:rPr>
            </w:pPr>
            <w:ins w:id="17163" w:author="Kazuhiro Takagi" w:date="2017-03-10T01:19:00Z">
              <w:r w:rsidRPr="00272D01">
                <w:rPr>
                  <w:b/>
                  <w:sz w:val="15"/>
                  <w:szCs w:val="15"/>
                  <w:lang w:eastAsia="ja-JP"/>
                </w:rPr>
                <w:t>4</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64" w:author="Kazuhiro Takagi" w:date="2017-03-10T01:19:00Z"/>
                <w:sz w:val="15"/>
                <w:szCs w:val="15"/>
                <w:lang w:eastAsia="ja-JP"/>
              </w:rPr>
            </w:pPr>
            <w:ins w:id="17165" w:author="Kazuhiro Takagi" w:date="2017-03-10T01:25:00Z">
              <w:r>
                <w:rPr>
                  <w:sz w:val="15"/>
                  <w:szCs w:val="15"/>
                </w:rPr>
                <w:t>1434</w:t>
              </w:r>
            </w:ins>
            <w:ins w:id="17166"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67" w:author="Kazuhiro Takagi" w:date="2017-03-10T01:19:00Z"/>
                <w:sz w:val="15"/>
                <w:szCs w:val="15"/>
                <w:lang w:eastAsia="ja-JP"/>
              </w:rPr>
            </w:pPr>
            <w:ins w:id="17168" w:author="Kazuhiro Takagi" w:date="2017-03-10T01:19:00Z">
              <w:r w:rsidRPr="00272D01">
                <w:rPr>
                  <w:sz w:val="15"/>
                  <w:szCs w:val="15"/>
                </w:rPr>
                <w:t xml:space="preserve">568 </w:t>
              </w:r>
            </w:ins>
          </w:p>
        </w:tc>
      </w:tr>
      <w:tr w:rsidR="008F4E9C" w:rsidRPr="00E8715A" w:rsidTr="001A2327">
        <w:trPr>
          <w:jc w:val="center"/>
          <w:ins w:id="17169"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70" w:author="Kazuhiro Takagi" w:date="2017-03-10T01:19:00Z"/>
                <w:b/>
                <w:sz w:val="15"/>
                <w:szCs w:val="15"/>
                <w:lang w:eastAsia="ja-JP"/>
              </w:rPr>
            </w:pPr>
            <w:ins w:id="17171" w:author="Kazuhiro Takagi" w:date="2017-03-10T01:19:00Z">
              <w:r w:rsidRPr="00272D01">
                <w:rPr>
                  <w:b/>
                  <w:sz w:val="15"/>
                  <w:szCs w:val="15"/>
                  <w:lang w:eastAsia="ja-JP"/>
                </w:rPr>
                <w:t>5</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72" w:author="Kazuhiro Takagi" w:date="2017-03-10T01:19:00Z"/>
                <w:sz w:val="15"/>
                <w:szCs w:val="15"/>
                <w:lang w:eastAsia="ja-JP"/>
              </w:rPr>
            </w:pPr>
            <w:ins w:id="17173" w:author="Kazuhiro Takagi" w:date="2017-03-10T01:25:00Z">
              <w:r>
                <w:rPr>
                  <w:sz w:val="15"/>
                  <w:szCs w:val="15"/>
                </w:rPr>
                <w:t>1434</w:t>
              </w:r>
            </w:ins>
            <w:ins w:id="17174"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75" w:author="Kazuhiro Takagi" w:date="2017-03-10T01:19:00Z"/>
                <w:sz w:val="15"/>
                <w:szCs w:val="15"/>
                <w:lang w:eastAsia="ja-JP"/>
              </w:rPr>
            </w:pPr>
            <w:ins w:id="17176" w:author="Kazuhiro Takagi" w:date="2017-03-10T01:19:00Z">
              <w:r w:rsidRPr="00272D01">
                <w:rPr>
                  <w:sz w:val="15"/>
                  <w:szCs w:val="15"/>
                </w:rPr>
                <w:t xml:space="preserve">568 </w:t>
              </w:r>
            </w:ins>
          </w:p>
        </w:tc>
      </w:tr>
      <w:tr w:rsidR="008F4E9C" w:rsidRPr="00E8715A" w:rsidTr="001A2327">
        <w:trPr>
          <w:jc w:val="center"/>
          <w:ins w:id="17177"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78" w:author="Kazuhiro Takagi" w:date="2017-03-10T01:19:00Z"/>
                <w:b/>
                <w:sz w:val="15"/>
                <w:szCs w:val="15"/>
                <w:lang w:eastAsia="ja-JP"/>
              </w:rPr>
            </w:pPr>
            <w:ins w:id="17179" w:author="Kazuhiro Takagi" w:date="2017-03-10T01:19:00Z">
              <w:r w:rsidRPr="00272D01">
                <w:rPr>
                  <w:b/>
                  <w:sz w:val="15"/>
                  <w:szCs w:val="15"/>
                  <w:lang w:eastAsia="ja-JP"/>
                </w:rPr>
                <w:t>6</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80" w:author="Kazuhiro Takagi" w:date="2017-03-10T01:19:00Z"/>
                <w:sz w:val="15"/>
                <w:szCs w:val="15"/>
                <w:lang w:eastAsia="ja-JP"/>
              </w:rPr>
            </w:pPr>
            <w:ins w:id="17181" w:author="Kazuhiro Takagi" w:date="2017-03-10T01:25:00Z">
              <w:r>
                <w:rPr>
                  <w:sz w:val="15"/>
                  <w:szCs w:val="15"/>
                </w:rPr>
                <w:t>1434</w:t>
              </w:r>
            </w:ins>
            <w:ins w:id="17182"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83" w:author="Kazuhiro Takagi" w:date="2017-03-10T01:19:00Z"/>
                <w:sz w:val="15"/>
                <w:szCs w:val="15"/>
                <w:lang w:eastAsia="ja-JP"/>
              </w:rPr>
            </w:pPr>
            <w:ins w:id="17184" w:author="Kazuhiro Takagi" w:date="2017-03-10T01:19:00Z">
              <w:r w:rsidRPr="00272D01">
                <w:rPr>
                  <w:sz w:val="15"/>
                  <w:szCs w:val="15"/>
                </w:rPr>
                <w:t xml:space="preserve">568 </w:t>
              </w:r>
            </w:ins>
          </w:p>
        </w:tc>
      </w:tr>
      <w:tr w:rsidR="008F4E9C" w:rsidRPr="00E8715A" w:rsidTr="001A2327">
        <w:trPr>
          <w:jc w:val="center"/>
          <w:ins w:id="17185"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86" w:author="Kazuhiro Takagi" w:date="2017-03-10T01:19:00Z"/>
                <w:b/>
                <w:sz w:val="15"/>
                <w:szCs w:val="15"/>
                <w:lang w:eastAsia="ja-JP"/>
              </w:rPr>
            </w:pPr>
            <w:ins w:id="17187" w:author="Kazuhiro Takagi" w:date="2017-03-10T01:19:00Z">
              <w:r w:rsidRPr="00272D01">
                <w:rPr>
                  <w:b/>
                  <w:sz w:val="15"/>
                  <w:szCs w:val="15"/>
                  <w:lang w:eastAsia="ja-JP"/>
                </w:rPr>
                <w:t>7</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88" w:author="Kazuhiro Takagi" w:date="2017-03-10T01:19:00Z"/>
                <w:sz w:val="15"/>
                <w:szCs w:val="15"/>
                <w:lang w:eastAsia="ja-JP"/>
              </w:rPr>
            </w:pPr>
            <w:ins w:id="17189" w:author="Kazuhiro Takagi" w:date="2017-03-10T01:25:00Z">
              <w:r>
                <w:rPr>
                  <w:sz w:val="15"/>
                  <w:szCs w:val="15"/>
                </w:rPr>
                <w:t>1434</w:t>
              </w:r>
            </w:ins>
            <w:ins w:id="17190"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91" w:author="Kazuhiro Takagi" w:date="2017-03-10T01:19:00Z"/>
                <w:sz w:val="15"/>
                <w:szCs w:val="15"/>
                <w:lang w:eastAsia="ja-JP"/>
              </w:rPr>
            </w:pPr>
            <w:ins w:id="17192" w:author="Kazuhiro Takagi" w:date="2017-03-10T01:19:00Z">
              <w:r w:rsidRPr="00272D01">
                <w:rPr>
                  <w:sz w:val="15"/>
                  <w:szCs w:val="15"/>
                </w:rPr>
                <w:t xml:space="preserve">568 </w:t>
              </w:r>
            </w:ins>
          </w:p>
        </w:tc>
      </w:tr>
      <w:tr w:rsidR="008F4E9C" w:rsidRPr="00E8715A" w:rsidTr="001A2327">
        <w:trPr>
          <w:jc w:val="center"/>
          <w:ins w:id="17193"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194" w:author="Kazuhiro Takagi" w:date="2017-03-10T01:19:00Z"/>
                <w:b/>
                <w:sz w:val="15"/>
                <w:szCs w:val="15"/>
                <w:lang w:eastAsia="ja-JP"/>
              </w:rPr>
            </w:pPr>
            <w:ins w:id="17195" w:author="Kazuhiro Takagi" w:date="2017-03-10T01:19:00Z">
              <w:r w:rsidRPr="00272D01">
                <w:rPr>
                  <w:b/>
                  <w:sz w:val="15"/>
                  <w:szCs w:val="15"/>
                  <w:lang w:eastAsia="ja-JP"/>
                </w:rPr>
                <w:t>8</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96" w:author="Kazuhiro Takagi" w:date="2017-03-10T01:19:00Z"/>
                <w:sz w:val="15"/>
                <w:szCs w:val="15"/>
                <w:lang w:eastAsia="ja-JP"/>
              </w:rPr>
            </w:pPr>
            <w:ins w:id="17197" w:author="Kazuhiro Takagi" w:date="2017-03-10T01:26:00Z">
              <w:r>
                <w:rPr>
                  <w:sz w:val="15"/>
                  <w:szCs w:val="15"/>
                </w:rPr>
                <w:t>1536</w:t>
              </w:r>
            </w:ins>
            <w:ins w:id="17198"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199" w:author="Kazuhiro Takagi" w:date="2017-03-10T01:19:00Z"/>
                <w:sz w:val="15"/>
                <w:szCs w:val="15"/>
                <w:lang w:eastAsia="ja-JP"/>
              </w:rPr>
            </w:pPr>
            <w:ins w:id="17200" w:author="Kazuhiro Takagi" w:date="2017-03-10T01:19:00Z">
              <w:r w:rsidRPr="00272D01">
                <w:rPr>
                  <w:sz w:val="15"/>
                  <w:szCs w:val="15"/>
                </w:rPr>
                <w:t xml:space="preserve">568 </w:t>
              </w:r>
            </w:ins>
          </w:p>
        </w:tc>
      </w:tr>
      <w:tr w:rsidR="008F4E9C" w:rsidRPr="00E8715A" w:rsidTr="001A2327">
        <w:trPr>
          <w:jc w:val="center"/>
          <w:ins w:id="17201"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202" w:author="Kazuhiro Takagi" w:date="2017-03-10T01:19:00Z"/>
                <w:b/>
                <w:sz w:val="15"/>
                <w:szCs w:val="15"/>
                <w:lang w:eastAsia="ja-JP"/>
              </w:rPr>
            </w:pPr>
            <w:ins w:id="17203" w:author="Kazuhiro Takagi" w:date="2017-03-10T01:19:00Z">
              <w:r w:rsidRPr="00272D01">
                <w:rPr>
                  <w:b/>
                  <w:sz w:val="15"/>
                  <w:szCs w:val="15"/>
                  <w:lang w:eastAsia="ja-JP"/>
                </w:rPr>
                <w:t>9</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204" w:author="Kazuhiro Takagi" w:date="2017-03-10T01:19:00Z"/>
                <w:sz w:val="15"/>
                <w:szCs w:val="15"/>
                <w:lang w:eastAsia="ja-JP"/>
              </w:rPr>
            </w:pPr>
            <w:ins w:id="17205" w:author="Kazuhiro Takagi" w:date="2017-03-10T01:25:00Z">
              <w:r>
                <w:rPr>
                  <w:sz w:val="15"/>
                  <w:szCs w:val="15"/>
                </w:rPr>
                <w:t>1536</w:t>
              </w:r>
            </w:ins>
            <w:ins w:id="17206"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207" w:author="Kazuhiro Takagi" w:date="2017-03-10T01:19:00Z"/>
                <w:sz w:val="15"/>
                <w:szCs w:val="15"/>
                <w:lang w:eastAsia="ja-JP"/>
              </w:rPr>
            </w:pPr>
            <w:ins w:id="17208" w:author="Kazuhiro Takagi" w:date="2017-03-10T01:19:00Z">
              <w:r w:rsidRPr="00272D01">
                <w:rPr>
                  <w:sz w:val="15"/>
                  <w:szCs w:val="15"/>
                </w:rPr>
                <w:t xml:space="preserve">568 </w:t>
              </w:r>
            </w:ins>
          </w:p>
        </w:tc>
      </w:tr>
      <w:tr w:rsidR="008F4E9C" w:rsidRPr="00E8715A" w:rsidTr="001A2327">
        <w:trPr>
          <w:jc w:val="center"/>
          <w:ins w:id="17209" w:author="Kazuhiro Takagi" w:date="2017-03-10T01:19:00Z"/>
        </w:trPr>
        <w:tc>
          <w:tcPr>
            <w:tcW w:w="817" w:type="dxa"/>
            <w:tcBorders>
              <w:top w:val="single" w:sz="4" w:space="0" w:color="auto"/>
              <w:bottom w:val="single" w:sz="4" w:space="0" w:color="auto"/>
              <w:right w:val="single" w:sz="4" w:space="0" w:color="auto"/>
            </w:tcBorders>
            <w:shd w:val="clear" w:color="auto" w:fill="BFBFBF" w:themeFill="background1" w:themeFillShade="BF"/>
          </w:tcPr>
          <w:p w:rsidR="008F4E9C" w:rsidRPr="00272D01" w:rsidRDefault="008F4E9C" w:rsidP="001A2327">
            <w:pPr>
              <w:pStyle w:val="CETextBody"/>
              <w:rPr>
                <w:ins w:id="17210" w:author="Kazuhiro Takagi" w:date="2017-03-10T01:19:00Z"/>
                <w:b/>
                <w:sz w:val="15"/>
                <w:szCs w:val="15"/>
                <w:lang w:eastAsia="ja-JP"/>
              </w:rPr>
            </w:pPr>
            <w:ins w:id="17211" w:author="Kazuhiro Takagi" w:date="2017-03-10T01:19:00Z">
              <w:r w:rsidRPr="00272D01">
                <w:rPr>
                  <w:b/>
                  <w:sz w:val="15"/>
                  <w:szCs w:val="15"/>
                  <w:lang w:eastAsia="ja-JP"/>
                </w:rPr>
                <w:t>10</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212" w:author="Kazuhiro Takagi" w:date="2017-03-10T01:19:00Z"/>
                <w:sz w:val="15"/>
                <w:szCs w:val="15"/>
                <w:lang w:eastAsia="ja-JP"/>
              </w:rPr>
            </w:pPr>
            <w:ins w:id="17213" w:author="Kazuhiro Takagi" w:date="2017-03-10T01:25:00Z">
              <w:r>
                <w:rPr>
                  <w:sz w:val="15"/>
                  <w:szCs w:val="15"/>
                </w:rPr>
                <w:t>1434</w:t>
              </w:r>
            </w:ins>
            <w:ins w:id="17214" w:author="Kazuhiro Takagi" w:date="2017-03-10T01:19:00Z">
              <w:r w:rsidRPr="00272D01">
                <w:rPr>
                  <w:sz w:val="15"/>
                  <w:szCs w:val="15"/>
                </w:rPr>
                <w:t xml:space="preserve"> </w:t>
              </w:r>
            </w:ins>
          </w:p>
        </w:tc>
        <w:tc>
          <w:tcPr>
            <w:tcW w:w="1477" w:type="dxa"/>
            <w:tcBorders>
              <w:left w:val="single" w:sz="4" w:space="0" w:color="auto"/>
              <w:right w:val="single" w:sz="4" w:space="0" w:color="auto"/>
            </w:tcBorders>
          </w:tcPr>
          <w:p w:rsidR="008F4E9C" w:rsidRPr="00272D01" w:rsidRDefault="008F4E9C" w:rsidP="001A2327">
            <w:pPr>
              <w:pStyle w:val="CETextBody"/>
              <w:jc w:val="right"/>
              <w:rPr>
                <w:ins w:id="17215" w:author="Kazuhiro Takagi" w:date="2017-03-10T01:19:00Z"/>
                <w:sz w:val="15"/>
                <w:szCs w:val="15"/>
                <w:lang w:eastAsia="ja-JP"/>
              </w:rPr>
            </w:pPr>
            <w:ins w:id="17216" w:author="Kazuhiro Takagi" w:date="2017-03-10T01:19:00Z">
              <w:r w:rsidRPr="00272D01">
                <w:rPr>
                  <w:sz w:val="15"/>
                  <w:szCs w:val="15"/>
                </w:rPr>
                <w:t xml:space="preserve">568 </w:t>
              </w:r>
            </w:ins>
          </w:p>
        </w:tc>
      </w:tr>
    </w:tbl>
    <w:p w:rsidR="008F4E9C" w:rsidRDefault="008F4E9C" w:rsidP="008F4E9C">
      <w:pPr>
        <w:pStyle w:val="CETextBody"/>
        <w:rPr>
          <w:ins w:id="17217" w:author="Kazuhiro Takagi" w:date="2017-03-10T01:19:00Z"/>
          <w:rFonts w:asciiTheme="majorHAnsi" w:hAnsiTheme="majorHAnsi" w:cstheme="majorHAnsi"/>
          <w:lang w:val="en-US" w:eastAsia="ja-JP"/>
        </w:rPr>
      </w:pPr>
    </w:p>
    <w:p w:rsidR="008F4E9C" w:rsidRDefault="008F4E9C" w:rsidP="008F4E9C">
      <w:pPr>
        <w:rPr>
          <w:ins w:id="17218" w:author="Kazuhiro Takagi" w:date="2017-03-10T01:19:00Z"/>
          <w:rFonts w:asciiTheme="majorHAnsi" w:hAnsiTheme="majorHAnsi" w:cstheme="majorHAnsi"/>
          <w:sz w:val="22"/>
          <w:lang w:val="en-US" w:eastAsia="ja-JP"/>
        </w:rPr>
      </w:pPr>
      <w:ins w:id="17219" w:author="Kazuhiro Takagi" w:date="2017-03-10T01:19:00Z">
        <w:r>
          <w:rPr>
            <w:rFonts w:asciiTheme="majorHAnsi" w:hAnsiTheme="majorHAnsi" w:cstheme="majorHAnsi"/>
            <w:lang w:val="en-US" w:eastAsia="ja-JP"/>
          </w:rPr>
          <w:br w:type="page"/>
        </w:r>
      </w:ins>
    </w:p>
    <w:p w:rsidR="008F4E9C" w:rsidRDefault="008F4E9C" w:rsidP="008F4E9C">
      <w:pPr>
        <w:pStyle w:val="CETextBody"/>
        <w:rPr>
          <w:ins w:id="17220" w:author="Kazuhiro Takagi" w:date="2017-03-10T01:19:00Z"/>
          <w:rFonts w:asciiTheme="majorHAnsi" w:hAnsiTheme="majorHAnsi" w:cstheme="majorHAnsi"/>
          <w:lang w:val="en-US" w:eastAsia="ja-JP"/>
        </w:rPr>
      </w:pPr>
    </w:p>
    <w:p w:rsidR="008F4E9C" w:rsidRPr="005972B5" w:rsidRDefault="008F4E9C" w:rsidP="008F4E9C">
      <w:pPr>
        <w:pStyle w:val="Caption"/>
        <w:rPr>
          <w:ins w:id="17221" w:author="Kazuhiro Takagi" w:date="2017-03-10T01:19:00Z"/>
          <w:b w:val="0"/>
          <w:szCs w:val="22"/>
          <w:lang w:val="en-US" w:eastAsia="ja-JP"/>
        </w:rPr>
      </w:pPr>
      <w:ins w:id="17222" w:author="Kazuhiro Takagi" w:date="2017-03-10T01:19:00Z">
        <w:r w:rsidRPr="005972B5">
          <w:rPr>
            <w:sz w:val="22"/>
            <w:szCs w:val="22"/>
          </w:rPr>
          <w:t xml:space="preserve">Table </w:t>
        </w:r>
        <w:r w:rsidRPr="005972B5">
          <w:rPr>
            <w:sz w:val="22"/>
            <w:szCs w:val="22"/>
          </w:rPr>
          <w:fldChar w:fldCharType="begin"/>
        </w:r>
        <w:r w:rsidRPr="005972B5">
          <w:rPr>
            <w:sz w:val="22"/>
            <w:szCs w:val="22"/>
          </w:rPr>
          <w:instrText xml:space="preserve"> STYLEREF 1 \s </w:instrText>
        </w:r>
        <w:r w:rsidRPr="005972B5">
          <w:rPr>
            <w:sz w:val="22"/>
            <w:szCs w:val="22"/>
          </w:rPr>
          <w:fldChar w:fldCharType="separate"/>
        </w:r>
      </w:ins>
      <w:r w:rsidR="003B19D6">
        <w:rPr>
          <w:noProof/>
          <w:sz w:val="22"/>
          <w:szCs w:val="22"/>
        </w:rPr>
        <w:t>5</w:t>
      </w:r>
      <w:ins w:id="17223" w:author="Kazuhiro Takagi" w:date="2017-03-10T01:19:00Z">
        <w:r w:rsidRPr="005972B5">
          <w:rPr>
            <w:sz w:val="22"/>
            <w:szCs w:val="22"/>
          </w:rPr>
          <w:fldChar w:fldCharType="end"/>
        </w:r>
        <w:r w:rsidRPr="005972B5">
          <w:rPr>
            <w:sz w:val="22"/>
            <w:szCs w:val="22"/>
          </w:rPr>
          <w:noBreakHyphen/>
        </w:r>
        <w:r w:rsidRPr="005972B5">
          <w:rPr>
            <w:sz w:val="22"/>
            <w:szCs w:val="22"/>
          </w:rPr>
          <w:fldChar w:fldCharType="begin"/>
        </w:r>
        <w:r w:rsidRPr="005972B5">
          <w:rPr>
            <w:sz w:val="22"/>
            <w:szCs w:val="22"/>
          </w:rPr>
          <w:instrText xml:space="preserve"> SEQ Table \* ARABIC \s 1 </w:instrText>
        </w:r>
        <w:r w:rsidRPr="005972B5">
          <w:rPr>
            <w:sz w:val="22"/>
            <w:szCs w:val="22"/>
          </w:rPr>
          <w:fldChar w:fldCharType="separate"/>
        </w:r>
      </w:ins>
      <w:ins w:id="17224" w:author="Huy Duc. Nguyen" w:date="2017-08-28T16:38:00Z">
        <w:r w:rsidR="003B19D6">
          <w:rPr>
            <w:noProof/>
            <w:sz w:val="22"/>
            <w:szCs w:val="22"/>
          </w:rPr>
          <w:t>86</w:t>
        </w:r>
      </w:ins>
      <w:ins w:id="17225" w:author="Kazuhiro Takagi" w:date="2017-03-10T01:19:00Z">
        <w:r w:rsidRPr="005972B5">
          <w:rPr>
            <w:sz w:val="22"/>
            <w:szCs w:val="22"/>
          </w:rPr>
          <w:fldChar w:fldCharType="end"/>
        </w:r>
        <w:r w:rsidRPr="005972B5">
          <w:rPr>
            <w:sz w:val="22"/>
            <w:szCs w:val="22"/>
            <w:lang w:eastAsia="ja-JP"/>
          </w:rPr>
          <w:t>: Result</w:t>
        </w:r>
      </w:ins>
    </w:p>
    <w:tbl>
      <w:tblPr>
        <w:tblStyle w:val="TableGrid"/>
        <w:tblW w:w="0" w:type="auto"/>
        <w:jc w:val="center"/>
        <w:tblLayout w:type="fixed"/>
        <w:tblLook w:val="04A0" w:firstRow="1" w:lastRow="0" w:firstColumn="1" w:lastColumn="0" w:noHBand="0" w:noVBand="1"/>
        <w:tblPrChange w:id="17226" w:author="Kazuhiro Takagi" w:date="2017-03-13T14:07:00Z">
          <w:tblPr>
            <w:tblStyle w:val="TableGrid"/>
            <w:tblW w:w="0" w:type="auto"/>
            <w:jc w:val="center"/>
            <w:tblLayout w:type="fixed"/>
            <w:tblLook w:val="04A0" w:firstRow="1" w:lastRow="0" w:firstColumn="1" w:lastColumn="0" w:noHBand="0" w:noVBand="1"/>
          </w:tblPr>
        </w:tblPrChange>
      </w:tblPr>
      <w:tblGrid>
        <w:gridCol w:w="1656"/>
        <w:gridCol w:w="1332"/>
        <w:gridCol w:w="1332"/>
        <w:gridCol w:w="492"/>
        <w:gridCol w:w="841"/>
        <w:gridCol w:w="1001"/>
        <w:gridCol w:w="331"/>
        <w:gridCol w:w="1333"/>
        <w:tblGridChange w:id="17227">
          <w:tblGrid>
            <w:gridCol w:w="1656"/>
            <w:gridCol w:w="1332"/>
            <w:gridCol w:w="1332"/>
            <w:gridCol w:w="492"/>
            <w:gridCol w:w="841"/>
            <w:gridCol w:w="1001"/>
            <w:gridCol w:w="331"/>
            <w:gridCol w:w="1333"/>
          </w:tblGrid>
        </w:tblGridChange>
      </w:tblGrid>
      <w:tr w:rsidR="008F4E9C" w:rsidRPr="00207443" w:rsidTr="009D1839">
        <w:trPr>
          <w:jc w:val="center"/>
          <w:ins w:id="17228" w:author="Kazuhiro Takagi" w:date="2017-03-10T01:19:00Z"/>
          <w:trPrChange w:id="17229" w:author="Kazuhiro Takagi" w:date="2017-03-13T14:07:00Z">
            <w:trPr>
              <w:jc w:val="center"/>
            </w:trPr>
          </w:trPrChange>
        </w:trPr>
        <w:tc>
          <w:tcPr>
            <w:tcW w:w="1656" w:type="dxa"/>
            <w:tcBorders>
              <w:bottom w:val="single" w:sz="4" w:space="0" w:color="auto"/>
              <w:right w:val="single" w:sz="4" w:space="0" w:color="auto"/>
            </w:tcBorders>
            <w:shd w:val="clear" w:color="auto" w:fill="BFBFBF" w:themeFill="background1" w:themeFillShade="BF"/>
            <w:tcPrChange w:id="17230" w:author="Kazuhiro Takagi" w:date="2017-03-13T14:07:00Z">
              <w:tcPr>
                <w:tcW w:w="1656" w:type="dxa"/>
                <w:tcBorders>
                  <w:bottom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231" w:author="Kazuhiro Takagi" w:date="2017-03-10T01:19:00Z"/>
                <w:sz w:val="16"/>
                <w:lang w:eastAsia="ja-JP"/>
              </w:rPr>
            </w:pPr>
            <w:ins w:id="17232" w:author="Kazuhiro Takagi" w:date="2017-03-10T01:19:00Z">
              <w:r w:rsidRPr="00925DEF">
                <w:rPr>
                  <w:b/>
                  <w:sz w:val="16"/>
                  <w:lang w:eastAsia="ja-JP"/>
                </w:rPr>
                <w:t>AddressSpace</w:t>
              </w:r>
            </w:ins>
          </w:p>
        </w:tc>
        <w:tc>
          <w:tcPr>
            <w:tcW w:w="1332" w:type="dxa"/>
            <w:tcBorders>
              <w:top w:val="single" w:sz="4" w:space="0" w:color="auto"/>
              <w:left w:val="single" w:sz="4" w:space="0" w:color="auto"/>
              <w:right w:val="single" w:sz="4" w:space="0" w:color="auto"/>
            </w:tcBorders>
            <w:shd w:val="clear" w:color="auto" w:fill="BFBFBF" w:themeFill="background1" w:themeFillShade="BF"/>
            <w:tcPrChange w:id="17233" w:author="Kazuhiro Takagi" w:date="2017-03-13T14:07:00Z">
              <w:tcPr>
                <w:tcW w:w="1332"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234" w:author="Kazuhiro Takagi" w:date="2017-03-10T01:19:00Z"/>
                <w:b/>
                <w:sz w:val="16"/>
                <w:lang w:eastAsia="ja-JP"/>
              </w:rPr>
            </w:pPr>
            <w:ins w:id="17235" w:author="Kazuhiro Takagi" w:date="2017-03-10T01:19:00Z">
              <w:r w:rsidRPr="007C3DE6">
                <w:rPr>
                  <w:b/>
                  <w:sz w:val="16"/>
                  <w:lang w:eastAsia="ja-JP"/>
                </w:rPr>
                <w:t>MemoryPool</w:t>
              </w:r>
            </w:ins>
          </w:p>
          <w:p w:rsidR="008F4E9C" w:rsidRDefault="008F4E9C" w:rsidP="001A2327">
            <w:pPr>
              <w:pStyle w:val="CETextBody"/>
              <w:jc w:val="center"/>
              <w:rPr>
                <w:ins w:id="17236" w:author="Kazuhiro Takagi" w:date="2017-03-10T01:19:00Z"/>
                <w:b/>
                <w:sz w:val="16"/>
                <w:lang w:eastAsia="ja-JP"/>
              </w:rPr>
            </w:pPr>
            <w:ins w:id="17237" w:author="Kazuhiro Takagi" w:date="2017-03-10T01:19:00Z">
              <w:r w:rsidRPr="00955E9B">
                <w:rPr>
                  <w:b/>
                  <w:sz w:val="16"/>
                  <w:lang w:eastAsia="ja-JP"/>
                </w:rPr>
                <w:t>(Byte)</w:t>
              </w:r>
            </w:ins>
          </w:p>
        </w:tc>
        <w:tc>
          <w:tcPr>
            <w:tcW w:w="1332" w:type="dxa"/>
            <w:tcBorders>
              <w:top w:val="single" w:sz="4" w:space="0" w:color="auto"/>
              <w:left w:val="single" w:sz="4" w:space="0" w:color="auto"/>
              <w:right w:val="single" w:sz="4" w:space="0" w:color="auto"/>
            </w:tcBorders>
            <w:shd w:val="clear" w:color="auto" w:fill="BFBFBF" w:themeFill="background1" w:themeFillShade="BF"/>
            <w:tcPrChange w:id="17238" w:author="Kazuhiro Takagi" w:date="2017-03-13T14:07:00Z">
              <w:tcPr>
                <w:tcW w:w="1332"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239" w:author="Kazuhiro Takagi" w:date="2017-03-10T01:19:00Z"/>
                <w:b/>
                <w:sz w:val="16"/>
                <w:lang w:eastAsia="ja-JP"/>
              </w:rPr>
            </w:pPr>
            <w:ins w:id="17240" w:author="Kazuhiro Takagi" w:date="2017-03-10T01:19:00Z">
              <w:r>
                <w:rPr>
                  <w:rFonts w:hint="eastAsia"/>
                  <w:b/>
                  <w:sz w:val="16"/>
                  <w:lang w:eastAsia="ja-JP"/>
                </w:rPr>
                <w:t>Heap Memory</w:t>
              </w:r>
            </w:ins>
          </w:p>
          <w:p w:rsidR="008F4E9C" w:rsidRPr="007C3DE6" w:rsidRDefault="008F4E9C" w:rsidP="001A2327">
            <w:pPr>
              <w:pStyle w:val="CETextBody"/>
              <w:jc w:val="center"/>
              <w:rPr>
                <w:ins w:id="17241" w:author="Kazuhiro Takagi" w:date="2017-03-10T01:19:00Z"/>
                <w:b/>
                <w:sz w:val="16"/>
                <w:lang w:eastAsia="ja-JP"/>
              </w:rPr>
            </w:pPr>
            <w:ins w:id="17242" w:author="Kazuhiro Takagi" w:date="2017-03-10T01:19:00Z">
              <w:r w:rsidRPr="00955E9B">
                <w:rPr>
                  <w:b/>
                  <w:sz w:val="16"/>
                  <w:lang w:eastAsia="ja-JP"/>
                </w:rPr>
                <w:t>(Byte)</w:t>
              </w:r>
            </w:ins>
          </w:p>
        </w:tc>
        <w:tc>
          <w:tcPr>
            <w:tcW w:w="1333" w:type="dxa"/>
            <w:gridSpan w:val="2"/>
            <w:tcBorders>
              <w:top w:val="single" w:sz="4" w:space="0" w:color="auto"/>
              <w:left w:val="single" w:sz="4" w:space="0" w:color="auto"/>
              <w:right w:val="single" w:sz="4" w:space="0" w:color="auto"/>
            </w:tcBorders>
            <w:shd w:val="clear" w:color="auto" w:fill="BFBFBF" w:themeFill="background1" w:themeFillShade="BF"/>
            <w:tcPrChange w:id="17243" w:author="Kazuhiro Takagi" w:date="2017-03-13T14:07:00Z">
              <w:tcPr>
                <w:tcW w:w="1333" w:type="dxa"/>
                <w:gridSpan w:val="2"/>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244" w:author="Kazuhiro Takagi" w:date="2017-03-10T01:19:00Z"/>
                <w:b/>
                <w:sz w:val="16"/>
                <w:lang w:eastAsia="ja-JP"/>
              </w:rPr>
            </w:pPr>
            <w:ins w:id="17245" w:author="Kazuhiro Takagi" w:date="2017-03-10T01:19:00Z">
              <w:r>
                <w:rPr>
                  <w:rFonts w:hint="eastAsia"/>
                  <w:b/>
                  <w:sz w:val="16"/>
                  <w:lang w:eastAsia="ja-JP"/>
                </w:rPr>
                <w:t>ROM size</w:t>
              </w:r>
            </w:ins>
          </w:p>
          <w:p w:rsidR="008F4E9C" w:rsidRPr="007C3DE6" w:rsidRDefault="008F4E9C" w:rsidP="001A2327">
            <w:pPr>
              <w:pStyle w:val="CETextBody"/>
              <w:jc w:val="center"/>
              <w:rPr>
                <w:ins w:id="17246" w:author="Kazuhiro Takagi" w:date="2017-03-10T01:19:00Z"/>
                <w:b/>
                <w:sz w:val="16"/>
                <w:lang w:eastAsia="ja-JP"/>
              </w:rPr>
            </w:pPr>
            <w:ins w:id="17247" w:author="Kazuhiro Takagi" w:date="2017-03-10T01:19:00Z">
              <w:r w:rsidRPr="00955E9B">
                <w:rPr>
                  <w:b/>
                  <w:sz w:val="16"/>
                  <w:lang w:eastAsia="ja-JP"/>
                </w:rPr>
                <w:t>(Byte)</w:t>
              </w:r>
            </w:ins>
          </w:p>
        </w:tc>
        <w:tc>
          <w:tcPr>
            <w:tcW w:w="1332" w:type="dxa"/>
            <w:gridSpan w:val="2"/>
            <w:tcBorders>
              <w:top w:val="single" w:sz="4" w:space="0" w:color="auto"/>
              <w:left w:val="single" w:sz="4" w:space="0" w:color="auto"/>
              <w:right w:val="single" w:sz="4" w:space="0" w:color="auto"/>
            </w:tcBorders>
            <w:shd w:val="clear" w:color="auto" w:fill="BFBFBF" w:themeFill="background1" w:themeFillShade="BF"/>
            <w:tcPrChange w:id="17248" w:author="Kazuhiro Takagi" w:date="2017-03-13T14:07:00Z">
              <w:tcPr>
                <w:tcW w:w="1332" w:type="dxa"/>
                <w:gridSpan w:val="2"/>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8F4E9C" w:rsidP="001A2327">
            <w:pPr>
              <w:pStyle w:val="CETextBody"/>
              <w:jc w:val="center"/>
              <w:rPr>
                <w:ins w:id="17249" w:author="Kazuhiro Takagi" w:date="2017-03-10T01:19:00Z"/>
                <w:b/>
                <w:sz w:val="16"/>
                <w:lang w:eastAsia="ja-JP"/>
              </w:rPr>
            </w:pPr>
            <w:ins w:id="17250" w:author="Kazuhiro Takagi" w:date="2017-03-10T01:19:00Z">
              <w:r>
                <w:rPr>
                  <w:rFonts w:hint="eastAsia"/>
                  <w:b/>
                  <w:sz w:val="16"/>
                  <w:lang w:eastAsia="ja-JP"/>
                </w:rPr>
                <w:t>RAM size</w:t>
              </w:r>
            </w:ins>
          </w:p>
          <w:p w:rsidR="008F4E9C" w:rsidRPr="007C3DE6" w:rsidRDefault="008F4E9C" w:rsidP="001A2327">
            <w:pPr>
              <w:pStyle w:val="CETextBody"/>
              <w:jc w:val="center"/>
              <w:rPr>
                <w:ins w:id="17251" w:author="Kazuhiro Takagi" w:date="2017-03-10T01:19:00Z"/>
                <w:b/>
                <w:sz w:val="16"/>
                <w:lang w:eastAsia="ja-JP"/>
              </w:rPr>
            </w:pPr>
            <w:ins w:id="17252" w:author="Kazuhiro Takagi" w:date="2017-03-10T01:19:00Z">
              <w:r w:rsidRPr="00955E9B">
                <w:rPr>
                  <w:b/>
                  <w:sz w:val="16"/>
                  <w:lang w:eastAsia="ja-JP"/>
                </w:rPr>
                <w:t>(Byte)</w:t>
              </w:r>
            </w:ins>
          </w:p>
        </w:tc>
        <w:tc>
          <w:tcPr>
            <w:tcW w:w="1333" w:type="dxa"/>
            <w:tcBorders>
              <w:top w:val="single" w:sz="4" w:space="0" w:color="auto"/>
              <w:left w:val="single" w:sz="4" w:space="0" w:color="auto"/>
              <w:right w:val="single" w:sz="4" w:space="0" w:color="auto"/>
            </w:tcBorders>
            <w:shd w:val="clear" w:color="auto" w:fill="BFBFBF" w:themeFill="background1" w:themeFillShade="BF"/>
            <w:tcPrChange w:id="17253" w:author="Kazuhiro Takagi" w:date="2017-03-13T14:07:00Z">
              <w:tcPr>
                <w:tcW w:w="1333" w:type="dxa"/>
                <w:tcBorders>
                  <w:top w:val="single" w:sz="4" w:space="0" w:color="auto"/>
                  <w:left w:val="single" w:sz="4" w:space="0" w:color="auto"/>
                  <w:right w:val="single" w:sz="4" w:space="0" w:color="auto"/>
                </w:tcBorders>
                <w:shd w:val="clear" w:color="auto" w:fill="BFBFBF" w:themeFill="background1" w:themeFillShade="BF"/>
              </w:tcPr>
            </w:tcPrChange>
          </w:tcPr>
          <w:p w:rsidR="008F4E9C" w:rsidRDefault="009D1839" w:rsidP="001A2327">
            <w:pPr>
              <w:pStyle w:val="CETextBody"/>
              <w:jc w:val="center"/>
              <w:rPr>
                <w:ins w:id="17254" w:author="Kazuhiro Takagi" w:date="2017-03-10T01:19:00Z"/>
                <w:b/>
                <w:sz w:val="16"/>
                <w:lang w:eastAsia="ja-JP"/>
              </w:rPr>
            </w:pPr>
            <w:ins w:id="17255" w:author="Kazuhiro Takagi" w:date="2017-03-13T14:07:00Z">
              <w:r>
                <w:rPr>
                  <w:b/>
                  <w:sz w:val="16"/>
                  <w:lang w:eastAsia="ja-JP"/>
                </w:rPr>
                <w:t>Memory Region</w:t>
              </w:r>
            </w:ins>
          </w:p>
          <w:p w:rsidR="008F4E9C" w:rsidRDefault="008F4E9C" w:rsidP="001A2327">
            <w:pPr>
              <w:pStyle w:val="CETextBody"/>
              <w:jc w:val="center"/>
              <w:rPr>
                <w:ins w:id="17256" w:author="Kazuhiro Takagi" w:date="2017-03-10T01:19:00Z"/>
                <w:b/>
                <w:sz w:val="16"/>
                <w:lang w:eastAsia="ja-JP"/>
              </w:rPr>
            </w:pPr>
            <w:ins w:id="17257" w:author="Kazuhiro Takagi" w:date="2017-03-10T01:19:00Z">
              <w:r w:rsidRPr="00955E9B">
                <w:rPr>
                  <w:b/>
                  <w:sz w:val="16"/>
                  <w:lang w:eastAsia="ja-JP"/>
                </w:rPr>
                <w:t>(Byte)</w:t>
              </w:r>
            </w:ins>
          </w:p>
        </w:tc>
      </w:tr>
      <w:tr w:rsidR="008F4E9C" w:rsidRPr="00207443" w:rsidTr="00E44437">
        <w:trPr>
          <w:jc w:val="center"/>
          <w:ins w:id="17258" w:author="Kazuhiro Takagi" w:date="2017-03-10T01:19:00Z"/>
          <w:trPrChange w:id="17259" w:author="Kazuhiro Takagi" w:date="2017-03-13T15:20: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260" w:author="Kazuhiro Takagi" w:date="2017-03-13T15:20: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RDefault="00F86C1B" w:rsidP="001A2327">
            <w:pPr>
              <w:pStyle w:val="CETextBody"/>
              <w:rPr>
                <w:ins w:id="17261" w:author="Kazuhiro Takagi" w:date="2017-03-10T01:19:00Z"/>
                <w:b/>
                <w:sz w:val="18"/>
                <w:szCs w:val="18"/>
                <w:lang w:eastAsia="ja-JP"/>
              </w:rPr>
            </w:pPr>
            <w:ins w:id="17262" w:author="Kazuhiro Takagi" w:date="2017-03-13T14:19:00Z">
              <w:r w:rsidRPr="00F86C1B">
                <w:rPr>
                  <w:b/>
                  <w:sz w:val="18"/>
                  <w:szCs w:val="18"/>
                  <w:lang w:eastAsia="ja-JP"/>
                </w:rPr>
                <w:t>DISCOM_sample_vir</w:t>
              </w:r>
            </w:ins>
          </w:p>
        </w:tc>
        <w:tc>
          <w:tcPr>
            <w:tcW w:w="1332" w:type="dxa"/>
            <w:tcBorders>
              <w:left w:val="single" w:sz="4" w:space="0" w:color="auto"/>
              <w:right w:val="single" w:sz="4" w:space="0" w:color="auto"/>
            </w:tcBorders>
            <w:tcPrChange w:id="17263" w:author="Kazuhiro Takagi" w:date="2017-03-13T15:20:00Z">
              <w:tcPr>
                <w:tcW w:w="1332" w:type="dxa"/>
                <w:tcBorders>
                  <w:left w:val="single" w:sz="4" w:space="0" w:color="auto"/>
                  <w:right w:val="single" w:sz="4" w:space="0" w:color="auto"/>
                </w:tcBorders>
                <w:vAlign w:val="bottom"/>
              </w:tcPr>
            </w:tcPrChange>
          </w:tcPr>
          <w:p w:rsidR="008F4E9C" w:rsidRPr="00874662" w:rsidRDefault="009B73FE">
            <w:pPr>
              <w:pStyle w:val="CETextBody"/>
              <w:jc w:val="right"/>
              <w:rPr>
                <w:ins w:id="17264" w:author="Kazuhiro Takagi" w:date="2017-03-10T01:19:00Z"/>
                <w:sz w:val="18"/>
                <w:szCs w:val="18"/>
                <w:lang w:eastAsia="ja-JP"/>
              </w:rPr>
            </w:pPr>
            <w:ins w:id="17265" w:author="Kazuhiro Takagi" w:date="2017-03-13T14:11:00Z">
              <w:r w:rsidRPr="00874662">
                <w:rPr>
                  <w:sz w:val="18"/>
                  <w:szCs w:val="18"/>
                  <w:lang w:eastAsia="ja-JP"/>
                </w:rPr>
                <w:t>20480</w:t>
              </w:r>
            </w:ins>
          </w:p>
        </w:tc>
        <w:tc>
          <w:tcPr>
            <w:tcW w:w="1332" w:type="dxa"/>
            <w:tcBorders>
              <w:left w:val="single" w:sz="4" w:space="0" w:color="auto"/>
              <w:right w:val="single" w:sz="4" w:space="0" w:color="auto"/>
            </w:tcBorders>
            <w:tcPrChange w:id="17266" w:author="Kazuhiro Takagi" w:date="2017-03-13T15:20:00Z">
              <w:tcPr>
                <w:tcW w:w="1332" w:type="dxa"/>
                <w:tcBorders>
                  <w:left w:val="single" w:sz="4" w:space="0" w:color="auto"/>
                  <w:right w:val="single" w:sz="4" w:space="0" w:color="auto"/>
                </w:tcBorders>
              </w:tcPr>
            </w:tcPrChange>
          </w:tcPr>
          <w:p w:rsidR="008F4E9C" w:rsidRPr="00874662" w:rsidRDefault="00AE0129">
            <w:pPr>
              <w:pStyle w:val="CETextBody"/>
              <w:jc w:val="right"/>
              <w:rPr>
                <w:ins w:id="17267" w:author="Kazuhiro Takagi" w:date="2017-03-10T01:19:00Z"/>
                <w:sz w:val="18"/>
                <w:szCs w:val="18"/>
                <w:lang w:eastAsia="ja-JP"/>
              </w:rPr>
            </w:pPr>
            <w:ins w:id="17268" w:author="Kazuhiro Takagi" w:date="2017-03-13T14:16:00Z">
              <w:r>
                <w:rPr>
                  <w:sz w:val="18"/>
                  <w:szCs w:val="18"/>
                  <w:lang w:eastAsia="ja-JP"/>
                </w:rPr>
                <w:t>1464</w:t>
              </w:r>
            </w:ins>
          </w:p>
        </w:tc>
        <w:tc>
          <w:tcPr>
            <w:tcW w:w="1333" w:type="dxa"/>
            <w:gridSpan w:val="2"/>
            <w:tcBorders>
              <w:left w:val="single" w:sz="4" w:space="0" w:color="auto"/>
              <w:right w:val="single" w:sz="4" w:space="0" w:color="auto"/>
            </w:tcBorders>
            <w:tcPrChange w:id="17269" w:author="Kazuhiro Takagi" w:date="2017-03-13T15:20: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270" w:author="Kazuhiro Takagi" w:date="2017-03-10T01:19:00Z"/>
                <w:sz w:val="18"/>
                <w:szCs w:val="18"/>
                <w:lang w:eastAsia="ja-JP"/>
              </w:rPr>
            </w:pPr>
            <w:ins w:id="17271" w:author="Kazuhiro Takagi" w:date="2017-03-13T14:20:00Z">
              <w:r w:rsidRPr="00874662">
                <w:rPr>
                  <w:sz w:val="18"/>
                  <w:szCs w:val="18"/>
                  <w:lang w:eastAsia="ja-JP"/>
                </w:rPr>
                <w:t>1150472</w:t>
              </w:r>
            </w:ins>
          </w:p>
        </w:tc>
        <w:tc>
          <w:tcPr>
            <w:tcW w:w="1332" w:type="dxa"/>
            <w:gridSpan w:val="2"/>
            <w:tcBorders>
              <w:left w:val="single" w:sz="4" w:space="0" w:color="auto"/>
              <w:right w:val="single" w:sz="4" w:space="0" w:color="auto"/>
            </w:tcBorders>
            <w:tcPrChange w:id="17272" w:author="Kazuhiro Takagi" w:date="2017-03-13T15:20: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273" w:author="Kazuhiro Takagi" w:date="2017-03-10T01:19:00Z"/>
                <w:sz w:val="18"/>
                <w:szCs w:val="18"/>
                <w:lang w:eastAsia="ja-JP"/>
              </w:rPr>
            </w:pPr>
            <w:ins w:id="17274" w:author="Kazuhiro Takagi" w:date="2017-03-13T14:20:00Z">
              <w:r w:rsidRPr="00E44437">
                <w:rPr>
                  <w:sz w:val="18"/>
                  <w:szCs w:val="18"/>
                  <w:lang w:eastAsia="ja-JP"/>
                  <w:rPrChange w:id="17275" w:author="Kazuhiro Takagi" w:date="2017-03-13T15:19:00Z">
                    <w:rPr>
                      <w:rFonts w:ascii="MS Gothic" w:eastAsia="MS Gothic" w:hAnsi="MS Gothic"/>
                      <w:color w:val="000000"/>
                      <w:szCs w:val="22"/>
                    </w:rPr>
                  </w:rPrChange>
                </w:rPr>
                <w:t>285296</w:t>
              </w:r>
            </w:ins>
          </w:p>
        </w:tc>
        <w:tc>
          <w:tcPr>
            <w:tcW w:w="1333" w:type="dxa"/>
            <w:tcBorders>
              <w:left w:val="single" w:sz="4" w:space="0" w:color="auto"/>
              <w:right w:val="single" w:sz="4" w:space="0" w:color="auto"/>
            </w:tcBorders>
            <w:tcPrChange w:id="17276" w:author="Kazuhiro Takagi" w:date="2017-03-13T15:20:00Z">
              <w:tcPr>
                <w:tcW w:w="1333" w:type="dxa"/>
                <w:tcBorders>
                  <w:left w:val="single" w:sz="4" w:space="0" w:color="auto"/>
                  <w:right w:val="single" w:sz="4" w:space="0" w:color="auto"/>
                </w:tcBorders>
              </w:tcPr>
            </w:tcPrChange>
          </w:tcPr>
          <w:p w:rsidR="008F4E9C" w:rsidRPr="00874662" w:rsidRDefault="00874662">
            <w:pPr>
              <w:pStyle w:val="CETextBody"/>
              <w:jc w:val="right"/>
              <w:rPr>
                <w:ins w:id="17277" w:author="Kazuhiro Takagi" w:date="2017-03-10T01:19:00Z"/>
                <w:sz w:val="18"/>
                <w:szCs w:val="18"/>
                <w:lang w:eastAsia="ja-JP"/>
              </w:rPr>
            </w:pPr>
            <w:ins w:id="17278" w:author="Kazuhiro Takagi" w:date="2017-03-13T15:19:00Z">
              <w:r w:rsidRPr="00E44437">
                <w:rPr>
                  <w:sz w:val="18"/>
                  <w:szCs w:val="18"/>
                  <w:lang w:eastAsia="ja-JP"/>
                  <w:rPrChange w:id="17279" w:author="Kazuhiro Takagi" w:date="2017-03-13T15:19:00Z">
                    <w:rPr>
                      <w:lang w:val="en-US" w:eastAsia="ja-JP"/>
                    </w:rPr>
                  </w:rPrChange>
                </w:rPr>
                <w:t>2334720</w:t>
              </w:r>
            </w:ins>
          </w:p>
        </w:tc>
      </w:tr>
      <w:tr w:rsidR="008F4E9C" w:rsidRPr="00207443" w:rsidTr="00E44437">
        <w:trPr>
          <w:jc w:val="center"/>
          <w:ins w:id="17280" w:author="Kazuhiro Takagi" w:date="2017-03-10T01:19:00Z"/>
          <w:trPrChange w:id="17281" w:author="Kazuhiro Takagi" w:date="2017-03-13T15:20: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282" w:author="Kazuhiro Takagi" w:date="2017-03-13T15:20: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Del="00925DEF" w:rsidRDefault="008F4E9C" w:rsidP="001A2327">
            <w:pPr>
              <w:pStyle w:val="CETextBody"/>
              <w:rPr>
                <w:ins w:id="17283" w:author="Kazuhiro Takagi" w:date="2017-03-10T01:19:00Z"/>
                <w:b/>
                <w:sz w:val="18"/>
                <w:szCs w:val="18"/>
                <w:lang w:eastAsia="ja-JP"/>
              </w:rPr>
            </w:pPr>
            <w:ins w:id="17284" w:author="Kazuhiro Takagi" w:date="2017-03-10T01:19:00Z">
              <w:r w:rsidRPr="007C3DE6">
                <w:rPr>
                  <w:b/>
                  <w:sz w:val="18"/>
                  <w:szCs w:val="18"/>
                  <w:lang w:eastAsia="ja-JP"/>
                </w:rPr>
                <w:t>FBServer</w:t>
              </w:r>
            </w:ins>
          </w:p>
        </w:tc>
        <w:tc>
          <w:tcPr>
            <w:tcW w:w="1332" w:type="dxa"/>
            <w:tcBorders>
              <w:left w:val="single" w:sz="4" w:space="0" w:color="auto"/>
              <w:right w:val="single" w:sz="4" w:space="0" w:color="auto"/>
            </w:tcBorders>
            <w:tcPrChange w:id="17285" w:author="Kazuhiro Takagi" w:date="2017-03-13T15:20:00Z">
              <w:tcPr>
                <w:tcW w:w="1332" w:type="dxa"/>
                <w:tcBorders>
                  <w:left w:val="single" w:sz="4" w:space="0" w:color="auto"/>
                  <w:right w:val="single" w:sz="4" w:space="0" w:color="auto"/>
                </w:tcBorders>
              </w:tcPr>
            </w:tcPrChange>
          </w:tcPr>
          <w:p w:rsidR="008F4E9C" w:rsidRPr="00874662" w:rsidRDefault="009B73FE">
            <w:pPr>
              <w:pStyle w:val="CETextBody"/>
              <w:jc w:val="right"/>
              <w:rPr>
                <w:ins w:id="17286" w:author="Kazuhiro Takagi" w:date="2017-03-10T01:19:00Z"/>
                <w:sz w:val="18"/>
                <w:szCs w:val="18"/>
                <w:lang w:eastAsia="ja-JP"/>
              </w:rPr>
            </w:pPr>
            <w:ins w:id="17287" w:author="Kazuhiro Takagi" w:date="2017-03-13T14:12:00Z">
              <w:r w:rsidRPr="00874662">
                <w:rPr>
                  <w:sz w:val="18"/>
                  <w:szCs w:val="18"/>
                  <w:lang w:eastAsia="ja-JP"/>
                </w:rPr>
                <w:t>0</w:t>
              </w:r>
            </w:ins>
          </w:p>
        </w:tc>
        <w:tc>
          <w:tcPr>
            <w:tcW w:w="1332" w:type="dxa"/>
            <w:tcBorders>
              <w:left w:val="single" w:sz="4" w:space="0" w:color="auto"/>
              <w:right w:val="single" w:sz="4" w:space="0" w:color="auto"/>
            </w:tcBorders>
            <w:tcPrChange w:id="17288" w:author="Kazuhiro Takagi" w:date="2017-03-13T15:20:00Z">
              <w:tcPr>
                <w:tcW w:w="1332" w:type="dxa"/>
                <w:tcBorders>
                  <w:left w:val="single" w:sz="4" w:space="0" w:color="auto"/>
                  <w:right w:val="single" w:sz="4" w:space="0" w:color="auto"/>
                </w:tcBorders>
              </w:tcPr>
            </w:tcPrChange>
          </w:tcPr>
          <w:p w:rsidR="008F4E9C" w:rsidRPr="00874662" w:rsidRDefault="00F86C1B">
            <w:pPr>
              <w:pStyle w:val="CETextBody"/>
              <w:jc w:val="right"/>
              <w:rPr>
                <w:ins w:id="17289" w:author="Kazuhiro Takagi" w:date="2017-03-10T01:19:00Z"/>
                <w:sz w:val="18"/>
                <w:szCs w:val="18"/>
                <w:lang w:eastAsia="ja-JP"/>
              </w:rPr>
            </w:pPr>
            <w:ins w:id="17290" w:author="Kazuhiro Takagi" w:date="2017-03-13T14:16:00Z">
              <w:r w:rsidRPr="00874662">
                <w:rPr>
                  <w:sz w:val="18"/>
                  <w:szCs w:val="18"/>
                  <w:lang w:eastAsia="ja-JP"/>
                </w:rPr>
                <w:t>568</w:t>
              </w:r>
            </w:ins>
          </w:p>
        </w:tc>
        <w:tc>
          <w:tcPr>
            <w:tcW w:w="1333" w:type="dxa"/>
            <w:gridSpan w:val="2"/>
            <w:tcBorders>
              <w:left w:val="single" w:sz="4" w:space="0" w:color="auto"/>
              <w:right w:val="single" w:sz="4" w:space="0" w:color="auto"/>
            </w:tcBorders>
            <w:tcPrChange w:id="17291" w:author="Kazuhiro Takagi" w:date="2017-03-13T15:20: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292" w:author="Kazuhiro Takagi" w:date="2017-03-10T01:19:00Z"/>
                <w:sz w:val="18"/>
                <w:szCs w:val="18"/>
                <w:lang w:eastAsia="ja-JP"/>
              </w:rPr>
            </w:pPr>
            <w:ins w:id="17293" w:author="Kazuhiro Takagi" w:date="2017-03-13T14:20:00Z">
              <w:r w:rsidRPr="00E44437">
                <w:rPr>
                  <w:sz w:val="18"/>
                  <w:szCs w:val="18"/>
                  <w:lang w:eastAsia="ja-JP"/>
                  <w:rPrChange w:id="17294" w:author="Kazuhiro Takagi" w:date="2017-03-13T15:19:00Z">
                    <w:rPr>
                      <w:rFonts w:ascii="MS Gothic" w:eastAsia="MS Gothic" w:hAnsi="MS Gothic"/>
                      <w:color w:val="000000"/>
                      <w:szCs w:val="22"/>
                    </w:rPr>
                  </w:rPrChange>
                </w:rPr>
                <w:t>122484</w:t>
              </w:r>
            </w:ins>
          </w:p>
        </w:tc>
        <w:tc>
          <w:tcPr>
            <w:tcW w:w="1332" w:type="dxa"/>
            <w:gridSpan w:val="2"/>
            <w:tcBorders>
              <w:left w:val="single" w:sz="4" w:space="0" w:color="auto"/>
              <w:right w:val="single" w:sz="4" w:space="0" w:color="auto"/>
            </w:tcBorders>
            <w:tcPrChange w:id="17295" w:author="Kazuhiro Takagi" w:date="2017-03-13T15:20: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296" w:author="Kazuhiro Takagi" w:date="2017-03-10T01:19:00Z"/>
                <w:sz w:val="18"/>
                <w:szCs w:val="18"/>
                <w:lang w:eastAsia="ja-JP"/>
              </w:rPr>
            </w:pPr>
            <w:ins w:id="17297" w:author="Kazuhiro Takagi" w:date="2017-03-13T14:20:00Z">
              <w:r w:rsidRPr="00E44437">
                <w:rPr>
                  <w:sz w:val="18"/>
                  <w:szCs w:val="18"/>
                  <w:lang w:eastAsia="ja-JP"/>
                  <w:rPrChange w:id="17298" w:author="Kazuhiro Takagi" w:date="2017-03-13T15:19:00Z">
                    <w:rPr>
                      <w:rFonts w:ascii="MS Gothic" w:eastAsia="MS Gothic" w:hAnsi="MS Gothic"/>
                      <w:color w:val="000000"/>
                      <w:szCs w:val="22"/>
                    </w:rPr>
                  </w:rPrChange>
                </w:rPr>
                <w:t>23148</w:t>
              </w:r>
            </w:ins>
          </w:p>
        </w:tc>
        <w:tc>
          <w:tcPr>
            <w:tcW w:w="1333" w:type="dxa"/>
            <w:tcBorders>
              <w:left w:val="single" w:sz="4" w:space="0" w:color="auto"/>
              <w:right w:val="single" w:sz="4" w:space="0" w:color="auto"/>
            </w:tcBorders>
            <w:tcPrChange w:id="17299" w:author="Kazuhiro Takagi" w:date="2017-03-13T15:20:00Z">
              <w:tcPr>
                <w:tcW w:w="1333" w:type="dxa"/>
                <w:tcBorders>
                  <w:left w:val="single" w:sz="4" w:space="0" w:color="auto"/>
                  <w:right w:val="single" w:sz="4" w:space="0" w:color="auto"/>
                </w:tcBorders>
              </w:tcPr>
            </w:tcPrChange>
          </w:tcPr>
          <w:p w:rsidR="008F4E9C" w:rsidRPr="00874662" w:rsidRDefault="00E44437">
            <w:pPr>
              <w:pStyle w:val="CETextBody"/>
              <w:jc w:val="right"/>
              <w:rPr>
                <w:ins w:id="17300" w:author="Kazuhiro Takagi" w:date="2017-03-10T01:19:00Z"/>
                <w:sz w:val="18"/>
                <w:szCs w:val="18"/>
                <w:lang w:eastAsia="ja-JP"/>
              </w:rPr>
            </w:pPr>
            <w:ins w:id="17301" w:author="Kazuhiro Takagi" w:date="2017-03-13T15:21:00Z">
              <w:r>
                <w:rPr>
                  <w:rFonts w:hint="eastAsia"/>
                  <w:sz w:val="18"/>
                  <w:szCs w:val="18"/>
                  <w:lang w:eastAsia="ja-JP"/>
                </w:rPr>
                <w:t>0</w:t>
              </w:r>
            </w:ins>
          </w:p>
        </w:tc>
      </w:tr>
      <w:tr w:rsidR="008F4E9C" w:rsidRPr="00207443" w:rsidTr="009D1839">
        <w:trPr>
          <w:jc w:val="center"/>
          <w:ins w:id="17302" w:author="Kazuhiro Takagi" w:date="2017-03-10T01:19:00Z"/>
          <w:trPrChange w:id="17303" w:author="Kazuhiro Takagi" w:date="2017-03-13T14:07:00Z">
            <w:trPr>
              <w:jc w:val="center"/>
            </w:trPr>
          </w:trPrChange>
        </w:trPr>
        <w:tc>
          <w:tcPr>
            <w:tcW w:w="1656" w:type="dxa"/>
            <w:tcBorders>
              <w:top w:val="single" w:sz="4" w:space="0" w:color="auto"/>
              <w:bottom w:val="single" w:sz="4" w:space="0" w:color="auto"/>
              <w:right w:val="single" w:sz="4" w:space="0" w:color="auto"/>
            </w:tcBorders>
            <w:shd w:val="clear" w:color="auto" w:fill="BFBFBF" w:themeFill="background1" w:themeFillShade="BF"/>
            <w:vAlign w:val="bottom"/>
            <w:tcPrChange w:id="17304" w:author="Kazuhiro Takagi" w:date="2017-03-13T14:07:00Z">
              <w:tcPr>
                <w:tcW w:w="1656" w:type="dxa"/>
                <w:tcBorders>
                  <w:top w:val="single" w:sz="4" w:space="0" w:color="auto"/>
                  <w:bottom w:val="single" w:sz="4" w:space="0" w:color="auto"/>
                  <w:right w:val="single" w:sz="4" w:space="0" w:color="auto"/>
                </w:tcBorders>
                <w:shd w:val="clear" w:color="auto" w:fill="BFBFBF" w:themeFill="background1" w:themeFillShade="BF"/>
                <w:vAlign w:val="bottom"/>
              </w:tcPr>
            </w:tcPrChange>
          </w:tcPr>
          <w:p w:rsidR="008F4E9C" w:rsidRPr="007C3DE6" w:rsidRDefault="008F4E9C" w:rsidP="001A2327">
            <w:pPr>
              <w:pStyle w:val="CETextBody"/>
              <w:rPr>
                <w:ins w:id="17305" w:author="Kazuhiro Takagi" w:date="2017-03-10T01:19:00Z"/>
                <w:b/>
                <w:sz w:val="18"/>
                <w:szCs w:val="18"/>
                <w:lang w:eastAsia="ja-JP"/>
              </w:rPr>
            </w:pPr>
            <w:ins w:id="17306" w:author="Kazuhiro Takagi" w:date="2017-03-10T01:19:00Z">
              <w:r>
                <w:rPr>
                  <w:rFonts w:hint="eastAsia"/>
                  <w:b/>
                  <w:sz w:val="18"/>
                  <w:szCs w:val="18"/>
                  <w:lang w:eastAsia="ja-JP"/>
                </w:rPr>
                <w:t>Total</w:t>
              </w:r>
            </w:ins>
          </w:p>
        </w:tc>
        <w:tc>
          <w:tcPr>
            <w:tcW w:w="1332" w:type="dxa"/>
            <w:tcBorders>
              <w:left w:val="single" w:sz="4" w:space="0" w:color="auto"/>
              <w:right w:val="single" w:sz="4" w:space="0" w:color="auto"/>
            </w:tcBorders>
            <w:tcPrChange w:id="17307" w:author="Kazuhiro Takagi" w:date="2017-03-13T14:07:00Z">
              <w:tcPr>
                <w:tcW w:w="1332" w:type="dxa"/>
                <w:tcBorders>
                  <w:left w:val="single" w:sz="4" w:space="0" w:color="auto"/>
                  <w:right w:val="single" w:sz="4" w:space="0" w:color="auto"/>
                </w:tcBorders>
              </w:tcPr>
            </w:tcPrChange>
          </w:tcPr>
          <w:p w:rsidR="008F4E9C" w:rsidRPr="00874662" w:rsidRDefault="009B73FE" w:rsidP="001A2327">
            <w:pPr>
              <w:pStyle w:val="CETextBody"/>
              <w:jc w:val="right"/>
              <w:rPr>
                <w:ins w:id="17308" w:author="Kazuhiro Takagi" w:date="2017-03-10T01:19:00Z"/>
                <w:sz w:val="18"/>
                <w:szCs w:val="18"/>
                <w:lang w:eastAsia="ja-JP"/>
              </w:rPr>
            </w:pPr>
            <w:ins w:id="17309" w:author="Kazuhiro Takagi" w:date="2017-03-13T14:12:00Z">
              <w:r w:rsidRPr="00874662">
                <w:rPr>
                  <w:sz w:val="18"/>
                  <w:szCs w:val="18"/>
                  <w:lang w:eastAsia="ja-JP"/>
                </w:rPr>
                <w:t>20480</w:t>
              </w:r>
            </w:ins>
          </w:p>
        </w:tc>
        <w:tc>
          <w:tcPr>
            <w:tcW w:w="1332" w:type="dxa"/>
            <w:tcBorders>
              <w:left w:val="single" w:sz="4" w:space="0" w:color="auto"/>
              <w:right w:val="single" w:sz="4" w:space="0" w:color="auto"/>
            </w:tcBorders>
            <w:tcPrChange w:id="17310" w:author="Kazuhiro Takagi" w:date="2017-03-13T14:07:00Z">
              <w:tcPr>
                <w:tcW w:w="1332" w:type="dxa"/>
                <w:tcBorders>
                  <w:left w:val="single" w:sz="4" w:space="0" w:color="auto"/>
                  <w:right w:val="single" w:sz="4" w:space="0" w:color="auto"/>
                </w:tcBorders>
              </w:tcPr>
            </w:tcPrChange>
          </w:tcPr>
          <w:p w:rsidR="008F4E9C" w:rsidRPr="00874662" w:rsidRDefault="00F86C1B" w:rsidP="001A2327">
            <w:pPr>
              <w:pStyle w:val="CETextBody"/>
              <w:jc w:val="right"/>
              <w:rPr>
                <w:ins w:id="17311" w:author="Kazuhiro Takagi" w:date="2017-03-10T01:19:00Z"/>
                <w:sz w:val="18"/>
                <w:szCs w:val="18"/>
                <w:lang w:eastAsia="ja-JP"/>
              </w:rPr>
            </w:pPr>
            <w:ins w:id="17312" w:author="Kazuhiro Takagi" w:date="2017-03-13T14:17:00Z">
              <w:r w:rsidRPr="00874662">
                <w:rPr>
                  <w:sz w:val="18"/>
                  <w:szCs w:val="18"/>
                  <w:lang w:eastAsia="ja-JP"/>
                </w:rPr>
                <w:t>2036</w:t>
              </w:r>
            </w:ins>
          </w:p>
        </w:tc>
        <w:tc>
          <w:tcPr>
            <w:tcW w:w="1333" w:type="dxa"/>
            <w:gridSpan w:val="2"/>
            <w:tcBorders>
              <w:left w:val="single" w:sz="4" w:space="0" w:color="auto"/>
              <w:right w:val="single" w:sz="4" w:space="0" w:color="auto"/>
            </w:tcBorders>
            <w:tcPrChange w:id="17313" w:author="Kazuhiro Takagi" w:date="2017-03-13T14:07:00Z">
              <w:tcPr>
                <w:tcW w:w="1333" w:type="dxa"/>
                <w:gridSpan w:val="2"/>
                <w:tcBorders>
                  <w:left w:val="single" w:sz="4" w:space="0" w:color="auto"/>
                  <w:right w:val="single" w:sz="4" w:space="0" w:color="auto"/>
                </w:tcBorders>
              </w:tcPr>
            </w:tcPrChange>
          </w:tcPr>
          <w:p w:rsidR="008F4E9C" w:rsidRPr="00874662" w:rsidRDefault="00F86C1B">
            <w:pPr>
              <w:pStyle w:val="CETextBody"/>
              <w:jc w:val="right"/>
              <w:rPr>
                <w:ins w:id="17314" w:author="Kazuhiro Takagi" w:date="2017-03-10T01:19:00Z"/>
                <w:sz w:val="18"/>
                <w:szCs w:val="18"/>
                <w:lang w:eastAsia="ja-JP"/>
              </w:rPr>
            </w:pPr>
            <w:ins w:id="17315" w:author="Kazuhiro Takagi" w:date="2017-03-13T14:21:00Z">
              <w:r w:rsidRPr="00E44437">
                <w:rPr>
                  <w:sz w:val="18"/>
                  <w:szCs w:val="18"/>
                  <w:lang w:eastAsia="ja-JP"/>
                  <w:rPrChange w:id="17316" w:author="Kazuhiro Takagi" w:date="2017-03-13T15:19:00Z">
                    <w:rPr>
                      <w:rFonts w:ascii="MS Gothic" w:eastAsia="MS Gothic" w:hAnsi="MS Gothic"/>
                      <w:color w:val="000000"/>
                      <w:szCs w:val="22"/>
                    </w:rPr>
                  </w:rPrChange>
                </w:rPr>
                <w:t>1272956</w:t>
              </w:r>
            </w:ins>
          </w:p>
        </w:tc>
        <w:tc>
          <w:tcPr>
            <w:tcW w:w="1332" w:type="dxa"/>
            <w:gridSpan w:val="2"/>
            <w:tcBorders>
              <w:left w:val="single" w:sz="4" w:space="0" w:color="auto"/>
              <w:right w:val="single" w:sz="4" w:space="0" w:color="auto"/>
            </w:tcBorders>
            <w:tcPrChange w:id="17317" w:author="Kazuhiro Takagi" w:date="2017-03-13T14:07:00Z">
              <w:tcPr>
                <w:tcW w:w="1332" w:type="dxa"/>
                <w:gridSpan w:val="2"/>
                <w:tcBorders>
                  <w:left w:val="single" w:sz="4" w:space="0" w:color="auto"/>
                  <w:right w:val="single" w:sz="4" w:space="0" w:color="auto"/>
                </w:tcBorders>
              </w:tcPr>
            </w:tcPrChange>
          </w:tcPr>
          <w:p w:rsidR="008F4E9C" w:rsidRPr="00874662" w:rsidRDefault="00F86C1B">
            <w:pPr>
              <w:pStyle w:val="CETextBody"/>
              <w:jc w:val="right"/>
              <w:rPr>
                <w:ins w:id="17318" w:author="Kazuhiro Takagi" w:date="2017-03-10T01:19:00Z"/>
                <w:sz w:val="18"/>
                <w:szCs w:val="18"/>
                <w:lang w:eastAsia="ja-JP"/>
              </w:rPr>
            </w:pPr>
            <w:ins w:id="17319" w:author="Kazuhiro Takagi" w:date="2017-03-13T14:18:00Z">
              <w:r w:rsidRPr="00E44437">
                <w:rPr>
                  <w:sz w:val="18"/>
                  <w:szCs w:val="18"/>
                  <w:lang w:eastAsia="ja-JP"/>
                  <w:rPrChange w:id="17320" w:author="Kazuhiro Takagi" w:date="2017-03-13T15:19:00Z">
                    <w:rPr>
                      <w:rFonts w:ascii="MS Gothic" w:eastAsia="MS Gothic" w:hAnsi="MS Gothic"/>
                      <w:color w:val="000000"/>
                      <w:szCs w:val="22"/>
                    </w:rPr>
                  </w:rPrChange>
                </w:rPr>
                <w:t>308444</w:t>
              </w:r>
            </w:ins>
          </w:p>
        </w:tc>
        <w:tc>
          <w:tcPr>
            <w:tcW w:w="1333" w:type="dxa"/>
            <w:tcBorders>
              <w:left w:val="single" w:sz="4" w:space="0" w:color="auto"/>
              <w:right w:val="single" w:sz="4" w:space="0" w:color="auto"/>
            </w:tcBorders>
            <w:tcPrChange w:id="17321" w:author="Kazuhiro Takagi" w:date="2017-03-13T14:07:00Z">
              <w:tcPr>
                <w:tcW w:w="1333" w:type="dxa"/>
                <w:tcBorders>
                  <w:left w:val="single" w:sz="4" w:space="0" w:color="auto"/>
                  <w:right w:val="single" w:sz="4" w:space="0" w:color="auto"/>
                </w:tcBorders>
              </w:tcPr>
            </w:tcPrChange>
          </w:tcPr>
          <w:p w:rsidR="008F4E9C" w:rsidRPr="00874662" w:rsidRDefault="00E44437" w:rsidP="001A2327">
            <w:pPr>
              <w:pStyle w:val="CETextBody"/>
              <w:jc w:val="right"/>
              <w:rPr>
                <w:ins w:id="17322" w:author="Kazuhiro Takagi" w:date="2017-03-10T01:19:00Z"/>
                <w:sz w:val="18"/>
                <w:szCs w:val="18"/>
                <w:lang w:eastAsia="ja-JP"/>
              </w:rPr>
            </w:pPr>
            <w:ins w:id="17323" w:author="Kazuhiro Takagi" w:date="2017-03-13T15:21:00Z">
              <w:r w:rsidRPr="007D4B01">
                <w:rPr>
                  <w:sz w:val="18"/>
                  <w:szCs w:val="18"/>
                  <w:lang w:eastAsia="ja-JP"/>
                </w:rPr>
                <w:t>2334720</w:t>
              </w:r>
            </w:ins>
          </w:p>
        </w:tc>
      </w:tr>
      <w:tr w:rsidR="009D1839" w:rsidRPr="00207443" w:rsidTr="009D1839">
        <w:trPr>
          <w:gridBefore w:val="4"/>
          <w:wBefore w:w="4812" w:type="dxa"/>
          <w:jc w:val="center"/>
          <w:ins w:id="17324" w:author="Kazuhiro Takagi" w:date="2017-03-10T01:19:00Z"/>
          <w:trPrChange w:id="17325" w:author="Kazuhiro Takagi" w:date="2017-03-13T14:07:00Z">
            <w:trPr>
              <w:gridBefore w:val="4"/>
              <w:wBefore w:w="4812" w:type="dxa"/>
              <w:jc w:val="center"/>
            </w:trPr>
          </w:trPrChange>
        </w:trPr>
        <w:tc>
          <w:tcPr>
            <w:tcW w:w="1842"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bottom"/>
            <w:tcPrChange w:id="17326" w:author="Kazuhiro Takagi" w:date="2017-03-13T14:07:00Z">
              <w:tcPr>
                <w:tcW w:w="1842" w:type="dxa"/>
                <w:gridSpan w:val="2"/>
                <w:tcBorders>
                  <w:top w:val="single" w:sz="4" w:space="0" w:color="auto"/>
                  <w:bottom w:val="single" w:sz="12" w:space="0" w:color="auto"/>
                  <w:right w:val="single" w:sz="4" w:space="0" w:color="auto"/>
                </w:tcBorders>
                <w:shd w:val="clear" w:color="auto" w:fill="BFBFBF" w:themeFill="background1" w:themeFillShade="BF"/>
                <w:vAlign w:val="bottom"/>
              </w:tcPr>
            </w:tcPrChange>
          </w:tcPr>
          <w:p w:rsidR="009D1839" w:rsidRPr="00014144" w:rsidRDefault="009D1839" w:rsidP="001A2327">
            <w:pPr>
              <w:pStyle w:val="CETextBody"/>
              <w:rPr>
                <w:ins w:id="17327" w:author="Kazuhiro Takagi" w:date="2017-03-10T01:19:00Z"/>
                <w:sz w:val="18"/>
                <w:szCs w:val="18"/>
                <w:lang w:eastAsia="ja-JP"/>
              </w:rPr>
            </w:pPr>
            <w:ins w:id="17328" w:author="Kazuhiro Takagi" w:date="2017-03-13T14:07:00Z">
              <w:r>
                <w:rPr>
                  <w:rFonts w:hint="eastAsia"/>
                  <w:b/>
                  <w:sz w:val="18"/>
                  <w:szCs w:val="18"/>
                  <w:lang w:eastAsia="ja-JP"/>
                </w:rPr>
                <w:t>Used memory Size</w:t>
              </w:r>
            </w:ins>
          </w:p>
        </w:tc>
        <w:tc>
          <w:tcPr>
            <w:tcW w:w="1664" w:type="dxa"/>
            <w:gridSpan w:val="2"/>
            <w:tcBorders>
              <w:top w:val="single" w:sz="12" w:space="0" w:color="auto"/>
              <w:left w:val="single" w:sz="4" w:space="0" w:color="auto"/>
              <w:bottom w:val="single" w:sz="12" w:space="0" w:color="auto"/>
              <w:right w:val="single" w:sz="12" w:space="0" w:color="auto"/>
            </w:tcBorders>
            <w:tcPrChange w:id="17329" w:author="Kazuhiro Takagi" w:date="2017-03-13T14:07:00Z">
              <w:tcPr>
                <w:tcW w:w="1664" w:type="dxa"/>
                <w:gridSpan w:val="2"/>
                <w:tcBorders>
                  <w:left w:val="single" w:sz="4" w:space="0" w:color="auto"/>
                  <w:bottom w:val="single" w:sz="12" w:space="0" w:color="auto"/>
                  <w:right w:val="single" w:sz="4" w:space="0" w:color="auto"/>
                </w:tcBorders>
              </w:tcPr>
            </w:tcPrChange>
          </w:tcPr>
          <w:p w:rsidR="009D1839" w:rsidRDefault="009D1839" w:rsidP="001A2327">
            <w:pPr>
              <w:pStyle w:val="CETextBody"/>
              <w:wordWrap w:val="0"/>
              <w:jc w:val="right"/>
              <w:rPr>
                <w:ins w:id="17330" w:author="Kazuhiro Takagi" w:date="2017-03-13T14:07:00Z"/>
                <w:sz w:val="18"/>
                <w:szCs w:val="18"/>
                <w:lang w:eastAsia="ja-JP"/>
              </w:rPr>
            </w:pPr>
            <w:ins w:id="17331" w:author="Kazuhiro Takagi" w:date="2017-03-13T14:07:00Z">
              <w:r>
                <w:rPr>
                  <w:sz w:val="18"/>
                  <w:szCs w:val="18"/>
                  <w:lang w:eastAsia="ja-JP"/>
                </w:rPr>
                <w:t>3938632</w:t>
              </w:r>
              <w:r>
                <w:rPr>
                  <w:rFonts w:hint="eastAsia"/>
                  <w:sz w:val="18"/>
                  <w:szCs w:val="18"/>
                  <w:lang w:eastAsia="ja-JP"/>
                </w:rPr>
                <w:t>(Byte)</w:t>
              </w:r>
            </w:ins>
          </w:p>
          <w:p w:rsidR="009D1839" w:rsidRPr="00AA18CD" w:rsidRDefault="009D1839" w:rsidP="001A2327">
            <w:pPr>
              <w:pStyle w:val="CETextBody"/>
              <w:jc w:val="right"/>
              <w:rPr>
                <w:ins w:id="17332" w:author="Kazuhiro Takagi" w:date="2017-03-10T01:19:00Z"/>
                <w:sz w:val="15"/>
                <w:szCs w:val="15"/>
                <w:lang w:eastAsia="ja-JP"/>
              </w:rPr>
            </w:pPr>
            <w:ins w:id="17333" w:author="Kazuhiro Takagi" w:date="2017-03-13T14:07:00Z">
              <w:r>
                <w:rPr>
                  <w:rFonts w:hint="eastAsia"/>
                  <w:sz w:val="18"/>
                  <w:szCs w:val="18"/>
                  <w:lang w:eastAsia="ja-JP"/>
                </w:rPr>
                <w:t xml:space="preserve">= </w:t>
              </w:r>
              <w:r>
                <w:rPr>
                  <w:sz w:val="18"/>
                  <w:szCs w:val="18"/>
                  <w:lang w:eastAsia="ja-JP"/>
                </w:rPr>
                <w:t>3</w:t>
              </w:r>
              <w:r>
                <w:rPr>
                  <w:rFonts w:hint="eastAsia"/>
                  <w:sz w:val="18"/>
                  <w:szCs w:val="18"/>
                  <w:lang w:eastAsia="ja-JP"/>
                </w:rPr>
                <w:t>.</w:t>
              </w:r>
              <w:r>
                <w:rPr>
                  <w:sz w:val="18"/>
                  <w:szCs w:val="18"/>
                  <w:lang w:eastAsia="ja-JP"/>
                </w:rPr>
                <w:t>76</w:t>
              </w:r>
              <w:r>
                <w:rPr>
                  <w:rFonts w:hint="eastAsia"/>
                  <w:sz w:val="18"/>
                  <w:szCs w:val="18"/>
                  <w:lang w:eastAsia="ja-JP"/>
                </w:rPr>
                <w:t xml:space="preserve"> (MByte)</w:t>
              </w:r>
            </w:ins>
          </w:p>
        </w:tc>
      </w:tr>
    </w:tbl>
    <w:p w:rsidR="008F4E9C" w:rsidRPr="00080D59" w:rsidRDefault="008F4E9C" w:rsidP="008F4E9C">
      <w:pPr>
        <w:pStyle w:val="CETextBody"/>
        <w:rPr>
          <w:ins w:id="17334" w:author="Kazuhiro Takagi" w:date="2017-03-10T01:19:00Z"/>
          <w:rFonts w:asciiTheme="majorHAnsi" w:hAnsiTheme="majorHAnsi" w:cstheme="majorHAnsi"/>
          <w:lang w:val="en-US" w:eastAsia="ja-JP"/>
        </w:rPr>
      </w:pPr>
    </w:p>
    <w:p w:rsidR="008F4E9C" w:rsidRDefault="008F4E9C">
      <w:pPr>
        <w:rPr>
          <w:ins w:id="17335" w:author="Kazuhiro Takagi" w:date="2017-03-10T01:19:00Z"/>
          <w:sz w:val="22"/>
          <w:lang w:val="en-US" w:eastAsia="ja-JP"/>
        </w:rPr>
      </w:pPr>
    </w:p>
    <w:p w:rsidR="008F4E9C" w:rsidDel="008F4E9C" w:rsidRDefault="008F4E9C">
      <w:pPr>
        <w:rPr>
          <w:del w:id="17336" w:author="Kazuhiro Takagi" w:date="2017-03-10T01:19:00Z"/>
          <w:sz w:val="22"/>
          <w:lang w:val="en-US" w:eastAsia="ja-JP"/>
        </w:rPr>
      </w:pPr>
    </w:p>
    <w:p w:rsidR="00282163" w:rsidRPr="00F950E6" w:rsidDel="008F4E9C" w:rsidRDefault="001A2C58" w:rsidP="00F950E6">
      <w:pPr>
        <w:pStyle w:val="CETextBody"/>
        <w:numPr>
          <w:ilvl w:val="0"/>
          <w:numId w:val="295"/>
        </w:numPr>
        <w:ind w:hanging="782"/>
        <w:rPr>
          <w:del w:id="17337" w:author="Kazuhiro Takagi" w:date="2017-03-10T01:19:00Z"/>
          <w:b/>
          <w:lang w:val="en-US" w:eastAsia="ja-JP"/>
        </w:rPr>
      </w:pPr>
      <w:del w:id="17338" w:author="Kazuhiro Takagi" w:date="2017-03-10T01:19:00Z">
        <w:r w:rsidDel="008F4E9C">
          <w:rPr>
            <w:rFonts w:hint="eastAsia"/>
            <w:lang w:val="en-US" w:eastAsia="ja-JP"/>
          </w:rPr>
          <w:delText>Result</w:delText>
        </w:r>
      </w:del>
    </w:p>
    <w:p w:rsidR="00282163" w:rsidDel="008F4E9C" w:rsidRDefault="00282163" w:rsidP="00282163">
      <w:pPr>
        <w:pStyle w:val="CETextBody"/>
        <w:ind w:leftChars="49" w:left="118"/>
        <w:rPr>
          <w:del w:id="17339" w:author="Kazuhiro Takagi" w:date="2017-03-10T01:19:00Z"/>
          <w:lang w:val="en-US" w:eastAsia="ja-JP"/>
        </w:rPr>
      </w:pPr>
      <w:del w:id="17340" w:author="Kazuhiro Takagi" w:date="2017-03-10T01:19:00Z">
        <w:r w:rsidRPr="008147A2" w:rsidDel="008F4E9C">
          <w:rPr>
            <w:lang w:val="en-US" w:eastAsia="ja-JP"/>
          </w:rPr>
          <w:delText>Virtual Address</w:delText>
        </w:r>
        <w:r w:rsidDel="008F4E9C">
          <w:rPr>
            <w:rFonts w:hint="eastAsia"/>
            <w:lang w:val="en-US" w:eastAsia="ja-JP"/>
          </w:rPr>
          <w:delText xml:space="preserve"> </w:delText>
        </w:r>
        <w:r w:rsidDel="008F4E9C">
          <w:rPr>
            <w:lang w:val="en-US" w:eastAsia="ja-JP"/>
          </w:rPr>
          <w:delText xml:space="preserve">Space used by </w:delText>
        </w:r>
        <w:r w:rsidRPr="008147A2" w:rsidDel="008F4E9C">
          <w:rPr>
            <w:lang w:val="en-US" w:eastAsia="ja-JP"/>
          </w:rPr>
          <w:delText>DISCOM and VIN application is below.</w:delText>
        </w:r>
        <w:r w:rsidDel="008F4E9C">
          <w:rPr>
            <w:rFonts w:hint="eastAsia"/>
            <w:lang w:val="en-US" w:eastAsia="ja-JP"/>
          </w:rPr>
          <w:delText xml:space="preserve"> </w:delText>
        </w:r>
        <w:r w:rsidRPr="0028680B" w:rsidDel="008F4E9C">
          <w:rPr>
            <w:lang w:val="en-US" w:eastAsia="ja-JP"/>
          </w:rPr>
          <w:delText>The Kernel space doesn't consider it</w:delText>
        </w:r>
        <w:r w:rsidR="000973A9" w:rsidDel="008F4E9C">
          <w:rPr>
            <w:lang w:val="en-US" w:eastAsia="ja-JP"/>
          </w:rPr>
          <w:delText xml:space="preserve"> in this section</w:delText>
        </w:r>
        <w:r w:rsidR="000973A9" w:rsidRPr="0028680B" w:rsidDel="008F4E9C">
          <w:rPr>
            <w:lang w:val="en-US" w:eastAsia="ja-JP"/>
          </w:rPr>
          <w:delText>.</w:delText>
        </w:r>
        <w:r w:rsidRPr="0028680B" w:rsidDel="008F4E9C">
          <w:rPr>
            <w:lang w:val="en-US" w:eastAsia="ja-JP"/>
          </w:rPr>
          <w:delText>.</w:delText>
        </w:r>
      </w:del>
    </w:p>
    <w:p w:rsidR="00282163" w:rsidRPr="00282163" w:rsidDel="008F4E9C" w:rsidRDefault="00282163" w:rsidP="00F950E6">
      <w:pPr>
        <w:pStyle w:val="CETextBody"/>
        <w:rPr>
          <w:del w:id="17341" w:author="Kazuhiro Takagi" w:date="2017-03-10T01:19:00Z"/>
          <w:lang w:val="en-US" w:eastAsia="ja-JP"/>
        </w:rPr>
      </w:pPr>
    </w:p>
    <w:p w:rsidR="00282163" w:rsidDel="008F4E9C" w:rsidRDefault="00A41C21" w:rsidP="00282163">
      <w:pPr>
        <w:pStyle w:val="CETextBody"/>
        <w:numPr>
          <w:ilvl w:val="0"/>
          <w:numId w:val="274"/>
        </w:numPr>
        <w:ind w:hanging="136"/>
        <w:rPr>
          <w:del w:id="17342" w:author="Kazuhiro Takagi" w:date="2017-03-10T01:19:00Z"/>
          <w:lang w:val="en-US" w:eastAsia="ja-JP"/>
        </w:rPr>
      </w:pPr>
      <w:del w:id="17343" w:author="Kazuhiro Takagi" w:date="2017-03-10T01:19:00Z">
        <w:r w:rsidDel="008F4E9C">
          <w:rPr>
            <w:rFonts w:hint="eastAsia"/>
            <w:lang w:val="en-US" w:eastAsia="ja-JP"/>
          </w:rPr>
          <w:delText>T</w:delText>
        </w:r>
        <w:r w:rsidR="00282163" w:rsidDel="008F4E9C">
          <w:rPr>
            <w:lang w:val="en-US" w:eastAsia="ja-JP"/>
          </w:rPr>
          <w:delText>elltail</w:delText>
        </w:r>
      </w:del>
    </w:p>
    <w:p w:rsidR="00282163" w:rsidDel="008F4E9C" w:rsidRDefault="00282163" w:rsidP="00282163">
      <w:pPr>
        <w:pStyle w:val="CETextBody"/>
        <w:ind w:firstLineChars="250" w:firstLine="550"/>
        <w:rPr>
          <w:del w:id="17344" w:author="Kazuhiro Takagi" w:date="2017-03-10T01:19:00Z"/>
          <w:lang w:val="en-US" w:eastAsia="ja-JP"/>
        </w:rPr>
      </w:pPr>
      <w:del w:id="17345" w:author="Kazuhiro Takagi" w:date="2017-03-10T01:19:00Z">
        <w:r w:rsidDel="008F4E9C">
          <w:rPr>
            <w:rFonts w:hint="eastAsia"/>
            <w:lang w:val="en-US" w:eastAsia="ja-JP"/>
          </w:rPr>
          <w:delText>-</w:delText>
        </w:r>
        <w:r w:rsidR="00A41C21" w:rsidDel="008F4E9C">
          <w:rPr>
            <w:rFonts w:hint="eastAsia"/>
            <w:lang w:val="en-US" w:eastAsia="ja-JP"/>
          </w:rPr>
          <w:delText xml:space="preserve"> </w:delText>
        </w:r>
        <w:r w:rsidRPr="0028680B" w:rsidDel="008F4E9C">
          <w:rPr>
            <w:lang w:val="en-US" w:eastAsia="ja-JP"/>
          </w:rPr>
          <w:delText>DISCOM_sample_virt</w:delText>
        </w:r>
        <w:r w:rsidR="00A41C21" w:rsidDel="008F4E9C">
          <w:rPr>
            <w:rFonts w:hint="eastAsia"/>
            <w:lang w:val="en-US" w:eastAsia="ja-JP"/>
          </w:rPr>
          <w:delText xml:space="preserve"> (Telltail app)</w:delText>
        </w:r>
      </w:del>
    </w:p>
    <w:p w:rsidR="00282163" w:rsidRPr="0028680B" w:rsidDel="008F4E9C" w:rsidRDefault="00282163" w:rsidP="00282163">
      <w:pPr>
        <w:pStyle w:val="CETextBody"/>
        <w:ind w:firstLineChars="250" w:firstLine="550"/>
        <w:rPr>
          <w:del w:id="17346" w:author="Kazuhiro Takagi" w:date="2017-03-10T01:19:00Z"/>
          <w:lang w:val="en-US" w:eastAsia="ja-JP"/>
        </w:rPr>
      </w:pPr>
      <w:del w:id="17347" w:author="Kazuhiro Takagi" w:date="2017-03-10T01:19:00Z">
        <w:r w:rsidDel="008F4E9C">
          <w:rPr>
            <w:rFonts w:hint="eastAsia"/>
            <w:lang w:val="en-US" w:eastAsia="ja-JP"/>
          </w:rPr>
          <w:delText>-</w:delText>
        </w:r>
        <w:r w:rsidR="00A41C21" w:rsidDel="008F4E9C">
          <w:rPr>
            <w:rFonts w:hint="eastAsia"/>
            <w:lang w:val="en-US" w:eastAsia="ja-JP"/>
          </w:rPr>
          <w:delText xml:space="preserve"> </w:delText>
        </w:r>
        <w:r w:rsidRPr="0028680B" w:rsidDel="008F4E9C">
          <w:rPr>
            <w:lang w:val="en-US" w:eastAsia="ja-JP"/>
          </w:rPr>
          <w:delText>FBServer</w:delText>
        </w:r>
        <w:r w:rsidR="00A41C21" w:rsidDel="008F4E9C">
          <w:rPr>
            <w:rFonts w:hint="eastAsia"/>
            <w:lang w:val="en-US" w:eastAsia="ja-JP"/>
          </w:rPr>
          <w:delText xml:space="preserve"> (Display driver)</w:delText>
        </w:r>
      </w:del>
    </w:p>
    <w:p w:rsidR="00282163" w:rsidRPr="0028680B" w:rsidDel="008F4E9C" w:rsidRDefault="00282163" w:rsidP="00282163">
      <w:pPr>
        <w:pStyle w:val="CETextBody"/>
        <w:ind w:left="782"/>
        <w:rPr>
          <w:del w:id="17348" w:author="Kazuhiro Takagi" w:date="2017-03-10T01:19:00Z"/>
          <w:lang w:val="en-US" w:eastAsia="ja-JP"/>
        </w:rPr>
      </w:pPr>
    </w:p>
    <w:p w:rsidR="00282163" w:rsidRPr="0028680B" w:rsidDel="008F4E9C" w:rsidRDefault="00A41C21" w:rsidP="00282163">
      <w:pPr>
        <w:pStyle w:val="CETextBody"/>
        <w:numPr>
          <w:ilvl w:val="0"/>
          <w:numId w:val="274"/>
        </w:numPr>
        <w:ind w:hanging="136"/>
        <w:rPr>
          <w:del w:id="17349" w:author="Kazuhiro Takagi" w:date="2017-03-10T01:19:00Z"/>
          <w:lang w:val="en-US" w:eastAsia="ja-JP"/>
        </w:rPr>
      </w:pPr>
      <w:del w:id="17350" w:author="Kazuhiro Takagi" w:date="2017-03-10T01:19:00Z">
        <w:r w:rsidDel="008F4E9C">
          <w:rPr>
            <w:rFonts w:hint="eastAsia"/>
            <w:lang w:val="en-US" w:eastAsia="ja-JP"/>
          </w:rPr>
          <w:delText>B</w:delText>
        </w:r>
        <w:r w:rsidR="00282163" w:rsidDel="008F4E9C">
          <w:rPr>
            <w:lang w:val="en-US" w:eastAsia="ja-JP"/>
          </w:rPr>
          <w:delText>ack</w:delText>
        </w:r>
        <w:r w:rsidDel="008F4E9C">
          <w:rPr>
            <w:rFonts w:hint="eastAsia"/>
            <w:lang w:val="en-US" w:eastAsia="ja-JP"/>
          </w:rPr>
          <w:delText xml:space="preserve"> M</w:delText>
        </w:r>
        <w:r w:rsidR="00282163" w:rsidDel="008F4E9C">
          <w:rPr>
            <w:lang w:val="en-US" w:eastAsia="ja-JP"/>
          </w:rPr>
          <w:delText>onitor</w:delText>
        </w:r>
      </w:del>
    </w:p>
    <w:p w:rsidR="00282163" w:rsidRPr="0028680B" w:rsidDel="008F4E9C" w:rsidRDefault="00282163" w:rsidP="00282163">
      <w:pPr>
        <w:pStyle w:val="CETextBody"/>
        <w:ind w:firstLineChars="250" w:firstLine="550"/>
        <w:rPr>
          <w:del w:id="17351" w:author="Kazuhiro Takagi" w:date="2017-03-10T01:19:00Z"/>
          <w:lang w:val="en-US" w:eastAsia="ja-JP"/>
        </w:rPr>
      </w:pPr>
      <w:del w:id="17352" w:author="Kazuhiro Takagi" w:date="2017-03-10T01:19:00Z">
        <w:r w:rsidDel="008F4E9C">
          <w:rPr>
            <w:rFonts w:hint="eastAsia"/>
            <w:lang w:val="en-US" w:eastAsia="ja-JP"/>
          </w:rPr>
          <w:delText>-</w:delText>
        </w:r>
        <w:r w:rsidRPr="0028680B" w:rsidDel="008F4E9C">
          <w:rPr>
            <w:lang w:val="en-US" w:eastAsia="ja-JP"/>
          </w:rPr>
          <w:delText xml:space="preserve"> VIN_DU_sample_virt</w:delText>
        </w:r>
        <w:r w:rsidR="00A41C21" w:rsidDel="008F4E9C">
          <w:rPr>
            <w:rFonts w:hint="eastAsia"/>
            <w:lang w:val="en-US" w:eastAsia="ja-JP"/>
          </w:rPr>
          <w:delText xml:space="preserve"> (Back Monitor app)</w:delText>
        </w:r>
      </w:del>
    </w:p>
    <w:p w:rsidR="00282163" w:rsidDel="008F4E9C" w:rsidRDefault="00282163" w:rsidP="00F950E6">
      <w:pPr>
        <w:pStyle w:val="CETextBody"/>
        <w:ind w:firstLineChars="250" w:firstLine="550"/>
        <w:rPr>
          <w:del w:id="17353" w:author="Kazuhiro Takagi" w:date="2017-03-10T01:19:00Z"/>
          <w:lang w:val="en-US" w:eastAsia="ja-JP"/>
        </w:rPr>
      </w:pPr>
      <w:del w:id="17354" w:author="Kazuhiro Takagi" w:date="2017-03-10T01:19:00Z">
        <w:r w:rsidDel="008F4E9C">
          <w:rPr>
            <w:rFonts w:hint="eastAsia"/>
            <w:lang w:val="en-US" w:eastAsia="ja-JP"/>
          </w:rPr>
          <w:delText>-</w:delText>
        </w:r>
        <w:r w:rsidRPr="0028680B" w:rsidDel="008F4E9C">
          <w:rPr>
            <w:lang w:val="en-US" w:eastAsia="ja-JP"/>
          </w:rPr>
          <w:delText xml:space="preserve"> FBServer</w:delText>
        </w:r>
        <w:r w:rsidR="00A41C21" w:rsidDel="008F4E9C">
          <w:rPr>
            <w:rFonts w:hint="eastAsia"/>
            <w:lang w:val="en-US" w:eastAsia="ja-JP"/>
          </w:rPr>
          <w:delText xml:space="preserve">  (Display driver)</w:delText>
        </w:r>
      </w:del>
    </w:p>
    <w:p w:rsidR="00631A9F" w:rsidDel="008F4E9C" w:rsidRDefault="00631A9F" w:rsidP="00F950E6">
      <w:pPr>
        <w:pStyle w:val="CETextBody"/>
        <w:rPr>
          <w:del w:id="17355" w:author="Kazuhiro Takagi" w:date="2017-03-10T01:19:00Z"/>
          <w:b/>
          <w:lang w:val="en-US" w:eastAsia="ja-JP"/>
        </w:rPr>
      </w:pPr>
    </w:p>
    <w:p w:rsidR="00631A9F" w:rsidRPr="005972B5" w:rsidDel="008F4E9C" w:rsidRDefault="00631A9F" w:rsidP="00631A9F">
      <w:pPr>
        <w:pStyle w:val="Caption"/>
        <w:rPr>
          <w:del w:id="17356" w:author="Kazuhiro Takagi" w:date="2017-03-10T01:19:00Z"/>
          <w:b w:val="0"/>
          <w:szCs w:val="22"/>
          <w:lang w:val="en-US" w:eastAsia="ja-JP"/>
        </w:rPr>
      </w:pPr>
      <w:del w:id="17357" w:author="Kazuhiro Takagi" w:date="2017-03-10T01:19:00Z">
        <w:r w:rsidRPr="005972B5" w:rsidDel="008F4E9C">
          <w:rPr>
            <w:sz w:val="22"/>
            <w:szCs w:val="22"/>
          </w:rPr>
          <w:delText xml:space="preserve">Table </w:delText>
        </w:r>
        <w:r w:rsidRPr="005972B5" w:rsidDel="008F4E9C">
          <w:rPr>
            <w:b w:val="0"/>
            <w:sz w:val="22"/>
            <w:szCs w:val="22"/>
          </w:rPr>
          <w:fldChar w:fldCharType="begin"/>
        </w:r>
        <w:r w:rsidRPr="005972B5" w:rsidDel="008F4E9C">
          <w:rPr>
            <w:sz w:val="22"/>
            <w:szCs w:val="22"/>
          </w:rPr>
          <w:delInstrText xml:space="preserve"> STYLEREF 1 \s </w:delInstrText>
        </w:r>
        <w:r w:rsidRPr="005972B5" w:rsidDel="008F4E9C">
          <w:rPr>
            <w:b w:val="0"/>
            <w:sz w:val="22"/>
            <w:szCs w:val="22"/>
          </w:rPr>
          <w:fldChar w:fldCharType="separate"/>
        </w:r>
        <w:r w:rsidR="00442CC0" w:rsidDel="008F4E9C">
          <w:rPr>
            <w:noProof/>
            <w:sz w:val="22"/>
            <w:szCs w:val="22"/>
          </w:rPr>
          <w:delText>5</w:delText>
        </w:r>
        <w:r w:rsidRPr="005972B5" w:rsidDel="008F4E9C">
          <w:rPr>
            <w:b w:val="0"/>
            <w:sz w:val="22"/>
            <w:szCs w:val="22"/>
          </w:rPr>
          <w:fldChar w:fldCharType="end"/>
        </w:r>
        <w:r w:rsidRPr="005972B5" w:rsidDel="008F4E9C">
          <w:rPr>
            <w:sz w:val="22"/>
            <w:szCs w:val="22"/>
          </w:rPr>
          <w:noBreakHyphen/>
        </w:r>
        <w:r w:rsidRPr="005972B5" w:rsidDel="008F4E9C">
          <w:rPr>
            <w:b w:val="0"/>
            <w:sz w:val="22"/>
            <w:szCs w:val="22"/>
          </w:rPr>
          <w:fldChar w:fldCharType="begin"/>
        </w:r>
        <w:r w:rsidRPr="005972B5" w:rsidDel="008F4E9C">
          <w:rPr>
            <w:sz w:val="22"/>
            <w:szCs w:val="22"/>
          </w:rPr>
          <w:delInstrText xml:space="preserve"> SEQ Table \* ARABIC \s 1 </w:delInstrText>
        </w:r>
        <w:r w:rsidRPr="005972B5" w:rsidDel="008F4E9C">
          <w:rPr>
            <w:b w:val="0"/>
            <w:sz w:val="22"/>
            <w:szCs w:val="22"/>
          </w:rPr>
          <w:fldChar w:fldCharType="separate"/>
        </w:r>
      </w:del>
      <w:ins w:id="17358" w:author=" " w:date="2017-03-09T11:18:00Z">
        <w:del w:id="17359" w:author="Kazuhiro Takagi" w:date="2017-03-10T01:19:00Z">
          <w:r w:rsidR="00442CC0" w:rsidDel="008F4E9C">
            <w:rPr>
              <w:noProof/>
              <w:sz w:val="22"/>
              <w:szCs w:val="22"/>
            </w:rPr>
            <w:delText>82</w:delText>
          </w:r>
        </w:del>
      </w:ins>
      <w:del w:id="17360" w:author="Kazuhiro Takagi" w:date="2017-03-10T01:19:00Z">
        <w:r w:rsidR="00003FEB" w:rsidDel="008F4E9C">
          <w:rPr>
            <w:noProof/>
            <w:sz w:val="22"/>
            <w:szCs w:val="22"/>
          </w:rPr>
          <w:delText>87</w:delText>
        </w:r>
        <w:r w:rsidRPr="005972B5" w:rsidDel="008F4E9C">
          <w:rPr>
            <w:b w:val="0"/>
            <w:sz w:val="22"/>
            <w:szCs w:val="22"/>
          </w:rPr>
          <w:fldChar w:fldCharType="end"/>
        </w:r>
        <w:r w:rsidRPr="005972B5" w:rsidDel="008F4E9C">
          <w:rPr>
            <w:sz w:val="22"/>
            <w:szCs w:val="22"/>
            <w:lang w:eastAsia="ja-JP"/>
          </w:rPr>
          <w:delText>: Result</w:delText>
        </w:r>
      </w:del>
    </w:p>
    <w:tbl>
      <w:tblPr>
        <w:tblStyle w:val="TableGrid"/>
        <w:tblW w:w="0" w:type="auto"/>
        <w:jc w:val="center"/>
        <w:tblLayout w:type="fixed"/>
        <w:tblLook w:val="04A0" w:firstRow="1" w:lastRow="0" w:firstColumn="1" w:lastColumn="0" w:noHBand="0" w:noVBand="1"/>
      </w:tblPr>
      <w:tblGrid>
        <w:gridCol w:w="2344"/>
        <w:gridCol w:w="1309"/>
      </w:tblGrid>
      <w:tr w:rsidR="000973A9" w:rsidRPr="00207443" w:rsidDel="008F4E9C" w:rsidTr="005E3440">
        <w:trPr>
          <w:jc w:val="center"/>
          <w:del w:id="17361" w:author="Kazuhiro Takagi" w:date="2017-03-10T01:19:00Z"/>
        </w:trPr>
        <w:tc>
          <w:tcPr>
            <w:tcW w:w="2344" w:type="dxa"/>
            <w:tcBorders>
              <w:bottom w:val="single" w:sz="4" w:space="0" w:color="auto"/>
              <w:right w:val="single" w:sz="4" w:space="0" w:color="auto"/>
            </w:tcBorders>
            <w:shd w:val="clear" w:color="auto" w:fill="BFBFBF" w:themeFill="background1" w:themeFillShade="BF"/>
          </w:tcPr>
          <w:p w:rsidR="000973A9" w:rsidDel="008F4E9C" w:rsidRDefault="000973A9" w:rsidP="005E3440">
            <w:pPr>
              <w:pStyle w:val="CETextBody"/>
              <w:jc w:val="center"/>
              <w:rPr>
                <w:del w:id="17362" w:author="Kazuhiro Takagi" w:date="2017-03-10T01:19:00Z"/>
                <w:sz w:val="16"/>
                <w:lang w:eastAsia="ja-JP"/>
              </w:rPr>
            </w:pPr>
            <w:del w:id="17363" w:author="Kazuhiro Takagi" w:date="2017-03-10T01:19:00Z">
              <w:r w:rsidRPr="00925DEF" w:rsidDel="008F4E9C">
                <w:rPr>
                  <w:b/>
                  <w:sz w:val="16"/>
                  <w:lang w:eastAsia="ja-JP"/>
                </w:rPr>
                <w:delText>AddressSpace</w:delText>
              </w:r>
            </w:del>
          </w:p>
        </w:tc>
        <w:tc>
          <w:tcPr>
            <w:tcW w:w="1309" w:type="dxa"/>
            <w:tcBorders>
              <w:top w:val="single" w:sz="4" w:space="0" w:color="auto"/>
              <w:left w:val="single" w:sz="4" w:space="0" w:color="auto"/>
              <w:right w:val="single" w:sz="4" w:space="0" w:color="auto"/>
            </w:tcBorders>
            <w:shd w:val="clear" w:color="auto" w:fill="BFBFBF" w:themeFill="background1" w:themeFillShade="BF"/>
          </w:tcPr>
          <w:p w:rsidR="000973A9" w:rsidDel="008F4E9C" w:rsidRDefault="000973A9" w:rsidP="005E3440">
            <w:pPr>
              <w:pStyle w:val="CETextBody"/>
              <w:jc w:val="center"/>
              <w:rPr>
                <w:del w:id="17364" w:author="Kazuhiro Takagi" w:date="2017-03-10T01:19:00Z"/>
                <w:b/>
                <w:sz w:val="16"/>
                <w:lang w:eastAsia="ja-JP"/>
              </w:rPr>
            </w:pPr>
            <w:del w:id="17365" w:author="Kazuhiro Takagi" w:date="2017-03-10T01:19:00Z">
              <w:r w:rsidRPr="006122CB" w:rsidDel="008F4E9C">
                <w:rPr>
                  <w:b/>
                  <w:sz w:val="16"/>
                  <w:lang w:eastAsia="ja-JP"/>
                </w:rPr>
                <w:delText>MemoryPool</w:delText>
              </w:r>
            </w:del>
          </w:p>
          <w:p w:rsidR="000973A9" w:rsidDel="008F4E9C" w:rsidRDefault="000973A9" w:rsidP="005E3440">
            <w:pPr>
              <w:pStyle w:val="CETextBody"/>
              <w:jc w:val="center"/>
              <w:rPr>
                <w:del w:id="17366" w:author="Kazuhiro Takagi" w:date="2017-03-10T01:19:00Z"/>
                <w:b/>
                <w:sz w:val="16"/>
                <w:lang w:eastAsia="ja-JP"/>
              </w:rPr>
            </w:pPr>
            <w:del w:id="17367" w:author="Kazuhiro Takagi" w:date="2017-03-10T01:19:00Z">
              <w:r w:rsidRPr="00955E9B" w:rsidDel="008F4E9C">
                <w:rPr>
                  <w:b/>
                  <w:sz w:val="16"/>
                  <w:lang w:eastAsia="ja-JP"/>
                </w:rPr>
                <w:delText>(Byte)</w:delText>
              </w:r>
            </w:del>
          </w:p>
        </w:tc>
      </w:tr>
      <w:tr w:rsidR="000973A9" w:rsidRPr="00207443" w:rsidDel="008F4E9C" w:rsidTr="005E3440">
        <w:trPr>
          <w:jc w:val="center"/>
          <w:del w:id="17368"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369" w:author="Kazuhiro Takagi" w:date="2017-03-10T01:19:00Z"/>
                <w:b/>
                <w:sz w:val="18"/>
                <w:szCs w:val="18"/>
                <w:lang w:eastAsia="ja-JP"/>
              </w:rPr>
            </w:pPr>
            <w:del w:id="17370" w:author="Kazuhiro Takagi" w:date="2017-03-10T01:19:00Z">
              <w:r w:rsidRPr="00504184" w:rsidDel="008F4E9C">
                <w:rPr>
                  <w:rFonts w:hint="eastAsia"/>
                  <w:b/>
                  <w:sz w:val="18"/>
                  <w:szCs w:val="18"/>
                  <w:lang w:eastAsia="ja-JP"/>
                </w:rPr>
                <w:delText>DISCOM_sample_virt</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371" w:author="Kazuhiro Takagi" w:date="2017-03-10T01:19:00Z"/>
                <w:sz w:val="18"/>
                <w:szCs w:val="18"/>
                <w:lang w:eastAsia="ja-JP"/>
              </w:rPr>
            </w:pPr>
            <w:del w:id="17372" w:author="Kazuhiro Takagi" w:date="2017-03-10T01:19:00Z">
              <w:r w:rsidRPr="003C069F" w:rsidDel="008F4E9C">
                <w:rPr>
                  <w:sz w:val="18"/>
                  <w:szCs w:val="18"/>
                  <w:lang w:eastAsia="ja-JP"/>
                </w:rPr>
                <w:delText>20480</w:delText>
              </w:r>
            </w:del>
          </w:p>
        </w:tc>
      </w:tr>
      <w:tr w:rsidR="000973A9" w:rsidRPr="00207443" w:rsidDel="008F4E9C" w:rsidTr="005E3440">
        <w:trPr>
          <w:jc w:val="center"/>
          <w:del w:id="17373"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374" w:author="Kazuhiro Takagi" w:date="2017-03-10T01:19:00Z"/>
                <w:b/>
                <w:sz w:val="18"/>
                <w:szCs w:val="18"/>
                <w:lang w:eastAsia="ja-JP"/>
              </w:rPr>
            </w:pPr>
            <w:del w:id="17375" w:author="Kazuhiro Takagi" w:date="2017-03-10T01:19:00Z">
              <w:r w:rsidRPr="00504184" w:rsidDel="008F4E9C">
                <w:rPr>
                  <w:rFonts w:hint="eastAsia"/>
                  <w:b/>
                  <w:sz w:val="18"/>
                  <w:szCs w:val="18"/>
                  <w:lang w:eastAsia="ja-JP"/>
                </w:rPr>
                <w:delText>VIN_DU_sample_virt</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376" w:author="Kazuhiro Takagi" w:date="2017-03-10T01:19:00Z"/>
                <w:sz w:val="18"/>
                <w:szCs w:val="18"/>
                <w:lang w:eastAsia="ja-JP"/>
              </w:rPr>
            </w:pPr>
            <w:del w:id="17377" w:author="Kazuhiro Takagi" w:date="2017-03-10T01:19:00Z">
              <w:r w:rsidRPr="003C069F" w:rsidDel="008F4E9C">
                <w:rPr>
                  <w:sz w:val="18"/>
                  <w:szCs w:val="18"/>
                  <w:lang w:eastAsia="ja-JP"/>
                </w:rPr>
                <w:delText>134895</w:delText>
              </w:r>
            </w:del>
          </w:p>
        </w:tc>
      </w:tr>
      <w:tr w:rsidR="000973A9" w:rsidRPr="00207443" w:rsidDel="008F4E9C" w:rsidTr="0027486D">
        <w:trPr>
          <w:jc w:val="center"/>
          <w:del w:id="17378" w:author="Kazuhiro Takagi" w:date="2017-03-10T01:19:00Z"/>
        </w:trPr>
        <w:tc>
          <w:tcPr>
            <w:tcW w:w="2344" w:type="dxa"/>
            <w:tcBorders>
              <w:top w:val="single" w:sz="4" w:space="0" w:color="auto"/>
              <w:bottom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379" w:author="Kazuhiro Takagi" w:date="2017-03-10T01:19:00Z"/>
                <w:b/>
                <w:sz w:val="18"/>
                <w:szCs w:val="18"/>
                <w:lang w:eastAsia="ja-JP"/>
              </w:rPr>
            </w:pPr>
            <w:del w:id="17380" w:author="Kazuhiro Takagi" w:date="2017-03-10T01:19:00Z">
              <w:r w:rsidRPr="00504184" w:rsidDel="008F4E9C">
                <w:rPr>
                  <w:rFonts w:hint="eastAsia"/>
                  <w:b/>
                  <w:sz w:val="18"/>
                  <w:szCs w:val="18"/>
                  <w:lang w:eastAsia="ja-JP"/>
                </w:rPr>
                <w:delText>FBServer</w:delText>
              </w:r>
            </w:del>
          </w:p>
        </w:tc>
        <w:tc>
          <w:tcPr>
            <w:tcW w:w="1309" w:type="dxa"/>
            <w:tcBorders>
              <w:left w:val="single" w:sz="4" w:space="0" w:color="auto"/>
              <w:right w:val="single" w:sz="4" w:space="0" w:color="auto"/>
            </w:tcBorders>
          </w:tcPr>
          <w:p w:rsidR="000973A9" w:rsidRPr="00504184" w:rsidDel="008F4E9C" w:rsidRDefault="000973A9" w:rsidP="005E3440">
            <w:pPr>
              <w:pStyle w:val="CETextBody"/>
              <w:jc w:val="right"/>
              <w:rPr>
                <w:del w:id="17381" w:author="Kazuhiro Takagi" w:date="2017-03-10T01:19:00Z"/>
                <w:sz w:val="18"/>
                <w:szCs w:val="18"/>
                <w:lang w:eastAsia="ja-JP"/>
              </w:rPr>
            </w:pPr>
            <w:del w:id="17382" w:author="Kazuhiro Takagi" w:date="2017-03-10T01:19:00Z">
              <w:r w:rsidDel="008F4E9C">
                <w:rPr>
                  <w:rFonts w:hint="eastAsia"/>
                  <w:sz w:val="18"/>
                  <w:szCs w:val="18"/>
                  <w:lang w:eastAsia="ja-JP"/>
                </w:rPr>
                <w:delText>0</w:delText>
              </w:r>
            </w:del>
          </w:p>
        </w:tc>
      </w:tr>
      <w:tr w:rsidR="000973A9" w:rsidRPr="00207443" w:rsidDel="008F4E9C" w:rsidTr="005E3440">
        <w:trPr>
          <w:jc w:val="center"/>
          <w:del w:id="17383" w:author="Kazuhiro Takagi" w:date="2017-03-10T01:19:00Z"/>
        </w:trPr>
        <w:tc>
          <w:tcPr>
            <w:tcW w:w="2344" w:type="dxa"/>
            <w:tcBorders>
              <w:top w:val="single" w:sz="4" w:space="0" w:color="auto"/>
              <w:right w:val="single" w:sz="4" w:space="0" w:color="auto"/>
            </w:tcBorders>
            <w:shd w:val="clear" w:color="auto" w:fill="BFBFBF" w:themeFill="background1" w:themeFillShade="BF"/>
            <w:vAlign w:val="bottom"/>
          </w:tcPr>
          <w:p w:rsidR="000973A9" w:rsidRPr="00504184" w:rsidDel="008F4E9C" w:rsidRDefault="000973A9" w:rsidP="005E3440">
            <w:pPr>
              <w:pStyle w:val="CETextBody"/>
              <w:rPr>
                <w:del w:id="17384" w:author="Kazuhiro Takagi" w:date="2017-03-10T01:19:00Z"/>
                <w:b/>
                <w:sz w:val="18"/>
                <w:szCs w:val="18"/>
                <w:lang w:eastAsia="ja-JP"/>
              </w:rPr>
            </w:pPr>
            <w:del w:id="17385" w:author="Kazuhiro Takagi" w:date="2017-03-10T01:19:00Z">
              <w:r w:rsidDel="008F4E9C">
                <w:rPr>
                  <w:rFonts w:hint="eastAsia"/>
                  <w:b/>
                  <w:sz w:val="18"/>
                  <w:szCs w:val="18"/>
                  <w:lang w:eastAsia="ja-JP"/>
                </w:rPr>
                <w:delText>Total</w:delText>
              </w:r>
            </w:del>
          </w:p>
        </w:tc>
        <w:tc>
          <w:tcPr>
            <w:tcW w:w="1309" w:type="dxa"/>
            <w:tcBorders>
              <w:left w:val="single" w:sz="4" w:space="0" w:color="auto"/>
              <w:bottom w:val="single" w:sz="4" w:space="0" w:color="auto"/>
              <w:right w:val="single" w:sz="4" w:space="0" w:color="auto"/>
            </w:tcBorders>
          </w:tcPr>
          <w:p w:rsidR="000973A9" w:rsidDel="008F4E9C" w:rsidRDefault="000973A9">
            <w:pPr>
              <w:pStyle w:val="CETextBody"/>
              <w:jc w:val="right"/>
              <w:rPr>
                <w:del w:id="17386" w:author="Kazuhiro Takagi" w:date="2017-03-10T01:19:00Z"/>
                <w:sz w:val="18"/>
                <w:szCs w:val="18"/>
                <w:lang w:eastAsia="ja-JP"/>
              </w:rPr>
            </w:pPr>
            <w:del w:id="17387" w:author="Kazuhiro Takagi" w:date="2017-03-10T01:19:00Z">
              <w:r w:rsidRPr="0027486D" w:rsidDel="008F4E9C">
                <w:rPr>
                  <w:sz w:val="18"/>
                  <w:szCs w:val="18"/>
                  <w:lang w:eastAsia="ja-JP"/>
                </w:rPr>
                <w:delText>155375</w:delText>
              </w:r>
            </w:del>
          </w:p>
        </w:tc>
      </w:tr>
    </w:tbl>
    <w:p w:rsidR="00631A9F" w:rsidRPr="00702283" w:rsidRDefault="00631A9F" w:rsidP="00F950E6">
      <w:pPr>
        <w:pStyle w:val="CETextBody"/>
        <w:rPr>
          <w:b/>
          <w:lang w:val="en-US" w:eastAsia="ja-JP"/>
        </w:rPr>
      </w:pPr>
    </w:p>
    <w:p w:rsidR="00E33B42" w:rsidRDefault="00E33B42" w:rsidP="00B43823">
      <w:pPr>
        <w:pStyle w:val="CETextBody"/>
        <w:numPr>
          <w:ilvl w:val="0"/>
          <w:numId w:val="146"/>
        </w:numPr>
        <w:ind w:hanging="782"/>
        <w:rPr>
          <w:ins w:id="17388" w:author="Kazuhiro Takagi" w:date="2017-03-13T15:25:00Z"/>
          <w:lang w:val="en-US" w:eastAsia="ja-JP"/>
        </w:rPr>
      </w:pPr>
      <w:r w:rsidRPr="00827062">
        <w:rPr>
          <w:rFonts w:hint="eastAsia"/>
          <w:lang w:val="en-US" w:eastAsia="ja-JP"/>
        </w:rPr>
        <w:t>Consider</w:t>
      </w:r>
      <w:r>
        <w:rPr>
          <w:rFonts w:hint="eastAsia"/>
          <w:lang w:val="en-US" w:eastAsia="ja-JP"/>
        </w:rPr>
        <w:t>ation</w:t>
      </w:r>
    </w:p>
    <w:p w:rsidR="00EE74AA" w:rsidRDefault="00EE74AA" w:rsidP="00EE74AA">
      <w:pPr>
        <w:pStyle w:val="CETextBody"/>
        <w:rPr>
          <w:ins w:id="17389" w:author="Kazuhiro Takagi" w:date="2017-03-13T15:25:00Z"/>
          <w:lang w:val="en-US" w:eastAsia="ja-JP"/>
        </w:rPr>
      </w:pPr>
      <w:ins w:id="17390" w:author="Kazuhiro Takagi" w:date="2017-03-13T15:25:00Z">
        <w:r>
          <w:rPr>
            <w:lang w:val="en-US" w:eastAsia="ja-JP"/>
          </w:rPr>
          <w:t>This results is expected.</w:t>
        </w:r>
      </w:ins>
    </w:p>
    <w:p w:rsidR="00EE74AA" w:rsidRPr="00827062" w:rsidRDefault="00EE74AA">
      <w:pPr>
        <w:pStyle w:val="CETextBody"/>
        <w:rPr>
          <w:lang w:val="en-US" w:eastAsia="ja-JP"/>
        </w:rPr>
        <w:pPrChange w:id="17391" w:author="Kazuhiro Takagi" w:date="2017-03-13T15:25:00Z">
          <w:pPr>
            <w:pStyle w:val="CETextBody"/>
            <w:numPr>
              <w:numId w:val="146"/>
            </w:numPr>
            <w:ind w:left="782" w:hanging="782"/>
          </w:pPr>
        </w:pPrChange>
      </w:pPr>
    </w:p>
    <w:p w:rsidR="000973A9" w:rsidDel="003408AA" w:rsidRDefault="00E33B42" w:rsidP="000973A9">
      <w:pPr>
        <w:pStyle w:val="CETextBody"/>
        <w:rPr>
          <w:del w:id="17392" w:author="Kazuhiro Takagi" w:date="2017-03-10T01:39:00Z"/>
          <w:lang w:val="en-US" w:eastAsia="ja-JP"/>
        </w:rPr>
      </w:pPr>
      <w:del w:id="17393" w:author="Kazuhiro Takagi" w:date="2017-03-10T01:39:00Z">
        <w:r w:rsidDel="003408AA">
          <w:rPr>
            <w:rFonts w:hint="eastAsia"/>
            <w:lang w:val="en-US" w:eastAsia="ja-JP"/>
          </w:rPr>
          <w:delText xml:space="preserve"> </w:delText>
        </w:r>
        <w:r w:rsidR="000973A9" w:rsidDel="003408AA">
          <w:rPr>
            <w:rFonts w:hint="eastAsia"/>
            <w:lang w:val="en-US" w:eastAsia="ja-JP"/>
          </w:rPr>
          <w:delText xml:space="preserve">   </w:delText>
        </w:r>
        <w:r w:rsidR="000973A9" w:rsidDel="003408AA">
          <w:rPr>
            <w:lang w:val="en-US" w:eastAsia="ja-JP"/>
          </w:rPr>
          <w:delText>The memory utilization of HUD</w:delText>
        </w:r>
        <w:r w:rsidR="000973A9" w:rsidRPr="0071491D" w:rsidDel="003408AA">
          <w:rPr>
            <w:lang w:val="en-US" w:eastAsia="ja-JP"/>
          </w:rPr>
          <w:delText xml:space="preserve"> </w:delText>
        </w:r>
        <w:r w:rsidR="000973A9" w:rsidDel="003408AA">
          <w:rPr>
            <w:lang w:val="en-US" w:eastAsia="ja-JP"/>
          </w:rPr>
          <w:delText>is 0.15MB. This result is expected.</w:delText>
        </w:r>
      </w:del>
    </w:p>
    <w:p w:rsidR="000E2A9D" w:rsidDel="00A81686" w:rsidRDefault="000E2A9D">
      <w:pPr>
        <w:rPr>
          <w:del w:id="17394" w:author="Huy Duc. Nguyen" w:date="2017-08-29T13:10:00Z"/>
          <w:rFonts w:ascii="Arial" w:eastAsiaTheme="majorEastAsia" w:hAnsi="Arial" w:cs="Arial"/>
          <w:b/>
          <w:bCs/>
          <w:iCs/>
          <w:szCs w:val="28"/>
          <w:lang w:val="en-US" w:eastAsia="ja-JP"/>
        </w:rPr>
      </w:pPr>
      <w:bookmarkStart w:id="17395" w:name="_Toc472012542"/>
      <w:del w:id="17396" w:author="Huy Duc. Nguyen" w:date="2017-08-29T13:10:00Z">
        <w:r w:rsidDel="00A81686">
          <w:rPr>
            <w:lang w:val="en-US"/>
          </w:rPr>
          <w:br w:type="page"/>
        </w:r>
      </w:del>
    </w:p>
    <w:p w:rsidR="00305709" w:rsidRPr="00541F41" w:rsidDel="00A81686" w:rsidRDefault="00305709">
      <w:pPr>
        <w:pStyle w:val="Heading2"/>
        <w:keepNext w:val="0"/>
        <w:spacing w:before="0" w:after="0"/>
        <w:rPr>
          <w:del w:id="17397" w:author="Huy Duc. Nguyen" w:date="2017-08-29T13:09:00Z"/>
          <w:lang w:val="en-US"/>
        </w:rPr>
        <w:pPrChange w:id="17398" w:author="Huy Duc. Nguyen" w:date="2017-08-29T13:10:00Z">
          <w:pPr>
            <w:pStyle w:val="Heading2"/>
          </w:pPr>
        </w:pPrChange>
      </w:pPr>
      <w:del w:id="17399" w:author="Huy Duc. Nguyen" w:date="2017-08-29T13:09:00Z">
        <w:r w:rsidRPr="00E33B42" w:rsidDel="00A81686">
          <w:rPr>
            <w:lang w:val="en-US"/>
          </w:rPr>
          <w:delText>Netwo</w:delText>
        </w:r>
        <w:r w:rsidDel="00A81686">
          <w:rPr>
            <w:lang w:val="en-US"/>
          </w:rPr>
          <w:delText>rk Performance(RTOS, Multivisor</w:delText>
        </w:r>
        <w:r w:rsidDel="00A81686">
          <w:rPr>
            <w:rFonts w:hint="eastAsia"/>
            <w:lang w:val="en-US"/>
          </w:rPr>
          <w:delText>)</w:delText>
        </w:r>
        <w:bookmarkEnd w:id="17395"/>
      </w:del>
    </w:p>
    <w:p w:rsidR="00305709" w:rsidDel="00A81686" w:rsidRDefault="00305709">
      <w:pPr>
        <w:pStyle w:val="Heading3"/>
        <w:numPr>
          <w:ilvl w:val="1"/>
          <w:numId w:val="153"/>
        </w:numPr>
        <w:rPr>
          <w:del w:id="17400" w:author="Huy Duc. Nguyen" w:date="2017-08-29T13:09:00Z"/>
        </w:rPr>
        <w:pPrChange w:id="17401" w:author="Huy Duc. Nguyen" w:date="2017-08-29T13:09:00Z">
          <w:pPr>
            <w:pStyle w:val="Heading3"/>
          </w:pPr>
        </w:pPrChange>
      </w:pPr>
      <w:bookmarkStart w:id="17402" w:name="_Toc472012543"/>
      <w:del w:id="17403" w:author="Huy Duc. Nguyen" w:date="2017-08-29T13:09:00Z">
        <w:r w:rsidRPr="00E33B42" w:rsidDel="00A81686">
          <w:delText>Send / Receive data to cloud</w:delText>
        </w:r>
        <w:bookmarkEnd w:id="17402"/>
      </w:del>
    </w:p>
    <w:p w:rsidR="00305709" w:rsidDel="00A81686" w:rsidRDefault="004513E0">
      <w:pPr>
        <w:pStyle w:val="CETextBody"/>
        <w:keepNext/>
        <w:numPr>
          <w:ilvl w:val="1"/>
          <w:numId w:val="153"/>
        </w:numPr>
        <w:spacing w:before="400" w:after="240"/>
        <w:outlineLvl w:val="1"/>
        <w:rPr>
          <w:del w:id="17404" w:author="Huy Duc. Nguyen" w:date="2017-08-29T13:09:00Z"/>
          <w:lang w:val="en-US" w:eastAsia="ja-JP"/>
        </w:rPr>
        <w:pPrChange w:id="17405" w:author="Huy Duc. Nguyen" w:date="2017-08-29T13:09:00Z">
          <w:pPr>
            <w:pStyle w:val="CETextBody"/>
            <w:ind w:left="142"/>
          </w:pPr>
        </w:pPrChange>
      </w:pPr>
      <w:del w:id="17406" w:author="Huy Duc. Nguyen" w:date="2017-08-29T13:09:00Z">
        <w:r w:rsidRPr="004513E0" w:rsidDel="00A81686">
          <w:rPr>
            <w:lang w:val="en-US" w:eastAsia="ja-JP"/>
          </w:rPr>
          <w:delText>Out of Scope.</w:delText>
        </w:r>
      </w:del>
    </w:p>
    <w:p w:rsidR="00841BB0" w:rsidDel="00A81686" w:rsidRDefault="00841BB0">
      <w:pPr>
        <w:keepNext/>
        <w:numPr>
          <w:ilvl w:val="1"/>
          <w:numId w:val="153"/>
        </w:numPr>
        <w:spacing w:before="400" w:after="240"/>
        <w:outlineLvl w:val="1"/>
        <w:rPr>
          <w:del w:id="17407" w:author="Huy Duc. Nguyen" w:date="2017-08-29T13:09:00Z"/>
          <w:sz w:val="22"/>
          <w:lang w:val="en-US" w:eastAsia="ja-JP"/>
        </w:rPr>
        <w:pPrChange w:id="17408" w:author="Huy Duc. Nguyen" w:date="2017-08-29T13:09:00Z">
          <w:pPr/>
        </w:pPrChange>
      </w:pPr>
    </w:p>
    <w:p w:rsidR="00305709" w:rsidDel="00A81686" w:rsidRDefault="00305709">
      <w:pPr>
        <w:pStyle w:val="Heading3"/>
        <w:numPr>
          <w:ilvl w:val="1"/>
          <w:numId w:val="153"/>
        </w:numPr>
        <w:rPr>
          <w:del w:id="17409" w:author="Huy Duc. Nguyen" w:date="2017-08-29T13:09:00Z"/>
        </w:rPr>
        <w:pPrChange w:id="17410" w:author="Huy Duc. Nguyen" w:date="2017-08-29T13:09:00Z">
          <w:pPr>
            <w:pStyle w:val="Heading3"/>
          </w:pPr>
        </w:pPrChange>
      </w:pPr>
      <w:bookmarkStart w:id="17411" w:name="_Toc472962949"/>
      <w:bookmarkStart w:id="17412" w:name="_Toc473130145"/>
      <w:bookmarkStart w:id="17413" w:name="_Toc473203126"/>
      <w:bookmarkStart w:id="17414" w:name="_Toc473209584"/>
      <w:bookmarkStart w:id="17415" w:name="_Toc473225321"/>
      <w:bookmarkStart w:id="17416" w:name="_Toc473239252"/>
      <w:bookmarkStart w:id="17417" w:name="_Toc473271214"/>
      <w:bookmarkStart w:id="17418" w:name="_Toc473272055"/>
      <w:bookmarkStart w:id="17419" w:name="_Toc473272728"/>
      <w:bookmarkStart w:id="17420" w:name="_Toc473273352"/>
      <w:bookmarkStart w:id="17421" w:name="_Toc472012544"/>
      <w:bookmarkEnd w:id="17411"/>
      <w:bookmarkEnd w:id="17412"/>
      <w:bookmarkEnd w:id="17413"/>
      <w:bookmarkEnd w:id="17414"/>
      <w:bookmarkEnd w:id="17415"/>
      <w:bookmarkEnd w:id="17416"/>
      <w:bookmarkEnd w:id="17417"/>
      <w:bookmarkEnd w:id="17418"/>
      <w:bookmarkEnd w:id="17419"/>
      <w:bookmarkEnd w:id="17420"/>
      <w:del w:id="17422" w:author="Huy Duc. Nguyen" w:date="2017-08-29T13:09:00Z">
        <w:r w:rsidRPr="007C454C" w:rsidDel="00A81686">
          <w:delText>Packet Loss</w:delText>
        </w:r>
        <w:bookmarkEnd w:id="17421"/>
      </w:del>
    </w:p>
    <w:p w:rsidR="00305709" w:rsidDel="00A81686" w:rsidRDefault="004513E0">
      <w:pPr>
        <w:pStyle w:val="CETextBody"/>
        <w:keepNext/>
        <w:numPr>
          <w:ilvl w:val="1"/>
          <w:numId w:val="153"/>
        </w:numPr>
        <w:spacing w:before="400" w:after="240"/>
        <w:outlineLvl w:val="1"/>
        <w:rPr>
          <w:del w:id="17423" w:author="Huy Duc. Nguyen" w:date="2017-08-29T13:09:00Z"/>
          <w:lang w:val="en-US" w:eastAsia="ja-JP"/>
        </w:rPr>
        <w:pPrChange w:id="17424" w:author="Huy Duc. Nguyen" w:date="2017-08-29T13:09:00Z">
          <w:pPr>
            <w:pStyle w:val="CETextBody"/>
            <w:ind w:left="142"/>
          </w:pPr>
        </w:pPrChange>
      </w:pPr>
      <w:del w:id="17425" w:author="Huy Duc. Nguyen" w:date="2017-08-29T13:09:00Z">
        <w:r w:rsidRPr="004513E0" w:rsidDel="00A81686">
          <w:rPr>
            <w:lang w:val="en-US" w:eastAsia="ja-JP"/>
          </w:rPr>
          <w:delText>Out of Scope.</w:delText>
        </w:r>
      </w:del>
    </w:p>
    <w:p w:rsidR="000E2A9D" w:rsidDel="00A81686" w:rsidRDefault="000E2A9D">
      <w:pPr>
        <w:keepNext/>
        <w:numPr>
          <w:ilvl w:val="1"/>
          <w:numId w:val="153"/>
        </w:numPr>
        <w:spacing w:before="400" w:after="240"/>
        <w:outlineLvl w:val="1"/>
        <w:rPr>
          <w:del w:id="17426" w:author="Huy Duc. Nguyen" w:date="2017-08-29T13:09:00Z"/>
          <w:rFonts w:ascii="Arial" w:eastAsia="Arial" w:hAnsi="Arial" w:cs="Arial"/>
          <w:b/>
          <w:bCs/>
          <w:iCs/>
          <w:szCs w:val="28"/>
          <w:lang w:eastAsia="ja-JP"/>
        </w:rPr>
        <w:pPrChange w:id="17427" w:author="Huy Duc. Nguyen" w:date="2017-08-29T13:09:00Z">
          <w:pPr/>
        </w:pPrChange>
      </w:pPr>
      <w:bookmarkStart w:id="17428" w:name="_Toc472012545"/>
    </w:p>
    <w:p w:rsidR="00305709" w:rsidDel="00A81686" w:rsidRDefault="00305709">
      <w:pPr>
        <w:pStyle w:val="Heading3"/>
        <w:numPr>
          <w:ilvl w:val="1"/>
          <w:numId w:val="153"/>
        </w:numPr>
        <w:rPr>
          <w:del w:id="17429" w:author="Huy Duc. Nguyen" w:date="2017-08-29T13:09:00Z"/>
        </w:rPr>
        <w:pPrChange w:id="17430" w:author="Huy Duc. Nguyen" w:date="2017-08-29T13:09:00Z">
          <w:pPr>
            <w:pStyle w:val="Heading3"/>
          </w:pPr>
        </w:pPrChange>
      </w:pPr>
      <w:del w:id="17431" w:author="Huy Duc. Nguyen" w:date="2017-08-29T13:09:00Z">
        <w:r w:rsidRPr="007C454C" w:rsidDel="00A81686">
          <w:delText>End-to-end Input events delivery latency</w:delText>
        </w:r>
        <w:bookmarkEnd w:id="17428"/>
      </w:del>
    </w:p>
    <w:p w:rsidR="00305709" w:rsidDel="00A81686" w:rsidRDefault="004513E0">
      <w:pPr>
        <w:pStyle w:val="CETextBody"/>
        <w:keepNext/>
        <w:numPr>
          <w:ilvl w:val="1"/>
          <w:numId w:val="153"/>
        </w:numPr>
        <w:spacing w:before="400" w:after="240"/>
        <w:outlineLvl w:val="1"/>
        <w:rPr>
          <w:del w:id="17432" w:author="Huy Duc. Nguyen" w:date="2017-08-29T13:09:00Z"/>
          <w:lang w:val="en-US" w:eastAsia="ja-JP"/>
        </w:rPr>
        <w:pPrChange w:id="17433" w:author="Huy Duc. Nguyen" w:date="2017-08-29T13:09:00Z">
          <w:pPr>
            <w:pStyle w:val="CETextBody"/>
            <w:ind w:left="142"/>
          </w:pPr>
        </w:pPrChange>
      </w:pPr>
      <w:del w:id="17434" w:author="Huy Duc. Nguyen" w:date="2017-08-29T13:09:00Z">
        <w:r w:rsidRPr="004513E0" w:rsidDel="00A81686">
          <w:rPr>
            <w:lang w:val="en-US" w:eastAsia="ja-JP"/>
          </w:rPr>
          <w:delText>Out of Scope.</w:delText>
        </w:r>
      </w:del>
    </w:p>
    <w:p w:rsidR="00305709" w:rsidDel="00A81686" w:rsidRDefault="00305709">
      <w:pPr>
        <w:keepNext/>
        <w:numPr>
          <w:ilvl w:val="1"/>
          <w:numId w:val="153"/>
        </w:numPr>
        <w:spacing w:before="400" w:after="240"/>
        <w:outlineLvl w:val="1"/>
        <w:rPr>
          <w:del w:id="17435" w:author="Huy Duc. Nguyen" w:date="2017-08-29T13:09:00Z"/>
          <w:lang w:val="en-US" w:eastAsia="ja-JP"/>
        </w:rPr>
        <w:pPrChange w:id="17436" w:author="Huy Duc. Nguyen" w:date="2017-08-29T13:09:00Z">
          <w:pPr/>
        </w:pPrChange>
      </w:pPr>
    </w:p>
    <w:p w:rsidR="00305709" w:rsidRPr="0096775F" w:rsidDel="00A81686" w:rsidRDefault="00305709">
      <w:pPr>
        <w:keepNext/>
        <w:numPr>
          <w:ilvl w:val="1"/>
          <w:numId w:val="153"/>
        </w:numPr>
        <w:spacing w:before="400" w:after="240"/>
        <w:outlineLvl w:val="1"/>
        <w:rPr>
          <w:del w:id="17437" w:author="Huy Duc. Nguyen" w:date="2017-08-29T13:09:00Z"/>
          <w:sz w:val="22"/>
          <w:lang w:val="en-US" w:eastAsia="ja-JP"/>
        </w:rPr>
        <w:pPrChange w:id="17438" w:author="Huy Duc. Nguyen" w:date="2017-08-29T13:09:00Z">
          <w:pPr/>
        </w:pPrChange>
      </w:pPr>
    </w:p>
    <w:p w:rsidR="00305709" w:rsidDel="00A81686" w:rsidRDefault="00305709">
      <w:pPr>
        <w:pStyle w:val="Heading3"/>
        <w:numPr>
          <w:ilvl w:val="1"/>
          <w:numId w:val="153"/>
        </w:numPr>
        <w:rPr>
          <w:del w:id="17439" w:author="Huy Duc. Nguyen" w:date="2017-08-29T13:09:00Z"/>
        </w:rPr>
        <w:pPrChange w:id="17440" w:author="Huy Duc. Nguyen" w:date="2017-08-29T13:09:00Z">
          <w:pPr>
            <w:pStyle w:val="Heading3"/>
          </w:pPr>
        </w:pPrChange>
      </w:pPr>
      <w:bookmarkStart w:id="17441" w:name="_Toc472012546"/>
      <w:del w:id="17442" w:author="Huy Duc. Nguyen" w:date="2017-08-29T13:09:00Z">
        <w:r w:rsidRPr="007C454C" w:rsidDel="00A81686">
          <w:delText>Delay variation(Jitter)</w:delText>
        </w:r>
        <w:bookmarkEnd w:id="17441"/>
      </w:del>
    </w:p>
    <w:p w:rsidR="00305709" w:rsidDel="00A81686" w:rsidRDefault="004513E0">
      <w:pPr>
        <w:pStyle w:val="CETextBody"/>
        <w:keepNext/>
        <w:numPr>
          <w:ilvl w:val="1"/>
          <w:numId w:val="153"/>
        </w:numPr>
        <w:spacing w:before="400" w:after="240"/>
        <w:outlineLvl w:val="1"/>
        <w:rPr>
          <w:del w:id="17443" w:author="Huy Duc. Nguyen" w:date="2017-08-29T13:09:00Z"/>
          <w:lang w:val="en-US" w:eastAsia="ja-JP"/>
        </w:rPr>
        <w:pPrChange w:id="17444" w:author="Huy Duc. Nguyen" w:date="2017-08-29T13:09:00Z">
          <w:pPr>
            <w:pStyle w:val="CETextBody"/>
            <w:ind w:left="142"/>
          </w:pPr>
        </w:pPrChange>
      </w:pPr>
      <w:del w:id="17445" w:author="Huy Duc. Nguyen" w:date="2017-08-29T13:09:00Z">
        <w:r w:rsidRPr="004513E0" w:rsidDel="00A81686">
          <w:rPr>
            <w:lang w:val="en-US" w:eastAsia="ja-JP"/>
          </w:rPr>
          <w:delText>Out of Scope.</w:delText>
        </w:r>
      </w:del>
    </w:p>
    <w:p w:rsidR="00305709" w:rsidDel="00A81686" w:rsidRDefault="00305709">
      <w:pPr>
        <w:pStyle w:val="CETextBody"/>
        <w:keepNext/>
        <w:numPr>
          <w:ilvl w:val="1"/>
          <w:numId w:val="153"/>
        </w:numPr>
        <w:spacing w:before="400" w:after="240"/>
        <w:outlineLvl w:val="1"/>
        <w:rPr>
          <w:del w:id="17446" w:author="Huy Duc. Nguyen" w:date="2017-08-29T13:09:00Z"/>
          <w:lang w:val="en-US" w:eastAsia="ja-JP"/>
        </w:rPr>
        <w:pPrChange w:id="17447" w:author="Huy Duc. Nguyen" w:date="2017-08-29T13:09:00Z">
          <w:pPr>
            <w:pStyle w:val="CETextBody"/>
          </w:pPr>
        </w:pPrChange>
      </w:pPr>
    </w:p>
    <w:p w:rsidR="006807F0" w:rsidDel="00A81686" w:rsidRDefault="006807F0">
      <w:pPr>
        <w:keepNext/>
        <w:numPr>
          <w:ilvl w:val="1"/>
          <w:numId w:val="153"/>
        </w:numPr>
        <w:spacing w:before="400" w:after="240"/>
        <w:outlineLvl w:val="1"/>
        <w:rPr>
          <w:del w:id="17448" w:author="Huy Duc. Nguyen" w:date="2017-08-29T13:09:00Z"/>
          <w:sz w:val="22"/>
          <w:lang w:val="en-US" w:eastAsia="ja-JP"/>
        </w:rPr>
        <w:pPrChange w:id="17449" w:author="Huy Duc. Nguyen" w:date="2017-08-29T13:09:00Z">
          <w:pPr/>
        </w:pPrChange>
      </w:pPr>
    </w:p>
    <w:p w:rsidR="00305709" w:rsidDel="00A81686" w:rsidRDefault="00305709">
      <w:pPr>
        <w:pStyle w:val="Heading3"/>
        <w:numPr>
          <w:ilvl w:val="1"/>
          <w:numId w:val="153"/>
        </w:numPr>
        <w:rPr>
          <w:del w:id="17450" w:author="Huy Duc. Nguyen" w:date="2017-08-29T13:09:00Z"/>
        </w:rPr>
        <w:pPrChange w:id="17451" w:author="Huy Duc. Nguyen" w:date="2017-08-29T13:09:00Z">
          <w:pPr>
            <w:pStyle w:val="Heading3"/>
          </w:pPr>
        </w:pPrChange>
      </w:pPr>
      <w:bookmarkStart w:id="17452" w:name="_Toc473549845"/>
      <w:bookmarkStart w:id="17453" w:name="_Toc473619273"/>
      <w:bookmarkStart w:id="17454" w:name="_Toc473619434"/>
      <w:bookmarkStart w:id="17455" w:name="_Toc473619594"/>
      <w:bookmarkStart w:id="17456" w:name="_Toc473640854"/>
      <w:bookmarkStart w:id="17457" w:name="_Toc473713505"/>
      <w:bookmarkStart w:id="17458" w:name="_Toc473746003"/>
      <w:bookmarkStart w:id="17459" w:name="_Toc473747833"/>
      <w:bookmarkStart w:id="17460" w:name="_Toc473748005"/>
      <w:bookmarkStart w:id="17461" w:name="_Toc473748194"/>
      <w:bookmarkStart w:id="17462" w:name="_Toc473748364"/>
      <w:bookmarkStart w:id="17463" w:name="_Toc473748535"/>
      <w:bookmarkStart w:id="17464" w:name="_Toc473748706"/>
      <w:bookmarkStart w:id="17465" w:name="_Toc473748890"/>
      <w:bookmarkStart w:id="17466" w:name="_Toc473749071"/>
      <w:bookmarkStart w:id="17467" w:name="_Toc473749280"/>
      <w:bookmarkStart w:id="17468" w:name="_Toc473749489"/>
      <w:bookmarkStart w:id="17469" w:name="_Toc473828496"/>
      <w:bookmarkStart w:id="17470" w:name="_Toc473835543"/>
      <w:bookmarkStart w:id="17471" w:name="_Toc473835751"/>
      <w:bookmarkStart w:id="17472" w:name="_Toc472012547"/>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del w:id="17473" w:author="Huy Duc. Nguyen" w:date="2017-08-29T13:09:00Z">
        <w:r w:rsidRPr="007C454C" w:rsidDel="00A81686">
          <w:delText>Throughput(Bandwidth)</w:delText>
        </w:r>
        <w:bookmarkEnd w:id="17472"/>
      </w:del>
    </w:p>
    <w:p w:rsidR="00305709" w:rsidDel="00A81686" w:rsidRDefault="004513E0">
      <w:pPr>
        <w:pStyle w:val="CETextBody"/>
        <w:keepNext/>
        <w:numPr>
          <w:ilvl w:val="1"/>
          <w:numId w:val="153"/>
        </w:numPr>
        <w:spacing w:before="400" w:after="240"/>
        <w:outlineLvl w:val="1"/>
        <w:rPr>
          <w:del w:id="17474" w:author="Huy Duc. Nguyen" w:date="2017-08-29T13:09:00Z"/>
          <w:lang w:val="en-US" w:eastAsia="ja-JP"/>
        </w:rPr>
        <w:pPrChange w:id="17475" w:author="Huy Duc. Nguyen" w:date="2017-08-29T13:09:00Z">
          <w:pPr>
            <w:pStyle w:val="CETextBody"/>
            <w:ind w:left="142"/>
          </w:pPr>
        </w:pPrChange>
      </w:pPr>
      <w:del w:id="17476" w:author="Huy Duc. Nguyen" w:date="2017-08-29T13:09:00Z">
        <w:r w:rsidRPr="004513E0" w:rsidDel="00A81686">
          <w:rPr>
            <w:lang w:val="en-US" w:eastAsia="ja-JP"/>
          </w:rPr>
          <w:delText>Out of Scope.</w:delText>
        </w:r>
      </w:del>
    </w:p>
    <w:p w:rsidR="00305709" w:rsidDel="00A81686" w:rsidRDefault="00305709">
      <w:pPr>
        <w:pStyle w:val="CETextBody"/>
        <w:keepNext/>
        <w:numPr>
          <w:ilvl w:val="1"/>
          <w:numId w:val="153"/>
        </w:numPr>
        <w:spacing w:before="400" w:after="240"/>
        <w:outlineLvl w:val="1"/>
        <w:rPr>
          <w:del w:id="17477" w:author="Huy Duc. Nguyen" w:date="2017-08-29T13:09:00Z"/>
          <w:lang w:val="en-US" w:eastAsia="ja-JP"/>
        </w:rPr>
        <w:pPrChange w:id="17478" w:author="Huy Duc. Nguyen" w:date="2017-08-29T13:09:00Z">
          <w:pPr>
            <w:pStyle w:val="CETextBody"/>
          </w:pPr>
        </w:pPrChange>
      </w:pPr>
    </w:p>
    <w:p w:rsidR="00305709" w:rsidDel="00A81686" w:rsidRDefault="00305709">
      <w:pPr>
        <w:pStyle w:val="Heading3"/>
        <w:numPr>
          <w:ilvl w:val="1"/>
          <w:numId w:val="153"/>
        </w:numPr>
        <w:rPr>
          <w:del w:id="17479" w:author="Huy Duc. Nguyen" w:date="2017-08-29T13:09:00Z"/>
        </w:rPr>
        <w:pPrChange w:id="17480" w:author="Huy Duc. Nguyen" w:date="2017-08-29T13:09:00Z">
          <w:pPr>
            <w:pStyle w:val="Heading3"/>
          </w:pPr>
        </w:pPrChange>
      </w:pPr>
      <w:bookmarkStart w:id="17481" w:name="_Toc472012548"/>
      <w:del w:id="17482" w:author="Huy Duc. Nguyen" w:date="2017-08-29T13:09:00Z">
        <w:r w:rsidRPr="007C454C" w:rsidDel="00A81686">
          <w:delText>Data Queuing</w:delText>
        </w:r>
        <w:bookmarkEnd w:id="17481"/>
      </w:del>
    </w:p>
    <w:p w:rsidR="00305709" w:rsidDel="00A81686" w:rsidRDefault="004513E0">
      <w:pPr>
        <w:pStyle w:val="CETextBody"/>
        <w:keepNext/>
        <w:numPr>
          <w:ilvl w:val="1"/>
          <w:numId w:val="153"/>
        </w:numPr>
        <w:spacing w:before="400" w:after="240"/>
        <w:outlineLvl w:val="1"/>
        <w:rPr>
          <w:del w:id="17483" w:author="Huy Duc. Nguyen" w:date="2017-08-29T13:09:00Z"/>
          <w:lang w:val="en-US" w:eastAsia="ja-JP"/>
        </w:rPr>
        <w:pPrChange w:id="17484" w:author="Huy Duc. Nguyen" w:date="2017-08-29T13:09:00Z">
          <w:pPr>
            <w:pStyle w:val="CETextBody"/>
            <w:ind w:left="142"/>
          </w:pPr>
        </w:pPrChange>
      </w:pPr>
      <w:del w:id="17485" w:author="Huy Duc. Nguyen" w:date="2017-08-29T13:09:00Z">
        <w:r w:rsidRPr="004513E0" w:rsidDel="00A81686">
          <w:rPr>
            <w:lang w:val="en-US" w:eastAsia="ja-JP"/>
          </w:rPr>
          <w:delText>Out of Scope.</w:delText>
        </w:r>
      </w:del>
    </w:p>
    <w:p w:rsidR="000174C5" w:rsidDel="00A81686" w:rsidRDefault="000174C5">
      <w:pPr>
        <w:keepNext/>
        <w:numPr>
          <w:ilvl w:val="1"/>
          <w:numId w:val="153"/>
        </w:numPr>
        <w:spacing w:before="400" w:after="240"/>
        <w:outlineLvl w:val="1"/>
        <w:rPr>
          <w:del w:id="17486" w:author="Huy Duc. Nguyen" w:date="2017-08-29T13:09:00Z"/>
          <w:rFonts w:ascii="Arial" w:hAnsi="Arial" w:cs="Arial"/>
          <w:b/>
          <w:bCs/>
          <w:iCs/>
          <w:szCs w:val="28"/>
          <w:lang w:eastAsia="ja-JP"/>
        </w:rPr>
        <w:pPrChange w:id="17487" w:author="Huy Duc. Nguyen" w:date="2017-08-29T13:09:00Z">
          <w:pPr/>
        </w:pPrChange>
      </w:pPr>
      <w:bookmarkStart w:id="17488" w:name="_Toc472012549"/>
    </w:p>
    <w:p w:rsidR="006807F0" w:rsidDel="00A81686" w:rsidRDefault="006807F0">
      <w:pPr>
        <w:keepNext/>
        <w:numPr>
          <w:ilvl w:val="1"/>
          <w:numId w:val="153"/>
        </w:numPr>
        <w:spacing w:before="400" w:after="240"/>
        <w:outlineLvl w:val="1"/>
        <w:rPr>
          <w:del w:id="17489" w:author="Huy Duc. Nguyen" w:date="2017-08-29T13:09:00Z"/>
          <w:rFonts w:ascii="Arial" w:hAnsi="Arial" w:cs="Arial"/>
          <w:b/>
          <w:bCs/>
          <w:iCs/>
          <w:szCs w:val="28"/>
          <w:lang w:eastAsia="ja-JP"/>
        </w:rPr>
        <w:pPrChange w:id="17490" w:author="Huy Duc. Nguyen" w:date="2017-08-29T13:09:00Z">
          <w:pPr/>
        </w:pPrChange>
      </w:pPr>
    </w:p>
    <w:p w:rsidR="00305709" w:rsidDel="00A81686" w:rsidRDefault="00305709">
      <w:pPr>
        <w:pStyle w:val="Heading3"/>
        <w:numPr>
          <w:ilvl w:val="1"/>
          <w:numId w:val="153"/>
        </w:numPr>
        <w:rPr>
          <w:del w:id="17491" w:author="Huy Duc. Nguyen" w:date="2017-08-29T13:09:00Z"/>
        </w:rPr>
        <w:pPrChange w:id="17492" w:author="Huy Duc. Nguyen" w:date="2017-08-29T13:09:00Z">
          <w:pPr>
            <w:pStyle w:val="Heading3"/>
          </w:pPr>
        </w:pPrChange>
      </w:pPr>
      <w:bookmarkStart w:id="17493" w:name="_Toc473549848"/>
      <w:bookmarkStart w:id="17494" w:name="_Toc473619276"/>
      <w:bookmarkStart w:id="17495" w:name="_Toc473619437"/>
      <w:bookmarkStart w:id="17496" w:name="_Toc473619597"/>
      <w:bookmarkStart w:id="17497" w:name="_Toc473640857"/>
      <w:bookmarkStart w:id="17498" w:name="_Toc473713508"/>
      <w:bookmarkStart w:id="17499" w:name="_Toc473746006"/>
      <w:bookmarkStart w:id="17500" w:name="_Toc473747836"/>
      <w:bookmarkStart w:id="17501" w:name="_Toc473748008"/>
      <w:bookmarkStart w:id="17502" w:name="_Toc473748197"/>
      <w:bookmarkStart w:id="17503" w:name="_Toc473748367"/>
      <w:bookmarkStart w:id="17504" w:name="_Toc473748538"/>
      <w:bookmarkStart w:id="17505" w:name="_Toc473748709"/>
      <w:bookmarkStart w:id="17506" w:name="_Toc473748893"/>
      <w:bookmarkStart w:id="17507" w:name="_Toc473749074"/>
      <w:bookmarkStart w:id="17508" w:name="_Toc473749283"/>
      <w:bookmarkStart w:id="17509" w:name="_Toc473749492"/>
      <w:bookmarkStart w:id="17510" w:name="_Toc473828499"/>
      <w:bookmarkStart w:id="17511" w:name="_Toc473835546"/>
      <w:bookmarkStart w:id="17512" w:name="_Toc473835754"/>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del w:id="17513" w:author="Huy Duc. Nguyen" w:date="2017-08-29T13:09:00Z">
        <w:r w:rsidRPr="007C454C" w:rsidDel="00A81686">
          <w:delText>Ethernet Bit error rate (BER)</w:delText>
        </w:r>
        <w:bookmarkEnd w:id="17488"/>
      </w:del>
    </w:p>
    <w:p w:rsidR="00305709" w:rsidDel="00A81686" w:rsidRDefault="004513E0">
      <w:pPr>
        <w:pStyle w:val="CETextBody"/>
        <w:keepNext/>
        <w:numPr>
          <w:ilvl w:val="1"/>
          <w:numId w:val="153"/>
        </w:numPr>
        <w:spacing w:before="400" w:after="240"/>
        <w:outlineLvl w:val="1"/>
        <w:rPr>
          <w:del w:id="17514" w:author="Huy Duc. Nguyen" w:date="2017-08-29T13:09:00Z"/>
          <w:lang w:val="en-US" w:eastAsia="ja-JP"/>
        </w:rPr>
        <w:pPrChange w:id="17515" w:author="Huy Duc. Nguyen" w:date="2017-08-29T13:09:00Z">
          <w:pPr>
            <w:pStyle w:val="CETextBody"/>
            <w:ind w:left="142"/>
          </w:pPr>
        </w:pPrChange>
      </w:pPr>
      <w:del w:id="17516" w:author="Huy Duc. Nguyen" w:date="2017-08-29T13:09:00Z">
        <w:r w:rsidRPr="004513E0" w:rsidDel="00A81686">
          <w:rPr>
            <w:lang w:val="en-US" w:eastAsia="ja-JP"/>
          </w:rPr>
          <w:delText>Out of Scope.</w:delText>
        </w:r>
      </w:del>
    </w:p>
    <w:p w:rsidR="00B62375" w:rsidDel="00A81686" w:rsidRDefault="00B62375">
      <w:pPr>
        <w:pStyle w:val="CETextBody"/>
        <w:keepNext/>
        <w:numPr>
          <w:ilvl w:val="1"/>
          <w:numId w:val="153"/>
        </w:numPr>
        <w:spacing w:before="400" w:after="240"/>
        <w:outlineLvl w:val="1"/>
        <w:rPr>
          <w:del w:id="17517" w:author="Huy Duc. Nguyen" w:date="2017-08-29T13:09:00Z"/>
          <w:lang w:val="en-US" w:eastAsia="ja-JP"/>
        </w:rPr>
        <w:pPrChange w:id="17518" w:author="Huy Duc. Nguyen" w:date="2017-08-29T13:09:00Z">
          <w:pPr>
            <w:pStyle w:val="CETextBody"/>
          </w:pPr>
        </w:pPrChange>
      </w:pPr>
    </w:p>
    <w:p w:rsidR="00B62375" w:rsidDel="00A81686" w:rsidRDefault="00B62375">
      <w:pPr>
        <w:pStyle w:val="CETextBody"/>
        <w:keepNext/>
        <w:numPr>
          <w:ilvl w:val="1"/>
          <w:numId w:val="153"/>
        </w:numPr>
        <w:spacing w:before="400" w:after="240"/>
        <w:outlineLvl w:val="1"/>
        <w:rPr>
          <w:del w:id="17519" w:author="Huy Duc. Nguyen" w:date="2017-08-29T13:09:00Z"/>
          <w:lang w:val="en-US" w:eastAsia="ja-JP"/>
        </w:rPr>
        <w:pPrChange w:id="17520" w:author="Huy Duc. Nguyen" w:date="2017-08-29T13:09:00Z">
          <w:pPr>
            <w:pStyle w:val="CETextBody"/>
          </w:pPr>
        </w:pPrChange>
      </w:pPr>
    </w:p>
    <w:p w:rsidR="00B62375" w:rsidDel="00A81686" w:rsidRDefault="00B62375">
      <w:pPr>
        <w:keepNext/>
        <w:numPr>
          <w:ilvl w:val="1"/>
          <w:numId w:val="153"/>
        </w:numPr>
        <w:spacing w:before="400" w:after="240"/>
        <w:outlineLvl w:val="1"/>
        <w:rPr>
          <w:del w:id="17521" w:author="Huy Duc. Nguyen" w:date="2017-08-29T13:09:00Z"/>
          <w:lang w:eastAsia="ja-JP"/>
        </w:rPr>
        <w:pPrChange w:id="17522" w:author="Huy Duc. Nguyen" w:date="2017-08-29T13:09:00Z">
          <w:pPr/>
        </w:pPrChange>
      </w:pPr>
      <w:bookmarkStart w:id="17523" w:name="_Toc463240081"/>
      <w:bookmarkStart w:id="17524" w:name="_Toc463241265"/>
      <w:bookmarkStart w:id="17525" w:name="_Toc465333154"/>
      <w:bookmarkEnd w:id="17523"/>
      <w:bookmarkEnd w:id="17524"/>
      <w:bookmarkEnd w:id="17525"/>
    </w:p>
    <w:p w:rsidR="00B62375" w:rsidDel="00A81686" w:rsidRDefault="00B62375">
      <w:pPr>
        <w:keepNext/>
        <w:numPr>
          <w:ilvl w:val="1"/>
          <w:numId w:val="153"/>
        </w:numPr>
        <w:spacing w:before="400" w:after="240"/>
        <w:outlineLvl w:val="1"/>
        <w:rPr>
          <w:del w:id="17526" w:author="Huy Duc. Nguyen" w:date="2017-08-29T13:09:00Z"/>
          <w:lang w:eastAsia="ja-JP"/>
        </w:rPr>
        <w:pPrChange w:id="17527" w:author="Huy Duc. Nguyen" w:date="2017-08-29T13:09:00Z">
          <w:pPr/>
        </w:pPrChange>
      </w:pPr>
      <w:del w:id="17528" w:author="Huy Duc. Nguyen" w:date="2017-08-29T13:09:00Z">
        <w:r w:rsidDel="00A81686">
          <w:rPr>
            <w:lang w:eastAsia="ja-JP"/>
          </w:rPr>
          <w:br w:type="page"/>
        </w:r>
      </w:del>
    </w:p>
    <w:p w:rsidR="002519E7" w:rsidDel="00A81686" w:rsidRDefault="002519E7">
      <w:pPr>
        <w:keepNext/>
        <w:numPr>
          <w:ilvl w:val="1"/>
          <w:numId w:val="153"/>
        </w:numPr>
        <w:spacing w:before="400" w:after="240"/>
        <w:outlineLvl w:val="1"/>
        <w:rPr>
          <w:ins w:id="17529" w:author="Kazuhiro Takagi" w:date="2017-03-14T20:17:00Z"/>
          <w:del w:id="17530" w:author="Huy Duc. Nguyen" w:date="2017-08-29T13:09:00Z"/>
          <w:rFonts w:ascii="Arial" w:hAnsi="Arial" w:cs="Arial"/>
          <w:b/>
          <w:lang w:eastAsia="ja-JP"/>
        </w:rPr>
        <w:pPrChange w:id="17531" w:author="Huy Duc. Nguyen" w:date="2017-08-29T13:09:00Z">
          <w:pPr/>
        </w:pPrChange>
      </w:pPr>
      <w:ins w:id="17532" w:author="Kazuhiro Takagi" w:date="2017-03-14T20:16:00Z">
        <w:del w:id="17533" w:author="Huy Duc. Nguyen" w:date="2017-08-29T13:09:00Z">
          <w:r w:rsidRPr="00997E4E" w:rsidDel="00A81686">
            <w:rPr>
              <w:rFonts w:ascii="Arial" w:hAnsi="Arial" w:cs="Arial"/>
              <w:b/>
              <w:lang w:eastAsia="ja-JP"/>
            </w:rPr>
            <w:delText>Appendix-A.</w:delText>
          </w:r>
          <w:r w:rsidDel="00A81686">
            <w:rPr>
              <w:rFonts w:ascii="Arial" w:hAnsi="Arial" w:cs="Arial" w:hint="eastAsia"/>
              <w:b/>
              <w:lang w:eastAsia="ja-JP"/>
            </w:rPr>
            <w:delText xml:space="preserve"> </w:delText>
          </w:r>
          <w:r w:rsidRPr="00997E4E" w:rsidDel="00A81686">
            <w:rPr>
              <w:rFonts w:ascii="Arial" w:hAnsi="Arial" w:cs="Arial"/>
              <w:b/>
              <w:lang w:eastAsia="ja-JP"/>
            </w:rPr>
            <w:delText xml:space="preserve">How to </w:delText>
          </w:r>
        </w:del>
      </w:ins>
      <w:ins w:id="17534" w:author="Kazuhiro Takagi" w:date="2017-03-14T21:18:00Z">
        <w:del w:id="17535" w:author="Huy Duc. Nguyen" w:date="2017-08-29T13:09:00Z">
          <w:r w:rsidR="00307F46" w:rsidDel="00A81686">
            <w:rPr>
              <w:rFonts w:ascii="Arial" w:hAnsi="Arial" w:cs="Arial"/>
              <w:b/>
              <w:lang w:eastAsia="ja-JP"/>
            </w:rPr>
            <w:delText xml:space="preserve">write </w:delText>
          </w:r>
        </w:del>
      </w:ins>
      <w:ins w:id="17536" w:author="Kazuhiro Takagi" w:date="2017-03-14T21:59:00Z">
        <w:del w:id="17537" w:author="Huy Duc. Nguyen" w:date="2017-08-29T13:09:00Z">
          <w:r w:rsidR="00616FD7" w:rsidDel="00A81686">
            <w:rPr>
              <w:rFonts w:ascii="Arial" w:hAnsi="Arial" w:cs="Arial"/>
              <w:b/>
              <w:lang w:eastAsia="ja-JP"/>
            </w:rPr>
            <w:delText xml:space="preserve">U-boot or Monolith to </w:delText>
          </w:r>
        </w:del>
      </w:ins>
      <w:ins w:id="17538" w:author="Kazuhiro Takagi" w:date="2017-03-14T21:18:00Z">
        <w:del w:id="17539" w:author="Huy Duc. Nguyen" w:date="2017-08-29T13:09:00Z">
          <w:r w:rsidR="00307F46" w:rsidDel="00A81686">
            <w:rPr>
              <w:rFonts w:ascii="Arial" w:hAnsi="Arial" w:cs="Arial"/>
              <w:b/>
              <w:lang w:eastAsia="ja-JP"/>
            </w:rPr>
            <w:delText>Hyper Flash</w:delText>
          </w:r>
        </w:del>
      </w:ins>
    </w:p>
    <w:p w:rsidR="002519E7" w:rsidRPr="00616FD7" w:rsidDel="00A81686" w:rsidRDefault="002519E7">
      <w:pPr>
        <w:keepNext/>
        <w:numPr>
          <w:ilvl w:val="1"/>
          <w:numId w:val="153"/>
        </w:numPr>
        <w:spacing w:before="400" w:after="240"/>
        <w:outlineLvl w:val="1"/>
        <w:rPr>
          <w:ins w:id="17540" w:author="Kazuhiro Takagi" w:date="2017-03-14T20:18:00Z"/>
          <w:del w:id="17541" w:author="Huy Duc. Nguyen" w:date="2017-08-29T13:09:00Z"/>
          <w:rFonts w:ascii="Arial" w:hAnsi="Arial" w:cs="Arial"/>
          <w:b/>
          <w:lang w:eastAsia="ja-JP"/>
        </w:rPr>
        <w:pPrChange w:id="17542" w:author="Huy Duc. Nguyen" w:date="2017-08-29T13:09:00Z">
          <w:pPr/>
        </w:pPrChange>
      </w:pPr>
    </w:p>
    <w:p w:rsidR="00712C8F" w:rsidDel="00A81686" w:rsidRDefault="00712C8F">
      <w:pPr>
        <w:pStyle w:val="ListParagraph"/>
        <w:keepNext/>
        <w:numPr>
          <w:ilvl w:val="1"/>
          <w:numId w:val="153"/>
        </w:numPr>
        <w:spacing w:before="400" w:after="240"/>
        <w:outlineLvl w:val="1"/>
        <w:rPr>
          <w:ins w:id="17543" w:author="Kazuhiro Takagi" w:date="2017-03-14T20:24:00Z"/>
          <w:del w:id="17544" w:author="Huy Duc. Nguyen" w:date="2017-08-29T13:09:00Z"/>
          <w:lang w:eastAsia="ja-JP"/>
        </w:rPr>
        <w:pPrChange w:id="17545" w:author="Huy Duc. Nguyen" w:date="2017-08-29T13:09:00Z">
          <w:pPr>
            <w:pStyle w:val="ListParagraph"/>
            <w:numPr>
              <w:numId w:val="252"/>
            </w:numPr>
            <w:ind w:left="360" w:hanging="360"/>
          </w:pPr>
        </w:pPrChange>
      </w:pPr>
      <w:ins w:id="17546" w:author="Kazuhiro Takagi" w:date="2017-03-14T20:24:00Z">
        <w:del w:id="17547" w:author="Huy Duc. Nguyen" w:date="2017-08-29T13:09:00Z">
          <w:r w:rsidRPr="00E96FD9" w:rsidDel="00A81686">
            <w:rPr>
              <w:lang w:eastAsia="ja-JP"/>
            </w:rPr>
            <w:delText>Activate the Terminal Software</w:delText>
          </w:r>
          <w:r w:rsidDel="00A81686">
            <w:rPr>
              <w:rFonts w:hint="eastAsia"/>
              <w:lang w:eastAsia="ja-JP"/>
            </w:rPr>
            <w:delText>.</w:delText>
          </w:r>
        </w:del>
      </w:ins>
    </w:p>
    <w:p w:rsidR="00712C8F" w:rsidDel="00A81686" w:rsidRDefault="00712C8F">
      <w:pPr>
        <w:pStyle w:val="ListParagraph"/>
        <w:keepNext/>
        <w:numPr>
          <w:ilvl w:val="1"/>
          <w:numId w:val="153"/>
        </w:numPr>
        <w:spacing w:before="400" w:after="240"/>
        <w:outlineLvl w:val="1"/>
        <w:rPr>
          <w:ins w:id="17548" w:author="Kazuhiro Takagi" w:date="2017-03-14T20:24:00Z"/>
          <w:del w:id="17549" w:author="Huy Duc. Nguyen" w:date="2017-08-29T13:09:00Z"/>
          <w:lang w:eastAsia="ja-JP"/>
        </w:rPr>
        <w:pPrChange w:id="17550" w:author="Huy Duc. Nguyen" w:date="2017-08-29T13:09:00Z">
          <w:pPr>
            <w:pStyle w:val="ListParagraph"/>
            <w:numPr>
              <w:numId w:val="252"/>
            </w:numPr>
            <w:ind w:left="360" w:hanging="360"/>
          </w:pPr>
        </w:pPrChange>
      </w:pPr>
      <w:ins w:id="17551" w:author="Kazuhiro Takagi" w:date="2017-03-14T20:24:00Z">
        <w:del w:id="17552" w:author="Huy Duc. Nguyen" w:date="2017-08-29T13:09:00Z">
          <w:r w:rsidDel="00A81686">
            <w:rPr>
              <w:rFonts w:hint="eastAsia"/>
              <w:lang w:eastAsia="ja-JP"/>
            </w:rPr>
            <w:delText xml:space="preserve">Power switch turn on </w:delText>
          </w:r>
          <w:r w:rsidRPr="007A2F4E" w:rsidDel="00A81686">
            <w:rPr>
              <w:lang w:eastAsia="ja-JP"/>
            </w:rPr>
            <w:delText>Salvator-X board</w:delText>
          </w:r>
          <w:r w:rsidDel="00A81686">
            <w:rPr>
              <w:rFonts w:hint="eastAsia"/>
              <w:lang w:eastAsia="ja-JP"/>
            </w:rPr>
            <w:delText>.</w:delText>
          </w:r>
        </w:del>
      </w:ins>
    </w:p>
    <w:p w:rsidR="00712C8F" w:rsidDel="00A81686" w:rsidRDefault="00712C8F">
      <w:pPr>
        <w:pStyle w:val="ListParagraph"/>
        <w:keepNext/>
        <w:numPr>
          <w:ilvl w:val="1"/>
          <w:numId w:val="153"/>
        </w:numPr>
        <w:spacing w:before="400" w:after="240"/>
        <w:outlineLvl w:val="1"/>
        <w:rPr>
          <w:ins w:id="17553" w:author="Kazuhiro Takagi" w:date="2017-03-14T20:24:00Z"/>
          <w:del w:id="17554" w:author="Huy Duc. Nguyen" w:date="2017-08-29T13:09:00Z"/>
          <w:lang w:eastAsia="ja-JP"/>
        </w:rPr>
        <w:pPrChange w:id="17555" w:author="Huy Duc. Nguyen" w:date="2017-08-29T13:09:00Z">
          <w:pPr>
            <w:pStyle w:val="ListParagraph"/>
            <w:numPr>
              <w:numId w:val="252"/>
            </w:numPr>
            <w:ind w:left="360" w:hanging="360"/>
          </w:pPr>
        </w:pPrChange>
      </w:pPr>
      <w:ins w:id="17556" w:author="Kazuhiro Takagi" w:date="2017-03-14T20:24:00Z">
        <w:del w:id="17557" w:author="Huy Duc. Nguyen" w:date="2017-08-29T13:09:00Z">
          <w:r w:rsidDel="00A81686">
            <w:rPr>
              <w:rFonts w:hint="eastAsia"/>
              <w:lang w:eastAsia="ja-JP"/>
            </w:rPr>
            <w:delText>Run MULTI.</w:delText>
          </w:r>
        </w:del>
      </w:ins>
    </w:p>
    <w:p w:rsidR="00712C8F" w:rsidDel="00A81686" w:rsidRDefault="00712C8F">
      <w:pPr>
        <w:pStyle w:val="ListParagraph"/>
        <w:keepNext/>
        <w:numPr>
          <w:ilvl w:val="1"/>
          <w:numId w:val="153"/>
        </w:numPr>
        <w:spacing w:before="400" w:after="240"/>
        <w:outlineLvl w:val="1"/>
        <w:rPr>
          <w:ins w:id="17558" w:author="Kazuhiro Takagi" w:date="2017-03-14T20:24:00Z"/>
          <w:del w:id="17559" w:author="Huy Duc. Nguyen" w:date="2017-08-29T13:09:00Z"/>
          <w:lang w:eastAsia="ja-JP"/>
        </w:rPr>
        <w:pPrChange w:id="17560" w:author="Huy Duc. Nguyen" w:date="2017-08-29T13:09:00Z">
          <w:pPr>
            <w:pStyle w:val="ListParagraph"/>
            <w:numPr>
              <w:numId w:val="252"/>
            </w:numPr>
            <w:ind w:left="360" w:hanging="360"/>
          </w:pPr>
        </w:pPrChange>
      </w:pPr>
      <w:ins w:id="17561" w:author="Kazuhiro Takagi" w:date="2017-03-14T20:24:00Z">
        <w:del w:id="17562" w:author="Huy Duc. Nguyen" w:date="2017-08-29T13:09:00Z">
          <w:r w:rsidDel="00A81686">
            <w:rPr>
              <w:rFonts w:hint="eastAsia"/>
              <w:lang w:eastAsia="ja-JP"/>
            </w:rPr>
            <w:delText xml:space="preserve">Select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 from menu bar</w:delText>
          </w:r>
        </w:del>
      </w:ins>
    </w:p>
    <w:p w:rsidR="00712C8F" w:rsidDel="00A81686" w:rsidRDefault="00712C8F">
      <w:pPr>
        <w:keepNext/>
        <w:numPr>
          <w:ilvl w:val="1"/>
          <w:numId w:val="153"/>
        </w:numPr>
        <w:spacing w:before="400" w:after="240"/>
        <w:outlineLvl w:val="1"/>
        <w:rPr>
          <w:ins w:id="17563" w:author="Kazuhiro Takagi" w:date="2017-03-14T20:24:00Z"/>
          <w:del w:id="17564" w:author="Huy Duc. Nguyen" w:date="2017-08-29T13:09:00Z"/>
          <w:lang w:eastAsia="ja-JP"/>
        </w:rPr>
        <w:pPrChange w:id="17565" w:author="Huy Duc. Nguyen" w:date="2017-08-29T13:09:00Z">
          <w:pPr/>
        </w:pPrChange>
      </w:pPr>
    </w:p>
    <w:p w:rsidR="00712C8F" w:rsidDel="00A81686" w:rsidRDefault="00712C8F">
      <w:pPr>
        <w:keepNext/>
        <w:numPr>
          <w:ilvl w:val="1"/>
          <w:numId w:val="153"/>
        </w:numPr>
        <w:spacing w:before="400" w:after="240"/>
        <w:jc w:val="center"/>
        <w:outlineLvl w:val="1"/>
        <w:rPr>
          <w:ins w:id="17566" w:author="Kazuhiro Takagi" w:date="2017-03-14T20:24:00Z"/>
          <w:del w:id="17567" w:author="Huy Duc. Nguyen" w:date="2017-08-29T13:09:00Z"/>
          <w:lang w:eastAsia="ja-JP"/>
        </w:rPr>
        <w:pPrChange w:id="17568" w:author="Huy Duc. Nguyen" w:date="2017-08-29T13:09:00Z">
          <w:pPr>
            <w:jc w:val="center"/>
          </w:pPr>
        </w:pPrChange>
      </w:pPr>
      <w:ins w:id="17569" w:author="Kazuhiro Takagi" w:date="2017-03-14T20:24:00Z">
        <w:del w:id="17570" w:author="Huy Duc. Nguyen" w:date="2017-08-29T13:09:00Z">
          <w:r w:rsidDel="00A81686">
            <w:rPr>
              <w:noProof/>
              <w:lang w:val="en-US"/>
            </w:rPr>
            <mc:AlternateContent>
              <mc:Choice Requires="wps">
                <w:drawing>
                  <wp:anchor distT="0" distB="0" distL="114300" distR="114300" simplePos="0" relativeHeight="251682304" behindDoc="0" locked="0" layoutInCell="1" allowOverlap="1" wp14:anchorId="0A43CE73" wp14:editId="6653B537">
                    <wp:simplePos x="0" y="0"/>
                    <wp:positionH relativeFrom="column">
                      <wp:posOffset>847725</wp:posOffset>
                    </wp:positionH>
                    <wp:positionV relativeFrom="paragraph">
                      <wp:posOffset>297180</wp:posOffset>
                    </wp:positionV>
                    <wp:extent cx="731520" cy="173355"/>
                    <wp:effectExtent l="0" t="0" r="11430" b="17145"/>
                    <wp:wrapNone/>
                    <wp:docPr id="293" name="正方形/長方形 293"/>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8A2DE" id="正方形/長方形 293" o:spid="_x0000_s1026" style="position:absolute;margin-left:66.75pt;margin-top:23.4pt;width:57.6pt;height:13.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" filled="f" strokecolor="#c0504d [3205]" strokeweight="2pt"/>
                </w:pict>
              </mc:Fallback>
            </mc:AlternateContent>
          </w:r>
          <w:r w:rsidDel="00A81686">
            <w:rPr>
              <w:noProof/>
              <w:lang w:val="en-US"/>
            </w:rPr>
            <w:drawing>
              <wp:inline distT="0" distB="0" distL="0" distR="0" wp14:anchorId="345BFBF6" wp14:editId="47DDE54F">
                <wp:extent cx="5400040" cy="2887521"/>
                <wp:effectExtent l="0" t="0" r="0" b="825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2887521"/>
                        </a:xfrm>
                        <a:prstGeom prst="rect">
                          <a:avLst/>
                        </a:prstGeom>
                        <a:noFill/>
                        <a:ln>
                          <a:noFill/>
                        </a:ln>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571" w:author="Kazuhiro Takagi" w:date="2017-03-14T20:24:00Z"/>
          <w:del w:id="17572" w:author="Huy Duc. Nguyen" w:date="2017-08-29T13:09:00Z"/>
          <w:lang w:eastAsia="ja-JP"/>
        </w:rPr>
        <w:pPrChange w:id="17573" w:author="Huy Duc. Nguyen" w:date="2017-08-29T13:09:00Z">
          <w:pPr>
            <w:jc w:val="center"/>
          </w:pPr>
        </w:pPrChange>
      </w:pPr>
      <w:ins w:id="17574" w:author="Kazuhiro Takagi" w:date="2017-03-14T20:24:00Z">
        <w:del w:id="17575" w:author="Huy Duc. Nguyen" w:date="2017-08-29T13:09:00Z">
          <w:r w:rsidDel="00A81686">
            <w:rPr>
              <w:lang w:eastAsia="ja-JP"/>
            </w:rPr>
            <w:delText>Figure A</w:delText>
          </w:r>
          <w:r w:rsidDel="00A81686">
            <w:rPr>
              <w:lang w:eastAsia="ja-JP"/>
            </w:rPr>
            <w:noBreakHyphen/>
          </w:r>
          <w:r w:rsidDel="00A81686">
            <w:rPr>
              <w:rFonts w:hint="eastAsia"/>
              <w:lang w:eastAsia="ja-JP"/>
            </w:rPr>
            <w:delText xml:space="preserve">1: Selects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w:delText>
          </w:r>
        </w:del>
      </w:ins>
    </w:p>
    <w:p w:rsidR="00712C8F" w:rsidRPr="00712C8F" w:rsidDel="00A81686" w:rsidRDefault="00712C8F">
      <w:pPr>
        <w:keepNext/>
        <w:numPr>
          <w:ilvl w:val="1"/>
          <w:numId w:val="153"/>
        </w:numPr>
        <w:spacing w:before="400" w:after="240"/>
        <w:outlineLvl w:val="1"/>
        <w:rPr>
          <w:ins w:id="17576" w:author="Kazuhiro Takagi" w:date="2017-03-14T20:24:00Z"/>
          <w:del w:id="17577" w:author="Huy Duc. Nguyen" w:date="2017-08-29T13:09:00Z"/>
          <w:lang w:eastAsia="ja-JP"/>
        </w:rPr>
        <w:pPrChange w:id="17578" w:author="Huy Duc. Nguyen" w:date="2017-08-29T13:09:00Z">
          <w:pPr/>
        </w:pPrChange>
      </w:pPr>
    </w:p>
    <w:p w:rsidR="00712C8F" w:rsidRPr="000C026B" w:rsidDel="00A81686" w:rsidRDefault="00712C8F">
      <w:pPr>
        <w:keepNext/>
        <w:numPr>
          <w:ilvl w:val="1"/>
          <w:numId w:val="153"/>
        </w:numPr>
        <w:spacing w:before="400" w:after="240"/>
        <w:outlineLvl w:val="1"/>
        <w:rPr>
          <w:ins w:id="17579" w:author="Kazuhiro Takagi" w:date="2017-03-14T20:24:00Z"/>
          <w:del w:id="17580" w:author="Huy Duc. Nguyen" w:date="2017-08-29T13:09:00Z"/>
          <w:lang w:eastAsia="ja-JP"/>
        </w:rPr>
        <w:pPrChange w:id="17581" w:author="Huy Duc. Nguyen" w:date="2017-08-29T13:09:00Z">
          <w:pPr/>
        </w:pPrChange>
      </w:pPr>
      <w:ins w:id="17582" w:author="Kazuhiro Takagi" w:date="2017-03-14T20:24:00Z">
        <w:del w:id="17583" w:author="Huy Duc. Nguyen" w:date="2017-08-29T13:09:00Z">
          <w:r w:rsidDel="00A81686">
            <w:rPr>
              <w:rFonts w:hint="eastAsia"/>
              <w:lang w:eastAsia="ja-JP"/>
            </w:rPr>
            <w:delText xml:space="preserve">     The following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 appears.</w:delText>
          </w:r>
        </w:del>
      </w:ins>
    </w:p>
    <w:p w:rsidR="00712C8F" w:rsidDel="00A81686" w:rsidRDefault="00712C8F">
      <w:pPr>
        <w:pStyle w:val="ListParagraph"/>
        <w:keepNext/>
        <w:numPr>
          <w:ilvl w:val="1"/>
          <w:numId w:val="153"/>
        </w:numPr>
        <w:spacing w:before="400" w:after="240"/>
        <w:outlineLvl w:val="1"/>
        <w:rPr>
          <w:ins w:id="17584" w:author="Kazuhiro Takagi" w:date="2017-03-14T20:24:00Z"/>
          <w:del w:id="17585" w:author="Huy Duc. Nguyen" w:date="2017-08-29T13:09:00Z"/>
          <w:lang w:eastAsia="ja-JP"/>
        </w:rPr>
        <w:pPrChange w:id="17586" w:author="Huy Duc. Nguyen" w:date="2017-08-29T13:09:00Z">
          <w:pPr>
            <w:pStyle w:val="ListParagraph"/>
            <w:ind w:left="360"/>
          </w:pPr>
        </w:pPrChange>
      </w:pPr>
    </w:p>
    <w:p w:rsidR="00712C8F" w:rsidRPr="00A757F1" w:rsidDel="00A81686" w:rsidRDefault="00712C8F">
      <w:pPr>
        <w:pStyle w:val="ListParagraph"/>
        <w:keepNext/>
        <w:numPr>
          <w:ilvl w:val="1"/>
          <w:numId w:val="153"/>
        </w:numPr>
        <w:spacing w:before="400" w:after="240"/>
        <w:jc w:val="center"/>
        <w:outlineLvl w:val="1"/>
        <w:rPr>
          <w:ins w:id="17587" w:author="Kazuhiro Takagi" w:date="2017-03-14T20:24:00Z"/>
          <w:del w:id="17588" w:author="Huy Duc. Nguyen" w:date="2017-08-29T13:09:00Z"/>
          <w:lang w:val="en-US" w:eastAsia="ja-JP"/>
        </w:rPr>
        <w:pPrChange w:id="17589" w:author="Huy Duc. Nguyen" w:date="2017-08-29T13:09:00Z">
          <w:pPr>
            <w:pStyle w:val="ListParagraph"/>
            <w:ind w:left="360"/>
            <w:jc w:val="center"/>
          </w:pPr>
        </w:pPrChange>
      </w:pPr>
      <w:ins w:id="17590" w:author="Kazuhiro Takagi" w:date="2017-03-14T20:24:00Z">
        <w:del w:id="17591" w:author="Huy Duc. Nguyen" w:date="2017-08-29T13:09:00Z">
          <w:r w:rsidDel="00A81686">
            <w:rPr>
              <w:noProof/>
              <w:lang w:val="en-US"/>
            </w:rPr>
            <w:drawing>
              <wp:inline distT="0" distB="0" distL="0" distR="0" wp14:anchorId="26B2D27B" wp14:editId="354176CD">
                <wp:extent cx="5400040" cy="3204097"/>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3204097"/>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592" w:author="Kazuhiro Takagi" w:date="2017-03-14T20:24:00Z"/>
          <w:del w:id="17593" w:author="Huy Duc. Nguyen" w:date="2017-08-29T13:09:00Z"/>
          <w:lang w:eastAsia="ja-JP"/>
        </w:rPr>
        <w:pPrChange w:id="17594" w:author="Huy Duc. Nguyen" w:date="2017-08-29T13:09:00Z">
          <w:pPr>
            <w:jc w:val="center"/>
          </w:pPr>
        </w:pPrChange>
      </w:pPr>
      <w:ins w:id="17595" w:author="Kazuhiro Takagi" w:date="2017-03-14T20:24:00Z">
        <w:del w:id="17596" w:author="Huy Duc. Nguyen" w:date="2017-08-29T13:09:00Z">
          <w:r w:rsidDel="00A81686">
            <w:rPr>
              <w:lang w:eastAsia="ja-JP"/>
            </w:rPr>
            <w:delText>Figure A</w:delText>
          </w:r>
          <w:r w:rsidDel="00A81686">
            <w:rPr>
              <w:lang w:eastAsia="ja-JP"/>
            </w:rPr>
            <w:noBreakHyphen/>
          </w:r>
          <w:r w:rsidDel="00A81686">
            <w:rPr>
              <w:rFonts w:hint="eastAsia"/>
              <w:lang w:eastAsia="ja-JP"/>
            </w:rPr>
            <w:delText xml:space="preserve">2: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w:delText>
          </w:r>
        </w:del>
      </w:ins>
    </w:p>
    <w:p w:rsidR="00712C8F" w:rsidRPr="00712C8F" w:rsidDel="00A81686" w:rsidRDefault="00712C8F">
      <w:pPr>
        <w:pStyle w:val="ListParagraph"/>
        <w:keepNext/>
        <w:numPr>
          <w:ilvl w:val="1"/>
          <w:numId w:val="153"/>
        </w:numPr>
        <w:spacing w:before="400" w:after="240"/>
        <w:outlineLvl w:val="1"/>
        <w:rPr>
          <w:ins w:id="17597" w:author="Kazuhiro Takagi" w:date="2017-03-14T20:24:00Z"/>
          <w:del w:id="17598" w:author="Huy Duc. Nguyen" w:date="2017-08-29T13:09:00Z"/>
          <w:lang w:eastAsia="ja-JP"/>
        </w:rPr>
        <w:pPrChange w:id="17599" w:author="Huy Duc. Nguyen" w:date="2017-08-29T13:09:00Z">
          <w:pPr>
            <w:pStyle w:val="ListParagraph"/>
            <w:ind w:left="360"/>
          </w:pPr>
        </w:pPrChange>
      </w:pPr>
    </w:p>
    <w:p w:rsidR="00712C8F" w:rsidRPr="00372EA1" w:rsidDel="00A81686" w:rsidRDefault="00712C8F">
      <w:pPr>
        <w:pStyle w:val="ListParagraph"/>
        <w:keepNext/>
        <w:numPr>
          <w:ilvl w:val="1"/>
          <w:numId w:val="153"/>
        </w:numPr>
        <w:spacing w:before="400" w:after="240"/>
        <w:outlineLvl w:val="1"/>
        <w:rPr>
          <w:ins w:id="17600" w:author="Kazuhiro Takagi" w:date="2017-03-14T20:24:00Z"/>
          <w:del w:id="17601" w:author="Huy Duc. Nguyen" w:date="2017-08-29T13:09:00Z"/>
          <w:lang w:eastAsia="ja-JP"/>
        </w:rPr>
        <w:pPrChange w:id="17602" w:author="Huy Duc. Nguyen" w:date="2017-08-29T13:09:00Z">
          <w:pPr>
            <w:pStyle w:val="ListParagraph"/>
            <w:ind w:left="360"/>
          </w:pPr>
        </w:pPrChange>
      </w:pPr>
    </w:p>
    <w:p w:rsidR="00712C8F" w:rsidRPr="00775E6D" w:rsidDel="00A81686" w:rsidRDefault="00712C8F">
      <w:pPr>
        <w:pStyle w:val="ListParagraph"/>
        <w:keepNext/>
        <w:numPr>
          <w:ilvl w:val="1"/>
          <w:numId w:val="153"/>
        </w:numPr>
        <w:spacing w:before="400" w:after="240"/>
        <w:outlineLvl w:val="1"/>
        <w:rPr>
          <w:ins w:id="17603" w:author="Kazuhiro Takagi" w:date="2017-03-14T20:24:00Z"/>
          <w:del w:id="17604" w:author="Huy Duc. Nguyen" w:date="2017-08-29T13:09:00Z"/>
          <w:lang w:eastAsia="ja-JP"/>
        </w:rPr>
        <w:pPrChange w:id="17605" w:author="Huy Duc. Nguyen" w:date="2017-08-29T13:09:00Z">
          <w:pPr>
            <w:pStyle w:val="ListParagraph"/>
            <w:ind w:left="360"/>
          </w:pPr>
        </w:pPrChange>
      </w:pPr>
    </w:p>
    <w:p w:rsidR="00712C8F" w:rsidDel="00A81686" w:rsidRDefault="00712C8F">
      <w:pPr>
        <w:pStyle w:val="ListParagraph"/>
        <w:keepNext/>
        <w:numPr>
          <w:ilvl w:val="1"/>
          <w:numId w:val="153"/>
        </w:numPr>
        <w:spacing w:before="400" w:after="240"/>
        <w:outlineLvl w:val="1"/>
        <w:rPr>
          <w:ins w:id="17606" w:author="Kazuhiro Takagi" w:date="2017-03-14T20:24:00Z"/>
          <w:del w:id="17607" w:author="Huy Duc. Nguyen" w:date="2017-08-29T13:09:00Z"/>
          <w:lang w:eastAsia="ja-JP"/>
        </w:rPr>
        <w:pPrChange w:id="17608" w:author="Huy Duc. Nguyen" w:date="2017-08-29T13:09:00Z">
          <w:pPr>
            <w:pStyle w:val="ListParagraph"/>
            <w:numPr>
              <w:numId w:val="252"/>
            </w:numPr>
            <w:ind w:left="360" w:hanging="360"/>
          </w:pPr>
        </w:pPrChange>
      </w:pPr>
      <w:ins w:id="17609" w:author="Kazuhiro Takagi" w:date="2017-03-14T20:24:00Z">
        <w:del w:id="17610" w:author="Huy Duc. Nguyen" w:date="2017-08-29T13:09:00Z">
          <w:r w:rsidDel="00A81686">
            <w:rPr>
              <w:rFonts w:hint="eastAsia"/>
              <w:lang w:eastAsia="ja-JP"/>
            </w:rPr>
            <w:delText>Select the appropriate monolith file and press [Debug] button</w:delText>
          </w:r>
        </w:del>
      </w:ins>
    </w:p>
    <w:p w:rsidR="00712C8F" w:rsidDel="00A81686" w:rsidRDefault="00712C8F">
      <w:pPr>
        <w:pStyle w:val="ListParagraph"/>
        <w:keepNext/>
        <w:numPr>
          <w:ilvl w:val="1"/>
          <w:numId w:val="153"/>
        </w:numPr>
        <w:spacing w:before="400" w:after="240"/>
        <w:jc w:val="center"/>
        <w:outlineLvl w:val="1"/>
        <w:rPr>
          <w:ins w:id="17611" w:author="Kazuhiro Takagi" w:date="2017-03-14T20:24:00Z"/>
          <w:del w:id="17612" w:author="Huy Duc. Nguyen" w:date="2017-08-29T13:09:00Z"/>
          <w:lang w:eastAsia="ja-JP"/>
        </w:rPr>
        <w:pPrChange w:id="17613" w:author="Huy Duc. Nguyen" w:date="2017-08-29T13:09:00Z">
          <w:pPr>
            <w:pStyle w:val="ListParagraph"/>
            <w:ind w:left="360"/>
            <w:jc w:val="center"/>
          </w:pPr>
        </w:pPrChange>
      </w:pPr>
      <w:ins w:id="17614" w:author="Kazuhiro Takagi" w:date="2017-03-14T20:24:00Z">
        <w:del w:id="17615" w:author="Huy Duc. Nguyen" w:date="2017-08-29T13:09:00Z">
          <w:r w:rsidDel="00A81686">
            <w:rPr>
              <w:noProof/>
              <w:lang w:val="en-US"/>
            </w:rPr>
            <mc:AlternateContent>
              <mc:Choice Requires="wps">
                <w:drawing>
                  <wp:anchor distT="0" distB="0" distL="114300" distR="114300" simplePos="0" relativeHeight="251684352" behindDoc="0" locked="0" layoutInCell="1" allowOverlap="1" wp14:anchorId="2B776034" wp14:editId="1DB27A8B">
                    <wp:simplePos x="0" y="0"/>
                    <wp:positionH relativeFrom="column">
                      <wp:posOffset>1574165</wp:posOffset>
                    </wp:positionH>
                    <wp:positionV relativeFrom="paragraph">
                      <wp:posOffset>2136775</wp:posOffset>
                    </wp:positionV>
                    <wp:extent cx="4114800" cy="173355"/>
                    <wp:effectExtent l="0" t="0" r="19050" b="17145"/>
                    <wp:wrapNone/>
                    <wp:docPr id="298" name="正方形/長方形 298"/>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B4ADB" id="正方形/長方形 298" o:spid="_x0000_s1026" style="position:absolute;margin-left:123.95pt;margin-top:168.25pt;width:324pt;height:13.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quZj6oCAACWBQAADgAAAAAA&#10;AAAAAAAAAAAuAgAAZHJzL2Uyb0RvYy54bWxQSwECLQAUAAYACAAAACEABdXPi+EAAAALAQAADwAA&#10;AAAAAAAAAAAAAAAEBQAAZHJzL2Rvd25yZXYueG1sUEsFBgAAAAAEAAQA8wAAABIGAAAAAA==&#10;" filled="f" strokecolor="#c0504d [3205]" strokeweight="2pt"/>
                </w:pict>
              </mc:Fallback>
            </mc:AlternateContent>
          </w:r>
          <w:r w:rsidDel="00A81686">
            <w:rPr>
              <w:noProof/>
              <w:lang w:val="en-US"/>
            </w:rPr>
            <mc:AlternateContent>
              <mc:Choice Requires="wps">
                <w:drawing>
                  <wp:anchor distT="0" distB="0" distL="114300" distR="114300" simplePos="0" relativeHeight="251685376" behindDoc="0" locked="0" layoutInCell="1" allowOverlap="1" wp14:anchorId="6313DD31" wp14:editId="0C199192">
                    <wp:simplePos x="0" y="0"/>
                    <wp:positionH relativeFrom="column">
                      <wp:posOffset>4829926</wp:posOffset>
                    </wp:positionH>
                    <wp:positionV relativeFrom="paragraph">
                      <wp:posOffset>2705100</wp:posOffset>
                    </wp:positionV>
                    <wp:extent cx="969818" cy="173355"/>
                    <wp:effectExtent l="0" t="0" r="20955" b="17145"/>
                    <wp:wrapNone/>
                    <wp:docPr id="319" name="正方形/長方形 319"/>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F830" id="正方形/長方形 319" o:spid="_x0000_s1026" style="position:absolute;margin-left:380.3pt;margin-top:213pt;width:76.35pt;height:1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bayhYrAIAAJUFAAAOAAAA&#10;AAAAAAAAAAAAAC4CAABkcnMvZTJvRG9jLnhtbFBLAQItABQABgAIAAAAIQCzHalB4QAAAAsBAAAP&#10;AAAAAAAAAAAAAAAAAAYFAABkcnMvZG93bnJldi54bWxQSwUGAAAAAAQABADzAAAAFAYAAAAA&#10;" filled="f" strokecolor="#c0504d [3205]" strokeweight="2pt"/>
                </w:pict>
              </mc:Fallback>
            </mc:AlternateContent>
          </w:r>
          <w:r w:rsidDel="00A81686">
            <w:rPr>
              <w:noProof/>
              <w:lang w:val="en-US"/>
            </w:rPr>
            <w:drawing>
              <wp:inline distT="0" distB="0" distL="0" distR="0" wp14:anchorId="4BF24FAD" wp14:editId="29E77E2F">
                <wp:extent cx="5400040" cy="3204097"/>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204097"/>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616" w:author="Kazuhiro Takagi" w:date="2017-03-14T20:24:00Z"/>
          <w:del w:id="17617" w:author="Huy Duc. Nguyen" w:date="2017-08-29T13:09:00Z"/>
          <w:lang w:eastAsia="ja-JP"/>
        </w:rPr>
        <w:pPrChange w:id="17618" w:author="Huy Duc. Nguyen" w:date="2017-08-29T13:09:00Z">
          <w:pPr>
            <w:jc w:val="center"/>
          </w:pPr>
        </w:pPrChange>
      </w:pPr>
      <w:ins w:id="17619" w:author="Kazuhiro Takagi" w:date="2017-03-14T20:24:00Z">
        <w:del w:id="17620" w:author="Huy Duc. Nguyen" w:date="2017-08-29T13:09:00Z">
          <w:r w:rsidDel="00A81686">
            <w:rPr>
              <w:lang w:eastAsia="ja-JP"/>
            </w:rPr>
            <w:delText xml:space="preserve">Figure </w:delText>
          </w:r>
          <w:r w:rsidR="00A062DF" w:rsidDel="00A81686">
            <w:rPr>
              <w:lang w:eastAsia="ja-JP"/>
            </w:rPr>
            <w:delText>A</w:delText>
          </w:r>
          <w:r w:rsidDel="00A81686">
            <w:rPr>
              <w:lang w:eastAsia="ja-JP"/>
            </w:rPr>
            <w:noBreakHyphen/>
          </w:r>
          <w:r w:rsidDel="00A81686">
            <w:rPr>
              <w:rFonts w:hint="eastAsia"/>
              <w:lang w:eastAsia="ja-JP"/>
            </w:rPr>
            <w:delText>3: Select the appropriate monolith file</w:delText>
          </w:r>
        </w:del>
      </w:ins>
    </w:p>
    <w:p w:rsidR="00712C8F" w:rsidRPr="001E6B70" w:rsidDel="00A81686" w:rsidRDefault="00712C8F">
      <w:pPr>
        <w:keepNext/>
        <w:numPr>
          <w:ilvl w:val="1"/>
          <w:numId w:val="153"/>
        </w:numPr>
        <w:spacing w:before="400" w:after="240"/>
        <w:outlineLvl w:val="1"/>
        <w:rPr>
          <w:ins w:id="17621" w:author="Kazuhiro Takagi" w:date="2017-03-14T20:24:00Z"/>
          <w:del w:id="17622" w:author="Huy Duc. Nguyen" w:date="2017-08-29T13:09:00Z"/>
          <w:lang w:eastAsia="ja-JP"/>
        </w:rPr>
        <w:pPrChange w:id="17623" w:author="Huy Duc. Nguyen" w:date="2017-08-29T13:09:00Z">
          <w:pPr/>
        </w:pPrChange>
      </w:pPr>
    </w:p>
    <w:p w:rsidR="00712C8F" w:rsidDel="00A81686" w:rsidRDefault="00712C8F">
      <w:pPr>
        <w:keepNext/>
        <w:numPr>
          <w:ilvl w:val="1"/>
          <w:numId w:val="153"/>
        </w:numPr>
        <w:spacing w:before="400" w:after="240"/>
        <w:ind w:firstLineChars="150" w:firstLine="360"/>
        <w:outlineLvl w:val="1"/>
        <w:rPr>
          <w:ins w:id="17624" w:author="Kazuhiro Takagi" w:date="2017-03-14T20:24:00Z"/>
          <w:del w:id="17625" w:author="Huy Duc. Nguyen" w:date="2017-08-29T13:09:00Z"/>
          <w:lang w:eastAsia="ja-JP"/>
        </w:rPr>
        <w:pPrChange w:id="17626" w:author="Huy Duc. Nguyen" w:date="2017-08-29T13:09:00Z">
          <w:pPr>
            <w:ind w:firstLineChars="150" w:firstLine="360"/>
          </w:pPr>
        </w:pPrChange>
      </w:pPr>
      <w:ins w:id="17627" w:author="Kazuhiro Takagi" w:date="2017-03-14T20:24:00Z">
        <w:del w:id="17628" w:author="Huy Duc. Nguyen" w:date="2017-08-29T13:09:00Z">
          <w:r w:rsidDel="00A81686">
            <w:rPr>
              <w:rFonts w:hint="eastAsia"/>
              <w:lang w:eastAsia="ja-JP"/>
            </w:rPr>
            <w:delText>Please select Type1_mono, Type3_mono or Type4_mono.</w:delText>
          </w:r>
        </w:del>
      </w:ins>
    </w:p>
    <w:p w:rsidR="00712C8F" w:rsidRPr="00194CEA" w:rsidDel="00A81686" w:rsidRDefault="00712C8F">
      <w:pPr>
        <w:keepNext/>
        <w:numPr>
          <w:ilvl w:val="1"/>
          <w:numId w:val="153"/>
        </w:numPr>
        <w:spacing w:before="400" w:after="240"/>
        <w:ind w:firstLineChars="150" w:firstLine="360"/>
        <w:outlineLvl w:val="1"/>
        <w:rPr>
          <w:ins w:id="17629" w:author="Kazuhiro Takagi" w:date="2017-03-14T20:24:00Z"/>
          <w:del w:id="17630" w:author="Huy Duc. Nguyen" w:date="2017-08-29T13:09:00Z"/>
          <w:lang w:eastAsia="ja-JP"/>
        </w:rPr>
        <w:pPrChange w:id="17631" w:author="Huy Duc. Nguyen" w:date="2017-08-29T13:09:00Z">
          <w:pPr>
            <w:ind w:firstLineChars="150" w:firstLine="360"/>
          </w:pPr>
        </w:pPrChange>
      </w:pPr>
      <w:ins w:id="17632" w:author="Kazuhiro Takagi" w:date="2017-03-14T20:24:00Z">
        <w:del w:id="17633" w:author="Huy Duc. Nguyen" w:date="2017-08-29T13:09:00Z">
          <w:r w:rsidDel="00A81686">
            <w:rPr>
              <w:rFonts w:hint="eastAsia"/>
              <w:lang w:eastAsia="ja-JP"/>
            </w:rPr>
            <w:delText>The following debug window appears.</w:delText>
          </w:r>
        </w:del>
      </w:ins>
    </w:p>
    <w:p w:rsidR="00712C8F" w:rsidDel="00A81686" w:rsidRDefault="00712C8F">
      <w:pPr>
        <w:pStyle w:val="ListParagraph"/>
        <w:keepNext/>
        <w:numPr>
          <w:ilvl w:val="1"/>
          <w:numId w:val="153"/>
        </w:numPr>
        <w:spacing w:before="400" w:after="240"/>
        <w:jc w:val="center"/>
        <w:outlineLvl w:val="1"/>
        <w:rPr>
          <w:ins w:id="17634" w:author="Kazuhiro Takagi" w:date="2017-03-14T20:24:00Z"/>
          <w:del w:id="17635" w:author="Huy Duc. Nguyen" w:date="2017-08-29T13:09:00Z"/>
          <w:lang w:eastAsia="ja-JP"/>
        </w:rPr>
        <w:pPrChange w:id="17636" w:author="Huy Duc. Nguyen" w:date="2017-08-29T13:09:00Z">
          <w:pPr>
            <w:pStyle w:val="ListParagraph"/>
            <w:ind w:left="360"/>
            <w:jc w:val="center"/>
          </w:pPr>
        </w:pPrChange>
      </w:pPr>
      <w:ins w:id="17637" w:author="Kazuhiro Takagi" w:date="2017-03-14T20:24:00Z">
        <w:del w:id="17638" w:author="Huy Duc. Nguyen" w:date="2017-08-29T13:09:00Z">
          <w:r w:rsidDel="00A81686">
            <w:rPr>
              <w:noProof/>
              <w:lang w:val="en-US"/>
            </w:rPr>
            <w:drawing>
              <wp:inline distT="0" distB="0" distL="0" distR="0" wp14:anchorId="30E09EDA" wp14:editId="343AD981">
                <wp:extent cx="5342182" cy="4017818"/>
                <wp:effectExtent l="0" t="0" r="0" b="1905"/>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5103" cy="4020015"/>
                        </a:xfrm>
                        <a:prstGeom prst="rect">
                          <a:avLst/>
                        </a:prstGeom>
                      </pic:spPr>
                    </pic:pic>
                  </a:graphicData>
                </a:graphic>
              </wp:inline>
            </w:drawing>
          </w:r>
        </w:del>
      </w:ins>
    </w:p>
    <w:p w:rsidR="00712C8F" w:rsidRPr="00775E6D" w:rsidDel="00A81686" w:rsidRDefault="00712C8F">
      <w:pPr>
        <w:keepNext/>
        <w:numPr>
          <w:ilvl w:val="1"/>
          <w:numId w:val="153"/>
        </w:numPr>
        <w:spacing w:before="400" w:after="240"/>
        <w:jc w:val="center"/>
        <w:outlineLvl w:val="1"/>
        <w:rPr>
          <w:ins w:id="17639" w:author="Kazuhiro Takagi" w:date="2017-03-14T20:24:00Z"/>
          <w:del w:id="17640" w:author="Huy Duc. Nguyen" w:date="2017-08-29T13:09:00Z"/>
          <w:lang w:eastAsia="ja-JP"/>
        </w:rPr>
        <w:pPrChange w:id="17641" w:author="Huy Duc. Nguyen" w:date="2017-08-29T13:09:00Z">
          <w:pPr>
            <w:jc w:val="center"/>
          </w:pPr>
        </w:pPrChange>
      </w:pPr>
      <w:ins w:id="17642" w:author="Kazuhiro Takagi" w:date="2017-03-14T20:24:00Z">
        <w:del w:id="17643" w:author="Huy Duc. Nguyen" w:date="2017-08-29T13:09:00Z">
          <w:r w:rsidDel="00A81686">
            <w:rPr>
              <w:lang w:eastAsia="ja-JP"/>
            </w:rPr>
            <w:delText>Figure A</w:delText>
          </w:r>
          <w:r w:rsidDel="00A81686">
            <w:rPr>
              <w:lang w:eastAsia="ja-JP"/>
            </w:rPr>
            <w:noBreakHyphen/>
          </w:r>
          <w:r w:rsidDel="00A81686">
            <w:rPr>
              <w:rFonts w:hint="eastAsia"/>
              <w:lang w:eastAsia="ja-JP"/>
            </w:rPr>
            <w:delText>4: Debug window</w:delText>
          </w:r>
        </w:del>
      </w:ins>
    </w:p>
    <w:p w:rsidR="00712C8F" w:rsidRPr="00712C8F" w:rsidDel="00A81686" w:rsidRDefault="00712C8F">
      <w:pPr>
        <w:pStyle w:val="PlainText"/>
        <w:keepNext/>
        <w:numPr>
          <w:ilvl w:val="1"/>
          <w:numId w:val="153"/>
        </w:numPr>
        <w:spacing w:before="400" w:after="240"/>
        <w:outlineLvl w:val="1"/>
        <w:rPr>
          <w:ins w:id="17644" w:author="Kazuhiro Takagi" w:date="2017-03-14T20:19:00Z"/>
          <w:del w:id="17645" w:author="Huy Duc. Nguyen" w:date="2017-08-29T13:09:00Z"/>
          <w:rFonts w:ascii="Times New Roman" w:hAnsi="Times New Roman" w:cs="Times New Roman"/>
          <w:rPrChange w:id="17646" w:author="Kazuhiro Takagi" w:date="2017-03-14T20:19:00Z">
            <w:rPr>
              <w:ins w:id="17647" w:author="Kazuhiro Takagi" w:date="2017-03-14T20:19:00Z"/>
              <w:del w:id="17648" w:author="Huy Duc. Nguyen" w:date="2017-08-29T13:09:00Z"/>
            </w:rPr>
          </w:rPrChange>
        </w:rPr>
        <w:pPrChange w:id="17649" w:author="Huy Duc. Nguyen" w:date="2017-08-29T13:09:00Z">
          <w:pPr>
            <w:pStyle w:val="PlainText"/>
          </w:pPr>
        </w:pPrChange>
      </w:pPr>
    </w:p>
    <w:p w:rsidR="002519E7" w:rsidRPr="00712C8F" w:rsidDel="00A81686" w:rsidRDefault="002519E7">
      <w:pPr>
        <w:keepNext/>
        <w:numPr>
          <w:ilvl w:val="1"/>
          <w:numId w:val="153"/>
        </w:numPr>
        <w:spacing w:before="400" w:after="240"/>
        <w:outlineLvl w:val="1"/>
        <w:rPr>
          <w:ins w:id="17650" w:author="Kazuhiro Takagi" w:date="2017-03-14T20:16:00Z"/>
          <w:del w:id="17651" w:author="Huy Duc. Nguyen" w:date="2017-08-29T13:09:00Z"/>
          <w:b/>
          <w:lang w:val="en-US" w:eastAsia="ja-JP"/>
          <w:rPrChange w:id="17652" w:author="Kazuhiro Takagi" w:date="2017-03-14T20:19:00Z">
            <w:rPr>
              <w:ins w:id="17653" w:author="Kazuhiro Takagi" w:date="2017-03-14T20:16:00Z"/>
              <w:del w:id="17654" w:author="Huy Duc. Nguyen" w:date="2017-08-29T13:09:00Z"/>
              <w:rFonts w:ascii="Arial" w:hAnsi="Arial" w:cs="Arial"/>
              <w:b/>
              <w:lang w:eastAsia="ja-JP"/>
            </w:rPr>
          </w:rPrChange>
        </w:rPr>
        <w:pPrChange w:id="17655" w:author="Huy Duc. Nguyen" w:date="2017-08-29T13:09:00Z">
          <w:pPr/>
        </w:pPrChange>
      </w:pPr>
    </w:p>
    <w:p w:rsidR="00712C8F" w:rsidDel="00A81686" w:rsidRDefault="00712C8F">
      <w:pPr>
        <w:pStyle w:val="ListParagraph"/>
        <w:keepNext/>
        <w:numPr>
          <w:ilvl w:val="1"/>
          <w:numId w:val="153"/>
        </w:numPr>
        <w:spacing w:before="400" w:after="240"/>
        <w:outlineLvl w:val="1"/>
        <w:rPr>
          <w:ins w:id="17656" w:author="Kazuhiro Takagi" w:date="2017-03-14T20:27:00Z"/>
          <w:del w:id="17657" w:author="Huy Duc. Nguyen" w:date="2017-08-29T13:09:00Z"/>
          <w:lang w:eastAsia="ja-JP"/>
        </w:rPr>
        <w:pPrChange w:id="17658" w:author="Huy Duc. Nguyen" w:date="2017-08-29T13:09:00Z">
          <w:pPr>
            <w:pStyle w:val="ListParagraph"/>
            <w:numPr>
              <w:numId w:val="341"/>
            </w:numPr>
            <w:ind w:left="360" w:hanging="360"/>
          </w:pPr>
        </w:pPrChange>
      </w:pPr>
    </w:p>
    <w:p w:rsidR="00712C8F" w:rsidDel="00A81686" w:rsidRDefault="00B021B9">
      <w:pPr>
        <w:pStyle w:val="ListParagraph"/>
        <w:keepNext/>
        <w:numPr>
          <w:ilvl w:val="1"/>
          <w:numId w:val="153"/>
        </w:numPr>
        <w:spacing w:before="400" w:after="240"/>
        <w:outlineLvl w:val="1"/>
        <w:rPr>
          <w:ins w:id="17659" w:author="Kazuhiro Takagi" w:date="2017-03-14T20:26:00Z"/>
          <w:del w:id="17660" w:author="Huy Duc. Nguyen" w:date="2017-08-29T13:09:00Z"/>
          <w:lang w:eastAsia="ja-JP"/>
        </w:rPr>
        <w:pPrChange w:id="17661" w:author="Huy Duc. Nguyen" w:date="2017-08-29T13:09:00Z">
          <w:pPr>
            <w:pStyle w:val="ListParagraph"/>
            <w:numPr>
              <w:numId w:val="341"/>
            </w:numPr>
            <w:ind w:left="360" w:hanging="360"/>
          </w:pPr>
        </w:pPrChange>
      </w:pPr>
      <w:ins w:id="17662" w:author="Kazuhiro Takagi" w:date="2017-03-14T20:42:00Z">
        <w:del w:id="17663" w:author="Huy Duc. Nguyen" w:date="2017-08-29T13:09:00Z">
          <w:r w:rsidDel="00A81686">
            <w:rPr>
              <w:lang w:eastAsia="ja-JP"/>
            </w:rPr>
            <w:delText>Run to following command in MULTI</w:delText>
          </w:r>
        </w:del>
      </w:ins>
    </w:p>
    <w:p w:rsidR="002519E7" w:rsidRPr="00B021B9" w:rsidDel="00A81686" w:rsidRDefault="002519E7">
      <w:pPr>
        <w:keepNext/>
        <w:numPr>
          <w:ilvl w:val="1"/>
          <w:numId w:val="153"/>
        </w:numPr>
        <w:spacing w:before="400" w:after="240"/>
        <w:outlineLvl w:val="1"/>
        <w:rPr>
          <w:ins w:id="17664" w:author="Kazuhiro Takagi" w:date="2017-03-14T20:36:00Z"/>
          <w:del w:id="17665" w:author="Huy Duc. Nguyen" w:date="2017-08-29T13:09:00Z"/>
          <w:rFonts w:ascii="Arial" w:hAnsi="Arial" w:cs="Arial"/>
          <w:b/>
          <w:lang w:eastAsia="ja-JP"/>
        </w:rPr>
        <w:pPrChange w:id="17666" w:author="Huy Duc. Nguyen" w:date="2017-08-29T13:09:00Z">
          <w:pPr/>
        </w:pPrChange>
      </w:pPr>
    </w:p>
    <w:p w:rsidR="00712C8F" w:rsidRPr="001E6B70" w:rsidDel="00A81686" w:rsidRDefault="00D25556">
      <w:pPr>
        <w:pStyle w:val="PlainText"/>
        <w:keepNext/>
        <w:numPr>
          <w:ilvl w:val="1"/>
          <w:numId w:val="153"/>
        </w:numPr>
        <w:spacing w:before="400" w:after="240"/>
        <w:outlineLvl w:val="1"/>
        <w:rPr>
          <w:ins w:id="17667" w:author="Kazuhiro Takagi" w:date="2017-03-14T20:27:00Z"/>
          <w:del w:id="17668" w:author="Huy Duc. Nguyen" w:date="2017-08-29T13:09:00Z"/>
          <w:rFonts w:ascii="Times New Roman" w:hAnsi="Times New Roman" w:cs="Times New Roman"/>
        </w:rPr>
        <w:pPrChange w:id="17669" w:author="Huy Duc. Nguyen" w:date="2017-08-29T13:09:00Z">
          <w:pPr>
            <w:pStyle w:val="PlainText"/>
          </w:pPr>
        </w:pPrChange>
      </w:pPr>
      <w:ins w:id="17670" w:author="Kazuhiro Takagi" w:date="2017-03-14T22:00:00Z">
        <w:del w:id="17671" w:author="Huy Duc. Nguyen" w:date="2017-08-29T13:09:00Z">
          <w:r w:rsidDel="00A81686">
            <w:rPr>
              <w:rFonts w:ascii="Times New Roman" w:hAnsi="Times New Roman" w:cs="Times New Roman"/>
            </w:rPr>
            <w:delText>In case of w</w:delText>
          </w:r>
        </w:del>
      </w:ins>
      <w:ins w:id="17672" w:author="Kazuhiro Takagi" w:date="2017-03-14T21:19:00Z">
        <w:del w:id="17673" w:author="Huy Duc. Nguyen" w:date="2017-08-29T13:09:00Z">
          <w:r w:rsidDel="00A81686">
            <w:rPr>
              <w:rFonts w:ascii="Times New Roman" w:hAnsi="Times New Roman" w:cs="Times New Roman"/>
            </w:rPr>
            <w:delText xml:space="preserve">riting </w:delText>
          </w:r>
        </w:del>
      </w:ins>
      <w:ins w:id="17674" w:author="Kazuhiro Takagi" w:date="2017-03-14T20:44:00Z">
        <w:del w:id="17675" w:author="Huy Duc. Nguyen" w:date="2017-08-29T13:09:00Z">
          <w:r w:rsidR="00B021B9" w:rsidDel="00A81686">
            <w:rPr>
              <w:rFonts w:ascii="Times New Roman" w:hAnsi="Times New Roman" w:cs="Times New Roman"/>
            </w:rPr>
            <w:delText xml:space="preserve">U-Boot </w:delText>
          </w:r>
        </w:del>
      </w:ins>
      <w:ins w:id="17676" w:author="Kazuhiro Takagi" w:date="2017-03-14T21:23:00Z">
        <w:del w:id="17677" w:author="Huy Duc. Nguyen" w:date="2017-08-29T13:09:00Z">
          <w:r w:rsidR="00A062DF" w:rsidDel="00A81686">
            <w:rPr>
              <w:rFonts w:ascii="Times New Roman" w:hAnsi="Times New Roman" w:cs="Times New Roman"/>
            </w:rPr>
            <w:delText xml:space="preserve">binary </w:delText>
          </w:r>
        </w:del>
      </w:ins>
      <w:ins w:id="17678" w:author="Kazuhiro Takagi" w:date="2017-03-14T20:44:00Z">
        <w:del w:id="17679" w:author="Huy Duc. Nguyen" w:date="2017-08-29T13:09:00Z">
          <w:r w:rsidR="00B021B9" w:rsidDel="00A81686">
            <w:rPr>
              <w:rFonts w:ascii="Times New Roman" w:hAnsi="Times New Roman" w:cs="Times New Roman"/>
            </w:rPr>
            <w:delText xml:space="preserve">to Hyper Flash </w:delText>
          </w:r>
        </w:del>
      </w:ins>
      <w:ins w:id="17680" w:author="Kazuhiro Takagi" w:date="2017-03-14T20:43:00Z">
        <w:del w:id="17681" w:author="Huy Duc. Nguyen" w:date="2017-08-29T13:09:00Z">
          <w:r w:rsidR="00B021B9" w:rsidDel="00A81686">
            <w:rPr>
              <w:rFonts w:ascii="Times New Roman" w:hAnsi="Times New Roman" w:cs="Times New Roman"/>
            </w:rPr>
            <w:delText xml:space="preserve"> </w:delText>
          </w:r>
        </w:del>
      </w:ins>
    </w:p>
    <w:p w:rsidR="00B021B9" w:rsidRPr="00A062DF" w:rsidDel="00A81686" w:rsidRDefault="00B021B9">
      <w:pPr>
        <w:pStyle w:val="PlainText"/>
        <w:keepNext/>
        <w:numPr>
          <w:ilvl w:val="1"/>
          <w:numId w:val="153"/>
        </w:numPr>
        <w:spacing w:before="400" w:after="240"/>
        <w:outlineLvl w:val="1"/>
        <w:rPr>
          <w:ins w:id="17682" w:author="Kazuhiro Takagi" w:date="2017-03-14T21:19:00Z"/>
          <w:del w:id="17683" w:author="Huy Duc. Nguyen" w:date="2017-08-29T13:09:00Z"/>
          <w:rFonts w:ascii="Times New Roman" w:hAnsi="Times New Roman" w:cs="Times New Roman"/>
        </w:rPr>
        <w:pPrChange w:id="17684" w:author="Huy Duc. Nguyen" w:date="2017-08-29T13:09:00Z">
          <w:pPr>
            <w:pStyle w:val="PlainText"/>
          </w:pPr>
        </w:pPrChange>
      </w:pPr>
    </w:p>
    <w:p w:rsidR="00307F46" w:rsidRPr="00307F46" w:rsidDel="00A81686" w:rsidRDefault="00307F46">
      <w:pPr>
        <w:pStyle w:val="PlainText"/>
        <w:keepNext/>
        <w:numPr>
          <w:ilvl w:val="1"/>
          <w:numId w:val="153"/>
        </w:numPr>
        <w:spacing w:before="400" w:after="240"/>
        <w:outlineLvl w:val="1"/>
        <w:rPr>
          <w:ins w:id="17685" w:author="Kazuhiro Takagi" w:date="2017-03-14T20:45:00Z"/>
          <w:del w:id="17686" w:author="Huy Duc. Nguyen" w:date="2017-08-29T13:09:00Z"/>
          <w:rFonts w:ascii="Times New Roman" w:hAnsi="Times New Roman" w:cs="Times New Roman"/>
        </w:rPr>
        <w:pPrChange w:id="17687" w:author="Huy Duc. Nguyen" w:date="2017-08-29T13:09:00Z">
          <w:pPr>
            <w:pStyle w:val="PlainText"/>
          </w:pPr>
        </w:pPrChange>
      </w:pPr>
      <w:ins w:id="17688" w:author="Kazuhiro Takagi" w:date="2017-03-14T21:19:00Z">
        <w:del w:id="17689" w:author="Huy Duc. Nguyen" w:date="2017-08-29T13:09:00Z">
          <w:r w:rsidDel="00A81686">
            <w:rPr>
              <w:rFonts w:ascii="Times New Roman" w:hAnsi="Times New Roman" w:cs="Times New Roman"/>
            </w:rPr>
            <w:delText>Please following command in MULTI window</w:delText>
          </w:r>
        </w:del>
      </w:ins>
      <w:ins w:id="17690" w:author="Kazuhiro Takagi" w:date="2017-03-14T21:20:00Z">
        <w:del w:id="17691" w:author="Huy Duc. Nguyen" w:date="2017-08-29T13:09:00Z">
          <w:r w:rsidDel="00A81686">
            <w:rPr>
              <w:rFonts w:ascii="Times New Roman" w:hAnsi="Times New Roman" w:cs="Times New Roman"/>
            </w:rPr>
            <w:delText>.</w:delText>
          </w:r>
        </w:del>
      </w:ins>
    </w:p>
    <w:p w:rsidR="00B021B9" w:rsidDel="00A81686" w:rsidRDefault="00B021B9">
      <w:pPr>
        <w:pStyle w:val="PlainText"/>
        <w:keepNext/>
        <w:numPr>
          <w:ilvl w:val="1"/>
          <w:numId w:val="153"/>
        </w:numPr>
        <w:spacing w:before="400" w:after="240"/>
        <w:outlineLvl w:val="1"/>
        <w:rPr>
          <w:ins w:id="17692" w:author="Kazuhiro Takagi" w:date="2017-03-14T20:45:00Z"/>
          <w:del w:id="17693" w:author="Huy Duc. Nguyen" w:date="2017-08-29T13:09:00Z"/>
          <w:rFonts w:ascii="Times New Roman" w:hAnsi="Times New Roman" w:cs="Times New Roman"/>
        </w:rPr>
        <w:pPrChange w:id="17694" w:author="Huy Duc. Nguyen" w:date="2017-08-29T13:09:00Z">
          <w:pPr>
            <w:pStyle w:val="PlainText"/>
          </w:pPr>
        </w:pPrChange>
      </w:pPr>
      <w:ins w:id="17695" w:author="Kazuhiro Takagi" w:date="2017-03-14T20:45:00Z">
        <w:del w:id="17696" w:author="Huy Duc. Nguyen" w:date="2017-08-29T13:09:00Z">
          <w:r w:rsidDel="00A81686">
            <w:rPr>
              <w:noProof/>
            </w:rPr>
            <mc:AlternateContent>
              <mc:Choice Requires="wps">
                <w:drawing>
                  <wp:anchor distT="0" distB="0" distL="114300" distR="114300" simplePos="0" relativeHeight="251662848" behindDoc="0" locked="0" layoutInCell="1" allowOverlap="1" wp14:anchorId="4928DC73" wp14:editId="3F9DFBEC">
                    <wp:simplePos x="0" y="0"/>
                    <wp:positionH relativeFrom="column">
                      <wp:posOffset>-7620</wp:posOffset>
                    </wp:positionH>
                    <wp:positionV relativeFrom="paragraph">
                      <wp:posOffset>17780</wp:posOffset>
                    </wp:positionV>
                    <wp:extent cx="5495925" cy="342900"/>
                    <wp:effectExtent l="0" t="0" r="28575" b="19050"/>
                    <wp:wrapNone/>
                    <wp:docPr id="365" name="テキスト ボックス 365"/>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2272D7" w:rsidRDefault="005B1E90" w:rsidP="00B021B9">
                                <w:pPr>
                                  <w:pStyle w:val="PlainText"/>
                                  <w:rPr>
                                    <w:ins w:id="17697" w:author="Kazuhiro Takagi" w:date="2017-03-14T20:46:00Z"/>
                                    <w:rFonts w:ascii="Times New Roman" w:hAnsi="Times New Roman" w:cs="Times New Roman"/>
                                    <w:sz w:val="18"/>
                                    <w:szCs w:val="18"/>
                                    <w:rPrChange w:id="17698" w:author="Kazuhiro Takagi" w:date="2017-03-14T20:51:00Z">
                                      <w:rPr>
                                        <w:ins w:id="17699" w:author="Kazuhiro Takagi" w:date="2017-03-14T20:46:00Z"/>
                                        <w:rFonts w:ascii="Times New Roman" w:hAnsi="Times New Roman" w:cs="Times New Roman"/>
                                      </w:rPr>
                                    </w:rPrChange>
                                  </w:rPr>
                                </w:pPr>
                                <w:ins w:id="17700" w:author=" " w:date="2017-03-09T12:50:00Z">
                                  <w:del w:id="17701" w:author="Kazuhiro Takagi" w:date="2017-03-14T20:45:00Z">
                                    <w:r w:rsidRPr="002272D7" w:rsidDel="00B021B9">
                                      <w:rPr>
                                        <w:rFonts w:ascii="Times New Roman" w:hAnsi="Times New Roman" w:cs="Times New Roman"/>
                                        <w:sz w:val="18"/>
                                        <w:szCs w:val="18"/>
                                        <w:rPrChange w:id="17702" w:author="Kazuhiro Takagi" w:date="2017-03-14T20:51:00Z">
                                          <w:rPr>
                                            <w:rFonts w:ascii="Courier New"/>
                                            <w:sz w:val="18"/>
                                            <w:szCs w:val="18"/>
                                          </w:rPr>
                                        </w:rPrChange>
                                      </w:rPr>
                                      <w:delText>C:\&gt;</w:delText>
                                    </w:r>
                                  </w:del>
                                </w:ins>
                                <w:del w:id="17703" w:author="Kazuhiro Takagi" w:date="2017-03-14T20:45:00Z">
                                  <w:r w:rsidRPr="002272D7" w:rsidDel="00B021B9">
                                    <w:rPr>
                                      <w:rFonts w:ascii="Times New Roman" w:hAnsi="Times New Roman" w:cs="Times New Roman"/>
                                      <w:sz w:val="18"/>
                                      <w:szCs w:val="18"/>
                                      <w:rPrChange w:id="17704" w:author="Kazuhiro Takagi" w:date="2017-03-14T20:51:00Z">
                                        <w:rPr>
                                          <w:rFonts w:ascii="Courier New"/>
                                          <w:sz w:val="16"/>
                                          <w:szCs w:val="16"/>
                                        </w:rPr>
                                      </w:rPrChange>
                                    </w:rPr>
                                    <w:delText>C:\ghs\comp_201516\gsize.exe -ram -rom C:\ghs\int1144\bin\devtree-arm64\Sakura-h3</w:delText>
                                  </w:r>
                                </w:del>
                                <w:ins w:id="17705" w:author="Kazuhiro Takagi" w:date="2017-03-14T20:45:00Z">
                                  <w:r w:rsidRPr="002272D7">
                                    <w:rPr>
                                      <w:rFonts w:ascii="Times New Roman" w:hAnsi="Times New Roman" w:cs="Times New Roman"/>
                                      <w:sz w:val="18"/>
                                      <w:szCs w:val="18"/>
                                      <w:rPrChange w:id="17706" w:author="Kazuhiro Takagi" w:date="2017-03-14T20:51:00Z">
                                        <w:rPr>
                                          <w:rFonts w:ascii="Courier New"/>
                                          <w:sz w:val="18"/>
                                          <w:szCs w:val="18"/>
                                        </w:rPr>
                                      </w:rPrChange>
                                    </w:rPr>
                                    <w:t xml:space="preserve">MULTI &gt; </w:t>
                                  </w:r>
                                </w:ins>
                                <w:ins w:id="17707" w:author="Kazuhiro Takagi" w:date="2017-03-14T20:46:00Z">
                                  <w:r w:rsidRPr="002272D7">
                                    <w:rPr>
                                      <w:rFonts w:ascii="Times New Roman" w:hAnsi="Times New Roman" w:cs="Times New Roman"/>
                                      <w:sz w:val="18"/>
                                      <w:szCs w:val="18"/>
                                      <w:rPrChange w:id="17708" w:author="Kazuhiro Takagi" w:date="2017-03-14T20:51:00Z">
                                        <w:rPr>
                                          <w:rFonts w:ascii="Times New Roman" w:hAnsi="Times New Roman" w:cs="Times New Roman"/>
                                        </w:rPr>
                                      </w:rPrChange>
                                    </w:rPr>
                                    <w:t xml:space="preserve">py -b -f </w:t>
                                  </w:r>
                                </w:ins>
                                <w:ins w:id="17709" w:author="Kazuhiro Takagi" w:date="2017-03-14T20:53:00Z">
                                  <w:r>
                                    <w:rPr>
                                      <w:rFonts w:ascii="Times New Roman" w:hAnsi="Times New Roman" w:cs="Times New Roman"/>
                                      <w:sz w:val="18"/>
                                      <w:szCs w:val="18"/>
                                    </w:rPr>
                                    <w:t>int1144/devtree-arm64/rcar/</w:t>
                                  </w:r>
                                </w:ins>
                                <w:ins w:id="17710" w:author="Kazuhiro Takagi" w:date="2017-03-14T20:46:00Z">
                                  <w:r w:rsidRPr="002272D7">
                                    <w:rPr>
                                      <w:rFonts w:ascii="Times New Roman" w:hAnsi="Times New Roman" w:cs="Times New Roman"/>
                                      <w:sz w:val="18"/>
                                      <w:szCs w:val="18"/>
                                      <w:rPrChange w:id="17711" w:author="Kazuhiro Takagi" w:date="2017-03-14T20:51:00Z">
                                        <w:rPr>
                                          <w:rFonts w:ascii="Times New Roman" w:hAnsi="Times New Roman" w:cs="Times New Roman"/>
                                        </w:rPr>
                                      </w:rPrChange>
                                    </w:rPr>
                                    <w:t xml:space="preserve">flash-bootable-files.py rcar-uboot </w:t>
                                  </w:r>
                                </w:ins>
                                <w:ins w:id="17712" w:author="Kazuhiro Takagi" w:date="2017-03-14T20:51:00Z">
                                  <w:r w:rsidRPr="002272D7">
                                    <w:rPr>
                                      <w:rFonts w:ascii="Times New Roman" w:hAnsi="Times New Roman" w:cs="Times New Roman"/>
                                      <w:sz w:val="18"/>
                                      <w:szCs w:val="18"/>
                                    </w:rPr>
                                    <w:t>${BOOTLOADER}</w:t>
                                  </w:r>
                                </w:ins>
                              </w:p>
                              <w:p w:rsidR="005B1E90" w:rsidRPr="00B021B9" w:rsidRDefault="005B1E90" w:rsidP="00B021B9">
                                <w:pPr>
                                  <w:wordWrap w:val="0"/>
                                  <w:rPr>
                                    <w:sz w:val="18"/>
                                    <w:szCs w:val="18"/>
                                    <w:rPrChange w:id="17713" w:author="Kazuhiro Takagi" w:date="2017-03-14T20:47:00Z">
                                      <w:rPr>
                                        <w:rFonts w:ascii="Courier New" w:hAnsi="Courier New" w:cs="Courier New"/>
                                        <w:sz w:val="16"/>
                                        <w:szCs w:val="16"/>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DC73" id="テキスト ボックス 365" o:spid="_x0000_s1262" type="#_x0000_t202" style="position:absolute;left:0;text-align:left;margin-left:-.6pt;margin-top:1.4pt;width:432.7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" fillcolor="white [3201]" strokeweight=".5pt">
                    <v:textbox>
                      <w:txbxContent>
                        <w:p w:rsidR="005B1E90" w:rsidRPr="002272D7" w:rsidRDefault="005B1E90" w:rsidP="00B021B9">
                          <w:pPr>
                            <w:pStyle w:val="PlainText"/>
                            <w:rPr>
                              <w:ins w:id="18045" w:author="Kazuhiro Takagi" w:date="2017-03-14T20:46:00Z"/>
                              <w:rFonts w:ascii="Times New Roman" w:hAnsi="Times New Roman" w:cs="Times New Roman"/>
                              <w:sz w:val="18"/>
                              <w:szCs w:val="18"/>
                              <w:rPrChange w:id="18046" w:author="Kazuhiro Takagi" w:date="2017-03-14T20:51:00Z">
                                <w:rPr>
                                  <w:ins w:id="18047" w:author="Kazuhiro Takagi" w:date="2017-03-14T20:46:00Z"/>
                                  <w:rFonts w:ascii="Times New Roman" w:hAnsi="Times New Roman" w:cs="Times New Roman"/>
                                </w:rPr>
                              </w:rPrChange>
                            </w:rPr>
                          </w:pPr>
                          <w:ins w:id="18048" w:author=" " w:date="2017-03-09T12:50:00Z">
                            <w:del w:id="18049" w:author="Kazuhiro Takagi" w:date="2017-03-14T20:45:00Z">
                              <w:r w:rsidRPr="002272D7" w:rsidDel="00B021B9">
                                <w:rPr>
                                  <w:rFonts w:ascii="Times New Roman" w:hAnsi="Times New Roman" w:cs="Times New Roman"/>
                                  <w:sz w:val="18"/>
                                  <w:szCs w:val="18"/>
                                  <w:rPrChange w:id="18050" w:author="Kazuhiro Takagi" w:date="2017-03-14T20:51:00Z">
                                    <w:rPr>
                                      <w:rFonts w:ascii="Courier New"/>
                                      <w:sz w:val="18"/>
                                      <w:szCs w:val="18"/>
                                    </w:rPr>
                                  </w:rPrChange>
                                </w:rPr>
                                <w:delText>C:\&gt;</w:delText>
                              </w:r>
                            </w:del>
                          </w:ins>
                          <w:del w:id="18051" w:author="Kazuhiro Takagi" w:date="2017-03-14T20:45:00Z">
                            <w:r w:rsidRPr="002272D7" w:rsidDel="00B021B9">
                              <w:rPr>
                                <w:rFonts w:ascii="Times New Roman" w:hAnsi="Times New Roman" w:cs="Times New Roman"/>
                                <w:sz w:val="18"/>
                                <w:szCs w:val="18"/>
                                <w:rPrChange w:id="18052" w:author="Kazuhiro Takagi" w:date="2017-03-14T20:51:00Z">
                                  <w:rPr>
                                    <w:rFonts w:ascii="Courier New"/>
                                    <w:sz w:val="16"/>
                                    <w:szCs w:val="16"/>
                                  </w:rPr>
                                </w:rPrChange>
                              </w:rPr>
                              <w:delText>C:\ghs\comp_201516\gsize.exe -ram -rom C:\ghs\int1144\bin\devtree-arm64\Sakura-h3</w:delText>
                            </w:r>
                          </w:del>
                          <w:ins w:id="18053" w:author="Kazuhiro Takagi" w:date="2017-03-14T20:45:00Z">
                            <w:r w:rsidRPr="002272D7">
                              <w:rPr>
                                <w:rFonts w:ascii="Times New Roman" w:hAnsi="Times New Roman" w:cs="Times New Roman"/>
                                <w:sz w:val="18"/>
                                <w:szCs w:val="18"/>
                                <w:rPrChange w:id="18054" w:author="Kazuhiro Takagi" w:date="2017-03-14T20:51:00Z">
                                  <w:rPr>
                                    <w:rFonts w:ascii="Courier New"/>
                                    <w:sz w:val="18"/>
                                    <w:szCs w:val="18"/>
                                  </w:rPr>
                                </w:rPrChange>
                              </w:rPr>
                              <w:t xml:space="preserve">MULTI &gt; </w:t>
                            </w:r>
                          </w:ins>
                          <w:proofErr w:type="spellStart"/>
                          <w:ins w:id="18055" w:author="Kazuhiro Takagi" w:date="2017-03-14T20:46:00Z">
                            <w:r w:rsidRPr="002272D7">
                              <w:rPr>
                                <w:rFonts w:ascii="Times New Roman" w:hAnsi="Times New Roman" w:cs="Times New Roman"/>
                                <w:sz w:val="18"/>
                                <w:szCs w:val="18"/>
                                <w:rPrChange w:id="18056" w:author="Kazuhiro Takagi" w:date="2017-03-14T20:51:00Z">
                                  <w:rPr>
                                    <w:rFonts w:ascii="Times New Roman" w:hAnsi="Times New Roman" w:cs="Times New Roman"/>
                                  </w:rPr>
                                </w:rPrChange>
                              </w:rPr>
                              <w:t>py</w:t>
                            </w:r>
                            <w:proofErr w:type="spellEnd"/>
                            <w:r w:rsidRPr="002272D7">
                              <w:rPr>
                                <w:rFonts w:ascii="Times New Roman" w:hAnsi="Times New Roman" w:cs="Times New Roman"/>
                                <w:sz w:val="18"/>
                                <w:szCs w:val="18"/>
                                <w:rPrChange w:id="18057" w:author="Kazuhiro Takagi" w:date="2017-03-14T20:51:00Z">
                                  <w:rPr>
                                    <w:rFonts w:ascii="Times New Roman" w:hAnsi="Times New Roman" w:cs="Times New Roman"/>
                                  </w:rPr>
                                </w:rPrChange>
                              </w:rPr>
                              <w:t xml:space="preserve"> -b -f </w:t>
                            </w:r>
                          </w:ins>
                          <w:ins w:id="18058" w:author="Kazuhiro Takagi" w:date="2017-03-14T20:53:00Z">
                            <w:r>
                              <w:rPr>
                                <w:rFonts w:ascii="Times New Roman" w:hAnsi="Times New Roman" w:cs="Times New Roman"/>
                                <w:sz w:val="18"/>
                                <w:szCs w:val="18"/>
                              </w:rPr>
                              <w:t>int1144/devtree-arm64/rcar/</w:t>
                            </w:r>
                          </w:ins>
                          <w:ins w:id="18059" w:author="Kazuhiro Takagi" w:date="2017-03-14T20:46:00Z">
                            <w:r w:rsidRPr="002272D7">
                              <w:rPr>
                                <w:rFonts w:ascii="Times New Roman" w:hAnsi="Times New Roman" w:cs="Times New Roman"/>
                                <w:sz w:val="18"/>
                                <w:szCs w:val="18"/>
                                <w:rPrChange w:id="18060" w:author="Kazuhiro Takagi" w:date="2017-03-14T20:51:00Z">
                                  <w:rPr>
                                    <w:rFonts w:ascii="Times New Roman" w:hAnsi="Times New Roman" w:cs="Times New Roman"/>
                                  </w:rPr>
                                </w:rPrChange>
                              </w:rPr>
                              <w:t xml:space="preserve">flash-bootable-files.py </w:t>
                            </w:r>
                            <w:proofErr w:type="spellStart"/>
                            <w:r w:rsidRPr="002272D7">
                              <w:rPr>
                                <w:rFonts w:ascii="Times New Roman" w:hAnsi="Times New Roman" w:cs="Times New Roman"/>
                                <w:sz w:val="18"/>
                                <w:szCs w:val="18"/>
                                <w:rPrChange w:id="18061" w:author="Kazuhiro Takagi" w:date="2017-03-14T20:51:00Z">
                                  <w:rPr>
                                    <w:rFonts w:ascii="Times New Roman" w:hAnsi="Times New Roman" w:cs="Times New Roman"/>
                                  </w:rPr>
                                </w:rPrChange>
                              </w:rPr>
                              <w:t>rcar-uboot</w:t>
                            </w:r>
                            <w:proofErr w:type="spellEnd"/>
                            <w:r w:rsidRPr="002272D7">
                              <w:rPr>
                                <w:rFonts w:ascii="Times New Roman" w:hAnsi="Times New Roman" w:cs="Times New Roman"/>
                                <w:sz w:val="18"/>
                                <w:szCs w:val="18"/>
                                <w:rPrChange w:id="18062" w:author="Kazuhiro Takagi" w:date="2017-03-14T20:51:00Z">
                                  <w:rPr>
                                    <w:rFonts w:ascii="Times New Roman" w:hAnsi="Times New Roman" w:cs="Times New Roman"/>
                                  </w:rPr>
                                </w:rPrChange>
                              </w:rPr>
                              <w:t xml:space="preserve"> </w:t>
                            </w:r>
                          </w:ins>
                          <w:ins w:id="18063" w:author="Kazuhiro Takagi" w:date="2017-03-14T20:51:00Z">
                            <w:r w:rsidRPr="002272D7">
                              <w:rPr>
                                <w:rFonts w:ascii="Times New Roman" w:hAnsi="Times New Roman" w:cs="Times New Roman"/>
                                <w:sz w:val="18"/>
                                <w:szCs w:val="18"/>
                              </w:rPr>
                              <w:t>${BOOTLOADER}</w:t>
                            </w:r>
                          </w:ins>
                        </w:p>
                        <w:p w:rsidR="005B1E90" w:rsidRPr="00B021B9" w:rsidRDefault="005B1E90" w:rsidP="00B021B9">
                          <w:pPr>
                            <w:wordWrap w:val="0"/>
                            <w:rPr>
                              <w:sz w:val="18"/>
                              <w:szCs w:val="18"/>
                              <w:rPrChange w:id="18064" w:author="Kazuhiro Takagi" w:date="2017-03-14T20:47:00Z">
                                <w:rPr>
                                  <w:rFonts w:ascii="Courier New" w:hAnsi="Courier New" w:cs="Courier New"/>
                                  <w:sz w:val="16"/>
                                  <w:szCs w:val="16"/>
                                </w:rPr>
                              </w:rPrChange>
                            </w:rPr>
                          </w:pPr>
                        </w:p>
                      </w:txbxContent>
                    </v:textbox>
                  </v:shape>
                </w:pict>
              </mc:Fallback>
            </mc:AlternateContent>
          </w:r>
        </w:del>
      </w:ins>
    </w:p>
    <w:p w:rsidR="00B021B9" w:rsidDel="00A81686" w:rsidRDefault="00B021B9">
      <w:pPr>
        <w:pStyle w:val="PlainText"/>
        <w:keepNext/>
        <w:numPr>
          <w:ilvl w:val="1"/>
          <w:numId w:val="153"/>
        </w:numPr>
        <w:spacing w:before="400" w:after="240"/>
        <w:outlineLvl w:val="1"/>
        <w:rPr>
          <w:ins w:id="17714" w:author="Kazuhiro Takagi" w:date="2017-03-14T20:45:00Z"/>
          <w:del w:id="17715" w:author="Huy Duc. Nguyen" w:date="2017-08-29T13:09:00Z"/>
          <w:rFonts w:ascii="Times New Roman" w:hAnsi="Times New Roman" w:cs="Times New Roman"/>
        </w:rPr>
        <w:pPrChange w:id="17716" w:author="Huy Duc. Nguyen" w:date="2017-08-29T13:09:00Z">
          <w:pPr>
            <w:pStyle w:val="PlainText"/>
          </w:pPr>
        </w:pPrChange>
      </w:pPr>
    </w:p>
    <w:p w:rsidR="00B021B9" w:rsidDel="00A81686" w:rsidRDefault="00B021B9">
      <w:pPr>
        <w:pStyle w:val="PlainText"/>
        <w:keepNext/>
        <w:numPr>
          <w:ilvl w:val="1"/>
          <w:numId w:val="153"/>
        </w:numPr>
        <w:spacing w:before="400" w:after="240"/>
        <w:outlineLvl w:val="1"/>
        <w:rPr>
          <w:ins w:id="17717" w:author="Kazuhiro Takagi" w:date="2017-03-14T20:45:00Z"/>
          <w:del w:id="17718" w:author="Huy Duc. Nguyen" w:date="2017-08-29T13:09:00Z"/>
          <w:rFonts w:ascii="Times New Roman" w:hAnsi="Times New Roman" w:cs="Times New Roman"/>
        </w:rPr>
        <w:pPrChange w:id="17719" w:author="Huy Duc. Nguyen" w:date="2017-08-29T13:09:00Z">
          <w:pPr>
            <w:pStyle w:val="PlainText"/>
          </w:pPr>
        </w:pPrChange>
      </w:pPr>
    </w:p>
    <w:p w:rsidR="002272D7" w:rsidRPr="001E6B70" w:rsidDel="00A81686" w:rsidRDefault="00D25556">
      <w:pPr>
        <w:pStyle w:val="PlainText"/>
        <w:keepNext/>
        <w:numPr>
          <w:ilvl w:val="1"/>
          <w:numId w:val="153"/>
        </w:numPr>
        <w:spacing w:before="400" w:after="240"/>
        <w:outlineLvl w:val="1"/>
        <w:rPr>
          <w:ins w:id="17720" w:author="Kazuhiro Takagi" w:date="2017-03-14T20:54:00Z"/>
          <w:del w:id="17721" w:author="Huy Duc. Nguyen" w:date="2017-08-29T13:09:00Z"/>
          <w:rFonts w:ascii="Times New Roman" w:hAnsi="Times New Roman" w:cs="Times New Roman"/>
        </w:rPr>
        <w:pPrChange w:id="17722" w:author="Huy Duc. Nguyen" w:date="2017-08-29T13:09:00Z">
          <w:pPr>
            <w:pStyle w:val="PlainText"/>
            <w:numPr>
              <w:numId w:val="321"/>
            </w:numPr>
            <w:ind w:left="420" w:hanging="420"/>
          </w:pPr>
        </w:pPrChange>
      </w:pPr>
      <w:ins w:id="17723" w:author="Kazuhiro Takagi" w:date="2017-03-14T22:00:00Z">
        <w:del w:id="17724" w:author="Huy Duc. Nguyen" w:date="2017-08-29T13:09:00Z">
          <w:r w:rsidDel="00A81686">
            <w:rPr>
              <w:rFonts w:ascii="Times New Roman" w:hAnsi="Times New Roman" w:cs="Times New Roman"/>
            </w:rPr>
            <w:delText>In case of writing</w:delText>
          </w:r>
        </w:del>
      </w:ins>
      <w:ins w:id="17725" w:author="Kazuhiro Takagi" w:date="2017-03-14T21:19:00Z">
        <w:del w:id="17726" w:author="Huy Duc. Nguyen" w:date="2017-08-29T13:09:00Z">
          <w:r w:rsidR="00307F46" w:rsidDel="00A81686">
            <w:rPr>
              <w:rFonts w:ascii="Times New Roman" w:hAnsi="Times New Roman" w:cs="Times New Roman"/>
            </w:rPr>
            <w:delText xml:space="preserve"> </w:delText>
          </w:r>
        </w:del>
      </w:ins>
      <w:ins w:id="17727" w:author="Kazuhiro Takagi" w:date="2017-03-14T20:54:00Z">
        <w:del w:id="17728" w:author="Huy Duc. Nguyen" w:date="2017-08-29T13:09:00Z">
          <w:r w:rsidR="00A062DF" w:rsidDel="00A81686">
            <w:rPr>
              <w:rFonts w:ascii="Times New Roman" w:hAnsi="Times New Roman" w:cs="Times New Roman"/>
            </w:rPr>
            <w:delText>M</w:delText>
          </w:r>
          <w:r w:rsidR="002272D7" w:rsidDel="00A81686">
            <w:rPr>
              <w:rFonts w:ascii="Times New Roman" w:hAnsi="Times New Roman" w:cs="Times New Roman"/>
            </w:rPr>
            <w:delText>onolith</w:delText>
          </w:r>
        </w:del>
      </w:ins>
      <w:ins w:id="17729" w:author="Kazuhiro Takagi" w:date="2017-03-14T21:23:00Z">
        <w:del w:id="17730" w:author="Huy Duc. Nguyen" w:date="2017-08-29T13:09:00Z">
          <w:r w:rsidR="00A062DF" w:rsidDel="00A81686">
            <w:rPr>
              <w:rFonts w:ascii="Times New Roman" w:hAnsi="Times New Roman" w:cs="Times New Roman"/>
            </w:rPr>
            <w:delText xml:space="preserve"> binar</w:delText>
          </w:r>
          <w:r w:rsidR="00A062DF" w:rsidRPr="007F1DFA" w:rsidDel="00A81686">
            <w:rPr>
              <w:rFonts w:ascii="Times New Roman" w:hAnsi="Times New Roman" w:cs="Times New Roman"/>
            </w:rPr>
            <w:delText>y</w:delText>
          </w:r>
        </w:del>
      </w:ins>
      <w:ins w:id="17731" w:author="Kazuhiro Takagi" w:date="2017-03-14T21:51:00Z">
        <w:del w:id="17732" w:author="Huy Duc. Nguyen" w:date="2017-08-29T13:09:00Z">
          <w:r w:rsidR="007F1DFA" w:rsidRPr="007F1DFA" w:rsidDel="00A81686">
            <w:rPr>
              <w:rFonts w:ascii="Times New Roman" w:hAnsi="Times New Roman" w:cs="Times New Roman"/>
            </w:rPr>
            <w:delText>(</w:delText>
          </w:r>
          <w:r w:rsidR="007F1DFA" w:rsidRPr="007F1DFA" w:rsidDel="00A81686">
            <w:rPr>
              <w:rPrChange w:id="17733" w:author="Kazuhiro Takagi" w:date="2017-03-14T21:51:00Z">
                <w:rPr>
                  <w:sz w:val="18"/>
                  <w:szCs w:val="18"/>
                </w:rPr>
              </w:rPrChange>
            </w:rPr>
            <w:delText>Type1_mono.5.4</w:delText>
          </w:r>
          <w:r w:rsidR="007F1DFA" w:rsidRPr="007F1DFA" w:rsidDel="00A81686">
            <w:rPr>
              <w:rFonts w:ascii="Times New Roman" w:hAnsi="Times New Roman" w:cs="Times New Roman"/>
            </w:rPr>
            <w:delText>)</w:delText>
          </w:r>
        </w:del>
      </w:ins>
      <w:ins w:id="17734" w:author="Kazuhiro Takagi" w:date="2017-03-14T20:54:00Z">
        <w:del w:id="17735" w:author="Huy Duc. Nguyen" w:date="2017-08-29T13:09:00Z">
          <w:r w:rsidR="002272D7" w:rsidDel="00A81686">
            <w:rPr>
              <w:rFonts w:ascii="Times New Roman" w:hAnsi="Times New Roman" w:cs="Times New Roman"/>
            </w:rPr>
            <w:delText xml:space="preserve"> to Hyper Flash  </w:delText>
          </w:r>
        </w:del>
      </w:ins>
    </w:p>
    <w:p w:rsidR="002272D7" w:rsidRPr="00D25556" w:rsidDel="00A81686" w:rsidRDefault="002272D7">
      <w:pPr>
        <w:pStyle w:val="PlainText"/>
        <w:keepNext/>
        <w:numPr>
          <w:ilvl w:val="1"/>
          <w:numId w:val="153"/>
        </w:numPr>
        <w:spacing w:before="400" w:after="240"/>
        <w:outlineLvl w:val="1"/>
        <w:rPr>
          <w:ins w:id="17736" w:author="Kazuhiro Takagi" w:date="2017-03-14T21:15:00Z"/>
          <w:del w:id="17737" w:author="Huy Duc. Nguyen" w:date="2017-08-29T13:09:00Z"/>
          <w:rFonts w:ascii="Times New Roman" w:hAnsi="Times New Roman" w:cs="Times New Roman"/>
        </w:rPr>
        <w:pPrChange w:id="17738" w:author="Huy Duc. Nguyen" w:date="2017-08-29T13:09:00Z">
          <w:pPr>
            <w:pStyle w:val="PlainText"/>
          </w:pPr>
        </w:pPrChange>
      </w:pPr>
    </w:p>
    <w:p w:rsidR="00307F46" w:rsidDel="00A81686" w:rsidRDefault="00307F46">
      <w:pPr>
        <w:pStyle w:val="PlainText"/>
        <w:keepNext/>
        <w:numPr>
          <w:ilvl w:val="1"/>
          <w:numId w:val="153"/>
        </w:numPr>
        <w:spacing w:before="400" w:after="240"/>
        <w:outlineLvl w:val="1"/>
        <w:rPr>
          <w:ins w:id="17739" w:author="Kazuhiro Takagi" w:date="2017-03-14T21:16:00Z"/>
          <w:del w:id="17740" w:author="Huy Duc. Nguyen" w:date="2017-08-29T13:09:00Z"/>
          <w:rFonts w:ascii="Times New Roman" w:hAnsi="Times New Roman" w:cs="Times New Roman"/>
        </w:rPr>
        <w:pPrChange w:id="17741" w:author="Huy Duc. Nguyen" w:date="2017-08-29T13:09:00Z">
          <w:pPr>
            <w:pStyle w:val="PlainText"/>
          </w:pPr>
        </w:pPrChange>
      </w:pPr>
      <w:ins w:id="17742" w:author="Kazuhiro Takagi" w:date="2017-03-14T21:16:00Z">
        <w:del w:id="17743" w:author="Huy Duc. Nguyen" w:date="2017-08-29T13:09:00Z">
          <w:r w:rsidDel="00A81686">
            <w:rPr>
              <w:rFonts w:ascii="Times New Roman" w:hAnsi="Times New Roman" w:cs="Times New Roman"/>
            </w:rPr>
            <w:delText xml:space="preserve">Please locate </w:delText>
          </w:r>
          <w:r w:rsidRPr="00307F46" w:rsidDel="00A81686">
            <w:rPr>
              <w:rFonts w:ascii="Times New Roman" w:hAnsi="Times New Roman" w:cs="Times New Roman"/>
            </w:rPr>
            <w:delText>integrity-flash.dtb</w:delText>
          </w:r>
        </w:del>
      </w:ins>
      <w:ins w:id="17744" w:author="Kazuhiro Takagi" w:date="2017-03-15T10:18:00Z">
        <w:del w:id="17745" w:author="Huy Duc. Nguyen" w:date="2017-08-29T13:09:00Z">
          <w:r w:rsidR="0047022E" w:rsidDel="00A81686">
            <w:rPr>
              <w:rFonts w:ascii="Times New Roman" w:hAnsi="Times New Roman" w:cs="Times New Roman"/>
            </w:rPr>
            <w:delText xml:space="preserve"> which Renesas provide</w:delText>
          </w:r>
        </w:del>
      </w:ins>
      <w:ins w:id="17746" w:author="Kazuhiro Takagi" w:date="2017-03-14T21:16:00Z">
        <w:del w:id="17747" w:author="Huy Duc. Nguyen" w:date="2017-08-29T13:09:00Z">
          <w:r w:rsidDel="00A81686">
            <w:rPr>
              <w:rFonts w:ascii="Times New Roman" w:hAnsi="Times New Roman" w:cs="Times New Roman"/>
            </w:rPr>
            <w:delText xml:space="preserve"> to int1144/devtree-arm folder </w:delText>
          </w:r>
        </w:del>
      </w:ins>
    </w:p>
    <w:p w:rsidR="00307F46" w:rsidDel="00A81686" w:rsidRDefault="00307F46">
      <w:pPr>
        <w:pStyle w:val="PlainText"/>
        <w:keepNext/>
        <w:numPr>
          <w:ilvl w:val="1"/>
          <w:numId w:val="153"/>
        </w:numPr>
        <w:spacing w:before="400" w:after="240"/>
        <w:outlineLvl w:val="1"/>
        <w:rPr>
          <w:ins w:id="17748" w:author="Kazuhiro Takagi" w:date="2017-03-14T21:17:00Z"/>
          <w:del w:id="17749" w:author="Huy Duc. Nguyen" w:date="2017-08-29T13:09:00Z"/>
          <w:rFonts w:ascii="Times New Roman" w:hAnsi="Times New Roman" w:cs="Times New Roman"/>
        </w:rPr>
        <w:pPrChange w:id="17750" w:author="Huy Duc. Nguyen" w:date="2017-08-29T13:09:00Z">
          <w:pPr>
            <w:pStyle w:val="PlainText"/>
          </w:pPr>
        </w:pPrChange>
      </w:pPr>
      <w:ins w:id="17751" w:author="Kazuhiro Takagi" w:date="2017-03-14T21:20:00Z">
        <w:del w:id="17752" w:author="Huy Duc. Nguyen" w:date="2017-08-29T13:09:00Z">
          <w:r w:rsidDel="00A81686">
            <w:rPr>
              <w:rFonts w:ascii="Times New Roman" w:hAnsi="Times New Roman" w:cs="Times New Roman"/>
            </w:rPr>
            <w:delText>Please following command in MULTI window.</w:delText>
          </w:r>
        </w:del>
      </w:ins>
    </w:p>
    <w:p w:rsidR="002272D7" w:rsidDel="00A81686" w:rsidRDefault="002272D7">
      <w:pPr>
        <w:pStyle w:val="PlainText"/>
        <w:keepNext/>
        <w:numPr>
          <w:ilvl w:val="1"/>
          <w:numId w:val="153"/>
        </w:numPr>
        <w:spacing w:before="400" w:after="240"/>
        <w:outlineLvl w:val="1"/>
        <w:rPr>
          <w:ins w:id="17753" w:author="Kazuhiro Takagi" w:date="2017-03-14T20:54:00Z"/>
          <w:del w:id="17754" w:author="Huy Duc. Nguyen" w:date="2017-08-29T13:09:00Z"/>
          <w:rFonts w:ascii="Times New Roman" w:hAnsi="Times New Roman" w:cs="Times New Roman"/>
        </w:rPr>
        <w:pPrChange w:id="17755" w:author="Huy Duc. Nguyen" w:date="2017-08-29T13:09:00Z">
          <w:pPr>
            <w:pStyle w:val="PlainText"/>
          </w:pPr>
        </w:pPrChange>
      </w:pPr>
      <w:ins w:id="17756" w:author="Kazuhiro Takagi" w:date="2017-03-14T20:54:00Z">
        <w:del w:id="17757" w:author="Huy Duc. Nguyen" w:date="2017-08-29T13:09:00Z">
          <w:r w:rsidDel="00A81686">
            <w:rPr>
              <w:noProof/>
            </w:rPr>
            <mc:AlternateContent>
              <mc:Choice Requires="wps">
                <w:drawing>
                  <wp:anchor distT="0" distB="0" distL="114300" distR="114300" simplePos="0" relativeHeight="251687424" behindDoc="0" locked="0" layoutInCell="1" allowOverlap="1" wp14:anchorId="74DB0D46" wp14:editId="12992AF2">
                    <wp:simplePos x="0" y="0"/>
                    <wp:positionH relativeFrom="column">
                      <wp:posOffset>-7620</wp:posOffset>
                    </wp:positionH>
                    <wp:positionV relativeFrom="paragraph">
                      <wp:posOffset>17780</wp:posOffset>
                    </wp:positionV>
                    <wp:extent cx="5495925" cy="342900"/>
                    <wp:effectExtent l="0" t="0" r="28575" b="19050"/>
                    <wp:wrapNone/>
                    <wp:docPr id="366" name="テキスト ボックス 366"/>
                    <wp:cNvGraphicFramePr/>
                    <a:graphic xmlns:a="http://schemas.openxmlformats.org/drawingml/2006/main">
                      <a:graphicData uri="http://schemas.microsoft.com/office/word/2010/wordprocessingShape">
                        <wps:wsp>
                          <wps:cNvSpPr txBox="1"/>
                          <wps:spPr>
                            <a:xfrm>
                              <a:off x="0" y="0"/>
                              <a:ext cx="54959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1E90" w:rsidRPr="001E6B70" w:rsidRDefault="005B1E90"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ins w:id="17758" w:author="Kazuhiro Takagi" w:date="2017-03-14T20:55:00Z">
                                  <w:r w:rsidRPr="002272D7">
                                    <w:rPr>
                                      <w:rFonts w:ascii="Times New Roman" w:hAnsi="Times New Roman" w:cs="Times New Roman"/>
                                      <w:sz w:val="18"/>
                                      <w:szCs w:val="18"/>
                                    </w:rPr>
                                    <w:t>py -b -f .</w:t>
                                  </w:r>
                                </w:ins>
                                <w:ins w:id="17759" w:author="Kazuhiro Takagi" w:date="2017-03-14T20:56:00Z">
                                  <w:r>
                                    <w:rPr>
                                      <w:rFonts w:ascii="Times New Roman" w:hAnsi="Times New Roman" w:cs="Times New Roman"/>
                                      <w:sz w:val="18"/>
                                      <w:szCs w:val="18"/>
                                    </w:rPr>
                                    <w:t>int1144/devtree-arm64</w:t>
                                  </w:r>
                                </w:ins>
                                <w:ins w:id="17760" w:author="Kazuhiro Takagi" w:date="2017-03-14T20:55:00Z">
                                  <w:r w:rsidRPr="002272D7">
                                    <w:rPr>
                                      <w:rFonts w:ascii="Times New Roman" w:hAnsi="Times New Roman" w:cs="Times New Roman"/>
                                      <w:sz w:val="18"/>
                                      <w:szCs w:val="18"/>
                                    </w:rPr>
                                    <w:t xml:space="preserve">/rcar/flash-bootable-files.py rcar </w:t>
                                  </w:r>
                                </w:ins>
                                <w:ins w:id="17761" w:author="Kazuhiro Takagi" w:date="2017-03-14T20:57:00Z">
                                  <w:r w:rsidRPr="002272D7">
                                    <w:rPr>
                                      <w:rFonts w:ascii="Times New Roman" w:hAnsi="Times New Roman" w:cs="Times New Roman"/>
                                      <w:sz w:val="18"/>
                                      <w:szCs w:val="18"/>
                                    </w:rPr>
                                    <w:t>Type1_mono.5.4</w:t>
                                  </w:r>
                                </w:ins>
                                <w:ins w:id="17762" w:author="Kazuhiro Takagi" w:date="2017-03-14T20:55:00Z">
                                  <w:r w:rsidRPr="002272D7">
                                    <w:rPr>
                                      <w:rFonts w:ascii="Times New Roman" w:hAnsi="Times New Roman" w:cs="Times New Roman"/>
                                      <w:sz w:val="18"/>
                                      <w:szCs w:val="18"/>
                                    </w:rPr>
                                    <w:t>.</w:t>
                                  </w:r>
                                </w:ins>
                                <w:ins w:id="17763" w:author="Kazuhiro Takagi" w:date="2017-03-15T10:18:00Z">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ins>
                                <w:del w:id="17764" w:author="Kazuhiro Takagi" w:date="2017-03-14T20:55:00Z">
                                  <w:r w:rsidRPr="001E6B70" w:rsidDel="002272D7">
                                    <w:rPr>
                                      <w:rFonts w:ascii="Times New Roman" w:hAnsi="Times New Roman" w:cs="Times New Roman"/>
                                      <w:sz w:val="18"/>
                                      <w:szCs w:val="18"/>
                                    </w:rPr>
                                    <w:delText xml:space="preserve">py -b -f </w:delText>
                                  </w:r>
                                  <w:r w:rsidDel="002272D7">
                                    <w:rPr>
                                      <w:rFonts w:ascii="Times New Roman" w:hAnsi="Times New Roman" w:cs="Times New Roman"/>
                                      <w:sz w:val="18"/>
                                      <w:szCs w:val="18"/>
                                    </w:rPr>
                                    <w:delText>int1144/devtree-arm64/rcar/</w:delText>
                                  </w:r>
                                  <w:r w:rsidRPr="001E6B70" w:rsidDel="002272D7">
                                    <w:rPr>
                                      <w:rFonts w:ascii="Times New Roman" w:hAnsi="Times New Roman" w:cs="Times New Roman"/>
                                      <w:sz w:val="18"/>
                                      <w:szCs w:val="18"/>
                                    </w:rPr>
                                    <w:delText>flash-bootable-files.py rcar-uboot ${BOOTLOADER}</w:delText>
                                  </w:r>
                                </w:del>
                              </w:p>
                              <w:p w:rsidR="005B1E90" w:rsidRPr="001E6B70" w:rsidRDefault="005B1E90" w:rsidP="002272D7">
                                <w:pPr>
                                  <w:wordWrap w:val="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0D46" id="テキスト ボックス 366" o:spid="_x0000_s1263" type="#_x0000_t202" style="position:absolute;left:0;text-align:left;margin-left:-.6pt;margin-top:1.4pt;width:432.75pt;height:2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" fillcolor="white [3201]" strokeweight=".5pt">
                    <v:textbox>
                      <w:txbxContent>
                        <w:p w:rsidR="005B1E90" w:rsidRPr="001E6B70" w:rsidRDefault="005B1E90" w:rsidP="002272D7">
                          <w:pPr>
                            <w:pStyle w:val="PlainText"/>
                            <w:rPr>
                              <w:rFonts w:ascii="Times New Roman" w:hAnsi="Times New Roman" w:cs="Times New Roman"/>
                              <w:sz w:val="18"/>
                              <w:szCs w:val="18"/>
                            </w:rPr>
                          </w:pPr>
                          <w:r w:rsidRPr="001E6B70">
                            <w:rPr>
                              <w:rFonts w:ascii="Times New Roman" w:hAnsi="Times New Roman" w:cs="Times New Roman"/>
                              <w:sz w:val="18"/>
                              <w:szCs w:val="18"/>
                            </w:rPr>
                            <w:t xml:space="preserve">MULTI &gt; </w:t>
                          </w:r>
                          <w:proofErr w:type="spellStart"/>
                          <w:ins w:id="18116" w:author="Kazuhiro Takagi" w:date="2017-03-14T20:55:00Z">
                            <w:r w:rsidRPr="002272D7">
                              <w:rPr>
                                <w:rFonts w:ascii="Times New Roman" w:hAnsi="Times New Roman" w:cs="Times New Roman"/>
                                <w:sz w:val="18"/>
                                <w:szCs w:val="18"/>
                              </w:rPr>
                              <w:t>py</w:t>
                            </w:r>
                            <w:proofErr w:type="spellEnd"/>
                            <w:r w:rsidRPr="002272D7">
                              <w:rPr>
                                <w:rFonts w:ascii="Times New Roman" w:hAnsi="Times New Roman" w:cs="Times New Roman"/>
                                <w:sz w:val="18"/>
                                <w:szCs w:val="18"/>
                              </w:rPr>
                              <w:t xml:space="preserve"> -b -f .</w:t>
                            </w:r>
                          </w:ins>
                          <w:ins w:id="18117" w:author="Kazuhiro Takagi" w:date="2017-03-14T20:56:00Z">
                            <w:r>
                              <w:rPr>
                                <w:rFonts w:ascii="Times New Roman" w:hAnsi="Times New Roman" w:cs="Times New Roman"/>
                                <w:sz w:val="18"/>
                                <w:szCs w:val="18"/>
                              </w:rPr>
                              <w:t>int1144/devtree-arm64</w:t>
                            </w:r>
                          </w:ins>
                          <w:ins w:id="18118" w:author="Kazuhiro Takagi" w:date="2017-03-14T20:55:00Z">
                            <w:r w:rsidRPr="002272D7">
                              <w:rPr>
                                <w:rFonts w:ascii="Times New Roman" w:hAnsi="Times New Roman" w:cs="Times New Roman"/>
                                <w:sz w:val="18"/>
                                <w:szCs w:val="18"/>
                              </w:rPr>
                              <w:t xml:space="preserve">/rcar/flash-bootable-files.py </w:t>
                            </w:r>
                            <w:proofErr w:type="spellStart"/>
                            <w:r w:rsidRPr="002272D7">
                              <w:rPr>
                                <w:rFonts w:ascii="Times New Roman" w:hAnsi="Times New Roman" w:cs="Times New Roman"/>
                                <w:sz w:val="18"/>
                                <w:szCs w:val="18"/>
                              </w:rPr>
                              <w:t>rcar</w:t>
                            </w:r>
                            <w:proofErr w:type="spellEnd"/>
                            <w:r w:rsidRPr="002272D7">
                              <w:rPr>
                                <w:rFonts w:ascii="Times New Roman" w:hAnsi="Times New Roman" w:cs="Times New Roman"/>
                                <w:sz w:val="18"/>
                                <w:szCs w:val="18"/>
                              </w:rPr>
                              <w:t xml:space="preserve"> </w:t>
                            </w:r>
                          </w:ins>
                          <w:ins w:id="18119" w:author="Kazuhiro Takagi" w:date="2017-03-14T20:57:00Z">
                            <w:r w:rsidRPr="002272D7">
                              <w:rPr>
                                <w:rFonts w:ascii="Times New Roman" w:hAnsi="Times New Roman" w:cs="Times New Roman"/>
                                <w:sz w:val="18"/>
                                <w:szCs w:val="18"/>
                              </w:rPr>
                              <w:t>Type1_mono.5.4</w:t>
                            </w:r>
                          </w:ins>
                          <w:ins w:id="18120" w:author="Kazuhiro Takagi" w:date="2017-03-14T20:55:00Z">
                            <w:r w:rsidRPr="002272D7">
                              <w:rPr>
                                <w:rFonts w:ascii="Times New Roman" w:hAnsi="Times New Roman" w:cs="Times New Roman"/>
                                <w:sz w:val="18"/>
                                <w:szCs w:val="18"/>
                              </w:rPr>
                              <w:t>.</w:t>
                            </w:r>
                          </w:ins>
                          <w:ins w:id="18121" w:author="Kazuhiro Takagi" w:date="2017-03-15T10:18:00Z">
                            <w:r w:rsidRPr="00FC117C">
                              <w:rPr>
                                <w:rFonts w:ascii="Times New Roman" w:hAnsi="Times New Roman" w:cs="Times New Roman"/>
                                <w:sz w:val="18"/>
                                <w:szCs w:val="18"/>
                              </w:rPr>
                              <w:t xml:space="preserve"> </w:t>
                            </w:r>
                            <w:r w:rsidRPr="002272D7">
                              <w:rPr>
                                <w:rFonts w:ascii="Times New Roman" w:hAnsi="Times New Roman" w:cs="Times New Roman"/>
                                <w:sz w:val="18"/>
                                <w:szCs w:val="18"/>
                              </w:rPr>
                              <w:t>${BOOTLOADER}</w:t>
                            </w:r>
                          </w:ins>
                          <w:del w:id="18122" w:author="Kazuhiro Takagi" w:date="2017-03-14T20:55:00Z">
                            <w:r w:rsidRPr="001E6B70" w:rsidDel="002272D7">
                              <w:rPr>
                                <w:rFonts w:ascii="Times New Roman" w:hAnsi="Times New Roman" w:cs="Times New Roman"/>
                                <w:sz w:val="18"/>
                                <w:szCs w:val="18"/>
                              </w:rPr>
                              <w:delText xml:space="preserve">py -b -f </w:delText>
                            </w:r>
                            <w:r w:rsidDel="002272D7">
                              <w:rPr>
                                <w:rFonts w:ascii="Times New Roman" w:hAnsi="Times New Roman" w:cs="Times New Roman"/>
                                <w:sz w:val="18"/>
                                <w:szCs w:val="18"/>
                              </w:rPr>
                              <w:delText>int1144/devtree-arm64/rcar/</w:delText>
                            </w:r>
                            <w:r w:rsidRPr="001E6B70" w:rsidDel="002272D7">
                              <w:rPr>
                                <w:rFonts w:ascii="Times New Roman" w:hAnsi="Times New Roman" w:cs="Times New Roman"/>
                                <w:sz w:val="18"/>
                                <w:szCs w:val="18"/>
                              </w:rPr>
                              <w:delText>flash-bootable-files.py rcar-uboot ${BOOTLOADER}</w:delText>
                            </w:r>
                          </w:del>
                        </w:p>
                        <w:p w:rsidR="005B1E90" w:rsidRPr="001E6B70" w:rsidRDefault="005B1E90" w:rsidP="002272D7">
                          <w:pPr>
                            <w:wordWrap w:val="0"/>
                            <w:rPr>
                              <w:sz w:val="18"/>
                              <w:szCs w:val="18"/>
                            </w:rPr>
                          </w:pPr>
                        </w:p>
                      </w:txbxContent>
                    </v:textbox>
                  </v:shape>
                </w:pict>
              </mc:Fallback>
            </mc:AlternateContent>
          </w:r>
        </w:del>
      </w:ins>
    </w:p>
    <w:p w:rsidR="00712C8F" w:rsidRPr="002272D7" w:rsidDel="00A81686" w:rsidRDefault="00712C8F">
      <w:pPr>
        <w:pStyle w:val="PlainText"/>
        <w:keepNext/>
        <w:numPr>
          <w:ilvl w:val="1"/>
          <w:numId w:val="153"/>
        </w:numPr>
        <w:spacing w:before="400" w:after="240"/>
        <w:outlineLvl w:val="1"/>
        <w:rPr>
          <w:ins w:id="17765" w:author="Kazuhiro Takagi" w:date="2017-03-14T20:54:00Z"/>
          <w:del w:id="17766" w:author="Huy Duc. Nguyen" w:date="2017-08-29T13:09:00Z"/>
          <w:rFonts w:ascii="Times New Roman" w:hAnsi="Times New Roman" w:cs="Times New Roman"/>
        </w:rPr>
        <w:pPrChange w:id="17767" w:author="Huy Duc. Nguyen" w:date="2017-08-29T13:09:00Z">
          <w:pPr>
            <w:pStyle w:val="PlainText"/>
          </w:pPr>
        </w:pPrChange>
      </w:pPr>
    </w:p>
    <w:p w:rsidR="002272D7" w:rsidDel="00A81686" w:rsidRDefault="002272D7">
      <w:pPr>
        <w:pStyle w:val="PlainText"/>
        <w:keepNext/>
        <w:numPr>
          <w:ilvl w:val="1"/>
          <w:numId w:val="153"/>
        </w:numPr>
        <w:spacing w:before="400" w:after="240"/>
        <w:outlineLvl w:val="1"/>
        <w:rPr>
          <w:ins w:id="17768" w:author="Kazuhiro Takagi" w:date="2017-03-14T20:54:00Z"/>
          <w:del w:id="17769" w:author="Huy Duc. Nguyen" w:date="2017-08-29T13:09:00Z"/>
          <w:rFonts w:ascii="Times New Roman" w:hAnsi="Times New Roman" w:cs="Times New Roman"/>
        </w:rPr>
        <w:pPrChange w:id="17770" w:author="Huy Duc. Nguyen" w:date="2017-08-29T13:09:00Z">
          <w:pPr>
            <w:pStyle w:val="PlainText"/>
          </w:pPr>
        </w:pPrChange>
      </w:pPr>
    </w:p>
    <w:p w:rsidR="00B021B9" w:rsidRPr="00FC117C" w:rsidDel="00A81686" w:rsidRDefault="00FC117C">
      <w:pPr>
        <w:keepNext/>
        <w:numPr>
          <w:ilvl w:val="1"/>
          <w:numId w:val="153"/>
        </w:numPr>
        <w:spacing w:before="400" w:after="240"/>
        <w:outlineLvl w:val="1"/>
        <w:rPr>
          <w:ins w:id="17771" w:author="Kazuhiro Takagi" w:date="2017-03-15T10:18:00Z"/>
          <w:del w:id="17772" w:author="Huy Duc. Nguyen" w:date="2017-08-29T13:09:00Z"/>
          <w:rFonts w:ascii="Arial" w:hAnsi="Arial" w:cs="Arial"/>
          <w:b/>
          <w:i/>
          <w:lang w:val="en-US" w:eastAsia="ja-JP"/>
          <w:rPrChange w:id="17773" w:author="Kazuhiro Takagi" w:date="2017-03-15T10:18:00Z">
            <w:rPr>
              <w:ins w:id="17774" w:author="Kazuhiro Takagi" w:date="2017-03-15T10:18:00Z"/>
              <w:del w:id="17775" w:author="Huy Duc. Nguyen" w:date="2017-08-29T13:09:00Z"/>
              <w:rFonts w:ascii="Arial" w:hAnsi="Arial" w:cs="Arial"/>
              <w:b/>
              <w:lang w:val="en-US" w:eastAsia="ja-JP"/>
            </w:rPr>
          </w:rPrChange>
        </w:rPr>
        <w:pPrChange w:id="17776" w:author="Huy Duc. Nguyen" w:date="2017-08-29T13:09:00Z">
          <w:pPr/>
        </w:pPrChange>
      </w:pPr>
      <w:ins w:id="17777" w:author="Kazuhiro Takagi" w:date="2017-03-15T10:18:00Z">
        <w:del w:id="17778" w:author="Huy Duc. Nguyen" w:date="2017-08-29T13:09:00Z">
          <w:r w:rsidRPr="00FC117C" w:rsidDel="00A81686">
            <w:rPr>
              <w:i/>
              <w:sz w:val="18"/>
              <w:szCs w:val="18"/>
              <w:rPrChange w:id="17779" w:author="Kazuhiro Takagi" w:date="2017-03-15T10:18:00Z">
                <w:rPr>
                  <w:sz w:val="18"/>
                  <w:szCs w:val="18"/>
                </w:rPr>
              </w:rPrChange>
            </w:rPr>
            <w:delText>${BOOTLOADER} means uboot folder path</w:delText>
          </w:r>
        </w:del>
      </w:ins>
    </w:p>
    <w:p w:rsidR="00FC117C" w:rsidRPr="00712C8F" w:rsidDel="00A81686" w:rsidRDefault="00FC117C">
      <w:pPr>
        <w:keepNext/>
        <w:numPr>
          <w:ilvl w:val="1"/>
          <w:numId w:val="153"/>
        </w:numPr>
        <w:spacing w:before="400" w:after="240"/>
        <w:outlineLvl w:val="1"/>
        <w:rPr>
          <w:ins w:id="17780" w:author="Kazuhiro Takagi" w:date="2017-03-14T20:16:00Z"/>
          <w:del w:id="17781" w:author="Huy Duc. Nguyen" w:date="2017-08-29T13:09:00Z"/>
          <w:rFonts w:ascii="Arial" w:hAnsi="Arial" w:cs="Arial"/>
          <w:b/>
          <w:lang w:val="en-US" w:eastAsia="ja-JP"/>
          <w:rPrChange w:id="17782" w:author="Kazuhiro Takagi" w:date="2017-03-14T20:27:00Z">
            <w:rPr>
              <w:ins w:id="17783" w:author="Kazuhiro Takagi" w:date="2017-03-14T20:16:00Z"/>
              <w:del w:id="17784" w:author="Huy Duc. Nguyen" w:date="2017-08-29T13:09:00Z"/>
              <w:rFonts w:ascii="Arial" w:hAnsi="Arial" w:cs="Arial"/>
              <w:b/>
              <w:lang w:eastAsia="ja-JP"/>
            </w:rPr>
          </w:rPrChange>
        </w:rPr>
        <w:pPrChange w:id="17785" w:author="Huy Duc. Nguyen" w:date="2017-08-29T13:09:00Z">
          <w:pPr/>
        </w:pPrChange>
      </w:pPr>
    </w:p>
    <w:p w:rsidR="002519E7" w:rsidDel="00A81686" w:rsidRDefault="002519E7">
      <w:pPr>
        <w:keepNext/>
        <w:numPr>
          <w:ilvl w:val="1"/>
          <w:numId w:val="153"/>
        </w:numPr>
        <w:spacing w:before="400" w:after="240"/>
        <w:outlineLvl w:val="1"/>
        <w:rPr>
          <w:ins w:id="17786" w:author="Kazuhiro Takagi" w:date="2017-03-14T20:16:00Z"/>
          <w:del w:id="17787" w:author="Huy Duc. Nguyen" w:date="2017-08-29T13:09:00Z"/>
          <w:rFonts w:ascii="Arial" w:hAnsi="Arial" w:cs="Arial"/>
          <w:b/>
          <w:lang w:eastAsia="ja-JP"/>
        </w:rPr>
        <w:pPrChange w:id="17788" w:author="Huy Duc. Nguyen" w:date="2017-08-29T13:09:00Z">
          <w:pPr/>
        </w:pPrChange>
      </w:pPr>
      <w:ins w:id="17789" w:author="Kazuhiro Takagi" w:date="2017-03-14T20:16:00Z">
        <w:del w:id="17790" w:author="Huy Duc. Nguyen" w:date="2017-08-29T13:09:00Z">
          <w:r w:rsidDel="00A81686">
            <w:rPr>
              <w:rFonts w:ascii="Arial" w:hAnsi="Arial" w:cs="Arial"/>
              <w:b/>
              <w:lang w:eastAsia="ja-JP"/>
            </w:rPr>
            <w:br w:type="page"/>
          </w:r>
        </w:del>
      </w:ins>
    </w:p>
    <w:p w:rsidR="002A52C8" w:rsidRPr="00997E4E" w:rsidDel="00A81686" w:rsidRDefault="002A52C8">
      <w:pPr>
        <w:keepNext/>
        <w:numPr>
          <w:ilvl w:val="1"/>
          <w:numId w:val="153"/>
        </w:numPr>
        <w:spacing w:before="400" w:after="240"/>
        <w:outlineLvl w:val="1"/>
        <w:rPr>
          <w:del w:id="17791" w:author="Huy Duc. Nguyen" w:date="2017-08-29T13:09:00Z"/>
          <w:rFonts w:ascii="Arial" w:hAnsi="Arial" w:cs="Arial"/>
          <w:b/>
          <w:lang w:eastAsia="ja-JP"/>
        </w:rPr>
        <w:pPrChange w:id="17792" w:author="Huy Duc. Nguyen" w:date="2017-08-29T13:09:00Z">
          <w:pPr/>
        </w:pPrChange>
      </w:pPr>
      <w:del w:id="17793" w:author="Huy Duc. Nguyen" w:date="2017-08-29T13:09:00Z">
        <w:r w:rsidRPr="00997E4E" w:rsidDel="00A81686">
          <w:rPr>
            <w:rFonts w:ascii="Arial" w:hAnsi="Arial" w:cs="Arial"/>
            <w:b/>
            <w:lang w:eastAsia="ja-JP"/>
          </w:rPr>
          <w:delText>Appendix-A</w:delText>
        </w:r>
      </w:del>
      <w:ins w:id="17794" w:author="Kazuhiro Takagi" w:date="2017-03-14T20:16:00Z">
        <w:del w:id="17795" w:author="Huy Duc. Nguyen" w:date="2017-08-29T13:09:00Z">
          <w:r w:rsidR="002519E7" w:rsidDel="00A81686">
            <w:rPr>
              <w:rFonts w:ascii="Arial" w:hAnsi="Arial" w:cs="Arial"/>
              <w:b/>
              <w:lang w:eastAsia="ja-JP"/>
            </w:rPr>
            <w:delText>B</w:delText>
          </w:r>
        </w:del>
      </w:ins>
      <w:del w:id="17796" w:author="Huy Duc. Nguyen" w:date="2017-08-29T13:09:00Z">
        <w:r w:rsidRPr="00997E4E" w:rsidDel="00A81686">
          <w:rPr>
            <w:rFonts w:ascii="Arial" w:hAnsi="Arial" w:cs="Arial"/>
            <w:b/>
            <w:lang w:eastAsia="ja-JP"/>
          </w:rPr>
          <w:delText>.</w:delText>
        </w:r>
        <w:r w:rsidDel="00A81686">
          <w:rPr>
            <w:rFonts w:ascii="Arial" w:hAnsi="Arial" w:cs="Arial" w:hint="eastAsia"/>
            <w:b/>
            <w:lang w:eastAsia="ja-JP"/>
          </w:rPr>
          <w:delText xml:space="preserve"> </w:delText>
        </w:r>
        <w:r w:rsidRPr="00997E4E" w:rsidDel="00A81686">
          <w:rPr>
            <w:rFonts w:ascii="Arial" w:hAnsi="Arial" w:cs="Arial"/>
            <w:b/>
            <w:lang w:eastAsia="ja-JP"/>
          </w:rPr>
          <w:delText>How to launch Type1, 3 and</w:delText>
        </w:r>
        <w:r w:rsidDel="00A81686">
          <w:rPr>
            <w:rFonts w:ascii="Arial" w:hAnsi="Arial" w:cs="Arial" w:hint="eastAsia"/>
            <w:b/>
            <w:lang w:eastAsia="ja-JP"/>
          </w:rPr>
          <w:delText xml:space="preserve"> </w:delText>
        </w:r>
        <w:r w:rsidRPr="00997E4E" w:rsidDel="00A81686">
          <w:rPr>
            <w:rFonts w:ascii="Arial" w:hAnsi="Arial" w:cs="Arial"/>
            <w:b/>
            <w:lang w:eastAsia="ja-JP"/>
          </w:rPr>
          <w:delText>4.</w:delText>
        </w:r>
      </w:del>
    </w:p>
    <w:p w:rsidR="002A52C8" w:rsidRPr="002519E7" w:rsidDel="00A81686" w:rsidRDefault="002A52C8">
      <w:pPr>
        <w:keepNext/>
        <w:numPr>
          <w:ilvl w:val="1"/>
          <w:numId w:val="153"/>
        </w:numPr>
        <w:spacing w:before="400" w:after="240"/>
        <w:outlineLvl w:val="1"/>
        <w:rPr>
          <w:del w:id="17797" w:author="Huy Duc. Nguyen" w:date="2017-08-29T13:09:00Z"/>
          <w:lang w:eastAsia="ja-JP"/>
        </w:rPr>
        <w:pPrChange w:id="17798" w:author="Huy Duc. Nguyen" w:date="2017-08-29T13:09:00Z">
          <w:pPr/>
        </w:pPrChange>
      </w:pPr>
    </w:p>
    <w:p w:rsidR="002A52C8" w:rsidDel="00A81686" w:rsidRDefault="002A52C8">
      <w:pPr>
        <w:pStyle w:val="ListParagraph"/>
        <w:keepNext/>
        <w:numPr>
          <w:ilvl w:val="1"/>
          <w:numId w:val="153"/>
        </w:numPr>
        <w:spacing w:before="400" w:after="240"/>
        <w:outlineLvl w:val="1"/>
        <w:rPr>
          <w:del w:id="17799" w:author="Huy Duc. Nguyen" w:date="2017-08-29T13:09:00Z"/>
          <w:lang w:eastAsia="ja-JP"/>
        </w:rPr>
        <w:pPrChange w:id="17800" w:author="Huy Duc. Nguyen" w:date="2017-08-29T13:09:00Z">
          <w:pPr>
            <w:pStyle w:val="ListParagraph"/>
            <w:numPr>
              <w:numId w:val="252"/>
            </w:numPr>
            <w:ind w:left="360" w:hanging="360"/>
          </w:pPr>
        </w:pPrChange>
      </w:pPr>
      <w:del w:id="17801" w:author="Huy Duc. Nguyen" w:date="2017-08-29T13:09:00Z">
        <w:r w:rsidRPr="00E96FD9" w:rsidDel="00A81686">
          <w:rPr>
            <w:lang w:eastAsia="ja-JP"/>
          </w:rPr>
          <w:delText>Activate the Terminal Software</w:delText>
        </w:r>
        <w:r w:rsidDel="00A81686">
          <w:rPr>
            <w:rFonts w:hint="eastAsia"/>
            <w:lang w:eastAsia="ja-JP"/>
          </w:rPr>
          <w:delText>.</w:delText>
        </w:r>
      </w:del>
    </w:p>
    <w:p w:rsidR="002A52C8" w:rsidDel="00A81686" w:rsidRDefault="002A52C8">
      <w:pPr>
        <w:pStyle w:val="ListParagraph"/>
        <w:keepNext/>
        <w:numPr>
          <w:ilvl w:val="1"/>
          <w:numId w:val="153"/>
        </w:numPr>
        <w:spacing w:before="400" w:after="240"/>
        <w:outlineLvl w:val="1"/>
        <w:rPr>
          <w:del w:id="17802" w:author="Huy Duc. Nguyen" w:date="2017-08-29T13:09:00Z"/>
          <w:lang w:eastAsia="ja-JP"/>
        </w:rPr>
        <w:pPrChange w:id="17803" w:author="Huy Duc. Nguyen" w:date="2017-08-29T13:09:00Z">
          <w:pPr>
            <w:pStyle w:val="ListParagraph"/>
            <w:numPr>
              <w:numId w:val="252"/>
            </w:numPr>
            <w:ind w:left="360" w:hanging="360"/>
          </w:pPr>
        </w:pPrChange>
      </w:pPr>
      <w:del w:id="17804" w:author="Huy Duc. Nguyen" w:date="2017-08-29T13:09:00Z">
        <w:r w:rsidDel="00A81686">
          <w:rPr>
            <w:rFonts w:hint="eastAsia"/>
            <w:lang w:eastAsia="ja-JP"/>
          </w:rPr>
          <w:delText xml:space="preserve">Power switch turn on </w:delText>
        </w:r>
        <w:r w:rsidRPr="007A2F4E" w:rsidDel="00A81686">
          <w:rPr>
            <w:lang w:eastAsia="ja-JP"/>
          </w:rPr>
          <w:delText>Salvator-X board</w:delText>
        </w:r>
        <w:r w:rsidDel="00A81686">
          <w:rPr>
            <w:rFonts w:hint="eastAsia"/>
            <w:lang w:eastAsia="ja-JP"/>
          </w:rPr>
          <w:delText>.</w:delText>
        </w:r>
      </w:del>
    </w:p>
    <w:p w:rsidR="002A52C8" w:rsidDel="00A81686" w:rsidRDefault="002A52C8">
      <w:pPr>
        <w:pStyle w:val="ListParagraph"/>
        <w:keepNext/>
        <w:numPr>
          <w:ilvl w:val="1"/>
          <w:numId w:val="153"/>
        </w:numPr>
        <w:spacing w:before="400" w:after="240"/>
        <w:outlineLvl w:val="1"/>
        <w:rPr>
          <w:del w:id="17805" w:author="Huy Duc. Nguyen" w:date="2017-08-29T13:09:00Z"/>
          <w:lang w:eastAsia="ja-JP"/>
        </w:rPr>
        <w:pPrChange w:id="17806" w:author="Huy Duc. Nguyen" w:date="2017-08-29T13:09:00Z">
          <w:pPr>
            <w:pStyle w:val="ListParagraph"/>
            <w:numPr>
              <w:numId w:val="252"/>
            </w:numPr>
            <w:ind w:left="360" w:hanging="360"/>
          </w:pPr>
        </w:pPrChange>
      </w:pPr>
      <w:del w:id="17807" w:author="Huy Duc. Nguyen" w:date="2017-08-29T13:09:00Z">
        <w:r w:rsidDel="00A81686">
          <w:rPr>
            <w:rFonts w:hint="eastAsia"/>
            <w:lang w:eastAsia="ja-JP"/>
          </w:rPr>
          <w:delText>Run MULTI.</w:delText>
        </w:r>
      </w:del>
    </w:p>
    <w:p w:rsidR="002A52C8" w:rsidDel="00A81686" w:rsidRDefault="002A52C8">
      <w:pPr>
        <w:pStyle w:val="ListParagraph"/>
        <w:keepNext/>
        <w:numPr>
          <w:ilvl w:val="1"/>
          <w:numId w:val="153"/>
        </w:numPr>
        <w:spacing w:before="400" w:after="240"/>
        <w:outlineLvl w:val="1"/>
        <w:rPr>
          <w:del w:id="17808" w:author="Huy Duc. Nguyen" w:date="2017-08-29T13:09:00Z"/>
          <w:lang w:eastAsia="ja-JP"/>
        </w:rPr>
        <w:pPrChange w:id="17809" w:author="Huy Duc. Nguyen" w:date="2017-08-29T13:09:00Z">
          <w:pPr>
            <w:pStyle w:val="ListParagraph"/>
            <w:numPr>
              <w:numId w:val="252"/>
            </w:numPr>
            <w:ind w:left="360" w:hanging="360"/>
          </w:pPr>
        </w:pPrChange>
      </w:pPr>
      <w:del w:id="17810" w:author="Huy Duc. Nguyen" w:date="2017-08-29T13:09:00Z">
        <w:r w:rsidDel="00A81686">
          <w:rPr>
            <w:rFonts w:hint="eastAsia"/>
            <w:lang w:eastAsia="ja-JP"/>
          </w:rPr>
          <w:delText xml:space="preserve">Select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 from menu bar</w:delText>
        </w:r>
      </w:del>
    </w:p>
    <w:p w:rsidR="002A52C8" w:rsidDel="00A81686" w:rsidRDefault="002A52C8">
      <w:pPr>
        <w:keepNext/>
        <w:numPr>
          <w:ilvl w:val="1"/>
          <w:numId w:val="153"/>
        </w:numPr>
        <w:spacing w:before="400" w:after="240"/>
        <w:outlineLvl w:val="1"/>
        <w:rPr>
          <w:del w:id="17811" w:author="Huy Duc. Nguyen" w:date="2017-08-29T13:09:00Z"/>
          <w:lang w:eastAsia="ja-JP"/>
        </w:rPr>
        <w:pPrChange w:id="17812" w:author="Huy Duc. Nguyen" w:date="2017-08-29T13:09:00Z">
          <w:pPr/>
        </w:pPrChange>
      </w:pPr>
    </w:p>
    <w:p w:rsidR="002A52C8" w:rsidDel="00A81686" w:rsidRDefault="002A52C8">
      <w:pPr>
        <w:keepNext/>
        <w:numPr>
          <w:ilvl w:val="1"/>
          <w:numId w:val="153"/>
        </w:numPr>
        <w:spacing w:before="400" w:after="240"/>
        <w:jc w:val="center"/>
        <w:outlineLvl w:val="1"/>
        <w:rPr>
          <w:del w:id="17813" w:author="Huy Duc. Nguyen" w:date="2017-08-29T13:09:00Z"/>
          <w:lang w:eastAsia="ja-JP"/>
        </w:rPr>
        <w:pPrChange w:id="17814" w:author="Huy Duc. Nguyen" w:date="2017-08-29T13:09:00Z">
          <w:pPr>
            <w:jc w:val="center"/>
          </w:pPr>
        </w:pPrChange>
      </w:pPr>
      <w:del w:id="17815" w:author="Huy Duc. Nguyen" w:date="2017-08-29T13:09:00Z">
        <w:r w:rsidDel="00A81686">
          <w:rPr>
            <w:noProof/>
            <w:lang w:val="en-US"/>
          </w:rPr>
          <mc:AlternateContent>
            <mc:Choice Requires="wps">
              <w:drawing>
                <wp:anchor distT="0" distB="0" distL="114300" distR="114300" simplePos="0" relativeHeight="251651584" behindDoc="0" locked="0" layoutInCell="1" allowOverlap="1" wp14:anchorId="38F8F5C7" wp14:editId="41F9A21E">
                  <wp:simplePos x="0" y="0"/>
                  <wp:positionH relativeFrom="column">
                    <wp:posOffset>847725</wp:posOffset>
                  </wp:positionH>
                  <wp:positionV relativeFrom="paragraph">
                    <wp:posOffset>297180</wp:posOffset>
                  </wp:positionV>
                  <wp:extent cx="731520" cy="173355"/>
                  <wp:effectExtent l="0" t="0" r="11430" b="17145"/>
                  <wp:wrapNone/>
                  <wp:docPr id="58" name="正方形/長方形 58"/>
                  <wp:cNvGraphicFramePr/>
                  <a:graphic xmlns:a="http://schemas.openxmlformats.org/drawingml/2006/main">
                    <a:graphicData uri="http://schemas.microsoft.com/office/word/2010/wordprocessingShape">
                      <wps:wsp>
                        <wps:cNvSpPr/>
                        <wps:spPr>
                          <a:xfrm>
                            <a:off x="0" y="0"/>
                            <a:ext cx="73152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B1D06" id="正方形/長方形 58" o:spid="_x0000_s1026" style="position:absolute;margin-left:66.75pt;margin-top:23.4pt;width:57.6pt;height:13.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" filled="f" strokecolor="#c0504d [3205]" strokeweight="2pt"/>
              </w:pict>
            </mc:Fallback>
          </mc:AlternateContent>
        </w:r>
        <w:r w:rsidDel="00A81686">
          <w:rPr>
            <w:noProof/>
            <w:lang w:val="en-US"/>
          </w:rPr>
          <w:drawing>
            <wp:inline distT="0" distB="0" distL="0" distR="0" wp14:anchorId="7B9EC8A3" wp14:editId="15841F76">
              <wp:extent cx="5400040" cy="2887521"/>
              <wp:effectExtent l="0" t="0" r="0" b="825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2887521"/>
                      </a:xfrm>
                      <a:prstGeom prst="rect">
                        <a:avLst/>
                      </a:prstGeom>
                      <a:noFill/>
                      <a:ln>
                        <a:noFill/>
                      </a:ln>
                    </pic:spPr>
                  </pic:pic>
                </a:graphicData>
              </a:graphic>
            </wp:inline>
          </w:drawing>
        </w:r>
      </w:del>
    </w:p>
    <w:p w:rsidR="002A52C8" w:rsidRPr="00775E6D" w:rsidDel="00A81686" w:rsidRDefault="002A52C8">
      <w:pPr>
        <w:keepNext/>
        <w:numPr>
          <w:ilvl w:val="1"/>
          <w:numId w:val="153"/>
        </w:numPr>
        <w:spacing w:before="400" w:after="240"/>
        <w:jc w:val="center"/>
        <w:outlineLvl w:val="1"/>
        <w:rPr>
          <w:del w:id="17816" w:author="Huy Duc. Nguyen" w:date="2017-08-29T13:09:00Z"/>
          <w:lang w:eastAsia="ja-JP"/>
        </w:rPr>
        <w:pPrChange w:id="17817" w:author="Huy Duc. Nguyen" w:date="2017-08-29T13:09:00Z">
          <w:pPr>
            <w:jc w:val="center"/>
          </w:pPr>
        </w:pPrChange>
      </w:pPr>
      <w:del w:id="17818" w:author="Huy Duc. Nguyen" w:date="2017-08-29T13:09:00Z">
        <w:r w:rsidDel="00A81686">
          <w:rPr>
            <w:lang w:eastAsia="ja-JP"/>
          </w:rPr>
          <w:delText xml:space="preserve">Figure </w:delText>
        </w:r>
        <w:r w:rsidDel="00A81686">
          <w:rPr>
            <w:rFonts w:hint="eastAsia"/>
            <w:lang w:eastAsia="ja-JP"/>
          </w:rPr>
          <w:delText>A</w:delText>
        </w:r>
      </w:del>
      <w:ins w:id="17819" w:author="Kazuhiro Takagi" w:date="2017-03-14T20:16:00Z">
        <w:del w:id="17820" w:author="Huy Duc. Nguyen" w:date="2017-08-29T13:09:00Z">
          <w:r w:rsidR="002519E7" w:rsidDel="00A81686">
            <w:rPr>
              <w:lang w:eastAsia="ja-JP"/>
            </w:rPr>
            <w:delText>B</w:delText>
          </w:r>
        </w:del>
      </w:ins>
      <w:del w:id="17821" w:author="Huy Duc. Nguyen" w:date="2017-08-29T13:09:00Z">
        <w:r w:rsidDel="00A81686">
          <w:rPr>
            <w:lang w:eastAsia="ja-JP"/>
          </w:rPr>
          <w:noBreakHyphen/>
        </w:r>
        <w:r w:rsidDel="00A81686">
          <w:rPr>
            <w:rFonts w:hint="eastAsia"/>
            <w:lang w:eastAsia="ja-JP"/>
          </w:rPr>
          <w:delText xml:space="preserve">1: Selects  [Components] </w:delText>
        </w:r>
        <w:r w:rsidDel="00A81686">
          <w:rPr>
            <w:lang w:eastAsia="ja-JP"/>
          </w:rPr>
          <w:delText>–</w:delText>
        </w:r>
        <w:r w:rsidDel="00A81686">
          <w:rPr>
            <w:rFonts w:hint="eastAsia"/>
            <w:lang w:eastAsia="ja-JP"/>
          </w:rPr>
          <w:delText xml:space="preserve"> [Open Debugger</w:delText>
        </w:r>
        <w:r w:rsidDel="00A81686">
          <w:rPr>
            <w:lang w:eastAsia="ja-JP"/>
          </w:rPr>
          <w:delText>…</w:delText>
        </w:r>
        <w:r w:rsidDel="00A81686">
          <w:rPr>
            <w:rFonts w:hint="eastAsia"/>
            <w:lang w:eastAsia="ja-JP"/>
          </w:rPr>
          <w:delText>]</w:delText>
        </w:r>
      </w:del>
    </w:p>
    <w:p w:rsidR="002A52C8" w:rsidRPr="002519E7" w:rsidDel="00A81686" w:rsidRDefault="002A52C8">
      <w:pPr>
        <w:keepNext/>
        <w:numPr>
          <w:ilvl w:val="1"/>
          <w:numId w:val="153"/>
        </w:numPr>
        <w:spacing w:before="400" w:after="240"/>
        <w:outlineLvl w:val="1"/>
        <w:rPr>
          <w:del w:id="17822" w:author="Huy Duc. Nguyen" w:date="2017-08-29T13:09:00Z"/>
          <w:lang w:eastAsia="ja-JP"/>
        </w:rPr>
        <w:pPrChange w:id="17823" w:author="Huy Duc. Nguyen" w:date="2017-08-29T13:09:00Z">
          <w:pPr/>
        </w:pPrChange>
      </w:pPr>
    </w:p>
    <w:p w:rsidR="002A52C8" w:rsidRPr="000C026B" w:rsidDel="00A81686" w:rsidRDefault="002A52C8">
      <w:pPr>
        <w:keepNext/>
        <w:numPr>
          <w:ilvl w:val="1"/>
          <w:numId w:val="153"/>
        </w:numPr>
        <w:spacing w:before="400" w:after="240"/>
        <w:outlineLvl w:val="1"/>
        <w:rPr>
          <w:del w:id="17824" w:author="Huy Duc. Nguyen" w:date="2017-08-29T13:09:00Z"/>
          <w:lang w:eastAsia="ja-JP"/>
        </w:rPr>
        <w:pPrChange w:id="17825" w:author="Huy Duc. Nguyen" w:date="2017-08-29T13:09:00Z">
          <w:pPr/>
        </w:pPrChange>
      </w:pPr>
      <w:del w:id="17826" w:author="Huy Duc. Nguyen" w:date="2017-08-29T13:09:00Z">
        <w:r w:rsidDel="00A81686">
          <w:rPr>
            <w:rFonts w:hint="eastAsia"/>
            <w:lang w:eastAsia="ja-JP"/>
          </w:rPr>
          <w:delText xml:space="preserve">     The following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 appears.</w:delText>
        </w:r>
      </w:del>
    </w:p>
    <w:p w:rsidR="002A52C8" w:rsidDel="00A81686" w:rsidRDefault="002A52C8">
      <w:pPr>
        <w:pStyle w:val="ListParagraph"/>
        <w:keepNext/>
        <w:numPr>
          <w:ilvl w:val="1"/>
          <w:numId w:val="153"/>
        </w:numPr>
        <w:spacing w:before="400" w:after="240"/>
        <w:outlineLvl w:val="1"/>
        <w:rPr>
          <w:del w:id="17827" w:author="Huy Duc. Nguyen" w:date="2017-08-29T13:09:00Z"/>
          <w:lang w:eastAsia="ja-JP"/>
        </w:rPr>
        <w:pPrChange w:id="17828" w:author="Huy Duc. Nguyen" w:date="2017-08-29T13:09:00Z">
          <w:pPr>
            <w:pStyle w:val="ListParagraph"/>
            <w:ind w:left="360"/>
          </w:pPr>
        </w:pPrChange>
      </w:pPr>
    </w:p>
    <w:p w:rsidR="002A52C8" w:rsidRPr="00A757F1" w:rsidDel="00A81686" w:rsidRDefault="002A52C8">
      <w:pPr>
        <w:pStyle w:val="ListParagraph"/>
        <w:keepNext/>
        <w:numPr>
          <w:ilvl w:val="1"/>
          <w:numId w:val="153"/>
        </w:numPr>
        <w:spacing w:before="400" w:after="240"/>
        <w:jc w:val="center"/>
        <w:outlineLvl w:val="1"/>
        <w:rPr>
          <w:del w:id="17829" w:author="Huy Duc. Nguyen" w:date="2017-08-29T13:09:00Z"/>
          <w:lang w:val="en-US" w:eastAsia="ja-JP"/>
        </w:rPr>
        <w:pPrChange w:id="17830" w:author="Huy Duc. Nguyen" w:date="2017-08-29T13:09:00Z">
          <w:pPr>
            <w:pStyle w:val="ListParagraph"/>
            <w:ind w:left="360"/>
            <w:jc w:val="center"/>
          </w:pPr>
        </w:pPrChange>
      </w:pPr>
      <w:del w:id="17831" w:author="Huy Duc. Nguyen" w:date="2017-08-29T13:09:00Z">
        <w:r w:rsidDel="00A81686">
          <w:rPr>
            <w:noProof/>
            <w:lang w:val="en-US"/>
          </w:rPr>
          <w:drawing>
            <wp:inline distT="0" distB="0" distL="0" distR="0" wp14:anchorId="164769A5" wp14:editId="4CAC98B6">
              <wp:extent cx="5400040" cy="3204097"/>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3204097"/>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832" w:author="Huy Duc. Nguyen" w:date="2017-08-29T13:09:00Z"/>
          <w:lang w:eastAsia="ja-JP"/>
        </w:rPr>
        <w:pPrChange w:id="17833" w:author="Huy Duc. Nguyen" w:date="2017-08-29T13:09:00Z">
          <w:pPr>
            <w:jc w:val="center"/>
          </w:pPr>
        </w:pPrChange>
      </w:pPr>
      <w:del w:id="17834" w:author="Huy Duc. Nguyen" w:date="2017-08-29T13:09:00Z">
        <w:r w:rsidDel="00A81686">
          <w:rPr>
            <w:lang w:eastAsia="ja-JP"/>
          </w:rPr>
          <w:delText xml:space="preserve">Figure </w:delText>
        </w:r>
        <w:r w:rsidDel="00A81686">
          <w:rPr>
            <w:rFonts w:hint="eastAsia"/>
            <w:lang w:eastAsia="ja-JP"/>
          </w:rPr>
          <w:delText>A</w:delText>
        </w:r>
      </w:del>
      <w:ins w:id="17835" w:author="Kazuhiro Takagi" w:date="2017-03-14T20:16:00Z">
        <w:del w:id="17836" w:author="Huy Duc. Nguyen" w:date="2017-08-29T13:09:00Z">
          <w:r w:rsidR="002519E7" w:rsidDel="00A81686">
            <w:rPr>
              <w:lang w:eastAsia="ja-JP"/>
            </w:rPr>
            <w:delText>B</w:delText>
          </w:r>
        </w:del>
      </w:ins>
      <w:del w:id="17837" w:author="Huy Duc. Nguyen" w:date="2017-08-29T13:09:00Z">
        <w:r w:rsidDel="00A81686">
          <w:rPr>
            <w:lang w:eastAsia="ja-JP"/>
          </w:rPr>
          <w:noBreakHyphen/>
        </w:r>
        <w:r w:rsidDel="00A81686">
          <w:rPr>
            <w:rFonts w:hint="eastAsia"/>
            <w:lang w:eastAsia="ja-JP"/>
          </w:rPr>
          <w:delText xml:space="preserve">2: </w:delText>
        </w:r>
        <w:r w:rsidDel="00A81686">
          <w:rPr>
            <w:lang w:eastAsia="ja-JP"/>
          </w:rPr>
          <w:delText>“</w:delText>
        </w:r>
        <w:r w:rsidDel="00A81686">
          <w:rPr>
            <w:rFonts w:hint="eastAsia"/>
            <w:lang w:eastAsia="ja-JP"/>
          </w:rPr>
          <w:delText>Choose a program to debug</w:delText>
        </w:r>
        <w:r w:rsidDel="00A81686">
          <w:rPr>
            <w:lang w:eastAsia="ja-JP"/>
          </w:rPr>
          <w:delText>”</w:delText>
        </w:r>
        <w:r w:rsidDel="00A81686">
          <w:rPr>
            <w:rFonts w:hint="eastAsia"/>
            <w:lang w:eastAsia="ja-JP"/>
          </w:rPr>
          <w:delText xml:space="preserve"> window</w:delText>
        </w:r>
      </w:del>
    </w:p>
    <w:p w:rsidR="002A52C8" w:rsidRPr="002519E7" w:rsidDel="00A81686" w:rsidRDefault="002A52C8">
      <w:pPr>
        <w:pStyle w:val="ListParagraph"/>
        <w:keepNext/>
        <w:numPr>
          <w:ilvl w:val="1"/>
          <w:numId w:val="153"/>
        </w:numPr>
        <w:spacing w:before="400" w:after="240"/>
        <w:outlineLvl w:val="1"/>
        <w:rPr>
          <w:del w:id="17838" w:author="Huy Duc. Nguyen" w:date="2017-08-29T13:09:00Z"/>
          <w:lang w:eastAsia="ja-JP"/>
        </w:rPr>
        <w:pPrChange w:id="17839" w:author="Huy Duc. Nguyen" w:date="2017-08-29T13:09:00Z">
          <w:pPr>
            <w:pStyle w:val="ListParagraph"/>
            <w:ind w:left="360"/>
          </w:pPr>
        </w:pPrChange>
      </w:pPr>
    </w:p>
    <w:p w:rsidR="002A52C8" w:rsidRPr="00372EA1" w:rsidDel="00A81686" w:rsidRDefault="002A52C8">
      <w:pPr>
        <w:pStyle w:val="ListParagraph"/>
        <w:keepNext/>
        <w:numPr>
          <w:ilvl w:val="1"/>
          <w:numId w:val="153"/>
        </w:numPr>
        <w:spacing w:before="400" w:after="240"/>
        <w:outlineLvl w:val="1"/>
        <w:rPr>
          <w:del w:id="17840" w:author="Huy Duc. Nguyen" w:date="2017-08-29T13:09:00Z"/>
          <w:lang w:eastAsia="ja-JP"/>
        </w:rPr>
        <w:pPrChange w:id="17841" w:author="Huy Duc. Nguyen" w:date="2017-08-29T13:09:00Z">
          <w:pPr>
            <w:pStyle w:val="ListParagraph"/>
            <w:ind w:left="360"/>
          </w:pPr>
        </w:pPrChange>
      </w:pPr>
    </w:p>
    <w:p w:rsidR="002A52C8" w:rsidRPr="00775E6D" w:rsidDel="00A81686" w:rsidRDefault="002A52C8">
      <w:pPr>
        <w:pStyle w:val="ListParagraph"/>
        <w:keepNext/>
        <w:numPr>
          <w:ilvl w:val="1"/>
          <w:numId w:val="153"/>
        </w:numPr>
        <w:spacing w:before="400" w:after="240"/>
        <w:outlineLvl w:val="1"/>
        <w:rPr>
          <w:del w:id="17842" w:author="Huy Duc. Nguyen" w:date="2017-08-29T13:09:00Z"/>
          <w:lang w:eastAsia="ja-JP"/>
        </w:rPr>
        <w:pPrChange w:id="17843" w:author="Huy Duc. Nguyen" w:date="2017-08-29T13:09:00Z">
          <w:pPr>
            <w:pStyle w:val="ListParagraph"/>
            <w:ind w:left="360"/>
          </w:pPr>
        </w:pPrChange>
      </w:pPr>
    </w:p>
    <w:p w:rsidR="002A52C8" w:rsidDel="00A81686" w:rsidRDefault="002A52C8">
      <w:pPr>
        <w:pStyle w:val="ListParagraph"/>
        <w:keepNext/>
        <w:numPr>
          <w:ilvl w:val="1"/>
          <w:numId w:val="153"/>
        </w:numPr>
        <w:spacing w:before="400" w:after="240"/>
        <w:outlineLvl w:val="1"/>
        <w:rPr>
          <w:del w:id="17844" w:author="Huy Duc. Nguyen" w:date="2017-08-29T13:09:00Z"/>
          <w:lang w:eastAsia="ja-JP"/>
        </w:rPr>
        <w:pPrChange w:id="17845" w:author="Huy Duc. Nguyen" w:date="2017-08-29T13:09:00Z">
          <w:pPr>
            <w:pStyle w:val="ListParagraph"/>
            <w:numPr>
              <w:numId w:val="252"/>
            </w:numPr>
            <w:ind w:left="360" w:hanging="360"/>
          </w:pPr>
        </w:pPrChange>
      </w:pPr>
      <w:del w:id="17846" w:author="Huy Duc. Nguyen" w:date="2017-08-29T13:09:00Z">
        <w:r w:rsidDel="00A81686">
          <w:rPr>
            <w:rFonts w:hint="eastAsia"/>
            <w:lang w:eastAsia="ja-JP"/>
          </w:rPr>
          <w:delText>Select the appropriate monolith file and press [Debug] button</w:delText>
        </w:r>
      </w:del>
    </w:p>
    <w:p w:rsidR="002A52C8" w:rsidDel="00A81686" w:rsidRDefault="002A52C8">
      <w:pPr>
        <w:pStyle w:val="ListParagraph"/>
        <w:keepNext/>
        <w:numPr>
          <w:ilvl w:val="1"/>
          <w:numId w:val="153"/>
        </w:numPr>
        <w:spacing w:before="400" w:after="240"/>
        <w:jc w:val="center"/>
        <w:outlineLvl w:val="1"/>
        <w:rPr>
          <w:del w:id="17847" w:author="Huy Duc. Nguyen" w:date="2017-08-29T13:09:00Z"/>
          <w:lang w:eastAsia="ja-JP"/>
        </w:rPr>
        <w:pPrChange w:id="17848" w:author="Huy Duc. Nguyen" w:date="2017-08-29T13:09:00Z">
          <w:pPr>
            <w:pStyle w:val="ListParagraph"/>
            <w:ind w:left="360"/>
            <w:jc w:val="center"/>
          </w:pPr>
        </w:pPrChange>
      </w:pPr>
      <w:del w:id="17849" w:author="Huy Duc. Nguyen" w:date="2017-08-29T13:09:00Z">
        <w:r w:rsidDel="00A81686">
          <w:rPr>
            <w:noProof/>
            <w:lang w:val="en-US"/>
          </w:rPr>
          <mc:AlternateContent>
            <mc:Choice Requires="wps">
              <w:drawing>
                <wp:anchor distT="0" distB="0" distL="114300" distR="114300" simplePos="0" relativeHeight="251653632" behindDoc="0" locked="0" layoutInCell="1" allowOverlap="1" wp14:anchorId="5E40D676" wp14:editId="78705696">
                  <wp:simplePos x="0" y="0"/>
                  <wp:positionH relativeFrom="column">
                    <wp:posOffset>1574165</wp:posOffset>
                  </wp:positionH>
                  <wp:positionV relativeFrom="paragraph">
                    <wp:posOffset>2136775</wp:posOffset>
                  </wp:positionV>
                  <wp:extent cx="4114800" cy="173355"/>
                  <wp:effectExtent l="0" t="0" r="19050" b="17145"/>
                  <wp:wrapNone/>
                  <wp:docPr id="60" name="正方形/長方形 60"/>
                  <wp:cNvGraphicFramePr/>
                  <a:graphic xmlns:a="http://schemas.openxmlformats.org/drawingml/2006/main">
                    <a:graphicData uri="http://schemas.microsoft.com/office/word/2010/wordprocessingShape">
                      <wps:wsp>
                        <wps:cNvSpPr/>
                        <wps:spPr>
                          <a:xfrm>
                            <a:off x="0" y="0"/>
                            <a:ext cx="411480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02A9" id="正方形/長方形 60" o:spid="_x0000_s1026" style="position:absolute;margin-left:123.95pt;margin-top:168.25pt;width:324pt;height:1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" filled="f" strokecolor="#c0504d [3205]" strokeweight="2pt"/>
              </w:pict>
            </mc:Fallback>
          </mc:AlternateContent>
        </w:r>
        <w:r w:rsidDel="00A81686">
          <w:rPr>
            <w:noProof/>
            <w:lang w:val="en-US"/>
          </w:rPr>
          <mc:AlternateContent>
            <mc:Choice Requires="wps">
              <w:drawing>
                <wp:anchor distT="0" distB="0" distL="114300" distR="114300" simplePos="0" relativeHeight="251658752" behindDoc="0" locked="0" layoutInCell="1" allowOverlap="1" wp14:anchorId="668A62CE" wp14:editId="65FD701F">
                  <wp:simplePos x="0" y="0"/>
                  <wp:positionH relativeFrom="column">
                    <wp:posOffset>4829926</wp:posOffset>
                  </wp:positionH>
                  <wp:positionV relativeFrom="paragraph">
                    <wp:posOffset>2705100</wp:posOffset>
                  </wp:positionV>
                  <wp:extent cx="969818" cy="173355"/>
                  <wp:effectExtent l="0" t="0" r="20955" b="17145"/>
                  <wp:wrapNone/>
                  <wp:docPr id="61" name="正方形/長方形 61"/>
                  <wp:cNvGraphicFramePr/>
                  <a:graphic xmlns:a="http://schemas.openxmlformats.org/drawingml/2006/main">
                    <a:graphicData uri="http://schemas.microsoft.com/office/word/2010/wordprocessingShape">
                      <wps:wsp>
                        <wps:cNvSpPr/>
                        <wps:spPr>
                          <a:xfrm>
                            <a:off x="0" y="0"/>
                            <a:ext cx="969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3CE9B" id="正方形/長方形 61" o:spid="_x0000_s1026" style="position:absolute;margin-left:380.3pt;margin-top:213pt;width:76.35pt;height:13.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" filled="f" strokecolor="#c0504d [3205]" strokeweight="2pt"/>
              </w:pict>
            </mc:Fallback>
          </mc:AlternateContent>
        </w:r>
        <w:r w:rsidDel="00A81686">
          <w:rPr>
            <w:noProof/>
            <w:lang w:val="en-US"/>
          </w:rPr>
          <w:drawing>
            <wp:inline distT="0" distB="0" distL="0" distR="0" wp14:anchorId="49EFBEBC" wp14:editId="0D7520AB">
              <wp:extent cx="5400040" cy="320409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204097"/>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850" w:author="Huy Duc. Nguyen" w:date="2017-08-29T13:09:00Z"/>
          <w:lang w:eastAsia="ja-JP"/>
        </w:rPr>
        <w:pPrChange w:id="17851" w:author="Huy Duc. Nguyen" w:date="2017-08-29T13:09:00Z">
          <w:pPr>
            <w:jc w:val="center"/>
          </w:pPr>
        </w:pPrChange>
      </w:pPr>
      <w:del w:id="17852" w:author="Huy Duc. Nguyen" w:date="2017-08-29T13:09:00Z">
        <w:r w:rsidDel="00A81686">
          <w:rPr>
            <w:lang w:eastAsia="ja-JP"/>
          </w:rPr>
          <w:delText xml:space="preserve">Figure </w:delText>
        </w:r>
        <w:r w:rsidDel="00A81686">
          <w:rPr>
            <w:rFonts w:hint="eastAsia"/>
            <w:lang w:eastAsia="ja-JP"/>
          </w:rPr>
          <w:delText>A</w:delText>
        </w:r>
      </w:del>
      <w:ins w:id="17853" w:author="Kazuhiro Takagi" w:date="2017-03-14T20:17:00Z">
        <w:del w:id="17854" w:author="Huy Duc. Nguyen" w:date="2017-08-29T13:09:00Z">
          <w:r w:rsidR="002519E7" w:rsidDel="00A81686">
            <w:rPr>
              <w:lang w:eastAsia="ja-JP"/>
            </w:rPr>
            <w:delText>B</w:delText>
          </w:r>
        </w:del>
      </w:ins>
      <w:del w:id="17855" w:author="Huy Duc. Nguyen" w:date="2017-08-29T13:09:00Z">
        <w:r w:rsidDel="00A81686">
          <w:rPr>
            <w:lang w:eastAsia="ja-JP"/>
          </w:rPr>
          <w:noBreakHyphen/>
        </w:r>
        <w:r w:rsidDel="00A81686">
          <w:rPr>
            <w:rFonts w:hint="eastAsia"/>
            <w:lang w:eastAsia="ja-JP"/>
          </w:rPr>
          <w:delText>3: Select the appropriate monolith file</w:delText>
        </w:r>
      </w:del>
    </w:p>
    <w:p w:rsidR="002A52C8" w:rsidRPr="002519E7" w:rsidDel="00A81686" w:rsidRDefault="002A52C8">
      <w:pPr>
        <w:keepNext/>
        <w:numPr>
          <w:ilvl w:val="1"/>
          <w:numId w:val="153"/>
        </w:numPr>
        <w:spacing w:before="400" w:after="240"/>
        <w:outlineLvl w:val="1"/>
        <w:rPr>
          <w:del w:id="17856" w:author="Huy Duc. Nguyen" w:date="2017-08-29T13:09:00Z"/>
          <w:lang w:eastAsia="ja-JP"/>
        </w:rPr>
        <w:pPrChange w:id="17857" w:author="Huy Duc. Nguyen" w:date="2017-08-29T13:09:00Z">
          <w:pPr/>
        </w:pPrChange>
      </w:pPr>
    </w:p>
    <w:p w:rsidR="002A52C8" w:rsidDel="00A81686" w:rsidRDefault="002A52C8">
      <w:pPr>
        <w:keepNext/>
        <w:numPr>
          <w:ilvl w:val="1"/>
          <w:numId w:val="153"/>
        </w:numPr>
        <w:spacing w:before="400" w:after="240"/>
        <w:ind w:firstLineChars="150" w:firstLine="360"/>
        <w:outlineLvl w:val="1"/>
        <w:rPr>
          <w:del w:id="17858" w:author="Huy Duc. Nguyen" w:date="2017-08-29T13:09:00Z"/>
          <w:lang w:eastAsia="ja-JP"/>
        </w:rPr>
        <w:pPrChange w:id="17859" w:author="Huy Duc. Nguyen" w:date="2017-08-29T13:09:00Z">
          <w:pPr>
            <w:ind w:firstLineChars="150" w:firstLine="360"/>
          </w:pPr>
        </w:pPrChange>
      </w:pPr>
      <w:del w:id="17860" w:author="Huy Duc. Nguyen" w:date="2017-08-29T13:09:00Z">
        <w:r w:rsidDel="00A81686">
          <w:rPr>
            <w:rFonts w:hint="eastAsia"/>
            <w:lang w:eastAsia="ja-JP"/>
          </w:rPr>
          <w:delText>Please select Type1_mono, Type3_mono or Type4_mono.</w:delText>
        </w:r>
      </w:del>
    </w:p>
    <w:p w:rsidR="002A52C8" w:rsidRPr="00194CEA" w:rsidDel="00A81686" w:rsidRDefault="002A52C8">
      <w:pPr>
        <w:keepNext/>
        <w:numPr>
          <w:ilvl w:val="1"/>
          <w:numId w:val="153"/>
        </w:numPr>
        <w:spacing w:before="400" w:after="240"/>
        <w:ind w:firstLineChars="150" w:firstLine="360"/>
        <w:outlineLvl w:val="1"/>
        <w:rPr>
          <w:del w:id="17861" w:author="Huy Duc. Nguyen" w:date="2017-08-29T13:09:00Z"/>
          <w:lang w:eastAsia="ja-JP"/>
        </w:rPr>
        <w:pPrChange w:id="17862" w:author="Huy Duc. Nguyen" w:date="2017-08-29T13:09:00Z">
          <w:pPr>
            <w:ind w:firstLineChars="150" w:firstLine="360"/>
          </w:pPr>
        </w:pPrChange>
      </w:pPr>
      <w:del w:id="17863" w:author="Huy Duc. Nguyen" w:date="2017-08-29T13:09:00Z">
        <w:r w:rsidDel="00A81686">
          <w:rPr>
            <w:rFonts w:hint="eastAsia"/>
            <w:lang w:eastAsia="ja-JP"/>
          </w:rPr>
          <w:delText>The following debug window appears.</w:delText>
        </w:r>
      </w:del>
    </w:p>
    <w:p w:rsidR="002A52C8" w:rsidDel="00A81686" w:rsidRDefault="002A52C8">
      <w:pPr>
        <w:pStyle w:val="ListParagraph"/>
        <w:keepNext/>
        <w:numPr>
          <w:ilvl w:val="1"/>
          <w:numId w:val="153"/>
        </w:numPr>
        <w:spacing w:before="400" w:after="240"/>
        <w:jc w:val="center"/>
        <w:outlineLvl w:val="1"/>
        <w:rPr>
          <w:del w:id="17864" w:author="Huy Duc. Nguyen" w:date="2017-08-29T13:09:00Z"/>
          <w:lang w:eastAsia="ja-JP"/>
        </w:rPr>
        <w:pPrChange w:id="17865" w:author="Huy Duc. Nguyen" w:date="2017-08-29T13:09:00Z">
          <w:pPr>
            <w:pStyle w:val="ListParagraph"/>
            <w:ind w:left="360"/>
            <w:jc w:val="center"/>
          </w:pPr>
        </w:pPrChange>
      </w:pPr>
      <w:del w:id="17866" w:author="Huy Duc. Nguyen" w:date="2017-08-29T13:09:00Z">
        <w:r w:rsidDel="00A81686">
          <w:rPr>
            <w:noProof/>
            <w:lang w:val="en-US"/>
          </w:rPr>
          <w:drawing>
            <wp:inline distT="0" distB="0" distL="0" distR="0" wp14:anchorId="2795079B" wp14:editId="1B519C61">
              <wp:extent cx="5342182" cy="4017818"/>
              <wp:effectExtent l="0" t="0" r="0" b="190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5103" cy="4020015"/>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867" w:author="Huy Duc. Nguyen" w:date="2017-08-29T13:09:00Z"/>
          <w:lang w:eastAsia="ja-JP"/>
        </w:rPr>
        <w:pPrChange w:id="17868" w:author="Huy Duc. Nguyen" w:date="2017-08-29T13:09:00Z">
          <w:pPr>
            <w:jc w:val="center"/>
          </w:pPr>
        </w:pPrChange>
      </w:pPr>
      <w:del w:id="17869" w:author="Huy Duc. Nguyen" w:date="2017-08-29T13:09:00Z">
        <w:r w:rsidDel="00A81686">
          <w:rPr>
            <w:lang w:eastAsia="ja-JP"/>
          </w:rPr>
          <w:delText xml:space="preserve">Figure </w:delText>
        </w:r>
        <w:r w:rsidDel="00A81686">
          <w:rPr>
            <w:rFonts w:hint="eastAsia"/>
            <w:lang w:eastAsia="ja-JP"/>
          </w:rPr>
          <w:delText>A</w:delText>
        </w:r>
      </w:del>
      <w:ins w:id="17870" w:author="Kazuhiro Takagi" w:date="2017-03-14T20:17:00Z">
        <w:del w:id="17871" w:author="Huy Duc. Nguyen" w:date="2017-08-29T13:09:00Z">
          <w:r w:rsidR="002519E7" w:rsidDel="00A81686">
            <w:rPr>
              <w:lang w:eastAsia="ja-JP"/>
            </w:rPr>
            <w:delText>B</w:delText>
          </w:r>
        </w:del>
      </w:ins>
      <w:del w:id="17872" w:author="Huy Duc. Nguyen" w:date="2017-08-29T13:09:00Z">
        <w:r w:rsidDel="00A81686">
          <w:rPr>
            <w:lang w:eastAsia="ja-JP"/>
          </w:rPr>
          <w:noBreakHyphen/>
        </w:r>
        <w:r w:rsidDel="00A81686">
          <w:rPr>
            <w:rFonts w:hint="eastAsia"/>
            <w:lang w:eastAsia="ja-JP"/>
          </w:rPr>
          <w:delText>4: Debug window</w:delText>
        </w:r>
      </w:del>
    </w:p>
    <w:p w:rsidR="002A52C8" w:rsidRPr="00C31778" w:rsidDel="00A81686" w:rsidRDefault="002A52C8">
      <w:pPr>
        <w:keepNext/>
        <w:numPr>
          <w:ilvl w:val="1"/>
          <w:numId w:val="153"/>
        </w:numPr>
        <w:spacing w:before="400" w:after="240"/>
        <w:outlineLvl w:val="1"/>
        <w:rPr>
          <w:del w:id="17873" w:author="Huy Duc. Nguyen" w:date="2017-08-29T13:09:00Z"/>
          <w:lang w:eastAsia="ja-JP"/>
        </w:rPr>
        <w:pPrChange w:id="17874" w:author="Huy Duc. Nguyen" w:date="2017-08-29T13:09:00Z">
          <w:pPr/>
        </w:pPrChange>
      </w:pPr>
    </w:p>
    <w:p w:rsidR="002A52C8" w:rsidDel="00A81686" w:rsidRDefault="002A52C8">
      <w:pPr>
        <w:keepNext/>
        <w:numPr>
          <w:ilvl w:val="1"/>
          <w:numId w:val="153"/>
        </w:numPr>
        <w:spacing w:before="400" w:after="240"/>
        <w:outlineLvl w:val="1"/>
        <w:rPr>
          <w:del w:id="17875" w:author="Huy Duc. Nguyen" w:date="2017-08-29T13:09:00Z"/>
          <w:lang w:eastAsia="ja-JP"/>
        </w:rPr>
        <w:pPrChange w:id="17876" w:author="Huy Duc. Nguyen" w:date="2017-08-29T13:09:00Z">
          <w:pPr/>
        </w:pPrChange>
      </w:pPr>
      <w:del w:id="17877" w:author="Huy Duc. Nguyen" w:date="2017-08-29T13:09:00Z">
        <w:r w:rsidDel="00A81686">
          <w:rPr>
            <w:lang w:eastAsia="ja-JP"/>
          </w:rPr>
          <w:br w:type="page"/>
        </w:r>
      </w:del>
    </w:p>
    <w:p w:rsidR="002A52C8" w:rsidDel="00A81686" w:rsidRDefault="002A52C8">
      <w:pPr>
        <w:pStyle w:val="ListParagraph"/>
        <w:keepNext/>
        <w:numPr>
          <w:ilvl w:val="1"/>
          <w:numId w:val="153"/>
        </w:numPr>
        <w:spacing w:before="400" w:after="240"/>
        <w:outlineLvl w:val="1"/>
        <w:rPr>
          <w:del w:id="17878" w:author="Huy Duc. Nguyen" w:date="2017-08-29T13:09:00Z"/>
          <w:lang w:eastAsia="ja-JP"/>
        </w:rPr>
        <w:pPrChange w:id="17879" w:author="Huy Duc. Nguyen" w:date="2017-08-29T13:09:00Z">
          <w:pPr>
            <w:pStyle w:val="ListParagraph"/>
            <w:numPr>
              <w:numId w:val="252"/>
            </w:numPr>
            <w:ind w:left="360" w:hanging="360"/>
          </w:pPr>
        </w:pPrChange>
      </w:pPr>
      <w:del w:id="17880" w:author="Huy Duc. Nguyen" w:date="2017-08-29T13:09:00Z">
        <w:r w:rsidDel="00A81686">
          <w:rPr>
            <w:rFonts w:hint="eastAsia"/>
            <w:lang w:eastAsia="ja-JP"/>
          </w:rPr>
          <w:delText>Connect to a Target</w:delText>
        </w:r>
      </w:del>
    </w:p>
    <w:p w:rsidR="002A52C8" w:rsidDel="00A81686" w:rsidRDefault="002A52C8">
      <w:pPr>
        <w:pStyle w:val="ListParagraph"/>
        <w:keepNext/>
        <w:numPr>
          <w:ilvl w:val="1"/>
          <w:numId w:val="153"/>
        </w:numPr>
        <w:spacing w:before="400" w:after="240"/>
        <w:outlineLvl w:val="1"/>
        <w:rPr>
          <w:del w:id="17881" w:author="Huy Duc. Nguyen" w:date="2017-08-29T13:09:00Z"/>
          <w:lang w:eastAsia="ja-JP"/>
        </w:rPr>
        <w:pPrChange w:id="17882" w:author="Huy Duc. Nguyen" w:date="2017-08-29T13:09:00Z">
          <w:pPr>
            <w:pStyle w:val="ListParagraph"/>
            <w:ind w:left="360"/>
          </w:pPr>
        </w:pPrChange>
      </w:pPr>
      <w:del w:id="17883" w:author="Huy Duc. Nguyen" w:date="2017-08-29T13:09:00Z">
        <w:r w:rsidDel="00A81686">
          <w:rPr>
            <w:rFonts w:hint="eastAsia"/>
            <w:lang w:eastAsia="ja-JP"/>
          </w:rPr>
          <w:delText xml:space="preserve">Press the [F5] button, select </w:delText>
        </w:r>
        <w:r w:rsidDel="00A81686">
          <w:rPr>
            <w:lang w:eastAsia="ja-JP"/>
          </w:rPr>
          <w:delText>“</w:delText>
        </w:r>
        <w:r w:rsidRPr="005A682E" w:rsidDel="00A81686">
          <w:delText>Green Hills Probe Connection (mpserv) for Renesas R-Car H3/M3 on Salvator-X</w:delText>
        </w:r>
        <w:r w:rsidDel="00A81686">
          <w:rPr>
            <w:lang w:eastAsia="ja-JP"/>
          </w:rPr>
          <w:delText>”</w:delText>
        </w:r>
        <w:r w:rsidDel="00A81686">
          <w:rPr>
            <w:rFonts w:hint="eastAsia"/>
            <w:lang w:eastAsia="ja-JP"/>
          </w:rPr>
          <w:delText xml:space="preserve"> and then press the button </w:delText>
        </w:r>
        <w:r w:rsidDel="00A81686">
          <w:rPr>
            <w:lang w:eastAsia="ja-JP"/>
          </w:rPr>
          <w:delText>“</w:delText>
        </w:r>
        <w:r w:rsidDel="00A81686">
          <w:rPr>
            <w:rFonts w:hint="eastAsia"/>
          </w:rPr>
          <w:delText>Connect</w:delText>
        </w:r>
        <w:r w:rsidDel="00A81686">
          <w:rPr>
            <w:lang w:eastAsia="ja-JP"/>
          </w:rPr>
          <w:delText>”</w:delText>
        </w:r>
        <w:r w:rsidDel="00A81686">
          <w:rPr>
            <w:rFonts w:hint="eastAsia"/>
            <w:lang w:eastAsia="ja-JP"/>
          </w:rPr>
          <w:delText>.</w:delText>
        </w:r>
      </w:del>
    </w:p>
    <w:p w:rsidR="002A52C8" w:rsidRPr="00BC4734" w:rsidDel="00A81686" w:rsidRDefault="002A52C8">
      <w:pPr>
        <w:pStyle w:val="ListParagraph"/>
        <w:keepNext/>
        <w:numPr>
          <w:ilvl w:val="1"/>
          <w:numId w:val="153"/>
        </w:numPr>
        <w:spacing w:before="400" w:after="240"/>
        <w:outlineLvl w:val="1"/>
        <w:rPr>
          <w:del w:id="17884" w:author="Huy Duc. Nguyen" w:date="2017-08-29T13:09:00Z"/>
          <w:lang w:eastAsia="ja-JP"/>
        </w:rPr>
        <w:pPrChange w:id="17885" w:author="Huy Duc. Nguyen" w:date="2017-08-29T13:09:00Z">
          <w:pPr>
            <w:pStyle w:val="ListParagraph"/>
            <w:ind w:left="360"/>
          </w:pPr>
        </w:pPrChange>
      </w:pPr>
    </w:p>
    <w:p w:rsidR="002A52C8" w:rsidDel="00A81686" w:rsidRDefault="002A52C8">
      <w:pPr>
        <w:pStyle w:val="ListParagraph"/>
        <w:keepNext/>
        <w:numPr>
          <w:ilvl w:val="1"/>
          <w:numId w:val="153"/>
        </w:numPr>
        <w:spacing w:before="400" w:after="240"/>
        <w:jc w:val="center"/>
        <w:outlineLvl w:val="1"/>
        <w:rPr>
          <w:del w:id="17886" w:author="Huy Duc. Nguyen" w:date="2017-08-29T13:09:00Z"/>
          <w:lang w:eastAsia="ja-JP"/>
        </w:rPr>
        <w:pPrChange w:id="17887" w:author="Huy Duc. Nguyen" w:date="2017-08-29T13:09:00Z">
          <w:pPr>
            <w:pStyle w:val="ListParagraph"/>
            <w:ind w:left="360"/>
            <w:jc w:val="center"/>
          </w:pPr>
        </w:pPrChange>
      </w:pPr>
      <w:del w:id="17888" w:author="Huy Duc. Nguyen" w:date="2017-08-29T13:09:00Z">
        <w:r w:rsidDel="00A81686">
          <w:rPr>
            <w:noProof/>
            <w:lang w:val="en-US"/>
          </w:rPr>
          <mc:AlternateContent>
            <mc:Choice Requires="wps">
              <w:drawing>
                <wp:anchor distT="0" distB="0" distL="114300" distR="114300" simplePos="0" relativeHeight="251654656" behindDoc="0" locked="0" layoutInCell="1" allowOverlap="1" wp14:anchorId="46A094B0" wp14:editId="19750220">
                  <wp:simplePos x="0" y="0"/>
                  <wp:positionH relativeFrom="column">
                    <wp:posOffset>3908887</wp:posOffset>
                  </wp:positionH>
                  <wp:positionV relativeFrom="paragraph">
                    <wp:posOffset>1098665</wp:posOffset>
                  </wp:positionV>
                  <wp:extent cx="588818" cy="173355"/>
                  <wp:effectExtent l="0" t="0" r="20955" b="17145"/>
                  <wp:wrapNone/>
                  <wp:docPr id="62" name="正方形/長方形 62"/>
                  <wp:cNvGraphicFramePr/>
                  <a:graphic xmlns:a="http://schemas.openxmlformats.org/drawingml/2006/main">
                    <a:graphicData uri="http://schemas.microsoft.com/office/word/2010/wordprocessingShape">
                      <wps:wsp>
                        <wps:cNvSpPr/>
                        <wps:spPr>
                          <a:xfrm>
                            <a:off x="0" y="0"/>
                            <a:ext cx="588818"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4A26E" id="正方形/長方形 62" o:spid="_x0000_s1026" style="position:absolute;margin-left:307.8pt;margin-top:86.5pt;width:46.35pt;height:13.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" filled="f" strokecolor="#c0504d [3205]" strokeweight="2pt"/>
              </w:pict>
            </mc:Fallback>
          </mc:AlternateContent>
        </w:r>
        <w:r w:rsidDel="00A81686">
          <w:rPr>
            <w:noProof/>
            <w:lang w:val="en-US"/>
          </w:rPr>
          <w:drawing>
            <wp:inline distT="0" distB="0" distL="0" distR="0" wp14:anchorId="6878B6C7" wp14:editId="7A08D43E">
              <wp:extent cx="4219575" cy="1495425"/>
              <wp:effectExtent l="0" t="0" r="9525"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19575" cy="1495425"/>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889" w:author="Huy Duc. Nguyen" w:date="2017-08-29T13:09:00Z"/>
          <w:lang w:eastAsia="ja-JP"/>
        </w:rPr>
        <w:pPrChange w:id="17890" w:author="Huy Duc. Nguyen" w:date="2017-08-29T13:09:00Z">
          <w:pPr>
            <w:jc w:val="center"/>
          </w:pPr>
        </w:pPrChange>
      </w:pPr>
      <w:del w:id="17891" w:author="Huy Duc. Nguyen" w:date="2017-08-29T13:09:00Z">
        <w:r w:rsidDel="00A81686">
          <w:rPr>
            <w:lang w:eastAsia="ja-JP"/>
          </w:rPr>
          <w:delText xml:space="preserve">Figure </w:delText>
        </w:r>
        <w:r w:rsidDel="00A81686">
          <w:rPr>
            <w:rFonts w:hint="eastAsia"/>
            <w:lang w:eastAsia="ja-JP"/>
          </w:rPr>
          <w:delText>A</w:delText>
        </w:r>
      </w:del>
      <w:ins w:id="17892" w:author="Kazuhiro Takagi" w:date="2017-03-14T20:17:00Z">
        <w:del w:id="17893" w:author="Huy Duc. Nguyen" w:date="2017-08-29T13:09:00Z">
          <w:r w:rsidR="002519E7" w:rsidDel="00A81686">
            <w:rPr>
              <w:lang w:eastAsia="ja-JP"/>
            </w:rPr>
            <w:delText>B</w:delText>
          </w:r>
        </w:del>
      </w:ins>
      <w:del w:id="17894" w:author="Huy Duc. Nguyen" w:date="2017-08-29T13:09:00Z">
        <w:r w:rsidDel="00A81686">
          <w:rPr>
            <w:lang w:eastAsia="ja-JP"/>
          </w:rPr>
          <w:noBreakHyphen/>
        </w:r>
        <w:r w:rsidDel="00A81686">
          <w:rPr>
            <w:rFonts w:hint="eastAsia"/>
            <w:lang w:eastAsia="ja-JP"/>
          </w:rPr>
          <w:delText>5: Connect to a Target</w:delText>
        </w:r>
      </w:del>
    </w:p>
    <w:p w:rsidR="002A52C8" w:rsidRPr="002519E7" w:rsidDel="00A81686" w:rsidRDefault="002A52C8">
      <w:pPr>
        <w:keepNext/>
        <w:numPr>
          <w:ilvl w:val="1"/>
          <w:numId w:val="153"/>
        </w:numPr>
        <w:spacing w:before="400" w:after="240"/>
        <w:outlineLvl w:val="1"/>
        <w:rPr>
          <w:del w:id="17895" w:author="Huy Duc. Nguyen" w:date="2017-08-29T13:09:00Z"/>
          <w:lang w:eastAsia="ja-JP"/>
        </w:rPr>
        <w:pPrChange w:id="17896" w:author="Huy Duc. Nguyen" w:date="2017-08-29T13:09:00Z">
          <w:pPr/>
        </w:pPrChange>
      </w:pPr>
    </w:p>
    <w:p w:rsidR="002A52C8" w:rsidRPr="003759FC" w:rsidDel="00A81686" w:rsidRDefault="002A52C8">
      <w:pPr>
        <w:keepNext/>
        <w:numPr>
          <w:ilvl w:val="1"/>
          <w:numId w:val="153"/>
        </w:numPr>
        <w:spacing w:before="400" w:after="240"/>
        <w:ind w:firstLineChars="150" w:firstLine="360"/>
        <w:outlineLvl w:val="1"/>
        <w:rPr>
          <w:del w:id="17897" w:author="Huy Duc. Nguyen" w:date="2017-08-29T13:09:00Z"/>
          <w:lang w:eastAsia="ja-JP"/>
        </w:rPr>
        <w:pPrChange w:id="17898" w:author="Huy Duc. Nguyen" w:date="2017-08-29T13:09:00Z">
          <w:pPr>
            <w:ind w:firstLineChars="150" w:firstLine="360"/>
          </w:pPr>
        </w:pPrChange>
      </w:pPr>
      <w:del w:id="17899" w:author="Huy Duc. Nguyen" w:date="2017-08-29T13:09:00Z">
        <w:r w:rsidDel="00A81686">
          <w:rPr>
            <w:rFonts w:hint="eastAsia"/>
            <w:lang w:eastAsia="ja-JP"/>
          </w:rPr>
          <w:delText>Press the [OK] button on the following window.</w:delText>
        </w:r>
      </w:del>
    </w:p>
    <w:p w:rsidR="002A52C8" w:rsidRPr="00B26169" w:rsidDel="00A81686" w:rsidRDefault="002A52C8">
      <w:pPr>
        <w:keepNext/>
        <w:numPr>
          <w:ilvl w:val="1"/>
          <w:numId w:val="153"/>
        </w:numPr>
        <w:spacing w:before="400" w:after="240"/>
        <w:outlineLvl w:val="1"/>
        <w:rPr>
          <w:del w:id="17900" w:author="Huy Duc. Nguyen" w:date="2017-08-29T13:09:00Z"/>
          <w:lang w:eastAsia="ja-JP"/>
        </w:rPr>
        <w:pPrChange w:id="17901" w:author="Huy Duc. Nguyen" w:date="2017-08-29T13:09:00Z">
          <w:pPr/>
        </w:pPrChange>
      </w:pPr>
    </w:p>
    <w:p w:rsidR="002A52C8" w:rsidDel="00A81686" w:rsidRDefault="002A52C8">
      <w:pPr>
        <w:keepNext/>
        <w:numPr>
          <w:ilvl w:val="1"/>
          <w:numId w:val="153"/>
        </w:numPr>
        <w:spacing w:before="400" w:after="240"/>
        <w:jc w:val="center"/>
        <w:outlineLvl w:val="1"/>
        <w:rPr>
          <w:del w:id="17902" w:author="Huy Duc. Nguyen" w:date="2017-08-29T13:09:00Z"/>
          <w:lang w:eastAsia="ja-JP"/>
        </w:rPr>
        <w:pPrChange w:id="17903" w:author="Huy Duc. Nguyen" w:date="2017-08-29T13:09:00Z">
          <w:pPr>
            <w:jc w:val="center"/>
          </w:pPr>
        </w:pPrChange>
      </w:pPr>
      <w:del w:id="17904" w:author="Huy Duc. Nguyen" w:date="2017-08-29T13:09:00Z">
        <w:r w:rsidDel="00A81686">
          <w:rPr>
            <w:noProof/>
            <w:lang w:val="en-US"/>
          </w:rPr>
          <mc:AlternateContent>
            <mc:Choice Requires="wps">
              <w:drawing>
                <wp:anchor distT="0" distB="0" distL="114300" distR="114300" simplePos="0" relativeHeight="251656704" behindDoc="0" locked="0" layoutInCell="1" allowOverlap="1" wp14:anchorId="44CAB1A6" wp14:editId="2F0E1395">
                  <wp:simplePos x="0" y="0"/>
                  <wp:positionH relativeFrom="column">
                    <wp:posOffset>4808797</wp:posOffset>
                  </wp:positionH>
                  <wp:positionV relativeFrom="paragraph">
                    <wp:posOffset>2185035</wp:posOffset>
                  </wp:positionV>
                  <wp:extent cx="422390" cy="173355"/>
                  <wp:effectExtent l="0" t="0" r="15875" b="17145"/>
                  <wp:wrapNone/>
                  <wp:docPr id="65" name="正方形/長方形 65"/>
                  <wp:cNvGraphicFramePr/>
                  <a:graphic xmlns:a="http://schemas.openxmlformats.org/drawingml/2006/main">
                    <a:graphicData uri="http://schemas.microsoft.com/office/word/2010/wordprocessingShape">
                      <wps:wsp>
                        <wps:cNvSpPr/>
                        <wps:spPr>
                          <a:xfrm>
                            <a:off x="0" y="0"/>
                            <a:ext cx="422390" cy="17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87B27" id="正方形/長方形 65" o:spid="_x0000_s1026" style="position:absolute;margin-left:378.65pt;margin-top:172.05pt;width:33.25pt;height:13.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" filled="f" strokecolor="#c0504d [3205]" strokeweight="2pt"/>
              </w:pict>
            </mc:Fallback>
          </mc:AlternateContent>
        </w:r>
        <w:r w:rsidDel="00A81686">
          <w:rPr>
            <w:noProof/>
            <w:lang w:val="en-US"/>
          </w:rPr>
          <w:drawing>
            <wp:inline distT="0" distB="0" distL="0" distR="0" wp14:anchorId="326223C7" wp14:editId="7A0348FB">
              <wp:extent cx="5400040" cy="2493501"/>
              <wp:effectExtent l="0" t="0" r="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493501"/>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905" w:author="Huy Duc. Nguyen" w:date="2017-08-29T13:09:00Z"/>
          <w:lang w:eastAsia="ja-JP"/>
        </w:rPr>
        <w:pPrChange w:id="17906" w:author="Huy Duc. Nguyen" w:date="2017-08-29T13:09:00Z">
          <w:pPr>
            <w:jc w:val="center"/>
          </w:pPr>
        </w:pPrChange>
      </w:pPr>
      <w:del w:id="17907" w:author="Huy Duc. Nguyen" w:date="2017-08-29T13:09:00Z">
        <w:r w:rsidDel="00A81686">
          <w:rPr>
            <w:lang w:eastAsia="ja-JP"/>
          </w:rPr>
          <w:delText xml:space="preserve">Figure </w:delText>
        </w:r>
        <w:r w:rsidDel="00A81686">
          <w:rPr>
            <w:rFonts w:hint="eastAsia"/>
            <w:lang w:eastAsia="ja-JP"/>
          </w:rPr>
          <w:delText>A</w:delText>
        </w:r>
      </w:del>
      <w:ins w:id="17908" w:author="Kazuhiro Takagi" w:date="2017-03-14T20:17:00Z">
        <w:del w:id="17909" w:author="Huy Duc. Nguyen" w:date="2017-08-29T13:09:00Z">
          <w:r w:rsidR="002519E7" w:rsidDel="00A81686">
            <w:rPr>
              <w:lang w:eastAsia="ja-JP"/>
            </w:rPr>
            <w:delText>B</w:delText>
          </w:r>
        </w:del>
      </w:ins>
      <w:del w:id="17910" w:author="Huy Duc. Nguyen" w:date="2017-08-29T13:09:00Z">
        <w:r w:rsidDel="00A81686">
          <w:rPr>
            <w:lang w:eastAsia="ja-JP"/>
          </w:rPr>
          <w:noBreakHyphen/>
        </w:r>
        <w:r w:rsidDel="00A81686">
          <w:rPr>
            <w:rFonts w:hint="eastAsia"/>
            <w:lang w:eastAsia="ja-JP"/>
          </w:rPr>
          <w:delText>6: Prepare Target</w:delText>
        </w:r>
      </w:del>
    </w:p>
    <w:p w:rsidR="002A52C8" w:rsidDel="00A81686" w:rsidRDefault="002A52C8">
      <w:pPr>
        <w:keepNext/>
        <w:numPr>
          <w:ilvl w:val="1"/>
          <w:numId w:val="153"/>
        </w:numPr>
        <w:spacing w:before="400" w:after="240"/>
        <w:outlineLvl w:val="1"/>
        <w:rPr>
          <w:del w:id="17911" w:author="Huy Duc. Nguyen" w:date="2017-08-29T13:09:00Z"/>
          <w:lang w:eastAsia="ja-JP"/>
        </w:rPr>
        <w:pPrChange w:id="17912" w:author="Huy Duc. Nguyen" w:date="2017-08-29T13:09:00Z">
          <w:pPr/>
        </w:pPrChange>
      </w:pPr>
      <w:del w:id="17913" w:author="Huy Duc. Nguyen" w:date="2017-08-29T13:09:00Z">
        <w:r w:rsidDel="00A81686">
          <w:rPr>
            <w:lang w:eastAsia="ja-JP"/>
          </w:rPr>
          <w:br w:type="page"/>
        </w:r>
      </w:del>
    </w:p>
    <w:p w:rsidR="002A52C8" w:rsidDel="00A81686" w:rsidRDefault="002A52C8">
      <w:pPr>
        <w:keepNext/>
        <w:numPr>
          <w:ilvl w:val="1"/>
          <w:numId w:val="153"/>
        </w:numPr>
        <w:spacing w:before="400" w:after="240"/>
        <w:outlineLvl w:val="1"/>
        <w:rPr>
          <w:del w:id="17914" w:author="Huy Duc. Nguyen" w:date="2017-08-29T13:09:00Z"/>
          <w:lang w:eastAsia="ja-JP"/>
        </w:rPr>
        <w:pPrChange w:id="17915" w:author="Huy Duc. Nguyen" w:date="2017-08-29T13:09:00Z">
          <w:pPr/>
        </w:pPrChange>
      </w:pPr>
      <w:del w:id="17916" w:author="Huy Duc. Nguyen" w:date="2017-08-29T13:09:00Z">
        <w:r w:rsidDel="00A81686">
          <w:rPr>
            <w:rFonts w:hint="eastAsia"/>
            <w:lang w:eastAsia="ja-JP"/>
          </w:rPr>
          <w:delText xml:space="preserve">The following </w:delText>
        </w:r>
        <w:r w:rsidDel="00A81686">
          <w:rPr>
            <w:lang w:eastAsia="ja-JP"/>
          </w:rPr>
          <w:delText>“</w:delText>
        </w:r>
        <w:r w:rsidDel="00A81686">
          <w:rPr>
            <w:rFonts w:hint="eastAsia"/>
            <w:lang w:eastAsia="ja-JP"/>
          </w:rPr>
          <w:delText>Initializing Target</w:delText>
        </w:r>
        <w:r w:rsidDel="00A81686">
          <w:rPr>
            <w:lang w:eastAsia="ja-JP"/>
          </w:rPr>
          <w:delText>”</w:delText>
        </w:r>
        <w:r w:rsidDel="00A81686">
          <w:rPr>
            <w:rFonts w:hint="eastAsia"/>
            <w:lang w:eastAsia="ja-JP"/>
          </w:rPr>
          <w:delText xml:space="preserve"> window appears.</w:delText>
        </w:r>
      </w:del>
    </w:p>
    <w:p w:rsidR="002A52C8" w:rsidRPr="00B26169" w:rsidDel="00A81686" w:rsidRDefault="002A52C8">
      <w:pPr>
        <w:keepNext/>
        <w:numPr>
          <w:ilvl w:val="1"/>
          <w:numId w:val="153"/>
        </w:numPr>
        <w:spacing w:before="400" w:after="240"/>
        <w:outlineLvl w:val="1"/>
        <w:rPr>
          <w:del w:id="17917" w:author="Huy Duc. Nguyen" w:date="2017-08-29T13:09:00Z"/>
          <w:lang w:eastAsia="ja-JP"/>
        </w:rPr>
        <w:pPrChange w:id="17918" w:author="Huy Duc. Nguyen" w:date="2017-08-29T13:09:00Z">
          <w:pPr/>
        </w:pPrChange>
      </w:pPr>
    </w:p>
    <w:p w:rsidR="002A52C8" w:rsidDel="00A81686" w:rsidRDefault="002A52C8">
      <w:pPr>
        <w:pStyle w:val="ListParagraph"/>
        <w:keepNext/>
        <w:numPr>
          <w:ilvl w:val="1"/>
          <w:numId w:val="153"/>
        </w:numPr>
        <w:spacing w:before="400" w:after="240"/>
        <w:outlineLvl w:val="1"/>
        <w:rPr>
          <w:del w:id="17919" w:author="Huy Duc. Nguyen" w:date="2017-08-29T13:09:00Z"/>
          <w:lang w:eastAsia="ja-JP"/>
        </w:rPr>
        <w:pPrChange w:id="17920" w:author="Huy Duc. Nguyen" w:date="2017-08-29T13:09:00Z">
          <w:pPr>
            <w:pStyle w:val="ListParagraph"/>
            <w:ind w:left="360"/>
          </w:pPr>
        </w:pPrChange>
      </w:pPr>
      <w:del w:id="17921" w:author="Huy Duc. Nguyen" w:date="2017-08-29T13:09:00Z">
        <w:r w:rsidDel="00A81686">
          <w:rPr>
            <w:noProof/>
            <w:lang w:val="en-US"/>
          </w:rPr>
          <w:drawing>
            <wp:inline distT="0" distB="0" distL="0" distR="0" wp14:anchorId="57EA38D8" wp14:editId="4F93A297">
              <wp:extent cx="5400040" cy="3168773"/>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3168773"/>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922" w:author="Huy Duc. Nguyen" w:date="2017-08-29T13:09:00Z"/>
          <w:lang w:eastAsia="ja-JP"/>
        </w:rPr>
        <w:pPrChange w:id="17923" w:author="Huy Duc. Nguyen" w:date="2017-08-29T13:09:00Z">
          <w:pPr>
            <w:jc w:val="center"/>
          </w:pPr>
        </w:pPrChange>
      </w:pPr>
      <w:del w:id="17924" w:author="Huy Duc. Nguyen" w:date="2017-08-29T13:09:00Z">
        <w:r w:rsidDel="00A81686">
          <w:rPr>
            <w:lang w:eastAsia="ja-JP"/>
          </w:rPr>
          <w:delText xml:space="preserve">Figure </w:delText>
        </w:r>
        <w:r w:rsidDel="00A81686">
          <w:rPr>
            <w:rFonts w:hint="eastAsia"/>
            <w:lang w:eastAsia="ja-JP"/>
          </w:rPr>
          <w:delText>A</w:delText>
        </w:r>
      </w:del>
      <w:ins w:id="17925" w:author="Kazuhiro Takagi" w:date="2017-03-14T20:17:00Z">
        <w:del w:id="17926" w:author="Huy Duc. Nguyen" w:date="2017-08-29T13:09:00Z">
          <w:r w:rsidR="002519E7" w:rsidDel="00A81686">
            <w:rPr>
              <w:lang w:eastAsia="ja-JP"/>
            </w:rPr>
            <w:delText>B</w:delText>
          </w:r>
        </w:del>
      </w:ins>
      <w:del w:id="17927" w:author="Huy Duc. Nguyen" w:date="2017-08-29T13:09:00Z">
        <w:r w:rsidDel="00A81686">
          <w:rPr>
            <w:lang w:eastAsia="ja-JP"/>
          </w:rPr>
          <w:noBreakHyphen/>
        </w:r>
        <w:r w:rsidDel="00A81686">
          <w:rPr>
            <w:rFonts w:hint="eastAsia"/>
            <w:lang w:eastAsia="ja-JP"/>
          </w:rPr>
          <w:delText>7: Initializing Target</w:delText>
        </w:r>
      </w:del>
    </w:p>
    <w:p w:rsidR="002A52C8" w:rsidDel="00A81686" w:rsidRDefault="002A52C8">
      <w:pPr>
        <w:pStyle w:val="ListParagraph"/>
        <w:keepNext/>
        <w:numPr>
          <w:ilvl w:val="1"/>
          <w:numId w:val="153"/>
        </w:numPr>
        <w:spacing w:before="400" w:after="240"/>
        <w:jc w:val="center"/>
        <w:outlineLvl w:val="1"/>
        <w:rPr>
          <w:del w:id="17928" w:author="Huy Duc. Nguyen" w:date="2017-08-29T13:09:00Z"/>
          <w:lang w:eastAsia="ja-JP"/>
        </w:rPr>
        <w:pPrChange w:id="17929" w:author="Huy Duc. Nguyen" w:date="2017-08-29T13:09:00Z">
          <w:pPr>
            <w:pStyle w:val="ListParagraph"/>
            <w:ind w:left="360"/>
            <w:jc w:val="center"/>
          </w:pPr>
        </w:pPrChange>
      </w:pPr>
    </w:p>
    <w:p w:rsidR="002A52C8" w:rsidDel="00A81686" w:rsidRDefault="002A52C8">
      <w:pPr>
        <w:keepNext/>
        <w:numPr>
          <w:ilvl w:val="1"/>
          <w:numId w:val="153"/>
        </w:numPr>
        <w:spacing w:before="400" w:after="240"/>
        <w:outlineLvl w:val="1"/>
        <w:rPr>
          <w:del w:id="17930" w:author="Huy Duc. Nguyen" w:date="2017-08-29T13:09:00Z"/>
          <w:lang w:eastAsia="ja-JP"/>
        </w:rPr>
        <w:pPrChange w:id="17931" w:author="Huy Duc. Nguyen" w:date="2017-08-29T13:09:00Z">
          <w:pPr/>
        </w:pPrChange>
      </w:pPr>
      <w:del w:id="17932" w:author="Huy Duc. Nguyen" w:date="2017-08-29T13:09:00Z">
        <w:r w:rsidDel="00A81686">
          <w:rPr>
            <w:rFonts w:hint="eastAsia"/>
            <w:lang w:eastAsia="ja-JP"/>
          </w:rPr>
          <w:delText>After the download completes, finally the following window appears.</w:delText>
        </w:r>
      </w:del>
    </w:p>
    <w:p w:rsidR="002A52C8" w:rsidDel="00A81686" w:rsidRDefault="002A52C8">
      <w:pPr>
        <w:keepNext/>
        <w:numPr>
          <w:ilvl w:val="1"/>
          <w:numId w:val="153"/>
        </w:numPr>
        <w:spacing w:before="400" w:after="240"/>
        <w:jc w:val="center"/>
        <w:outlineLvl w:val="1"/>
        <w:rPr>
          <w:del w:id="17933" w:author="Huy Duc. Nguyen" w:date="2017-08-29T13:09:00Z"/>
          <w:lang w:eastAsia="ja-JP"/>
        </w:rPr>
        <w:pPrChange w:id="17934" w:author="Huy Duc. Nguyen" w:date="2017-08-29T13:09:00Z">
          <w:pPr>
            <w:jc w:val="center"/>
          </w:pPr>
        </w:pPrChange>
      </w:pPr>
      <w:del w:id="17935" w:author="Huy Duc. Nguyen" w:date="2017-08-29T13:09:00Z">
        <w:r w:rsidDel="00A81686">
          <w:rPr>
            <w:noProof/>
            <w:lang w:val="en-US"/>
          </w:rPr>
          <w:drawing>
            <wp:inline distT="0" distB="0" distL="0" distR="0" wp14:anchorId="39F42C01" wp14:editId="6748ED84">
              <wp:extent cx="5400040" cy="406133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4061334"/>
                      </a:xfrm>
                      <a:prstGeom prst="rect">
                        <a:avLst/>
                      </a:prstGeom>
                    </pic:spPr>
                  </pic:pic>
                </a:graphicData>
              </a:graphic>
            </wp:inline>
          </w:drawing>
        </w:r>
      </w:del>
    </w:p>
    <w:p w:rsidR="002A52C8" w:rsidRPr="00775E6D" w:rsidDel="00A81686" w:rsidRDefault="002A52C8">
      <w:pPr>
        <w:keepNext/>
        <w:numPr>
          <w:ilvl w:val="1"/>
          <w:numId w:val="153"/>
        </w:numPr>
        <w:spacing w:before="400" w:after="240"/>
        <w:jc w:val="center"/>
        <w:outlineLvl w:val="1"/>
        <w:rPr>
          <w:del w:id="17936" w:author="Huy Duc. Nguyen" w:date="2017-08-29T13:09:00Z"/>
          <w:lang w:eastAsia="ja-JP"/>
        </w:rPr>
        <w:pPrChange w:id="17937" w:author="Huy Duc. Nguyen" w:date="2017-08-29T13:09:00Z">
          <w:pPr>
            <w:jc w:val="center"/>
          </w:pPr>
        </w:pPrChange>
      </w:pPr>
      <w:del w:id="17938" w:author="Huy Duc. Nguyen" w:date="2017-08-29T13:09:00Z">
        <w:r w:rsidDel="00A81686">
          <w:rPr>
            <w:lang w:eastAsia="ja-JP"/>
          </w:rPr>
          <w:delText xml:space="preserve">Figure </w:delText>
        </w:r>
        <w:r w:rsidDel="00A81686">
          <w:rPr>
            <w:rFonts w:hint="eastAsia"/>
            <w:lang w:eastAsia="ja-JP"/>
          </w:rPr>
          <w:delText>A</w:delText>
        </w:r>
      </w:del>
      <w:ins w:id="17939" w:author="Kazuhiro Takagi" w:date="2017-03-14T20:17:00Z">
        <w:del w:id="17940" w:author="Huy Duc. Nguyen" w:date="2017-08-29T13:09:00Z">
          <w:r w:rsidR="002519E7" w:rsidDel="00A81686">
            <w:rPr>
              <w:lang w:eastAsia="ja-JP"/>
            </w:rPr>
            <w:delText>B</w:delText>
          </w:r>
        </w:del>
      </w:ins>
      <w:del w:id="17941" w:author="Huy Duc. Nguyen" w:date="2017-08-29T13:09:00Z">
        <w:r w:rsidDel="00A81686">
          <w:rPr>
            <w:lang w:eastAsia="ja-JP"/>
          </w:rPr>
          <w:noBreakHyphen/>
        </w:r>
        <w:r w:rsidDel="00A81686">
          <w:rPr>
            <w:rFonts w:hint="eastAsia"/>
            <w:lang w:eastAsia="ja-JP"/>
          </w:rPr>
          <w:delText>8: Running window</w:delText>
        </w:r>
      </w:del>
    </w:p>
    <w:p w:rsidR="002A52C8" w:rsidDel="00A81686" w:rsidRDefault="002A52C8">
      <w:pPr>
        <w:keepNext/>
        <w:numPr>
          <w:ilvl w:val="1"/>
          <w:numId w:val="153"/>
        </w:numPr>
        <w:spacing w:before="400" w:after="240"/>
        <w:outlineLvl w:val="1"/>
        <w:rPr>
          <w:del w:id="17942" w:author="Huy Duc. Nguyen" w:date="2017-08-29T13:09:00Z"/>
          <w:lang w:eastAsia="ja-JP"/>
        </w:rPr>
        <w:pPrChange w:id="17943" w:author="Huy Duc. Nguyen" w:date="2017-08-29T13:09:00Z">
          <w:pPr/>
        </w:pPrChange>
      </w:pPr>
    </w:p>
    <w:p w:rsidR="00372EA1" w:rsidDel="00A81686" w:rsidRDefault="00372EA1">
      <w:pPr>
        <w:keepNext/>
        <w:numPr>
          <w:ilvl w:val="1"/>
          <w:numId w:val="153"/>
        </w:numPr>
        <w:spacing w:before="400" w:after="240"/>
        <w:outlineLvl w:val="1"/>
        <w:rPr>
          <w:del w:id="17944" w:author="Huy Duc. Nguyen" w:date="2017-08-29T13:09:00Z"/>
          <w:rFonts w:ascii="Arial" w:hAnsi="Arial" w:cs="Arial"/>
          <w:b/>
          <w:lang w:eastAsia="ja-JP"/>
        </w:rPr>
        <w:pPrChange w:id="17945" w:author="Huy Duc. Nguyen" w:date="2017-08-29T13:09:00Z">
          <w:pPr/>
        </w:pPrChange>
      </w:pPr>
      <w:del w:id="17946" w:author="Huy Duc. Nguyen" w:date="2017-08-29T13:09:00Z">
        <w:r w:rsidDel="00A81686">
          <w:rPr>
            <w:rFonts w:ascii="Arial" w:hAnsi="Arial" w:cs="Arial"/>
            <w:b/>
            <w:lang w:eastAsia="ja-JP"/>
          </w:rPr>
          <w:br w:type="page"/>
        </w:r>
      </w:del>
    </w:p>
    <w:p w:rsidR="00844FED" w:rsidRPr="00911B43" w:rsidDel="00A81686" w:rsidRDefault="00372EA1">
      <w:pPr>
        <w:keepNext/>
        <w:numPr>
          <w:ilvl w:val="1"/>
          <w:numId w:val="153"/>
        </w:numPr>
        <w:spacing w:before="400" w:after="240"/>
        <w:outlineLvl w:val="1"/>
        <w:rPr>
          <w:del w:id="17947" w:author="Huy Duc. Nguyen" w:date="2017-08-29T13:09:00Z"/>
          <w:b/>
          <w:lang w:eastAsia="ja-JP"/>
        </w:rPr>
        <w:pPrChange w:id="17948" w:author="Huy Duc. Nguyen" w:date="2017-08-29T13:09:00Z">
          <w:pPr/>
        </w:pPrChange>
      </w:pPr>
      <w:del w:id="17949" w:author="Huy Duc. Nguyen" w:date="2017-08-29T13:09:00Z">
        <w:r w:rsidRPr="00834F3D" w:rsidDel="00A81686">
          <w:rPr>
            <w:rFonts w:ascii="Arial" w:hAnsi="Arial" w:cs="Arial"/>
            <w:b/>
            <w:lang w:eastAsia="ja-JP"/>
          </w:rPr>
          <w:delText>Appendix-</w:delText>
        </w:r>
        <w:r w:rsidDel="00A81686">
          <w:rPr>
            <w:rFonts w:ascii="Arial" w:hAnsi="Arial" w:cs="Arial" w:hint="eastAsia"/>
            <w:b/>
            <w:lang w:eastAsia="ja-JP"/>
          </w:rPr>
          <w:delText>B</w:delText>
        </w:r>
        <w:r w:rsidRPr="00834F3D" w:rsidDel="00A81686">
          <w:rPr>
            <w:rFonts w:ascii="Arial" w:hAnsi="Arial" w:cs="Arial"/>
            <w:b/>
            <w:lang w:eastAsia="ja-JP"/>
          </w:rPr>
          <w:delText>.</w:delText>
        </w:r>
        <w:r w:rsidDel="00A81686">
          <w:rPr>
            <w:rFonts w:ascii="Arial" w:hAnsi="Arial" w:cs="Arial" w:hint="eastAsia"/>
            <w:b/>
            <w:lang w:eastAsia="ja-JP"/>
          </w:rPr>
          <w:delText xml:space="preserve"> </w:delText>
        </w:r>
        <w:r w:rsidR="00844FED" w:rsidDel="00A81686">
          <w:rPr>
            <w:rFonts w:hint="eastAsia"/>
            <w:b/>
            <w:lang w:eastAsia="ja-JP"/>
          </w:rPr>
          <w:delText>How to launch Type2</w:delText>
        </w:r>
        <w:r w:rsidR="00844FED" w:rsidRPr="00911B43" w:rsidDel="00A81686">
          <w:rPr>
            <w:rFonts w:hint="eastAsia"/>
            <w:b/>
            <w:lang w:eastAsia="ja-JP"/>
          </w:rPr>
          <w:delText>.</w:delText>
        </w:r>
      </w:del>
    </w:p>
    <w:p w:rsidR="00372EA1" w:rsidDel="00A81686" w:rsidRDefault="00372EA1">
      <w:pPr>
        <w:keepNext/>
        <w:numPr>
          <w:ilvl w:val="1"/>
          <w:numId w:val="153"/>
        </w:numPr>
        <w:spacing w:before="400" w:after="240"/>
        <w:outlineLvl w:val="1"/>
        <w:rPr>
          <w:del w:id="17950" w:author="Huy Duc. Nguyen" w:date="2017-08-29T13:09:00Z"/>
          <w:lang w:eastAsia="ja-JP"/>
        </w:rPr>
        <w:pPrChange w:id="17951" w:author="Huy Duc. Nguyen" w:date="2017-08-29T13:09:00Z">
          <w:pPr/>
        </w:pPrChange>
      </w:pPr>
    </w:p>
    <w:p w:rsidR="00844FED" w:rsidRPr="00997E4E" w:rsidDel="00A81686" w:rsidRDefault="00844FED">
      <w:pPr>
        <w:keepNext/>
        <w:numPr>
          <w:ilvl w:val="1"/>
          <w:numId w:val="153"/>
        </w:numPr>
        <w:spacing w:before="400" w:after="240"/>
        <w:ind w:firstLineChars="50" w:firstLine="120"/>
        <w:outlineLvl w:val="1"/>
        <w:rPr>
          <w:del w:id="17952" w:author="Huy Duc. Nguyen" w:date="2017-08-29T13:09:00Z"/>
          <w:i/>
          <w:lang w:eastAsia="ja-JP"/>
        </w:rPr>
        <w:pPrChange w:id="17953" w:author="Huy Duc. Nguyen" w:date="2017-08-29T13:09:00Z">
          <w:pPr>
            <w:ind w:firstLineChars="50" w:firstLine="120"/>
          </w:pPr>
        </w:pPrChange>
      </w:pPr>
      <w:del w:id="17954" w:author="Huy Duc. Nguyen" w:date="2017-08-29T13:09:00Z">
        <w:r w:rsidRPr="00997E4E" w:rsidDel="00A81686">
          <w:rPr>
            <w:i/>
            <w:lang w:eastAsia="ja-JP"/>
          </w:rPr>
          <w:delText>Under consideration</w:delText>
        </w:r>
      </w:del>
    </w:p>
    <w:p w:rsidR="00844FED" w:rsidDel="00A81686" w:rsidRDefault="00844FED">
      <w:pPr>
        <w:keepNext/>
        <w:numPr>
          <w:ilvl w:val="1"/>
          <w:numId w:val="153"/>
        </w:numPr>
        <w:spacing w:before="400" w:after="240"/>
        <w:outlineLvl w:val="1"/>
        <w:rPr>
          <w:del w:id="17955" w:author="Huy Duc. Nguyen" w:date="2017-08-29T13:09:00Z"/>
          <w:lang w:eastAsia="ja-JP"/>
        </w:rPr>
        <w:pPrChange w:id="17956" w:author="Huy Duc. Nguyen" w:date="2017-08-29T13:09:00Z">
          <w:pPr/>
        </w:pPrChange>
      </w:pPr>
    </w:p>
    <w:p w:rsidR="00372EA1" w:rsidDel="00A81686" w:rsidRDefault="00372EA1">
      <w:pPr>
        <w:keepNext/>
        <w:numPr>
          <w:ilvl w:val="1"/>
          <w:numId w:val="153"/>
        </w:numPr>
        <w:spacing w:before="400" w:after="240"/>
        <w:outlineLvl w:val="1"/>
        <w:rPr>
          <w:del w:id="17957" w:author="Huy Duc. Nguyen" w:date="2017-08-29T13:09:00Z"/>
          <w:lang w:eastAsia="ja-JP"/>
        </w:rPr>
        <w:pPrChange w:id="17958" w:author="Huy Duc. Nguyen" w:date="2017-08-29T13:09:00Z">
          <w:pPr/>
        </w:pPrChange>
      </w:pPr>
    </w:p>
    <w:p w:rsidR="00372EA1" w:rsidDel="00A81686" w:rsidRDefault="00372EA1">
      <w:pPr>
        <w:keepNext/>
        <w:numPr>
          <w:ilvl w:val="1"/>
          <w:numId w:val="153"/>
        </w:numPr>
        <w:spacing w:before="400" w:after="240"/>
        <w:outlineLvl w:val="1"/>
        <w:rPr>
          <w:del w:id="17959" w:author="Huy Duc. Nguyen" w:date="2017-08-29T13:09:00Z"/>
          <w:lang w:eastAsia="ja-JP"/>
        </w:rPr>
        <w:pPrChange w:id="17960" w:author="Huy Duc. Nguyen" w:date="2017-08-29T13:09:00Z">
          <w:pPr/>
        </w:pPrChange>
      </w:pPr>
    </w:p>
    <w:p w:rsidR="00372EA1" w:rsidRPr="00844FED" w:rsidDel="00A81686" w:rsidRDefault="00372EA1">
      <w:pPr>
        <w:keepNext/>
        <w:numPr>
          <w:ilvl w:val="1"/>
          <w:numId w:val="153"/>
        </w:numPr>
        <w:spacing w:before="400" w:after="240"/>
        <w:outlineLvl w:val="1"/>
        <w:rPr>
          <w:del w:id="17961" w:author="Huy Duc. Nguyen" w:date="2017-08-29T13:09:00Z"/>
          <w:lang w:eastAsia="ja-JP"/>
        </w:rPr>
        <w:pPrChange w:id="17962" w:author="Huy Duc. Nguyen" w:date="2017-08-29T13:09:00Z">
          <w:pPr/>
        </w:pPrChange>
      </w:pPr>
    </w:p>
    <w:p w:rsidR="00B62375" w:rsidDel="00A81686" w:rsidRDefault="000174C5">
      <w:pPr>
        <w:keepNext/>
        <w:numPr>
          <w:ilvl w:val="1"/>
          <w:numId w:val="153"/>
        </w:numPr>
        <w:spacing w:before="400" w:after="240"/>
        <w:outlineLvl w:val="1"/>
        <w:rPr>
          <w:del w:id="17963" w:author="Huy Duc. Nguyen" w:date="2017-08-29T13:09:00Z"/>
          <w:lang w:eastAsia="ja-JP"/>
        </w:rPr>
        <w:pPrChange w:id="17964" w:author="Huy Duc. Nguyen" w:date="2017-08-29T13:09:00Z">
          <w:pPr/>
        </w:pPrChange>
      </w:pPr>
      <w:del w:id="17965" w:author="Huy Duc. Nguyen" w:date="2017-08-29T13:09:00Z">
        <w:r w:rsidDel="00A81686">
          <w:br w:type="page"/>
        </w:r>
      </w:del>
    </w:p>
    <w:p w:rsidR="00775E6D" w:rsidDel="00A81686" w:rsidRDefault="00775E6D">
      <w:pPr>
        <w:keepNext/>
        <w:numPr>
          <w:ilvl w:val="1"/>
          <w:numId w:val="153"/>
        </w:numPr>
        <w:spacing w:before="400" w:after="240"/>
        <w:outlineLvl w:val="1"/>
        <w:rPr>
          <w:del w:id="17966" w:author="Huy Duc. Nguyen" w:date="2017-08-29T13:09:00Z"/>
          <w:lang w:eastAsia="ja-JP"/>
        </w:rPr>
        <w:pPrChange w:id="17967" w:author="Huy Duc. Nguyen" w:date="2017-08-29T13:09:00Z">
          <w:pPr/>
        </w:pPrChange>
      </w:pPr>
    </w:p>
    <w:p w:rsidR="00775E6D" w:rsidDel="00A81686" w:rsidRDefault="00775E6D">
      <w:pPr>
        <w:keepNext/>
        <w:numPr>
          <w:ilvl w:val="1"/>
          <w:numId w:val="153"/>
        </w:numPr>
        <w:spacing w:before="400" w:after="240"/>
        <w:outlineLvl w:val="1"/>
        <w:rPr>
          <w:del w:id="17968" w:author="Huy Duc. Nguyen" w:date="2017-08-29T13:09:00Z"/>
          <w:lang w:eastAsia="ja-JP"/>
        </w:rPr>
        <w:pPrChange w:id="17969" w:author="Huy Duc. Nguyen" w:date="2017-08-29T13:09:00Z">
          <w:pPr/>
        </w:pPrChange>
      </w:pPr>
    </w:p>
    <w:p w:rsidR="00B62375" w:rsidDel="00A81686" w:rsidRDefault="00B62375">
      <w:pPr>
        <w:keepNext/>
        <w:numPr>
          <w:ilvl w:val="1"/>
          <w:numId w:val="153"/>
        </w:numPr>
        <w:spacing w:before="400" w:after="240"/>
        <w:outlineLvl w:val="1"/>
        <w:rPr>
          <w:del w:id="17970" w:author="Huy Duc. Nguyen" w:date="2017-08-29T13:09:00Z"/>
          <w:lang w:eastAsia="ja-JP"/>
        </w:rPr>
        <w:pPrChange w:id="17971" w:author="Huy Duc. Nguyen" w:date="2017-08-29T13:09:00Z">
          <w:pPr/>
        </w:pPrChange>
      </w:pPr>
    </w:p>
    <w:p w:rsidR="000174C5" w:rsidDel="00A81686" w:rsidRDefault="000174C5">
      <w:pPr>
        <w:keepNext/>
        <w:numPr>
          <w:ilvl w:val="1"/>
          <w:numId w:val="153"/>
        </w:numPr>
        <w:spacing w:before="400" w:after="240"/>
        <w:outlineLvl w:val="1"/>
        <w:rPr>
          <w:del w:id="17972" w:author="Huy Duc. Nguyen" w:date="2017-08-29T13:09:00Z"/>
        </w:rPr>
        <w:pPrChange w:id="17973" w:author="Huy Duc. Nguyen" w:date="2017-08-29T13:09:00Z">
          <w:pPr/>
        </w:pPrChange>
      </w:pPr>
    </w:p>
    <w:p w:rsidR="000174C5" w:rsidDel="00A81686" w:rsidRDefault="000174C5">
      <w:pPr>
        <w:keepNext/>
        <w:numPr>
          <w:ilvl w:val="1"/>
          <w:numId w:val="153"/>
        </w:numPr>
        <w:spacing w:before="400" w:after="240"/>
        <w:outlineLvl w:val="1"/>
        <w:rPr>
          <w:del w:id="17974" w:author="Huy Duc. Nguyen" w:date="2017-08-29T13:09:00Z"/>
        </w:rPr>
        <w:pPrChange w:id="17975" w:author="Huy Duc. Nguyen" w:date="2017-08-29T13:09:00Z">
          <w:pPr/>
        </w:pPrChange>
      </w:pPr>
    </w:p>
    <w:p w:rsidR="000174C5" w:rsidDel="00A81686" w:rsidRDefault="000174C5">
      <w:pPr>
        <w:keepNext/>
        <w:numPr>
          <w:ilvl w:val="1"/>
          <w:numId w:val="153"/>
        </w:numPr>
        <w:spacing w:before="400" w:after="240"/>
        <w:outlineLvl w:val="1"/>
        <w:rPr>
          <w:del w:id="17976" w:author="Huy Duc. Nguyen" w:date="2017-08-29T13:09:00Z"/>
        </w:rPr>
        <w:pPrChange w:id="17977" w:author="Huy Duc. Nguyen" w:date="2017-08-29T13:09:00Z">
          <w:pPr/>
        </w:pPrChange>
      </w:pPr>
    </w:p>
    <w:p w:rsidR="000174C5" w:rsidDel="00A81686" w:rsidRDefault="000174C5">
      <w:pPr>
        <w:keepNext/>
        <w:numPr>
          <w:ilvl w:val="1"/>
          <w:numId w:val="153"/>
        </w:numPr>
        <w:spacing w:before="400" w:after="240"/>
        <w:outlineLvl w:val="1"/>
        <w:rPr>
          <w:del w:id="17978" w:author="Huy Duc. Nguyen" w:date="2017-08-29T13:09:00Z"/>
        </w:rPr>
        <w:pPrChange w:id="17979" w:author="Huy Duc. Nguyen" w:date="2017-08-29T13:09:00Z">
          <w:pPr/>
        </w:pPrChange>
      </w:pPr>
    </w:p>
    <w:p w:rsidR="000174C5" w:rsidDel="00A81686" w:rsidRDefault="000174C5">
      <w:pPr>
        <w:keepNext/>
        <w:numPr>
          <w:ilvl w:val="1"/>
          <w:numId w:val="153"/>
        </w:numPr>
        <w:spacing w:before="400" w:after="240"/>
        <w:outlineLvl w:val="1"/>
        <w:rPr>
          <w:del w:id="17980" w:author="Huy Duc. Nguyen" w:date="2017-08-29T13:09:00Z"/>
        </w:rPr>
        <w:pPrChange w:id="17981" w:author="Huy Duc. Nguyen" w:date="2017-08-29T13:09:00Z">
          <w:pPr/>
        </w:pPrChange>
      </w:pPr>
    </w:p>
    <w:p w:rsidR="000174C5" w:rsidDel="00A81686" w:rsidRDefault="000174C5">
      <w:pPr>
        <w:keepNext/>
        <w:numPr>
          <w:ilvl w:val="1"/>
          <w:numId w:val="153"/>
        </w:numPr>
        <w:spacing w:before="400" w:after="240"/>
        <w:outlineLvl w:val="1"/>
        <w:rPr>
          <w:del w:id="17982" w:author="Huy Duc. Nguyen" w:date="2017-08-29T13:09:00Z"/>
        </w:rPr>
        <w:pPrChange w:id="17983" w:author="Huy Duc. Nguyen" w:date="2017-08-29T13:09:00Z">
          <w:pPr/>
        </w:pPrChange>
      </w:pPr>
    </w:p>
    <w:p w:rsidR="000174C5" w:rsidDel="00A81686" w:rsidRDefault="000174C5">
      <w:pPr>
        <w:keepNext/>
        <w:numPr>
          <w:ilvl w:val="1"/>
          <w:numId w:val="153"/>
        </w:numPr>
        <w:spacing w:before="400" w:after="240"/>
        <w:outlineLvl w:val="1"/>
        <w:rPr>
          <w:del w:id="17984" w:author="Huy Duc. Nguyen" w:date="2017-08-29T13:09:00Z"/>
        </w:rPr>
        <w:pPrChange w:id="17985" w:author="Huy Duc. Nguyen" w:date="2017-08-29T13:09:00Z">
          <w:pPr/>
        </w:pPrChange>
      </w:pPr>
    </w:p>
    <w:p w:rsidR="000174C5" w:rsidDel="00A81686" w:rsidRDefault="000174C5">
      <w:pPr>
        <w:keepNext/>
        <w:numPr>
          <w:ilvl w:val="1"/>
          <w:numId w:val="153"/>
        </w:numPr>
        <w:spacing w:before="400" w:after="240"/>
        <w:outlineLvl w:val="1"/>
        <w:rPr>
          <w:del w:id="17986" w:author="Huy Duc. Nguyen" w:date="2017-08-29T13:09:00Z"/>
        </w:rPr>
        <w:pPrChange w:id="17987" w:author="Huy Duc. Nguyen" w:date="2017-08-29T13:09:00Z">
          <w:pPr/>
        </w:pPrChange>
      </w:pPr>
    </w:p>
    <w:p w:rsidR="000174C5" w:rsidDel="00A81686" w:rsidRDefault="000174C5">
      <w:pPr>
        <w:keepNext/>
        <w:numPr>
          <w:ilvl w:val="1"/>
          <w:numId w:val="153"/>
        </w:numPr>
        <w:spacing w:before="400" w:after="240"/>
        <w:outlineLvl w:val="1"/>
        <w:rPr>
          <w:del w:id="17988" w:author="Huy Duc. Nguyen" w:date="2017-08-29T13:09:00Z"/>
          <w:lang w:eastAsia="ja-JP"/>
        </w:rPr>
        <w:pPrChange w:id="17989" w:author="Huy Duc. Nguyen" w:date="2017-08-29T13:09:00Z">
          <w:pPr/>
        </w:pPrChange>
      </w:pPr>
    </w:p>
    <w:p w:rsidR="000174C5" w:rsidDel="00A81686" w:rsidRDefault="000174C5">
      <w:pPr>
        <w:keepNext/>
        <w:numPr>
          <w:ilvl w:val="1"/>
          <w:numId w:val="153"/>
        </w:numPr>
        <w:spacing w:before="400" w:after="240"/>
        <w:outlineLvl w:val="1"/>
        <w:rPr>
          <w:del w:id="17990" w:author="Huy Duc. Nguyen" w:date="2017-08-29T13:09:00Z"/>
          <w:lang w:eastAsia="ja-JP"/>
        </w:rPr>
        <w:pPrChange w:id="17991" w:author="Huy Duc. Nguyen" w:date="2017-08-29T13:09:00Z">
          <w:pPr/>
        </w:pPrChange>
      </w:pPr>
    </w:p>
    <w:p w:rsidR="000174C5" w:rsidDel="00A81686" w:rsidRDefault="000174C5">
      <w:pPr>
        <w:keepNext/>
        <w:numPr>
          <w:ilvl w:val="1"/>
          <w:numId w:val="153"/>
        </w:numPr>
        <w:spacing w:before="400" w:after="240"/>
        <w:outlineLvl w:val="1"/>
        <w:rPr>
          <w:del w:id="17992" w:author="Huy Duc. Nguyen" w:date="2017-08-29T13:09:00Z"/>
          <w:lang w:eastAsia="ja-JP"/>
        </w:rPr>
        <w:pPrChange w:id="17993" w:author="Huy Duc. Nguyen" w:date="2017-08-29T13:09:00Z">
          <w:pPr/>
        </w:pPrChange>
      </w:pPr>
    </w:p>
    <w:p w:rsidR="000174C5" w:rsidDel="00A81686" w:rsidRDefault="000174C5">
      <w:pPr>
        <w:keepNext/>
        <w:numPr>
          <w:ilvl w:val="1"/>
          <w:numId w:val="153"/>
        </w:numPr>
        <w:spacing w:before="400" w:after="240"/>
        <w:outlineLvl w:val="1"/>
        <w:rPr>
          <w:del w:id="17994" w:author="Huy Duc. Nguyen" w:date="2017-08-29T13:09:00Z"/>
          <w:lang w:eastAsia="ja-JP"/>
        </w:rPr>
        <w:pPrChange w:id="17995" w:author="Huy Duc. Nguyen" w:date="2017-08-29T13:09:00Z">
          <w:pPr/>
        </w:pPrChange>
      </w:pPr>
    </w:p>
    <w:p w:rsidR="000174C5" w:rsidDel="00A81686" w:rsidRDefault="000174C5">
      <w:pPr>
        <w:keepNext/>
        <w:numPr>
          <w:ilvl w:val="1"/>
          <w:numId w:val="153"/>
        </w:numPr>
        <w:spacing w:before="400" w:after="240"/>
        <w:outlineLvl w:val="1"/>
        <w:rPr>
          <w:del w:id="17996" w:author="Huy Duc. Nguyen" w:date="2017-08-29T13:09:00Z"/>
          <w:lang w:eastAsia="ja-JP"/>
        </w:rPr>
        <w:pPrChange w:id="17997" w:author="Huy Duc. Nguyen" w:date="2017-08-29T13:09:00Z">
          <w:pPr/>
        </w:pPrChange>
      </w:pPr>
    </w:p>
    <w:p w:rsidR="000174C5" w:rsidDel="00A81686" w:rsidRDefault="000174C5">
      <w:pPr>
        <w:keepNext/>
        <w:numPr>
          <w:ilvl w:val="1"/>
          <w:numId w:val="153"/>
        </w:numPr>
        <w:spacing w:before="400" w:after="240"/>
        <w:outlineLvl w:val="1"/>
        <w:rPr>
          <w:del w:id="17998" w:author="Huy Duc. Nguyen" w:date="2017-08-29T13:09:00Z"/>
          <w:lang w:eastAsia="ja-JP"/>
        </w:rPr>
        <w:pPrChange w:id="17999" w:author="Huy Duc. Nguyen" w:date="2017-08-29T13:09:00Z">
          <w:pPr/>
        </w:pPrChange>
      </w:pPr>
    </w:p>
    <w:p w:rsidR="000174C5" w:rsidDel="00A81686" w:rsidRDefault="000174C5">
      <w:pPr>
        <w:keepNext/>
        <w:numPr>
          <w:ilvl w:val="1"/>
          <w:numId w:val="153"/>
        </w:numPr>
        <w:spacing w:before="400" w:after="240"/>
        <w:outlineLvl w:val="1"/>
        <w:rPr>
          <w:del w:id="18000" w:author="Huy Duc. Nguyen" w:date="2017-08-29T13:09:00Z"/>
          <w:lang w:eastAsia="ja-JP"/>
        </w:rPr>
        <w:pPrChange w:id="18001" w:author="Huy Duc. Nguyen" w:date="2017-08-29T13:09:00Z">
          <w:pPr/>
        </w:pPrChange>
      </w:pPr>
    </w:p>
    <w:p w:rsidR="000174C5" w:rsidDel="00A81686" w:rsidRDefault="000174C5">
      <w:pPr>
        <w:keepNext/>
        <w:numPr>
          <w:ilvl w:val="1"/>
          <w:numId w:val="153"/>
        </w:numPr>
        <w:spacing w:before="400" w:after="240"/>
        <w:outlineLvl w:val="1"/>
        <w:rPr>
          <w:del w:id="18002" w:author="Huy Duc. Nguyen" w:date="2017-08-29T13:09:00Z"/>
          <w:lang w:eastAsia="ja-JP"/>
        </w:rPr>
        <w:pPrChange w:id="18003" w:author="Huy Duc. Nguyen" w:date="2017-08-29T13:09:00Z">
          <w:pPr/>
        </w:pPrChange>
      </w:pPr>
    </w:p>
    <w:p w:rsidR="000174C5" w:rsidDel="00A81686" w:rsidRDefault="000174C5">
      <w:pPr>
        <w:keepNext/>
        <w:numPr>
          <w:ilvl w:val="1"/>
          <w:numId w:val="153"/>
        </w:numPr>
        <w:spacing w:before="400" w:after="240"/>
        <w:outlineLvl w:val="1"/>
        <w:rPr>
          <w:del w:id="18004" w:author="Huy Duc. Nguyen" w:date="2017-08-29T13:09:00Z"/>
          <w:lang w:eastAsia="ja-JP"/>
        </w:rPr>
        <w:pPrChange w:id="18005" w:author="Huy Duc. Nguyen" w:date="2017-08-29T13:09:00Z">
          <w:pPr/>
        </w:pPrChange>
      </w:pPr>
    </w:p>
    <w:p w:rsidR="000174C5" w:rsidDel="00A81686" w:rsidRDefault="000174C5">
      <w:pPr>
        <w:keepNext/>
        <w:numPr>
          <w:ilvl w:val="1"/>
          <w:numId w:val="153"/>
        </w:numPr>
        <w:spacing w:before="400" w:after="240"/>
        <w:outlineLvl w:val="1"/>
        <w:rPr>
          <w:del w:id="18006" w:author="Huy Duc. Nguyen" w:date="2017-08-29T13:09:00Z"/>
          <w:lang w:eastAsia="ja-JP"/>
        </w:rPr>
        <w:pPrChange w:id="18007" w:author="Huy Duc. Nguyen" w:date="2017-08-29T13:09:00Z">
          <w:pPr/>
        </w:pPrChange>
      </w:pPr>
    </w:p>
    <w:p w:rsidR="000174C5" w:rsidDel="00A81686" w:rsidRDefault="000174C5">
      <w:pPr>
        <w:keepNext/>
        <w:numPr>
          <w:ilvl w:val="1"/>
          <w:numId w:val="153"/>
        </w:numPr>
        <w:spacing w:before="400" w:after="240"/>
        <w:outlineLvl w:val="1"/>
        <w:rPr>
          <w:del w:id="18008" w:author="Huy Duc. Nguyen" w:date="2017-08-29T13:09:00Z"/>
          <w:lang w:eastAsia="ja-JP"/>
        </w:rPr>
        <w:pPrChange w:id="18009" w:author="Huy Duc. Nguyen" w:date="2017-08-29T13:09:00Z">
          <w:pPr/>
        </w:pPrChange>
      </w:pPr>
    </w:p>
    <w:p w:rsidR="000174C5" w:rsidDel="00A81686" w:rsidRDefault="000174C5">
      <w:pPr>
        <w:keepNext/>
        <w:numPr>
          <w:ilvl w:val="1"/>
          <w:numId w:val="153"/>
        </w:numPr>
        <w:spacing w:before="400" w:after="240"/>
        <w:outlineLvl w:val="1"/>
        <w:rPr>
          <w:del w:id="18010" w:author="Huy Duc. Nguyen" w:date="2017-08-29T13:09:00Z"/>
          <w:lang w:eastAsia="ja-JP"/>
        </w:rPr>
        <w:pPrChange w:id="18011" w:author="Huy Duc. Nguyen" w:date="2017-08-29T13:09:00Z">
          <w:pPr/>
        </w:pPrChange>
      </w:pPr>
    </w:p>
    <w:p w:rsidR="000174C5" w:rsidDel="00A81686" w:rsidRDefault="000174C5">
      <w:pPr>
        <w:keepNext/>
        <w:numPr>
          <w:ilvl w:val="1"/>
          <w:numId w:val="153"/>
        </w:numPr>
        <w:spacing w:before="400" w:after="240"/>
        <w:outlineLvl w:val="1"/>
        <w:rPr>
          <w:del w:id="18012" w:author="Huy Duc. Nguyen" w:date="2017-08-29T13:09:00Z"/>
          <w:lang w:eastAsia="ja-JP"/>
        </w:rPr>
        <w:pPrChange w:id="18013" w:author="Huy Duc. Nguyen" w:date="2017-08-29T13:09:00Z">
          <w:pPr/>
        </w:pPrChange>
      </w:pPr>
    </w:p>
    <w:p w:rsidR="000174C5" w:rsidDel="00A81686" w:rsidRDefault="000174C5">
      <w:pPr>
        <w:keepNext/>
        <w:numPr>
          <w:ilvl w:val="1"/>
          <w:numId w:val="153"/>
        </w:numPr>
        <w:spacing w:before="400" w:after="240"/>
        <w:outlineLvl w:val="1"/>
        <w:rPr>
          <w:del w:id="18014" w:author="Huy Duc. Nguyen" w:date="2017-08-29T13:09:00Z"/>
          <w:lang w:eastAsia="ja-JP"/>
        </w:rPr>
        <w:pPrChange w:id="18015" w:author="Huy Duc. Nguyen" w:date="2017-08-29T13:09:00Z">
          <w:pPr/>
        </w:pPrChange>
      </w:pPr>
    </w:p>
    <w:p w:rsidR="000174C5" w:rsidDel="00A81686" w:rsidRDefault="000174C5">
      <w:pPr>
        <w:keepNext/>
        <w:numPr>
          <w:ilvl w:val="1"/>
          <w:numId w:val="153"/>
        </w:numPr>
        <w:spacing w:before="400" w:after="240"/>
        <w:outlineLvl w:val="1"/>
        <w:rPr>
          <w:del w:id="18016" w:author="Huy Duc. Nguyen" w:date="2017-08-29T13:09:00Z"/>
        </w:rPr>
        <w:pPrChange w:id="18017" w:author="Huy Duc. Nguyen" w:date="2017-08-29T13:09:00Z">
          <w:pPr/>
        </w:pPrChange>
      </w:pPr>
    </w:p>
    <w:p w:rsidR="000174C5" w:rsidDel="00A81686" w:rsidRDefault="000174C5">
      <w:pPr>
        <w:keepNext/>
        <w:numPr>
          <w:ilvl w:val="1"/>
          <w:numId w:val="153"/>
        </w:numPr>
        <w:spacing w:before="400" w:after="240"/>
        <w:outlineLvl w:val="1"/>
        <w:rPr>
          <w:del w:id="18018" w:author="Huy Duc. Nguyen" w:date="2017-08-29T13:09:00Z"/>
        </w:rPr>
        <w:pPrChange w:id="18019" w:author="Huy Duc. Nguyen" w:date="2017-08-29T13:09:00Z">
          <w:pPr/>
        </w:pPrChange>
      </w:pPr>
    </w:p>
    <w:p w:rsidR="000174C5" w:rsidDel="00A81686" w:rsidRDefault="000174C5">
      <w:pPr>
        <w:keepNext/>
        <w:numPr>
          <w:ilvl w:val="1"/>
          <w:numId w:val="153"/>
        </w:numPr>
        <w:spacing w:before="400" w:after="240"/>
        <w:outlineLvl w:val="1"/>
        <w:rPr>
          <w:del w:id="18020" w:author="Huy Duc. Nguyen" w:date="2017-08-29T13:09:00Z"/>
        </w:rPr>
        <w:pPrChange w:id="18021" w:author="Huy Duc. Nguyen" w:date="2017-08-29T13:09:00Z">
          <w:pPr/>
        </w:pPrChange>
      </w:pPr>
    </w:p>
    <w:p w:rsidR="000174C5" w:rsidDel="00A81686" w:rsidRDefault="000174C5">
      <w:pPr>
        <w:keepNext/>
        <w:numPr>
          <w:ilvl w:val="1"/>
          <w:numId w:val="153"/>
        </w:numPr>
        <w:spacing w:before="400" w:after="240"/>
        <w:outlineLvl w:val="1"/>
        <w:rPr>
          <w:del w:id="18022" w:author="Huy Duc. Nguyen" w:date="2017-08-29T13:09:00Z"/>
        </w:rPr>
        <w:pPrChange w:id="18023" w:author="Huy Duc. Nguyen" w:date="2017-08-29T13:09:00Z">
          <w:pPr/>
        </w:pPrChange>
      </w:pPr>
    </w:p>
    <w:p w:rsidR="000174C5" w:rsidDel="00A81686" w:rsidRDefault="000174C5">
      <w:pPr>
        <w:keepNext/>
        <w:numPr>
          <w:ilvl w:val="1"/>
          <w:numId w:val="153"/>
        </w:numPr>
        <w:spacing w:before="400" w:after="240"/>
        <w:outlineLvl w:val="1"/>
        <w:rPr>
          <w:del w:id="18024" w:author="Huy Duc. Nguyen" w:date="2017-08-29T13:09:00Z"/>
        </w:rPr>
        <w:pPrChange w:id="18025" w:author="Huy Duc. Nguyen" w:date="2017-08-29T13:09:00Z">
          <w:pPr/>
        </w:pPrChange>
      </w:pPr>
    </w:p>
    <w:p w:rsidR="000174C5" w:rsidDel="00A81686" w:rsidRDefault="000174C5">
      <w:pPr>
        <w:keepNext/>
        <w:numPr>
          <w:ilvl w:val="1"/>
          <w:numId w:val="153"/>
        </w:numPr>
        <w:spacing w:before="400" w:after="240"/>
        <w:outlineLvl w:val="1"/>
        <w:rPr>
          <w:ins w:id="18026" w:author="Kazuhiro Takagi" w:date="2017-03-15T10:26:00Z"/>
          <w:del w:id="18027" w:author="Huy Duc. Nguyen" w:date="2017-08-29T13:09:00Z"/>
        </w:rPr>
        <w:pPrChange w:id="18028" w:author="Huy Duc. Nguyen" w:date="2017-08-29T13:09:00Z">
          <w:pPr/>
        </w:pPrChange>
      </w:pPr>
    </w:p>
    <w:p w:rsidR="00617DAB" w:rsidDel="00A81686" w:rsidRDefault="00617DAB">
      <w:pPr>
        <w:keepNext/>
        <w:numPr>
          <w:ilvl w:val="1"/>
          <w:numId w:val="153"/>
        </w:numPr>
        <w:spacing w:before="400" w:after="240"/>
        <w:outlineLvl w:val="1"/>
        <w:rPr>
          <w:ins w:id="18029" w:author="Kazuhiro Takagi" w:date="2017-03-15T10:26:00Z"/>
          <w:del w:id="18030" w:author="Huy Duc. Nguyen" w:date="2017-08-29T13:09:00Z"/>
        </w:rPr>
        <w:pPrChange w:id="18031" w:author="Huy Duc. Nguyen" w:date="2017-08-29T13:09:00Z">
          <w:pPr/>
        </w:pPrChange>
      </w:pPr>
    </w:p>
    <w:p w:rsidR="00617DAB" w:rsidDel="00A81686" w:rsidRDefault="00617DAB">
      <w:pPr>
        <w:keepNext/>
        <w:numPr>
          <w:ilvl w:val="1"/>
          <w:numId w:val="153"/>
        </w:numPr>
        <w:spacing w:before="400" w:after="240"/>
        <w:outlineLvl w:val="1"/>
        <w:rPr>
          <w:ins w:id="18032" w:author="Kazuhiro Takagi" w:date="2017-03-15T10:26:00Z"/>
          <w:del w:id="18033" w:author="Huy Duc. Nguyen" w:date="2017-08-29T13:09:00Z"/>
        </w:rPr>
        <w:pPrChange w:id="18034" w:author="Huy Duc. Nguyen" w:date="2017-08-29T13:09:00Z">
          <w:pPr/>
        </w:pPrChange>
      </w:pPr>
    </w:p>
    <w:p w:rsidR="00617DAB" w:rsidDel="00A81686" w:rsidRDefault="00617DAB">
      <w:pPr>
        <w:keepNext/>
        <w:numPr>
          <w:ilvl w:val="1"/>
          <w:numId w:val="153"/>
        </w:numPr>
        <w:spacing w:before="400" w:after="240"/>
        <w:outlineLvl w:val="1"/>
        <w:rPr>
          <w:ins w:id="18035" w:author="Kazuhiro Takagi" w:date="2017-03-15T10:26:00Z"/>
          <w:del w:id="18036" w:author="Huy Duc. Nguyen" w:date="2017-08-29T13:09:00Z"/>
        </w:rPr>
        <w:pPrChange w:id="18037" w:author="Huy Duc. Nguyen" w:date="2017-08-29T13:09:00Z">
          <w:pPr/>
        </w:pPrChange>
      </w:pPr>
    </w:p>
    <w:p w:rsidR="00617DAB" w:rsidDel="00A81686" w:rsidRDefault="00617DAB">
      <w:pPr>
        <w:keepNext/>
        <w:numPr>
          <w:ilvl w:val="1"/>
          <w:numId w:val="153"/>
        </w:numPr>
        <w:spacing w:before="400" w:after="240"/>
        <w:outlineLvl w:val="1"/>
        <w:rPr>
          <w:ins w:id="18038" w:author="Kazuhiro Takagi" w:date="2017-03-15T10:26:00Z"/>
          <w:del w:id="18039" w:author="Huy Duc. Nguyen" w:date="2017-08-29T13:09:00Z"/>
        </w:rPr>
        <w:pPrChange w:id="18040" w:author="Huy Duc. Nguyen" w:date="2017-08-29T13:09:00Z">
          <w:pPr/>
        </w:pPrChange>
      </w:pPr>
    </w:p>
    <w:p w:rsidR="00617DAB" w:rsidDel="00A81686" w:rsidRDefault="00617DAB">
      <w:pPr>
        <w:keepNext/>
        <w:numPr>
          <w:ilvl w:val="1"/>
          <w:numId w:val="153"/>
        </w:numPr>
        <w:spacing w:before="400" w:after="240"/>
        <w:outlineLvl w:val="1"/>
        <w:rPr>
          <w:ins w:id="18041" w:author="Kazuhiro Takagi" w:date="2017-03-15T10:26:00Z"/>
          <w:del w:id="18042" w:author="Huy Duc. Nguyen" w:date="2017-08-29T13:09:00Z"/>
        </w:rPr>
        <w:pPrChange w:id="18043" w:author="Huy Duc. Nguyen" w:date="2017-08-29T13:09:00Z">
          <w:pPr/>
        </w:pPrChange>
      </w:pPr>
    </w:p>
    <w:p w:rsidR="00617DAB" w:rsidDel="00A81686" w:rsidRDefault="00617DAB">
      <w:pPr>
        <w:keepNext/>
        <w:numPr>
          <w:ilvl w:val="1"/>
          <w:numId w:val="153"/>
        </w:numPr>
        <w:spacing w:before="400" w:after="240"/>
        <w:outlineLvl w:val="1"/>
        <w:rPr>
          <w:ins w:id="18044" w:author="Kazuhiro Takagi" w:date="2017-03-15T10:26:00Z"/>
          <w:del w:id="18045" w:author="Huy Duc. Nguyen" w:date="2017-08-29T13:09:00Z"/>
        </w:rPr>
        <w:pPrChange w:id="18046" w:author="Huy Duc. Nguyen" w:date="2017-08-29T13:09:00Z">
          <w:pPr/>
        </w:pPrChange>
      </w:pPr>
    </w:p>
    <w:p w:rsidR="00617DAB" w:rsidDel="00A81686" w:rsidRDefault="00617DAB">
      <w:pPr>
        <w:keepNext/>
        <w:numPr>
          <w:ilvl w:val="1"/>
          <w:numId w:val="153"/>
        </w:numPr>
        <w:spacing w:before="400" w:after="240"/>
        <w:outlineLvl w:val="1"/>
        <w:rPr>
          <w:del w:id="18047" w:author="Huy Duc. Nguyen" w:date="2017-08-29T13:09:00Z"/>
        </w:rPr>
        <w:pPrChange w:id="18048" w:author="Huy Duc. Nguyen" w:date="2017-08-29T13:09:00Z">
          <w:pPr/>
        </w:pPrChange>
      </w:pPr>
    </w:p>
    <w:p w:rsidR="000174C5" w:rsidDel="00A81686" w:rsidRDefault="000174C5">
      <w:pPr>
        <w:keepNext/>
        <w:numPr>
          <w:ilvl w:val="1"/>
          <w:numId w:val="153"/>
        </w:numPr>
        <w:spacing w:before="400" w:after="240"/>
        <w:outlineLvl w:val="1"/>
        <w:rPr>
          <w:del w:id="18049" w:author="Huy Duc. Nguyen" w:date="2017-08-29T13:09:00Z"/>
          <w:lang w:eastAsia="ja-JP"/>
        </w:rPr>
        <w:pPrChange w:id="18050" w:author="Huy Duc. Nguyen" w:date="2017-08-29T13:09:00Z">
          <w:pPr/>
        </w:pPrChange>
      </w:pPr>
    </w:p>
    <w:p w:rsidR="000174C5" w:rsidDel="00A81686" w:rsidRDefault="000174C5">
      <w:pPr>
        <w:keepNext/>
        <w:numPr>
          <w:ilvl w:val="1"/>
          <w:numId w:val="153"/>
        </w:numPr>
        <w:spacing w:before="400" w:after="240"/>
        <w:outlineLvl w:val="1"/>
        <w:rPr>
          <w:del w:id="18051" w:author="Huy Duc. Nguyen" w:date="2017-08-29T13:09:00Z"/>
        </w:rPr>
        <w:pPrChange w:id="18052" w:author="Huy Duc. Nguyen" w:date="2017-08-29T13:09:00Z">
          <w:pPr/>
        </w:pPrChange>
      </w:pPr>
    </w:p>
    <w:p w:rsidR="000174C5" w:rsidDel="00A81686" w:rsidRDefault="000174C5">
      <w:pPr>
        <w:keepNext/>
        <w:numPr>
          <w:ilvl w:val="1"/>
          <w:numId w:val="153"/>
        </w:numPr>
        <w:spacing w:before="400" w:after="240"/>
        <w:outlineLvl w:val="1"/>
        <w:rPr>
          <w:del w:id="18053" w:author="Huy Duc. Nguyen" w:date="2017-08-29T13:09:00Z"/>
        </w:rPr>
        <w:pPrChange w:id="18054" w:author="Huy Duc. Nguyen" w:date="2017-08-29T13:09:00Z">
          <w:pPr/>
        </w:pPrChange>
      </w:pPr>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2" w:type="dxa"/>
        </w:tblCellMar>
        <w:tblLook w:val="0000" w:firstRow="0" w:lastRow="0" w:firstColumn="0" w:lastColumn="0" w:noHBand="0" w:noVBand="0"/>
      </w:tblPr>
      <w:tblGrid>
        <w:gridCol w:w="6237"/>
      </w:tblGrid>
      <w:tr w:rsidR="000174C5" w:rsidDel="00A81686" w:rsidTr="00AE6A57">
        <w:trPr>
          <w:jc w:val="center"/>
          <w:del w:id="18055" w:author="Huy Duc. Nguyen" w:date="2017-08-29T13:09:00Z"/>
        </w:trPr>
        <w:tc>
          <w:tcPr>
            <w:tcW w:w="7341" w:type="dxa"/>
            <w:tcBorders>
              <w:top w:val="single" w:sz="8" w:space="0" w:color="auto"/>
              <w:left w:val="nil"/>
              <w:bottom w:val="single" w:sz="8" w:space="0" w:color="auto"/>
              <w:right w:val="nil"/>
            </w:tcBorders>
            <w:tcMar>
              <w:top w:w="113" w:type="dxa"/>
              <w:left w:w="113" w:type="dxa"/>
              <w:bottom w:w="113" w:type="dxa"/>
            </w:tcMar>
          </w:tcPr>
          <w:p w:rsidR="000174C5" w:rsidRPr="00E60B91" w:rsidDel="00A81686" w:rsidRDefault="000174C5">
            <w:pPr>
              <w:pStyle w:val="colophon"/>
              <w:keepNext/>
              <w:numPr>
                <w:ilvl w:val="1"/>
                <w:numId w:val="153"/>
              </w:numPr>
              <w:spacing w:before="400" w:after="240"/>
              <w:outlineLvl w:val="1"/>
              <w:rPr>
                <w:del w:id="18056" w:author="Huy Duc. Nguyen" w:date="2017-08-29T13:09:00Z"/>
                <w:rFonts w:cs="Arial"/>
                <w:sz w:val="22"/>
                <w:szCs w:val="22"/>
              </w:rPr>
              <w:pPrChange w:id="18057" w:author="Huy Duc. Nguyen" w:date="2017-08-29T13:09:00Z">
                <w:pPr>
                  <w:pStyle w:val="colophon"/>
                </w:pPr>
              </w:pPrChange>
            </w:pPr>
            <w:del w:id="18058" w:author="Huy Duc. Nguyen" w:date="2017-08-29T13:09:00Z">
              <w:r w:rsidRPr="00423AF8" w:rsidDel="00A81686">
                <w:rPr>
                  <w:sz w:val="22"/>
                  <w:szCs w:val="22"/>
                </w:rPr>
                <w:delText>INTEGRITY® Virtualization Environment Performance Evaluation Report</w:delText>
              </w:r>
            </w:del>
          </w:p>
          <w:p w:rsidR="000174C5" w:rsidRPr="00E60B91" w:rsidDel="00A81686" w:rsidRDefault="000174C5">
            <w:pPr>
              <w:pStyle w:val="colophon"/>
              <w:keepNext/>
              <w:numPr>
                <w:ilvl w:val="1"/>
                <w:numId w:val="153"/>
              </w:numPr>
              <w:tabs>
                <w:tab w:val="left" w:pos="2039"/>
              </w:tabs>
              <w:spacing w:before="400" w:after="240"/>
              <w:outlineLvl w:val="1"/>
              <w:rPr>
                <w:del w:id="18059" w:author="Huy Duc. Nguyen" w:date="2017-08-29T13:09:00Z"/>
                <w:sz w:val="22"/>
                <w:szCs w:val="22"/>
              </w:rPr>
              <w:pPrChange w:id="18060" w:author="Huy Duc. Nguyen" w:date="2017-08-29T13:09:00Z">
                <w:pPr>
                  <w:pStyle w:val="colophon"/>
                  <w:tabs>
                    <w:tab w:val="left" w:pos="2039"/>
                  </w:tabs>
                </w:pPr>
              </w:pPrChange>
            </w:pPr>
          </w:p>
          <w:p w:rsidR="000174C5" w:rsidRPr="00E60B91" w:rsidDel="00A81686" w:rsidRDefault="000174C5">
            <w:pPr>
              <w:pStyle w:val="colophon"/>
              <w:keepNext/>
              <w:numPr>
                <w:ilvl w:val="1"/>
                <w:numId w:val="153"/>
              </w:numPr>
              <w:tabs>
                <w:tab w:val="clear" w:pos="1701"/>
                <w:tab w:val="left" w:pos="1987"/>
                <w:tab w:val="left" w:pos="3187"/>
              </w:tabs>
              <w:spacing w:before="400" w:after="240"/>
              <w:outlineLvl w:val="1"/>
              <w:rPr>
                <w:del w:id="18061" w:author="Huy Duc. Nguyen" w:date="2017-08-29T13:09:00Z"/>
                <w:sz w:val="22"/>
                <w:szCs w:val="22"/>
              </w:rPr>
              <w:pPrChange w:id="18062" w:author="Huy Duc. Nguyen" w:date="2017-08-29T13:09:00Z">
                <w:pPr>
                  <w:pStyle w:val="colophon"/>
                  <w:tabs>
                    <w:tab w:val="clear" w:pos="1701"/>
                    <w:tab w:val="left" w:pos="1987"/>
                    <w:tab w:val="left" w:pos="3187"/>
                  </w:tabs>
                </w:pPr>
              </w:pPrChange>
            </w:pPr>
            <w:del w:id="18063" w:author="Huy Duc. Nguyen" w:date="2017-08-29T13:09:00Z">
              <w:r w:rsidRPr="00E60B91" w:rsidDel="00A81686">
                <w:rPr>
                  <w:sz w:val="22"/>
                  <w:szCs w:val="22"/>
                </w:rPr>
                <w:delText>Publication Date:</w:delText>
              </w:r>
              <w:r w:rsidRPr="00E60B91" w:rsidDel="00A81686">
                <w:rPr>
                  <w:sz w:val="22"/>
                  <w:szCs w:val="22"/>
                </w:rPr>
                <w:tab/>
                <w:delText>Rev.0.</w:delText>
              </w:r>
              <w:r w:rsidDel="00A81686">
                <w:rPr>
                  <w:rFonts w:hint="eastAsia"/>
                  <w:sz w:val="22"/>
                  <w:szCs w:val="22"/>
                </w:rPr>
                <w:delText>2</w:delText>
              </w:r>
              <w:r w:rsidRPr="00E60B91" w:rsidDel="00A81686">
                <w:rPr>
                  <w:sz w:val="22"/>
                  <w:szCs w:val="22"/>
                </w:rPr>
                <w:delText>0</w:delText>
              </w:r>
              <w:r w:rsidRPr="00E60B91" w:rsidDel="00A81686">
                <w:rPr>
                  <w:sz w:val="22"/>
                  <w:szCs w:val="22"/>
                </w:rPr>
                <w:tab/>
              </w:r>
              <w:r w:rsidDel="00A81686">
                <w:rPr>
                  <w:rFonts w:hint="eastAsia"/>
                  <w:sz w:val="22"/>
                  <w:szCs w:val="22"/>
                </w:rPr>
                <w:delText>Jan</w:delText>
              </w:r>
              <w:r w:rsidRPr="00E60B91" w:rsidDel="00A81686">
                <w:rPr>
                  <w:sz w:val="22"/>
                  <w:szCs w:val="22"/>
                </w:rPr>
                <w:delText xml:space="preserve"> </w:delText>
              </w:r>
              <w:r w:rsidDel="00A81686">
                <w:rPr>
                  <w:rFonts w:hint="eastAsia"/>
                  <w:sz w:val="22"/>
                  <w:szCs w:val="22"/>
                </w:rPr>
                <w:delText>20</w:delText>
              </w:r>
              <w:r w:rsidRPr="00E60B91" w:rsidDel="00A81686">
                <w:rPr>
                  <w:sz w:val="22"/>
                  <w:szCs w:val="22"/>
                </w:rPr>
                <w:delText>, 201</w:delText>
              </w:r>
              <w:r w:rsidDel="00A81686">
                <w:rPr>
                  <w:rFonts w:hint="eastAsia"/>
                  <w:sz w:val="22"/>
                  <w:szCs w:val="22"/>
                </w:rPr>
                <w:delText>7</w:delText>
              </w:r>
            </w:del>
          </w:p>
          <w:p w:rsidR="000174C5" w:rsidRPr="00E60B91" w:rsidDel="00A81686" w:rsidRDefault="000174C5">
            <w:pPr>
              <w:pStyle w:val="colophon"/>
              <w:keepNext/>
              <w:numPr>
                <w:ilvl w:val="1"/>
                <w:numId w:val="153"/>
              </w:numPr>
              <w:tabs>
                <w:tab w:val="clear" w:pos="1701"/>
                <w:tab w:val="left" w:pos="1987"/>
                <w:tab w:val="left" w:pos="3187"/>
              </w:tabs>
              <w:spacing w:before="400" w:after="240"/>
              <w:outlineLvl w:val="1"/>
              <w:rPr>
                <w:del w:id="18064" w:author="Huy Duc. Nguyen" w:date="2017-08-29T13:09:00Z"/>
                <w:sz w:val="22"/>
                <w:szCs w:val="22"/>
              </w:rPr>
              <w:pPrChange w:id="18065" w:author="Huy Duc. Nguyen" w:date="2017-08-29T13:09:00Z">
                <w:pPr>
                  <w:pStyle w:val="colophon"/>
                  <w:tabs>
                    <w:tab w:val="clear" w:pos="1701"/>
                    <w:tab w:val="left" w:pos="1987"/>
                    <w:tab w:val="left" w:pos="3187"/>
                  </w:tabs>
                </w:pPr>
              </w:pPrChange>
            </w:pPr>
            <w:del w:id="18066"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rFonts w:hint="eastAsia"/>
                  <w:sz w:val="22"/>
                  <w:szCs w:val="22"/>
                </w:rPr>
                <w:delText>3</w:delText>
              </w:r>
              <w:r w:rsidRPr="00E60B91" w:rsidDel="00A81686">
                <w:rPr>
                  <w:sz w:val="22"/>
                  <w:szCs w:val="22"/>
                </w:rPr>
                <w:delText>0</w:delText>
              </w:r>
              <w:r w:rsidRPr="00E60B91" w:rsidDel="00A81686">
                <w:rPr>
                  <w:sz w:val="22"/>
                  <w:szCs w:val="22"/>
                </w:rPr>
                <w:tab/>
              </w:r>
              <w:r w:rsidDel="00A81686">
                <w:rPr>
                  <w:sz w:val="22"/>
                  <w:szCs w:val="22"/>
                </w:rPr>
                <w:delText>Jan</w:delText>
              </w:r>
              <w:r w:rsidRPr="00E60B91" w:rsidDel="00A81686">
                <w:rPr>
                  <w:sz w:val="22"/>
                  <w:szCs w:val="22"/>
                </w:rPr>
                <w:delText xml:space="preserve"> </w:delText>
              </w:r>
              <w:r w:rsidDel="00A81686">
                <w:rPr>
                  <w:rFonts w:hint="eastAsia"/>
                  <w:sz w:val="22"/>
                  <w:szCs w:val="22"/>
                </w:rPr>
                <w:delText>27</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495381" w:rsidDel="00A81686" w:rsidRDefault="00495381">
            <w:pPr>
              <w:pStyle w:val="colophon"/>
              <w:keepNext/>
              <w:numPr>
                <w:ilvl w:val="1"/>
                <w:numId w:val="153"/>
              </w:numPr>
              <w:tabs>
                <w:tab w:val="clear" w:pos="1701"/>
                <w:tab w:val="left" w:pos="1987"/>
                <w:tab w:val="left" w:pos="3187"/>
              </w:tabs>
              <w:spacing w:before="400" w:after="240"/>
              <w:outlineLvl w:val="1"/>
              <w:rPr>
                <w:del w:id="18067" w:author="Huy Duc. Nguyen" w:date="2017-08-29T13:09:00Z"/>
                <w:sz w:val="22"/>
                <w:szCs w:val="22"/>
              </w:rPr>
              <w:pPrChange w:id="18068" w:author="Huy Duc. Nguyen" w:date="2017-08-29T13:09:00Z">
                <w:pPr>
                  <w:pStyle w:val="colophon"/>
                  <w:tabs>
                    <w:tab w:val="clear" w:pos="1701"/>
                    <w:tab w:val="left" w:pos="1987"/>
                    <w:tab w:val="left" w:pos="3187"/>
                  </w:tabs>
                </w:pPr>
              </w:pPrChange>
            </w:pPr>
            <w:del w:id="18069"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rFonts w:hint="eastAsia"/>
                  <w:sz w:val="22"/>
                  <w:szCs w:val="22"/>
                </w:rPr>
                <w:delText>4</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rFonts w:hint="eastAsia"/>
                  <w:sz w:val="22"/>
                  <w:szCs w:val="22"/>
                </w:rPr>
                <w:delText>03</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86CE6" w:rsidDel="00A81686" w:rsidRDefault="00586CE6">
            <w:pPr>
              <w:pStyle w:val="colophon"/>
              <w:keepNext/>
              <w:numPr>
                <w:ilvl w:val="1"/>
                <w:numId w:val="153"/>
              </w:numPr>
              <w:tabs>
                <w:tab w:val="clear" w:pos="1701"/>
                <w:tab w:val="left" w:pos="1987"/>
                <w:tab w:val="left" w:pos="3187"/>
              </w:tabs>
              <w:spacing w:before="400" w:after="240"/>
              <w:outlineLvl w:val="1"/>
              <w:rPr>
                <w:del w:id="18070" w:author="Huy Duc. Nguyen" w:date="2017-08-29T13:09:00Z"/>
                <w:sz w:val="22"/>
                <w:szCs w:val="22"/>
              </w:rPr>
              <w:pPrChange w:id="18071" w:author="Huy Duc. Nguyen" w:date="2017-08-29T13:09:00Z">
                <w:pPr>
                  <w:pStyle w:val="colophon"/>
                  <w:tabs>
                    <w:tab w:val="clear" w:pos="1701"/>
                    <w:tab w:val="left" w:pos="1987"/>
                    <w:tab w:val="left" w:pos="3187"/>
                  </w:tabs>
                </w:pPr>
              </w:pPrChange>
            </w:pPr>
            <w:del w:id="18072"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5</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rFonts w:hint="eastAsia"/>
                  <w:sz w:val="22"/>
                  <w:szCs w:val="22"/>
                </w:rPr>
                <w:delText>0</w:delText>
              </w:r>
              <w:r w:rsidDel="00A81686">
                <w:rPr>
                  <w:sz w:val="22"/>
                  <w:szCs w:val="22"/>
                </w:rPr>
                <w:delText>9</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856CF2" w:rsidDel="00A81686" w:rsidRDefault="00856CF2">
            <w:pPr>
              <w:pStyle w:val="colophon"/>
              <w:keepNext/>
              <w:numPr>
                <w:ilvl w:val="1"/>
                <w:numId w:val="153"/>
              </w:numPr>
              <w:tabs>
                <w:tab w:val="clear" w:pos="1701"/>
                <w:tab w:val="left" w:pos="1987"/>
                <w:tab w:val="left" w:pos="3187"/>
              </w:tabs>
              <w:spacing w:before="400" w:after="240"/>
              <w:outlineLvl w:val="1"/>
              <w:rPr>
                <w:del w:id="18073" w:author="Huy Duc. Nguyen" w:date="2017-08-29T13:09:00Z"/>
                <w:sz w:val="22"/>
                <w:szCs w:val="22"/>
              </w:rPr>
              <w:pPrChange w:id="18074" w:author="Huy Duc. Nguyen" w:date="2017-08-29T13:09:00Z">
                <w:pPr>
                  <w:pStyle w:val="colophon"/>
                  <w:tabs>
                    <w:tab w:val="clear" w:pos="1701"/>
                    <w:tab w:val="left" w:pos="1987"/>
                    <w:tab w:val="left" w:pos="3187"/>
                  </w:tabs>
                </w:pPr>
              </w:pPrChange>
            </w:pPr>
            <w:del w:id="18075"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6</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16</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A6674" w:rsidDel="00A81686" w:rsidRDefault="005A6674">
            <w:pPr>
              <w:pStyle w:val="colophon"/>
              <w:keepNext/>
              <w:numPr>
                <w:ilvl w:val="1"/>
                <w:numId w:val="153"/>
              </w:numPr>
              <w:tabs>
                <w:tab w:val="clear" w:pos="1701"/>
                <w:tab w:val="left" w:pos="1987"/>
                <w:tab w:val="left" w:pos="3187"/>
              </w:tabs>
              <w:spacing w:before="400" w:after="240"/>
              <w:outlineLvl w:val="1"/>
              <w:rPr>
                <w:del w:id="18076" w:author="Huy Duc. Nguyen" w:date="2017-08-29T13:09:00Z"/>
                <w:sz w:val="22"/>
                <w:szCs w:val="22"/>
              </w:rPr>
              <w:pPrChange w:id="18077" w:author="Huy Duc. Nguyen" w:date="2017-08-29T13:09:00Z">
                <w:pPr>
                  <w:pStyle w:val="colophon"/>
                  <w:tabs>
                    <w:tab w:val="clear" w:pos="1701"/>
                    <w:tab w:val="left" w:pos="1987"/>
                    <w:tab w:val="left" w:pos="3187"/>
                  </w:tabs>
                </w:pPr>
              </w:pPrChange>
            </w:pPr>
            <w:del w:id="18078"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7</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24</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5A69BD" w:rsidDel="00A81686" w:rsidRDefault="005A69BD">
            <w:pPr>
              <w:pStyle w:val="colophon"/>
              <w:keepNext/>
              <w:numPr>
                <w:ilvl w:val="1"/>
                <w:numId w:val="153"/>
              </w:numPr>
              <w:tabs>
                <w:tab w:val="clear" w:pos="1701"/>
                <w:tab w:val="left" w:pos="1987"/>
                <w:tab w:val="left" w:pos="3187"/>
              </w:tabs>
              <w:spacing w:before="400" w:after="240"/>
              <w:outlineLvl w:val="1"/>
              <w:rPr>
                <w:del w:id="18079" w:author="Huy Duc. Nguyen" w:date="2017-08-29T13:09:00Z"/>
                <w:sz w:val="22"/>
                <w:szCs w:val="22"/>
              </w:rPr>
              <w:pPrChange w:id="18080" w:author="Huy Duc. Nguyen" w:date="2017-08-29T13:09:00Z">
                <w:pPr>
                  <w:pStyle w:val="colophon"/>
                  <w:tabs>
                    <w:tab w:val="clear" w:pos="1701"/>
                    <w:tab w:val="left" w:pos="1987"/>
                    <w:tab w:val="left" w:pos="3187"/>
                  </w:tabs>
                </w:pPr>
              </w:pPrChange>
            </w:pPr>
            <w:del w:id="18081" w:author="Huy Duc. Nguyen" w:date="2017-08-29T13:09:00Z">
              <w:r w:rsidRPr="00E60B91" w:rsidDel="00A81686">
                <w:rPr>
                  <w:sz w:val="22"/>
                  <w:szCs w:val="22"/>
                </w:rPr>
                <w:tab/>
                <w:delText>Rev.</w:delText>
              </w:r>
              <w:r w:rsidDel="00A81686">
                <w:rPr>
                  <w:rFonts w:hint="eastAsia"/>
                  <w:sz w:val="22"/>
                  <w:szCs w:val="22"/>
                </w:rPr>
                <w:delText>0</w:delText>
              </w:r>
              <w:r w:rsidRPr="00E60B91" w:rsidDel="00A81686">
                <w:rPr>
                  <w:sz w:val="22"/>
                  <w:szCs w:val="22"/>
                </w:rPr>
                <w:delText>.</w:delText>
              </w:r>
              <w:r w:rsidDel="00A81686">
                <w:rPr>
                  <w:sz w:val="22"/>
                  <w:szCs w:val="22"/>
                </w:rPr>
                <w:delText>8</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24</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0D0F1F" w:rsidDel="00A81686" w:rsidRDefault="000D0F1F">
            <w:pPr>
              <w:pStyle w:val="colophon"/>
              <w:keepNext/>
              <w:numPr>
                <w:ilvl w:val="1"/>
                <w:numId w:val="153"/>
              </w:numPr>
              <w:tabs>
                <w:tab w:val="clear" w:pos="1701"/>
                <w:tab w:val="left" w:pos="1987"/>
                <w:tab w:val="left" w:pos="3187"/>
              </w:tabs>
              <w:spacing w:before="400" w:after="240"/>
              <w:outlineLvl w:val="1"/>
              <w:rPr>
                <w:del w:id="18082" w:author="Huy Duc. Nguyen" w:date="2017-08-29T13:09:00Z"/>
                <w:sz w:val="22"/>
                <w:szCs w:val="22"/>
              </w:rPr>
              <w:pPrChange w:id="18083" w:author="Huy Duc. Nguyen" w:date="2017-08-29T13:09:00Z">
                <w:pPr>
                  <w:pStyle w:val="colophon"/>
                  <w:tabs>
                    <w:tab w:val="clear" w:pos="1701"/>
                    <w:tab w:val="left" w:pos="1987"/>
                    <w:tab w:val="left" w:pos="3187"/>
                  </w:tabs>
                </w:pPr>
              </w:pPrChange>
            </w:pPr>
            <w:del w:id="18084"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0</w:delText>
              </w:r>
              <w:r w:rsidRPr="00E60B91" w:rsidDel="00A81686">
                <w:rPr>
                  <w:sz w:val="22"/>
                  <w:szCs w:val="22"/>
                </w:rPr>
                <w:delText>0</w:delText>
              </w:r>
              <w:r w:rsidRPr="00E60B91" w:rsidDel="00A81686">
                <w:rPr>
                  <w:sz w:val="22"/>
                  <w:szCs w:val="22"/>
                </w:rPr>
                <w:tab/>
              </w:r>
              <w:r w:rsidDel="00A81686">
                <w:rPr>
                  <w:rFonts w:hint="eastAsia"/>
                  <w:sz w:val="22"/>
                  <w:szCs w:val="22"/>
                </w:rPr>
                <w:delText>Feb</w:delText>
              </w:r>
              <w:r w:rsidRPr="00E60B91" w:rsidDel="00A81686">
                <w:rPr>
                  <w:sz w:val="22"/>
                  <w:szCs w:val="22"/>
                </w:rPr>
                <w:delText xml:space="preserve"> </w:delText>
              </w:r>
              <w:r w:rsidDel="00A81686">
                <w:rPr>
                  <w:sz w:val="22"/>
                  <w:szCs w:val="22"/>
                </w:rPr>
                <w:delText>28</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p>
          <w:p w:rsidR="0039436F" w:rsidDel="00A81686" w:rsidRDefault="0039436F">
            <w:pPr>
              <w:pStyle w:val="colophon"/>
              <w:keepNext/>
              <w:numPr>
                <w:ilvl w:val="1"/>
                <w:numId w:val="153"/>
              </w:numPr>
              <w:tabs>
                <w:tab w:val="clear" w:pos="1701"/>
                <w:tab w:val="left" w:pos="1987"/>
                <w:tab w:val="left" w:pos="3187"/>
              </w:tabs>
              <w:spacing w:before="400" w:after="240"/>
              <w:outlineLvl w:val="1"/>
              <w:rPr>
                <w:ins w:id="18085" w:author="Kazuhiro Takagi" w:date="2017-03-13T19:27:00Z"/>
                <w:del w:id="18086" w:author="Huy Duc. Nguyen" w:date="2017-08-29T13:09:00Z"/>
                <w:sz w:val="22"/>
                <w:szCs w:val="22"/>
              </w:rPr>
              <w:pPrChange w:id="18087" w:author="Huy Duc. Nguyen" w:date="2017-08-29T13:09:00Z">
                <w:pPr>
                  <w:pStyle w:val="colophon"/>
                  <w:tabs>
                    <w:tab w:val="clear" w:pos="1701"/>
                    <w:tab w:val="left" w:pos="1987"/>
                    <w:tab w:val="left" w:pos="3187"/>
                  </w:tabs>
                </w:pPr>
              </w:pPrChange>
            </w:pPr>
            <w:ins w:id="18088" w:author="Kazuhiro Takagi" w:date="2017-03-13T19:27:00Z">
              <w:del w:id="18089"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R="008C2B38" w:rsidDel="00A81686">
                  <w:rPr>
                    <w:sz w:val="22"/>
                    <w:szCs w:val="22"/>
                  </w:rPr>
                  <w:delText>1</w:delText>
                </w:r>
                <w:r w:rsidRPr="00E60B91" w:rsidDel="00A81686">
                  <w:rPr>
                    <w:sz w:val="22"/>
                    <w:szCs w:val="22"/>
                  </w:rPr>
                  <w:delText>0</w:delText>
                </w:r>
                <w:r w:rsidRPr="00E60B91" w:rsidDel="00A81686">
                  <w:rPr>
                    <w:sz w:val="22"/>
                    <w:szCs w:val="22"/>
                  </w:rPr>
                  <w:tab/>
                </w:r>
              </w:del>
            </w:ins>
            <w:ins w:id="18090" w:author="Kazuhiro Takagi" w:date="2017-03-13T19:28:00Z">
              <w:del w:id="18091" w:author="Huy Duc. Nguyen" w:date="2017-08-29T13:09:00Z">
                <w:r w:rsidR="008C2B38" w:rsidDel="00A81686">
                  <w:rPr>
                    <w:sz w:val="22"/>
                    <w:szCs w:val="22"/>
                  </w:rPr>
                  <w:delText>Mar</w:delText>
                </w:r>
              </w:del>
            </w:ins>
            <w:ins w:id="18092" w:author="Kazuhiro Takagi" w:date="2017-03-13T19:27:00Z">
              <w:del w:id="18093" w:author="Huy Duc. Nguyen" w:date="2017-08-29T13:09:00Z">
                <w:r w:rsidRPr="00E60B91" w:rsidDel="00A81686">
                  <w:rPr>
                    <w:sz w:val="22"/>
                    <w:szCs w:val="22"/>
                  </w:rPr>
                  <w:delText xml:space="preserve"> </w:delText>
                </w:r>
              </w:del>
            </w:ins>
            <w:ins w:id="18094" w:author="Kazuhiro Takagi" w:date="2017-03-13T19:28:00Z">
              <w:del w:id="18095" w:author="Huy Duc. Nguyen" w:date="2017-08-29T13:09:00Z">
                <w:r w:rsidR="008C2B38" w:rsidDel="00A81686">
                  <w:rPr>
                    <w:sz w:val="22"/>
                    <w:szCs w:val="22"/>
                  </w:rPr>
                  <w:delText>1</w:delText>
                </w:r>
              </w:del>
            </w:ins>
            <w:ins w:id="18096" w:author="Kazuhiro Takagi" w:date="2017-03-13T21:34:00Z">
              <w:del w:id="18097" w:author="Huy Duc. Nguyen" w:date="2017-08-29T13:09:00Z">
                <w:r w:rsidR="007C0CD2" w:rsidDel="00A81686">
                  <w:rPr>
                    <w:sz w:val="22"/>
                    <w:szCs w:val="22"/>
                  </w:rPr>
                  <w:delText>7</w:delText>
                </w:r>
              </w:del>
            </w:ins>
            <w:ins w:id="18098" w:author="Kazuhiro Takagi" w:date="2017-03-13T19:27:00Z">
              <w:del w:id="18099" w:author="Huy Duc. Nguyen" w:date="2017-08-29T13:09:00Z">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760226" w:rsidDel="00A81686" w:rsidRDefault="00760226">
            <w:pPr>
              <w:pStyle w:val="colophon"/>
              <w:keepNext/>
              <w:numPr>
                <w:ilvl w:val="1"/>
                <w:numId w:val="153"/>
              </w:numPr>
              <w:tabs>
                <w:tab w:val="clear" w:pos="1701"/>
                <w:tab w:val="left" w:pos="1987"/>
                <w:tab w:val="left" w:pos="3187"/>
              </w:tabs>
              <w:spacing w:before="400" w:after="240"/>
              <w:outlineLvl w:val="1"/>
              <w:rPr>
                <w:ins w:id="18100" w:author="Kazuhiro Takagi" w:date="2017-03-21T15:00:00Z"/>
                <w:del w:id="18101" w:author="Huy Duc. Nguyen" w:date="2017-08-29T13:09:00Z"/>
                <w:sz w:val="22"/>
                <w:szCs w:val="22"/>
              </w:rPr>
              <w:pPrChange w:id="18102" w:author="Huy Duc. Nguyen" w:date="2017-08-29T13:09:00Z">
                <w:pPr>
                  <w:pStyle w:val="colophon"/>
                  <w:tabs>
                    <w:tab w:val="clear" w:pos="1701"/>
                    <w:tab w:val="left" w:pos="1987"/>
                    <w:tab w:val="left" w:pos="3187"/>
                  </w:tabs>
                </w:pPr>
              </w:pPrChange>
            </w:pPr>
            <w:ins w:id="18103" w:author="Kazuhiro Takagi" w:date="2017-03-21T15:00:00Z">
              <w:del w:id="18104"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2</w:delText>
                </w:r>
                <w:r w:rsidRPr="00E60B91" w:rsidDel="00A81686">
                  <w:rPr>
                    <w:sz w:val="22"/>
                    <w:szCs w:val="22"/>
                  </w:rPr>
                  <w:delText>0</w:delText>
                </w:r>
                <w:r w:rsidRPr="00E60B91" w:rsidDel="00A81686">
                  <w:rPr>
                    <w:sz w:val="22"/>
                    <w:szCs w:val="22"/>
                  </w:rPr>
                  <w:tab/>
                </w:r>
                <w:r w:rsidDel="00A81686">
                  <w:rPr>
                    <w:sz w:val="22"/>
                    <w:szCs w:val="22"/>
                  </w:rPr>
                  <w:delText>Mar</w:delText>
                </w:r>
                <w:r w:rsidRPr="00E60B91" w:rsidDel="00A81686">
                  <w:rPr>
                    <w:sz w:val="22"/>
                    <w:szCs w:val="22"/>
                  </w:rPr>
                  <w:delText xml:space="preserve"> </w:delText>
                </w:r>
                <w:r w:rsidDel="00A81686">
                  <w:rPr>
                    <w:sz w:val="22"/>
                    <w:szCs w:val="22"/>
                  </w:rPr>
                  <w:delText>21</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C61B5A" w:rsidDel="00A81686" w:rsidRDefault="00C61B5A">
            <w:pPr>
              <w:pStyle w:val="colophon"/>
              <w:keepNext/>
              <w:numPr>
                <w:ilvl w:val="1"/>
                <w:numId w:val="153"/>
              </w:numPr>
              <w:tabs>
                <w:tab w:val="clear" w:pos="1701"/>
                <w:tab w:val="left" w:pos="1987"/>
                <w:tab w:val="left" w:pos="3187"/>
              </w:tabs>
              <w:spacing w:before="400" w:after="240"/>
              <w:outlineLvl w:val="1"/>
              <w:rPr>
                <w:ins w:id="18105" w:author="Kazuhiro Takagi" w:date="2017-04-20T16:11:00Z"/>
                <w:del w:id="18106" w:author="Huy Duc. Nguyen" w:date="2017-08-29T13:09:00Z"/>
                <w:sz w:val="22"/>
                <w:szCs w:val="22"/>
              </w:rPr>
              <w:pPrChange w:id="18107" w:author="Huy Duc. Nguyen" w:date="2017-08-29T13:09:00Z">
                <w:pPr>
                  <w:pStyle w:val="colophon"/>
                  <w:tabs>
                    <w:tab w:val="clear" w:pos="1701"/>
                    <w:tab w:val="left" w:pos="1987"/>
                    <w:tab w:val="left" w:pos="3187"/>
                  </w:tabs>
                </w:pPr>
              </w:pPrChange>
            </w:pPr>
            <w:ins w:id="18108" w:author="Kazuhiro Takagi" w:date="2017-04-20T16:11:00Z">
              <w:del w:id="18109" w:author="Huy Duc. Nguyen" w:date="2017-08-29T13:09:00Z">
                <w:r w:rsidRPr="00E60B91" w:rsidDel="00A81686">
                  <w:rPr>
                    <w:sz w:val="22"/>
                    <w:szCs w:val="22"/>
                  </w:rPr>
                  <w:tab/>
                  <w:delText>Rev.</w:delText>
                </w:r>
                <w:r w:rsidDel="00A81686">
                  <w:rPr>
                    <w:sz w:val="22"/>
                    <w:szCs w:val="22"/>
                  </w:rPr>
                  <w:delText>1</w:delText>
                </w:r>
                <w:r w:rsidRPr="00E60B91" w:rsidDel="00A81686">
                  <w:rPr>
                    <w:sz w:val="22"/>
                    <w:szCs w:val="22"/>
                  </w:rPr>
                  <w:delText>.</w:delText>
                </w:r>
                <w:r w:rsidDel="00A81686">
                  <w:rPr>
                    <w:sz w:val="22"/>
                    <w:szCs w:val="22"/>
                  </w:rPr>
                  <w:delText>3</w:delText>
                </w:r>
                <w:r w:rsidRPr="00E60B91" w:rsidDel="00A81686">
                  <w:rPr>
                    <w:sz w:val="22"/>
                    <w:szCs w:val="22"/>
                  </w:rPr>
                  <w:delText>0</w:delText>
                </w:r>
                <w:r w:rsidRPr="00E60B91" w:rsidDel="00A81686">
                  <w:rPr>
                    <w:sz w:val="22"/>
                    <w:szCs w:val="22"/>
                  </w:rPr>
                  <w:tab/>
                </w:r>
                <w:r w:rsidDel="00A81686">
                  <w:rPr>
                    <w:sz w:val="22"/>
                    <w:szCs w:val="22"/>
                  </w:rPr>
                  <w:delText>Apr</w:delText>
                </w:r>
                <w:r w:rsidRPr="00E60B91" w:rsidDel="00A81686">
                  <w:rPr>
                    <w:sz w:val="22"/>
                    <w:szCs w:val="22"/>
                  </w:rPr>
                  <w:delText xml:space="preserve"> </w:delText>
                </w:r>
                <w:r w:rsidDel="00A81686">
                  <w:rPr>
                    <w:sz w:val="22"/>
                    <w:szCs w:val="22"/>
                  </w:rPr>
                  <w:delText>20</w:delText>
                </w:r>
                <w:r w:rsidRPr="00E60B91" w:rsidDel="00A81686">
                  <w:rPr>
                    <w:sz w:val="22"/>
                    <w:szCs w:val="22"/>
                  </w:rPr>
                  <w:delText>, 20</w:delText>
                </w:r>
                <w:r w:rsidDel="00A81686">
                  <w:rPr>
                    <w:rFonts w:hint="eastAsia"/>
                    <w:sz w:val="22"/>
                    <w:szCs w:val="22"/>
                  </w:rPr>
                  <w:delText>1</w:delText>
                </w:r>
                <w:r w:rsidDel="00A81686">
                  <w:rPr>
                    <w:sz w:val="22"/>
                    <w:szCs w:val="22"/>
                  </w:rPr>
                  <w:delText>7</w:delText>
                </w:r>
              </w:del>
            </w:ins>
          </w:p>
          <w:p w:rsidR="000174C5" w:rsidRPr="00E60B91" w:rsidDel="00A81686" w:rsidRDefault="000174C5">
            <w:pPr>
              <w:pStyle w:val="colophon"/>
              <w:keepNext/>
              <w:numPr>
                <w:ilvl w:val="1"/>
                <w:numId w:val="153"/>
              </w:numPr>
              <w:tabs>
                <w:tab w:val="clear" w:pos="1701"/>
                <w:tab w:val="left" w:pos="1939"/>
                <w:tab w:val="left" w:pos="1987"/>
                <w:tab w:val="left" w:pos="3187"/>
              </w:tabs>
              <w:spacing w:before="400" w:after="240"/>
              <w:outlineLvl w:val="1"/>
              <w:rPr>
                <w:del w:id="18110" w:author="Huy Duc. Nguyen" w:date="2017-08-29T13:09:00Z"/>
                <w:sz w:val="22"/>
                <w:szCs w:val="22"/>
              </w:rPr>
              <w:pPrChange w:id="18111" w:author="Huy Duc. Nguyen" w:date="2017-08-29T13:09:00Z">
                <w:pPr>
                  <w:pStyle w:val="colophon"/>
                  <w:tabs>
                    <w:tab w:val="clear" w:pos="1701"/>
                    <w:tab w:val="left" w:pos="1939"/>
                    <w:tab w:val="left" w:pos="1987"/>
                    <w:tab w:val="left" w:pos="3187"/>
                  </w:tabs>
                </w:pPr>
              </w:pPrChange>
            </w:pPr>
          </w:p>
          <w:p w:rsidR="000174C5" w:rsidDel="00A81686" w:rsidRDefault="000174C5">
            <w:pPr>
              <w:pStyle w:val="colophon"/>
              <w:keepNext/>
              <w:numPr>
                <w:ilvl w:val="1"/>
                <w:numId w:val="153"/>
              </w:numPr>
              <w:tabs>
                <w:tab w:val="clear" w:pos="1701"/>
                <w:tab w:val="left" w:pos="1987"/>
                <w:tab w:val="left" w:pos="3187"/>
              </w:tabs>
              <w:spacing w:before="400" w:after="240"/>
              <w:outlineLvl w:val="1"/>
              <w:rPr>
                <w:del w:id="18112" w:author="Huy Duc. Nguyen" w:date="2017-08-29T13:09:00Z"/>
              </w:rPr>
              <w:pPrChange w:id="18113" w:author="Huy Duc. Nguyen" w:date="2017-08-29T13:09:00Z">
                <w:pPr>
                  <w:pStyle w:val="colophon"/>
                  <w:tabs>
                    <w:tab w:val="clear" w:pos="1701"/>
                    <w:tab w:val="left" w:pos="1987"/>
                    <w:tab w:val="left" w:pos="3187"/>
                  </w:tabs>
                </w:pPr>
              </w:pPrChange>
            </w:pPr>
            <w:del w:id="18114" w:author="Huy Duc. Nguyen" w:date="2017-08-29T13:09:00Z">
              <w:r w:rsidRPr="00E60B91" w:rsidDel="00A81686">
                <w:rPr>
                  <w:sz w:val="22"/>
                  <w:szCs w:val="22"/>
                </w:rPr>
                <w:delText>Published by:</w:delText>
              </w:r>
              <w:r w:rsidRPr="00E60B91" w:rsidDel="00A81686">
                <w:rPr>
                  <w:sz w:val="22"/>
                  <w:szCs w:val="22"/>
                </w:rPr>
                <w:tab/>
                <w:delText>Renesas Electronics Corporation</w:delText>
              </w:r>
            </w:del>
          </w:p>
        </w:tc>
      </w:tr>
    </w:tbl>
    <w:p w:rsidR="000174C5" w:rsidDel="00A81686" w:rsidRDefault="000174C5">
      <w:pPr>
        <w:pStyle w:val="Space"/>
        <w:keepNext/>
        <w:spacing w:before="400" w:after="240"/>
        <w:ind w:left="0"/>
        <w:outlineLvl w:val="1"/>
        <w:rPr>
          <w:del w:id="18115" w:author="Huy Duc. Nguyen" w:date="2017-08-29T13:09:00Z"/>
        </w:rPr>
        <w:pPrChange w:id="18116" w:author="Huy Duc. Nguyen" w:date="2017-08-29T13:10:00Z">
          <w:pPr>
            <w:pStyle w:val="Space"/>
          </w:pPr>
        </w:pPrChange>
      </w:pPr>
    </w:p>
    <w:p w:rsidR="000D0960" w:rsidRPr="00F950E6" w:rsidRDefault="000D0960">
      <w:pPr>
        <w:keepNext/>
        <w:spacing w:before="400" w:after="240"/>
        <w:outlineLvl w:val="1"/>
        <w:rPr>
          <w:sz w:val="22"/>
          <w:lang w:val="en-US" w:eastAsia="ja-JP"/>
        </w:rPr>
        <w:pPrChange w:id="18117" w:author="Huy Duc. Nguyen" w:date="2017-08-29T13:10:00Z">
          <w:pPr/>
        </w:pPrChange>
      </w:pPr>
    </w:p>
    <w:sectPr w:rsidR="000D0960" w:rsidRPr="00F950E6" w:rsidSect="00FB40C0">
      <w:headerReference w:type="default" r:id="rId81"/>
      <w:pgSz w:w="11906" w:h="16838" w:code="9"/>
      <w:pgMar w:top="1588" w:right="1077" w:bottom="1134" w:left="1077" w:header="1134" w:footer="680" w:gutter="0"/>
      <w:pgNumType w:start="2"/>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AF1" w:rsidRDefault="00B23AF1" w:rsidP="00FF5213">
      <w:r>
        <w:separator/>
      </w:r>
    </w:p>
  </w:endnote>
  <w:endnote w:type="continuationSeparator" w:id="0">
    <w:p w:rsidR="00B23AF1" w:rsidRDefault="00B23AF1" w:rsidP="00FF5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E90" w:rsidRPr="00C0095A" w:rsidRDefault="005B1E90" w:rsidP="00BC5A3E">
    <w:pPr>
      <w:pStyle w:val="Footer"/>
      <w:framePr w:wrap="around" w:vAnchor="text" w:hAnchor="margin" w:xAlign="right" w:y="1"/>
      <w:rPr>
        <w:rStyle w:val="CEaPageNumber"/>
        <w:sz w:val="20"/>
        <w:szCs w:val="20"/>
      </w:rPr>
    </w:pPr>
    <w:r w:rsidRPr="00C0095A">
      <w:rPr>
        <w:rStyle w:val="CEaPageNumber"/>
        <w:sz w:val="20"/>
        <w:szCs w:val="20"/>
      </w:rPr>
      <w:fldChar w:fldCharType="begin"/>
    </w:r>
    <w:r w:rsidRPr="00C0095A">
      <w:rPr>
        <w:rStyle w:val="CEaPageNumber"/>
        <w:sz w:val="20"/>
        <w:szCs w:val="20"/>
      </w:rPr>
      <w:instrText xml:space="preserve">PAGE  </w:instrText>
    </w:r>
    <w:r w:rsidRPr="00C0095A">
      <w:rPr>
        <w:rStyle w:val="CEaPageNumber"/>
        <w:sz w:val="20"/>
        <w:szCs w:val="20"/>
      </w:rPr>
      <w:fldChar w:fldCharType="separate"/>
    </w:r>
    <w:r w:rsidR="004F6F0B">
      <w:rPr>
        <w:rStyle w:val="CEaPageNumber"/>
        <w:noProof/>
        <w:sz w:val="20"/>
        <w:szCs w:val="20"/>
      </w:rPr>
      <w:t>59</w:t>
    </w:r>
    <w:r w:rsidRPr="00C0095A">
      <w:rPr>
        <w:rStyle w:val="CEaPageNumber"/>
        <w:sz w:val="20"/>
        <w:szCs w:val="20"/>
      </w:rPr>
      <w:fldChar w:fldCharType="end"/>
    </w:r>
  </w:p>
  <w:p w:rsidR="005B1E90" w:rsidRPr="00C0095A" w:rsidRDefault="005B1E90" w:rsidP="006E02EB">
    <w:pPr>
      <w:pStyle w:val="CEDocFooter"/>
      <w:rPr>
        <w:szCs w:val="20"/>
      </w:rPr>
    </w:pPr>
    <w:ins w:id="17" w:author="Huy Duc. Nguyen" w:date="2017-08-29T13:29:00Z">
      <w:r>
        <w:rPr>
          <w:szCs w:val="20"/>
        </w:rPr>
        <w:t>RENESAS</w:t>
      </w:r>
    </w:ins>
    <w:del w:id="18" w:author="Huy Duc. Nguyen" w:date="2017-08-29T13:29:00Z">
      <w:r w:rsidDel="006E02EB">
        <w:rPr>
          <w:szCs w:val="20"/>
        </w:rPr>
        <w:delText>RENESAS</w:delText>
      </w:r>
      <w:r w:rsidRPr="00C0095A" w:rsidDel="006E02EB">
        <w:rPr>
          <w:szCs w:val="20"/>
        </w:rPr>
        <w:delText xml:space="preserve"> </w:delText>
      </w:r>
      <w:r w:rsidDel="006E02EB">
        <w:rPr>
          <w:szCs w:val="20"/>
        </w:rPr>
        <w:delText>CONFIDENTIAL</w:delText>
      </w:r>
    </w:del>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E90" w:rsidRPr="00C0095A" w:rsidRDefault="005B1E90" w:rsidP="009538B2">
    <w:pPr>
      <w:pStyle w:val="Footer"/>
      <w:framePr w:wrap="around" w:vAnchor="text" w:hAnchor="margin" w:xAlign="right" w:y="1"/>
      <w:rPr>
        <w:rStyle w:val="CEaPageNumber"/>
        <w:sz w:val="20"/>
        <w:szCs w:val="20"/>
        <w:lang w:eastAsia="ja-JP"/>
      </w:rPr>
    </w:pPr>
    <w:r>
      <w:rPr>
        <w:rStyle w:val="CEaPageNumber"/>
        <w:rFonts w:hint="eastAsia"/>
        <w:sz w:val="20"/>
        <w:szCs w:val="20"/>
        <w:lang w:eastAsia="ja-JP"/>
      </w:rPr>
      <w:t>1</w:t>
    </w:r>
  </w:p>
  <w:p w:rsidR="005B1E90" w:rsidRPr="00C0095A" w:rsidRDefault="005B1E90" w:rsidP="00BF3A7C">
    <w:pPr>
      <w:pStyle w:val="CEDocFooter"/>
      <w:rPr>
        <w:szCs w:val="20"/>
      </w:rPr>
    </w:pPr>
    <w:r>
      <w:rPr>
        <w:szCs w:val="20"/>
        <w:lang w:eastAsia="ja-JP"/>
      </w:rPr>
      <w:t>RENESAS</w:t>
    </w:r>
    <w:r w:rsidRPr="00C0095A">
      <w:rPr>
        <w:szCs w:val="20"/>
      </w:rPr>
      <w:t xml:space="preserve"> </w:t>
    </w:r>
    <w:r>
      <w:rPr>
        <w:szCs w:val="20"/>
      </w:rPr>
      <w:t>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AF1" w:rsidRDefault="00B23AF1" w:rsidP="00FF5213">
      <w:r>
        <w:separator/>
      </w:r>
    </w:p>
  </w:footnote>
  <w:footnote w:type="continuationSeparator" w:id="0">
    <w:p w:rsidR="00B23AF1" w:rsidRDefault="00B23AF1" w:rsidP="00FF52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5B1E90" w:rsidRPr="00BE14B6" w:rsidTr="006F3F03">
      <w:trPr>
        <w:trHeight w:val="289"/>
      </w:trPr>
      <w:tc>
        <w:tcPr>
          <w:tcW w:w="3098" w:type="dxa"/>
        </w:tcPr>
        <w:p w:rsidR="005B1E90" w:rsidRPr="002F719F" w:rsidRDefault="005B1E90" w:rsidP="00203449">
          <w:pPr>
            <w:pStyle w:val="CEDocHeaderLeft"/>
            <w:tabs>
              <w:tab w:val="clear" w:pos="4677"/>
              <w:tab w:val="clear" w:pos="9355"/>
              <w:tab w:val="right" w:pos="5472"/>
            </w:tabs>
          </w:pPr>
          <w:r>
            <w:rPr>
              <w:sz w:val="18"/>
            </w:rPr>
            <w:t>Renesas Electronics Corporation</w:t>
          </w:r>
          <w:r w:rsidRPr="002F719F">
            <w:tab/>
          </w:r>
        </w:p>
      </w:tc>
      <w:tc>
        <w:tcPr>
          <w:tcW w:w="7084" w:type="dxa"/>
          <w:vAlign w:val="center"/>
        </w:tcPr>
        <w:p w:rsidR="005B1E90" w:rsidRDefault="005B1E90" w:rsidP="00BE7615">
          <w:pPr>
            <w:pStyle w:val="CEDocHeaderRight"/>
            <w:rPr>
              <w:sz w:val="18"/>
              <w:lang w:eastAsia="ja-JP"/>
            </w:rPr>
          </w:pPr>
          <w:r w:rsidRPr="009E7E18">
            <w:rPr>
              <w:sz w:val="18"/>
            </w:rPr>
            <w:t>INTEGRITY® Virtualization Environment Performance Evaluation Report</w:t>
          </w:r>
          <w:r>
            <w:rPr>
              <w:sz w:val="18"/>
            </w:rPr>
            <w:t xml:space="preserve"> </w:t>
          </w:r>
        </w:p>
        <w:p w:rsidR="005B1E90" w:rsidRPr="00F90BCC" w:rsidRDefault="005B1E90" w:rsidP="00203449">
          <w:pPr>
            <w:pStyle w:val="CEDocHeaderRight"/>
            <w:rPr>
              <w:sz w:val="18"/>
            </w:rPr>
          </w:pPr>
        </w:p>
      </w:tc>
    </w:tr>
  </w:tbl>
  <w:p w:rsidR="005B1E90" w:rsidRPr="00203449" w:rsidRDefault="005B1E90" w:rsidP="002034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82" w:type="dxa"/>
      <w:tblInd w:w="-530" w:type="dxa"/>
      <w:tblLayout w:type="fixed"/>
      <w:tblLook w:val="0000" w:firstRow="0" w:lastRow="0" w:firstColumn="0" w:lastColumn="0" w:noHBand="0" w:noVBand="0"/>
    </w:tblPr>
    <w:tblGrid>
      <w:gridCol w:w="3098"/>
      <w:gridCol w:w="7084"/>
    </w:tblGrid>
    <w:tr w:rsidR="005B1E90" w:rsidRPr="00BE14B6" w:rsidTr="00267297">
      <w:trPr>
        <w:trHeight w:val="289"/>
      </w:trPr>
      <w:tc>
        <w:tcPr>
          <w:tcW w:w="3098" w:type="dxa"/>
        </w:tcPr>
        <w:p w:rsidR="005B1E90" w:rsidRPr="002F719F" w:rsidRDefault="005B1E90" w:rsidP="00267297">
          <w:pPr>
            <w:pStyle w:val="CEDocHeaderLeft"/>
            <w:tabs>
              <w:tab w:val="clear" w:pos="4677"/>
              <w:tab w:val="clear" w:pos="9355"/>
              <w:tab w:val="right" w:pos="5472"/>
            </w:tabs>
          </w:pPr>
          <w:r>
            <w:rPr>
              <w:sz w:val="18"/>
            </w:rPr>
            <w:t>Renesas Electronics Corporation</w:t>
          </w:r>
          <w:r w:rsidRPr="002F719F">
            <w:tab/>
          </w:r>
        </w:p>
      </w:tc>
      <w:tc>
        <w:tcPr>
          <w:tcW w:w="7084" w:type="dxa"/>
          <w:vAlign w:val="center"/>
        </w:tcPr>
        <w:p w:rsidR="005B1E90" w:rsidRDefault="005B1E90" w:rsidP="00267297">
          <w:pPr>
            <w:pStyle w:val="CEDocHeaderRight"/>
            <w:rPr>
              <w:sz w:val="18"/>
              <w:lang w:eastAsia="ja-JP"/>
            </w:rPr>
          </w:pPr>
          <w:r w:rsidRPr="009E7E18">
            <w:rPr>
              <w:sz w:val="18"/>
            </w:rPr>
            <w:t>INTEGRITY® Virtualization Environment Performance Evaluation Report</w:t>
          </w:r>
          <w:r>
            <w:rPr>
              <w:sz w:val="18"/>
            </w:rPr>
            <w:t xml:space="preserve"> </w:t>
          </w:r>
        </w:p>
        <w:p w:rsidR="005B1E90" w:rsidRPr="00F90BCC" w:rsidRDefault="005B1E90" w:rsidP="00267297">
          <w:pPr>
            <w:pStyle w:val="CEDocHeaderRight"/>
            <w:rPr>
              <w:sz w:val="18"/>
            </w:rPr>
          </w:pPr>
        </w:p>
      </w:tc>
    </w:tr>
  </w:tbl>
  <w:p w:rsidR="005B1E90" w:rsidRPr="00267297" w:rsidRDefault="005B1E90" w:rsidP="00AE6A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DAF"/>
    <w:multiLevelType w:val="multilevel"/>
    <w:tmpl w:val="744AAB3C"/>
    <w:lvl w:ilvl="0">
      <w:start w:val="1"/>
      <w:numFmt w:val="decimal"/>
      <w:suff w:val="space"/>
      <w:lvlText w:val="%1."/>
      <w:lvlJc w:val="left"/>
      <w:pPr>
        <w:ind w:left="2697" w:hanging="425"/>
      </w:pPr>
      <w:rPr>
        <w:rFonts w:ascii="Arial" w:hAnsi="Arial" w:hint="default"/>
        <w:b/>
        <w:i w:val="0"/>
        <w:sz w:val="28"/>
      </w:rPr>
    </w:lvl>
    <w:lvl w:ilvl="1">
      <w:start w:val="1"/>
      <w:numFmt w:val="decimal"/>
      <w:suff w:val="space"/>
      <w:lvlText w:val="%1.%2"/>
      <w:lvlJc w:val="left"/>
      <w:pPr>
        <w:ind w:left="3179" w:hanging="907"/>
      </w:pPr>
      <w:rPr>
        <w:rFonts w:ascii="Arial" w:hAnsi="Arial" w:cstheme="majorHAnsi" w:hint="default"/>
        <w:b/>
        <w:i w:val="0"/>
        <w:sz w:val="24"/>
      </w:rPr>
    </w:lvl>
    <w:lvl w:ilvl="2">
      <w:start w:val="1"/>
      <w:numFmt w:val="decimal"/>
      <w:suff w:val="space"/>
      <w:lvlText w:val="%1.%2.%3"/>
      <w:lvlJc w:val="left"/>
      <w:pPr>
        <w:ind w:left="3576" w:hanging="1304"/>
      </w:pPr>
      <w:rPr>
        <w:rFonts w:ascii="Arial" w:hAnsi="Arial" w:hint="default"/>
        <w:b/>
        <w:i w:val="0"/>
        <w:sz w:val="24"/>
      </w:rPr>
    </w:lvl>
    <w:lvl w:ilvl="3">
      <w:start w:val="1"/>
      <w:numFmt w:val="decimal"/>
      <w:lvlText w:val="%1.%2.%3.%4."/>
      <w:lvlJc w:val="left"/>
      <w:pPr>
        <w:ind w:left="3123" w:hanging="851"/>
      </w:pPr>
      <w:rPr>
        <w:rFonts w:hint="eastAsia"/>
      </w:rPr>
    </w:lvl>
    <w:lvl w:ilvl="4">
      <w:start w:val="1"/>
      <w:numFmt w:val="decimal"/>
      <w:lvlText w:val="%1.%2.%3.%4.%5."/>
      <w:lvlJc w:val="left"/>
      <w:pPr>
        <w:ind w:left="3264" w:hanging="992"/>
      </w:pPr>
      <w:rPr>
        <w:rFonts w:hint="eastAsia"/>
      </w:rPr>
    </w:lvl>
    <w:lvl w:ilvl="5">
      <w:start w:val="1"/>
      <w:numFmt w:val="decimal"/>
      <w:lvlText w:val="%1.%2.%3.%4.%5.%6."/>
      <w:lvlJc w:val="left"/>
      <w:pPr>
        <w:ind w:left="3406" w:hanging="1134"/>
      </w:pPr>
      <w:rPr>
        <w:rFonts w:hint="eastAsia"/>
      </w:rPr>
    </w:lvl>
    <w:lvl w:ilvl="6">
      <w:start w:val="1"/>
      <w:numFmt w:val="decimal"/>
      <w:lvlText w:val="%1.%2.%3.%4.%5.%6.%7."/>
      <w:lvlJc w:val="left"/>
      <w:pPr>
        <w:ind w:left="3548" w:hanging="1276"/>
      </w:pPr>
      <w:rPr>
        <w:rFonts w:hint="eastAsia"/>
      </w:rPr>
    </w:lvl>
    <w:lvl w:ilvl="7">
      <w:start w:val="1"/>
      <w:numFmt w:val="decimal"/>
      <w:lvlText w:val="%1.%2.%3.%4.%5.%6.%7.%8."/>
      <w:lvlJc w:val="left"/>
      <w:pPr>
        <w:ind w:left="3690" w:hanging="1418"/>
      </w:pPr>
      <w:rPr>
        <w:rFonts w:hint="eastAsia"/>
      </w:rPr>
    </w:lvl>
    <w:lvl w:ilvl="8">
      <w:start w:val="1"/>
      <w:numFmt w:val="decimal"/>
      <w:lvlText w:val="%1.%2.%3.%4.%5.%6.%7.%8.%9."/>
      <w:lvlJc w:val="left"/>
      <w:pPr>
        <w:ind w:left="3831" w:hanging="1559"/>
      </w:pPr>
      <w:rPr>
        <w:rFonts w:hint="eastAsia"/>
      </w:rPr>
    </w:lvl>
  </w:abstractNum>
  <w:abstractNum w:abstractNumId="1" w15:restartNumberingAfterBreak="0">
    <w:nsid w:val="008227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 w15:restartNumberingAfterBreak="0">
    <w:nsid w:val="0127593C"/>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12818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 w15:restartNumberingAfterBreak="0">
    <w:nsid w:val="01ED0C08"/>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 w15:restartNumberingAfterBreak="0">
    <w:nsid w:val="02231AA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 w15:restartNumberingAfterBreak="0">
    <w:nsid w:val="02B75B32"/>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 w15:restartNumberingAfterBreak="0">
    <w:nsid w:val="02E7065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 w15:restartNumberingAfterBreak="0">
    <w:nsid w:val="03F3372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 w15:restartNumberingAfterBreak="0">
    <w:nsid w:val="044C0F40"/>
    <w:multiLevelType w:val="hybridMultilevel"/>
    <w:tmpl w:val="73A292DC"/>
    <w:lvl w:ilvl="0" w:tplc="510A3D52">
      <w:start w:val="1"/>
      <w:numFmt w:val="decimal"/>
      <w:suff w:val="spac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4933668"/>
    <w:multiLevelType w:val="hybridMultilevel"/>
    <w:tmpl w:val="C6486C3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 w15:restartNumberingAfterBreak="0">
    <w:nsid w:val="04AE3E6A"/>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 w15:restartNumberingAfterBreak="0">
    <w:nsid w:val="0527578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 w15:restartNumberingAfterBreak="0">
    <w:nsid w:val="05293587"/>
    <w:multiLevelType w:val="hybridMultilevel"/>
    <w:tmpl w:val="30824018"/>
    <w:lvl w:ilvl="0" w:tplc="10DAD446">
      <w:start w:val="1"/>
      <w:numFmt w:val="decimal"/>
      <w:lvlText w:val="%1."/>
      <w:lvlJc w:val="left"/>
      <w:pPr>
        <w:ind w:left="78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4" w15:restartNumberingAfterBreak="0">
    <w:nsid w:val="05930B14"/>
    <w:multiLevelType w:val="hybridMultilevel"/>
    <w:tmpl w:val="85B28818"/>
    <w:lvl w:ilvl="0" w:tplc="22F8E0DA">
      <w:start w:val="1"/>
      <w:numFmt w:val="bullet"/>
      <w:lvlText w:val="-"/>
      <w:lvlJc w:val="left"/>
      <w:pPr>
        <w:ind w:left="1080" w:hanging="360"/>
      </w:pPr>
      <w:rPr>
        <w:rFonts w:ascii="Times New Roman" w:eastAsiaTheme="minorEastAsia" w:hAnsi="Times New Roman" w:cs="Times New Roman"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05D035B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 w15:restartNumberingAfterBreak="0">
    <w:nsid w:val="05DA2B6A"/>
    <w:multiLevelType w:val="hybridMultilevel"/>
    <w:tmpl w:val="1C9CD8C6"/>
    <w:lvl w:ilvl="0" w:tplc="15E2F7C6">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7" w15:restartNumberingAfterBreak="0">
    <w:nsid w:val="060D4D28"/>
    <w:multiLevelType w:val="hybridMultilevel"/>
    <w:tmpl w:val="974471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06BE679C"/>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074C1B36"/>
    <w:multiLevelType w:val="multilevel"/>
    <w:tmpl w:val="DC64774A"/>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737" w:hanging="737"/>
      </w:pPr>
      <w:rPr>
        <w:rFonts w:ascii="Arial" w:hAnsi="Arial" w:hint="default"/>
        <w:b/>
        <w:i w:val="0"/>
        <w:sz w:val="24"/>
      </w:rPr>
    </w:lvl>
    <w:lvl w:ilvl="3">
      <w:start w:val="1"/>
      <w:numFmt w:val="decimal"/>
      <w:suff w:val="space"/>
      <w:lvlText w:val="%1.%2.%3.%4"/>
      <w:lvlJc w:val="left"/>
      <w:pPr>
        <w:ind w:left="851" w:hanging="851"/>
      </w:pPr>
      <w:rPr>
        <w:rFonts w:ascii="Arial" w:hAnsi="Arial" w:hint="default"/>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078410DC"/>
    <w:multiLevelType w:val="hybridMultilevel"/>
    <w:tmpl w:val="CA0CA620"/>
    <w:lvl w:ilvl="0" w:tplc="2B62AA68">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07B60508"/>
    <w:multiLevelType w:val="hybridMultilevel"/>
    <w:tmpl w:val="5F6C36E2"/>
    <w:lvl w:ilvl="0" w:tplc="1A1E758E">
      <w:start w:val="1"/>
      <w:numFmt w:val="bullet"/>
      <w:suff w:val="space"/>
      <w:lvlText w:val=""/>
      <w:lvlJc w:val="left"/>
      <w:pPr>
        <w:ind w:left="1344" w:hanging="420"/>
      </w:pPr>
      <w:rPr>
        <w:rFonts w:ascii="Wingdings" w:hAnsi="Wingdings" w:hint="default"/>
      </w:rPr>
    </w:lvl>
    <w:lvl w:ilvl="1" w:tplc="0409000B" w:tentative="1">
      <w:start w:val="1"/>
      <w:numFmt w:val="bullet"/>
      <w:lvlText w:val=""/>
      <w:lvlJc w:val="left"/>
      <w:pPr>
        <w:ind w:left="1622" w:hanging="420"/>
      </w:pPr>
      <w:rPr>
        <w:rFonts w:ascii="Wingdings" w:hAnsi="Wingdings" w:hint="default"/>
      </w:rPr>
    </w:lvl>
    <w:lvl w:ilvl="2" w:tplc="0409000D" w:tentative="1">
      <w:start w:val="1"/>
      <w:numFmt w:val="bullet"/>
      <w:lvlText w:val=""/>
      <w:lvlJc w:val="left"/>
      <w:pPr>
        <w:ind w:left="2042" w:hanging="420"/>
      </w:pPr>
      <w:rPr>
        <w:rFonts w:ascii="Wingdings" w:hAnsi="Wingdings" w:hint="default"/>
      </w:rPr>
    </w:lvl>
    <w:lvl w:ilvl="3" w:tplc="04090001" w:tentative="1">
      <w:start w:val="1"/>
      <w:numFmt w:val="bullet"/>
      <w:lvlText w:val=""/>
      <w:lvlJc w:val="left"/>
      <w:pPr>
        <w:ind w:left="2462" w:hanging="420"/>
      </w:pPr>
      <w:rPr>
        <w:rFonts w:ascii="Wingdings" w:hAnsi="Wingdings" w:hint="default"/>
      </w:rPr>
    </w:lvl>
    <w:lvl w:ilvl="4" w:tplc="0409000B" w:tentative="1">
      <w:start w:val="1"/>
      <w:numFmt w:val="bullet"/>
      <w:lvlText w:val=""/>
      <w:lvlJc w:val="left"/>
      <w:pPr>
        <w:ind w:left="2882" w:hanging="420"/>
      </w:pPr>
      <w:rPr>
        <w:rFonts w:ascii="Wingdings" w:hAnsi="Wingdings" w:hint="default"/>
      </w:rPr>
    </w:lvl>
    <w:lvl w:ilvl="5" w:tplc="0409000D" w:tentative="1">
      <w:start w:val="1"/>
      <w:numFmt w:val="bullet"/>
      <w:lvlText w:val=""/>
      <w:lvlJc w:val="left"/>
      <w:pPr>
        <w:ind w:left="3302" w:hanging="420"/>
      </w:pPr>
      <w:rPr>
        <w:rFonts w:ascii="Wingdings" w:hAnsi="Wingdings" w:hint="default"/>
      </w:rPr>
    </w:lvl>
    <w:lvl w:ilvl="6" w:tplc="04090001" w:tentative="1">
      <w:start w:val="1"/>
      <w:numFmt w:val="bullet"/>
      <w:lvlText w:val=""/>
      <w:lvlJc w:val="left"/>
      <w:pPr>
        <w:ind w:left="3722" w:hanging="420"/>
      </w:pPr>
      <w:rPr>
        <w:rFonts w:ascii="Wingdings" w:hAnsi="Wingdings" w:hint="default"/>
      </w:rPr>
    </w:lvl>
    <w:lvl w:ilvl="7" w:tplc="0409000B" w:tentative="1">
      <w:start w:val="1"/>
      <w:numFmt w:val="bullet"/>
      <w:lvlText w:val=""/>
      <w:lvlJc w:val="left"/>
      <w:pPr>
        <w:ind w:left="4142" w:hanging="420"/>
      </w:pPr>
      <w:rPr>
        <w:rFonts w:ascii="Wingdings" w:hAnsi="Wingdings" w:hint="default"/>
      </w:rPr>
    </w:lvl>
    <w:lvl w:ilvl="8" w:tplc="0409000D" w:tentative="1">
      <w:start w:val="1"/>
      <w:numFmt w:val="bullet"/>
      <w:lvlText w:val=""/>
      <w:lvlJc w:val="left"/>
      <w:pPr>
        <w:ind w:left="4562" w:hanging="420"/>
      </w:pPr>
      <w:rPr>
        <w:rFonts w:ascii="Wingdings" w:hAnsi="Wingdings" w:hint="default"/>
      </w:rPr>
    </w:lvl>
  </w:abstractNum>
  <w:abstractNum w:abstractNumId="22" w15:restartNumberingAfterBreak="0">
    <w:nsid w:val="07F4436D"/>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 w15:restartNumberingAfterBreak="0">
    <w:nsid w:val="084B47C7"/>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0864239A"/>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 w15:restartNumberingAfterBreak="0">
    <w:nsid w:val="08BC4AD0"/>
    <w:multiLevelType w:val="hybridMultilevel"/>
    <w:tmpl w:val="051C4D14"/>
    <w:lvl w:ilvl="0" w:tplc="C71612D0">
      <w:start w:val="1"/>
      <w:numFmt w:val="upp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09093DC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 w15:restartNumberingAfterBreak="0">
    <w:nsid w:val="09AF39E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 w15:restartNumberingAfterBreak="0">
    <w:nsid w:val="09F94E78"/>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0A1F7FC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 w15:restartNumberingAfterBreak="0">
    <w:nsid w:val="0A226C60"/>
    <w:multiLevelType w:val="hybridMultilevel"/>
    <w:tmpl w:val="E91C8B96"/>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A2615C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2" w15:restartNumberingAfterBreak="0">
    <w:nsid w:val="0A38406D"/>
    <w:multiLevelType w:val="hybridMultilevel"/>
    <w:tmpl w:val="1F02FA2E"/>
    <w:lvl w:ilvl="0" w:tplc="4986EE36">
      <w:start w:val="6"/>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0A4944D9"/>
    <w:multiLevelType w:val="hybridMultilevel"/>
    <w:tmpl w:val="147E72DE"/>
    <w:lvl w:ilvl="0" w:tplc="510A3D52">
      <w:start w:val="1"/>
      <w:numFmt w:val="decimal"/>
      <w:suff w:val="space"/>
      <w:lvlText w:val="(%1)"/>
      <w:lvlJc w:val="left"/>
      <w:pPr>
        <w:ind w:left="782" w:hanging="360"/>
      </w:pPr>
      <w:rPr>
        <w:rFonts w:hint="default"/>
        <w:b w:val="0"/>
      </w:rPr>
    </w:lvl>
    <w:lvl w:ilvl="1" w:tplc="27BA68A8">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4" w15:restartNumberingAfterBreak="0">
    <w:nsid w:val="0A772D80"/>
    <w:multiLevelType w:val="hybridMultilevel"/>
    <w:tmpl w:val="0F663FDC"/>
    <w:lvl w:ilvl="0" w:tplc="D1621F22">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35" w15:restartNumberingAfterBreak="0">
    <w:nsid w:val="0AB14E7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0BD5291E"/>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7" w15:restartNumberingAfterBreak="0">
    <w:nsid w:val="0BE04D7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8" w15:restartNumberingAfterBreak="0">
    <w:nsid w:val="0C4F5D5F"/>
    <w:multiLevelType w:val="hybridMultilevel"/>
    <w:tmpl w:val="38DCA8A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9" w15:restartNumberingAfterBreak="0">
    <w:nsid w:val="0D1457F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0" w15:restartNumberingAfterBreak="0">
    <w:nsid w:val="0D2745C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1" w15:restartNumberingAfterBreak="0">
    <w:nsid w:val="0D99617D"/>
    <w:multiLevelType w:val="multilevel"/>
    <w:tmpl w:val="0409001D"/>
    <w:styleLink w:val="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0DB3341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3" w15:restartNumberingAfterBreak="0">
    <w:nsid w:val="0F8F0C0A"/>
    <w:multiLevelType w:val="hybridMultilevel"/>
    <w:tmpl w:val="7A2EC64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4" w15:restartNumberingAfterBreak="0">
    <w:nsid w:val="0FA27483"/>
    <w:multiLevelType w:val="hybridMultilevel"/>
    <w:tmpl w:val="3D3A6BE2"/>
    <w:lvl w:ilvl="0" w:tplc="3D22AA4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0FE14F1D"/>
    <w:multiLevelType w:val="hybridMultilevel"/>
    <w:tmpl w:val="A998A9B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46" w15:restartNumberingAfterBreak="0">
    <w:nsid w:val="10054E66"/>
    <w:multiLevelType w:val="singleLevel"/>
    <w:tmpl w:val="F59E5924"/>
    <w:lvl w:ilvl="0">
      <w:start w:val="1"/>
      <w:numFmt w:val="decimal"/>
      <w:pStyle w:val="CEDocReference"/>
      <w:lvlText w:val="[%1]"/>
      <w:lvlJc w:val="left"/>
      <w:pPr>
        <w:tabs>
          <w:tab w:val="num" w:pos="360"/>
        </w:tabs>
        <w:ind w:left="360" w:hanging="360"/>
      </w:pPr>
    </w:lvl>
  </w:abstractNum>
  <w:abstractNum w:abstractNumId="47" w15:restartNumberingAfterBreak="0">
    <w:nsid w:val="115C2B5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1171415D"/>
    <w:multiLevelType w:val="hybridMultilevel"/>
    <w:tmpl w:val="D1E24446"/>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49" w15:restartNumberingAfterBreak="0">
    <w:nsid w:val="11D70693"/>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12CB1FA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1" w15:restartNumberingAfterBreak="0">
    <w:nsid w:val="136D6A7F"/>
    <w:multiLevelType w:val="hybridMultilevel"/>
    <w:tmpl w:val="5394C73E"/>
    <w:lvl w:ilvl="0" w:tplc="AE92988A">
      <w:start w:val="1"/>
      <w:numFmt w:val="decimal"/>
      <w:suff w:val="space"/>
      <w:lvlText w:val="%1."/>
      <w:lvlJc w:val="left"/>
      <w:pPr>
        <w:ind w:left="420" w:hanging="420"/>
      </w:pPr>
      <w:rPr>
        <w:rFonts w:hint="default"/>
      </w:rPr>
    </w:lvl>
    <w:lvl w:ilvl="1" w:tplc="0409000B" w:tentative="1">
      <w:start w:val="1"/>
      <w:numFmt w:val="bullet"/>
      <w:lvlText w:val=""/>
      <w:lvlJc w:val="left"/>
      <w:pPr>
        <w:ind w:left="1170" w:hanging="420"/>
      </w:pPr>
      <w:rPr>
        <w:rFonts w:ascii="Wingdings" w:hAnsi="Wingdings" w:hint="default"/>
      </w:rPr>
    </w:lvl>
    <w:lvl w:ilvl="2" w:tplc="0409000D" w:tentative="1">
      <w:start w:val="1"/>
      <w:numFmt w:val="bullet"/>
      <w:lvlText w:val=""/>
      <w:lvlJc w:val="left"/>
      <w:pPr>
        <w:ind w:left="1590" w:hanging="420"/>
      </w:pPr>
      <w:rPr>
        <w:rFonts w:ascii="Wingdings" w:hAnsi="Wingdings" w:hint="default"/>
      </w:rPr>
    </w:lvl>
    <w:lvl w:ilvl="3" w:tplc="04090001" w:tentative="1">
      <w:start w:val="1"/>
      <w:numFmt w:val="bullet"/>
      <w:lvlText w:val=""/>
      <w:lvlJc w:val="left"/>
      <w:pPr>
        <w:ind w:left="2010" w:hanging="420"/>
      </w:pPr>
      <w:rPr>
        <w:rFonts w:ascii="Wingdings" w:hAnsi="Wingdings" w:hint="default"/>
      </w:rPr>
    </w:lvl>
    <w:lvl w:ilvl="4" w:tplc="0409000B" w:tentative="1">
      <w:start w:val="1"/>
      <w:numFmt w:val="bullet"/>
      <w:lvlText w:val=""/>
      <w:lvlJc w:val="left"/>
      <w:pPr>
        <w:ind w:left="2430" w:hanging="420"/>
      </w:pPr>
      <w:rPr>
        <w:rFonts w:ascii="Wingdings" w:hAnsi="Wingdings" w:hint="default"/>
      </w:rPr>
    </w:lvl>
    <w:lvl w:ilvl="5" w:tplc="0409000D" w:tentative="1">
      <w:start w:val="1"/>
      <w:numFmt w:val="bullet"/>
      <w:lvlText w:val=""/>
      <w:lvlJc w:val="left"/>
      <w:pPr>
        <w:ind w:left="2850" w:hanging="420"/>
      </w:pPr>
      <w:rPr>
        <w:rFonts w:ascii="Wingdings" w:hAnsi="Wingdings" w:hint="default"/>
      </w:rPr>
    </w:lvl>
    <w:lvl w:ilvl="6" w:tplc="04090001" w:tentative="1">
      <w:start w:val="1"/>
      <w:numFmt w:val="bullet"/>
      <w:lvlText w:val=""/>
      <w:lvlJc w:val="left"/>
      <w:pPr>
        <w:ind w:left="3270" w:hanging="420"/>
      </w:pPr>
      <w:rPr>
        <w:rFonts w:ascii="Wingdings" w:hAnsi="Wingdings" w:hint="default"/>
      </w:rPr>
    </w:lvl>
    <w:lvl w:ilvl="7" w:tplc="0409000B" w:tentative="1">
      <w:start w:val="1"/>
      <w:numFmt w:val="bullet"/>
      <w:lvlText w:val=""/>
      <w:lvlJc w:val="left"/>
      <w:pPr>
        <w:ind w:left="3690" w:hanging="420"/>
      </w:pPr>
      <w:rPr>
        <w:rFonts w:ascii="Wingdings" w:hAnsi="Wingdings" w:hint="default"/>
      </w:rPr>
    </w:lvl>
    <w:lvl w:ilvl="8" w:tplc="0409000D" w:tentative="1">
      <w:start w:val="1"/>
      <w:numFmt w:val="bullet"/>
      <w:lvlText w:val=""/>
      <w:lvlJc w:val="left"/>
      <w:pPr>
        <w:ind w:left="4110" w:hanging="420"/>
      </w:pPr>
      <w:rPr>
        <w:rFonts w:ascii="Wingdings" w:hAnsi="Wingdings" w:hint="default"/>
      </w:rPr>
    </w:lvl>
  </w:abstractNum>
  <w:abstractNum w:abstractNumId="52" w15:restartNumberingAfterBreak="0">
    <w:nsid w:val="138F179F"/>
    <w:multiLevelType w:val="hybridMultilevel"/>
    <w:tmpl w:val="FB84A1F0"/>
    <w:lvl w:ilvl="0" w:tplc="8B3CE198">
      <w:start w:val="1"/>
      <w:numFmt w:val="bullet"/>
      <w:suff w:val="space"/>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139A1F61"/>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14065C51"/>
    <w:multiLevelType w:val="hybridMultilevel"/>
    <w:tmpl w:val="BB009A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152C6758"/>
    <w:multiLevelType w:val="hybridMultilevel"/>
    <w:tmpl w:val="EDBE394C"/>
    <w:lvl w:ilvl="0" w:tplc="96803A90">
      <w:start w:val="5"/>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15C00CFB"/>
    <w:multiLevelType w:val="hybridMultilevel"/>
    <w:tmpl w:val="5EC406C2"/>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7" w15:restartNumberingAfterBreak="0">
    <w:nsid w:val="162300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8" w15:restartNumberingAfterBreak="0">
    <w:nsid w:val="16340296"/>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59" w15:restartNumberingAfterBreak="0">
    <w:nsid w:val="168B0163"/>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169A3B90"/>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1" w15:restartNumberingAfterBreak="0">
    <w:nsid w:val="16F320AF"/>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2" w15:restartNumberingAfterBreak="0">
    <w:nsid w:val="172F1DBC"/>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173C05D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4" w15:restartNumberingAfterBreak="0">
    <w:nsid w:val="18117C60"/>
    <w:multiLevelType w:val="hybridMultilevel"/>
    <w:tmpl w:val="8FB6B4C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18871605"/>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6" w15:restartNumberingAfterBreak="0">
    <w:nsid w:val="1889021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7" w15:restartNumberingAfterBreak="0">
    <w:nsid w:val="18E71CC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68" w15:restartNumberingAfterBreak="0">
    <w:nsid w:val="1999301B"/>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9" w15:restartNumberingAfterBreak="0">
    <w:nsid w:val="19B43E1A"/>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19DE0752"/>
    <w:multiLevelType w:val="hybridMultilevel"/>
    <w:tmpl w:val="2F761E34"/>
    <w:lvl w:ilvl="0" w:tplc="B41AEE3C">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19E7736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2" w15:restartNumberingAfterBreak="0">
    <w:nsid w:val="1A5C608D"/>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3" w15:restartNumberingAfterBreak="0">
    <w:nsid w:val="1A987288"/>
    <w:multiLevelType w:val="hybridMultilevel"/>
    <w:tmpl w:val="37EA58C0"/>
    <w:lvl w:ilvl="0" w:tplc="0409000F">
      <w:start w:val="1"/>
      <w:numFmt w:val="decimal"/>
      <w:lvlText w:val="%1."/>
      <w:lvlJc w:val="left"/>
      <w:pPr>
        <w:ind w:left="750" w:hanging="420"/>
      </w:pPr>
    </w:lvl>
    <w:lvl w:ilvl="1" w:tplc="04090017">
      <w:start w:val="1"/>
      <w:numFmt w:val="aiueoFullWidth"/>
      <w:lvlText w:val="(%2)"/>
      <w:lvlJc w:val="left"/>
      <w:pPr>
        <w:ind w:left="1170" w:hanging="420"/>
      </w:p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4" w15:restartNumberingAfterBreak="0">
    <w:nsid w:val="1AC354C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5" w15:restartNumberingAfterBreak="0">
    <w:nsid w:val="1ACE0A96"/>
    <w:multiLevelType w:val="hybridMultilevel"/>
    <w:tmpl w:val="500A20C4"/>
    <w:lvl w:ilvl="0" w:tplc="98E64E0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1B5F2FC0"/>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7" w15:restartNumberingAfterBreak="0">
    <w:nsid w:val="1C080D0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78" w15:restartNumberingAfterBreak="0">
    <w:nsid w:val="1C1A44C7"/>
    <w:multiLevelType w:val="hybridMultilevel"/>
    <w:tmpl w:val="985CA90A"/>
    <w:lvl w:ilvl="0" w:tplc="0409000F">
      <w:start w:val="1"/>
      <w:numFmt w:val="decimal"/>
      <w:lvlText w:val="%1."/>
      <w:lvlJc w:val="left"/>
      <w:pPr>
        <w:ind w:left="750" w:hanging="420"/>
      </w:pPr>
    </w:lvl>
    <w:lvl w:ilvl="1" w:tplc="3D22AA44">
      <w:start w:val="1"/>
      <w:numFmt w:val="decimal"/>
      <w:suff w:val="space"/>
      <w:lvlText w:val="%2."/>
      <w:lvlJc w:val="left"/>
      <w:pPr>
        <w:ind w:left="420" w:hanging="420"/>
      </w:pPr>
      <w:rPr>
        <w:rFonts w:hint="eastAsia"/>
      </w:rPr>
    </w:lvl>
    <w:lvl w:ilvl="2" w:tplc="04090011" w:tentative="1">
      <w:start w:val="1"/>
      <w:numFmt w:val="decimalEnclosedCircle"/>
      <w:lvlText w:val="%3"/>
      <w:lvlJc w:val="left"/>
      <w:pPr>
        <w:ind w:left="1590" w:hanging="420"/>
      </w:pPr>
    </w:lvl>
    <w:lvl w:ilvl="3" w:tplc="0409000F" w:tentative="1">
      <w:start w:val="1"/>
      <w:numFmt w:val="decimal"/>
      <w:lvlText w:val="%4."/>
      <w:lvlJc w:val="left"/>
      <w:pPr>
        <w:ind w:left="2010" w:hanging="420"/>
      </w:pPr>
    </w:lvl>
    <w:lvl w:ilvl="4" w:tplc="04090017" w:tentative="1">
      <w:start w:val="1"/>
      <w:numFmt w:val="aiueoFullWidth"/>
      <w:lvlText w:val="(%5)"/>
      <w:lvlJc w:val="left"/>
      <w:pPr>
        <w:ind w:left="2430" w:hanging="420"/>
      </w:pPr>
    </w:lvl>
    <w:lvl w:ilvl="5" w:tplc="04090011" w:tentative="1">
      <w:start w:val="1"/>
      <w:numFmt w:val="decimalEnclosedCircle"/>
      <w:lvlText w:val="%6"/>
      <w:lvlJc w:val="left"/>
      <w:pPr>
        <w:ind w:left="2850" w:hanging="420"/>
      </w:pPr>
    </w:lvl>
    <w:lvl w:ilvl="6" w:tplc="0409000F" w:tentative="1">
      <w:start w:val="1"/>
      <w:numFmt w:val="decimal"/>
      <w:lvlText w:val="%7."/>
      <w:lvlJc w:val="left"/>
      <w:pPr>
        <w:ind w:left="3270" w:hanging="420"/>
      </w:pPr>
    </w:lvl>
    <w:lvl w:ilvl="7" w:tplc="04090017" w:tentative="1">
      <w:start w:val="1"/>
      <w:numFmt w:val="aiueoFullWidth"/>
      <w:lvlText w:val="(%8)"/>
      <w:lvlJc w:val="left"/>
      <w:pPr>
        <w:ind w:left="3690" w:hanging="420"/>
      </w:pPr>
    </w:lvl>
    <w:lvl w:ilvl="8" w:tplc="04090011" w:tentative="1">
      <w:start w:val="1"/>
      <w:numFmt w:val="decimalEnclosedCircle"/>
      <w:lvlText w:val="%9"/>
      <w:lvlJc w:val="left"/>
      <w:pPr>
        <w:ind w:left="4110" w:hanging="420"/>
      </w:pPr>
    </w:lvl>
  </w:abstractNum>
  <w:abstractNum w:abstractNumId="79" w15:restartNumberingAfterBreak="0">
    <w:nsid w:val="1C54021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1C6919A0"/>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1" w15:restartNumberingAfterBreak="0">
    <w:nsid w:val="1DA56C52"/>
    <w:multiLevelType w:val="hybridMultilevel"/>
    <w:tmpl w:val="3968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DD36E88"/>
    <w:multiLevelType w:val="hybridMultilevel"/>
    <w:tmpl w:val="38D4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682E5B"/>
    <w:multiLevelType w:val="hybridMultilevel"/>
    <w:tmpl w:val="2AB00902"/>
    <w:lvl w:ilvl="0" w:tplc="46FE1310">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F146F8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5" w15:restartNumberingAfterBreak="0">
    <w:nsid w:val="1F9D7B50"/>
    <w:multiLevelType w:val="hybridMultilevel"/>
    <w:tmpl w:val="EDDA7112"/>
    <w:lvl w:ilvl="0" w:tplc="1AB26CE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20B5004F"/>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87" w15:restartNumberingAfterBreak="0">
    <w:nsid w:val="21893B58"/>
    <w:multiLevelType w:val="multilevel"/>
    <w:tmpl w:val="942E52AC"/>
    <w:styleLink w:val="4"/>
    <w:lvl w:ilvl="0">
      <w:start w:val="2"/>
      <w:numFmt w:val="decimal"/>
      <w:suff w:val="space"/>
      <w:lvlText w:val="%1."/>
      <w:lvlJc w:val="left"/>
      <w:pPr>
        <w:ind w:left="425" w:hanging="425"/>
      </w:pPr>
      <w:rPr>
        <w:rFonts w:hint="eastAsia"/>
        <w:b/>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8" w15:restartNumberingAfterBreak="0">
    <w:nsid w:val="21CF44D2"/>
    <w:multiLevelType w:val="hybridMultilevel"/>
    <w:tmpl w:val="DC14AA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221949B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0" w15:restartNumberingAfterBreak="0">
    <w:nsid w:val="22246C22"/>
    <w:multiLevelType w:val="hybridMultilevel"/>
    <w:tmpl w:val="69A43B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22740375"/>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2" w15:restartNumberingAfterBreak="0">
    <w:nsid w:val="227E6AC9"/>
    <w:multiLevelType w:val="hybridMultilevel"/>
    <w:tmpl w:val="0BF88E44"/>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93" w15:restartNumberingAfterBreak="0">
    <w:nsid w:val="23412FC4"/>
    <w:multiLevelType w:val="hybridMultilevel"/>
    <w:tmpl w:val="38B00A5A"/>
    <w:lvl w:ilvl="0" w:tplc="14E4EE4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4" w15:restartNumberingAfterBreak="0">
    <w:nsid w:val="2358241D"/>
    <w:multiLevelType w:val="hybridMultilevel"/>
    <w:tmpl w:val="28186566"/>
    <w:lvl w:ilvl="0" w:tplc="04090001">
      <w:start w:val="1"/>
      <w:numFmt w:val="bullet"/>
      <w:lvlText w:val=""/>
      <w:lvlJc w:val="left"/>
      <w:pPr>
        <w:ind w:left="807" w:hanging="420"/>
      </w:pPr>
      <w:rPr>
        <w:rFonts w:ascii="Wingdings" w:hAnsi="Wingdings" w:hint="default"/>
      </w:rPr>
    </w:lvl>
    <w:lvl w:ilvl="1" w:tplc="0409000B" w:tentative="1">
      <w:start w:val="1"/>
      <w:numFmt w:val="bullet"/>
      <w:lvlText w:val=""/>
      <w:lvlJc w:val="left"/>
      <w:pPr>
        <w:ind w:left="1227" w:hanging="420"/>
      </w:pPr>
      <w:rPr>
        <w:rFonts w:ascii="Wingdings" w:hAnsi="Wingdings" w:hint="default"/>
      </w:rPr>
    </w:lvl>
    <w:lvl w:ilvl="2" w:tplc="0409000D" w:tentative="1">
      <w:start w:val="1"/>
      <w:numFmt w:val="bullet"/>
      <w:lvlText w:val=""/>
      <w:lvlJc w:val="left"/>
      <w:pPr>
        <w:ind w:left="1647" w:hanging="420"/>
      </w:pPr>
      <w:rPr>
        <w:rFonts w:ascii="Wingdings" w:hAnsi="Wingdings" w:hint="default"/>
      </w:rPr>
    </w:lvl>
    <w:lvl w:ilvl="3" w:tplc="04090001" w:tentative="1">
      <w:start w:val="1"/>
      <w:numFmt w:val="bullet"/>
      <w:lvlText w:val=""/>
      <w:lvlJc w:val="left"/>
      <w:pPr>
        <w:ind w:left="2067" w:hanging="420"/>
      </w:pPr>
      <w:rPr>
        <w:rFonts w:ascii="Wingdings" w:hAnsi="Wingdings" w:hint="default"/>
      </w:rPr>
    </w:lvl>
    <w:lvl w:ilvl="4" w:tplc="0409000B" w:tentative="1">
      <w:start w:val="1"/>
      <w:numFmt w:val="bullet"/>
      <w:lvlText w:val=""/>
      <w:lvlJc w:val="left"/>
      <w:pPr>
        <w:ind w:left="2487" w:hanging="420"/>
      </w:pPr>
      <w:rPr>
        <w:rFonts w:ascii="Wingdings" w:hAnsi="Wingdings" w:hint="default"/>
      </w:rPr>
    </w:lvl>
    <w:lvl w:ilvl="5" w:tplc="0409000D" w:tentative="1">
      <w:start w:val="1"/>
      <w:numFmt w:val="bullet"/>
      <w:lvlText w:val=""/>
      <w:lvlJc w:val="left"/>
      <w:pPr>
        <w:ind w:left="2907" w:hanging="420"/>
      </w:pPr>
      <w:rPr>
        <w:rFonts w:ascii="Wingdings" w:hAnsi="Wingdings" w:hint="default"/>
      </w:rPr>
    </w:lvl>
    <w:lvl w:ilvl="6" w:tplc="04090001" w:tentative="1">
      <w:start w:val="1"/>
      <w:numFmt w:val="bullet"/>
      <w:lvlText w:val=""/>
      <w:lvlJc w:val="left"/>
      <w:pPr>
        <w:ind w:left="3327" w:hanging="420"/>
      </w:pPr>
      <w:rPr>
        <w:rFonts w:ascii="Wingdings" w:hAnsi="Wingdings" w:hint="default"/>
      </w:rPr>
    </w:lvl>
    <w:lvl w:ilvl="7" w:tplc="0409000B" w:tentative="1">
      <w:start w:val="1"/>
      <w:numFmt w:val="bullet"/>
      <w:lvlText w:val=""/>
      <w:lvlJc w:val="left"/>
      <w:pPr>
        <w:ind w:left="3747" w:hanging="420"/>
      </w:pPr>
      <w:rPr>
        <w:rFonts w:ascii="Wingdings" w:hAnsi="Wingdings" w:hint="default"/>
      </w:rPr>
    </w:lvl>
    <w:lvl w:ilvl="8" w:tplc="0409000D" w:tentative="1">
      <w:start w:val="1"/>
      <w:numFmt w:val="bullet"/>
      <w:lvlText w:val=""/>
      <w:lvlJc w:val="left"/>
      <w:pPr>
        <w:ind w:left="4167" w:hanging="420"/>
      </w:pPr>
      <w:rPr>
        <w:rFonts w:ascii="Wingdings" w:hAnsi="Wingdings" w:hint="default"/>
      </w:rPr>
    </w:lvl>
  </w:abstractNum>
  <w:abstractNum w:abstractNumId="95" w15:restartNumberingAfterBreak="0">
    <w:nsid w:val="2377538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6" w15:restartNumberingAfterBreak="0">
    <w:nsid w:val="23CA2FCB"/>
    <w:multiLevelType w:val="multilevel"/>
    <w:tmpl w:val="BEE02478"/>
    <w:lvl w:ilvl="0">
      <w:start w:val="1"/>
      <w:numFmt w:val="decimal"/>
      <w:pStyle w:val="CEHeading-2"/>
      <w:lvlText w:val="%1."/>
      <w:lvlJc w:val="left"/>
      <w:pPr>
        <w:ind w:left="360" w:hanging="360"/>
      </w:pPr>
      <w:rPr>
        <w:rFonts w:hint="default"/>
      </w:rPr>
    </w:lvl>
    <w:lvl w:ilvl="1">
      <w:start w:val="1"/>
      <w:numFmt w:val="decimal"/>
      <w:pStyle w:val="CEHeading-2"/>
      <w:lvlText w:val="%1.%2"/>
      <w:lvlJc w:val="left"/>
      <w:pPr>
        <w:tabs>
          <w:tab w:val="num" w:pos="576"/>
        </w:tabs>
        <w:ind w:left="576" w:hanging="576"/>
      </w:pPr>
      <w:rPr>
        <w:rFonts w:hint="default"/>
      </w:rPr>
    </w:lvl>
    <w:lvl w:ilvl="2">
      <w:start w:val="1"/>
      <w:numFmt w:val="decimal"/>
      <w:pStyle w:val="CEHeading-3"/>
      <w:lvlText w:val="%1.%2.%3"/>
      <w:lvlJc w:val="left"/>
      <w:pPr>
        <w:tabs>
          <w:tab w:val="num" w:pos="862"/>
        </w:tabs>
        <w:ind w:left="862" w:hanging="7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Roman"/>
      <w:pStyle w:val="CEHeading-4"/>
      <w:lvlText w:val="%4"/>
      <w:lvlJc w:val="left"/>
      <w:pPr>
        <w:tabs>
          <w:tab w:val="num" w:pos="1134"/>
        </w:tabs>
        <w:ind w:left="1134" w:hanging="1134"/>
      </w:pPr>
      <w:rPr>
        <w:rFonts w:hint="default"/>
      </w:rPr>
    </w:lvl>
    <w:lvl w:ilvl="4">
      <w:start w:val="1"/>
      <w:numFmt w:val="none"/>
      <w:lvlText w:val=""/>
      <w:lvlJc w:val="left"/>
      <w:pPr>
        <w:tabs>
          <w:tab w:val="num" w:pos="1008"/>
        </w:tabs>
        <w:ind w:left="1008" w:hanging="1008"/>
      </w:pPr>
      <w:rPr>
        <w:rFonts w:hint="default"/>
      </w:rPr>
    </w:lvl>
    <w:lvl w:ilvl="5">
      <w:start w:val="1"/>
      <w:numFmt w:val="none"/>
      <w:lvlText w:val=""/>
      <w:lvlJc w:val="left"/>
      <w:pPr>
        <w:tabs>
          <w:tab w:val="num" w:pos="1152"/>
        </w:tabs>
        <w:ind w:left="1152" w:hanging="1152"/>
      </w:pPr>
      <w:rPr>
        <w:rFonts w:hint="default"/>
      </w:rPr>
    </w:lvl>
    <w:lvl w:ilvl="6">
      <w:start w:val="1"/>
      <w:numFmt w:val="none"/>
      <w:lvlText w:val=""/>
      <w:lvlJc w:val="left"/>
      <w:pPr>
        <w:tabs>
          <w:tab w:val="num" w:pos="1296"/>
        </w:tabs>
        <w:ind w:left="1296" w:hanging="1296"/>
      </w:pPr>
      <w:rPr>
        <w:rFonts w:hint="default"/>
      </w:rPr>
    </w:lvl>
    <w:lvl w:ilvl="7">
      <w:start w:val="1"/>
      <w:numFmt w:val="none"/>
      <w:lvlText w:val=""/>
      <w:lvlJc w:val="left"/>
      <w:pPr>
        <w:tabs>
          <w:tab w:val="num" w:pos="1440"/>
        </w:tabs>
        <w:ind w:left="1440" w:hanging="1440"/>
      </w:pPr>
      <w:rPr>
        <w:rFonts w:hint="default"/>
      </w:rPr>
    </w:lvl>
    <w:lvl w:ilvl="8">
      <w:start w:val="1"/>
      <w:numFmt w:val="none"/>
      <w:lvlText w:val=""/>
      <w:lvlJc w:val="left"/>
      <w:pPr>
        <w:tabs>
          <w:tab w:val="num" w:pos="1584"/>
        </w:tabs>
        <w:ind w:left="1584" w:hanging="1584"/>
      </w:pPr>
      <w:rPr>
        <w:rFonts w:hint="default"/>
      </w:rPr>
    </w:lvl>
  </w:abstractNum>
  <w:abstractNum w:abstractNumId="97" w15:restartNumberingAfterBreak="0">
    <w:nsid w:val="23DE2948"/>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24230C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99" w15:restartNumberingAfterBreak="0">
    <w:nsid w:val="24DC340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0" w15:restartNumberingAfterBreak="0">
    <w:nsid w:val="250F5DC4"/>
    <w:multiLevelType w:val="hybridMultilevel"/>
    <w:tmpl w:val="6B54D67A"/>
    <w:lvl w:ilvl="0" w:tplc="38685188">
      <w:start w:val="6"/>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251540DD"/>
    <w:multiLevelType w:val="hybridMultilevel"/>
    <w:tmpl w:val="04E2B7FC"/>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2" w15:restartNumberingAfterBreak="0">
    <w:nsid w:val="259322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3" w15:restartNumberingAfterBreak="0">
    <w:nsid w:val="25D22F72"/>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4" w15:restartNumberingAfterBreak="0">
    <w:nsid w:val="25FA112D"/>
    <w:multiLevelType w:val="hybridMultilevel"/>
    <w:tmpl w:val="4C2C9DB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5" w15:restartNumberingAfterBreak="0">
    <w:nsid w:val="25FB4CC1"/>
    <w:multiLevelType w:val="hybridMultilevel"/>
    <w:tmpl w:val="7B669CE4"/>
    <w:lvl w:ilvl="0" w:tplc="D506DBB4">
      <w:start w:val="8"/>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260D0B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07" w15:restartNumberingAfterBreak="0">
    <w:nsid w:val="26220EC5"/>
    <w:multiLevelType w:val="hybridMultilevel"/>
    <w:tmpl w:val="3048B7C8"/>
    <w:lvl w:ilvl="0" w:tplc="32AE9762">
      <w:start w:val="1"/>
      <w:numFmt w:val="decimal"/>
      <w:suff w:val="space"/>
      <w:lvlText w:val="%1."/>
      <w:lvlJc w:val="left"/>
      <w:pPr>
        <w:ind w:left="563" w:hanging="420"/>
      </w:pPr>
      <w:rPr>
        <w:rFonts w:hint="eastAsia"/>
      </w:rPr>
    </w:lvl>
    <w:lvl w:ilvl="1" w:tplc="04090017" w:tentative="1">
      <w:start w:val="1"/>
      <w:numFmt w:val="aiueoFullWidth"/>
      <w:lvlText w:val="(%2)"/>
      <w:lvlJc w:val="left"/>
      <w:pPr>
        <w:ind w:left="983" w:hanging="420"/>
      </w:pPr>
    </w:lvl>
    <w:lvl w:ilvl="2" w:tplc="04090011" w:tentative="1">
      <w:start w:val="1"/>
      <w:numFmt w:val="decimalEnclosedCircle"/>
      <w:lvlText w:val="%3"/>
      <w:lvlJc w:val="left"/>
      <w:pPr>
        <w:ind w:left="1403" w:hanging="420"/>
      </w:pPr>
    </w:lvl>
    <w:lvl w:ilvl="3" w:tplc="0409000F" w:tentative="1">
      <w:start w:val="1"/>
      <w:numFmt w:val="decimal"/>
      <w:lvlText w:val="%4."/>
      <w:lvlJc w:val="left"/>
      <w:pPr>
        <w:ind w:left="1823" w:hanging="420"/>
      </w:pPr>
    </w:lvl>
    <w:lvl w:ilvl="4" w:tplc="04090017" w:tentative="1">
      <w:start w:val="1"/>
      <w:numFmt w:val="aiueoFullWidth"/>
      <w:lvlText w:val="(%5)"/>
      <w:lvlJc w:val="left"/>
      <w:pPr>
        <w:ind w:left="2243" w:hanging="420"/>
      </w:pPr>
    </w:lvl>
    <w:lvl w:ilvl="5" w:tplc="04090011" w:tentative="1">
      <w:start w:val="1"/>
      <w:numFmt w:val="decimalEnclosedCircle"/>
      <w:lvlText w:val="%6"/>
      <w:lvlJc w:val="left"/>
      <w:pPr>
        <w:ind w:left="2663" w:hanging="420"/>
      </w:pPr>
    </w:lvl>
    <w:lvl w:ilvl="6" w:tplc="0409000F" w:tentative="1">
      <w:start w:val="1"/>
      <w:numFmt w:val="decimal"/>
      <w:lvlText w:val="%7."/>
      <w:lvlJc w:val="left"/>
      <w:pPr>
        <w:ind w:left="3083" w:hanging="420"/>
      </w:pPr>
    </w:lvl>
    <w:lvl w:ilvl="7" w:tplc="04090017" w:tentative="1">
      <w:start w:val="1"/>
      <w:numFmt w:val="aiueoFullWidth"/>
      <w:lvlText w:val="(%8)"/>
      <w:lvlJc w:val="left"/>
      <w:pPr>
        <w:ind w:left="3503" w:hanging="420"/>
      </w:pPr>
    </w:lvl>
    <w:lvl w:ilvl="8" w:tplc="04090011" w:tentative="1">
      <w:start w:val="1"/>
      <w:numFmt w:val="decimalEnclosedCircle"/>
      <w:lvlText w:val="%9"/>
      <w:lvlJc w:val="left"/>
      <w:pPr>
        <w:ind w:left="3923" w:hanging="420"/>
      </w:pPr>
    </w:lvl>
  </w:abstractNum>
  <w:abstractNum w:abstractNumId="108" w15:restartNumberingAfterBreak="0">
    <w:nsid w:val="263625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26694E34"/>
    <w:multiLevelType w:val="hybridMultilevel"/>
    <w:tmpl w:val="C36CA8DC"/>
    <w:lvl w:ilvl="0" w:tplc="697C5368">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267049C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1" w15:restartNumberingAfterBreak="0">
    <w:nsid w:val="26955C97"/>
    <w:multiLevelType w:val="hybridMultilevel"/>
    <w:tmpl w:val="82EE5FEE"/>
    <w:lvl w:ilvl="0" w:tplc="0409000F">
      <w:start w:val="1"/>
      <w:numFmt w:val="decimal"/>
      <w:lvlText w:val="%1."/>
      <w:lvlJc w:val="left"/>
      <w:pPr>
        <w:ind w:left="562" w:hanging="420"/>
      </w:p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12" w15:restartNumberingAfterBreak="0">
    <w:nsid w:val="26AE092C"/>
    <w:multiLevelType w:val="multilevel"/>
    <w:tmpl w:val="742076BE"/>
    <w:lvl w:ilvl="0">
      <w:start w:val="2"/>
      <w:numFmt w:val="decimal"/>
      <w:lvlText w:val="%1"/>
      <w:lvlJc w:val="left"/>
      <w:pPr>
        <w:ind w:left="425" w:hanging="425"/>
      </w:pPr>
      <w:rPr>
        <w:rFonts w:hint="eastAsia"/>
        <w:b/>
      </w:rPr>
    </w:lvl>
    <w:lvl w:ilvl="1">
      <w:start w:val="1"/>
      <w:numFmt w:val="decimal"/>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1418"/>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3" w15:restartNumberingAfterBreak="0">
    <w:nsid w:val="270F1CF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4" w15:restartNumberingAfterBreak="0">
    <w:nsid w:val="27580B8E"/>
    <w:multiLevelType w:val="hybridMultilevel"/>
    <w:tmpl w:val="CB144C98"/>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279D7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6" w15:restartNumberingAfterBreak="0">
    <w:nsid w:val="27EF455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7" w15:restartNumberingAfterBreak="0">
    <w:nsid w:val="27FE76E8"/>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8" w15:restartNumberingAfterBreak="0">
    <w:nsid w:val="285637E1"/>
    <w:multiLevelType w:val="hybridMultilevel"/>
    <w:tmpl w:val="868C2950"/>
    <w:lvl w:ilvl="0" w:tplc="D98C7636">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19" w15:restartNumberingAfterBreak="0">
    <w:nsid w:val="28F50B9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0" w15:restartNumberingAfterBreak="0">
    <w:nsid w:val="296E1BF4"/>
    <w:multiLevelType w:val="hybridMultilevel"/>
    <w:tmpl w:val="09CE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A0821CD"/>
    <w:multiLevelType w:val="hybridMultilevel"/>
    <w:tmpl w:val="D15E9A6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2" w15:restartNumberingAfterBreak="0">
    <w:nsid w:val="2A78059F"/>
    <w:multiLevelType w:val="hybridMultilevel"/>
    <w:tmpl w:val="71C4D374"/>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2C9A505B"/>
    <w:multiLevelType w:val="hybridMultilevel"/>
    <w:tmpl w:val="F54AE2CC"/>
    <w:lvl w:ilvl="0" w:tplc="F12EF45E">
      <w:start w:val="4"/>
      <w:numFmt w:val="decimal"/>
      <w:suff w:val="space"/>
      <w:lvlText w:val="(%1)"/>
      <w:lvlJc w:val="left"/>
      <w:pPr>
        <w:ind w:left="782"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2CD343AA"/>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5" w15:restartNumberingAfterBreak="0">
    <w:nsid w:val="2D4161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6" w15:restartNumberingAfterBreak="0">
    <w:nsid w:val="2D443CE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7" w15:restartNumberingAfterBreak="0">
    <w:nsid w:val="2D82030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28" w15:restartNumberingAfterBreak="0">
    <w:nsid w:val="2E11740F"/>
    <w:multiLevelType w:val="hybridMultilevel"/>
    <w:tmpl w:val="65A85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9" w15:restartNumberingAfterBreak="0">
    <w:nsid w:val="2E901935"/>
    <w:multiLevelType w:val="multilevel"/>
    <w:tmpl w:val="0A2A51BE"/>
    <w:lvl w:ilvl="0">
      <w:start w:val="1"/>
      <w:numFmt w:val="upperLetter"/>
      <w:pStyle w:val="CEAppendixHeading-1"/>
      <w:lvlText w:val="Appendix %1:"/>
      <w:lvlJc w:val="left"/>
      <w:pPr>
        <w:tabs>
          <w:tab w:val="num" w:pos="2160"/>
        </w:tabs>
        <w:ind w:left="851" w:hanging="851"/>
      </w:pPr>
      <w:rPr>
        <w:rFonts w:hint="default"/>
      </w:rPr>
    </w:lvl>
    <w:lvl w:ilvl="1">
      <w:start w:val="1"/>
      <w:numFmt w:val="lowerLetter"/>
      <w:pStyle w:val="CEAppendixHeading-2"/>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2EA82FBD"/>
    <w:multiLevelType w:val="hybridMultilevel"/>
    <w:tmpl w:val="3836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B93CE1"/>
    <w:multiLevelType w:val="hybridMultilevel"/>
    <w:tmpl w:val="AAF4EA3E"/>
    <w:lvl w:ilvl="0" w:tplc="CD7EFE00">
      <w:start w:val="1"/>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2" w15:restartNumberingAfterBreak="0">
    <w:nsid w:val="2EF9556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3" w15:restartNumberingAfterBreak="0">
    <w:nsid w:val="30C54269"/>
    <w:multiLevelType w:val="multilevel"/>
    <w:tmpl w:val="8A8E0E64"/>
    <w:styleLink w:val="3"/>
    <w:lvl w:ilvl="0">
      <w:start w:val="2"/>
      <w:numFmt w:val="decimal"/>
      <w:lvlText w:val="%1"/>
      <w:lvlJc w:val="left"/>
      <w:pPr>
        <w:ind w:left="425" w:hanging="425"/>
      </w:pPr>
      <w:rPr>
        <w:rFonts w:hint="eastAsia"/>
        <w:b/>
      </w:rPr>
    </w:lvl>
    <w:lvl w:ilvl="1">
      <w:start w:val="1"/>
      <w:numFmt w:val="decimal"/>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4" w15:restartNumberingAfterBreak="0">
    <w:nsid w:val="30DB02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5" w15:restartNumberingAfterBreak="0">
    <w:nsid w:val="31096D0B"/>
    <w:multiLevelType w:val="multilevel"/>
    <w:tmpl w:val="30E2B8F6"/>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asciiTheme="majorHAnsi" w:hAnsiTheme="majorHAnsi" w:cstheme="majorHAnsi" w:hint="default"/>
        <w:b/>
      </w:rPr>
    </w:lvl>
    <w:lvl w:ilvl="2">
      <w:start w:val="1"/>
      <w:numFmt w:val="decimal"/>
      <w:suff w:val="space"/>
      <w:lvlText w:val="%1.%2.%3"/>
      <w:lvlJc w:val="left"/>
      <w:pPr>
        <w:ind w:left="1304" w:hanging="1304"/>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6" w15:restartNumberingAfterBreak="0">
    <w:nsid w:val="312050C8"/>
    <w:multiLevelType w:val="hybridMultilevel"/>
    <w:tmpl w:val="98BCD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327744A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8" w15:restartNumberingAfterBreak="0">
    <w:nsid w:val="32BE61B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39" w15:restartNumberingAfterBreak="0">
    <w:nsid w:val="333E0A7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0" w15:restartNumberingAfterBreak="0">
    <w:nsid w:val="3369087D"/>
    <w:multiLevelType w:val="hybridMultilevel"/>
    <w:tmpl w:val="840C5488"/>
    <w:lvl w:ilvl="0" w:tplc="C6089504">
      <w:start w:val="1"/>
      <w:numFmt w:val="bullet"/>
      <w:suff w:val="nothing"/>
      <w:lvlText w:val=""/>
      <w:lvlJc w:val="left"/>
      <w:pPr>
        <w:ind w:left="89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338D647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2" w15:restartNumberingAfterBreak="0">
    <w:nsid w:val="346B1AE2"/>
    <w:multiLevelType w:val="hybridMultilevel"/>
    <w:tmpl w:val="606C9B24"/>
    <w:lvl w:ilvl="0" w:tplc="29029BE0">
      <w:start w:val="1"/>
      <w:numFmt w:val="lowerRoman"/>
      <w:suff w:val="space"/>
      <w:lvlText w:val="%1."/>
      <w:lvlJc w:val="righ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346E1E20"/>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4" w15:restartNumberingAfterBreak="0">
    <w:nsid w:val="34FE387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5" w15:restartNumberingAfterBreak="0">
    <w:nsid w:val="3611626B"/>
    <w:multiLevelType w:val="hybridMultilevel"/>
    <w:tmpl w:val="5E2084A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6" w15:restartNumberingAfterBreak="0">
    <w:nsid w:val="362D190B"/>
    <w:multiLevelType w:val="hybridMultilevel"/>
    <w:tmpl w:val="DF6A9ED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7" w15:restartNumberingAfterBreak="0">
    <w:nsid w:val="36BB635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48" w15:restartNumberingAfterBreak="0">
    <w:nsid w:val="36E81E97"/>
    <w:multiLevelType w:val="hybridMultilevel"/>
    <w:tmpl w:val="6CAA1790"/>
    <w:lvl w:ilvl="0" w:tplc="740EDCBC">
      <w:start w:val="1"/>
      <w:numFmt w:val="bullet"/>
      <w:lvlText w:val=""/>
      <w:lvlJc w:val="left"/>
      <w:pPr>
        <w:tabs>
          <w:tab w:val="num" w:pos="720"/>
        </w:tabs>
        <w:ind w:left="720" w:hanging="360"/>
      </w:pPr>
      <w:rPr>
        <w:rFonts w:ascii="Wingdings" w:hAnsi="Wingdings" w:hint="default"/>
      </w:rPr>
    </w:lvl>
    <w:lvl w:ilvl="1" w:tplc="D43C7D5A" w:tentative="1">
      <w:start w:val="1"/>
      <w:numFmt w:val="bullet"/>
      <w:lvlText w:val=""/>
      <w:lvlJc w:val="left"/>
      <w:pPr>
        <w:tabs>
          <w:tab w:val="num" w:pos="1440"/>
        </w:tabs>
        <w:ind w:left="1440" w:hanging="360"/>
      </w:pPr>
      <w:rPr>
        <w:rFonts w:ascii="Wingdings" w:hAnsi="Wingdings" w:hint="default"/>
      </w:rPr>
    </w:lvl>
    <w:lvl w:ilvl="2" w:tplc="740A025A">
      <w:start w:val="1"/>
      <w:numFmt w:val="bullet"/>
      <w:lvlText w:val=""/>
      <w:lvlJc w:val="left"/>
      <w:pPr>
        <w:tabs>
          <w:tab w:val="num" w:pos="2160"/>
        </w:tabs>
        <w:ind w:left="2160" w:hanging="360"/>
      </w:pPr>
      <w:rPr>
        <w:rFonts w:ascii="Wingdings" w:hAnsi="Wingdings" w:hint="default"/>
      </w:rPr>
    </w:lvl>
    <w:lvl w:ilvl="3" w:tplc="7CAE7FF4" w:tentative="1">
      <w:start w:val="1"/>
      <w:numFmt w:val="bullet"/>
      <w:lvlText w:val=""/>
      <w:lvlJc w:val="left"/>
      <w:pPr>
        <w:tabs>
          <w:tab w:val="num" w:pos="2880"/>
        </w:tabs>
        <w:ind w:left="2880" w:hanging="360"/>
      </w:pPr>
      <w:rPr>
        <w:rFonts w:ascii="Wingdings" w:hAnsi="Wingdings" w:hint="default"/>
      </w:rPr>
    </w:lvl>
    <w:lvl w:ilvl="4" w:tplc="3C9A5446" w:tentative="1">
      <w:start w:val="1"/>
      <w:numFmt w:val="bullet"/>
      <w:lvlText w:val=""/>
      <w:lvlJc w:val="left"/>
      <w:pPr>
        <w:tabs>
          <w:tab w:val="num" w:pos="3600"/>
        </w:tabs>
        <w:ind w:left="3600" w:hanging="360"/>
      </w:pPr>
      <w:rPr>
        <w:rFonts w:ascii="Wingdings" w:hAnsi="Wingdings" w:hint="default"/>
      </w:rPr>
    </w:lvl>
    <w:lvl w:ilvl="5" w:tplc="9BC45208" w:tentative="1">
      <w:start w:val="1"/>
      <w:numFmt w:val="bullet"/>
      <w:lvlText w:val=""/>
      <w:lvlJc w:val="left"/>
      <w:pPr>
        <w:tabs>
          <w:tab w:val="num" w:pos="4320"/>
        </w:tabs>
        <w:ind w:left="4320" w:hanging="360"/>
      </w:pPr>
      <w:rPr>
        <w:rFonts w:ascii="Wingdings" w:hAnsi="Wingdings" w:hint="default"/>
      </w:rPr>
    </w:lvl>
    <w:lvl w:ilvl="6" w:tplc="4FBE9AAE" w:tentative="1">
      <w:start w:val="1"/>
      <w:numFmt w:val="bullet"/>
      <w:lvlText w:val=""/>
      <w:lvlJc w:val="left"/>
      <w:pPr>
        <w:tabs>
          <w:tab w:val="num" w:pos="5040"/>
        </w:tabs>
        <w:ind w:left="5040" w:hanging="360"/>
      </w:pPr>
      <w:rPr>
        <w:rFonts w:ascii="Wingdings" w:hAnsi="Wingdings" w:hint="default"/>
      </w:rPr>
    </w:lvl>
    <w:lvl w:ilvl="7" w:tplc="6BA0690C" w:tentative="1">
      <w:start w:val="1"/>
      <w:numFmt w:val="bullet"/>
      <w:lvlText w:val=""/>
      <w:lvlJc w:val="left"/>
      <w:pPr>
        <w:tabs>
          <w:tab w:val="num" w:pos="5760"/>
        </w:tabs>
        <w:ind w:left="5760" w:hanging="360"/>
      </w:pPr>
      <w:rPr>
        <w:rFonts w:ascii="Wingdings" w:hAnsi="Wingdings" w:hint="default"/>
      </w:rPr>
    </w:lvl>
    <w:lvl w:ilvl="8" w:tplc="8A3495F0"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6FE70D0"/>
    <w:multiLevelType w:val="hybridMultilevel"/>
    <w:tmpl w:val="72FEE1A0"/>
    <w:lvl w:ilvl="0" w:tplc="AE1E402C">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370E45EA"/>
    <w:multiLevelType w:val="hybridMultilevel"/>
    <w:tmpl w:val="C984729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1" w15:restartNumberingAfterBreak="0">
    <w:nsid w:val="377D7CEC"/>
    <w:multiLevelType w:val="hybridMultilevel"/>
    <w:tmpl w:val="5B3EE422"/>
    <w:lvl w:ilvl="0" w:tplc="C608950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383E6F65"/>
    <w:multiLevelType w:val="hybridMultilevel"/>
    <w:tmpl w:val="94B21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84C6A5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4" w15:restartNumberingAfterBreak="0">
    <w:nsid w:val="38665E62"/>
    <w:multiLevelType w:val="hybridMultilevel"/>
    <w:tmpl w:val="2A9AB4D4"/>
    <w:lvl w:ilvl="0" w:tplc="A6187C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5" w15:restartNumberingAfterBreak="0">
    <w:nsid w:val="391E7C5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6" w15:restartNumberingAfterBreak="0">
    <w:nsid w:val="395366E2"/>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7" w15:restartNumberingAfterBreak="0">
    <w:nsid w:val="397C11AC"/>
    <w:multiLevelType w:val="hybridMultilevel"/>
    <w:tmpl w:val="EBC2F416"/>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8" w15:restartNumberingAfterBreak="0">
    <w:nsid w:val="3A3C3D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59" w15:restartNumberingAfterBreak="0">
    <w:nsid w:val="3AB14933"/>
    <w:multiLevelType w:val="hybridMultilevel"/>
    <w:tmpl w:val="C0DC56F6"/>
    <w:lvl w:ilvl="0" w:tplc="46FE1310">
      <w:start w:val="1"/>
      <w:numFmt w:val="bullet"/>
      <w:suff w:val="space"/>
      <w:lvlText w:val=""/>
      <w:lvlJc w:val="left"/>
      <w:pPr>
        <w:ind w:left="1222" w:hanging="420"/>
      </w:pPr>
      <w:rPr>
        <w:rFonts w:ascii="Wingdings" w:hAnsi="Wingdings"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60" w15:restartNumberingAfterBreak="0">
    <w:nsid w:val="3AE05C88"/>
    <w:multiLevelType w:val="hybridMultilevel"/>
    <w:tmpl w:val="3AF095B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1" w15:restartNumberingAfterBreak="0">
    <w:nsid w:val="3B1C589F"/>
    <w:multiLevelType w:val="hybridMultilevel"/>
    <w:tmpl w:val="DE5E4E26"/>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2" w15:restartNumberingAfterBreak="0">
    <w:nsid w:val="3C526307"/>
    <w:multiLevelType w:val="multilevel"/>
    <w:tmpl w:val="AC2ED29E"/>
    <w:lvl w:ilvl="0">
      <w:start w:val="1"/>
      <w:numFmt w:val="bullet"/>
      <w:pStyle w:val="CEListBullet"/>
      <w:lvlText w:val=""/>
      <w:lvlJc w:val="left"/>
      <w:pPr>
        <w:tabs>
          <w:tab w:val="num" w:pos="1247"/>
        </w:tabs>
        <w:ind w:left="1247" w:hanging="396"/>
      </w:pPr>
      <w:rPr>
        <w:rFonts w:ascii="Symbol" w:hAnsi="Symbol" w:hint="default"/>
        <w:color w:val="auto"/>
      </w:rPr>
    </w:lvl>
    <w:lvl w:ilvl="1">
      <w:start w:val="1"/>
      <w:numFmt w:val="bullet"/>
      <w:lvlText w:val="o"/>
      <w:lvlJc w:val="left"/>
      <w:pPr>
        <w:tabs>
          <w:tab w:val="num" w:pos="1814"/>
        </w:tabs>
        <w:ind w:left="1814" w:hanging="396"/>
      </w:pPr>
      <w:rPr>
        <w:rFonts w:hint="default"/>
      </w:rPr>
    </w:lvl>
    <w:lvl w:ilvl="2">
      <w:start w:val="1"/>
      <w:numFmt w:val="bullet"/>
      <w:lvlText w:val=""/>
      <w:lvlJc w:val="left"/>
      <w:pPr>
        <w:tabs>
          <w:tab w:val="num" w:pos="2381"/>
        </w:tabs>
        <w:ind w:left="2381" w:hanging="396"/>
      </w:pPr>
      <w:rPr>
        <w:rFonts w:ascii="Wingdings" w:hAnsi="Wingdings" w:hint="default"/>
      </w:rPr>
    </w:lvl>
    <w:lvl w:ilvl="3">
      <w:start w:val="1"/>
      <w:numFmt w:val="none"/>
      <w:lvlText w:val="%4"/>
      <w:lvlJc w:val="left"/>
      <w:pPr>
        <w:tabs>
          <w:tab w:val="num" w:pos="2912"/>
        </w:tabs>
        <w:ind w:left="2552" w:firstLine="0"/>
      </w:pPr>
      <w:rPr>
        <w:rFonts w:hint="default"/>
      </w:rPr>
    </w:lvl>
    <w:lvl w:ilvl="4">
      <w:start w:val="1"/>
      <w:numFmt w:val="none"/>
      <w:lvlText w:val=""/>
      <w:lvlJc w:val="left"/>
      <w:pPr>
        <w:tabs>
          <w:tab w:val="num" w:pos="2061"/>
        </w:tabs>
        <w:ind w:left="1008" w:firstLine="693"/>
      </w:pPr>
      <w:rPr>
        <w:rFonts w:hint="default"/>
      </w:rPr>
    </w:lvl>
    <w:lvl w:ilvl="5">
      <w:start w:val="1"/>
      <w:numFmt w:val="none"/>
      <w:lvlText w:val=""/>
      <w:lvlJc w:val="left"/>
      <w:pPr>
        <w:tabs>
          <w:tab w:val="num" w:pos="2061"/>
        </w:tabs>
        <w:ind w:left="1152" w:firstLine="549"/>
      </w:pPr>
      <w:rPr>
        <w:rFonts w:hint="default"/>
      </w:rPr>
    </w:lvl>
    <w:lvl w:ilvl="6">
      <w:start w:val="1"/>
      <w:numFmt w:val="none"/>
      <w:lvlText w:val=""/>
      <w:lvlJc w:val="left"/>
      <w:pPr>
        <w:tabs>
          <w:tab w:val="num" w:pos="2061"/>
        </w:tabs>
        <w:ind w:left="1296" w:firstLine="405"/>
      </w:pPr>
      <w:rPr>
        <w:rFonts w:hint="default"/>
      </w:rPr>
    </w:lvl>
    <w:lvl w:ilvl="7">
      <w:start w:val="1"/>
      <w:numFmt w:val="none"/>
      <w:lvlText w:val=""/>
      <w:lvlJc w:val="left"/>
      <w:pPr>
        <w:tabs>
          <w:tab w:val="num" w:pos="2061"/>
        </w:tabs>
        <w:ind w:left="1440" w:firstLine="261"/>
      </w:pPr>
      <w:rPr>
        <w:rFonts w:hint="default"/>
      </w:rPr>
    </w:lvl>
    <w:lvl w:ilvl="8">
      <w:start w:val="1"/>
      <w:numFmt w:val="none"/>
      <w:lvlText w:val=""/>
      <w:lvlJc w:val="left"/>
      <w:pPr>
        <w:tabs>
          <w:tab w:val="num" w:pos="2061"/>
        </w:tabs>
        <w:ind w:left="1584" w:firstLine="117"/>
      </w:pPr>
      <w:rPr>
        <w:rFonts w:hint="default"/>
      </w:rPr>
    </w:lvl>
  </w:abstractNum>
  <w:abstractNum w:abstractNumId="163" w15:restartNumberingAfterBreak="0">
    <w:nsid w:val="3C996BC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4" w15:restartNumberingAfterBreak="0">
    <w:nsid w:val="3CB7026E"/>
    <w:multiLevelType w:val="hybridMultilevel"/>
    <w:tmpl w:val="BD7E439E"/>
    <w:lvl w:ilvl="0" w:tplc="BF049544">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262" w:hanging="420"/>
      </w:pPr>
      <w:rPr>
        <w:rFonts w:ascii="Wingdings" w:hAnsi="Wingdings" w:hint="default"/>
      </w:rPr>
    </w:lvl>
    <w:lvl w:ilvl="2" w:tplc="0409000D"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B" w:tentative="1">
      <w:start w:val="1"/>
      <w:numFmt w:val="bullet"/>
      <w:lvlText w:val=""/>
      <w:lvlJc w:val="left"/>
      <w:pPr>
        <w:ind w:left="2522" w:hanging="420"/>
      </w:pPr>
      <w:rPr>
        <w:rFonts w:ascii="Wingdings" w:hAnsi="Wingdings" w:hint="default"/>
      </w:rPr>
    </w:lvl>
    <w:lvl w:ilvl="5" w:tplc="0409000D"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B" w:tentative="1">
      <w:start w:val="1"/>
      <w:numFmt w:val="bullet"/>
      <w:lvlText w:val=""/>
      <w:lvlJc w:val="left"/>
      <w:pPr>
        <w:ind w:left="3782" w:hanging="420"/>
      </w:pPr>
      <w:rPr>
        <w:rFonts w:ascii="Wingdings" w:hAnsi="Wingdings" w:hint="default"/>
      </w:rPr>
    </w:lvl>
    <w:lvl w:ilvl="8" w:tplc="0409000D" w:tentative="1">
      <w:start w:val="1"/>
      <w:numFmt w:val="bullet"/>
      <w:lvlText w:val=""/>
      <w:lvlJc w:val="left"/>
      <w:pPr>
        <w:ind w:left="4202" w:hanging="420"/>
      </w:pPr>
      <w:rPr>
        <w:rFonts w:ascii="Wingdings" w:hAnsi="Wingdings" w:hint="default"/>
      </w:rPr>
    </w:lvl>
  </w:abstractNum>
  <w:abstractNum w:abstractNumId="165" w15:restartNumberingAfterBreak="0">
    <w:nsid w:val="3D3B324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6" w15:restartNumberingAfterBreak="0">
    <w:nsid w:val="3D49563E"/>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7" w15:restartNumberingAfterBreak="0">
    <w:nsid w:val="3D68746A"/>
    <w:multiLevelType w:val="hybridMultilevel"/>
    <w:tmpl w:val="BE1CDD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8" w15:restartNumberingAfterBreak="0">
    <w:nsid w:val="3DAD50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69" w15:restartNumberingAfterBreak="0">
    <w:nsid w:val="3F4D3C6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0" w15:restartNumberingAfterBreak="0">
    <w:nsid w:val="3F4E4F27"/>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1" w15:restartNumberingAfterBreak="0">
    <w:nsid w:val="3FAC680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2" w15:restartNumberingAfterBreak="0">
    <w:nsid w:val="3FF009FF"/>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3" w15:restartNumberingAfterBreak="0">
    <w:nsid w:val="3FFB3C2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4" w15:restartNumberingAfterBreak="0">
    <w:nsid w:val="40652F54"/>
    <w:multiLevelType w:val="hybridMultilevel"/>
    <w:tmpl w:val="EF7615A0"/>
    <w:lvl w:ilvl="0" w:tplc="60364F0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407C12B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6" w15:restartNumberingAfterBreak="0">
    <w:nsid w:val="41464CE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7" w15:restartNumberingAfterBreak="0">
    <w:nsid w:val="41A51673"/>
    <w:multiLevelType w:val="hybridMultilevel"/>
    <w:tmpl w:val="FD6239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42503F3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79" w15:restartNumberingAfterBreak="0">
    <w:nsid w:val="428070C8"/>
    <w:multiLevelType w:val="hybridMultilevel"/>
    <w:tmpl w:val="C4E4193C"/>
    <w:lvl w:ilvl="0" w:tplc="E4088188">
      <w:start w:val="1"/>
      <w:numFmt w:val="decimal"/>
      <w:suff w:val="space"/>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80" w15:restartNumberingAfterBreak="0">
    <w:nsid w:val="42904CC4"/>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1" w15:restartNumberingAfterBreak="0">
    <w:nsid w:val="43C76A43"/>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2" w15:restartNumberingAfterBreak="0">
    <w:nsid w:val="44761B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3" w15:restartNumberingAfterBreak="0">
    <w:nsid w:val="459242F7"/>
    <w:multiLevelType w:val="multilevel"/>
    <w:tmpl w:val="1D6E6BA8"/>
    <w:lvl w:ilvl="0">
      <w:start w:val="1"/>
      <w:numFmt w:val="decimal"/>
      <w:suff w:val="space"/>
      <w:lvlText w:val="%1."/>
      <w:lvlJc w:val="left"/>
      <w:pPr>
        <w:ind w:left="425" w:hanging="425"/>
      </w:pPr>
      <w:rPr>
        <w:rFonts w:hint="eastAsia"/>
      </w:rPr>
    </w:lvl>
    <w:lvl w:ilvl="1">
      <w:start w:val="1"/>
      <w:numFmt w:val="decimal"/>
      <w:suff w:val="space"/>
      <w:lvlText w:val="%1.%2."/>
      <w:lvlJc w:val="left"/>
      <w:pPr>
        <w:ind w:left="907" w:hanging="90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4" w15:restartNumberingAfterBreak="0">
    <w:nsid w:val="45C73717"/>
    <w:multiLevelType w:val="hybridMultilevel"/>
    <w:tmpl w:val="8DDCC680"/>
    <w:lvl w:ilvl="0" w:tplc="0409000F">
      <w:start w:val="1"/>
      <w:numFmt w:val="decimal"/>
      <w:lvlText w:val="%1."/>
      <w:lvlJc w:val="left"/>
      <w:pPr>
        <w:ind w:left="846" w:hanging="420"/>
      </w:p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185" w15:restartNumberingAfterBreak="0">
    <w:nsid w:val="45F8095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6" w15:restartNumberingAfterBreak="0">
    <w:nsid w:val="46F722CE"/>
    <w:multiLevelType w:val="hybridMultilevel"/>
    <w:tmpl w:val="2830366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7" w15:restartNumberingAfterBreak="0">
    <w:nsid w:val="47E55E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304" w:hanging="1304"/>
      </w:pPr>
      <w:rPr>
        <w:rFonts w:ascii="Arial" w:hAnsi="Arial" w:hint="default"/>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8" w15:restartNumberingAfterBreak="0">
    <w:nsid w:val="48134E5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89" w15:restartNumberingAfterBreak="0">
    <w:nsid w:val="48314190"/>
    <w:multiLevelType w:val="hybridMultilevel"/>
    <w:tmpl w:val="4776F486"/>
    <w:lvl w:ilvl="0" w:tplc="2F3693C4">
      <w:start w:val="5"/>
      <w:numFmt w:val="bullet"/>
      <w:lvlText w:val="-"/>
      <w:lvlJc w:val="left"/>
      <w:pPr>
        <w:ind w:left="1020" w:hanging="360"/>
      </w:pPr>
      <w:rPr>
        <w:rFonts w:ascii="Times New Roman" w:eastAsiaTheme="minorEastAsia" w:hAnsi="Times New Roman" w:cs="Times New Roman" w:hint="default"/>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190" w15:restartNumberingAfterBreak="0">
    <w:nsid w:val="48C5619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1" w15:restartNumberingAfterBreak="0">
    <w:nsid w:val="48E40ABF"/>
    <w:multiLevelType w:val="hybridMultilevel"/>
    <w:tmpl w:val="EC8684F2"/>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2" w15:restartNumberingAfterBreak="0">
    <w:nsid w:val="49DB2C7F"/>
    <w:multiLevelType w:val="hybridMultilevel"/>
    <w:tmpl w:val="6BCE25D2"/>
    <w:lvl w:ilvl="0" w:tplc="1A1E758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15:restartNumberingAfterBreak="0">
    <w:nsid w:val="49EE72DA"/>
    <w:multiLevelType w:val="hybridMultilevel"/>
    <w:tmpl w:val="8B04B65C"/>
    <w:lvl w:ilvl="0" w:tplc="B142D80A">
      <w:start w:val="1"/>
      <w:numFmt w:val="decimal"/>
      <w:lvlText w:val="%1."/>
      <w:lvlJc w:val="left"/>
      <w:pPr>
        <w:ind w:left="420" w:hanging="420"/>
      </w:pPr>
      <w:rPr>
        <w:rFonts w:hint="eastAsia"/>
      </w:rPr>
    </w:lvl>
    <w:lvl w:ilvl="1" w:tplc="04090017" w:tentative="1">
      <w:start w:val="1"/>
      <w:numFmt w:val="aiueoFullWidth"/>
      <w:lvlText w:val="(%2)"/>
      <w:lvlJc w:val="left"/>
      <w:pPr>
        <w:ind w:left="1390" w:hanging="420"/>
      </w:pPr>
    </w:lvl>
    <w:lvl w:ilvl="2" w:tplc="04090011" w:tentative="1">
      <w:start w:val="1"/>
      <w:numFmt w:val="decimalEnclosedCircle"/>
      <w:lvlText w:val="%3"/>
      <w:lvlJc w:val="left"/>
      <w:pPr>
        <w:ind w:left="1810" w:hanging="420"/>
      </w:pPr>
    </w:lvl>
    <w:lvl w:ilvl="3" w:tplc="0409000F" w:tentative="1">
      <w:start w:val="1"/>
      <w:numFmt w:val="decimal"/>
      <w:lvlText w:val="%4."/>
      <w:lvlJc w:val="left"/>
      <w:pPr>
        <w:ind w:left="2230" w:hanging="420"/>
      </w:pPr>
    </w:lvl>
    <w:lvl w:ilvl="4" w:tplc="04090017" w:tentative="1">
      <w:start w:val="1"/>
      <w:numFmt w:val="aiueoFullWidth"/>
      <w:lvlText w:val="(%5)"/>
      <w:lvlJc w:val="left"/>
      <w:pPr>
        <w:ind w:left="2650" w:hanging="420"/>
      </w:pPr>
    </w:lvl>
    <w:lvl w:ilvl="5" w:tplc="04090011" w:tentative="1">
      <w:start w:val="1"/>
      <w:numFmt w:val="decimalEnclosedCircle"/>
      <w:lvlText w:val="%6"/>
      <w:lvlJc w:val="left"/>
      <w:pPr>
        <w:ind w:left="3070" w:hanging="420"/>
      </w:pPr>
    </w:lvl>
    <w:lvl w:ilvl="6" w:tplc="0409000F" w:tentative="1">
      <w:start w:val="1"/>
      <w:numFmt w:val="decimal"/>
      <w:lvlText w:val="%7."/>
      <w:lvlJc w:val="left"/>
      <w:pPr>
        <w:ind w:left="3490" w:hanging="420"/>
      </w:pPr>
    </w:lvl>
    <w:lvl w:ilvl="7" w:tplc="04090017" w:tentative="1">
      <w:start w:val="1"/>
      <w:numFmt w:val="aiueoFullWidth"/>
      <w:lvlText w:val="(%8)"/>
      <w:lvlJc w:val="left"/>
      <w:pPr>
        <w:ind w:left="3910" w:hanging="420"/>
      </w:pPr>
    </w:lvl>
    <w:lvl w:ilvl="8" w:tplc="04090011" w:tentative="1">
      <w:start w:val="1"/>
      <w:numFmt w:val="decimalEnclosedCircle"/>
      <w:lvlText w:val="%9"/>
      <w:lvlJc w:val="left"/>
      <w:pPr>
        <w:ind w:left="4330" w:hanging="420"/>
      </w:pPr>
    </w:lvl>
  </w:abstractNum>
  <w:abstractNum w:abstractNumId="194" w15:restartNumberingAfterBreak="0">
    <w:nsid w:val="4A1412B3"/>
    <w:multiLevelType w:val="hybridMultilevel"/>
    <w:tmpl w:val="04A6CE6C"/>
    <w:lvl w:ilvl="0" w:tplc="DF6A652E">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5" w15:restartNumberingAfterBreak="0">
    <w:nsid w:val="4A7A737A"/>
    <w:multiLevelType w:val="hybridMultilevel"/>
    <w:tmpl w:val="EA44D3A2"/>
    <w:lvl w:ilvl="0" w:tplc="7E7008CC">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6" w15:restartNumberingAfterBreak="0">
    <w:nsid w:val="4A8340F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7" w15:restartNumberingAfterBreak="0">
    <w:nsid w:val="4B732CC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8" w15:restartNumberingAfterBreak="0">
    <w:nsid w:val="4BC33F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199" w15:restartNumberingAfterBreak="0">
    <w:nsid w:val="4BE73300"/>
    <w:multiLevelType w:val="hybridMultilevel"/>
    <w:tmpl w:val="690A342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0" w15:restartNumberingAfterBreak="0">
    <w:nsid w:val="4C232030"/>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1" w15:restartNumberingAfterBreak="0">
    <w:nsid w:val="4C4C39E9"/>
    <w:multiLevelType w:val="hybridMultilevel"/>
    <w:tmpl w:val="9B08ECF8"/>
    <w:lvl w:ilvl="0" w:tplc="6392650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202" w15:restartNumberingAfterBreak="0">
    <w:nsid w:val="4C5A50B3"/>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3" w15:restartNumberingAfterBreak="0">
    <w:nsid w:val="4C884263"/>
    <w:multiLevelType w:val="multilevel"/>
    <w:tmpl w:val="0409001D"/>
    <w:numStyleLink w:val="2"/>
  </w:abstractNum>
  <w:abstractNum w:abstractNumId="204" w15:restartNumberingAfterBreak="0">
    <w:nsid w:val="4D271D12"/>
    <w:multiLevelType w:val="hybridMultilevel"/>
    <w:tmpl w:val="FFC8418C"/>
    <w:lvl w:ilvl="0" w:tplc="D9E6DDEE">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5" w15:restartNumberingAfterBreak="0">
    <w:nsid w:val="4D557395"/>
    <w:multiLevelType w:val="multilevel"/>
    <w:tmpl w:val="64046C7A"/>
    <w:lvl w:ilvl="0">
      <w:start w:val="2"/>
      <w:numFmt w:val="decimal"/>
      <w:suff w:val="spac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6" w15:restartNumberingAfterBreak="0">
    <w:nsid w:val="4D5C170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7" w15:restartNumberingAfterBreak="0">
    <w:nsid w:val="4D9A4C3C"/>
    <w:multiLevelType w:val="hybridMultilevel"/>
    <w:tmpl w:val="DF40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DBE250F"/>
    <w:multiLevelType w:val="hybridMultilevel"/>
    <w:tmpl w:val="B61E44E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09" w15:restartNumberingAfterBreak="0">
    <w:nsid w:val="4E485FB4"/>
    <w:multiLevelType w:val="multilevel"/>
    <w:tmpl w:val="942E52AC"/>
    <w:numStyleLink w:val="4"/>
  </w:abstractNum>
  <w:abstractNum w:abstractNumId="210" w15:restartNumberingAfterBreak="0">
    <w:nsid w:val="4E4904DD"/>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1" w15:restartNumberingAfterBreak="0">
    <w:nsid w:val="4FE95CEB"/>
    <w:multiLevelType w:val="hybridMultilevel"/>
    <w:tmpl w:val="C3F89F64"/>
    <w:lvl w:ilvl="0" w:tplc="D8BAD6DE">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2" w15:restartNumberingAfterBreak="0">
    <w:nsid w:val="50D83AE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3" w15:restartNumberingAfterBreak="0">
    <w:nsid w:val="513B1DA8"/>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4" w15:restartNumberingAfterBreak="0">
    <w:nsid w:val="51737C26"/>
    <w:multiLevelType w:val="hybridMultilevel"/>
    <w:tmpl w:val="088C5B0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5" w15:restartNumberingAfterBreak="0">
    <w:nsid w:val="51FB63BB"/>
    <w:multiLevelType w:val="hybridMultilevel"/>
    <w:tmpl w:val="E70C459E"/>
    <w:lvl w:ilvl="0" w:tplc="594C4E9A">
      <w:start w:val="1"/>
      <w:numFmt w:val="bullet"/>
      <w:suff w:val="space"/>
      <w:lvlText w:val=""/>
      <w:lvlJc w:val="left"/>
      <w:pPr>
        <w:ind w:left="420" w:hanging="420"/>
      </w:pPr>
      <w:rPr>
        <w:rFonts w:ascii="Wingdings" w:hAnsi="Wingdings" w:hint="default"/>
      </w:rPr>
    </w:lvl>
    <w:lvl w:ilvl="1" w:tplc="0409000B" w:tentative="1">
      <w:start w:val="1"/>
      <w:numFmt w:val="bullet"/>
      <w:lvlText w:val=""/>
      <w:lvlJc w:val="left"/>
      <w:pPr>
        <w:ind w:left="1116" w:hanging="420"/>
      </w:pPr>
      <w:rPr>
        <w:rFonts w:ascii="Wingdings" w:hAnsi="Wingdings" w:hint="default"/>
      </w:rPr>
    </w:lvl>
    <w:lvl w:ilvl="2" w:tplc="0409000D" w:tentative="1">
      <w:start w:val="1"/>
      <w:numFmt w:val="bullet"/>
      <w:lvlText w:val=""/>
      <w:lvlJc w:val="left"/>
      <w:pPr>
        <w:ind w:left="1536" w:hanging="420"/>
      </w:pPr>
      <w:rPr>
        <w:rFonts w:ascii="Wingdings" w:hAnsi="Wingdings" w:hint="default"/>
      </w:rPr>
    </w:lvl>
    <w:lvl w:ilvl="3" w:tplc="04090001" w:tentative="1">
      <w:start w:val="1"/>
      <w:numFmt w:val="bullet"/>
      <w:lvlText w:val=""/>
      <w:lvlJc w:val="left"/>
      <w:pPr>
        <w:ind w:left="1956" w:hanging="420"/>
      </w:pPr>
      <w:rPr>
        <w:rFonts w:ascii="Wingdings" w:hAnsi="Wingdings" w:hint="default"/>
      </w:rPr>
    </w:lvl>
    <w:lvl w:ilvl="4" w:tplc="0409000B" w:tentative="1">
      <w:start w:val="1"/>
      <w:numFmt w:val="bullet"/>
      <w:lvlText w:val=""/>
      <w:lvlJc w:val="left"/>
      <w:pPr>
        <w:ind w:left="2376" w:hanging="420"/>
      </w:pPr>
      <w:rPr>
        <w:rFonts w:ascii="Wingdings" w:hAnsi="Wingdings" w:hint="default"/>
      </w:rPr>
    </w:lvl>
    <w:lvl w:ilvl="5" w:tplc="0409000D" w:tentative="1">
      <w:start w:val="1"/>
      <w:numFmt w:val="bullet"/>
      <w:lvlText w:val=""/>
      <w:lvlJc w:val="left"/>
      <w:pPr>
        <w:ind w:left="2796" w:hanging="420"/>
      </w:pPr>
      <w:rPr>
        <w:rFonts w:ascii="Wingdings" w:hAnsi="Wingdings" w:hint="default"/>
      </w:rPr>
    </w:lvl>
    <w:lvl w:ilvl="6" w:tplc="04090001" w:tentative="1">
      <w:start w:val="1"/>
      <w:numFmt w:val="bullet"/>
      <w:lvlText w:val=""/>
      <w:lvlJc w:val="left"/>
      <w:pPr>
        <w:ind w:left="3216" w:hanging="420"/>
      </w:pPr>
      <w:rPr>
        <w:rFonts w:ascii="Wingdings" w:hAnsi="Wingdings" w:hint="default"/>
      </w:rPr>
    </w:lvl>
    <w:lvl w:ilvl="7" w:tplc="0409000B" w:tentative="1">
      <w:start w:val="1"/>
      <w:numFmt w:val="bullet"/>
      <w:lvlText w:val=""/>
      <w:lvlJc w:val="left"/>
      <w:pPr>
        <w:ind w:left="3636" w:hanging="420"/>
      </w:pPr>
      <w:rPr>
        <w:rFonts w:ascii="Wingdings" w:hAnsi="Wingdings" w:hint="default"/>
      </w:rPr>
    </w:lvl>
    <w:lvl w:ilvl="8" w:tplc="0409000D" w:tentative="1">
      <w:start w:val="1"/>
      <w:numFmt w:val="bullet"/>
      <w:lvlText w:val=""/>
      <w:lvlJc w:val="left"/>
      <w:pPr>
        <w:ind w:left="4056" w:hanging="420"/>
      </w:pPr>
      <w:rPr>
        <w:rFonts w:ascii="Wingdings" w:hAnsi="Wingdings" w:hint="default"/>
      </w:rPr>
    </w:lvl>
  </w:abstractNum>
  <w:abstractNum w:abstractNumId="216" w15:restartNumberingAfterBreak="0">
    <w:nsid w:val="525C48EC"/>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7" w15:restartNumberingAfterBreak="0">
    <w:nsid w:val="528920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8" w15:restartNumberingAfterBreak="0">
    <w:nsid w:val="52D156C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19" w15:restartNumberingAfterBreak="0">
    <w:nsid w:val="52EC6F44"/>
    <w:multiLevelType w:val="hybridMultilevel"/>
    <w:tmpl w:val="867A612E"/>
    <w:lvl w:ilvl="0" w:tplc="74F8AF32">
      <w:start w:val="1"/>
      <w:numFmt w:val="bullet"/>
      <w:lvlText w:val=""/>
      <w:lvlJc w:val="left"/>
      <w:pPr>
        <w:tabs>
          <w:tab w:val="num" w:pos="720"/>
        </w:tabs>
        <w:ind w:left="720" w:hanging="360"/>
      </w:pPr>
      <w:rPr>
        <w:rFonts w:ascii="Wingdings" w:hAnsi="Wingdings" w:hint="default"/>
      </w:rPr>
    </w:lvl>
    <w:lvl w:ilvl="1" w:tplc="9C1C53A4">
      <w:start w:val="1"/>
      <w:numFmt w:val="bullet"/>
      <w:lvlText w:val=""/>
      <w:lvlJc w:val="left"/>
      <w:pPr>
        <w:tabs>
          <w:tab w:val="num" w:pos="1440"/>
        </w:tabs>
        <w:ind w:left="1440" w:hanging="360"/>
      </w:pPr>
      <w:rPr>
        <w:rFonts w:ascii="Wingdings" w:hAnsi="Wingdings" w:hint="default"/>
      </w:rPr>
    </w:lvl>
    <w:lvl w:ilvl="2" w:tplc="1748A3DC" w:tentative="1">
      <w:start w:val="1"/>
      <w:numFmt w:val="bullet"/>
      <w:lvlText w:val=""/>
      <w:lvlJc w:val="left"/>
      <w:pPr>
        <w:tabs>
          <w:tab w:val="num" w:pos="2160"/>
        </w:tabs>
        <w:ind w:left="2160" w:hanging="360"/>
      </w:pPr>
      <w:rPr>
        <w:rFonts w:ascii="Wingdings" w:hAnsi="Wingdings" w:hint="default"/>
      </w:rPr>
    </w:lvl>
    <w:lvl w:ilvl="3" w:tplc="C1FA3148" w:tentative="1">
      <w:start w:val="1"/>
      <w:numFmt w:val="bullet"/>
      <w:lvlText w:val=""/>
      <w:lvlJc w:val="left"/>
      <w:pPr>
        <w:tabs>
          <w:tab w:val="num" w:pos="2880"/>
        </w:tabs>
        <w:ind w:left="2880" w:hanging="360"/>
      </w:pPr>
      <w:rPr>
        <w:rFonts w:ascii="Wingdings" w:hAnsi="Wingdings" w:hint="default"/>
      </w:rPr>
    </w:lvl>
    <w:lvl w:ilvl="4" w:tplc="F52E6C1C" w:tentative="1">
      <w:start w:val="1"/>
      <w:numFmt w:val="bullet"/>
      <w:lvlText w:val=""/>
      <w:lvlJc w:val="left"/>
      <w:pPr>
        <w:tabs>
          <w:tab w:val="num" w:pos="3600"/>
        </w:tabs>
        <w:ind w:left="3600" w:hanging="360"/>
      </w:pPr>
      <w:rPr>
        <w:rFonts w:ascii="Wingdings" w:hAnsi="Wingdings" w:hint="default"/>
      </w:rPr>
    </w:lvl>
    <w:lvl w:ilvl="5" w:tplc="E5209C28" w:tentative="1">
      <w:start w:val="1"/>
      <w:numFmt w:val="bullet"/>
      <w:lvlText w:val=""/>
      <w:lvlJc w:val="left"/>
      <w:pPr>
        <w:tabs>
          <w:tab w:val="num" w:pos="4320"/>
        </w:tabs>
        <w:ind w:left="4320" w:hanging="360"/>
      </w:pPr>
      <w:rPr>
        <w:rFonts w:ascii="Wingdings" w:hAnsi="Wingdings" w:hint="default"/>
      </w:rPr>
    </w:lvl>
    <w:lvl w:ilvl="6" w:tplc="40D69C5C" w:tentative="1">
      <w:start w:val="1"/>
      <w:numFmt w:val="bullet"/>
      <w:lvlText w:val=""/>
      <w:lvlJc w:val="left"/>
      <w:pPr>
        <w:tabs>
          <w:tab w:val="num" w:pos="5040"/>
        </w:tabs>
        <w:ind w:left="5040" w:hanging="360"/>
      </w:pPr>
      <w:rPr>
        <w:rFonts w:ascii="Wingdings" w:hAnsi="Wingdings" w:hint="default"/>
      </w:rPr>
    </w:lvl>
    <w:lvl w:ilvl="7" w:tplc="0B089800" w:tentative="1">
      <w:start w:val="1"/>
      <w:numFmt w:val="bullet"/>
      <w:lvlText w:val=""/>
      <w:lvlJc w:val="left"/>
      <w:pPr>
        <w:tabs>
          <w:tab w:val="num" w:pos="5760"/>
        </w:tabs>
        <w:ind w:left="5760" w:hanging="360"/>
      </w:pPr>
      <w:rPr>
        <w:rFonts w:ascii="Wingdings" w:hAnsi="Wingdings" w:hint="default"/>
      </w:rPr>
    </w:lvl>
    <w:lvl w:ilvl="8" w:tplc="BA1439A2"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536A4523"/>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1" w15:restartNumberingAfterBreak="0">
    <w:nsid w:val="54260AD2"/>
    <w:multiLevelType w:val="hybridMultilevel"/>
    <w:tmpl w:val="3EE433FA"/>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2" w15:restartNumberingAfterBreak="0">
    <w:nsid w:val="545D3D48"/>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3" w15:restartNumberingAfterBreak="0">
    <w:nsid w:val="54905D36"/>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4" w15:restartNumberingAfterBreak="0">
    <w:nsid w:val="54A45412"/>
    <w:multiLevelType w:val="hybridMultilevel"/>
    <w:tmpl w:val="F96C34E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5" w15:restartNumberingAfterBreak="0">
    <w:nsid w:val="55225234"/>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6" w15:restartNumberingAfterBreak="0">
    <w:nsid w:val="56B227F5"/>
    <w:multiLevelType w:val="multilevel"/>
    <w:tmpl w:val="89088D54"/>
    <w:lvl w:ilvl="0">
      <w:start w:val="1"/>
      <w:numFmt w:val="decimal"/>
      <w:pStyle w:val="Heading1"/>
      <w:suff w:val="space"/>
      <w:lvlText w:val="%1."/>
      <w:lvlJc w:val="left"/>
      <w:pPr>
        <w:ind w:left="425" w:hanging="425"/>
      </w:pPr>
      <w:rPr>
        <w:rFonts w:hint="eastAsia"/>
        <w:b/>
        <w:i w:val="0"/>
        <w:sz w:val="28"/>
      </w:rPr>
    </w:lvl>
    <w:lvl w:ilvl="1">
      <w:start w:val="1"/>
      <w:numFmt w:val="decimal"/>
      <w:pStyle w:val="Heading2"/>
      <w:suff w:val="space"/>
      <w:lvlText w:val="%1.%2."/>
      <w:lvlJc w:val="left"/>
      <w:pPr>
        <w:ind w:left="567" w:hanging="567"/>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09" w:hanging="709"/>
      </w:pPr>
      <w:rPr>
        <w:rFonts w:hint="eastAsia"/>
        <w:b/>
        <w:bCs w:val="0"/>
        <w:i w:val="0"/>
        <w:iCs w:val="0"/>
        <w:caps w:val="0"/>
        <w:smallCaps w:val="0"/>
        <w:strike w:val="0"/>
        <w:dstrike w:val="0"/>
        <w:noProof w:val="0"/>
        <w:vanish w:val="0"/>
        <w:color w:val="000000"/>
        <w:spacing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51" w:hanging="851"/>
      </w:pPr>
      <w:rPr>
        <w:rFonts w:hint="eastAsia"/>
        <w:b/>
        <w:i w:val="0"/>
        <w:sz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7" w15:restartNumberingAfterBreak="0">
    <w:nsid w:val="56C46A8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8" w15:restartNumberingAfterBreak="0">
    <w:nsid w:val="57511197"/>
    <w:multiLevelType w:val="hybridMultilevel"/>
    <w:tmpl w:val="682CBD6A"/>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29" w15:restartNumberingAfterBreak="0">
    <w:nsid w:val="57A0692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0" w15:restartNumberingAfterBreak="0">
    <w:nsid w:val="57A1054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1" w15:restartNumberingAfterBreak="0">
    <w:nsid w:val="57D24EED"/>
    <w:multiLevelType w:val="hybridMultilevel"/>
    <w:tmpl w:val="B3DEFA38"/>
    <w:lvl w:ilvl="0" w:tplc="85EE76B0">
      <w:start w:val="5"/>
      <w:numFmt w:val="bullet"/>
      <w:lvlText w:val="-"/>
      <w:lvlJc w:val="left"/>
      <w:pPr>
        <w:ind w:left="3440" w:hanging="360"/>
      </w:pPr>
      <w:rPr>
        <w:rFonts w:ascii="Times New Roman" w:eastAsiaTheme="minorEastAsia" w:hAnsi="Times New Roman" w:cs="Times New Roman" w:hint="default"/>
      </w:rPr>
    </w:lvl>
    <w:lvl w:ilvl="1" w:tplc="0409000B" w:tentative="1">
      <w:start w:val="1"/>
      <w:numFmt w:val="bullet"/>
      <w:lvlText w:val=""/>
      <w:lvlJc w:val="left"/>
      <w:pPr>
        <w:ind w:left="3920" w:hanging="420"/>
      </w:pPr>
      <w:rPr>
        <w:rFonts w:ascii="Wingdings" w:hAnsi="Wingdings" w:hint="default"/>
      </w:rPr>
    </w:lvl>
    <w:lvl w:ilvl="2" w:tplc="0409000D" w:tentative="1">
      <w:start w:val="1"/>
      <w:numFmt w:val="bullet"/>
      <w:lvlText w:val=""/>
      <w:lvlJc w:val="left"/>
      <w:pPr>
        <w:ind w:left="4340" w:hanging="420"/>
      </w:pPr>
      <w:rPr>
        <w:rFonts w:ascii="Wingdings" w:hAnsi="Wingdings" w:hint="default"/>
      </w:rPr>
    </w:lvl>
    <w:lvl w:ilvl="3" w:tplc="04090001" w:tentative="1">
      <w:start w:val="1"/>
      <w:numFmt w:val="bullet"/>
      <w:lvlText w:val=""/>
      <w:lvlJc w:val="left"/>
      <w:pPr>
        <w:ind w:left="4760" w:hanging="420"/>
      </w:pPr>
      <w:rPr>
        <w:rFonts w:ascii="Wingdings" w:hAnsi="Wingdings" w:hint="default"/>
      </w:rPr>
    </w:lvl>
    <w:lvl w:ilvl="4" w:tplc="0409000B" w:tentative="1">
      <w:start w:val="1"/>
      <w:numFmt w:val="bullet"/>
      <w:lvlText w:val=""/>
      <w:lvlJc w:val="left"/>
      <w:pPr>
        <w:ind w:left="5180" w:hanging="420"/>
      </w:pPr>
      <w:rPr>
        <w:rFonts w:ascii="Wingdings" w:hAnsi="Wingdings" w:hint="default"/>
      </w:rPr>
    </w:lvl>
    <w:lvl w:ilvl="5" w:tplc="0409000D" w:tentative="1">
      <w:start w:val="1"/>
      <w:numFmt w:val="bullet"/>
      <w:lvlText w:val=""/>
      <w:lvlJc w:val="left"/>
      <w:pPr>
        <w:ind w:left="5600" w:hanging="420"/>
      </w:pPr>
      <w:rPr>
        <w:rFonts w:ascii="Wingdings" w:hAnsi="Wingdings" w:hint="default"/>
      </w:rPr>
    </w:lvl>
    <w:lvl w:ilvl="6" w:tplc="04090001" w:tentative="1">
      <w:start w:val="1"/>
      <w:numFmt w:val="bullet"/>
      <w:lvlText w:val=""/>
      <w:lvlJc w:val="left"/>
      <w:pPr>
        <w:ind w:left="6020" w:hanging="420"/>
      </w:pPr>
      <w:rPr>
        <w:rFonts w:ascii="Wingdings" w:hAnsi="Wingdings" w:hint="default"/>
      </w:rPr>
    </w:lvl>
    <w:lvl w:ilvl="7" w:tplc="0409000B" w:tentative="1">
      <w:start w:val="1"/>
      <w:numFmt w:val="bullet"/>
      <w:lvlText w:val=""/>
      <w:lvlJc w:val="left"/>
      <w:pPr>
        <w:ind w:left="6440" w:hanging="420"/>
      </w:pPr>
      <w:rPr>
        <w:rFonts w:ascii="Wingdings" w:hAnsi="Wingdings" w:hint="default"/>
      </w:rPr>
    </w:lvl>
    <w:lvl w:ilvl="8" w:tplc="0409000D" w:tentative="1">
      <w:start w:val="1"/>
      <w:numFmt w:val="bullet"/>
      <w:lvlText w:val=""/>
      <w:lvlJc w:val="left"/>
      <w:pPr>
        <w:ind w:left="6860" w:hanging="420"/>
      </w:pPr>
      <w:rPr>
        <w:rFonts w:ascii="Wingdings" w:hAnsi="Wingdings" w:hint="default"/>
      </w:rPr>
    </w:lvl>
  </w:abstractNum>
  <w:abstractNum w:abstractNumId="232" w15:restartNumberingAfterBreak="0">
    <w:nsid w:val="5860243A"/>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3" w15:restartNumberingAfterBreak="0">
    <w:nsid w:val="59C17AD2"/>
    <w:multiLevelType w:val="hybridMultilevel"/>
    <w:tmpl w:val="1856EE76"/>
    <w:lvl w:ilvl="0" w:tplc="D4E01CD0">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4" w15:restartNumberingAfterBreak="0">
    <w:nsid w:val="59E97F75"/>
    <w:multiLevelType w:val="hybridMultilevel"/>
    <w:tmpl w:val="9518612A"/>
    <w:lvl w:ilvl="0" w:tplc="5522534A">
      <w:start w:val="1"/>
      <w:numFmt w:val="decimal"/>
      <w:lvlText w:val="(%1)"/>
      <w:lvlJc w:val="left"/>
      <w:pPr>
        <w:ind w:left="1142" w:hanging="360"/>
      </w:pPr>
      <w:rPr>
        <w:rFonts w:hint="default"/>
      </w:rPr>
    </w:lvl>
    <w:lvl w:ilvl="1" w:tplc="04090017" w:tentative="1">
      <w:start w:val="1"/>
      <w:numFmt w:val="aiueoFullWidth"/>
      <w:lvlText w:val="(%2)"/>
      <w:lvlJc w:val="left"/>
      <w:pPr>
        <w:ind w:left="1622" w:hanging="420"/>
      </w:pPr>
    </w:lvl>
    <w:lvl w:ilvl="2" w:tplc="04090011" w:tentative="1">
      <w:start w:val="1"/>
      <w:numFmt w:val="decimalEnclosedCircle"/>
      <w:lvlText w:val="%3"/>
      <w:lvlJc w:val="left"/>
      <w:pPr>
        <w:ind w:left="2042" w:hanging="420"/>
      </w:pPr>
    </w:lvl>
    <w:lvl w:ilvl="3" w:tplc="0409000F" w:tentative="1">
      <w:start w:val="1"/>
      <w:numFmt w:val="decimal"/>
      <w:lvlText w:val="%4."/>
      <w:lvlJc w:val="left"/>
      <w:pPr>
        <w:ind w:left="2462" w:hanging="420"/>
      </w:pPr>
    </w:lvl>
    <w:lvl w:ilvl="4" w:tplc="04090017" w:tentative="1">
      <w:start w:val="1"/>
      <w:numFmt w:val="aiueoFullWidth"/>
      <w:lvlText w:val="(%5)"/>
      <w:lvlJc w:val="left"/>
      <w:pPr>
        <w:ind w:left="2882" w:hanging="420"/>
      </w:pPr>
    </w:lvl>
    <w:lvl w:ilvl="5" w:tplc="04090011" w:tentative="1">
      <w:start w:val="1"/>
      <w:numFmt w:val="decimalEnclosedCircle"/>
      <w:lvlText w:val="%6"/>
      <w:lvlJc w:val="left"/>
      <w:pPr>
        <w:ind w:left="3302" w:hanging="420"/>
      </w:pPr>
    </w:lvl>
    <w:lvl w:ilvl="6" w:tplc="0409000F" w:tentative="1">
      <w:start w:val="1"/>
      <w:numFmt w:val="decimal"/>
      <w:lvlText w:val="%7."/>
      <w:lvlJc w:val="left"/>
      <w:pPr>
        <w:ind w:left="3722" w:hanging="420"/>
      </w:pPr>
    </w:lvl>
    <w:lvl w:ilvl="7" w:tplc="04090017" w:tentative="1">
      <w:start w:val="1"/>
      <w:numFmt w:val="aiueoFullWidth"/>
      <w:lvlText w:val="(%8)"/>
      <w:lvlJc w:val="left"/>
      <w:pPr>
        <w:ind w:left="4142" w:hanging="420"/>
      </w:pPr>
    </w:lvl>
    <w:lvl w:ilvl="8" w:tplc="04090011" w:tentative="1">
      <w:start w:val="1"/>
      <w:numFmt w:val="decimalEnclosedCircle"/>
      <w:lvlText w:val="%9"/>
      <w:lvlJc w:val="left"/>
      <w:pPr>
        <w:ind w:left="4562" w:hanging="420"/>
      </w:pPr>
    </w:lvl>
  </w:abstractNum>
  <w:abstractNum w:abstractNumId="235" w15:restartNumberingAfterBreak="0">
    <w:nsid w:val="59FE297E"/>
    <w:multiLevelType w:val="hybridMultilevel"/>
    <w:tmpl w:val="EC586DC8"/>
    <w:lvl w:ilvl="0" w:tplc="E25A2B84">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6" w15:restartNumberingAfterBreak="0">
    <w:nsid w:val="5A105A9B"/>
    <w:multiLevelType w:val="hybridMultilevel"/>
    <w:tmpl w:val="E9E46D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7" w15:restartNumberingAfterBreak="0">
    <w:nsid w:val="5A42694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8" w15:restartNumberingAfterBreak="0">
    <w:nsid w:val="5B89593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39" w15:restartNumberingAfterBreak="0">
    <w:nsid w:val="5B9A6BBE"/>
    <w:multiLevelType w:val="hybridMultilevel"/>
    <w:tmpl w:val="58705A24"/>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0" w15:restartNumberingAfterBreak="0">
    <w:nsid w:val="5BA17E71"/>
    <w:multiLevelType w:val="hybridMultilevel"/>
    <w:tmpl w:val="AC4083B6"/>
    <w:lvl w:ilvl="0" w:tplc="7214F9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1" w15:restartNumberingAfterBreak="0">
    <w:nsid w:val="5BD66B5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2" w15:restartNumberingAfterBreak="0">
    <w:nsid w:val="5CE21DAB"/>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43" w15:restartNumberingAfterBreak="0">
    <w:nsid w:val="5D2A534B"/>
    <w:multiLevelType w:val="hybridMultilevel"/>
    <w:tmpl w:val="563826E8"/>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4" w15:restartNumberingAfterBreak="0">
    <w:nsid w:val="5D7C3674"/>
    <w:multiLevelType w:val="hybridMultilevel"/>
    <w:tmpl w:val="66E26A3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5" w15:restartNumberingAfterBreak="0">
    <w:nsid w:val="5E0364B0"/>
    <w:multiLevelType w:val="hybridMultilevel"/>
    <w:tmpl w:val="FEACD8DA"/>
    <w:lvl w:ilvl="0" w:tplc="CBF283B4">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6" w15:restartNumberingAfterBreak="0">
    <w:nsid w:val="5E731DBB"/>
    <w:multiLevelType w:val="hybridMultilevel"/>
    <w:tmpl w:val="A9DE1616"/>
    <w:lvl w:ilvl="0" w:tplc="59708DDC">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7" w15:restartNumberingAfterBreak="0">
    <w:nsid w:val="5EA94053"/>
    <w:multiLevelType w:val="hybridMultilevel"/>
    <w:tmpl w:val="F36E4F8E"/>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248" w15:restartNumberingAfterBreak="0">
    <w:nsid w:val="5F8C4841"/>
    <w:multiLevelType w:val="hybridMultilevel"/>
    <w:tmpl w:val="53067068"/>
    <w:lvl w:ilvl="0" w:tplc="A4725C1E">
      <w:start w:val="5"/>
      <w:numFmt w:val="bullet"/>
      <w:lvlText w:val="-"/>
      <w:lvlJc w:val="left"/>
      <w:pPr>
        <w:ind w:left="3510" w:hanging="360"/>
      </w:pPr>
      <w:rPr>
        <w:rFonts w:ascii="Times New Roman" w:eastAsiaTheme="minorEastAsia" w:hAnsi="Times New Roman" w:cs="Times New Roman" w:hint="default"/>
      </w:rPr>
    </w:lvl>
    <w:lvl w:ilvl="1" w:tplc="0409000B" w:tentative="1">
      <w:start w:val="1"/>
      <w:numFmt w:val="bullet"/>
      <w:lvlText w:val=""/>
      <w:lvlJc w:val="left"/>
      <w:pPr>
        <w:ind w:left="3990" w:hanging="420"/>
      </w:pPr>
      <w:rPr>
        <w:rFonts w:ascii="Wingdings" w:hAnsi="Wingdings" w:hint="default"/>
      </w:rPr>
    </w:lvl>
    <w:lvl w:ilvl="2" w:tplc="0409000D" w:tentative="1">
      <w:start w:val="1"/>
      <w:numFmt w:val="bullet"/>
      <w:lvlText w:val=""/>
      <w:lvlJc w:val="left"/>
      <w:pPr>
        <w:ind w:left="4410" w:hanging="420"/>
      </w:pPr>
      <w:rPr>
        <w:rFonts w:ascii="Wingdings" w:hAnsi="Wingdings" w:hint="default"/>
      </w:rPr>
    </w:lvl>
    <w:lvl w:ilvl="3" w:tplc="04090001" w:tentative="1">
      <w:start w:val="1"/>
      <w:numFmt w:val="bullet"/>
      <w:lvlText w:val=""/>
      <w:lvlJc w:val="left"/>
      <w:pPr>
        <w:ind w:left="4830" w:hanging="420"/>
      </w:pPr>
      <w:rPr>
        <w:rFonts w:ascii="Wingdings" w:hAnsi="Wingdings" w:hint="default"/>
      </w:rPr>
    </w:lvl>
    <w:lvl w:ilvl="4" w:tplc="0409000B" w:tentative="1">
      <w:start w:val="1"/>
      <w:numFmt w:val="bullet"/>
      <w:lvlText w:val=""/>
      <w:lvlJc w:val="left"/>
      <w:pPr>
        <w:ind w:left="5250" w:hanging="420"/>
      </w:pPr>
      <w:rPr>
        <w:rFonts w:ascii="Wingdings" w:hAnsi="Wingdings" w:hint="default"/>
      </w:rPr>
    </w:lvl>
    <w:lvl w:ilvl="5" w:tplc="0409000D" w:tentative="1">
      <w:start w:val="1"/>
      <w:numFmt w:val="bullet"/>
      <w:lvlText w:val=""/>
      <w:lvlJc w:val="left"/>
      <w:pPr>
        <w:ind w:left="5670" w:hanging="420"/>
      </w:pPr>
      <w:rPr>
        <w:rFonts w:ascii="Wingdings" w:hAnsi="Wingdings" w:hint="default"/>
      </w:rPr>
    </w:lvl>
    <w:lvl w:ilvl="6" w:tplc="04090001" w:tentative="1">
      <w:start w:val="1"/>
      <w:numFmt w:val="bullet"/>
      <w:lvlText w:val=""/>
      <w:lvlJc w:val="left"/>
      <w:pPr>
        <w:ind w:left="6090" w:hanging="420"/>
      </w:pPr>
      <w:rPr>
        <w:rFonts w:ascii="Wingdings" w:hAnsi="Wingdings" w:hint="default"/>
      </w:rPr>
    </w:lvl>
    <w:lvl w:ilvl="7" w:tplc="0409000B" w:tentative="1">
      <w:start w:val="1"/>
      <w:numFmt w:val="bullet"/>
      <w:lvlText w:val=""/>
      <w:lvlJc w:val="left"/>
      <w:pPr>
        <w:ind w:left="6510" w:hanging="420"/>
      </w:pPr>
      <w:rPr>
        <w:rFonts w:ascii="Wingdings" w:hAnsi="Wingdings" w:hint="default"/>
      </w:rPr>
    </w:lvl>
    <w:lvl w:ilvl="8" w:tplc="0409000D" w:tentative="1">
      <w:start w:val="1"/>
      <w:numFmt w:val="bullet"/>
      <w:lvlText w:val=""/>
      <w:lvlJc w:val="left"/>
      <w:pPr>
        <w:ind w:left="6930" w:hanging="420"/>
      </w:pPr>
      <w:rPr>
        <w:rFonts w:ascii="Wingdings" w:hAnsi="Wingdings" w:hint="default"/>
      </w:rPr>
    </w:lvl>
  </w:abstractNum>
  <w:abstractNum w:abstractNumId="249" w15:restartNumberingAfterBreak="0">
    <w:nsid w:val="5FBA1D69"/>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0" w15:restartNumberingAfterBreak="0">
    <w:nsid w:val="5FDF4529"/>
    <w:multiLevelType w:val="hybridMultilevel"/>
    <w:tmpl w:val="1BC481D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1" w15:restartNumberingAfterBreak="0">
    <w:nsid w:val="5FE51F13"/>
    <w:multiLevelType w:val="hybridMultilevel"/>
    <w:tmpl w:val="B900DD16"/>
    <w:lvl w:ilvl="0" w:tplc="2D6CD1D6">
      <w:start w:val="1"/>
      <w:numFmt w:val="bullet"/>
      <w:lvlText w:val=""/>
      <w:lvlJc w:val="left"/>
      <w:pPr>
        <w:tabs>
          <w:tab w:val="num" w:pos="720"/>
        </w:tabs>
        <w:ind w:left="720" w:hanging="360"/>
      </w:pPr>
      <w:rPr>
        <w:rFonts w:ascii="Wingdings" w:hAnsi="Wingdings" w:hint="default"/>
      </w:rPr>
    </w:lvl>
    <w:lvl w:ilvl="1" w:tplc="85302966">
      <w:start w:val="1"/>
      <w:numFmt w:val="bullet"/>
      <w:lvlText w:val=""/>
      <w:lvlJc w:val="left"/>
      <w:pPr>
        <w:tabs>
          <w:tab w:val="num" w:pos="1440"/>
        </w:tabs>
        <w:ind w:left="1440" w:hanging="360"/>
      </w:pPr>
      <w:rPr>
        <w:rFonts w:ascii="Wingdings" w:hAnsi="Wingdings" w:hint="default"/>
      </w:rPr>
    </w:lvl>
    <w:lvl w:ilvl="2" w:tplc="7C2E6790">
      <w:start w:val="244"/>
      <w:numFmt w:val="bullet"/>
      <w:lvlText w:val=""/>
      <w:lvlJc w:val="left"/>
      <w:pPr>
        <w:tabs>
          <w:tab w:val="num" w:pos="2160"/>
        </w:tabs>
        <w:ind w:left="2160" w:hanging="360"/>
      </w:pPr>
      <w:rPr>
        <w:rFonts w:ascii="Wingdings" w:hAnsi="Wingdings" w:hint="default"/>
      </w:rPr>
    </w:lvl>
    <w:lvl w:ilvl="3" w:tplc="76484628" w:tentative="1">
      <w:start w:val="1"/>
      <w:numFmt w:val="bullet"/>
      <w:lvlText w:val=""/>
      <w:lvlJc w:val="left"/>
      <w:pPr>
        <w:tabs>
          <w:tab w:val="num" w:pos="2880"/>
        </w:tabs>
        <w:ind w:left="2880" w:hanging="360"/>
      </w:pPr>
      <w:rPr>
        <w:rFonts w:ascii="Wingdings" w:hAnsi="Wingdings" w:hint="default"/>
      </w:rPr>
    </w:lvl>
    <w:lvl w:ilvl="4" w:tplc="FF90E14C" w:tentative="1">
      <w:start w:val="1"/>
      <w:numFmt w:val="bullet"/>
      <w:lvlText w:val=""/>
      <w:lvlJc w:val="left"/>
      <w:pPr>
        <w:tabs>
          <w:tab w:val="num" w:pos="3600"/>
        </w:tabs>
        <w:ind w:left="3600" w:hanging="360"/>
      </w:pPr>
      <w:rPr>
        <w:rFonts w:ascii="Wingdings" w:hAnsi="Wingdings" w:hint="default"/>
      </w:rPr>
    </w:lvl>
    <w:lvl w:ilvl="5" w:tplc="9D08C5D4" w:tentative="1">
      <w:start w:val="1"/>
      <w:numFmt w:val="bullet"/>
      <w:lvlText w:val=""/>
      <w:lvlJc w:val="left"/>
      <w:pPr>
        <w:tabs>
          <w:tab w:val="num" w:pos="4320"/>
        </w:tabs>
        <w:ind w:left="4320" w:hanging="360"/>
      </w:pPr>
      <w:rPr>
        <w:rFonts w:ascii="Wingdings" w:hAnsi="Wingdings" w:hint="default"/>
      </w:rPr>
    </w:lvl>
    <w:lvl w:ilvl="6" w:tplc="EF5A199A" w:tentative="1">
      <w:start w:val="1"/>
      <w:numFmt w:val="bullet"/>
      <w:lvlText w:val=""/>
      <w:lvlJc w:val="left"/>
      <w:pPr>
        <w:tabs>
          <w:tab w:val="num" w:pos="5040"/>
        </w:tabs>
        <w:ind w:left="5040" w:hanging="360"/>
      </w:pPr>
      <w:rPr>
        <w:rFonts w:ascii="Wingdings" w:hAnsi="Wingdings" w:hint="default"/>
      </w:rPr>
    </w:lvl>
    <w:lvl w:ilvl="7" w:tplc="B128DAAA" w:tentative="1">
      <w:start w:val="1"/>
      <w:numFmt w:val="bullet"/>
      <w:lvlText w:val=""/>
      <w:lvlJc w:val="left"/>
      <w:pPr>
        <w:tabs>
          <w:tab w:val="num" w:pos="5760"/>
        </w:tabs>
        <w:ind w:left="5760" w:hanging="360"/>
      </w:pPr>
      <w:rPr>
        <w:rFonts w:ascii="Wingdings" w:hAnsi="Wingdings" w:hint="default"/>
      </w:rPr>
    </w:lvl>
    <w:lvl w:ilvl="8" w:tplc="4D34172E"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6021172E"/>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3" w15:restartNumberingAfterBreak="0">
    <w:nsid w:val="605D2972"/>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4" w15:restartNumberingAfterBreak="0">
    <w:nsid w:val="608357B8"/>
    <w:multiLevelType w:val="hybridMultilevel"/>
    <w:tmpl w:val="053AC0EA"/>
    <w:lvl w:ilvl="0" w:tplc="510A3D52">
      <w:start w:val="1"/>
      <w:numFmt w:val="decimal"/>
      <w:suff w:val="space"/>
      <w:lvlText w:val="(%1)"/>
      <w:lvlJc w:val="left"/>
      <w:pPr>
        <w:ind w:left="782" w:hanging="360"/>
      </w:pPr>
      <w:rPr>
        <w:rFonts w:hint="default"/>
        <w:b w:val="0"/>
      </w:rPr>
    </w:lvl>
    <w:lvl w:ilvl="1" w:tplc="67C2D42C">
      <w:start w:val="1"/>
      <w:numFmt w:val="decimal"/>
      <w:lvlText w:val="%2)"/>
      <w:lvlJc w:val="left"/>
      <w:pPr>
        <w:ind w:left="1202" w:hanging="360"/>
      </w:pPr>
      <w:rPr>
        <w:rFonts w:hint="default"/>
      </w:r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5" w15:restartNumberingAfterBreak="0">
    <w:nsid w:val="60BC4AB5"/>
    <w:multiLevelType w:val="hybridMultilevel"/>
    <w:tmpl w:val="C45A4ADA"/>
    <w:lvl w:ilvl="0" w:tplc="F9EEB102">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6" w15:restartNumberingAfterBreak="0">
    <w:nsid w:val="60C8291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7" w15:restartNumberingAfterBreak="0">
    <w:nsid w:val="60D518A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8" w15:restartNumberingAfterBreak="0">
    <w:nsid w:val="61280EEC"/>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59" w15:restartNumberingAfterBreak="0">
    <w:nsid w:val="61636589"/>
    <w:multiLevelType w:val="hybridMultilevel"/>
    <w:tmpl w:val="F1222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0" w15:restartNumberingAfterBreak="0">
    <w:nsid w:val="625B76F1"/>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1" w15:restartNumberingAfterBreak="0">
    <w:nsid w:val="63004C65"/>
    <w:multiLevelType w:val="hybridMultilevel"/>
    <w:tmpl w:val="91866E4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2" w15:restartNumberingAfterBreak="0">
    <w:nsid w:val="632D05A9"/>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3" w15:restartNumberingAfterBreak="0">
    <w:nsid w:val="633A668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4" w15:restartNumberingAfterBreak="0">
    <w:nsid w:val="63C24D1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5" w15:restartNumberingAfterBreak="0">
    <w:nsid w:val="63D77F35"/>
    <w:multiLevelType w:val="hybridMultilevel"/>
    <w:tmpl w:val="C74899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6" w15:restartNumberingAfterBreak="0">
    <w:nsid w:val="645D0BDF"/>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7" w15:restartNumberingAfterBreak="0">
    <w:nsid w:val="65621A11"/>
    <w:multiLevelType w:val="hybridMultilevel"/>
    <w:tmpl w:val="50D0926E"/>
    <w:lvl w:ilvl="0" w:tplc="4D0AD8AA">
      <w:start w:val="1"/>
      <w:numFmt w:val="decimal"/>
      <w:suff w:val="space"/>
      <w:lvlText w:val="%1."/>
      <w:lvlJc w:val="left"/>
      <w:pPr>
        <w:ind w:left="782" w:hanging="360"/>
      </w:pPr>
      <w:rPr>
        <w:rFonts w:hint="default"/>
      </w:rPr>
    </w:lvl>
    <w:lvl w:ilvl="1" w:tplc="04090017">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68" w15:restartNumberingAfterBreak="0">
    <w:nsid w:val="658D25EF"/>
    <w:multiLevelType w:val="hybridMultilevel"/>
    <w:tmpl w:val="DB54B566"/>
    <w:lvl w:ilvl="0" w:tplc="A1385DC6">
      <w:start w:val="1"/>
      <w:numFmt w:val="bullet"/>
      <w:lvlText w:val=""/>
      <w:lvlJc w:val="left"/>
      <w:pPr>
        <w:tabs>
          <w:tab w:val="num" w:pos="720"/>
        </w:tabs>
        <w:ind w:left="720" w:hanging="360"/>
      </w:pPr>
      <w:rPr>
        <w:rFonts w:ascii="Wingdings" w:hAnsi="Wingdings" w:hint="default"/>
      </w:rPr>
    </w:lvl>
    <w:lvl w:ilvl="1" w:tplc="E5B6FA8A" w:tentative="1">
      <w:start w:val="1"/>
      <w:numFmt w:val="bullet"/>
      <w:lvlText w:val=""/>
      <w:lvlJc w:val="left"/>
      <w:pPr>
        <w:tabs>
          <w:tab w:val="num" w:pos="1440"/>
        </w:tabs>
        <w:ind w:left="1440" w:hanging="360"/>
      </w:pPr>
      <w:rPr>
        <w:rFonts w:ascii="Wingdings" w:hAnsi="Wingdings" w:hint="default"/>
      </w:rPr>
    </w:lvl>
    <w:lvl w:ilvl="2" w:tplc="10329A64">
      <w:start w:val="1"/>
      <w:numFmt w:val="bullet"/>
      <w:lvlText w:val=""/>
      <w:lvlJc w:val="left"/>
      <w:pPr>
        <w:tabs>
          <w:tab w:val="num" w:pos="2160"/>
        </w:tabs>
        <w:ind w:left="2160" w:hanging="360"/>
      </w:pPr>
      <w:rPr>
        <w:rFonts w:ascii="Wingdings" w:hAnsi="Wingdings" w:hint="default"/>
      </w:rPr>
    </w:lvl>
    <w:lvl w:ilvl="3" w:tplc="86920924">
      <w:start w:val="244"/>
      <w:numFmt w:val="bullet"/>
      <w:lvlText w:val=""/>
      <w:lvlJc w:val="left"/>
      <w:pPr>
        <w:tabs>
          <w:tab w:val="num" w:pos="2880"/>
        </w:tabs>
        <w:ind w:left="2880" w:hanging="360"/>
      </w:pPr>
      <w:rPr>
        <w:rFonts w:ascii="Symbol" w:hAnsi="Symbol" w:hint="default"/>
      </w:rPr>
    </w:lvl>
    <w:lvl w:ilvl="4" w:tplc="F3BC11B4" w:tentative="1">
      <w:start w:val="1"/>
      <w:numFmt w:val="bullet"/>
      <w:lvlText w:val=""/>
      <w:lvlJc w:val="left"/>
      <w:pPr>
        <w:tabs>
          <w:tab w:val="num" w:pos="3600"/>
        </w:tabs>
        <w:ind w:left="3600" w:hanging="360"/>
      </w:pPr>
      <w:rPr>
        <w:rFonts w:ascii="Wingdings" w:hAnsi="Wingdings" w:hint="default"/>
      </w:rPr>
    </w:lvl>
    <w:lvl w:ilvl="5" w:tplc="A74C9E3A" w:tentative="1">
      <w:start w:val="1"/>
      <w:numFmt w:val="bullet"/>
      <w:lvlText w:val=""/>
      <w:lvlJc w:val="left"/>
      <w:pPr>
        <w:tabs>
          <w:tab w:val="num" w:pos="4320"/>
        </w:tabs>
        <w:ind w:left="4320" w:hanging="360"/>
      </w:pPr>
      <w:rPr>
        <w:rFonts w:ascii="Wingdings" w:hAnsi="Wingdings" w:hint="default"/>
      </w:rPr>
    </w:lvl>
    <w:lvl w:ilvl="6" w:tplc="82685930" w:tentative="1">
      <w:start w:val="1"/>
      <w:numFmt w:val="bullet"/>
      <w:lvlText w:val=""/>
      <w:lvlJc w:val="left"/>
      <w:pPr>
        <w:tabs>
          <w:tab w:val="num" w:pos="5040"/>
        </w:tabs>
        <w:ind w:left="5040" w:hanging="360"/>
      </w:pPr>
      <w:rPr>
        <w:rFonts w:ascii="Wingdings" w:hAnsi="Wingdings" w:hint="default"/>
      </w:rPr>
    </w:lvl>
    <w:lvl w:ilvl="7" w:tplc="0D9C6C9E" w:tentative="1">
      <w:start w:val="1"/>
      <w:numFmt w:val="bullet"/>
      <w:lvlText w:val=""/>
      <w:lvlJc w:val="left"/>
      <w:pPr>
        <w:tabs>
          <w:tab w:val="num" w:pos="5760"/>
        </w:tabs>
        <w:ind w:left="5760" w:hanging="360"/>
      </w:pPr>
      <w:rPr>
        <w:rFonts w:ascii="Wingdings" w:hAnsi="Wingdings" w:hint="default"/>
      </w:rPr>
    </w:lvl>
    <w:lvl w:ilvl="8" w:tplc="840AD7DE"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65D60C45"/>
    <w:multiLevelType w:val="hybridMultilevel"/>
    <w:tmpl w:val="2124D642"/>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0" w15:restartNumberingAfterBreak="0">
    <w:nsid w:val="687D57CD"/>
    <w:multiLevelType w:val="hybridMultilevel"/>
    <w:tmpl w:val="3B7448BE"/>
    <w:lvl w:ilvl="0" w:tplc="46FE1310">
      <w:start w:val="1"/>
      <w:numFmt w:val="bullet"/>
      <w:suff w:val="space"/>
      <w:lvlText w:val=""/>
      <w:lvlJc w:val="left"/>
      <w:pPr>
        <w:ind w:left="670" w:hanging="420"/>
      </w:pPr>
      <w:rPr>
        <w:rFonts w:ascii="Wingdings" w:hAnsi="Wingdings" w:hint="default"/>
      </w:rPr>
    </w:lvl>
    <w:lvl w:ilvl="1" w:tplc="0409000B" w:tentative="1">
      <w:start w:val="1"/>
      <w:numFmt w:val="bullet"/>
      <w:lvlText w:val=""/>
      <w:lvlJc w:val="left"/>
      <w:pPr>
        <w:ind w:left="948" w:hanging="420"/>
      </w:pPr>
      <w:rPr>
        <w:rFonts w:ascii="Wingdings" w:hAnsi="Wingdings" w:hint="default"/>
      </w:rPr>
    </w:lvl>
    <w:lvl w:ilvl="2" w:tplc="0409000D" w:tentative="1">
      <w:start w:val="1"/>
      <w:numFmt w:val="bullet"/>
      <w:lvlText w:val=""/>
      <w:lvlJc w:val="left"/>
      <w:pPr>
        <w:ind w:left="1368" w:hanging="420"/>
      </w:pPr>
      <w:rPr>
        <w:rFonts w:ascii="Wingdings" w:hAnsi="Wingdings" w:hint="default"/>
      </w:rPr>
    </w:lvl>
    <w:lvl w:ilvl="3" w:tplc="04090001" w:tentative="1">
      <w:start w:val="1"/>
      <w:numFmt w:val="bullet"/>
      <w:lvlText w:val=""/>
      <w:lvlJc w:val="left"/>
      <w:pPr>
        <w:ind w:left="1788" w:hanging="420"/>
      </w:pPr>
      <w:rPr>
        <w:rFonts w:ascii="Wingdings" w:hAnsi="Wingdings" w:hint="default"/>
      </w:rPr>
    </w:lvl>
    <w:lvl w:ilvl="4" w:tplc="0409000B" w:tentative="1">
      <w:start w:val="1"/>
      <w:numFmt w:val="bullet"/>
      <w:lvlText w:val=""/>
      <w:lvlJc w:val="left"/>
      <w:pPr>
        <w:ind w:left="2208" w:hanging="420"/>
      </w:pPr>
      <w:rPr>
        <w:rFonts w:ascii="Wingdings" w:hAnsi="Wingdings" w:hint="default"/>
      </w:rPr>
    </w:lvl>
    <w:lvl w:ilvl="5" w:tplc="0409000D" w:tentative="1">
      <w:start w:val="1"/>
      <w:numFmt w:val="bullet"/>
      <w:lvlText w:val=""/>
      <w:lvlJc w:val="left"/>
      <w:pPr>
        <w:ind w:left="2628" w:hanging="420"/>
      </w:pPr>
      <w:rPr>
        <w:rFonts w:ascii="Wingdings" w:hAnsi="Wingdings" w:hint="default"/>
      </w:rPr>
    </w:lvl>
    <w:lvl w:ilvl="6" w:tplc="04090001" w:tentative="1">
      <w:start w:val="1"/>
      <w:numFmt w:val="bullet"/>
      <w:lvlText w:val=""/>
      <w:lvlJc w:val="left"/>
      <w:pPr>
        <w:ind w:left="3048" w:hanging="420"/>
      </w:pPr>
      <w:rPr>
        <w:rFonts w:ascii="Wingdings" w:hAnsi="Wingdings" w:hint="default"/>
      </w:rPr>
    </w:lvl>
    <w:lvl w:ilvl="7" w:tplc="0409000B" w:tentative="1">
      <w:start w:val="1"/>
      <w:numFmt w:val="bullet"/>
      <w:lvlText w:val=""/>
      <w:lvlJc w:val="left"/>
      <w:pPr>
        <w:ind w:left="3468" w:hanging="420"/>
      </w:pPr>
      <w:rPr>
        <w:rFonts w:ascii="Wingdings" w:hAnsi="Wingdings" w:hint="default"/>
      </w:rPr>
    </w:lvl>
    <w:lvl w:ilvl="8" w:tplc="0409000D" w:tentative="1">
      <w:start w:val="1"/>
      <w:numFmt w:val="bullet"/>
      <w:lvlText w:val=""/>
      <w:lvlJc w:val="left"/>
      <w:pPr>
        <w:ind w:left="3888" w:hanging="420"/>
      </w:pPr>
      <w:rPr>
        <w:rFonts w:ascii="Wingdings" w:hAnsi="Wingdings" w:hint="default"/>
      </w:rPr>
    </w:lvl>
  </w:abstractNum>
  <w:abstractNum w:abstractNumId="271" w15:restartNumberingAfterBreak="0">
    <w:nsid w:val="68B109E9"/>
    <w:multiLevelType w:val="multilevel"/>
    <w:tmpl w:val="70061C1A"/>
    <w:lvl w:ilvl="0">
      <w:start w:val="1"/>
      <w:numFmt w:val="decimal"/>
      <w:pStyle w:val="CEListNumbered"/>
      <w:lvlText w:val="%1"/>
      <w:lvlJc w:val="left"/>
      <w:pPr>
        <w:tabs>
          <w:tab w:val="num" w:pos="1247"/>
        </w:tabs>
        <w:ind w:left="1247" w:hanging="396"/>
      </w:pPr>
      <w:rPr>
        <w:rFonts w:hint="default"/>
      </w:rPr>
    </w:lvl>
    <w:lvl w:ilvl="1">
      <w:start w:val="1"/>
      <w:numFmt w:val="decimal"/>
      <w:lvlText w:val="%2)"/>
      <w:lvlJc w:val="left"/>
      <w:pPr>
        <w:tabs>
          <w:tab w:val="num" w:pos="1814"/>
        </w:tabs>
        <w:ind w:left="1814" w:hanging="396"/>
      </w:pPr>
      <w:rPr>
        <w:rFonts w:hint="default"/>
      </w:rPr>
    </w:lvl>
    <w:lvl w:ilvl="2">
      <w:start w:val="1"/>
      <w:numFmt w:val="lowerLetter"/>
      <w:lvlText w:val="%3)"/>
      <w:lvlJc w:val="left"/>
      <w:pPr>
        <w:tabs>
          <w:tab w:val="num" w:pos="2381"/>
        </w:tabs>
        <w:ind w:left="2381" w:hanging="396"/>
      </w:pPr>
      <w:rPr>
        <w:rFonts w:hint="default"/>
      </w:rPr>
    </w:lvl>
    <w:lvl w:ilvl="3">
      <w:start w:val="1"/>
      <w:numFmt w:val="lowerRoman"/>
      <w:lvlText w:val="%4."/>
      <w:lvlJc w:val="left"/>
      <w:pPr>
        <w:tabs>
          <w:tab w:val="num" w:pos="3119"/>
        </w:tabs>
        <w:ind w:left="3119" w:hanging="567"/>
      </w:pPr>
      <w:rPr>
        <w:rFonts w:hint="default"/>
      </w:rPr>
    </w:lvl>
    <w:lvl w:ilvl="4">
      <w:start w:val="1"/>
      <w:numFmt w:val="none"/>
      <w:lvlText w:val=""/>
      <w:lvlJc w:val="left"/>
      <w:pPr>
        <w:tabs>
          <w:tab w:val="num" w:pos="2948"/>
        </w:tabs>
        <w:ind w:left="2948" w:hanging="396"/>
      </w:pPr>
      <w:rPr>
        <w:rFonts w:hint="default"/>
      </w:rPr>
    </w:lvl>
    <w:lvl w:ilvl="5">
      <w:start w:val="1"/>
      <w:numFmt w:val="none"/>
      <w:lvlText w:val=""/>
      <w:lvlJc w:val="left"/>
      <w:pPr>
        <w:tabs>
          <w:tab w:val="num" w:pos="2948"/>
        </w:tabs>
        <w:ind w:left="2948" w:hanging="396"/>
      </w:pPr>
      <w:rPr>
        <w:rFonts w:hint="default"/>
      </w:rPr>
    </w:lvl>
    <w:lvl w:ilvl="6">
      <w:start w:val="1"/>
      <w:numFmt w:val="none"/>
      <w:lvlText w:val=""/>
      <w:lvlJc w:val="left"/>
      <w:pPr>
        <w:tabs>
          <w:tab w:val="num" w:pos="2948"/>
        </w:tabs>
        <w:ind w:left="2948" w:hanging="396"/>
      </w:pPr>
      <w:rPr>
        <w:rFonts w:hint="default"/>
      </w:rPr>
    </w:lvl>
    <w:lvl w:ilvl="7">
      <w:start w:val="1"/>
      <w:numFmt w:val="none"/>
      <w:lvlText w:val=""/>
      <w:lvlJc w:val="left"/>
      <w:pPr>
        <w:tabs>
          <w:tab w:val="num" w:pos="2948"/>
        </w:tabs>
        <w:ind w:left="2948" w:hanging="396"/>
      </w:pPr>
      <w:rPr>
        <w:rFonts w:hint="default"/>
      </w:rPr>
    </w:lvl>
    <w:lvl w:ilvl="8">
      <w:start w:val="1"/>
      <w:numFmt w:val="none"/>
      <w:lvlText w:val=""/>
      <w:lvlJc w:val="left"/>
      <w:pPr>
        <w:tabs>
          <w:tab w:val="num" w:pos="2948"/>
        </w:tabs>
        <w:ind w:left="2948" w:hanging="396"/>
      </w:pPr>
      <w:rPr>
        <w:rFonts w:hint="default"/>
      </w:rPr>
    </w:lvl>
  </w:abstractNum>
  <w:abstractNum w:abstractNumId="272" w15:restartNumberingAfterBreak="0">
    <w:nsid w:val="68C9306C"/>
    <w:multiLevelType w:val="hybridMultilevel"/>
    <w:tmpl w:val="0ACA2C7A"/>
    <w:lvl w:ilvl="0" w:tplc="42E83046">
      <w:start w:val="1"/>
      <w:numFmt w:val="bullet"/>
      <w:suff w:val="space"/>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9330598"/>
    <w:multiLevelType w:val="hybridMultilevel"/>
    <w:tmpl w:val="ADB690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4" w15:restartNumberingAfterBreak="0">
    <w:nsid w:val="697B5843"/>
    <w:multiLevelType w:val="multilevel"/>
    <w:tmpl w:val="11DC7194"/>
    <w:lvl w:ilvl="0">
      <w:start w:val="1"/>
      <w:numFmt w:val="decimal"/>
      <w:suff w:val="space"/>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5" w15:restartNumberingAfterBreak="0">
    <w:nsid w:val="6A2C5E5F"/>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6" w15:restartNumberingAfterBreak="0">
    <w:nsid w:val="6B393EA7"/>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7" w15:restartNumberingAfterBreak="0">
    <w:nsid w:val="6C497F6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8" w15:restartNumberingAfterBreak="0">
    <w:nsid w:val="6CF53ED8"/>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79" w15:restartNumberingAfterBreak="0">
    <w:nsid w:val="6D1A4739"/>
    <w:multiLevelType w:val="hybridMultilevel"/>
    <w:tmpl w:val="19680F4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6D291A74"/>
    <w:multiLevelType w:val="hybridMultilevel"/>
    <w:tmpl w:val="2C7ACA2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1" w15:restartNumberingAfterBreak="0">
    <w:nsid w:val="6D6C22D0"/>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2" w15:restartNumberingAfterBreak="0">
    <w:nsid w:val="6DE95476"/>
    <w:multiLevelType w:val="hybridMultilevel"/>
    <w:tmpl w:val="4E26562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3" w15:restartNumberingAfterBreak="0">
    <w:nsid w:val="6E546891"/>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4" w15:restartNumberingAfterBreak="0">
    <w:nsid w:val="6E980BA3"/>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5" w15:restartNumberingAfterBreak="0">
    <w:nsid w:val="6F01570C"/>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6" w15:restartNumberingAfterBreak="0">
    <w:nsid w:val="6F3F0FD4"/>
    <w:multiLevelType w:val="hybridMultilevel"/>
    <w:tmpl w:val="C72A4186"/>
    <w:lvl w:ilvl="0" w:tplc="FD94CC4A">
      <w:start w:val="1"/>
      <w:numFmt w:val="bullet"/>
      <w:pStyle w:val="CEListIssues"/>
      <w:lvlText w:val=""/>
      <w:lvlJc w:val="left"/>
      <w:pPr>
        <w:tabs>
          <w:tab w:val="num" w:pos="1211"/>
        </w:tabs>
        <w:ind w:left="1134" w:hanging="283"/>
      </w:pPr>
      <w:rPr>
        <w:rFonts w:ascii="Wingdings" w:hAnsi="Wingdings" w:hint="default"/>
        <w:sz w:val="16"/>
      </w:rPr>
    </w:lvl>
    <w:lvl w:ilvl="1" w:tplc="B1662C16" w:tentative="1">
      <w:start w:val="1"/>
      <w:numFmt w:val="bullet"/>
      <w:lvlText w:val="o"/>
      <w:lvlJc w:val="left"/>
      <w:pPr>
        <w:tabs>
          <w:tab w:val="num" w:pos="2291"/>
        </w:tabs>
        <w:ind w:left="2291" w:hanging="360"/>
      </w:pPr>
      <w:rPr>
        <w:rFonts w:ascii="Courier New" w:hAnsi="Courier New" w:hint="default"/>
      </w:rPr>
    </w:lvl>
    <w:lvl w:ilvl="2" w:tplc="C74C2580" w:tentative="1">
      <w:start w:val="1"/>
      <w:numFmt w:val="bullet"/>
      <w:lvlText w:val=""/>
      <w:lvlJc w:val="left"/>
      <w:pPr>
        <w:tabs>
          <w:tab w:val="num" w:pos="3011"/>
        </w:tabs>
        <w:ind w:left="3011" w:hanging="360"/>
      </w:pPr>
      <w:rPr>
        <w:rFonts w:ascii="Wingdings" w:hAnsi="Wingdings" w:hint="default"/>
      </w:rPr>
    </w:lvl>
    <w:lvl w:ilvl="3" w:tplc="28661634" w:tentative="1">
      <w:start w:val="1"/>
      <w:numFmt w:val="bullet"/>
      <w:lvlText w:val=""/>
      <w:lvlJc w:val="left"/>
      <w:pPr>
        <w:tabs>
          <w:tab w:val="num" w:pos="3731"/>
        </w:tabs>
        <w:ind w:left="3731" w:hanging="360"/>
      </w:pPr>
      <w:rPr>
        <w:rFonts w:ascii="Symbol" w:hAnsi="Symbol" w:hint="default"/>
      </w:rPr>
    </w:lvl>
    <w:lvl w:ilvl="4" w:tplc="1FAC64D8" w:tentative="1">
      <w:start w:val="1"/>
      <w:numFmt w:val="bullet"/>
      <w:lvlText w:val="o"/>
      <w:lvlJc w:val="left"/>
      <w:pPr>
        <w:tabs>
          <w:tab w:val="num" w:pos="4451"/>
        </w:tabs>
        <w:ind w:left="4451" w:hanging="360"/>
      </w:pPr>
      <w:rPr>
        <w:rFonts w:ascii="Courier New" w:hAnsi="Courier New" w:hint="default"/>
      </w:rPr>
    </w:lvl>
    <w:lvl w:ilvl="5" w:tplc="30660A08" w:tentative="1">
      <w:start w:val="1"/>
      <w:numFmt w:val="bullet"/>
      <w:lvlText w:val=""/>
      <w:lvlJc w:val="left"/>
      <w:pPr>
        <w:tabs>
          <w:tab w:val="num" w:pos="5171"/>
        </w:tabs>
        <w:ind w:left="5171" w:hanging="360"/>
      </w:pPr>
      <w:rPr>
        <w:rFonts w:ascii="Wingdings" w:hAnsi="Wingdings" w:hint="default"/>
      </w:rPr>
    </w:lvl>
    <w:lvl w:ilvl="6" w:tplc="5472157A" w:tentative="1">
      <w:start w:val="1"/>
      <w:numFmt w:val="bullet"/>
      <w:lvlText w:val=""/>
      <w:lvlJc w:val="left"/>
      <w:pPr>
        <w:tabs>
          <w:tab w:val="num" w:pos="5891"/>
        </w:tabs>
        <w:ind w:left="5891" w:hanging="360"/>
      </w:pPr>
      <w:rPr>
        <w:rFonts w:ascii="Symbol" w:hAnsi="Symbol" w:hint="default"/>
      </w:rPr>
    </w:lvl>
    <w:lvl w:ilvl="7" w:tplc="2D7694F4" w:tentative="1">
      <w:start w:val="1"/>
      <w:numFmt w:val="bullet"/>
      <w:lvlText w:val="o"/>
      <w:lvlJc w:val="left"/>
      <w:pPr>
        <w:tabs>
          <w:tab w:val="num" w:pos="6611"/>
        </w:tabs>
        <w:ind w:left="6611" w:hanging="360"/>
      </w:pPr>
      <w:rPr>
        <w:rFonts w:ascii="Courier New" w:hAnsi="Courier New" w:hint="default"/>
      </w:rPr>
    </w:lvl>
    <w:lvl w:ilvl="8" w:tplc="EDE4C89A" w:tentative="1">
      <w:start w:val="1"/>
      <w:numFmt w:val="bullet"/>
      <w:lvlText w:val=""/>
      <w:lvlJc w:val="left"/>
      <w:pPr>
        <w:tabs>
          <w:tab w:val="num" w:pos="7331"/>
        </w:tabs>
        <w:ind w:left="7331" w:hanging="360"/>
      </w:pPr>
      <w:rPr>
        <w:rFonts w:ascii="Wingdings" w:hAnsi="Wingdings" w:hint="default"/>
      </w:rPr>
    </w:lvl>
  </w:abstractNum>
  <w:abstractNum w:abstractNumId="287" w15:restartNumberingAfterBreak="0">
    <w:nsid w:val="6F770396"/>
    <w:multiLevelType w:val="hybridMultilevel"/>
    <w:tmpl w:val="A2E473E6"/>
    <w:lvl w:ilvl="0" w:tplc="19CAB524">
      <w:start w:val="3"/>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8" w15:restartNumberingAfterBreak="0">
    <w:nsid w:val="6F892912"/>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89" w15:restartNumberingAfterBreak="0">
    <w:nsid w:val="701B7B2B"/>
    <w:multiLevelType w:val="hybridMultilevel"/>
    <w:tmpl w:val="09488F7E"/>
    <w:lvl w:ilvl="0" w:tplc="74AEBAE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0" w15:restartNumberingAfterBreak="0">
    <w:nsid w:val="705F4BE9"/>
    <w:multiLevelType w:val="hybridMultilevel"/>
    <w:tmpl w:val="F66423CE"/>
    <w:lvl w:ilvl="0" w:tplc="07ACD3CE">
      <w:start w:val="1"/>
      <w:numFmt w:val="bullet"/>
      <w:suff w:val="space"/>
      <w:lvlText w:val=""/>
      <w:lvlJc w:val="left"/>
      <w:pPr>
        <w:ind w:left="502"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1" w15:restartNumberingAfterBreak="0">
    <w:nsid w:val="70930FDC"/>
    <w:multiLevelType w:val="hybridMultilevel"/>
    <w:tmpl w:val="2F6EE4D4"/>
    <w:lvl w:ilvl="0" w:tplc="8C8C5DE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864" w:hanging="420"/>
      </w:pPr>
      <w:rPr>
        <w:rFonts w:ascii="Wingdings" w:hAnsi="Wingdings" w:hint="default"/>
      </w:rPr>
    </w:lvl>
    <w:lvl w:ilvl="2" w:tplc="0409000D" w:tentative="1">
      <w:start w:val="1"/>
      <w:numFmt w:val="bullet"/>
      <w:lvlText w:val=""/>
      <w:lvlJc w:val="left"/>
      <w:pPr>
        <w:ind w:left="1284" w:hanging="420"/>
      </w:pPr>
      <w:rPr>
        <w:rFonts w:ascii="Wingdings" w:hAnsi="Wingdings" w:hint="default"/>
      </w:rPr>
    </w:lvl>
    <w:lvl w:ilvl="3" w:tplc="04090001" w:tentative="1">
      <w:start w:val="1"/>
      <w:numFmt w:val="bullet"/>
      <w:lvlText w:val=""/>
      <w:lvlJc w:val="left"/>
      <w:pPr>
        <w:ind w:left="1704" w:hanging="420"/>
      </w:pPr>
      <w:rPr>
        <w:rFonts w:ascii="Wingdings" w:hAnsi="Wingdings" w:hint="default"/>
      </w:rPr>
    </w:lvl>
    <w:lvl w:ilvl="4" w:tplc="0409000B" w:tentative="1">
      <w:start w:val="1"/>
      <w:numFmt w:val="bullet"/>
      <w:lvlText w:val=""/>
      <w:lvlJc w:val="left"/>
      <w:pPr>
        <w:ind w:left="2124" w:hanging="420"/>
      </w:pPr>
      <w:rPr>
        <w:rFonts w:ascii="Wingdings" w:hAnsi="Wingdings" w:hint="default"/>
      </w:rPr>
    </w:lvl>
    <w:lvl w:ilvl="5" w:tplc="0409000D" w:tentative="1">
      <w:start w:val="1"/>
      <w:numFmt w:val="bullet"/>
      <w:lvlText w:val=""/>
      <w:lvlJc w:val="left"/>
      <w:pPr>
        <w:ind w:left="2544" w:hanging="420"/>
      </w:pPr>
      <w:rPr>
        <w:rFonts w:ascii="Wingdings" w:hAnsi="Wingdings" w:hint="default"/>
      </w:rPr>
    </w:lvl>
    <w:lvl w:ilvl="6" w:tplc="04090001" w:tentative="1">
      <w:start w:val="1"/>
      <w:numFmt w:val="bullet"/>
      <w:lvlText w:val=""/>
      <w:lvlJc w:val="left"/>
      <w:pPr>
        <w:ind w:left="2964" w:hanging="420"/>
      </w:pPr>
      <w:rPr>
        <w:rFonts w:ascii="Wingdings" w:hAnsi="Wingdings" w:hint="default"/>
      </w:rPr>
    </w:lvl>
    <w:lvl w:ilvl="7" w:tplc="0409000B" w:tentative="1">
      <w:start w:val="1"/>
      <w:numFmt w:val="bullet"/>
      <w:lvlText w:val=""/>
      <w:lvlJc w:val="left"/>
      <w:pPr>
        <w:ind w:left="3384" w:hanging="420"/>
      </w:pPr>
      <w:rPr>
        <w:rFonts w:ascii="Wingdings" w:hAnsi="Wingdings" w:hint="default"/>
      </w:rPr>
    </w:lvl>
    <w:lvl w:ilvl="8" w:tplc="0409000D" w:tentative="1">
      <w:start w:val="1"/>
      <w:numFmt w:val="bullet"/>
      <w:lvlText w:val=""/>
      <w:lvlJc w:val="left"/>
      <w:pPr>
        <w:ind w:left="3804" w:hanging="420"/>
      </w:pPr>
      <w:rPr>
        <w:rFonts w:ascii="Wingdings" w:hAnsi="Wingdings" w:hint="default"/>
      </w:rPr>
    </w:lvl>
  </w:abstractNum>
  <w:abstractNum w:abstractNumId="292" w15:restartNumberingAfterBreak="0">
    <w:nsid w:val="70E3788A"/>
    <w:multiLevelType w:val="hybridMultilevel"/>
    <w:tmpl w:val="AE2EA1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3" w15:restartNumberingAfterBreak="0">
    <w:nsid w:val="72DA7267"/>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4" w15:restartNumberingAfterBreak="0">
    <w:nsid w:val="737407F6"/>
    <w:multiLevelType w:val="multilevel"/>
    <w:tmpl w:val="744AAB3C"/>
    <w:lvl w:ilvl="0">
      <w:start w:val="1"/>
      <w:numFmt w:val="decimal"/>
      <w:suff w:val="space"/>
      <w:lvlText w:val="%1."/>
      <w:lvlJc w:val="left"/>
      <w:pPr>
        <w:ind w:left="425" w:hanging="425"/>
      </w:pPr>
      <w:rPr>
        <w:rFonts w:ascii="Arial" w:hAnsi="Arial" w:hint="default"/>
        <w:b/>
        <w:i w:val="0"/>
        <w:sz w:val="28"/>
      </w:rPr>
    </w:lvl>
    <w:lvl w:ilvl="1">
      <w:start w:val="1"/>
      <w:numFmt w:val="decimal"/>
      <w:suff w:val="space"/>
      <w:lvlText w:val="%1.%2"/>
      <w:lvlJc w:val="left"/>
      <w:pPr>
        <w:ind w:left="907" w:hanging="907"/>
      </w:pPr>
      <w:rPr>
        <w:rFonts w:ascii="Arial" w:hAnsi="Arial" w:cstheme="majorHAnsi" w:hint="default"/>
        <w:b/>
        <w:i w:val="0"/>
        <w:sz w:val="24"/>
      </w:rPr>
    </w:lvl>
    <w:lvl w:ilvl="2">
      <w:start w:val="1"/>
      <w:numFmt w:val="decimal"/>
      <w:suff w:val="space"/>
      <w:lvlText w:val="%1.%2.%3"/>
      <w:lvlJc w:val="left"/>
      <w:pPr>
        <w:ind w:left="1304" w:hanging="1304"/>
      </w:pPr>
      <w:rPr>
        <w:rFonts w:ascii="Arial" w:hAnsi="Arial" w:hint="default"/>
        <w:b/>
        <w:i w:val="0"/>
        <w:sz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5" w15:restartNumberingAfterBreak="0">
    <w:nsid w:val="737512B9"/>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6" w15:restartNumberingAfterBreak="0">
    <w:nsid w:val="738624CE"/>
    <w:multiLevelType w:val="hybridMultilevel"/>
    <w:tmpl w:val="320ECF3E"/>
    <w:lvl w:ilvl="0" w:tplc="F3B048B0">
      <w:start w:val="1"/>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7" w15:restartNumberingAfterBreak="0">
    <w:nsid w:val="73A609B1"/>
    <w:multiLevelType w:val="hybridMultilevel"/>
    <w:tmpl w:val="D7103E90"/>
    <w:lvl w:ilvl="0" w:tplc="2AD0F9E8">
      <w:start w:val="5"/>
      <w:numFmt w:val="decimal"/>
      <w:suff w:val="space"/>
      <w:lvlText w:val="%1."/>
      <w:lvlJc w:val="left"/>
      <w:pPr>
        <w:ind w:left="84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8" w15:restartNumberingAfterBreak="0">
    <w:nsid w:val="73DD3B4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299" w15:restartNumberingAfterBreak="0">
    <w:nsid w:val="73E27CFA"/>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0" w15:restartNumberingAfterBreak="0">
    <w:nsid w:val="742C19EA"/>
    <w:multiLevelType w:val="hybridMultilevel"/>
    <w:tmpl w:val="9ADEB1F8"/>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1" w15:restartNumberingAfterBreak="0">
    <w:nsid w:val="749B2AE1"/>
    <w:multiLevelType w:val="hybridMultilevel"/>
    <w:tmpl w:val="1F3C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5730C6E"/>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3" w15:restartNumberingAfterBreak="0">
    <w:nsid w:val="75871FB6"/>
    <w:multiLevelType w:val="hybridMultilevel"/>
    <w:tmpl w:val="A2A07F30"/>
    <w:lvl w:ilvl="0" w:tplc="A3F80FA6">
      <w:start w:val="1"/>
      <w:numFmt w:val="bullet"/>
      <w:suff w:val="space"/>
      <w:lvlText w:val=""/>
      <w:lvlJc w:val="left"/>
      <w:pPr>
        <w:ind w:left="562" w:hanging="420"/>
      </w:pPr>
      <w:rPr>
        <w:rFonts w:ascii="Wingdings" w:hAnsi="Wingdings" w:hint="default"/>
      </w:rPr>
    </w:lvl>
    <w:lvl w:ilvl="1" w:tplc="0409000B" w:tentative="1">
      <w:start w:val="1"/>
      <w:numFmt w:val="bullet"/>
      <w:lvlText w:val=""/>
      <w:lvlJc w:val="left"/>
      <w:pPr>
        <w:ind w:left="1280" w:hanging="420"/>
      </w:pPr>
      <w:rPr>
        <w:rFonts w:ascii="Wingdings" w:hAnsi="Wingdings" w:hint="default"/>
      </w:rPr>
    </w:lvl>
    <w:lvl w:ilvl="2" w:tplc="0409000D"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B" w:tentative="1">
      <w:start w:val="1"/>
      <w:numFmt w:val="bullet"/>
      <w:lvlText w:val=""/>
      <w:lvlJc w:val="left"/>
      <w:pPr>
        <w:ind w:left="2540" w:hanging="420"/>
      </w:pPr>
      <w:rPr>
        <w:rFonts w:ascii="Wingdings" w:hAnsi="Wingdings" w:hint="default"/>
      </w:rPr>
    </w:lvl>
    <w:lvl w:ilvl="5" w:tplc="0409000D"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B" w:tentative="1">
      <w:start w:val="1"/>
      <w:numFmt w:val="bullet"/>
      <w:lvlText w:val=""/>
      <w:lvlJc w:val="left"/>
      <w:pPr>
        <w:ind w:left="3800" w:hanging="420"/>
      </w:pPr>
      <w:rPr>
        <w:rFonts w:ascii="Wingdings" w:hAnsi="Wingdings" w:hint="default"/>
      </w:rPr>
    </w:lvl>
    <w:lvl w:ilvl="8" w:tplc="0409000D" w:tentative="1">
      <w:start w:val="1"/>
      <w:numFmt w:val="bullet"/>
      <w:lvlText w:val=""/>
      <w:lvlJc w:val="left"/>
      <w:pPr>
        <w:ind w:left="4220" w:hanging="420"/>
      </w:pPr>
      <w:rPr>
        <w:rFonts w:ascii="Wingdings" w:hAnsi="Wingdings" w:hint="default"/>
      </w:rPr>
    </w:lvl>
  </w:abstractNum>
  <w:abstractNum w:abstractNumId="304" w15:restartNumberingAfterBreak="0">
    <w:nsid w:val="7615613A"/>
    <w:multiLevelType w:val="hybridMultilevel"/>
    <w:tmpl w:val="FEEC379A"/>
    <w:lvl w:ilvl="0" w:tplc="7096A5AA">
      <w:start w:val="1"/>
      <w:numFmt w:val="bullet"/>
      <w:suff w:val="space"/>
      <w:lvlText w:val=""/>
      <w:lvlJc w:val="left"/>
      <w:pPr>
        <w:ind w:left="0" w:firstLine="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5" w15:restartNumberingAfterBreak="0">
    <w:nsid w:val="78CC7EB1"/>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6" w15:restartNumberingAfterBreak="0">
    <w:nsid w:val="78EF2DF6"/>
    <w:multiLevelType w:val="hybridMultilevel"/>
    <w:tmpl w:val="C1265550"/>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7" w15:restartNumberingAfterBreak="0">
    <w:nsid w:val="799630AD"/>
    <w:multiLevelType w:val="hybridMultilevel"/>
    <w:tmpl w:val="E76499FE"/>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8" w15:restartNumberingAfterBreak="0">
    <w:nsid w:val="7B9F68B5"/>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09" w15:restartNumberingAfterBreak="0">
    <w:nsid w:val="7BE1361D"/>
    <w:multiLevelType w:val="hybridMultilevel"/>
    <w:tmpl w:val="EC586DC8"/>
    <w:lvl w:ilvl="0" w:tplc="E25A2B84">
      <w:start w:val="1"/>
      <w:numFmt w:val="decimal"/>
      <w:suff w:val="space"/>
      <w:lvlText w:val="%1."/>
      <w:lvlJc w:val="left"/>
      <w:pPr>
        <w:ind w:left="562" w:hanging="420"/>
      </w:pPr>
      <w:rPr>
        <w:rFonts w:hint="eastAsia"/>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10" w15:restartNumberingAfterBreak="0">
    <w:nsid w:val="7BEB4A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1" w15:restartNumberingAfterBreak="0">
    <w:nsid w:val="7BF00969"/>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2" w15:restartNumberingAfterBreak="0">
    <w:nsid w:val="7BFC4461"/>
    <w:multiLevelType w:val="hybridMultilevel"/>
    <w:tmpl w:val="F22650D4"/>
    <w:lvl w:ilvl="0" w:tplc="2FDC8572">
      <w:start w:val="1"/>
      <w:numFmt w:val="bullet"/>
      <w:lvlText w:val=""/>
      <w:lvlJc w:val="left"/>
      <w:pPr>
        <w:tabs>
          <w:tab w:val="num" w:pos="720"/>
        </w:tabs>
        <w:ind w:left="720" w:hanging="360"/>
      </w:pPr>
      <w:rPr>
        <w:rFonts w:ascii="Wingdings" w:hAnsi="Wingdings" w:hint="default"/>
      </w:rPr>
    </w:lvl>
    <w:lvl w:ilvl="1" w:tplc="F9EC71E8" w:tentative="1">
      <w:start w:val="1"/>
      <w:numFmt w:val="bullet"/>
      <w:lvlText w:val=""/>
      <w:lvlJc w:val="left"/>
      <w:pPr>
        <w:tabs>
          <w:tab w:val="num" w:pos="1440"/>
        </w:tabs>
        <w:ind w:left="1440" w:hanging="360"/>
      </w:pPr>
      <w:rPr>
        <w:rFonts w:ascii="Wingdings" w:hAnsi="Wingdings" w:hint="default"/>
      </w:rPr>
    </w:lvl>
    <w:lvl w:ilvl="2" w:tplc="2DAED92E">
      <w:start w:val="1"/>
      <w:numFmt w:val="bullet"/>
      <w:lvlText w:val=""/>
      <w:lvlJc w:val="left"/>
      <w:pPr>
        <w:tabs>
          <w:tab w:val="num" w:pos="2160"/>
        </w:tabs>
        <w:ind w:left="2160" w:hanging="360"/>
      </w:pPr>
      <w:rPr>
        <w:rFonts w:ascii="Wingdings" w:hAnsi="Wingdings" w:hint="default"/>
      </w:rPr>
    </w:lvl>
    <w:lvl w:ilvl="3" w:tplc="66AE9C42">
      <w:start w:val="244"/>
      <w:numFmt w:val="bullet"/>
      <w:lvlText w:val=""/>
      <w:lvlJc w:val="left"/>
      <w:pPr>
        <w:tabs>
          <w:tab w:val="num" w:pos="2880"/>
        </w:tabs>
        <w:ind w:left="2880" w:hanging="360"/>
      </w:pPr>
      <w:rPr>
        <w:rFonts w:ascii="Symbol" w:hAnsi="Symbol" w:hint="default"/>
      </w:rPr>
    </w:lvl>
    <w:lvl w:ilvl="4" w:tplc="02F260E2" w:tentative="1">
      <w:start w:val="1"/>
      <w:numFmt w:val="bullet"/>
      <w:lvlText w:val=""/>
      <w:lvlJc w:val="left"/>
      <w:pPr>
        <w:tabs>
          <w:tab w:val="num" w:pos="3600"/>
        </w:tabs>
        <w:ind w:left="3600" w:hanging="360"/>
      </w:pPr>
      <w:rPr>
        <w:rFonts w:ascii="Wingdings" w:hAnsi="Wingdings" w:hint="default"/>
      </w:rPr>
    </w:lvl>
    <w:lvl w:ilvl="5" w:tplc="5404A55C" w:tentative="1">
      <w:start w:val="1"/>
      <w:numFmt w:val="bullet"/>
      <w:lvlText w:val=""/>
      <w:lvlJc w:val="left"/>
      <w:pPr>
        <w:tabs>
          <w:tab w:val="num" w:pos="4320"/>
        </w:tabs>
        <w:ind w:left="4320" w:hanging="360"/>
      </w:pPr>
      <w:rPr>
        <w:rFonts w:ascii="Wingdings" w:hAnsi="Wingdings" w:hint="default"/>
      </w:rPr>
    </w:lvl>
    <w:lvl w:ilvl="6" w:tplc="30A8ECE0" w:tentative="1">
      <w:start w:val="1"/>
      <w:numFmt w:val="bullet"/>
      <w:lvlText w:val=""/>
      <w:lvlJc w:val="left"/>
      <w:pPr>
        <w:tabs>
          <w:tab w:val="num" w:pos="5040"/>
        </w:tabs>
        <w:ind w:left="5040" w:hanging="360"/>
      </w:pPr>
      <w:rPr>
        <w:rFonts w:ascii="Wingdings" w:hAnsi="Wingdings" w:hint="default"/>
      </w:rPr>
    </w:lvl>
    <w:lvl w:ilvl="7" w:tplc="0BB0A9AE" w:tentative="1">
      <w:start w:val="1"/>
      <w:numFmt w:val="bullet"/>
      <w:lvlText w:val=""/>
      <w:lvlJc w:val="left"/>
      <w:pPr>
        <w:tabs>
          <w:tab w:val="num" w:pos="5760"/>
        </w:tabs>
        <w:ind w:left="5760" w:hanging="360"/>
      </w:pPr>
      <w:rPr>
        <w:rFonts w:ascii="Wingdings" w:hAnsi="Wingdings" w:hint="default"/>
      </w:rPr>
    </w:lvl>
    <w:lvl w:ilvl="8" w:tplc="1B48FBE4"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7C105827"/>
    <w:multiLevelType w:val="hybridMultilevel"/>
    <w:tmpl w:val="61FC7654"/>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4" w15:restartNumberingAfterBreak="0">
    <w:nsid w:val="7C1342F6"/>
    <w:multiLevelType w:val="hybridMultilevel"/>
    <w:tmpl w:val="E4E6FA8A"/>
    <w:lvl w:ilvl="0" w:tplc="510A3D52">
      <w:start w:val="1"/>
      <w:numFmt w:val="decimal"/>
      <w:suff w:val="space"/>
      <w:lvlText w:val="(%1)"/>
      <w:lvlJc w:val="left"/>
      <w:pPr>
        <w:ind w:left="782" w:hanging="360"/>
      </w:pPr>
      <w:rPr>
        <w:rFonts w:hint="default"/>
        <w:b w:val="0"/>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5" w15:restartNumberingAfterBreak="0">
    <w:nsid w:val="7C1D44D5"/>
    <w:multiLevelType w:val="hybridMultilevel"/>
    <w:tmpl w:val="F378D69A"/>
    <w:lvl w:ilvl="0" w:tplc="5DEC97C0">
      <w:start w:val="2"/>
      <w:numFmt w:val="decimal"/>
      <w:suff w:val="space"/>
      <w:lvlText w:val="%1."/>
      <w:lvlJc w:val="left"/>
      <w:pPr>
        <w:ind w:left="782"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6" w15:restartNumberingAfterBreak="0">
    <w:nsid w:val="7C214D02"/>
    <w:multiLevelType w:val="hybridMultilevel"/>
    <w:tmpl w:val="F8BAB8B0"/>
    <w:lvl w:ilvl="0" w:tplc="1F263A40">
      <w:start w:val="1"/>
      <w:numFmt w:val="decimal"/>
      <w:lvlText w:val="%1."/>
      <w:lvlJc w:val="left"/>
      <w:pPr>
        <w:ind w:left="644" w:hanging="360"/>
      </w:pPr>
    </w:lvl>
    <w:lvl w:ilvl="1" w:tplc="04090017">
      <w:start w:val="1"/>
      <w:numFmt w:val="aiueoFullWidth"/>
      <w:lvlText w:val="(%2)"/>
      <w:lvlJc w:val="left"/>
      <w:pPr>
        <w:ind w:left="1124" w:hanging="420"/>
      </w:pPr>
    </w:lvl>
    <w:lvl w:ilvl="2" w:tplc="04090011">
      <w:start w:val="1"/>
      <w:numFmt w:val="decimalEnclosedCircle"/>
      <w:lvlText w:val="%3"/>
      <w:lvlJc w:val="left"/>
      <w:pPr>
        <w:ind w:left="1544" w:hanging="420"/>
      </w:pPr>
    </w:lvl>
    <w:lvl w:ilvl="3" w:tplc="0409000F">
      <w:start w:val="1"/>
      <w:numFmt w:val="decimal"/>
      <w:lvlText w:val="%4."/>
      <w:lvlJc w:val="left"/>
      <w:pPr>
        <w:ind w:left="1964" w:hanging="420"/>
      </w:pPr>
    </w:lvl>
    <w:lvl w:ilvl="4" w:tplc="04090017">
      <w:start w:val="1"/>
      <w:numFmt w:val="aiueoFullWidth"/>
      <w:lvlText w:val="(%5)"/>
      <w:lvlJc w:val="left"/>
      <w:pPr>
        <w:ind w:left="2384" w:hanging="420"/>
      </w:pPr>
    </w:lvl>
    <w:lvl w:ilvl="5" w:tplc="04090011">
      <w:start w:val="1"/>
      <w:numFmt w:val="decimalEnclosedCircle"/>
      <w:lvlText w:val="%6"/>
      <w:lvlJc w:val="left"/>
      <w:pPr>
        <w:ind w:left="2804" w:hanging="420"/>
      </w:pPr>
    </w:lvl>
    <w:lvl w:ilvl="6" w:tplc="0409000F">
      <w:start w:val="1"/>
      <w:numFmt w:val="decimal"/>
      <w:lvlText w:val="%7."/>
      <w:lvlJc w:val="left"/>
      <w:pPr>
        <w:ind w:left="3224" w:hanging="420"/>
      </w:pPr>
    </w:lvl>
    <w:lvl w:ilvl="7" w:tplc="04090017">
      <w:start w:val="1"/>
      <w:numFmt w:val="aiueoFullWidth"/>
      <w:lvlText w:val="(%8)"/>
      <w:lvlJc w:val="left"/>
      <w:pPr>
        <w:ind w:left="3644" w:hanging="420"/>
      </w:pPr>
    </w:lvl>
    <w:lvl w:ilvl="8" w:tplc="04090011">
      <w:start w:val="1"/>
      <w:numFmt w:val="decimalEnclosedCircle"/>
      <w:lvlText w:val="%9"/>
      <w:lvlJc w:val="left"/>
      <w:pPr>
        <w:ind w:left="4064" w:hanging="420"/>
      </w:pPr>
    </w:lvl>
  </w:abstractNum>
  <w:abstractNum w:abstractNumId="317" w15:restartNumberingAfterBreak="0">
    <w:nsid w:val="7CD13E25"/>
    <w:multiLevelType w:val="hybridMultilevel"/>
    <w:tmpl w:val="7E005080"/>
    <w:lvl w:ilvl="0" w:tplc="4D0AD8AA">
      <w:start w:val="1"/>
      <w:numFmt w:val="decimal"/>
      <w:suff w:val="space"/>
      <w:lvlText w:val="%1."/>
      <w:lvlJc w:val="left"/>
      <w:pPr>
        <w:ind w:left="786"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18" w15:restartNumberingAfterBreak="0">
    <w:nsid w:val="7D06171A"/>
    <w:multiLevelType w:val="hybridMultilevel"/>
    <w:tmpl w:val="091A8780"/>
    <w:lvl w:ilvl="0" w:tplc="13B6943A">
      <w:start w:val="2"/>
      <w:numFmt w:val="decimal"/>
      <w:suff w:val="space"/>
      <w:lvlText w:val="%1."/>
      <w:lvlJc w:val="left"/>
      <w:pPr>
        <w:ind w:left="78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9" w15:restartNumberingAfterBreak="0">
    <w:nsid w:val="7DC71B09"/>
    <w:multiLevelType w:val="hybridMultilevel"/>
    <w:tmpl w:val="59CC7F0C"/>
    <w:lvl w:ilvl="0" w:tplc="4D0AD8AA">
      <w:start w:val="1"/>
      <w:numFmt w:val="decimal"/>
      <w:suff w:val="space"/>
      <w:lvlText w:val="%1."/>
      <w:lvlJc w:val="left"/>
      <w:pPr>
        <w:ind w:left="782" w:hanging="360"/>
      </w:pPr>
      <w:rPr>
        <w:rFonts w:hint="default"/>
      </w:rPr>
    </w:lvl>
    <w:lvl w:ilvl="1" w:tplc="04090017" w:tentative="1">
      <w:start w:val="1"/>
      <w:numFmt w:val="aiueoFullWidth"/>
      <w:lvlText w:val="(%2)"/>
      <w:lvlJc w:val="left"/>
      <w:pPr>
        <w:ind w:left="1262" w:hanging="420"/>
      </w:pPr>
    </w:lvl>
    <w:lvl w:ilvl="2" w:tplc="04090011" w:tentative="1">
      <w:start w:val="1"/>
      <w:numFmt w:val="decimalEnclosedCircle"/>
      <w:lvlText w:val="%3"/>
      <w:lvlJc w:val="left"/>
      <w:pPr>
        <w:ind w:left="1682" w:hanging="420"/>
      </w:pPr>
    </w:lvl>
    <w:lvl w:ilvl="3" w:tplc="0409000F" w:tentative="1">
      <w:start w:val="1"/>
      <w:numFmt w:val="decimal"/>
      <w:lvlText w:val="%4."/>
      <w:lvlJc w:val="left"/>
      <w:pPr>
        <w:ind w:left="2102" w:hanging="420"/>
      </w:pPr>
    </w:lvl>
    <w:lvl w:ilvl="4" w:tplc="04090017" w:tentative="1">
      <w:start w:val="1"/>
      <w:numFmt w:val="aiueoFullWidth"/>
      <w:lvlText w:val="(%5)"/>
      <w:lvlJc w:val="left"/>
      <w:pPr>
        <w:ind w:left="2522" w:hanging="420"/>
      </w:pPr>
    </w:lvl>
    <w:lvl w:ilvl="5" w:tplc="04090011" w:tentative="1">
      <w:start w:val="1"/>
      <w:numFmt w:val="decimalEnclosedCircle"/>
      <w:lvlText w:val="%6"/>
      <w:lvlJc w:val="left"/>
      <w:pPr>
        <w:ind w:left="2942" w:hanging="420"/>
      </w:pPr>
    </w:lvl>
    <w:lvl w:ilvl="6" w:tplc="0409000F" w:tentative="1">
      <w:start w:val="1"/>
      <w:numFmt w:val="decimal"/>
      <w:lvlText w:val="%7."/>
      <w:lvlJc w:val="left"/>
      <w:pPr>
        <w:ind w:left="3362" w:hanging="420"/>
      </w:pPr>
    </w:lvl>
    <w:lvl w:ilvl="7" w:tplc="04090017" w:tentative="1">
      <w:start w:val="1"/>
      <w:numFmt w:val="aiueoFullWidth"/>
      <w:lvlText w:val="(%8)"/>
      <w:lvlJc w:val="left"/>
      <w:pPr>
        <w:ind w:left="3782" w:hanging="420"/>
      </w:pPr>
    </w:lvl>
    <w:lvl w:ilvl="8" w:tplc="04090011" w:tentative="1">
      <w:start w:val="1"/>
      <w:numFmt w:val="decimalEnclosedCircle"/>
      <w:lvlText w:val="%9"/>
      <w:lvlJc w:val="left"/>
      <w:pPr>
        <w:ind w:left="4202" w:hanging="420"/>
      </w:pPr>
    </w:lvl>
  </w:abstractNum>
  <w:abstractNum w:abstractNumId="320" w15:restartNumberingAfterBreak="0">
    <w:nsid w:val="7E0A1BD5"/>
    <w:multiLevelType w:val="hybridMultilevel"/>
    <w:tmpl w:val="DB9C7B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1" w15:restartNumberingAfterBreak="0">
    <w:nsid w:val="7E91660D"/>
    <w:multiLevelType w:val="hybridMultilevel"/>
    <w:tmpl w:val="3C2CF66C"/>
    <w:lvl w:ilvl="0" w:tplc="881C1B72">
      <w:start w:val="1"/>
      <w:numFmt w:val="decimal"/>
      <w:suff w:val="spac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6"/>
  </w:num>
  <w:num w:numId="2">
    <w:abstractNumId w:val="286"/>
  </w:num>
  <w:num w:numId="3">
    <w:abstractNumId w:val="129"/>
  </w:num>
  <w:num w:numId="4">
    <w:abstractNumId w:val="162"/>
  </w:num>
  <w:num w:numId="5">
    <w:abstractNumId w:val="271"/>
  </w:num>
  <w:num w:numId="6">
    <w:abstractNumId w:val="46"/>
  </w:num>
  <w:num w:numId="7">
    <w:abstractNumId w:val="272"/>
  </w:num>
  <w:num w:numId="8">
    <w:abstractNumId w:val="260"/>
  </w:num>
  <w:num w:numId="9">
    <w:abstractNumId w:val="220"/>
  </w:num>
  <w:num w:numId="10">
    <w:abstractNumId w:val="101"/>
  </w:num>
  <w:num w:numId="11">
    <w:abstractNumId w:val="82"/>
  </w:num>
  <w:num w:numId="12">
    <w:abstractNumId w:val="165"/>
  </w:num>
  <w:num w:numId="13">
    <w:abstractNumId w:val="125"/>
  </w:num>
  <w:num w:numId="14">
    <w:abstractNumId w:val="106"/>
  </w:num>
  <w:num w:numId="15">
    <w:abstractNumId w:val="113"/>
  </w:num>
  <w:num w:numId="16">
    <w:abstractNumId w:val="26"/>
  </w:num>
  <w:num w:numId="17">
    <w:abstractNumId w:val="299"/>
  </w:num>
  <w:num w:numId="18">
    <w:abstractNumId w:val="50"/>
  </w:num>
  <w:num w:numId="19">
    <w:abstractNumId w:val="153"/>
  </w:num>
  <w:num w:numId="20">
    <w:abstractNumId w:val="217"/>
  </w:num>
  <w:num w:numId="21">
    <w:abstractNumId w:val="196"/>
  </w:num>
  <w:num w:numId="22">
    <w:abstractNumId w:val="225"/>
  </w:num>
  <w:num w:numId="23">
    <w:abstractNumId w:val="210"/>
  </w:num>
  <w:num w:numId="24">
    <w:abstractNumId w:val="308"/>
  </w:num>
  <w:num w:numId="25">
    <w:abstractNumId w:val="182"/>
  </w:num>
  <w:num w:numId="26">
    <w:abstractNumId w:val="66"/>
  </w:num>
  <w:num w:numId="27">
    <w:abstractNumId w:val="40"/>
  </w:num>
  <w:num w:numId="28">
    <w:abstractNumId w:val="169"/>
  </w:num>
  <w:num w:numId="29">
    <w:abstractNumId w:val="288"/>
  </w:num>
  <w:num w:numId="30">
    <w:abstractNumId w:val="12"/>
  </w:num>
  <w:num w:numId="31">
    <w:abstractNumId w:val="194"/>
  </w:num>
  <w:num w:numId="32">
    <w:abstractNumId w:val="98"/>
  </w:num>
  <w:num w:numId="33">
    <w:abstractNumId w:val="95"/>
  </w:num>
  <w:num w:numId="34">
    <w:abstractNumId w:val="258"/>
  </w:num>
  <w:num w:numId="35">
    <w:abstractNumId w:val="33"/>
  </w:num>
  <w:num w:numId="36">
    <w:abstractNumId w:val="115"/>
  </w:num>
  <w:num w:numId="37">
    <w:abstractNumId w:val="27"/>
  </w:num>
  <w:num w:numId="38">
    <w:abstractNumId w:val="256"/>
  </w:num>
  <w:num w:numId="39">
    <w:abstractNumId w:val="119"/>
  </w:num>
  <w:num w:numId="40">
    <w:abstractNumId w:val="302"/>
  </w:num>
  <w:num w:numId="41">
    <w:abstractNumId w:val="144"/>
  </w:num>
  <w:num w:numId="42">
    <w:abstractNumId w:val="158"/>
  </w:num>
  <w:num w:numId="43">
    <w:abstractNumId w:val="74"/>
  </w:num>
  <w:num w:numId="44">
    <w:abstractNumId w:val="254"/>
  </w:num>
  <w:num w:numId="45">
    <w:abstractNumId w:val="218"/>
  </w:num>
  <w:num w:numId="46">
    <w:abstractNumId w:val="5"/>
  </w:num>
  <w:num w:numId="47">
    <w:abstractNumId w:val="229"/>
  </w:num>
  <w:num w:numId="48">
    <w:abstractNumId w:val="257"/>
  </w:num>
  <w:num w:numId="49">
    <w:abstractNumId w:val="137"/>
  </w:num>
  <w:num w:numId="50">
    <w:abstractNumId w:val="241"/>
  </w:num>
  <w:num w:numId="51">
    <w:abstractNumId w:val="178"/>
  </w:num>
  <w:num w:numId="52">
    <w:abstractNumId w:val="190"/>
  </w:num>
  <w:num w:numId="53">
    <w:abstractNumId w:val="155"/>
  </w:num>
  <w:num w:numId="54">
    <w:abstractNumId w:val="173"/>
  </w:num>
  <w:num w:numId="55">
    <w:abstractNumId w:val="237"/>
  </w:num>
  <w:num w:numId="56">
    <w:abstractNumId w:val="39"/>
  </w:num>
  <w:num w:numId="57">
    <w:abstractNumId w:val="99"/>
  </w:num>
  <w:num w:numId="58">
    <w:abstractNumId w:val="102"/>
  </w:num>
  <w:num w:numId="59">
    <w:abstractNumId w:val="206"/>
  </w:num>
  <w:num w:numId="60">
    <w:abstractNumId w:val="7"/>
  </w:num>
  <w:num w:numId="61">
    <w:abstractNumId w:val="63"/>
  </w:num>
  <w:num w:numId="62">
    <w:abstractNumId w:val="147"/>
  </w:num>
  <w:num w:numId="63">
    <w:abstractNumId w:val="266"/>
  </w:num>
  <w:num w:numId="64">
    <w:abstractNumId w:val="8"/>
  </w:num>
  <w:num w:numId="65">
    <w:abstractNumId w:val="238"/>
  </w:num>
  <w:num w:numId="66">
    <w:abstractNumId w:val="311"/>
  </w:num>
  <w:num w:numId="67">
    <w:abstractNumId w:val="188"/>
  </w:num>
  <w:num w:numId="68">
    <w:abstractNumId w:val="37"/>
  </w:num>
  <w:num w:numId="69">
    <w:abstractNumId w:val="31"/>
  </w:num>
  <w:num w:numId="70">
    <w:abstractNumId w:val="263"/>
  </w:num>
  <w:num w:numId="71">
    <w:abstractNumId w:val="1"/>
  </w:num>
  <w:num w:numId="72">
    <w:abstractNumId w:val="29"/>
  </w:num>
  <w:num w:numId="73">
    <w:abstractNumId w:val="230"/>
  </w:num>
  <w:num w:numId="74">
    <w:abstractNumId w:val="276"/>
  </w:num>
  <w:num w:numId="75">
    <w:abstractNumId w:val="139"/>
  </w:num>
  <w:num w:numId="76">
    <w:abstractNumId w:val="171"/>
  </w:num>
  <w:num w:numId="77">
    <w:abstractNumId w:val="227"/>
  </w:num>
  <w:num w:numId="78">
    <w:abstractNumId w:val="197"/>
  </w:num>
  <w:num w:numId="79">
    <w:abstractNumId w:val="15"/>
  </w:num>
  <w:num w:numId="80">
    <w:abstractNumId w:val="176"/>
  </w:num>
  <w:num w:numId="81">
    <w:abstractNumId w:val="198"/>
  </w:num>
  <w:num w:numId="82">
    <w:abstractNumId w:val="116"/>
  </w:num>
  <w:num w:numId="83">
    <w:abstractNumId w:val="185"/>
  </w:num>
  <w:num w:numId="84">
    <w:abstractNumId w:val="57"/>
  </w:num>
  <w:num w:numId="85">
    <w:abstractNumId w:val="175"/>
  </w:num>
  <w:num w:numId="86">
    <w:abstractNumId w:val="281"/>
  </w:num>
  <w:num w:numId="87">
    <w:abstractNumId w:val="141"/>
  </w:num>
  <w:num w:numId="88">
    <w:abstractNumId w:val="96"/>
  </w:num>
  <w:num w:numId="89">
    <w:abstractNumId w:val="52"/>
  </w:num>
  <w:num w:numId="90">
    <w:abstractNumId w:val="96"/>
  </w:num>
  <w:num w:numId="91">
    <w:abstractNumId w:val="96"/>
  </w:num>
  <w:num w:numId="92">
    <w:abstractNumId w:val="96"/>
  </w:num>
  <w:num w:numId="93">
    <w:abstractNumId w:val="96"/>
  </w:num>
  <w:num w:numId="94">
    <w:abstractNumId w:val="278"/>
  </w:num>
  <w:num w:numId="95">
    <w:abstractNumId w:val="3"/>
  </w:num>
  <w:num w:numId="96">
    <w:abstractNumId w:val="168"/>
  </w:num>
  <w:num w:numId="97">
    <w:abstractNumId w:val="104"/>
  </w:num>
  <w:num w:numId="98">
    <w:abstractNumId w:val="187"/>
  </w:num>
  <w:num w:numId="99">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87"/>
  </w:num>
  <w:num w:numId="101">
    <w:abstractNumId w:val="187"/>
  </w:num>
  <w:num w:numId="102">
    <w:abstractNumId w:val="108"/>
  </w:num>
  <w:num w:numId="103">
    <w:abstractNumId w:val="205"/>
  </w:num>
  <w:num w:numId="104">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9"/>
  </w:num>
  <w:num w:numId="108">
    <w:abstractNumId w:val="203"/>
  </w:num>
  <w:num w:numId="109">
    <w:abstractNumId w:val="41"/>
  </w:num>
  <w:num w:numId="110">
    <w:abstractNumId w:val="110"/>
  </w:num>
  <w:num w:numId="111">
    <w:abstractNumId w:val="212"/>
  </w:num>
  <w:num w:numId="112">
    <w:abstractNumId w:val="277"/>
  </w:num>
  <w:num w:numId="113">
    <w:abstractNumId w:val="242"/>
  </w:num>
  <w:num w:numId="114">
    <w:abstractNumId w:val="314"/>
  </w:num>
  <w:num w:numId="115">
    <w:abstractNumId w:val="71"/>
  </w:num>
  <w:num w:numId="116">
    <w:abstractNumId w:val="134"/>
  </w:num>
  <w:num w:numId="117">
    <w:abstractNumId w:val="140"/>
  </w:num>
  <w:num w:numId="118">
    <w:abstractNumId w:val="151"/>
  </w:num>
  <w:num w:numId="119">
    <w:abstractNumId w:val="17"/>
  </w:num>
  <w:num w:numId="120">
    <w:abstractNumId w:val="54"/>
  </w:num>
  <w:num w:numId="121">
    <w:abstractNumId w:val="128"/>
  </w:num>
  <w:num w:numId="122">
    <w:abstractNumId w:val="290"/>
  </w:num>
  <w:num w:numId="123">
    <w:abstractNumId w:val="88"/>
  </w:num>
  <w:num w:numId="124">
    <w:abstractNumId w:val="154"/>
  </w:num>
  <w:num w:numId="125">
    <w:abstractNumId w:val="291"/>
  </w:num>
  <w:num w:numId="126">
    <w:abstractNumId w:val="320"/>
  </w:num>
  <w:num w:numId="127">
    <w:abstractNumId w:val="136"/>
  </w:num>
  <w:num w:numId="128">
    <w:abstractNumId w:val="273"/>
  </w:num>
  <w:num w:numId="129">
    <w:abstractNumId w:val="243"/>
  </w:num>
  <w:num w:numId="130">
    <w:abstractNumId w:val="304"/>
  </w:num>
  <w:num w:numId="131">
    <w:abstractNumId w:val="279"/>
  </w:num>
  <w:num w:numId="132">
    <w:abstractNumId w:val="83"/>
  </w:num>
  <w:num w:numId="133">
    <w:abstractNumId w:val="270"/>
  </w:num>
  <w:num w:numId="134">
    <w:abstractNumId w:val="159"/>
  </w:num>
  <w:num w:numId="135">
    <w:abstractNumId w:val="90"/>
  </w:num>
  <w:num w:numId="136">
    <w:abstractNumId w:val="149"/>
  </w:num>
  <w:num w:numId="137">
    <w:abstractNumId w:val="289"/>
  </w:num>
  <w:num w:numId="138">
    <w:abstractNumId w:val="180"/>
  </w:num>
  <w:num w:numId="139">
    <w:abstractNumId w:val="167"/>
  </w:num>
  <w:num w:numId="140">
    <w:abstractNumId w:val="313"/>
  </w:num>
  <w:num w:numId="141">
    <w:abstractNumId w:val="186"/>
  </w:num>
  <w:num w:numId="142">
    <w:abstractNumId w:val="58"/>
  </w:num>
  <w:num w:numId="143">
    <w:abstractNumId w:val="157"/>
  </w:num>
  <w:num w:numId="144">
    <w:abstractNumId w:val="307"/>
  </w:num>
  <w:num w:numId="145">
    <w:abstractNumId w:val="118"/>
  </w:num>
  <w:num w:numId="146">
    <w:abstractNumId w:val="123"/>
  </w:num>
  <w:num w:numId="147">
    <w:abstractNumId w:val="274"/>
  </w:num>
  <w:num w:numId="148">
    <w:abstractNumId w:val="183"/>
  </w:num>
  <w:num w:numId="149">
    <w:abstractNumId w:val="19"/>
  </w:num>
  <w:num w:numId="150">
    <w:abstractNumId w:val="133"/>
  </w:num>
  <w:num w:numId="151">
    <w:abstractNumId w:val="112"/>
  </w:num>
  <w:num w:numId="152">
    <w:abstractNumId w:val="49"/>
  </w:num>
  <w:num w:numId="153">
    <w:abstractNumId w:val="226"/>
  </w:num>
  <w:num w:numId="154">
    <w:abstractNumId w:val="87"/>
  </w:num>
  <w:num w:numId="155">
    <w:abstractNumId w:val="209"/>
  </w:num>
  <w:num w:numId="156">
    <w:abstractNumId w:val="310"/>
  </w:num>
  <w:num w:numId="157">
    <w:abstractNumId w:val="135"/>
  </w:num>
  <w:num w:numId="158">
    <w:abstractNumId w:val="202"/>
  </w:num>
  <w:num w:numId="159">
    <w:abstractNumId w:val="283"/>
  </w:num>
  <w:num w:numId="160">
    <w:abstractNumId w:val="156"/>
  </w:num>
  <w:num w:numId="161">
    <w:abstractNumId w:val="222"/>
  </w:num>
  <w:num w:numId="162">
    <w:abstractNumId w:val="80"/>
  </w:num>
  <w:num w:numId="163">
    <w:abstractNumId w:val="244"/>
  </w:num>
  <w:num w:numId="164">
    <w:abstractNumId w:val="146"/>
  </w:num>
  <w:num w:numId="165">
    <w:abstractNumId w:val="35"/>
  </w:num>
  <w:num w:numId="166">
    <w:abstractNumId w:val="96"/>
  </w:num>
  <w:num w:numId="167">
    <w:abstractNumId w:val="96"/>
  </w:num>
  <w:num w:numId="168">
    <w:abstractNumId w:val="96"/>
  </w:num>
  <w:num w:numId="169">
    <w:abstractNumId w:val="96"/>
  </w:num>
  <w:num w:numId="170">
    <w:abstractNumId w:val="96"/>
  </w:num>
  <w:num w:numId="171">
    <w:abstractNumId w:val="96"/>
  </w:num>
  <w:num w:numId="172">
    <w:abstractNumId w:val="96"/>
  </w:num>
  <w:num w:numId="173">
    <w:abstractNumId w:val="170"/>
  </w:num>
  <w:num w:numId="174">
    <w:abstractNumId w:val="89"/>
  </w:num>
  <w:num w:numId="175">
    <w:abstractNumId w:val="252"/>
  </w:num>
  <w:num w:numId="176">
    <w:abstractNumId w:val="68"/>
  </w:num>
  <w:num w:numId="177">
    <w:abstractNumId w:val="294"/>
  </w:num>
  <w:num w:numId="178">
    <w:abstractNumId w:val="72"/>
  </w:num>
  <w:num w:numId="179">
    <w:abstractNumId w:val="42"/>
  </w:num>
  <w:num w:numId="180">
    <w:abstractNumId w:val="0"/>
  </w:num>
  <w:num w:numId="181">
    <w:abstractNumId w:val="61"/>
  </w:num>
  <w:num w:numId="1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
  </w:num>
  <w:num w:numId="1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42"/>
  </w:num>
  <w:num w:numId="196">
    <w:abstractNumId w:val="292"/>
  </w:num>
  <w:num w:numId="197">
    <w:abstractNumId w:val="181"/>
  </w:num>
  <w:num w:numId="198">
    <w:abstractNumId w:val="282"/>
  </w:num>
  <w:num w:numId="199">
    <w:abstractNumId w:val="249"/>
  </w:num>
  <w:num w:numId="200">
    <w:abstractNumId w:val="38"/>
  </w:num>
  <w:num w:numId="201">
    <w:abstractNumId w:val="30"/>
  </w:num>
  <w:num w:numId="202">
    <w:abstractNumId w:val="34"/>
  </w:num>
  <w:num w:numId="203">
    <w:abstractNumId w:val="10"/>
  </w:num>
  <w:num w:numId="204">
    <w:abstractNumId w:val="211"/>
  </w:num>
  <w:num w:numId="205">
    <w:abstractNumId w:val="161"/>
  </w:num>
  <w:num w:numId="206">
    <w:abstractNumId w:val="233"/>
  </w:num>
  <w:num w:numId="207">
    <w:abstractNumId w:val="201"/>
  </w:num>
  <w:num w:numId="208">
    <w:abstractNumId w:val="199"/>
  </w:num>
  <w:num w:numId="209">
    <w:abstractNumId w:val="280"/>
  </w:num>
  <w:num w:numId="210">
    <w:abstractNumId w:val="269"/>
  </w:num>
  <w:num w:numId="211">
    <w:abstractNumId w:val="45"/>
  </w:num>
  <w:num w:numId="212">
    <w:abstractNumId w:val="84"/>
  </w:num>
  <w:num w:numId="213">
    <w:abstractNumId w:val="221"/>
  </w:num>
  <w:num w:numId="214">
    <w:abstractNumId w:val="65"/>
  </w:num>
  <w:num w:numId="215">
    <w:abstractNumId w:val="107"/>
  </w:num>
  <w:num w:numId="216">
    <w:abstractNumId w:val="213"/>
  </w:num>
  <w:num w:numId="217">
    <w:abstractNumId w:val="23"/>
  </w:num>
  <w:num w:numId="218">
    <w:abstractNumId w:val="131"/>
  </w:num>
  <w:num w:numId="219">
    <w:abstractNumId w:val="160"/>
  </w:num>
  <w:num w:numId="220">
    <w:abstractNumId w:val="9"/>
  </w:num>
  <w:num w:numId="221">
    <w:abstractNumId w:val="79"/>
  </w:num>
  <w:num w:numId="222">
    <w:abstractNumId w:val="236"/>
  </w:num>
  <w:num w:numId="223">
    <w:abstractNumId w:val="97"/>
  </w:num>
  <w:num w:numId="224">
    <w:abstractNumId w:val="224"/>
  </w:num>
  <w:num w:numId="225">
    <w:abstractNumId w:val="53"/>
  </w:num>
  <w:num w:numId="226">
    <w:abstractNumId w:val="295"/>
  </w:num>
  <w:num w:numId="227">
    <w:abstractNumId w:val="18"/>
  </w:num>
  <w:num w:numId="228">
    <w:abstractNumId w:val="235"/>
  </w:num>
  <w:num w:numId="229">
    <w:abstractNumId w:val="69"/>
  </w:num>
  <w:num w:numId="230">
    <w:abstractNumId w:val="51"/>
  </w:num>
  <w:num w:numId="231">
    <w:abstractNumId w:val="321"/>
  </w:num>
  <w:num w:numId="232">
    <w:abstractNumId w:val="103"/>
  </w:num>
  <w:num w:numId="233">
    <w:abstractNumId w:val="166"/>
  </w:num>
  <w:num w:numId="234">
    <w:abstractNumId w:val="195"/>
  </w:num>
  <w:num w:numId="235">
    <w:abstractNumId w:val="47"/>
  </w:num>
  <w:num w:numId="236">
    <w:abstractNumId w:val="174"/>
  </w:num>
  <w:num w:numId="237">
    <w:abstractNumId w:val="259"/>
  </w:num>
  <w:num w:numId="238">
    <w:abstractNumId w:val="204"/>
  </w:num>
  <w:num w:numId="239">
    <w:abstractNumId w:val="319"/>
  </w:num>
  <w:num w:numId="240">
    <w:abstractNumId w:val="76"/>
  </w:num>
  <w:num w:numId="241">
    <w:abstractNumId w:val="127"/>
  </w:num>
  <w:num w:numId="242">
    <w:abstractNumId w:val="60"/>
  </w:num>
  <w:num w:numId="243">
    <w:abstractNumId w:val="284"/>
  </w:num>
  <w:num w:numId="244">
    <w:abstractNumId w:val="132"/>
  </w:num>
  <w:num w:numId="245">
    <w:abstractNumId w:val="126"/>
  </w:num>
  <w:num w:numId="246">
    <w:abstractNumId w:val="150"/>
  </w:num>
  <w:num w:numId="247">
    <w:abstractNumId w:val="93"/>
  </w:num>
  <w:num w:numId="248">
    <w:abstractNumId w:val="298"/>
  </w:num>
  <w:num w:numId="249">
    <w:abstractNumId w:val="262"/>
  </w:num>
  <w:num w:numId="250">
    <w:abstractNumId w:val="306"/>
  </w:num>
  <w:num w:numId="251">
    <w:abstractNumId w:val="245"/>
  </w:num>
  <w:num w:numId="252">
    <w:abstractNumId w:val="240"/>
  </w:num>
  <w:num w:numId="253">
    <w:abstractNumId w:val="14"/>
  </w:num>
  <w:num w:numId="254">
    <w:abstractNumId w:val="275"/>
  </w:num>
  <w:num w:numId="255">
    <w:abstractNumId w:val="111"/>
  </w:num>
  <w:num w:numId="256">
    <w:abstractNumId w:val="184"/>
  </w:num>
  <w:num w:numId="257">
    <w:abstractNumId w:val="114"/>
  </w:num>
  <w:num w:numId="258">
    <w:abstractNumId w:val="315"/>
  </w:num>
  <w:num w:numId="259">
    <w:abstractNumId w:val="64"/>
  </w:num>
  <w:num w:numId="260">
    <w:abstractNumId w:val="28"/>
  </w:num>
  <w:num w:numId="261">
    <w:abstractNumId w:val="2"/>
  </w:num>
  <w:num w:numId="262">
    <w:abstractNumId w:val="253"/>
  </w:num>
  <w:num w:numId="263">
    <w:abstractNumId w:val="163"/>
  </w:num>
  <w:num w:numId="264">
    <w:abstractNumId w:val="293"/>
  </w:num>
  <w:num w:numId="265">
    <w:abstractNumId w:val="214"/>
  </w:num>
  <w:num w:numId="266">
    <w:abstractNumId w:val="285"/>
  </w:num>
  <w:num w:numId="267">
    <w:abstractNumId w:val="232"/>
  </w:num>
  <w:num w:numId="268">
    <w:abstractNumId w:val="109"/>
  </w:num>
  <w:num w:numId="269">
    <w:abstractNumId w:val="255"/>
  </w:num>
  <w:num w:numId="270">
    <w:abstractNumId w:val="56"/>
  </w:num>
  <w:num w:numId="271">
    <w:abstractNumId w:val="105"/>
  </w:num>
  <w:num w:numId="272">
    <w:abstractNumId w:val="305"/>
  </w:num>
  <w:num w:numId="273">
    <w:abstractNumId w:val="94"/>
  </w:num>
  <w:num w:numId="274">
    <w:abstractNumId w:val="20"/>
  </w:num>
  <w:num w:numId="275">
    <w:abstractNumId w:val="75"/>
  </w:num>
  <w:num w:numId="276">
    <w:abstractNumId w:val="200"/>
  </w:num>
  <w:num w:numId="277">
    <w:abstractNumId w:val="261"/>
  </w:num>
  <w:num w:numId="278">
    <w:abstractNumId w:val="246"/>
  </w:num>
  <w:num w:numId="279">
    <w:abstractNumId w:val="287"/>
  </w:num>
  <w:num w:numId="280">
    <w:abstractNumId w:val="192"/>
  </w:num>
  <w:num w:numId="281">
    <w:abstractNumId w:val="73"/>
  </w:num>
  <w:num w:numId="282">
    <w:abstractNumId w:val="78"/>
  </w:num>
  <w:num w:numId="283">
    <w:abstractNumId w:val="44"/>
  </w:num>
  <w:num w:numId="284">
    <w:abstractNumId w:val="297"/>
  </w:num>
  <w:num w:numId="285">
    <w:abstractNumId w:val="21"/>
  </w:num>
  <w:num w:numId="286">
    <w:abstractNumId w:val="317"/>
  </w:num>
  <w:num w:numId="287">
    <w:abstractNumId w:val="100"/>
  </w:num>
  <w:num w:numId="288">
    <w:abstractNumId w:val="121"/>
  </w:num>
  <w:num w:numId="289">
    <w:abstractNumId w:val="67"/>
  </w:num>
  <w:num w:numId="290">
    <w:abstractNumId w:val="11"/>
  </w:num>
  <w:num w:numId="291">
    <w:abstractNumId w:val="143"/>
  </w:num>
  <w:num w:numId="292">
    <w:abstractNumId w:val="138"/>
  </w:num>
  <w:num w:numId="293">
    <w:abstractNumId w:val="250"/>
  </w:num>
  <w:num w:numId="294">
    <w:abstractNumId w:val="22"/>
  </w:num>
  <w:num w:numId="295">
    <w:abstractNumId w:val="85"/>
  </w:num>
  <w:num w:numId="296">
    <w:abstractNumId w:val="55"/>
  </w:num>
  <w:num w:numId="297">
    <w:abstractNumId w:val="24"/>
  </w:num>
  <w:num w:numId="298">
    <w:abstractNumId w:val="300"/>
  </w:num>
  <w:num w:numId="299">
    <w:abstractNumId w:val="16"/>
  </w:num>
  <w:num w:numId="300">
    <w:abstractNumId w:val="296"/>
  </w:num>
  <w:num w:numId="301">
    <w:abstractNumId w:val="145"/>
  </w:num>
  <w:num w:numId="302">
    <w:abstractNumId w:val="303"/>
  </w:num>
  <w:num w:numId="303">
    <w:abstractNumId w:val="193"/>
  </w:num>
  <w:num w:numId="304">
    <w:abstractNumId w:val="179"/>
  </w:num>
  <w:num w:numId="305">
    <w:abstractNumId w:val="77"/>
  </w:num>
  <w:num w:numId="306">
    <w:abstractNumId w:val="189"/>
  </w:num>
  <w:num w:numId="307">
    <w:abstractNumId w:val="36"/>
  </w:num>
  <w:num w:numId="308">
    <w:abstractNumId w:val="228"/>
  </w:num>
  <w:num w:numId="309">
    <w:abstractNumId w:val="91"/>
  </w:num>
  <w:num w:numId="310">
    <w:abstractNumId w:val="265"/>
  </w:num>
  <w:num w:numId="311">
    <w:abstractNumId w:val="70"/>
  </w:num>
  <w:num w:numId="312">
    <w:abstractNumId w:val="62"/>
  </w:num>
  <w:num w:numId="313">
    <w:abstractNumId w:val="6"/>
  </w:num>
  <w:num w:numId="314">
    <w:abstractNumId w:val="215"/>
  </w:num>
  <w:num w:numId="315">
    <w:abstractNumId w:val="4"/>
  </w:num>
  <w:num w:numId="316">
    <w:abstractNumId w:val="164"/>
  </w:num>
  <w:num w:numId="317">
    <w:abstractNumId w:val="208"/>
  </w:num>
  <w:num w:numId="318">
    <w:abstractNumId w:val="32"/>
  </w:num>
  <w:num w:numId="319">
    <w:abstractNumId w:val="265"/>
  </w:num>
  <w:num w:numId="320">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177"/>
  </w:num>
  <w:num w:numId="322">
    <w:abstractNumId w:val="223"/>
  </w:num>
  <w:num w:numId="323">
    <w:abstractNumId w:val="264"/>
  </w:num>
  <w:num w:numId="324">
    <w:abstractNumId w:val="234"/>
  </w:num>
  <w:num w:numId="325">
    <w:abstractNumId w:val="239"/>
  </w:num>
  <w:num w:numId="326">
    <w:abstractNumId w:val="309"/>
  </w:num>
  <w:num w:numId="327">
    <w:abstractNumId w:val="117"/>
  </w:num>
  <w:num w:numId="328">
    <w:abstractNumId w:val="43"/>
  </w:num>
  <w:num w:numId="329">
    <w:abstractNumId w:val="191"/>
  </w:num>
  <w:num w:numId="330">
    <w:abstractNumId w:val="86"/>
  </w:num>
  <w:num w:numId="331">
    <w:abstractNumId w:val="267"/>
  </w:num>
  <w:num w:numId="332">
    <w:abstractNumId w:val="216"/>
  </w:num>
  <w:num w:numId="333">
    <w:abstractNumId w:val="25"/>
  </w:num>
  <w:num w:numId="334">
    <w:abstractNumId w:val="92"/>
  </w:num>
  <w:num w:numId="335">
    <w:abstractNumId w:val="124"/>
  </w:num>
  <w:num w:numId="336">
    <w:abstractNumId w:val="248"/>
  </w:num>
  <w:num w:numId="337">
    <w:abstractNumId w:val="231"/>
  </w:num>
  <w:num w:numId="338">
    <w:abstractNumId w:val="318"/>
  </w:num>
  <w:num w:numId="339">
    <w:abstractNumId w:val="13"/>
  </w:num>
  <w:num w:numId="340">
    <w:abstractNumId w:val="247"/>
  </w:num>
  <w:num w:numId="341">
    <w:abstractNumId w:val="122"/>
  </w:num>
  <w:num w:numId="342">
    <w:abstractNumId w:val="172"/>
  </w:num>
  <w:num w:numId="343">
    <w:abstractNumId w:val="48"/>
  </w:num>
  <w:num w:numId="344">
    <w:abstractNumId w:val="130"/>
  </w:num>
  <w:num w:numId="345">
    <w:abstractNumId w:val="120"/>
  </w:num>
  <w:num w:numId="346">
    <w:abstractNumId w:val="81"/>
  </w:num>
  <w:num w:numId="347">
    <w:abstractNumId w:val="207"/>
  </w:num>
  <w:num w:numId="348">
    <w:abstractNumId w:val="301"/>
  </w:num>
  <w:num w:numId="349">
    <w:abstractNumId w:val="251"/>
  </w:num>
  <w:num w:numId="350">
    <w:abstractNumId w:val="148"/>
  </w:num>
  <w:num w:numId="351">
    <w:abstractNumId w:val="219"/>
  </w:num>
  <w:num w:numId="352">
    <w:abstractNumId w:val="268"/>
  </w:num>
  <w:num w:numId="353">
    <w:abstractNumId w:val="312"/>
  </w:num>
  <w:num w:numId="354">
    <w:abstractNumId w:val="152"/>
  </w:num>
  <w:numIdMacAtCleanup w:val="35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zuhiro Takagi">
    <w15:presenceInfo w15:providerId="AD" w15:userId="S-1-5-21-602162358-1060284298-725345543-55312"/>
  </w15:person>
  <w15:person w15:author="Huy Duc. Nguyen">
    <w15:presenceInfo w15:providerId="AD" w15:userId="S-1-5-21-1821468967-4106907450-2776687247-22950"/>
  </w15:person>
  <w15:person w15:author="Yuji Obayashi">
    <w15:presenceInfo w15:providerId="AD" w15:userId="S-1-5-21-602162358-1060284298-725345543-54598"/>
  </w15:person>
  <w15:person w15:author="Masafumi Soeda">
    <w15:presenceInfo w15:providerId="AD" w15:userId="S-1-5-21-602162358-1060284298-725345543-3132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ja-JP" w:vendorID="64" w:dllVersion="0" w:nlCheck="1" w:checkStyle="1"/>
  <w:activeWritingStyle w:appName="MSWord" w:lang="en-GB" w:vendorID="64" w:dllVersion="131078" w:nlCheck="1" w:checkStyle="1"/>
  <w:activeWritingStyle w:appName="MSWord" w:lang="en-US" w:vendorID="64" w:dllVersion="131078" w:nlCheck="1" w:checkStyle="1"/>
  <w:revisionView w:markup="0"/>
  <w:defaultTabStop w:val="720"/>
  <w:drawingGridHorizontalSpacing w:val="120"/>
  <w:displayHorizont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B71"/>
    <w:rsid w:val="0000058C"/>
    <w:rsid w:val="0000170C"/>
    <w:rsid w:val="00001B72"/>
    <w:rsid w:val="00001D12"/>
    <w:rsid w:val="000024ED"/>
    <w:rsid w:val="00002A70"/>
    <w:rsid w:val="00002EFA"/>
    <w:rsid w:val="00003B4B"/>
    <w:rsid w:val="00003C5B"/>
    <w:rsid w:val="00003FEB"/>
    <w:rsid w:val="0000408F"/>
    <w:rsid w:val="00005043"/>
    <w:rsid w:val="00005C05"/>
    <w:rsid w:val="000070DE"/>
    <w:rsid w:val="00007390"/>
    <w:rsid w:val="000074F6"/>
    <w:rsid w:val="00007EF7"/>
    <w:rsid w:val="00010054"/>
    <w:rsid w:val="00010825"/>
    <w:rsid w:val="00010945"/>
    <w:rsid w:val="00011170"/>
    <w:rsid w:val="00011699"/>
    <w:rsid w:val="00011BF1"/>
    <w:rsid w:val="00011CC0"/>
    <w:rsid w:val="00011D52"/>
    <w:rsid w:val="00011E07"/>
    <w:rsid w:val="000126BA"/>
    <w:rsid w:val="00012F98"/>
    <w:rsid w:val="00013186"/>
    <w:rsid w:val="0001397F"/>
    <w:rsid w:val="000139D8"/>
    <w:rsid w:val="00013A46"/>
    <w:rsid w:val="00014144"/>
    <w:rsid w:val="0001422F"/>
    <w:rsid w:val="000147F1"/>
    <w:rsid w:val="00014813"/>
    <w:rsid w:val="000159A3"/>
    <w:rsid w:val="00015C9E"/>
    <w:rsid w:val="00015CB4"/>
    <w:rsid w:val="00015EEF"/>
    <w:rsid w:val="000170D3"/>
    <w:rsid w:val="00017137"/>
    <w:rsid w:val="000174C5"/>
    <w:rsid w:val="0002228D"/>
    <w:rsid w:val="000229B1"/>
    <w:rsid w:val="00023191"/>
    <w:rsid w:val="00023706"/>
    <w:rsid w:val="0002412A"/>
    <w:rsid w:val="00024310"/>
    <w:rsid w:val="00024669"/>
    <w:rsid w:val="00024A2B"/>
    <w:rsid w:val="0002515A"/>
    <w:rsid w:val="000256B5"/>
    <w:rsid w:val="00025A62"/>
    <w:rsid w:val="00026520"/>
    <w:rsid w:val="00026603"/>
    <w:rsid w:val="000267B7"/>
    <w:rsid w:val="00026B56"/>
    <w:rsid w:val="00026E25"/>
    <w:rsid w:val="00026F03"/>
    <w:rsid w:val="0002769F"/>
    <w:rsid w:val="00027ADF"/>
    <w:rsid w:val="00027F65"/>
    <w:rsid w:val="000300AB"/>
    <w:rsid w:val="0003077D"/>
    <w:rsid w:val="0003150D"/>
    <w:rsid w:val="0003205B"/>
    <w:rsid w:val="00032075"/>
    <w:rsid w:val="00032337"/>
    <w:rsid w:val="000327F5"/>
    <w:rsid w:val="00033CF3"/>
    <w:rsid w:val="00034701"/>
    <w:rsid w:val="00034F09"/>
    <w:rsid w:val="00037113"/>
    <w:rsid w:val="000373EB"/>
    <w:rsid w:val="00037CF0"/>
    <w:rsid w:val="00040505"/>
    <w:rsid w:val="00040559"/>
    <w:rsid w:val="000405DD"/>
    <w:rsid w:val="0004148F"/>
    <w:rsid w:val="00041CC9"/>
    <w:rsid w:val="00042288"/>
    <w:rsid w:val="00042433"/>
    <w:rsid w:val="00042663"/>
    <w:rsid w:val="00042AB0"/>
    <w:rsid w:val="00043B14"/>
    <w:rsid w:val="00044309"/>
    <w:rsid w:val="00044C8E"/>
    <w:rsid w:val="00045868"/>
    <w:rsid w:val="00045A3F"/>
    <w:rsid w:val="00046A95"/>
    <w:rsid w:val="00046E35"/>
    <w:rsid w:val="00047D8D"/>
    <w:rsid w:val="00050CAB"/>
    <w:rsid w:val="000511CB"/>
    <w:rsid w:val="000517C2"/>
    <w:rsid w:val="00052578"/>
    <w:rsid w:val="00052ABE"/>
    <w:rsid w:val="000531CC"/>
    <w:rsid w:val="00053894"/>
    <w:rsid w:val="00054C1C"/>
    <w:rsid w:val="00054F8A"/>
    <w:rsid w:val="0005531B"/>
    <w:rsid w:val="00056779"/>
    <w:rsid w:val="00056FEC"/>
    <w:rsid w:val="0005736F"/>
    <w:rsid w:val="00057F7C"/>
    <w:rsid w:val="00061B08"/>
    <w:rsid w:val="00062167"/>
    <w:rsid w:val="00062BC9"/>
    <w:rsid w:val="0006358E"/>
    <w:rsid w:val="00064350"/>
    <w:rsid w:val="0006442C"/>
    <w:rsid w:val="0006478E"/>
    <w:rsid w:val="000654C7"/>
    <w:rsid w:val="00065FE8"/>
    <w:rsid w:val="0006617C"/>
    <w:rsid w:val="000666B8"/>
    <w:rsid w:val="000668DB"/>
    <w:rsid w:val="00066B94"/>
    <w:rsid w:val="00066F89"/>
    <w:rsid w:val="000670DC"/>
    <w:rsid w:val="00067D89"/>
    <w:rsid w:val="0007020B"/>
    <w:rsid w:val="0007226C"/>
    <w:rsid w:val="000723E9"/>
    <w:rsid w:val="00072FCF"/>
    <w:rsid w:val="000736A9"/>
    <w:rsid w:val="00073A10"/>
    <w:rsid w:val="0007406E"/>
    <w:rsid w:val="000740A2"/>
    <w:rsid w:val="000741C5"/>
    <w:rsid w:val="000744A1"/>
    <w:rsid w:val="00074588"/>
    <w:rsid w:val="00074706"/>
    <w:rsid w:val="00074AD4"/>
    <w:rsid w:val="00074DD1"/>
    <w:rsid w:val="000753C4"/>
    <w:rsid w:val="000753E2"/>
    <w:rsid w:val="00075D61"/>
    <w:rsid w:val="00075E9F"/>
    <w:rsid w:val="00076680"/>
    <w:rsid w:val="00076C84"/>
    <w:rsid w:val="00076E3F"/>
    <w:rsid w:val="0007777E"/>
    <w:rsid w:val="00077C4A"/>
    <w:rsid w:val="00077DEB"/>
    <w:rsid w:val="00080344"/>
    <w:rsid w:val="00080A84"/>
    <w:rsid w:val="000827CB"/>
    <w:rsid w:val="000831A3"/>
    <w:rsid w:val="00083D0A"/>
    <w:rsid w:val="000842C7"/>
    <w:rsid w:val="00084637"/>
    <w:rsid w:val="000851DE"/>
    <w:rsid w:val="00085CAA"/>
    <w:rsid w:val="00086B18"/>
    <w:rsid w:val="00086BD1"/>
    <w:rsid w:val="00087F94"/>
    <w:rsid w:val="00090E76"/>
    <w:rsid w:val="00091418"/>
    <w:rsid w:val="00091997"/>
    <w:rsid w:val="00091AC0"/>
    <w:rsid w:val="00091B3C"/>
    <w:rsid w:val="00091BD8"/>
    <w:rsid w:val="00091C8E"/>
    <w:rsid w:val="000923B7"/>
    <w:rsid w:val="00092C6E"/>
    <w:rsid w:val="00092CE8"/>
    <w:rsid w:val="00093189"/>
    <w:rsid w:val="00093F46"/>
    <w:rsid w:val="000940CE"/>
    <w:rsid w:val="00094966"/>
    <w:rsid w:val="0009629D"/>
    <w:rsid w:val="000963E9"/>
    <w:rsid w:val="00096B5C"/>
    <w:rsid w:val="00096BFF"/>
    <w:rsid w:val="000973A9"/>
    <w:rsid w:val="00097D95"/>
    <w:rsid w:val="000A056C"/>
    <w:rsid w:val="000A18E1"/>
    <w:rsid w:val="000A1FAC"/>
    <w:rsid w:val="000A2488"/>
    <w:rsid w:val="000A3043"/>
    <w:rsid w:val="000A3144"/>
    <w:rsid w:val="000A34C3"/>
    <w:rsid w:val="000A371F"/>
    <w:rsid w:val="000A43FD"/>
    <w:rsid w:val="000A451C"/>
    <w:rsid w:val="000A4713"/>
    <w:rsid w:val="000A5036"/>
    <w:rsid w:val="000A5426"/>
    <w:rsid w:val="000A5739"/>
    <w:rsid w:val="000A58B6"/>
    <w:rsid w:val="000A5D8F"/>
    <w:rsid w:val="000A62F4"/>
    <w:rsid w:val="000A674F"/>
    <w:rsid w:val="000A7718"/>
    <w:rsid w:val="000B09E4"/>
    <w:rsid w:val="000B0CD7"/>
    <w:rsid w:val="000B0D23"/>
    <w:rsid w:val="000B0F0E"/>
    <w:rsid w:val="000B109F"/>
    <w:rsid w:val="000B1EE9"/>
    <w:rsid w:val="000B260F"/>
    <w:rsid w:val="000B28D7"/>
    <w:rsid w:val="000B3249"/>
    <w:rsid w:val="000B335D"/>
    <w:rsid w:val="000B38F8"/>
    <w:rsid w:val="000B3E0D"/>
    <w:rsid w:val="000B46DF"/>
    <w:rsid w:val="000B4D28"/>
    <w:rsid w:val="000B783F"/>
    <w:rsid w:val="000B7F7B"/>
    <w:rsid w:val="000C0775"/>
    <w:rsid w:val="000C087A"/>
    <w:rsid w:val="000C0C2B"/>
    <w:rsid w:val="000C217E"/>
    <w:rsid w:val="000C2495"/>
    <w:rsid w:val="000C2BF5"/>
    <w:rsid w:val="000C2D6F"/>
    <w:rsid w:val="000C3551"/>
    <w:rsid w:val="000C43EC"/>
    <w:rsid w:val="000C46D1"/>
    <w:rsid w:val="000C49F1"/>
    <w:rsid w:val="000C4AB6"/>
    <w:rsid w:val="000C556C"/>
    <w:rsid w:val="000C6718"/>
    <w:rsid w:val="000C6A70"/>
    <w:rsid w:val="000C7EE7"/>
    <w:rsid w:val="000D0960"/>
    <w:rsid w:val="000D0F1F"/>
    <w:rsid w:val="000D12A5"/>
    <w:rsid w:val="000D16E1"/>
    <w:rsid w:val="000D26F3"/>
    <w:rsid w:val="000D2C70"/>
    <w:rsid w:val="000D2E4B"/>
    <w:rsid w:val="000D2F71"/>
    <w:rsid w:val="000D32C9"/>
    <w:rsid w:val="000D38ED"/>
    <w:rsid w:val="000D4399"/>
    <w:rsid w:val="000D5E57"/>
    <w:rsid w:val="000D5F25"/>
    <w:rsid w:val="000D65D6"/>
    <w:rsid w:val="000D6A3B"/>
    <w:rsid w:val="000D6EBA"/>
    <w:rsid w:val="000D6FB0"/>
    <w:rsid w:val="000E017B"/>
    <w:rsid w:val="000E01B8"/>
    <w:rsid w:val="000E1935"/>
    <w:rsid w:val="000E1F21"/>
    <w:rsid w:val="000E22B6"/>
    <w:rsid w:val="000E2669"/>
    <w:rsid w:val="000E27CF"/>
    <w:rsid w:val="000E2A9D"/>
    <w:rsid w:val="000E2C4B"/>
    <w:rsid w:val="000E3D60"/>
    <w:rsid w:val="000E4E68"/>
    <w:rsid w:val="000E636F"/>
    <w:rsid w:val="000E7551"/>
    <w:rsid w:val="000E78D5"/>
    <w:rsid w:val="000E7C8D"/>
    <w:rsid w:val="000F2A47"/>
    <w:rsid w:val="000F3015"/>
    <w:rsid w:val="000F3BCC"/>
    <w:rsid w:val="000F3C29"/>
    <w:rsid w:val="000F4453"/>
    <w:rsid w:val="000F549A"/>
    <w:rsid w:val="000F59A9"/>
    <w:rsid w:val="000F5A6F"/>
    <w:rsid w:val="000F6DBD"/>
    <w:rsid w:val="000F76EF"/>
    <w:rsid w:val="000F79E0"/>
    <w:rsid w:val="00100BD5"/>
    <w:rsid w:val="00101079"/>
    <w:rsid w:val="00101AC1"/>
    <w:rsid w:val="00101C0C"/>
    <w:rsid w:val="00101F12"/>
    <w:rsid w:val="00102A0F"/>
    <w:rsid w:val="00102C75"/>
    <w:rsid w:val="00103B63"/>
    <w:rsid w:val="001040AD"/>
    <w:rsid w:val="001040F2"/>
    <w:rsid w:val="001043C9"/>
    <w:rsid w:val="0010443F"/>
    <w:rsid w:val="001049E1"/>
    <w:rsid w:val="0010547D"/>
    <w:rsid w:val="001054F5"/>
    <w:rsid w:val="00105D14"/>
    <w:rsid w:val="001060D4"/>
    <w:rsid w:val="001067E7"/>
    <w:rsid w:val="0010695C"/>
    <w:rsid w:val="0010704C"/>
    <w:rsid w:val="00110708"/>
    <w:rsid w:val="00110E84"/>
    <w:rsid w:val="001115FB"/>
    <w:rsid w:val="0011207D"/>
    <w:rsid w:val="001128E6"/>
    <w:rsid w:val="00113A40"/>
    <w:rsid w:val="00113CC0"/>
    <w:rsid w:val="00113EAD"/>
    <w:rsid w:val="001144EB"/>
    <w:rsid w:val="00114A99"/>
    <w:rsid w:val="00114AE6"/>
    <w:rsid w:val="00115525"/>
    <w:rsid w:val="00115771"/>
    <w:rsid w:val="001157A1"/>
    <w:rsid w:val="001166CD"/>
    <w:rsid w:val="00116805"/>
    <w:rsid w:val="001168A2"/>
    <w:rsid w:val="0011714B"/>
    <w:rsid w:val="001173E7"/>
    <w:rsid w:val="00117C54"/>
    <w:rsid w:val="00120A59"/>
    <w:rsid w:val="0012110A"/>
    <w:rsid w:val="00122287"/>
    <w:rsid w:val="001227AF"/>
    <w:rsid w:val="00123404"/>
    <w:rsid w:val="00123F6A"/>
    <w:rsid w:val="00124BBF"/>
    <w:rsid w:val="00125315"/>
    <w:rsid w:val="001262BB"/>
    <w:rsid w:val="00126481"/>
    <w:rsid w:val="0012675C"/>
    <w:rsid w:val="0012677E"/>
    <w:rsid w:val="00126ACA"/>
    <w:rsid w:val="001274A1"/>
    <w:rsid w:val="0012774E"/>
    <w:rsid w:val="00127DD6"/>
    <w:rsid w:val="00130431"/>
    <w:rsid w:val="001304B5"/>
    <w:rsid w:val="001307B6"/>
    <w:rsid w:val="001307BE"/>
    <w:rsid w:val="0013161E"/>
    <w:rsid w:val="001316E7"/>
    <w:rsid w:val="00131700"/>
    <w:rsid w:val="00131A83"/>
    <w:rsid w:val="0013230A"/>
    <w:rsid w:val="001324FA"/>
    <w:rsid w:val="001328E6"/>
    <w:rsid w:val="00133AED"/>
    <w:rsid w:val="001346B7"/>
    <w:rsid w:val="00134707"/>
    <w:rsid w:val="001356A2"/>
    <w:rsid w:val="001359D2"/>
    <w:rsid w:val="00135F76"/>
    <w:rsid w:val="00136B60"/>
    <w:rsid w:val="00136BCA"/>
    <w:rsid w:val="00137466"/>
    <w:rsid w:val="001375AB"/>
    <w:rsid w:val="00140383"/>
    <w:rsid w:val="00140436"/>
    <w:rsid w:val="00140FA6"/>
    <w:rsid w:val="00141007"/>
    <w:rsid w:val="00142D6C"/>
    <w:rsid w:val="00143611"/>
    <w:rsid w:val="00143757"/>
    <w:rsid w:val="00144127"/>
    <w:rsid w:val="0014436C"/>
    <w:rsid w:val="00145158"/>
    <w:rsid w:val="00145170"/>
    <w:rsid w:val="00146BB4"/>
    <w:rsid w:val="00146F89"/>
    <w:rsid w:val="00147291"/>
    <w:rsid w:val="00147820"/>
    <w:rsid w:val="00147AC1"/>
    <w:rsid w:val="00147F64"/>
    <w:rsid w:val="0015041E"/>
    <w:rsid w:val="00150A4E"/>
    <w:rsid w:val="00150A75"/>
    <w:rsid w:val="00150AEA"/>
    <w:rsid w:val="00150E57"/>
    <w:rsid w:val="00151870"/>
    <w:rsid w:val="00151D9A"/>
    <w:rsid w:val="0015285E"/>
    <w:rsid w:val="00152DF1"/>
    <w:rsid w:val="00153036"/>
    <w:rsid w:val="001530C2"/>
    <w:rsid w:val="001530D5"/>
    <w:rsid w:val="001533F0"/>
    <w:rsid w:val="00154994"/>
    <w:rsid w:val="00155BEC"/>
    <w:rsid w:val="00155FDA"/>
    <w:rsid w:val="00156225"/>
    <w:rsid w:val="00156965"/>
    <w:rsid w:val="00156B57"/>
    <w:rsid w:val="00156BA1"/>
    <w:rsid w:val="00156E12"/>
    <w:rsid w:val="001609F0"/>
    <w:rsid w:val="001612B8"/>
    <w:rsid w:val="001617C3"/>
    <w:rsid w:val="00161EE9"/>
    <w:rsid w:val="001624B0"/>
    <w:rsid w:val="0016315F"/>
    <w:rsid w:val="00164458"/>
    <w:rsid w:val="00164EE6"/>
    <w:rsid w:val="00165187"/>
    <w:rsid w:val="0016558C"/>
    <w:rsid w:val="0016579B"/>
    <w:rsid w:val="00165F90"/>
    <w:rsid w:val="0016700A"/>
    <w:rsid w:val="001675F9"/>
    <w:rsid w:val="00167CF1"/>
    <w:rsid w:val="00167D01"/>
    <w:rsid w:val="00167FDA"/>
    <w:rsid w:val="001702F6"/>
    <w:rsid w:val="00170823"/>
    <w:rsid w:val="00170B38"/>
    <w:rsid w:val="001716A3"/>
    <w:rsid w:val="00171B8D"/>
    <w:rsid w:val="00171FD2"/>
    <w:rsid w:val="00172847"/>
    <w:rsid w:val="00172E62"/>
    <w:rsid w:val="00173106"/>
    <w:rsid w:val="001738B4"/>
    <w:rsid w:val="00173A2F"/>
    <w:rsid w:val="00174246"/>
    <w:rsid w:val="00174A79"/>
    <w:rsid w:val="0017526A"/>
    <w:rsid w:val="001752EC"/>
    <w:rsid w:val="00175669"/>
    <w:rsid w:val="0017681F"/>
    <w:rsid w:val="0017683D"/>
    <w:rsid w:val="00176A5A"/>
    <w:rsid w:val="00176FC4"/>
    <w:rsid w:val="00177261"/>
    <w:rsid w:val="00177511"/>
    <w:rsid w:val="0018100B"/>
    <w:rsid w:val="00181378"/>
    <w:rsid w:val="001823A7"/>
    <w:rsid w:val="00182741"/>
    <w:rsid w:val="00182D37"/>
    <w:rsid w:val="00182FD2"/>
    <w:rsid w:val="00183258"/>
    <w:rsid w:val="00183356"/>
    <w:rsid w:val="001834A7"/>
    <w:rsid w:val="00183976"/>
    <w:rsid w:val="00183CBE"/>
    <w:rsid w:val="001842F8"/>
    <w:rsid w:val="00184776"/>
    <w:rsid w:val="0018530F"/>
    <w:rsid w:val="0018561E"/>
    <w:rsid w:val="001857C8"/>
    <w:rsid w:val="00186933"/>
    <w:rsid w:val="00186E50"/>
    <w:rsid w:val="00186E90"/>
    <w:rsid w:val="0018721F"/>
    <w:rsid w:val="001877E7"/>
    <w:rsid w:val="00187ADD"/>
    <w:rsid w:val="00190496"/>
    <w:rsid w:val="00190FF0"/>
    <w:rsid w:val="001925B1"/>
    <w:rsid w:val="001933CF"/>
    <w:rsid w:val="001943EC"/>
    <w:rsid w:val="001952CC"/>
    <w:rsid w:val="00195476"/>
    <w:rsid w:val="00195484"/>
    <w:rsid w:val="0019582D"/>
    <w:rsid w:val="001958CB"/>
    <w:rsid w:val="00196E4F"/>
    <w:rsid w:val="0019761C"/>
    <w:rsid w:val="001978DF"/>
    <w:rsid w:val="00197BBE"/>
    <w:rsid w:val="00197FBB"/>
    <w:rsid w:val="001A01D9"/>
    <w:rsid w:val="001A04D0"/>
    <w:rsid w:val="001A058C"/>
    <w:rsid w:val="001A08B7"/>
    <w:rsid w:val="001A10AC"/>
    <w:rsid w:val="001A2327"/>
    <w:rsid w:val="001A2476"/>
    <w:rsid w:val="001A25AB"/>
    <w:rsid w:val="001A25F8"/>
    <w:rsid w:val="001A27EA"/>
    <w:rsid w:val="001A28A7"/>
    <w:rsid w:val="001A28D8"/>
    <w:rsid w:val="001A2C58"/>
    <w:rsid w:val="001A624D"/>
    <w:rsid w:val="001A6934"/>
    <w:rsid w:val="001A73FD"/>
    <w:rsid w:val="001A7F62"/>
    <w:rsid w:val="001B002A"/>
    <w:rsid w:val="001B193A"/>
    <w:rsid w:val="001B19B4"/>
    <w:rsid w:val="001B1AE9"/>
    <w:rsid w:val="001B2154"/>
    <w:rsid w:val="001B3B57"/>
    <w:rsid w:val="001B48B4"/>
    <w:rsid w:val="001B535D"/>
    <w:rsid w:val="001B5473"/>
    <w:rsid w:val="001B57DA"/>
    <w:rsid w:val="001B58C4"/>
    <w:rsid w:val="001B69BC"/>
    <w:rsid w:val="001B6BAE"/>
    <w:rsid w:val="001B6DAC"/>
    <w:rsid w:val="001B74C6"/>
    <w:rsid w:val="001B755F"/>
    <w:rsid w:val="001B75AD"/>
    <w:rsid w:val="001B7840"/>
    <w:rsid w:val="001B7A26"/>
    <w:rsid w:val="001C0299"/>
    <w:rsid w:val="001C0C9A"/>
    <w:rsid w:val="001C11ED"/>
    <w:rsid w:val="001C13BA"/>
    <w:rsid w:val="001C1511"/>
    <w:rsid w:val="001C1EB6"/>
    <w:rsid w:val="001C27BC"/>
    <w:rsid w:val="001C3321"/>
    <w:rsid w:val="001C3C54"/>
    <w:rsid w:val="001C4B74"/>
    <w:rsid w:val="001C4BF1"/>
    <w:rsid w:val="001C4E2F"/>
    <w:rsid w:val="001C5AC2"/>
    <w:rsid w:val="001C5B3C"/>
    <w:rsid w:val="001C5C92"/>
    <w:rsid w:val="001C5D08"/>
    <w:rsid w:val="001C5D3B"/>
    <w:rsid w:val="001C642A"/>
    <w:rsid w:val="001C6459"/>
    <w:rsid w:val="001C65DB"/>
    <w:rsid w:val="001C6616"/>
    <w:rsid w:val="001C6849"/>
    <w:rsid w:val="001C69E9"/>
    <w:rsid w:val="001C705A"/>
    <w:rsid w:val="001C71DB"/>
    <w:rsid w:val="001C7949"/>
    <w:rsid w:val="001C7A6C"/>
    <w:rsid w:val="001D1051"/>
    <w:rsid w:val="001D1248"/>
    <w:rsid w:val="001D17B2"/>
    <w:rsid w:val="001D35E6"/>
    <w:rsid w:val="001D39F3"/>
    <w:rsid w:val="001D44C5"/>
    <w:rsid w:val="001D69A0"/>
    <w:rsid w:val="001D6CC8"/>
    <w:rsid w:val="001D70F1"/>
    <w:rsid w:val="001D7371"/>
    <w:rsid w:val="001D79F9"/>
    <w:rsid w:val="001D7A6A"/>
    <w:rsid w:val="001D7D3F"/>
    <w:rsid w:val="001E1E65"/>
    <w:rsid w:val="001E276A"/>
    <w:rsid w:val="001E2F3A"/>
    <w:rsid w:val="001E2FAA"/>
    <w:rsid w:val="001E313A"/>
    <w:rsid w:val="001E3925"/>
    <w:rsid w:val="001E4D53"/>
    <w:rsid w:val="001E5586"/>
    <w:rsid w:val="001E593E"/>
    <w:rsid w:val="001E5E2F"/>
    <w:rsid w:val="001E6D21"/>
    <w:rsid w:val="001E6E55"/>
    <w:rsid w:val="001E7C06"/>
    <w:rsid w:val="001F00ED"/>
    <w:rsid w:val="001F0804"/>
    <w:rsid w:val="001F0997"/>
    <w:rsid w:val="001F1844"/>
    <w:rsid w:val="001F20BE"/>
    <w:rsid w:val="001F2157"/>
    <w:rsid w:val="001F2559"/>
    <w:rsid w:val="001F346C"/>
    <w:rsid w:val="001F386E"/>
    <w:rsid w:val="001F43CF"/>
    <w:rsid w:val="001F4640"/>
    <w:rsid w:val="001F4CF3"/>
    <w:rsid w:val="001F63AB"/>
    <w:rsid w:val="001F7094"/>
    <w:rsid w:val="00200152"/>
    <w:rsid w:val="00200589"/>
    <w:rsid w:val="00200D0E"/>
    <w:rsid w:val="00200EA2"/>
    <w:rsid w:val="00200F79"/>
    <w:rsid w:val="00201032"/>
    <w:rsid w:val="002023E0"/>
    <w:rsid w:val="00203137"/>
    <w:rsid w:val="002033E5"/>
    <w:rsid w:val="00203449"/>
    <w:rsid w:val="00203757"/>
    <w:rsid w:val="00204338"/>
    <w:rsid w:val="002043BF"/>
    <w:rsid w:val="002043EF"/>
    <w:rsid w:val="00204AD3"/>
    <w:rsid w:val="002068E0"/>
    <w:rsid w:val="002072E3"/>
    <w:rsid w:val="002072F0"/>
    <w:rsid w:val="00207443"/>
    <w:rsid w:val="002075CD"/>
    <w:rsid w:val="00210D97"/>
    <w:rsid w:val="00211477"/>
    <w:rsid w:val="00211CF5"/>
    <w:rsid w:val="002124EA"/>
    <w:rsid w:val="00212BD9"/>
    <w:rsid w:val="00212ED2"/>
    <w:rsid w:val="0021305C"/>
    <w:rsid w:val="0021310A"/>
    <w:rsid w:val="0021338C"/>
    <w:rsid w:val="002134D1"/>
    <w:rsid w:val="00213BE5"/>
    <w:rsid w:val="002140EF"/>
    <w:rsid w:val="002146E4"/>
    <w:rsid w:val="00214FFF"/>
    <w:rsid w:val="00215640"/>
    <w:rsid w:val="0021586F"/>
    <w:rsid w:val="00215F49"/>
    <w:rsid w:val="002162A3"/>
    <w:rsid w:val="0021706E"/>
    <w:rsid w:val="0021730F"/>
    <w:rsid w:val="002175B1"/>
    <w:rsid w:val="00217A51"/>
    <w:rsid w:val="00220B81"/>
    <w:rsid w:val="00221604"/>
    <w:rsid w:val="00222A63"/>
    <w:rsid w:val="00223FB5"/>
    <w:rsid w:val="002247FE"/>
    <w:rsid w:val="0022532F"/>
    <w:rsid w:val="00225932"/>
    <w:rsid w:val="00225AA5"/>
    <w:rsid w:val="0022665E"/>
    <w:rsid w:val="002270CE"/>
    <w:rsid w:val="002272D7"/>
    <w:rsid w:val="00227607"/>
    <w:rsid w:val="00227951"/>
    <w:rsid w:val="00227EA4"/>
    <w:rsid w:val="0023037A"/>
    <w:rsid w:val="002306DD"/>
    <w:rsid w:val="00231CFF"/>
    <w:rsid w:val="00231DCA"/>
    <w:rsid w:val="0023231F"/>
    <w:rsid w:val="002327B3"/>
    <w:rsid w:val="00232932"/>
    <w:rsid w:val="00234F71"/>
    <w:rsid w:val="0023533D"/>
    <w:rsid w:val="002354EC"/>
    <w:rsid w:val="002356BF"/>
    <w:rsid w:val="00235AF6"/>
    <w:rsid w:val="0023626A"/>
    <w:rsid w:val="0023658F"/>
    <w:rsid w:val="0023660B"/>
    <w:rsid w:val="002370CA"/>
    <w:rsid w:val="00237146"/>
    <w:rsid w:val="0023718F"/>
    <w:rsid w:val="002373FB"/>
    <w:rsid w:val="00240995"/>
    <w:rsid w:val="002414FD"/>
    <w:rsid w:val="002418E3"/>
    <w:rsid w:val="00241CD4"/>
    <w:rsid w:val="00241CF8"/>
    <w:rsid w:val="00242B0E"/>
    <w:rsid w:val="0024384D"/>
    <w:rsid w:val="00244B1F"/>
    <w:rsid w:val="00244F29"/>
    <w:rsid w:val="00245798"/>
    <w:rsid w:val="00246B01"/>
    <w:rsid w:val="00246BBF"/>
    <w:rsid w:val="00246FA0"/>
    <w:rsid w:val="00247048"/>
    <w:rsid w:val="00247A81"/>
    <w:rsid w:val="00247B67"/>
    <w:rsid w:val="002501CC"/>
    <w:rsid w:val="002503BC"/>
    <w:rsid w:val="0025058C"/>
    <w:rsid w:val="002505DB"/>
    <w:rsid w:val="00250606"/>
    <w:rsid w:val="002518D6"/>
    <w:rsid w:val="002519E7"/>
    <w:rsid w:val="00251BE2"/>
    <w:rsid w:val="00252864"/>
    <w:rsid w:val="00252B61"/>
    <w:rsid w:val="00253C5F"/>
    <w:rsid w:val="00254A9C"/>
    <w:rsid w:val="00255202"/>
    <w:rsid w:val="00255D8F"/>
    <w:rsid w:val="0025617D"/>
    <w:rsid w:val="00257F7C"/>
    <w:rsid w:val="0026034B"/>
    <w:rsid w:val="002609CE"/>
    <w:rsid w:val="00260D4B"/>
    <w:rsid w:val="002618C2"/>
    <w:rsid w:val="00261990"/>
    <w:rsid w:val="00261C21"/>
    <w:rsid w:val="00261EE2"/>
    <w:rsid w:val="002627B3"/>
    <w:rsid w:val="00262882"/>
    <w:rsid w:val="002630FD"/>
    <w:rsid w:val="00263540"/>
    <w:rsid w:val="00263CE9"/>
    <w:rsid w:val="0026420D"/>
    <w:rsid w:val="00264C54"/>
    <w:rsid w:val="002668A8"/>
    <w:rsid w:val="00267205"/>
    <w:rsid w:val="00267297"/>
    <w:rsid w:val="0026754F"/>
    <w:rsid w:val="00270A5C"/>
    <w:rsid w:val="00270EFE"/>
    <w:rsid w:val="00271DBD"/>
    <w:rsid w:val="00271F7A"/>
    <w:rsid w:val="00272299"/>
    <w:rsid w:val="0027244F"/>
    <w:rsid w:val="00272684"/>
    <w:rsid w:val="00272C97"/>
    <w:rsid w:val="0027318B"/>
    <w:rsid w:val="002739D4"/>
    <w:rsid w:val="0027486D"/>
    <w:rsid w:val="00274943"/>
    <w:rsid w:val="00274CD8"/>
    <w:rsid w:val="00274E3A"/>
    <w:rsid w:val="00275224"/>
    <w:rsid w:val="00275475"/>
    <w:rsid w:val="00275B28"/>
    <w:rsid w:val="00276182"/>
    <w:rsid w:val="002769D7"/>
    <w:rsid w:val="00277028"/>
    <w:rsid w:val="002773C8"/>
    <w:rsid w:val="0028152B"/>
    <w:rsid w:val="0028154B"/>
    <w:rsid w:val="00281F52"/>
    <w:rsid w:val="00282163"/>
    <w:rsid w:val="00283078"/>
    <w:rsid w:val="002847C4"/>
    <w:rsid w:val="00284F3C"/>
    <w:rsid w:val="00284FD8"/>
    <w:rsid w:val="00285062"/>
    <w:rsid w:val="00286291"/>
    <w:rsid w:val="00286527"/>
    <w:rsid w:val="0028680B"/>
    <w:rsid w:val="00286A27"/>
    <w:rsid w:val="002871DE"/>
    <w:rsid w:val="00287844"/>
    <w:rsid w:val="002902CD"/>
    <w:rsid w:val="00290448"/>
    <w:rsid w:val="00290460"/>
    <w:rsid w:val="002906E5"/>
    <w:rsid w:val="00290922"/>
    <w:rsid w:val="00290989"/>
    <w:rsid w:val="00290E84"/>
    <w:rsid w:val="00291BA4"/>
    <w:rsid w:val="00291F90"/>
    <w:rsid w:val="0029242E"/>
    <w:rsid w:val="00293458"/>
    <w:rsid w:val="00293CC3"/>
    <w:rsid w:val="002941F1"/>
    <w:rsid w:val="00294222"/>
    <w:rsid w:val="0029492F"/>
    <w:rsid w:val="002949B5"/>
    <w:rsid w:val="0029548A"/>
    <w:rsid w:val="00295963"/>
    <w:rsid w:val="00295B99"/>
    <w:rsid w:val="00295E05"/>
    <w:rsid w:val="002962FB"/>
    <w:rsid w:val="0029666C"/>
    <w:rsid w:val="00297066"/>
    <w:rsid w:val="002A0259"/>
    <w:rsid w:val="002A0DAD"/>
    <w:rsid w:val="002A0ED9"/>
    <w:rsid w:val="002A138B"/>
    <w:rsid w:val="002A14EE"/>
    <w:rsid w:val="002A1671"/>
    <w:rsid w:val="002A2AA1"/>
    <w:rsid w:val="002A2ECF"/>
    <w:rsid w:val="002A2EE2"/>
    <w:rsid w:val="002A331E"/>
    <w:rsid w:val="002A3DEC"/>
    <w:rsid w:val="002A3F6C"/>
    <w:rsid w:val="002A52C8"/>
    <w:rsid w:val="002A53A1"/>
    <w:rsid w:val="002A5DE9"/>
    <w:rsid w:val="002A6324"/>
    <w:rsid w:val="002A63A8"/>
    <w:rsid w:val="002A648E"/>
    <w:rsid w:val="002A7741"/>
    <w:rsid w:val="002B0EFE"/>
    <w:rsid w:val="002B135F"/>
    <w:rsid w:val="002B1912"/>
    <w:rsid w:val="002B19B2"/>
    <w:rsid w:val="002B21BE"/>
    <w:rsid w:val="002B24FE"/>
    <w:rsid w:val="002B2B41"/>
    <w:rsid w:val="002B33D2"/>
    <w:rsid w:val="002B3AB6"/>
    <w:rsid w:val="002B43C1"/>
    <w:rsid w:val="002B43EE"/>
    <w:rsid w:val="002B44E5"/>
    <w:rsid w:val="002B46C8"/>
    <w:rsid w:val="002B49A3"/>
    <w:rsid w:val="002B54F0"/>
    <w:rsid w:val="002B60D4"/>
    <w:rsid w:val="002B65EB"/>
    <w:rsid w:val="002B6A3B"/>
    <w:rsid w:val="002B6A8A"/>
    <w:rsid w:val="002B718E"/>
    <w:rsid w:val="002B74B4"/>
    <w:rsid w:val="002B75B3"/>
    <w:rsid w:val="002B78C6"/>
    <w:rsid w:val="002B7966"/>
    <w:rsid w:val="002B7E03"/>
    <w:rsid w:val="002C07BC"/>
    <w:rsid w:val="002C0BB7"/>
    <w:rsid w:val="002C131C"/>
    <w:rsid w:val="002C1976"/>
    <w:rsid w:val="002C2049"/>
    <w:rsid w:val="002C2082"/>
    <w:rsid w:val="002C2FD0"/>
    <w:rsid w:val="002C33B9"/>
    <w:rsid w:val="002C349A"/>
    <w:rsid w:val="002C3517"/>
    <w:rsid w:val="002C4999"/>
    <w:rsid w:val="002C4CDF"/>
    <w:rsid w:val="002C5D21"/>
    <w:rsid w:val="002C626C"/>
    <w:rsid w:val="002C62C5"/>
    <w:rsid w:val="002C6815"/>
    <w:rsid w:val="002C6B7D"/>
    <w:rsid w:val="002C7E02"/>
    <w:rsid w:val="002D2377"/>
    <w:rsid w:val="002D301D"/>
    <w:rsid w:val="002D32B6"/>
    <w:rsid w:val="002D5052"/>
    <w:rsid w:val="002D50C3"/>
    <w:rsid w:val="002D51A9"/>
    <w:rsid w:val="002D5B85"/>
    <w:rsid w:val="002D61A8"/>
    <w:rsid w:val="002D67E1"/>
    <w:rsid w:val="002D6924"/>
    <w:rsid w:val="002D7A19"/>
    <w:rsid w:val="002E305C"/>
    <w:rsid w:val="002E3FAA"/>
    <w:rsid w:val="002E44F8"/>
    <w:rsid w:val="002E4BC6"/>
    <w:rsid w:val="002E6133"/>
    <w:rsid w:val="002E6562"/>
    <w:rsid w:val="002E6D16"/>
    <w:rsid w:val="002E6DED"/>
    <w:rsid w:val="002E7A03"/>
    <w:rsid w:val="002E7DB9"/>
    <w:rsid w:val="002E7ED7"/>
    <w:rsid w:val="002F0325"/>
    <w:rsid w:val="002F05C0"/>
    <w:rsid w:val="002F1920"/>
    <w:rsid w:val="002F25CB"/>
    <w:rsid w:val="002F2B6B"/>
    <w:rsid w:val="002F3121"/>
    <w:rsid w:val="002F3A51"/>
    <w:rsid w:val="002F3AD4"/>
    <w:rsid w:val="002F3F83"/>
    <w:rsid w:val="002F4170"/>
    <w:rsid w:val="002F480C"/>
    <w:rsid w:val="002F483D"/>
    <w:rsid w:val="002F5631"/>
    <w:rsid w:val="002F5C67"/>
    <w:rsid w:val="002F6262"/>
    <w:rsid w:val="002F63CC"/>
    <w:rsid w:val="002F6565"/>
    <w:rsid w:val="002F682D"/>
    <w:rsid w:val="002F69ED"/>
    <w:rsid w:val="002F719F"/>
    <w:rsid w:val="002F790D"/>
    <w:rsid w:val="002F7E43"/>
    <w:rsid w:val="00300032"/>
    <w:rsid w:val="003000A0"/>
    <w:rsid w:val="00300DC5"/>
    <w:rsid w:val="0030176E"/>
    <w:rsid w:val="00302CC4"/>
    <w:rsid w:val="00302F15"/>
    <w:rsid w:val="003030C6"/>
    <w:rsid w:val="00303AA8"/>
    <w:rsid w:val="00303BD1"/>
    <w:rsid w:val="00303CD7"/>
    <w:rsid w:val="00304581"/>
    <w:rsid w:val="0030475C"/>
    <w:rsid w:val="003049A5"/>
    <w:rsid w:val="00304A74"/>
    <w:rsid w:val="003051B1"/>
    <w:rsid w:val="00305709"/>
    <w:rsid w:val="003068D6"/>
    <w:rsid w:val="00306CA7"/>
    <w:rsid w:val="00306ED4"/>
    <w:rsid w:val="00306FB9"/>
    <w:rsid w:val="003071D3"/>
    <w:rsid w:val="00307C35"/>
    <w:rsid w:val="00307E31"/>
    <w:rsid w:val="00307F46"/>
    <w:rsid w:val="003100DB"/>
    <w:rsid w:val="003107CF"/>
    <w:rsid w:val="00311709"/>
    <w:rsid w:val="00311C30"/>
    <w:rsid w:val="00311C89"/>
    <w:rsid w:val="00311FFF"/>
    <w:rsid w:val="00312D5B"/>
    <w:rsid w:val="003130C5"/>
    <w:rsid w:val="00313906"/>
    <w:rsid w:val="00313909"/>
    <w:rsid w:val="0031390C"/>
    <w:rsid w:val="00313962"/>
    <w:rsid w:val="00313D2D"/>
    <w:rsid w:val="003147F7"/>
    <w:rsid w:val="003150BB"/>
    <w:rsid w:val="003170C0"/>
    <w:rsid w:val="0031754C"/>
    <w:rsid w:val="003176AD"/>
    <w:rsid w:val="00317ABF"/>
    <w:rsid w:val="00320256"/>
    <w:rsid w:val="003209AC"/>
    <w:rsid w:val="00320F5D"/>
    <w:rsid w:val="00321052"/>
    <w:rsid w:val="00322606"/>
    <w:rsid w:val="00322732"/>
    <w:rsid w:val="00322E16"/>
    <w:rsid w:val="00322F9A"/>
    <w:rsid w:val="00324BCB"/>
    <w:rsid w:val="003256ED"/>
    <w:rsid w:val="00325EC9"/>
    <w:rsid w:val="00326EB0"/>
    <w:rsid w:val="003274F5"/>
    <w:rsid w:val="003277A5"/>
    <w:rsid w:val="003307C2"/>
    <w:rsid w:val="00330A5B"/>
    <w:rsid w:val="003310C5"/>
    <w:rsid w:val="003314A5"/>
    <w:rsid w:val="00332013"/>
    <w:rsid w:val="00333610"/>
    <w:rsid w:val="003340ED"/>
    <w:rsid w:val="00334806"/>
    <w:rsid w:val="00334C16"/>
    <w:rsid w:val="00335DA2"/>
    <w:rsid w:val="0033639D"/>
    <w:rsid w:val="00336B44"/>
    <w:rsid w:val="00336DBF"/>
    <w:rsid w:val="003370FD"/>
    <w:rsid w:val="003400B8"/>
    <w:rsid w:val="00340261"/>
    <w:rsid w:val="003407CB"/>
    <w:rsid w:val="003408AA"/>
    <w:rsid w:val="00341244"/>
    <w:rsid w:val="00341814"/>
    <w:rsid w:val="00342107"/>
    <w:rsid w:val="00342C69"/>
    <w:rsid w:val="003432B9"/>
    <w:rsid w:val="003443B2"/>
    <w:rsid w:val="00344E08"/>
    <w:rsid w:val="0034539A"/>
    <w:rsid w:val="003460E7"/>
    <w:rsid w:val="003502F3"/>
    <w:rsid w:val="00350B07"/>
    <w:rsid w:val="00350DB1"/>
    <w:rsid w:val="00350E83"/>
    <w:rsid w:val="003512E1"/>
    <w:rsid w:val="0035133B"/>
    <w:rsid w:val="00352E86"/>
    <w:rsid w:val="003536C2"/>
    <w:rsid w:val="0035389B"/>
    <w:rsid w:val="0035416E"/>
    <w:rsid w:val="00354417"/>
    <w:rsid w:val="00354AC2"/>
    <w:rsid w:val="00354ED4"/>
    <w:rsid w:val="0035502A"/>
    <w:rsid w:val="00356878"/>
    <w:rsid w:val="00356DB5"/>
    <w:rsid w:val="0036093E"/>
    <w:rsid w:val="0036105B"/>
    <w:rsid w:val="00362E91"/>
    <w:rsid w:val="00362E92"/>
    <w:rsid w:val="003634B6"/>
    <w:rsid w:val="0036455B"/>
    <w:rsid w:val="00364A3D"/>
    <w:rsid w:val="00364E53"/>
    <w:rsid w:val="0036609F"/>
    <w:rsid w:val="00366224"/>
    <w:rsid w:val="003664EF"/>
    <w:rsid w:val="00367799"/>
    <w:rsid w:val="0036781A"/>
    <w:rsid w:val="00367BE5"/>
    <w:rsid w:val="0037068D"/>
    <w:rsid w:val="00370ED3"/>
    <w:rsid w:val="0037105D"/>
    <w:rsid w:val="00371E78"/>
    <w:rsid w:val="00372766"/>
    <w:rsid w:val="00372778"/>
    <w:rsid w:val="0037292A"/>
    <w:rsid w:val="00372EA1"/>
    <w:rsid w:val="0037382A"/>
    <w:rsid w:val="00374057"/>
    <w:rsid w:val="003743A0"/>
    <w:rsid w:val="00375111"/>
    <w:rsid w:val="00375422"/>
    <w:rsid w:val="003754E1"/>
    <w:rsid w:val="00375A15"/>
    <w:rsid w:val="00376AE3"/>
    <w:rsid w:val="00376D73"/>
    <w:rsid w:val="0037706D"/>
    <w:rsid w:val="003771EC"/>
    <w:rsid w:val="003772A1"/>
    <w:rsid w:val="003774B5"/>
    <w:rsid w:val="00381CCB"/>
    <w:rsid w:val="003827BB"/>
    <w:rsid w:val="00382C69"/>
    <w:rsid w:val="00382F4B"/>
    <w:rsid w:val="003837D3"/>
    <w:rsid w:val="00383A40"/>
    <w:rsid w:val="00383CD9"/>
    <w:rsid w:val="0038668F"/>
    <w:rsid w:val="00386A26"/>
    <w:rsid w:val="00386BCF"/>
    <w:rsid w:val="00390EEE"/>
    <w:rsid w:val="00391648"/>
    <w:rsid w:val="0039286A"/>
    <w:rsid w:val="00393288"/>
    <w:rsid w:val="00393340"/>
    <w:rsid w:val="003936FF"/>
    <w:rsid w:val="00393C1B"/>
    <w:rsid w:val="00394304"/>
    <w:rsid w:val="0039436F"/>
    <w:rsid w:val="00394CEE"/>
    <w:rsid w:val="003955A3"/>
    <w:rsid w:val="0039597C"/>
    <w:rsid w:val="003963BC"/>
    <w:rsid w:val="003968AE"/>
    <w:rsid w:val="00396B89"/>
    <w:rsid w:val="00396FD0"/>
    <w:rsid w:val="00397DF4"/>
    <w:rsid w:val="00397E98"/>
    <w:rsid w:val="00397F6C"/>
    <w:rsid w:val="003A0A49"/>
    <w:rsid w:val="003A0E85"/>
    <w:rsid w:val="003A14A2"/>
    <w:rsid w:val="003A1531"/>
    <w:rsid w:val="003A227D"/>
    <w:rsid w:val="003A269E"/>
    <w:rsid w:val="003A28C6"/>
    <w:rsid w:val="003A32A0"/>
    <w:rsid w:val="003A4555"/>
    <w:rsid w:val="003A46FD"/>
    <w:rsid w:val="003A7312"/>
    <w:rsid w:val="003B0FCA"/>
    <w:rsid w:val="003B1085"/>
    <w:rsid w:val="003B19D6"/>
    <w:rsid w:val="003B2504"/>
    <w:rsid w:val="003B34B0"/>
    <w:rsid w:val="003B3B40"/>
    <w:rsid w:val="003B41DB"/>
    <w:rsid w:val="003B4A45"/>
    <w:rsid w:val="003B4BA3"/>
    <w:rsid w:val="003B5189"/>
    <w:rsid w:val="003B54FF"/>
    <w:rsid w:val="003B6361"/>
    <w:rsid w:val="003B6551"/>
    <w:rsid w:val="003B6C8B"/>
    <w:rsid w:val="003B7B76"/>
    <w:rsid w:val="003B7D99"/>
    <w:rsid w:val="003C0BC7"/>
    <w:rsid w:val="003C11B0"/>
    <w:rsid w:val="003C1353"/>
    <w:rsid w:val="003C1FF3"/>
    <w:rsid w:val="003C20E9"/>
    <w:rsid w:val="003C262D"/>
    <w:rsid w:val="003C29F7"/>
    <w:rsid w:val="003C5127"/>
    <w:rsid w:val="003C55BA"/>
    <w:rsid w:val="003C5B3A"/>
    <w:rsid w:val="003C650D"/>
    <w:rsid w:val="003C6F6B"/>
    <w:rsid w:val="003C70A2"/>
    <w:rsid w:val="003C70C1"/>
    <w:rsid w:val="003C718A"/>
    <w:rsid w:val="003C7A19"/>
    <w:rsid w:val="003C7F70"/>
    <w:rsid w:val="003D0E2C"/>
    <w:rsid w:val="003D1427"/>
    <w:rsid w:val="003D1D18"/>
    <w:rsid w:val="003D1F3F"/>
    <w:rsid w:val="003D1FC2"/>
    <w:rsid w:val="003D2611"/>
    <w:rsid w:val="003D2955"/>
    <w:rsid w:val="003D3017"/>
    <w:rsid w:val="003D3138"/>
    <w:rsid w:val="003D34B7"/>
    <w:rsid w:val="003D42DD"/>
    <w:rsid w:val="003D5198"/>
    <w:rsid w:val="003D6552"/>
    <w:rsid w:val="003D6968"/>
    <w:rsid w:val="003D6A38"/>
    <w:rsid w:val="003D6EAD"/>
    <w:rsid w:val="003D7E0B"/>
    <w:rsid w:val="003E016E"/>
    <w:rsid w:val="003E07A8"/>
    <w:rsid w:val="003E0969"/>
    <w:rsid w:val="003E0E7E"/>
    <w:rsid w:val="003E228B"/>
    <w:rsid w:val="003E261C"/>
    <w:rsid w:val="003E261F"/>
    <w:rsid w:val="003E2738"/>
    <w:rsid w:val="003E2F9A"/>
    <w:rsid w:val="003E44D3"/>
    <w:rsid w:val="003E4726"/>
    <w:rsid w:val="003E4B76"/>
    <w:rsid w:val="003E50FC"/>
    <w:rsid w:val="003E67A2"/>
    <w:rsid w:val="003E6D4F"/>
    <w:rsid w:val="003E6E45"/>
    <w:rsid w:val="003E6F9E"/>
    <w:rsid w:val="003E764D"/>
    <w:rsid w:val="003E7ACB"/>
    <w:rsid w:val="003F0AC8"/>
    <w:rsid w:val="003F0E15"/>
    <w:rsid w:val="003F124C"/>
    <w:rsid w:val="003F231E"/>
    <w:rsid w:val="003F2681"/>
    <w:rsid w:val="003F2C92"/>
    <w:rsid w:val="003F3388"/>
    <w:rsid w:val="003F342F"/>
    <w:rsid w:val="003F3545"/>
    <w:rsid w:val="003F4A03"/>
    <w:rsid w:val="003F562D"/>
    <w:rsid w:val="003F581A"/>
    <w:rsid w:val="003F594B"/>
    <w:rsid w:val="003F6073"/>
    <w:rsid w:val="003F61B8"/>
    <w:rsid w:val="003F6905"/>
    <w:rsid w:val="003F6940"/>
    <w:rsid w:val="003F6FDF"/>
    <w:rsid w:val="003F70E7"/>
    <w:rsid w:val="003F7193"/>
    <w:rsid w:val="003F76A6"/>
    <w:rsid w:val="003F7996"/>
    <w:rsid w:val="0040114F"/>
    <w:rsid w:val="00401E02"/>
    <w:rsid w:val="00401EA8"/>
    <w:rsid w:val="004022F6"/>
    <w:rsid w:val="00402861"/>
    <w:rsid w:val="00404DDC"/>
    <w:rsid w:val="0040500F"/>
    <w:rsid w:val="004053D0"/>
    <w:rsid w:val="00405531"/>
    <w:rsid w:val="00405FF1"/>
    <w:rsid w:val="004064F9"/>
    <w:rsid w:val="00406B17"/>
    <w:rsid w:val="00406C70"/>
    <w:rsid w:val="00406FD3"/>
    <w:rsid w:val="00407AA0"/>
    <w:rsid w:val="00407DC3"/>
    <w:rsid w:val="004101E4"/>
    <w:rsid w:val="004106EA"/>
    <w:rsid w:val="004110E9"/>
    <w:rsid w:val="004111B0"/>
    <w:rsid w:val="00411371"/>
    <w:rsid w:val="00412497"/>
    <w:rsid w:val="00412751"/>
    <w:rsid w:val="00412D1D"/>
    <w:rsid w:val="004134A7"/>
    <w:rsid w:val="004135C1"/>
    <w:rsid w:val="00413EA1"/>
    <w:rsid w:val="00414488"/>
    <w:rsid w:val="00414650"/>
    <w:rsid w:val="00414931"/>
    <w:rsid w:val="00414B13"/>
    <w:rsid w:val="00414EDB"/>
    <w:rsid w:val="00415414"/>
    <w:rsid w:val="00415B24"/>
    <w:rsid w:val="004160CB"/>
    <w:rsid w:val="00417230"/>
    <w:rsid w:val="00417345"/>
    <w:rsid w:val="0041746C"/>
    <w:rsid w:val="004202A8"/>
    <w:rsid w:val="00420341"/>
    <w:rsid w:val="00420372"/>
    <w:rsid w:val="004203A3"/>
    <w:rsid w:val="00420907"/>
    <w:rsid w:val="00420B0F"/>
    <w:rsid w:val="004216D4"/>
    <w:rsid w:val="00421A38"/>
    <w:rsid w:val="004228BB"/>
    <w:rsid w:val="00422BE8"/>
    <w:rsid w:val="0042349E"/>
    <w:rsid w:val="0042433C"/>
    <w:rsid w:val="0042445A"/>
    <w:rsid w:val="00424B20"/>
    <w:rsid w:val="0042681A"/>
    <w:rsid w:val="00426D98"/>
    <w:rsid w:val="00427532"/>
    <w:rsid w:val="00427612"/>
    <w:rsid w:val="004278D7"/>
    <w:rsid w:val="00431264"/>
    <w:rsid w:val="004317C5"/>
    <w:rsid w:val="00432D92"/>
    <w:rsid w:val="00432E52"/>
    <w:rsid w:val="00433051"/>
    <w:rsid w:val="004330CC"/>
    <w:rsid w:val="00434968"/>
    <w:rsid w:val="0043514A"/>
    <w:rsid w:val="00435EEB"/>
    <w:rsid w:val="004361E1"/>
    <w:rsid w:val="0043684E"/>
    <w:rsid w:val="00437A95"/>
    <w:rsid w:val="00437B0E"/>
    <w:rsid w:val="00437B2A"/>
    <w:rsid w:val="00440775"/>
    <w:rsid w:val="004410BF"/>
    <w:rsid w:val="004419DB"/>
    <w:rsid w:val="00441EF8"/>
    <w:rsid w:val="00442CC0"/>
    <w:rsid w:val="00442ECA"/>
    <w:rsid w:val="0044328C"/>
    <w:rsid w:val="0044369C"/>
    <w:rsid w:val="00443879"/>
    <w:rsid w:val="004438D2"/>
    <w:rsid w:val="0044393E"/>
    <w:rsid w:val="004439AF"/>
    <w:rsid w:val="004449AB"/>
    <w:rsid w:val="00445343"/>
    <w:rsid w:val="004461A4"/>
    <w:rsid w:val="004461D2"/>
    <w:rsid w:val="0044673B"/>
    <w:rsid w:val="00446949"/>
    <w:rsid w:val="00447228"/>
    <w:rsid w:val="0044743D"/>
    <w:rsid w:val="00447C20"/>
    <w:rsid w:val="0045058C"/>
    <w:rsid w:val="00451076"/>
    <w:rsid w:val="004513E0"/>
    <w:rsid w:val="00451C27"/>
    <w:rsid w:val="00452401"/>
    <w:rsid w:val="004524DF"/>
    <w:rsid w:val="00452772"/>
    <w:rsid w:val="00452A9B"/>
    <w:rsid w:val="00453A22"/>
    <w:rsid w:val="00453C10"/>
    <w:rsid w:val="00453CE5"/>
    <w:rsid w:val="004545A4"/>
    <w:rsid w:val="004549C0"/>
    <w:rsid w:val="004553B2"/>
    <w:rsid w:val="004555E3"/>
    <w:rsid w:val="00457E08"/>
    <w:rsid w:val="00460A17"/>
    <w:rsid w:val="00461280"/>
    <w:rsid w:val="00461705"/>
    <w:rsid w:val="00461DED"/>
    <w:rsid w:val="00462AC5"/>
    <w:rsid w:val="004634E1"/>
    <w:rsid w:val="004639D9"/>
    <w:rsid w:val="00463E96"/>
    <w:rsid w:val="00465950"/>
    <w:rsid w:val="004663C1"/>
    <w:rsid w:val="00466466"/>
    <w:rsid w:val="0046654F"/>
    <w:rsid w:val="004665FE"/>
    <w:rsid w:val="00466A39"/>
    <w:rsid w:val="00467165"/>
    <w:rsid w:val="004671A6"/>
    <w:rsid w:val="00467D5F"/>
    <w:rsid w:val="0047022E"/>
    <w:rsid w:val="004709D2"/>
    <w:rsid w:val="0047111F"/>
    <w:rsid w:val="00471D4C"/>
    <w:rsid w:val="0047369A"/>
    <w:rsid w:val="00474432"/>
    <w:rsid w:val="0047472D"/>
    <w:rsid w:val="00474B9D"/>
    <w:rsid w:val="00474C1F"/>
    <w:rsid w:val="0047586E"/>
    <w:rsid w:val="00475AC7"/>
    <w:rsid w:val="00475C62"/>
    <w:rsid w:val="00475C9A"/>
    <w:rsid w:val="00475D95"/>
    <w:rsid w:val="00475DF0"/>
    <w:rsid w:val="004762C3"/>
    <w:rsid w:val="0047641C"/>
    <w:rsid w:val="0047695E"/>
    <w:rsid w:val="00476C0A"/>
    <w:rsid w:val="00477C3A"/>
    <w:rsid w:val="004803C7"/>
    <w:rsid w:val="004803EF"/>
    <w:rsid w:val="00480D86"/>
    <w:rsid w:val="00481431"/>
    <w:rsid w:val="004817F4"/>
    <w:rsid w:val="0048187E"/>
    <w:rsid w:val="00482792"/>
    <w:rsid w:val="00482842"/>
    <w:rsid w:val="0048343E"/>
    <w:rsid w:val="00483660"/>
    <w:rsid w:val="00483D85"/>
    <w:rsid w:val="004843C2"/>
    <w:rsid w:val="004846FA"/>
    <w:rsid w:val="00484940"/>
    <w:rsid w:val="00485002"/>
    <w:rsid w:val="00486159"/>
    <w:rsid w:val="0048647F"/>
    <w:rsid w:val="00486E92"/>
    <w:rsid w:val="00486F87"/>
    <w:rsid w:val="004871D9"/>
    <w:rsid w:val="00487369"/>
    <w:rsid w:val="004873C0"/>
    <w:rsid w:val="004873DD"/>
    <w:rsid w:val="004875E0"/>
    <w:rsid w:val="00490124"/>
    <w:rsid w:val="00490DC1"/>
    <w:rsid w:val="004926F0"/>
    <w:rsid w:val="00492941"/>
    <w:rsid w:val="00492C37"/>
    <w:rsid w:val="004940E4"/>
    <w:rsid w:val="00494433"/>
    <w:rsid w:val="0049529E"/>
    <w:rsid w:val="00495381"/>
    <w:rsid w:val="004954CD"/>
    <w:rsid w:val="00495BAA"/>
    <w:rsid w:val="00495CC9"/>
    <w:rsid w:val="0049606D"/>
    <w:rsid w:val="00496345"/>
    <w:rsid w:val="004965CA"/>
    <w:rsid w:val="00496653"/>
    <w:rsid w:val="00496733"/>
    <w:rsid w:val="004967A7"/>
    <w:rsid w:val="004967C0"/>
    <w:rsid w:val="0049691F"/>
    <w:rsid w:val="00496C11"/>
    <w:rsid w:val="00496C8A"/>
    <w:rsid w:val="00496CAB"/>
    <w:rsid w:val="00497F3B"/>
    <w:rsid w:val="004A02F0"/>
    <w:rsid w:val="004A0691"/>
    <w:rsid w:val="004A0C7E"/>
    <w:rsid w:val="004A15DA"/>
    <w:rsid w:val="004A1ED7"/>
    <w:rsid w:val="004A2239"/>
    <w:rsid w:val="004A2A6B"/>
    <w:rsid w:val="004A3BE9"/>
    <w:rsid w:val="004A4979"/>
    <w:rsid w:val="004A4C16"/>
    <w:rsid w:val="004A4EBD"/>
    <w:rsid w:val="004A4FDD"/>
    <w:rsid w:val="004A577B"/>
    <w:rsid w:val="004A5CE4"/>
    <w:rsid w:val="004A6093"/>
    <w:rsid w:val="004A6D4A"/>
    <w:rsid w:val="004A756B"/>
    <w:rsid w:val="004B0279"/>
    <w:rsid w:val="004B1690"/>
    <w:rsid w:val="004B19C5"/>
    <w:rsid w:val="004B1DD6"/>
    <w:rsid w:val="004B2ABB"/>
    <w:rsid w:val="004B2CBC"/>
    <w:rsid w:val="004B3075"/>
    <w:rsid w:val="004B3875"/>
    <w:rsid w:val="004B3991"/>
    <w:rsid w:val="004B4A63"/>
    <w:rsid w:val="004B4D1B"/>
    <w:rsid w:val="004B4E3E"/>
    <w:rsid w:val="004B4F1A"/>
    <w:rsid w:val="004B4F6B"/>
    <w:rsid w:val="004B5283"/>
    <w:rsid w:val="004B5B28"/>
    <w:rsid w:val="004B5D05"/>
    <w:rsid w:val="004B67D1"/>
    <w:rsid w:val="004B6A3A"/>
    <w:rsid w:val="004B6F6C"/>
    <w:rsid w:val="004B73E7"/>
    <w:rsid w:val="004B7521"/>
    <w:rsid w:val="004C1E16"/>
    <w:rsid w:val="004C2253"/>
    <w:rsid w:val="004C240B"/>
    <w:rsid w:val="004C2FB0"/>
    <w:rsid w:val="004C3BF6"/>
    <w:rsid w:val="004C4E48"/>
    <w:rsid w:val="004C58D9"/>
    <w:rsid w:val="004C59EE"/>
    <w:rsid w:val="004C610A"/>
    <w:rsid w:val="004C65E9"/>
    <w:rsid w:val="004C717A"/>
    <w:rsid w:val="004D0191"/>
    <w:rsid w:val="004D16D6"/>
    <w:rsid w:val="004D1C6C"/>
    <w:rsid w:val="004D22DE"/>
    <w:rsid w:val="004D41D2"/>
    <w:rsid w:val="004D42E4"/>
    <w:rsid w:val="004D4691"/>
    <w:rsid w:val="004D48DC"/>
    <w:rsid w:val="004D496C"/>
    <w:rsid w:val="004D4A08"/>
    <w:rsid w:val="004D5118"/>
    <w:rsid w:val="004D5B51"/>
    <w:rsid w:val="004D6061"/>
    <w:rsid w:val="004D6202"/>
    <w:rsid w:val="004D6409"/>
    <w:rsid w:val="004D6EF0"/>
    <w:rsid w:val="004D72C7"/>
    <w:rsid w:val="004D73E8"/>
    <w:rsid w:val="004D76BD"/>
    <w:rsid w:val="004D7E8B"/>
    <w:rsid w:val="004E0143"/>
    <w:rsid w:val="004E01D2"/>
    <w:rsid w:val="004E039B"/>
    <w:rsid w:val="004E0719"/>
    <w:rsid w:val="004E0F75"/>
    <w:rsid w:val="004E1FAE"/>
    <w:rsid w:val="004E30D8"/>
    <w:rsid w:val="004E31F5"/>
    <w:rsid w:val="004E3461"/>
    <w:rsid w:val="004E37BE"/>
    <w:rsid w:val="004E3F7A"/>
    <w:rsid w:val="004E3FFA"/>
    <w:rsid w:val="004E463C"/>
    <w:rsid w:val="004E4A41"/>
    <w:rsid w:val="004E549E"/>
    <w:rsid w:val="004E5A6B"/>
    <w:rsid w:val="004E5AC3"/>
    <w:rsid w:val="004E62DE"/>
    <w:rsid w:val="004E631B"/>
    <w:rsid w:val="004E6A4C"/>
    <w:rsid w:val="004E7F50"/>
    <w:rsid w:val="004E7FEA"/>
    <w:rsid w:val="004F0141"/>
    <w:rsid w:val="004F01C1"/>
    <w:rsid w:val="004F037A"/>
    <w:rsid w:val="004F0AC9"/>
    <w:rsid w:val="004F1412"/>
    <w:rsid w:val="004F16AE"/>
    <w:rsid w:val="004F19EE"/>
    <w:rsid w:val="004F3698"/>
    <w:rsid w:val="004F3BA8"/>
    <w:rsid w:val="004F3C87"/>
    <w:rsid w:val="004F4716"/>
    <w:rsid w:val="004F5157"/>
    <w:rsid w:val="004F6479"/>
    <w:rsid w:val="004F6F0B"/>
    <w:rsid w:val="004F701B"/>
    <w:rsid w:val="004F703E"/>
    <w:rsid w:val="004F7CB8"/>
    <w:rsid w:val="0050013C"/>
    <w:rsid w:val="005003F3"/>
    <w:rsid w:val="00500913"/>
    <w:rsid w:val="00501E43"/>
    <w:rsid w:val="00502546"/>
    <w:rsid w:val="00502723"/>
    <w:rsid w:val="00502C04"/>
    <w:rsid w:val="0050306F"/>
    <w:rsid w:val="00503EE4"/>
    <w:rsid w:val="00504391"/>
    <w:rsid w:val="005044CB"/>
    <w:rsid w:val="00504E65"/>
    <w:rsid w:val="00504FA4"/>
    <w:rsid w:val="00505000"/>
    <w:rsid w:val="00505486"/>
    <w:rsid w:val="00506844"/>
    <w:rsid w:val="0050709D"/>
    <w:rsid w:val="00507FBD"/>
    <w:rsid w:val="005103E6"/>
    <w:rsid w:val="00510A9A"/>
    <w:rsid w:val="0051121F"/>
    <w:rsid w:val="0051199E"/>
    <w:rsid w:val="00511C72"/>
    <w:rsid w:val="00511D33"/>
    <w:rsid w:val="00511F12"/>
    <w:rsid w:val="005128A8"/>
    <w:rsid w:val="00512980"/>
    <w:rsid w:val="00512E26"/>
    <w:rsid w:val="00513D18"/>
    <w:rsid w:val="00513FE0"/>
    <w:rsid w:val="00514152"/>
    <w:rsid w:val="00514952"/>
    <w:rsid w:val="00514DF4"/>
    <w:rsid w:val="005153DE"/>
    <w:rsid w:val="0051540D"/>
    <w:rsid w:val="00515B55"/>
    <w:rsid w:val="00515B97"/>
    <w:rsid w:val="00515DD6"/>
    <w:rsid w:val="005170B2"/>
    <w:rsid w:val="005174B8"/>
    <w:rsid w:val="00517913"/>
    <w:rsid w:val="00517D81"/>
    <w:rsid w:val="00517E8C"/>
    <w:rsid w:val="0052026F"/>
    <w:rsid w:val="005203D1"/>
    <w:rsid w:val="00520562"/>
    <w:rsid w:val="00520A63"/>
    <w:rsid w:val="00520C95"/>
    <w:rsid w:val="00520D0C"/>
    <w:rsid w:val="00521D9A"/>
    <w:rsid w:val="00521E1E"/>
    <w:rsid w:val="005229AC"/>
    <w:rsid w:val="00522F61"/>
    <w:rsid w:val="00522F71"/>
    <w:rsid w:val="00522F9D"/>
    <w:rsid w:val="00525621"/>
    <w:rsid w:val="005258C8"/>
    <w:rsid w:val="00525972"/>
    <w:rsid w:val="005262FB"/>
    <w:rsid w:val="0052667C"/>
    <w:rsid w:val="00526824"/>
    <w:rsid w:val="005276BC"/>
    <w:rsid w:val="00527711"/>
    <w:rsid w:val="0053003F"/>
    <w:rsid w:val="005300AA"/>
    <w:rsid w:val="005313BB"/>
    <w:rsid w:val="0053278E"/>
    <w:rsid w:val="005327E0"/>
    <w:rsid w:val="0053303F"/>
    <w:rsid w:val="0053333D"/>
    <w:rsid w:val="005339AA"/>
    <w:rsid w:val="00533ADC"/>
    <w:rsid w:val="00534B20"/>
    <w:rsid w:val="005351F7"/>
    <w:rsid w:val="00535435"/>
    <w:rsid w:val="0053565E"/>
    <w:rsid w:val="00535F21"/>
    <w:rsid w:val="005360DE"/>
    <w:rsid w:val="005367CA"/>
    <w:rsid w:val="00536FBB"/>
    <w:rsid w:val="00537C8F"/>
    <w:rsid w:val="005403D8"/>
    <w:rsid w:val="00540678"/>
    <w:rsid w:val="0054076F"/>
    <w:rsid w:val="005413A3"/>
    <w:rsid w:val="005415E4"/>
    <w:rsid w:val="00541815"/>
    <w:rsid w:val="0054194C"/>
    <w:rsid w:val="00541A22"/>
    <w:rsid w:val="00541A7A"/>
    <w:rsid w:val="00541B53"/>
    <w:rsid w:val="00541F41"/>
    <w:rsid w:val="00542C1E"/>
    <w:rsid w:val="00544706"/>
    <w:rsid w:val="00544D30"/>
    <w:rsid w:val="00545A49"/>
    <w:rsid w:val="00546EC6"/>
    <w:rsid w:val="0054711C"/>
    <w:rsid w:val="00547400"/>
    <w:rsid w:val="0054770E"/>
    <w:rsid w:val="00550351"/>
    <w:rsid w:val="00551156"/>
    <w:rsid w:val="00551753"/>
    <w:rsid w:val="0055178C"/>
    <w:rsid w:val="00551919"/>
    <w:rsid w:val="00552344"/>
    <w:rsid w:val="005527B8"/>
    <w:rsid w:val="00552922"/>
    <w:rsid w:val="00552D93"/>
    <w:rsid w:val="00553319"/>
    <w:rsid w:val="0055332B"/>
    <w:rsid w:val="005533B1"/>
    <w:rsid w:val="0055366F"/>
    <w:rsid w:val="00553823"/>
    <w:rsid w:val="00554187"/>
    <w:rsid w:val="0055461C"/>
    <w:rsid w:val="00554755"/>
    <w:rsid w:val="00554C6C"/>
    <w:rsid w:val="00555140"/>
    <w:rsid w:val="0055573E"/>
    <w:rsid w:val="0055597A"/>
    <w:rsid w:val="005559C9"/>
    <w:rsid w:val="00555BE8"/>
    <w:rsid w:val="00556065"/>
    <w:rsid w:val="00556AFC"/>
    <w:rsid w:val="00556C36"/>
    <w:rsid w:val="00557375"/>
    <w:rsid w:val="005576C3"/>
    <w:rsid w:val="00557775"/>
    <w:rsid w:val="00557D2D"/>
    <w:rsid w:val="00560DA5"/>
    <w:rsid w:val="00561033"/>
    <w:rsid w:val="00561EDA"/>
    <w:rsid w:val="00562508"/>
    <w:rsid w:val="00562A31"/>
    <w:rsid w:val="00562E04"/>
    <w:rsid w:val="00563BA2"/>
    <w:rsid w:val="00564082"/>
    <w:rsid w:val="005643D4"/>
    <w:rsid w:val="00564937"/>
    <w:rsid w:val="00565925"/>
    <w:rsid w:val="00565C71"/>
    <w:rsid w:val="0056635E"/>
    <w:rsid w:val="005664DE"/>
    <w:rsid w:val="005666F8"/>
    <w:rsid w:val="0056777B"/>
    <w:rsid w:val="00567CC9"/>
    <w:rsid w:val="005709EC"/>
    <w:rsid w:val="00570AD2"/>
    <w:rsid w:val="00570BA9"/>
    <w:rsid w:val="00570EB0"/>
    <w:rsid w:val="00571DBD"/>
    <w:rsid w:val="005722D0"/>
    <w:rsid w:val="00572AD8"/>
    <w:rsid w:val="00572EF8"/>
    <w:rsid w:val="005730DA"/>
    <w:rsid w:val="005731A8"/>
    <w:rsid w:val="005735F8"/>
    <w:rsid w:val="005738C9"/>
    <w:rsid w:val="005739B9"/>
    <w:rsid w:val="00573FE1"/>
    <w:rsid w:val="00574131"/>
    <w:rsid w:val="005746B2"/>
    <w:rsid w:val="005753D0"/>
    <w:rsid w:val="0057605B"/>
    <w:rsid w:val="00576407"/>
    <w:rsid w:val="005770E8"/>
    <w:rsid w:val="0057758E"/>
    <w:rsid w:val="00577AB2"/>
    <w:rsid w:val="00577C55"/>
    <w:rsid w:val="00580537"/>
    <w:rsid w:val="005805D0"/>
    <w:rsid w:val="0058069F"/>
    <w:rsid w:val="00580725"/>
    <w:rsid w:val="00580BBD"/>
    <w:rsid w:val="0058147A"/>
    <w:rsid w:val="00582254"/>
    <w:rsid w:val="005823D8"/>
    <w:rsid w:val="00583111"/>
    <w:rsid w:val="00584A6E"/>
    <w:rsid w:val="0058576C"/>
    <w:rsid w:val="00585874"/>
    <w:rsid w:val="00586BAD"/>
    <w:rsid w:val="00586C3A"/>
    <w:rsid w:val="00586CE6"/>
    <w:rsid w:val="00587671"/>
    <w:rsid w:val="0059079A"/>
    <w:rsid w:val="00590A69"/>
    <w:rsid w:val="00591F0D"/>
    <w:rsid w:val="00593703"/>
    <w:rsid w:val="0059386C"/>
    <w:rsid w:val="00593F77"/>
    <w:rsid w:val="00594209"/>
    <w:rsid w:val="0059463E"/>
    <w:rsid w:val="00594A5D"/>
    <w:rsid w:val="00595389"/>
    <w:rsid w:val="0059578C"/>
    <w:rsid w:val="00595B4B"/>
    <w:rsid w:val="00595DEC"/>
    <w:rsid w:val="00595DFC"/>
    <w:rsid w:val="0059656A"/>
    <w:rsid w:val="00597288"/>
    <w:rsid w:val="00597837"/>
    <w:rsid w:val="00597E9F"/>
    <w:rsid w:val="005A0187"/>
    <w:rsid w:val="005A059B"/>
    <w:rsid w:val="005A0B50"/>
    <w:rsid w:val="005A0E59"/>
    <w:rsid w:val="005A11C6"/>
    <w:rsid w:val="005A163B"/>
    <w:rsid w:val="005A1F00"/>
    <w:rsid w:val="005A28DC"/>
    <w:rsid w:val="005A2E92"/>
    <w:rsid w:val="005A345A"/>
    <w:rsid w:val="005A3AEA"/>
    <w:rsid w:val="005A3B8E"/>
    <w:rsid w:val="005A4237"/>
    <w:rsid w:val="005A4799"/>
    <w:rsid w:val="005A4A59"/>
    <w:rsid w:val="005A4B05"/>
    <w:rsid w:val="005A5808"/>
    <w:rsid w:val="005A6674"/>
    <w:rsid w:val="005A69BD"/>
    <w:rsid w:val="005A7075"/>
    <w:rsid w:val="005B0806"/>
    <w:rsid w:val="005B0ABB"/>
    <w:rsid w:val="005B0F70"/>
    <w:rsid w:val="005B1073"/>
    <w:rsid w:val="005B1345"/>
    <w:rsid w:val="005B14D9"/>
    <w:rsid w:val="005B17FC"/>
    <w:rsid w:val="005B1E90"/>
    <w:rsid w:val="005B2DDD"/>
    <w:rsid w:val="005B30DB"/>
    <w:rsid w:val="005B3900"/>
    <w:rsid w:val="005B49C6"/>
    <w:rsid w:val="005B5426"/>
    <w:rsid w:val="005B6909"/>
    <w:rsid w:val="005B7A0B"/>
    <w:rsid w:val="005C0094"/>
    <w:rsid w:val="005C0C6F"/>
    <w:rsid w:val="005C1060"/>
    <w:rsid w:val="005C1548"/>
    <w:rsid w:val="005C1B2F"/>
    <w:rsid w:val="005C1BC3"/>
    <w:rsid w:val="005C1ED8"/>
    <w:rsid w:val="005C1EE4"/>
    <w:rsid w:val="005C2D61"/>
    <w:rsid w:val="005C304B"/>
    <w:rsid w:val="005C3158"/>
    <w:rsid w:val="005C40E7"/>
    <w:rsid w:val="005C413E"/>
    <w:rsid w:val="005C5727"/>
    <w:rsid w:val="005C5CFF"/>
    <w:rsid w:val="005C5E6F"/>
    <w:rsid w:val="005C654D"/>
    <w:rsid w:val="005C6BD4"/>
    <w:rsid w:val="005C7917"/>
    <w:rsid w:val="005C7B46"/>
    <w:rsid w:val="005C7C3F"/>
    <w:rsid w:val="005D04CC"/>
    <w:rsid w:val="005D0B5A"/>
    <w:rsid w:val="005D0CB9"/>
    <w:rsid w:val="005D1566"/>
    <w:rsid w:val="005D180F"/>
    <w:rsid w:val="005D305C"/>
    <w:rsid w:val="005D3145"/>
    <w:rsid w:val="005D3983"/>
    <w:rsid w:val="005D4E68"/>
    <w:rsid w:val="005D52C9"/>
    <w:rsid w:val="005D584B"/>
    <w:rsid w:val="005D5B45"/>
    <w:rsid w:val="005D5B71"/>
    <w:rsid w:val="005D5E22"/>
    <w:rsid w:val="005D6391"/>
    <w:rsid w:val="005D6681"/>
    <w:rsid w:val="005E0337"/>
    <w:rsid w:val="005E0742"/>
    <w:rsid w:val="005E0A3D"/>
    <w:rsid w:val="005E29C0"/>
    <w:rsid w:val="005E2A9C"/>
    <w:rsid w:val="005E2F96"/>
    <w:rsid w:val="005E3440"/>
    <w:rsid w:val="005E3A55"/>
    <w:rsid w:val="005E3C26"/>
    <w:rsid w:val="005E3EC2"/>
    <w:rsid w:val="005E4803"/>
    <w:rsid w:val="005E4E63"/>
    <w:rsid w:val="005E5923"/>
    <w:rsid w:val="005E61C7"/>
    <w:rsid w:val="005E648F"/>
    <w:rsid w:val="005E741D"/>
    <w:rsid w:val="005E7DE5"/>
    <w:rsid w:val="005E7E24"/>
    <w:rsid w:val="005E7E4F"/>
    <w:rsid w:val="005F05D4"/>
    <w:rsid w:val="005F074C"/>
    <w:rsid w:val="005F0885"/>
    <w:rsid w:val="005F0A5E"/>
    <w:rsid w:val="005F0C52"/>
    <w:rsid w:val="005F12EF"/>
    <w:rsid w:val="005F1B56"/>
    <w:rsid w:val="005F35FC"/>
    <w:rsid w:val="005F44F6"/>
    <w:rsid w:val="005F4B11"/>
    <w:rsid w:val="005F585E"/>
    <w:rsid w:val="005F5F83"/>
    <w:rsid w:val="005F6342"/>
    <w:rsid w:val="005F6623"/>
    <w:rsid w:val="005F685E"/>
    <w:rsid w:val="005F6A08"/>
    <w:rsid w:val="005F6B6D"/>
    <w:rsid w:val="005F6F80"/>
    <w:rsid w:val="006003C3"/>
    <w:rsid w:val="006009FE"/>
    <w:rsid w:val="00600B76"/>
    <w:rsid w:val="00601133"/>
    <w:rsid w:val="00601232"/>
    <w:rsid w:val="00601D68"/>
    <w:rsid w:val="00602A6B"/>
    <w:rsid w:val="00602F65"/>
    <w:rsid w:val="00603C4C"/>
    <w:rsid w:val="00603D32"/>
    <w:rsid w:val="00604320"/>
    <w:rsid w:val="00604A26"/>
    <w:rsid w:val="00604F08"/>
    <w:rsid w:val="00604FCA"/>
    <w:rsid w:val="006058C6"/>
    <w:rsid w:val="00605BF6"/>
    <w:rsid w:val="00606EEE"/>
    <w:rsid w:val="0060767C"/>
    <w:rsid w:val="00607682"/>
    <w:rsid w:val="00607721"/>
    <w:rsid w:val="00607FE1"/>
    <w:rsid w:val="0061090A"/>
    <w:rsid w:val="00610E3D"/>
    <w:rsid w:val="00611392"/>
    <w:rsid w:val="00611912"/>
    <w:rsid w:val="00611B49"/>
    <w:rsid w:val="006120B5"/>
    <w:rsid w:val="0061294D"/>
    <w:rsid w:val="00613566"/>
    <w:rsid w:val="00614730"/>
    <w:rsid w:val="00615418"/>
    <w:rsid w:val="00616986"/>
    <w:rsid w:val="00616FD7"/>
    <w:rsid w:val="006170AE"/>
    <w:rsid w:val="00617418"/>
    <w:rsid w:val="00617DAB"/>
    <w:rsid w:val="00617FF1"/>
    <w:rsid w:val="0062019C"/>
    <w:rsid w:val="006201AD"/>
    <w:rsid w:val="00620CB6"/>
    <w:rsid w:val="00620F24"/>
    <w:rsid w:val="0062137D"/>
    <w:rsid w:val="00622485"/>
    <w:rsid w:val="00622CBD"/>
    <w:rsid w:val="00622E9B"/>
    <w:rsid w:val="0062342B"/>
    <w:rsid w:val="00623511"/>
    <w:rsid w:val="00623564"/>
    <w:rsid w:val="00623618"/>
    <w:rsid w:val="00623EA4"/>
    <w:rsid w:val="006256FD"/>
    <w:rsid w:val="00625835"/>
    <w:rsid w:val="00626AAF"/>
    <w:rsid w:val="00627369"/>
    <w:rsid w:val="00627C2A"/>
    <w:rsid w:val="00627D5C"/>
    <w:rsid w:val="006305E0"/>
    <w:rsid w:val="00630BB8"/>
    <w:rsid w:val="00630F41"/>
    <w:rsid w:val="0063127E"/>
    <w:rsid w:val="00631A9F"/>
    <w:rsid w:val="00631D49"/>
    <w:rsid w:val="006322A8"/>
    <w:rsid w:val="006324A6"/>
    <w:rsid w:val="00632726"/>
    <w:rsid w:val="00632B21"/>
    <w:rsid w:val="00632DEC"/>
    <w:rsid w:val="006334DC"/>
    <w:rsid w:val="006339C1"/>
    <w:rsid w:val="00634237"/>
    <w:rsid w:val="00634CF2"/>
    <w:rsid w:val="00635916"/>
    <w:rsid w:val="00635A3A"/>
    <w:rsid w:val="00635DE2"/>
    <w:rsid w:val="0063629B"/>
    <w:rsid w:val="0063671A"/>
    <w:rsid w:val="00636AAA"/>
    <w:rsid w:val="00637069"/>
    <w:rsid w:val="00637609"/>
    <w:rsid w:val="00637EDE"/>
    <w:rsid w:val="006404BD"/>
    <w:rsid w:val="00640A35"/>
    <w:rsid w:val="00641650"/>
    <w:rsid w:val="00641C17"/>
    <w:rsid w:val="006428B8"/>
    <w:rsid w:val="00642ECC"/>
    <w:rsid w:val="00643432"/>
    <w:rsid w:val="0064543F"/>
    <w:rsid w:val="00645A1A"/>
    <w:rsid w:val="00645F4F"/>
    <w:rsid w:val="00645F68"/>
    <w:rsid w:val="006469A1"/>
    <w:rsid w:val="00646B34"/>
    <w:rsid w:val="00646D97"/>
    <w:rsid w:val="00646F9A"/>
    <w:rsid w:val="00647539"/>
    <w:rsid w:val="0065045A"/>
    <w:rsid w:val="006506F2"/>
    <w:rsid w:val="00650A62"/>
    <w:rsid w:val="00650AB3"/>
    <w:rsid w:val="00650AB6"/>
    <w:rsid w:val="00650ABE"/>
    <w:rsid w:val="00651005"/>
    <w:rsid w:val="0065184B"/>
    <w:rsid w:val="006518C0"/>
    <w:rsid w:val="006526FA"/>
    <w:rsid w:val="00653547"/>
    <w:rsid w:val="0065394F"/>
    <w:rsid w:val="00654232"/>
    <w:rsid w:val="00654649"/>
    <w:rsid w:val="00654A3D"/>
    <w:rsid w:val="00654DB1"/>
    <w:rsid w:val="00654EFB"/>
    <w:rsid w:val="006552D2"/>
    <w:rsid w:val="00655D0A"/>
    <w:rsid w:val="00655F04"/>
    <w:rsid w:val="00656381"/>
    <w:rsid w:val="006568C8"/>
    <w:rsid w:val="00656D3C"/>
    <w:rsid w:val="00657B1A"/>
    <w:rsid w:val="00657C45"/>
    <w:rsid w:val="006611B4"/>
    <w:rsid w:val="006616B1"/>
    <w:rsid w:val="00661746"/>
    <w:rsid w:val="00661D8F"/>
    <w:rsid w:val="006638BF"/>
    <w:rsid w:val="0066405B"/>
    <w:rsid w:val="006641EA"/>
    <w:rsid w:val="00665316"/>
    <w:rsid w:val="00665327"/>
    <w:rsid w:val="0066538B"/>
    <w:rsid w:val="0066609A"/>
    <w:rsid w:val="00666193"/>
    <w:rsid w:val="00666315"/>
    <w:rsid w:val="006668A4"/>
    <w:rsid w:val="00666BBF"/>
    <w:rsid w:val="00666C5B"/>
    <w:rsid w:val="00667D73"/>
    <w:rsid w:val="00667D77"/>
    <w:rsid w:val="00667E00"/>
    <w:rsid w:val="006700AC"/>
    <w:rsid w:val="00670C0C"/>
    <w:rsid w:val="00670CEE"/>
    <w:rsid w:val="00670E42"/>
    <w:rsid w:val="00671D05"/>
    <w:rsid w:val="0067260C"/>
    <w:rsid w:val="00672DD9"/>
    <w:rsid w:val="00673363"/>
    <w:rsid w:val="006736A3"/>
    <w:rsid w:val="00673755"/>
    <w:rsid w:val="006756C2"/>
    <w:rsid w:val="00675ED9"/>
    <w:rsid w:val="00675FC3"/>
    <w:rsid w:val="006764C4"/>
    <w:rsid w:val="00676B6F"/>
    <w:rsid w:val="00677847"/>
    <w:rsid w:val="006807B8"/>
    <w:rsid w:val="006807F0"/>
    <w:rsid w:val="006808D3"/>
    <w:rsid w:val="00681004"/>
    <w:rsid w:val="006817EA"/>
    <w:rsid w:val="0068256F"/>
    <w:rsid w:val="00683117"/>
    <w:rsid w:val="00683838"/>
    <w:rsid w:val="00683AE2"/>
    <w:rsid w:val="00683AF4"/>
    <w:rsid w:val="00683CA5"/>
    <w:rsid w:val="00683F87"/>
    <w:rsid w:val="00684294"/>
    <w:rsid w:val="00684D07"/>
    <w:rsid w:val="00684DB9"/>
    <w:rsid w:val="00684E90"/>
    <w:rsid w:val="0068570B"/>
    <w:rsid w:val="00685775"/>
    <w:rsid w:val="00685A95"/>
    <w:rsid w:val="00686199"/>
    <w:rsid w:val="006861FE"/>
    <w:rsid w:val="00686699"/>
    <w:rsid w:val="00686774"/>
    <w:rsid w:val="00686867"/>
    <w:rsid w:val="00686DEA"/>
    <w:rsid w:val="00687153"/>
    <w:rsid w:val="006900B2"/>
    <w:rsid w:val="00690655"/>
    <w:rsid w:val="00690CD9"/>
    <w:rsid w:val="00690EC7"/>
    <w:rsid w:val="0069250F"/>
    <w:rsid w:val="0069314F"/>
    <w:rsid w:val="00693834"/>
    <w:rsid w:val="00694388"/>
    <w:rsid w:val="0069498A"/>
    <w:rsid w:val="0069554F"/>
    <w:rsid w:val="006955EF"/>
    <w:rsid w:val="006958E5"/>
    <w:rsid w:val="00695FD9"/>
    <w:rsid w:val="00696035"/>
    <w:rsid w:val="006966EA"/>
    <w:rsid w:val="00697140"/>
    <w:rsid w:val="0069749B"/>
    <w:rsid w:val="006A20AA"/>
    <w:rsid w:val="006A221F"/>
    <w:rsid w:val="006A2375"/>
    <w:rsid w:val="006A259A"/>
    <w:rsid w:val="006A27FB"/>
    <w:rsid w:val="006A2C07"/>
    <w:rsid w:val="006A2C71"/>
    <w:rsid w:val="006A3428"/>
    <w:rsid w:val="006A3BB7"/>
    <w:rsid w:val="006A42FB"/>
    <w:rsid w:val="006A473B"/>
    <w:rsid w:val="006A4C02"/>
    <w:rsid w:val="006A51AF"/>
    <w:rsid w:val="006A5989"/>
    <w:rsid w:val="006A5F31"/>
    <w:rsid w:val="006A7DC8"/>
    <w:rsid w:val="006A7F96"/>
    <w:rsid w:val="006B0E67"/>
    <w:rsid w:val="006B0FC5"/>
    <w:rsid w:val="006B165D"/>
    <w:rsid w:val="006B185D"/>
    <w:rsid w:val="006B1D34"/>
    <w:rsid w:val="006B26F5"/>
    <w:rsid w:val="006B2C66"/>
    <w:rsid w:val="006B3BBA"/>
    <w:rsid w:val="006B3EE4"/>
    <w:rsid w:val="006B4679"/>
    <w:rsid w:val="006B568A"/>
    <w:rsid w:val="006B5A64"/>
    <w:rsid w:val="006B5BCD"/>
    <w:rsid w:val="006B5C38"/>
    <w:rsid w:val="006B60F8"/>
    <w:rsid w:val="006B60FC"/>
    <w:rsid w:val="006B7826"/>
    <w:rsid w:val="006C03E3"/>
    <w:rsid w:val="006C109A"/>
    <w:rsid w:val="006C16C1"/>
    <w:rsid w:val="006C16CC"/>
    <w:rsid w:val="006C1AD2"/>
    <w:rsid w:val="006C1BDA"/>
    <w:rsid w:val="006C1FD0"/>
    <w:rsid w:val="006C3AE1"/>
    <w:rsid w:val="006C3F5F"/>
    <w:rsid w:val="006C4EFA"/>
    <w:rsid w:val="006C55B9"/>
    <w:rsid w:val="006C5ECF"/>
    <w:rsid w:val="006C6C51"/>
    <w:rsid w:val="006C6D55"/>
    <w:rsid w:val="006C70A4"/>
    <w:rsid w:val="006C75E2"/>
    <w:rsid w:val="006C7E3E"/>
    <w:rsid w:val="006D0239"/>
    <w:rsid w:val="006D096D"/>
    <w:rsid w:val="006D1420"/>
    <w:rsid w:val="006D169B"/>
    <w:rsid w:val="006D1CB7"/>
    <w:rsid w:val="006D1DBF"/>
    <w:rsid w:val="006D26C8"/>
    <w:rsid w:val="006D2EBB"/>
    <w:rsid w:val="006D3937"/>
    <w:rsid w:val="006D39CC"/>
    <w:rsid w:val="006D3CBD"/>
    <w:rsid w:val="006D4027"/>
    <w:rsid w:val="006D47C5"/>
    <w:rsid w:val="006D6A9C"/>
    <w:rsid w:val="006D7703"/>
    <w:rsid w:val="006D7C10"/>
    <w:rsid w:val="006E02EB"/>
    <w:rsid w:val="006E0DF0"/>
    <w:rsid w:val="006E1232"/>
    <w:rsid w:val="006E1882"/>
    <w:rsid w:val="006E1E1E"/>
    <w:rsid w:val="006E2032"/>
    <w:rsid w:val="006E20A0"/>
    <w:rsid w:val="006E2A19"/>
    <w:rsid w:val="006E2A25"/>
    <w:rsid w:val="006E2A65"/>
    <w:rsid w:val="006E3DD1"/>
    <w:rsid w:val="006E4480"/>
    <w:rsid w:val="006E5817"/>
    <w:rsid w:val="006E67FE"/>
    <w:rsid w:val="006E6F53"/>
    <w:rsid w:val="006F072A"/>
    <w:rsid w:val="006F0BBB"/>
    <w:rsid w:val="006F0CB3"/>
    <w:rsid w:val="006F0FB1"/>
    <w:rsid w:val="006F15E7"/>
    <w:rsid w:val="006F225D"/>
    <w:rsid w:val="006F25A9"/>
    <w:rsid w:val="006F2B86"/>
    <w:rsid w:val="006F3023"/>
    <w:rsid w:val="006F347F"/>
    <w:rsid w:val="006F3EA2"/>
    <w:rsid w:val="006F3F03"/>
    <w:rsid w:val="006F418E"/>
    <w:rsid w:val="006F4E78"/>
    <w:rsid w:val="006F5711"/>
    <w:rsid w:val="006F5E89"/>
    <w:rsid w:val="006F6136"/>
    <w:rsid w:val="006F72D8"/>
    <w:rsid w:val="006F791D"/>
    <w:rsid w:val="0070061C"/>
    <w:rsid w:val="00700876"/>
    <w:rsid w:val="00701E86"/>
    <w:rsid w:val="00702283"/>
    <w:rsid w:val="00702504"/>
    <w:rsid w:val="0070288E"/>
    <w:rsid w:val="007049D0"/>
    <w:rsid w:val="00704EF2"/>
    <w:rsid w:val="007050C0"/>
    <w:rsid w:val="00705532"/>
    <w:rsid w:val="007059D4"/>
    <w:rsid w:val="00710A34"/>
    <w:rsid w:val="00710C20"/>
    <w:rsid w:val="00711630"/>
    <w:rsid w:val="00711F5C"/>
    <w:rsid w:val="007123F1"/>
    <w:rsid w:val="00712C8F"/>
    <w:rsid w:val="00712E10"/>
    <w:rsid w:val="00713066"/>
    <w:rsid w:val="007132E4"/>
    <w:rsid w:val="00713360"/>
    <w:rsid w:val="00713647"/>
    <w:rsid w:val="00713A38"/>
    <w:rsid w:val="00713B7E"/>
    <w:rsid w:val="0071491D"/>
    <w:rsid w:val="00715A49"/>
    <w:rsid w:val="007160DE"/>
    <w:rsid w:val="00716508"/>
    <w:rsid w:val="00716879"/>
    <w:rsid w:val="00716BCC"/>
    <w:rsid w:val="00717137"/>
    <w:rsid w:val="00717B54"/>
    <w:rsid w:val="00720000"/>
    <w:rsid w:val="007201E8"/>
    <w:rsid w:val="00720F84"/>
    <w:rsid w:val="0072137B"/>
    <w:rsid w:val="00721404"/>
    <w:rsid w:val="00721551"/>
    <w:rsid w:val="007216EA"/>
    <w:rsid w:val="00721B20"/>
    <w:rsid w:val="00721CF2"/>
    <w:rsid w:val="00722FBB"/>
    <w:rsid w:val="00723232"/>
    <w:rsid w:val="00723411"/>
    <w:rsid w:val="007239F8"/>
    <w:rsid w:val="00723F7E"/>
    <w:rsid w:val="00724161"/>
    <w:rsid w:val="00724924"/>
    <w:rsid w:val="007263C8"/>
    <w:rsid w:val="007266F4"/>
    <w:rsid w:val="00726BFF"/>
    <w:rsid w:val="00726E27"/>
    <w:rsid w:val="007276D2"/>
    <w:rsid w:val="00727B0B"/>
    <w:rsid w:val="00727E6C"/>
    <w:rsid w:val="00730072"/>
    <w:rsid w:val="007306A5"/>
    <w:rsid w:val="00730D7C"/>
    <w:rsid w:val="00730FA2"/>
    <w:rsid w:val="00732410"/>
    <w:rsid w:val="00732E71"/>
    <w:rsid w:val="00733042"/>
    <w:rsid w:val="007337DB"/>
    <w:rsid w:val="00733914"/>
    <w:rsid w:val="00733A8E"/>
    <w:rsid w:val="007347DE"/>
    <w:rsid w:val="007347FD"/>
    <w:rsid w:val="007349BF"/>
    <w:rsid w:val="007350E5"/>
    <w:rsid w:val="007353B2"/>
    <w:rsid w:val="00735411"/>
    <w:rsid w:val="0073622D"/>
    <w:rsid w:val="00736985"/>
    <w:rsid w:val="0073796A"/>
    <w:rsid w:val="00737A8C"/>
    <w:rsid w:val="00737E81"/>
    <w:rsid w:val="00740467"/>
    <w:rsid w:val="007411EA"/>
    <w:rsid w:val="00741657"/>
    <w:rsid w:val="00741C6D"/>
    <w:rsid w:val="00742401"/>
    <w:rsid w:val="00742562"/>
    <w:rsid w:val="0074342B"/>
    <w:rsid w:val="00743A31"/>
    <w:rsid w:val="00743BB9"/>
    <w:rsid w:val="00744017"/>
    <w:rsid w:val="007441BE"/>
    <w:rsid w:val="0074422F"/>
    <w:rsid w:val="00744850"/>
    <w:rsid w:val="00744E9C"/>
    <w:rsid w:val="0074502C"/>
    <w:rsid w:val="00745F92"/>
    <w:rsid w:val="00746CD6"/>
    <w:rsid w:val="007470A9"/>
    <w:rsid w:val="00747567"/>
    <w:rsid w:val="0075045D"/>
    <w:rsid w:val="0075183C"/>
    <w:rsid w:val="007521EC"/>
    <w:rsid w:val="007522B5"/>
    <w:rsid w:val="00752F0C"/>
    <w:rsid w:val="00753670"/>
    <w:rsid w:val="00754BAF"/>
    <w:rsid w:val="007553BE"/>
    <w:rsid w:val="007555EE"/>
    <w:rsid w:val="00756252"/>
    <w:rsid w:val="00756D5C"/>
    <w:rsid w:val="00760226"/>
    <w:rsid w:val="0076090A"/>
    <w:rsid w:val="00760A2F"/>
    <w:rsid w:val="00760A9D"/>
    <w:rsid w:val="00761AAA"/>
    <w:rsid w:val="00761C82"/>
    <w:rsid w:val="00762252"/>
    <w:rsid w:val="007624C9"/>
    <w:rsid w:val="00763DA5"/>
    <w:rsid w:val="00764909"/>
    <w:rsid w:val="00765192"/>
    <w:rsid w:val="007658FF"/>
    <w:rsid w:val="00765B0D"/>
    <w:rsid w:val="00765CDD"/>
    <w:rsid w:val="0076681E"/>
    <w:rsid w:val="00767236"/>
    <w:rsid w:val="00767949"/>
    <w:rsid w:val="00767C78"/>
    <w:rsid w:val="007701F5"/>
    <w:rsid w:val="0077079A"/>
    <w:rsid w:val="00770BF4"/>
    <w:rsid w:val="00771188"/>
    <w:rsid w:val="007714AA"/>
    <w:rsid w:val="007722B4"/>
    <w:rsid w:val="00772BAB"/>
    <w:rsid w:val="007731CF"/>
    <w:rsid w:val="0077459F"/>
    <w:rsid w:val="0077560A"/>
    <w:rsid w:val="00775D2E"/>
    <w:rsid w:val="00775E6D"/>
    <w:rsid w:val="007766AA"/>
    <w:rsid w:val="00777653"/>
    <w:rsid w:val="00780B62"/>
    <w:rsid w:val="007811C8"/>
    <w:rsid w:val="007823AC"/>
    <w:rsid w:val="00782815"/>
    <w:rsid w:val="00782BFD"/>
    <w:rsid w:val="007832A3"/>
    <w:rsid w:val="00783A1E"/>
    <w:rsid w:val="00783CE7"/>
    <w:rsid w:val="00784137"/>
    <w:rsid w:val="00784668"/>
    <w:rsid w:val="007851A0"/>
    <w:rsid w:val="007853DF"/>
    <w:rsid w:val="00787202"/>
    <w:rsid w:val="0078774C"/>
    <w:rsid w:val="00790B56"/>
    <w:rsid w:val="00790DCE"/>
    <w:rsid w:val="00790EC1"/>
    <w:rsid w:val="007911A5"/>
    <w:rsid w:val="00791A24"/>
    <w:rsid w:val="00791BDE"/>
    <w:rsid w:val="00791BF0"/>
    <w:rsid w:val="00791E60"/>
    <w:rsid w:val="00792191"/>
    <w:rsid w:val="00792412"/>
    <w:rsid w:val="007925C1"/>
    <w:rsid w:val="00792B51"/>
    <w:rsid w:val="00794313"/>
    <w:rsid w:val="00794A02"/>
    <w:rsid w:val="00794FFE"/>
    <w:rsid w:val="00795224"/>
    <w:rsid w:val="007952EA"/>
    <w:rsid w:val="00795337"/>
    <w:rsid w:val="0079535F"/>
    <w:rsid w:val="00797654"/>
    <w:rsid w:val="007A05F9"/>
    <w:rsid w:val="007A0B1E"/>
    <w:rsid w:val="007A0DF9"/>
    <w:rsid w:val="007A1D7E"/>
    <w:rsid w:val="007A2063"/>
    <w:rsid w:val="007A2F4E"/>
    <w:rsid w:val="007A3265"/>
    <w:rsid w:val="007A3780"/>
    <w:rsid w:val="007A37F3"/>
    <w:rsid w:val="007A3861"/>
    <w:rsid w:val="007A3D06"/>
    <w:rsid w:val="007A3ED2"/>
    <w:rsid w:val="007A49EA"/>
    <w:rsid w:val="007A4AF5"/>
    <w:rsid w:val="007A50EA"/>
    <w:rsid w:val="007A57A8"/>
    <w:rsid w:val="007A5850"/>
    <w:rsid w:val="007A5E76"/>
    <w:rsid w:val="007A7319"/>
    <w:rsid w:val="007A73E0"/>
    <w:rsid w:val="007A7C7A"/>
    <w:rsid w:val="007B08F5"/>
    <w:rsid w:val="007B0A6E"/>
    <w:rsid w:val="007B0F8D"/>
    <w:rsid w:val="007B152A"/>
    <w:rsid w:val="007B1DF1"/>
    <w:rsid w:val="007B1FC8"/>
    <w:rsid w:val="007B2A9D"/>
    <w:rsid w:val="007B2C24"/>
    <w:rsid w:val="007B2D06"/>
    <w:rsid w:val="007B3F08"/>
    <w:rsid w:val="007B3F33"/>
    <w:rsid w:val="007B42D0"/>
    <w:rsid w:val="007B4DC4"/>
    <w:rsid w:val="007B5125"/>
    <w:rsid w:val="007B56F7"/>
    <w:rsid w:val="007B5822"/>
    <w:rsid w:val="007B6221"/>
    <w:rsid w:val="007B6297"/>
    <w:rsid w:val="007B657A"/>
    <w:rsid w:val="007B6E9C"/>
    <w:rsid w:val="007B74D6"/>
    <w:rsid w:val="007B7619"/>
    <w:rsid w:val="007B765E"/>
    <w:rsid w:val="007C066E"/>
    <w:rsid w:val="007C0CD2"/>
    <w:rsid w:val="007C132D"/>
    <w:rsid w:val="007C1F4B"/>
    <w:rsid w:val="007C23D1"/>
    <w:rsid w:val="007C252E"/>
    <w:rsid w:val="007C2651"/>
    <w:rsid w:val="007C280B"/>
    <w:rsid w:val="007C2E44"/>
    <w:rsid w:val="007C311C"/>
    <w:rsid w:val="007C454C"/>
    <w:rsid w:val="007C4A5B"/>
    <w:rsid w:val="007C4E37"/>
    <w:rsid w:val="007C4FC4"/>
    <w:rsid w:val="007C5014"/>
    <w:rsid w:val="007C563C"/>
    <w:rsid w:val="007C5F06"/>
    <w:rsid w:val="007C5F69"/>
    <w:rsid w:val="007D0701"/>
    <w:rsid w:val="007D09E9"/>
    <w:rsid w:val="007D0E4D"/>
    <w:rsid w:val="007D185A"/>
    <w:rsid w:val="007D23C0"/>
    <w:rsid w:val="007D28F5"/>
    <w:rsid w:val="007D2A1C"/>
    <w:rsid w:val="007D2C3D"/>
    <w:rsid w:val="007D3025"/>
    <w:rsid w:val="007D32A1"/>
    <w:rsid w:val="007D3A39"/>
    <w:rsid w:val="007D3D02"/>
    <w:rsid w:val="007D5492"/>
    <w:rsid w:val="007D54EE"/>
    <w:rsid w:val="007D5706"/>
    <w:rsid w:val="007D6653"/>
    <w:rsid w:val="007D6C60"/>
    <w:rsid w:val="007D6C8A"/>
    <w:rsid w:val="007D7105"/>
    <w:rsid w:val="007D7501"/>
    <w:rsid w:val="007D7956"/>
    <w:rsid w:val="007D79AD"/>
    <w:rsid w:val="007E024E"/>
    <w:rsid w:val="007E0280"/>
    <w:rsid w:val="007E0C27"/>
    <w:rsid w:val="007E0C6B"/>
    <w:rsid w:val="007E0EDE"/>
    <w:rsid w:val="007E104D"/>
    <w:rsid w:val="007E1A6F"/>
    <w:rsid w:val="007E20B6"/>
    <w:rsid w:val="007E2A66"/>
    <w:rsid w:val="007E30D5"/>
    <w:rsid w:val="007E3782"/>
    <w:rsid w:val="007E3AC3"/>
    <w:rsid w:val="007E3C64"/>
    <w:rsid w:val="007E3C67"/>
    <w:rsid w:val="007E4CD2"/>
    <w:rsid w:val="007E4F1E"/>
    <w:rsid w:val="007E4F33"/>
    <w:rsid w:val="007E617D"/>
    <w:rsid w:val="007E6971"/>
    <w:rsid w:val="007E73BC"/>
    <w:rsid w:val="007E765A"/>
    <w:rsid w:val="007E7E0B"/>
    <w:rsid w:val="007F0932"/>
    <w:rsid w:val="007F0BFD"/>
    <w:rsid w:val="007F13EE"/>
    <w:rsid w:val="007F1DFA"/>
    <w:rsid w:val="007F222D"/>
    <w:rsid w:val="007F2AF7"/>
    <w:rsid w:val="007F2DA3"/>
    <w:rsid w:val="007F44E6"/>
    <w:rsid w:val="007F4C94"/>
    <w:rsid w:val="007F51AD"/>
    <w:rsid w:val="007F557C"/>
    <w:rsid w:val="007F6299"/>
    <w:rsid w:val="007F668C"/>
    <w:rsid w:val="007F6936"/>
    <w:rsid w:val="007F69A6"/>
    <w:rsid w:val="008002AE"/>
    <w:rsid w:val="00800F00"/>
    <w:rsid w:val="0080280D"/>
    <w:rsid w:val="00802EBB"/>
    <w:rsid w:val="00804247"/>
    <w:rsid w:val="0080441A"/>
    <w:rsid w:val="00805991"/>
    <w:rsid w:val="00807C1F"/>
    <w:rsid w:val="008102DE"/>
    <w:rsid w:val="00811766"/>
    <w:rsid w:val="00811CEA"/>
    <w:rsid w:val="008130CC"/>
    <w:rsid w:val="008134BF"/>
    <w:rsid w:val="008134D2"/>
    <w:rsid w:val="008137D5"/>
    <w:rsid w:val="0081386A"/>
    <w:rsid w:val="008139CC"/>
    <w:rsid w:val="00814040"/>
    <w:rsid w:val="008142DC"/>
    <w:rsid w:val="008147A2"/>
    <w:rsid w:val="00814FD4"/>
    <w:rsid w:val="00816E87"/>
    <w:rsid w:val="008170A3"/>
    <w:rsid w:val="00817489"/>
    <w:rsid w:val="00820706"/>
    <w:rsid w:val="0082089F"/>
    <w:rsid w:val="00821CFA"/>
    <w:rsid w:val="00822422"/>
    <w:rsid w:val="0082306D"/>
    <w:rsid w:val="00824374"/>
    <w:rsid w:val="00824481"/>
    <w:rsid w:val="008244D8"/>
    <w:rsid w:val="00824845"/>
    <w:rsid w:val="0082555C"/>
    <w:rsid w:val="0082624D"/>
    <w:rsid w:val="00826756"/>
    <w:rsid w:val="00826C32"/>
    <w:rsid w:val="00827062"/>
    <w:rsid w:val="00827517"/>
    <w:rsid w:val="00827590"/>
    <w:rsid w:val="008304A0"/>
    <w:rsid w:val="0083059D"/>
    <w:rsid w:val="008312F9"/>
    <w:rsid w:val="0083179F"/>
    <w:rsid w:val="00832140"/>
    <w:rsid w:val="008326BF"/>
    <w:rsid w:val="008329ED"/>
    <w:rsid w:val="008331C1"/>
    <w:rsid w:val="00833211"/>
    <w:rsid w:val="00834650"/>
    <w:rsid w:val="008348C1"/>
    <w:rsid w:val="00834A66"/>
    <w:rsid w:val="00835C39"/>
    <w:rsid w:val="00835FCD"/>
    <w:rsid w:val="00836221"/>
    <w:rsid w:val="0083705D"/>
    <w:rsid w:val="00840067"/>
    <w:rsid w:val="00840116"/>
    <w:rsid w:val="008407D1"/>
    <w:rsid w:val="00840885"/>
    <w:rsid w:val="008415FC"/>
    <w:rsid w:val="00841BB0"/>
    <w:rsid w:val="00841CCA"/>
    <w:rsid w:val="00841E78"/>
    <w:rsid w:val="008422B5"/>
    <w:rsid w:val="00843200"/>
    <w:rsid w:val="00843B4D"/>
    <w:rsid w:val="0084456B"/>
    <w:rsid w:val="00844708"/>
    <w:rsid w:val="00844DCB"/>
    <w:rsid w:val="00844FED"/>
    <w:rsid w:val="008455D3"/>
    <w:rsid w:val="00846184"/>
    <w:rsid w:val="00846C0B"/>
    <w:rsid w:val="00847460"/>
    <w:rsid w:val="0084751C"/>
    <w:rsid w:val="00847C22"/>
    <w:rsid w:val="00850025"/>
    <w:rsid w:val="00850069"/>
    <w:rsid w:val="0085089A"/>
    <w:rsid w:val="00851138"/>
    <w:rsid w:val="00851EB2"/>
    <w:rsid w:val="00852919"/>
    <w:rsid w:val="00852D8D"/>
    <w:rsid w:val="00852E85"/>
    <w:rsid w:val="00852FFA"/>
    <w:rsid w:val="008539BF"/>
    <w:rsid w:val="008540D4"/>
    <w:rsid w:val="008542E1"/>
    <w:rsid w:val="00854559"/>
    <w:rsid w:val="0085480F"/>
    <w:rsid w:val="00854BE4"/>
    <w:rsid w:val="008555CA"/>
    <w:rsid w:val="00856377"/>
    <w:rsid w:val="008568B9"/>
    <w:rsid w:val="00856CF2"/>
    <w:rsid w:val="00856F89"/>
    <w:rsid w:val="00857D78"/>
    <w:rsid w:val="00857F28"/>
    <w:rsid w:val="008608A4"/>
    <w:rsid w:val="00860C2C"/>
    <w:rsid w:val="00860CF2"/>
    <w:rsid w:val="0086118F"/>
    <w:rsid w:val="00861886"/>
    <w:rsid w:val="00861A2C"/>
    <w:rsid w:val="00861FCB"/>
    <w:rsid w:val="00862223"/>
    <w:rsid w:val="00862390"/>
    <w:rsid w:val="00863ACD"/>
    <w:rsid w:val="00863DE7"/>
    <w:rsid w:val="00863E3C"/>
    <w:rsid w:val="00864859"/>
    <w:rsid w:val="0086521F"/>
    <w:rsid w:val="0086694D"/>
    <w:rsid w:val="00866A47"/>
    <w:rsid w:val="008672AC"/>
    <w:rsid w:val="00867C65"/>
    <w:rsid w:val="00867E07"/>
    <w:rsid w:val="00867E32"/>
    <w:rsid w:val="00867EDB"/>
    <w:rsid w:val="008705F9"/>
    <w:rsid w:val="0087074A"/>
    <w:rsid w:val="00870C6C"/>
    <w:rsid w:val="008711EF"/>
    <w:rsid w:val="00871755"/>
    <w:rsid w:val="00871DE5"/>
    <w:rsid w:val="00872009"/>
    <w:rsid w:val="00872EA3"/>
    <w:rsid w:val="0087428A"/>
    <w:rsid w:val="008744CA"/>
    <w:rsid w:val="00874662"/>
    <w:rsid w:val="008749BA"/>
    <w:rsid w:val="008753CF"/>
    <w:rsid w:val="00875801"/>
    <w:rsid w:val="00875FBC"/>
    <w:rsid w:val="00877C8C"/>
    <w:rsid w:val="00877F66"/>
    <w:rsid w:val="00880A77"/>
    <w:rsid w:val="00880B09"/>
    <w:rsid w:val="00880E0F"/>
    <w:rsid w:val="00880EE0"/>
    <w:rsid w:val="00881E38"/>
    <w:rsid w:val="0088248C"/>
    <w:rsid w:val="00882F71"/>
    <w:rsid w:val="0088354C"/>
    <w:rsid w:val="00883B6E"/>
    <w:rsid w:val="00883E61"/>
    <w:rsid w:val="00884404"/>
    <w:rsid w:val="0088464B"/>
    <w:rsid w:val="0088500D"/>
    <w:rsid w:val="008852B7"/>
    <w:rsid w:val="00885A0A"/>
    <w:rsid w:val="00885A46"/>
    <w:rsid w:val="00886429"/>
    <w:rsid w:val="0088668C"/>
    <w:rsid w:val="0088730C"/>
    <w:rsid w:val="00887919"/>
    <w:rsid w:val="00887EFF"/>
    <w:rsid w:val="00887FC2"/>
    <w:rsid w:val="00890801"/>
    <w:rsid w:val="00890B96"/>
    <w:rsid w:val="00890C24"/>
    <w:rsid w:val="00890E43"/>
    <w:rsid w:val="00890E90"/>
    <w:rsid w:val="008910EC"/>
    <w:rsid w:val="00891198"/>
    <w:rsid w:val="008912A4"/>
    <w:rsid w:val="00891E87"/>
    <w:rsid w:val="00891EA3"/>
    <w:rsid w:val="0089313A"/>
    <w:rsid w:val="00893683"/>
    <w:rsid w:val="00893A25"/>
    <w:rsid w:val="00894132"/>
    <w:rsid w:val="00894432"/>
    <w:rsid w:val="0089593E"/>
    <w:rsid w:val="008962AB"/>
    <w:rsid w:val="008974D3"/>
    <w:rsid w:val="00897650"/>
    <w:rsid w:val="0089795F"/>
    <w:rsid w:val="00897F5F"/>
    <w:rsid w:val="008A0315"/>
    <w:rsid w:val="008A050A"/>
    <w:rsid w:val="008A0A50"/>
    <w:rsid w:val="008A148A"/>
    <w:rsid w:val="008A19D1"/>
    <w:rsid w:val="008A37D9"/>
    <w:rsid w:val="008A43DB"/>
    <w:rsid w:val="008A440E"/>
    <w:rsid w:val="008A4CCB"/>
    <w:rsid w:val="008A4D56"/>
    <w:rsid w:val="008A5A65"/>
    <w:rsid w:val="008A5BDC"/>
    <w:rsid w:val="008B0EC2"/>
    <w:rsid w:val="008B135C"/>
    <w:rsid w:val="008B1A0E"/>
    <w:rsid w:val="008B1AE0"/>
    <w:rsid w:val="008B1E56"/>
    <w:rsid w:val="008B25EB"/>
    <w:rsid w:val="008B28E4"/>
    <w:rsid w:val="008B2A61"/>
    <w:rsid w:val="008B37FB"/>
    <w:rsid w:val="008B3964"/>
    <w:rsid w:val="008B3982"/>
    <w:rsid w:val="008B3C0F"/>
    <w:rsid w:val="008B3C3E"/>
    <w:rsid w:val="008B3E66"/>
    <w:rsid w:val="008B5DA1"/>
    <w:rsid w:val="008B7203"/>
    <w:rsid w:val="008B7DFB"/>
    <w:rsid w:val="008B7F64"/>
    <w:rsid w:val="008B7FCB"/>
    <w:rsid w:val="008C04D7"/>
    <w:rsid w:val="008C0A80"/>
    <w:rsid w:val="008C148B"/>
    <w:rsid w:val="008C188C"/>
    <w:rsid w:val="008C2038"/>
    <w:rsid w:val="008C2982"/>
    <w:rsid w:val="008C2B12"/>
    <w:rsid w:val="008C2B38"/>
    <w:rsid w:val="008C310C"/>
    <w:rsid w:val="008C4001"/>
    <w:rsid w:val="008C4B15"/>
    <w:rsid w:val="008C6597"/>
    <w:rsid w:val="008C7346"/>
    <w:rsid w:val="008C7823"/>
    <w:rsid w:val="008C7C37"/>
    <w:rsid w:val="008D1484"/>
    <w:rsid w:val="008D18D7"/>
    <w:rsid w:val="008D1B12"/>
    <w:rsid w:val="008D2484"/>
    <w:rsid w:val="008D2B8E"/>
    <w:rsid w:val="008D32DA"/>
    <w:rsid w:val="008D3F7E"/>
    <w:rsid w:val="008D403A"/>
    <w:rsid w:val="008D437B"/>
    <w:rsid w:val="008D44D5"/>
    <w:rsid w:val="008D4A9E"/>
    <w:rsid w:val="008D4B52"/>
    <w:rsid w:val="008D4D2E"/>
    <w:rsid w:val="008D57D0"/>
    <w:rsid w:val="008D5E0D"/>
    <w:rsid w:val="008D632B"/>
    <w:rsid w:val="008D6DDB"/>
    <w:rsid w:val="008D77B7"/>
    <w:rsid w:val="008D7B65"/>
    <w:rsid w:val="008D7CF3"/>
    <w:rsid w:val="008E1B85"/>
    <w:rsid w:val="008E1D7A"/>
    <w:rsid w:val="008E2481"/>
    <w:rsid w:val="008E24F1"/>
    <w:rsid w:val="008E3DD8"/>
    <w:rsid w:val="008E51BB"/>
    <w:rsid w:val="008E57EB"/>
    <w:rsid w:val="008E5ECD"/>
    <w:rsid w:val="008E61E5"/>
    <w:rsid w:val="008E644E"/>
    <w:rsid w:val="008E6603"/>
    <w:rsid w:val="008E6DFE"/>
    <w:rsid w:val="008E7710"/>
    <w:rsid w:val="008E77A2"/>
    <w:rsid w:val="008E7834"/>
    <w:rsid w:val="008F01E3"/>
    <w:rsid w:val="008F159E"/>
    <w:rsid w:val="008F1A40"/>
    <w:rsid w:val="008F25E0"/>
    <w:rsid w:val="008F3121"/>
    <w:rsid w:val="008F3736"/>
    <w:rsid w:val="008F4208"/>
    <w:rsid w:val="008F4437"/>
    <w:rsid w:val="008F4E9C"/>
    <w:rsid w:val="008F5BF6"/>
    <w:rsid w:val="008F635F"/>
    <w:rsid w:val="008F6890"/>
    <w:rsid w:val="008F6932"/>
    <w:rsid w:val="008F6DF1"/>
    <w:rsid w:val="008F73DC"/>
    <w:rsid w:val="008F748D"/>
    <w:rsid w:val="0090021A"/>
    <w:rsid w:val="009009C9"/>
    <w:rsid w:val="009010E9"/>
    <w:rsid w:val="009016C5"/>
    <w:rsid w:val="009020A0"/>
    <w:rsid w:val="00902FD4"/>
    <w:rsid w:val="00903C4B"/>
    <w:rsid w:val="009041DE"/>
    <w:rsid w:val="00904536"/>
    <w:rsid w:val="00904E3A"/>
    <w:rsid w:val="0090698F"/>
    <w:rsid w:val="00907234"/>
    <w:rsid w:val="00907660"/>
    <w:rsid w:val="00907D38"/>
    <w:rsid w:val="009100D9"/>
    <w:rsid w:val="009107D0"/>
    <w:rsid w:val="00910929"/>
    <w:rsid w:val="009109CD"/>
    <w:rsid w:val="009114F9"/>
    <w:rsid w:val="009114FF"/>
    <w:rsid w:val="00911593"/>
    <w:rsid w:val="009116C1"/>
    <w:rsid w:val="00912647"/>
    <w:rsid w:val="009135CD"/>
    <w:rsid w:val="00913B0A"/>
    <w:rsid w:val="00913C9C"/>
    <w:rsid w:val="00913D13"/>
    <w:rsid w:val="00914475"/>
    <w:rsid w:val="009146A8"/>
    <w:rsid w:val="00915D23"/>
    <w:rsid w:val="00916426"/>
    <w:rsid w:val="0091660E"/>
    <w:rsid w:val="00916E3A"/>
    <w:rsid w:val="00917BE5"/>
    <w:rsid w:val="00920120"/>
    <w:rsid w:val="009204D9"/>
    <w:rsid w:val="009205A8"/>
    <w:rsid w:val="0092066E"/>
    <w:rsid w:val="009211E8"/>
    <w:rsid w:val="00921AE4"/>
    <w:rsid w:val="009229CE"/>
    <w:rsid w:val="00922AB3"/>
    <w:rsid w:val="00923081"/>
    <w:rsid w:val="0092332E"/>
    <w:rsid w:val="00923AC3"/>
    <w:rsid w:val="00923B64"/>
    <w:rsid w:val="00923F21"/>
    <w:rsid w:val="009245D7"/>
    <w:rsid w:val="00925B83"/>
    <w:rsid w:val="00925C7B"/>
    <w:rsid w:val="00925DEF"/>
    <w:rsid w:val="0092629E"/>
    <w:rsid w:val="00926D77"/>
    <w:rsid w:val="00926DA1"/>
    <w:rsid w:val="00927348"/>
    <w:rsid w:val="00927A26"/>
    <w:rsid w:val="00930370"/>
    <w:rsid w:val="0093046A"/>
    <w:rsid w:val="00930CD7"/>
    <w:rsid w:val="009310FB"/>
    <w:rsid w:val="00931370"/>
    <w:rsid w:val="00932573"/>
    <w:rsid w:val="009339B2"/>
    <w:rsid w:val="00933F6C"/>
    <w:rsid w:val="009352A8"/>
    <w:rsid w:val="00935608"/>
    <w:rsid w:val="00935946"/>
    <w:rsid w:val="0093597A"/>
    <w:rsid w:val="00937101"/>
    <w:rsid w:val="00937544"/>
    <w:rsid w:val="00937681"/>
    <w:rsid w:val="00937D91"/>
    <w:rsid w:val="00937DEB"/>
    <w:rsid w:val="00940097"/>
    <w:rsid w:val="00940E56"/>
    <w:rsid w:val="00941863"/>
    <w:rsid w:val="009421E8"/>
    <w:rsid w:val="00942BD7"/>
    <w:rsid w:val="00943335"/>
    <w:rsid w:val="009433BF"/>
    <w:rsid w:val="009433F1"/>
    <w:rsid w:val="00943962"/>
    <w:rsid w:val="00943D14"/>
    <w:rsid w:val="00944056"/>
    <w:rsid w:val="00944E4A"/>
    <w:rsid w:val="009452AB"/>
    <w:rsid w:val="009462D5"/>
    <w:rsid w:val="009466E5"/>
    <w:rsid w:val="0094673B"/>
    <w:rsid w:val="00947999"/>
    <w:rsid w:val="0095061B"/>
    <w:rsid w:val="0095070F"/>
    <w:rsid w:val="00950797"/>
    <w:rsid w:val="009515F7"/>
    <w:rsid w:val="00951B72"/>
    <w:rsid w:val="009520C1"/>
    <w:rsid w:val="009522D2"/>
    <w:rsid w:val="00952B0B"/>
    <w:rsid w:val="009538B2"/>
    <w:rsid w:val="00953A3A"/>
    <w:rsid w:val="00953BCE"/>
    <w:rsid w:val="00953F71"/>
    <w:rsid w:val="009553A2"/>
    <w:rsid w:val="009559CE"/>
    <w:rsid w:val="00955E60"/>
    <w:rsid w:val="00955E9B"/>
    <w:rsid w:val="00956126"/>
    <w:rsid w:val="00956A59"/>
    <w:rsid w:val="00956C3B"/>
    <w:rsid w:val="0095777A"/>
    <w:rsid w:val="00960365"/>
    <w:rsid w:val="009607CE"/>
    <w:rsid w:val="00960D80"/>
    <w:rsid w:val="00960E35"/>
    <w:rsid w:val="00961009"/>
    <w:rsid w:val="009614CB"/>
    <w:rsid w:val="009616F7"/>
    <w:rsid w:val="009626BF"/>
    <w:rsid w:val="00963BDB"/>
    <w:rsid w:val="00964325"/>
    <w:rsid w:val="00964617"/>
    <w:rsid w:val="009646EA"/>
    <w:rsid w:val="00964F49"/>
    <w:rsid w:val="00965979"/>
    <w:rsid w:val="00965B5F"/>
    <w:rsid w:val="00966181"/>
    <w:rsid w:val="0096669A"/>
    <w:rsid w:val="009666E2"/>
    <w:rsid w:val="0096695C"/>
    <w:rsid w:val="00966F3D"/>
    <w:rsid w:val="0096720A"/>
    <w:rsid w:val="0096775F"/>
    <w:rsid w:val="00967883"/>
    <w:rsid w:val="00967FEF"/>
    <w:rsid w:val="00970521"/>
    <w:rsid w:val="009708F4"/>
    <w:rsid w:val="00971489"/>
    <w:rsid w:val="00971732"/>
    <w:rsid w:val="009719E5"/>
    <w:rsid w:val="00971B52"/>
    <w:rsid w:val="009728B1"/>
    <w:rsid w:val="00972A89"/>
    <w:rsid w:val="0097328B"/>
    <w:rsid w:val="009738A9"/>
    <w:rsid w:val="00973A5F"/>
    <w:rsid w:val="00973C77"/>
    <w:rsid w:val="00973E34"/>
    <w:rsid w:val="00974675"/>
    <w:rsid w:val="00974741"/>
    <w:rsid w:val="00974A30"/>
    <w:rsid w:val="00974E80"/>
    <w:rsid w:val="00974EC1"/>
    <w:rsid w:val="00975511"/>
    <w:rsid w:val="009755AC"/>
    <w:rsid w:val="00975825"/>
    <w:rsid w:val="00975A4E"/>
    <w:rsid w:val="00976CFE"/>
    <w:rsid w:val="00976DD5"/>
    <w:rsid w:val="009771AF"/>
    <w:rsid w:val="0097745F"/>
    <w:rsid w:val="009775CF"/>
    <w:rsid w:val="00977F1A"/>
    <w:rsid w:val="00980191"/>
    <w:rsid w:val="00980A4D"/>
    <w:rsid w:val="0098194C"/>
    <w:rsid w:val="00981B77"/>
    <w:rsid w:val="009827A0"/>
    <w:rsid w:val="00982A3A"/>
    <w:rsid w:val="009831BA"/>
    <w:rsid w:val="00983433"/>
    <w:rsid w:val="00983DED"/>
    <w:rsid w:val="0098461E"/>
    <w:rsid w:val="009851DE"/>
    <w:rsid w:val="009856C8"/>
    <w:rsid w:val="0098679F"/>
    <w:rsid w:val="00986AB3"/>
    <w:rsid w:val="00986AC1"/>
    <w:rsid w:val="00986F52"/>
    <w:rsid w:val="00987163"/>
    <w:rsid w:val="00987581"/>
    <w:rsid w:val="00990E6F"/>
    <w:rsid w:val="00990F1E"/>
    <w:rsid w:val="00991047"/>
    <w:rsid w:val="009912B4"/>
    <w:rsid w:val="00992B15"/>
    <w:rsid w:val="009943EC"/>
    <w:rsid w:val="0099467A"/>
    <w:rsid w:val="00994AA9"/>
    <w:rsid w:val="00994B9B"/>
    <w:rsid w:val="00994CFB"/>
    <w:rsid w:val="00995A91"/>
    <w:rsid w:val="00996366"/>
    <w:rsid w:val="0099667D"/>
    <w:rsid w:val="0099707D"/>
    <w:rsid w:val="0099785C"/>
    <w:rsid w:val="00997E4E"/>
    <w:rsid w:val="009A027F"/>
    <w:rsid w:val="009A1E82"/>
    <w:rsid w:val="009A2176"/>
    <w:rsid w:val="009A26BE"/>
    <w:rsid w:val="009A2DDD"/>
    <w:rsid w:val="009A3060"/>
    <w:rsid w:val="009A3444"/>
    <w:rsid w:val="009A4247"/>
    <w:rsid w:val="009A431E"/>
    <w:rsid w:val="009A4F1F"/>
    <w:rsid w:val="009A5058"/>
    <w:rsid w:val="009A5F5A"/>
    <w:rsid w:val="009A62F4"/>
    <w:rsid w:val="009A6360"/>
    <w:rsid w:val="009A6660"/>
    <w:rsid w:val="009A7092"/>
    <w:rsid w:val="009A78D4"/>
    <w:rsid w:val="009A7A21"/>
    <w:rsid w:val="009B060B"/>
    <w:rsid w:val="009B0C20"/>
    <w:rsid w:val="009B14EF"/>
    <w:rsid w:val="009B18E4"/>
    <w:rsid w:val="009B1F5B"/>
    <w:rsid w:val="009B218C"/>
    <w:rsid w:val="009B2D24"/>
    <w:rsid w:val="009B352E"/>
    <w:rsid w:val="009B3B3D"/>
    <w:rsid w:val="009B3EF5"/>
    <w:rsid w:val="009B4F88"/>
    <w:rsid w:val="009B5791"/>
    <w:rsid w:val="009B58E4"/>
    <w:rsid w:val="009B682A"/>
    <w:rsid w:val="009B6E53"/>
    <w:rsid w:val="009B73FE"/>
    <w:rsid w:val="009B75A3"/>
    <w:rsid w:val="009C0680"/>
    <w:rsid w:val="009C0B63"/>
    <w:rsid w:val="009C0B82"/>
    <w:rsid w:val="009C0BE7"/>
    <w:rsid w:val="009C1108"/>
    <w:rsid w:val="009C18FE"/>
    <w:rsid w:val="009C213E"/>
    <w:rsid w:val="009C2BC7"/>
    <w:rsid w:val="009C2D05"/>
    <w:rsid w:val="009C337B"/>
    <w:rsid w:val="009C4061"/>
    <w:rsid w:val="009C444E"/>
    <w:rsid w:val="009C5821"/>
    <w:rsid w:val="009C5B50"/>
    <w:rsid w:val="009C5BF1"/>
    <w:rsid w:val="009C5DA6"/>
    <w:rsid w:val="009C5DC7"/>
    <w:rsid w:val="009C657E"/>
    <w:rsid w:val="009D000E"/>
    <w:rsid w:val="009D1126"/>
    <w:rsid w:val="009D129A"/>
    <w:rsid w:val="009D1657"/>
    <w:rsid w:val="009D1839"/>
    <w:rsid w:val="009D1DBF"/>
    <w:rsid w:val="009D2119"/>
    <w:rsid w:val="009D2155"/>
    <w:rsid w:val="009D2243"/>
    <w:rsid w:val="009D30EF"/>
    <w:rsid w:val="009D358E"/>
    <w:rsid w:val="009D4E8F"/>
    <w:rsid w:val="009D5378"/>
    <w:rsid w:val="009D5966"/>
    <w:rsid w:val="009D6339"/>
    <w:rsid w:val="009D63E8"/>
    <w:rsid w:val="009D682A"/>
    <w:rsid w:val="009D6858"/>
    <w:rsid w:val="009D6C0E"/>
    <w:rsid w:val="009D7495"/>
    <w:rsid w:val="009D762C"/>
    <w:rsid w:val="009D796D"/>
    <w:rsid w:val="009E0579"/>
    <w:rsid w:val="009E07D0"/>
    <w:rsid w:val="009E2B5A"/>
    <w:rsid w:val="009E30C0"/>
    <w:rsid w:val="009E4E66"/>
    <w:rsid w:val="009E58B3"/>
    <w:rsid w:val="009E58F6"/>
    <w:rsid w:val="009E597D"/>
    <w:rsid w:val="009E5ABD"/>
    <w:rsid w:val="009E7212"/>
    <w:rsid w:val="009E7E18"/>
    <w:rsid w:val="009F1563"/>
    <w:rsid w:val="009F1981"/>
    <w:rsid w:val="009F1998"/>
    <w:rsid w:val="009F1D65"/>
    <w:rsid w:val="009F212F"/>
    <w:rsid w:val="009F22A8"/>
    <w:rsid w:val="009F2720"/>
    <w:rsid w:val="009F2C1E"/>
    <w:rsid w:val="009F38E6"/>
    <w:rsid w:val="009F3D68"/>
    <w:rsid w:val="009F7C1C"/>
    <w:rsid w:val="00A0001E"/>
    <w:rsid w:val="00A00394"/>
    <w:rsid w:val="00A0078E"/>
    <w:rsid w:val="00A00A9B"/>
    <w:rsid w:val="00A00B2D"/>
    <w:rsid w:val="00A00F16"/>
    <w:rsid w:val="00A00F5B"/>
    <w:rsid w:val="00A01F1F"/>
    <w:rsid w:val="00A02651"/>
    <w:rsid w:val="00A02850"/>
    <w:rsid w:val="00A02A82"/>
    <w:rsid w:val="00A02FED"/>
    <w:rsid w:val="00A0318D"/>
    <w:rsid w:val="00A032EF"/>
    <w:rsid w:val="00A03CC2"/>
    <w:rsid w:val="00A047AC"/>
    <w:rsid w:val="00A048BC"/>
    <w:rsid w:val="00A055E1"/>
    <w:rsid w:val="00A05834"/>
    <w:rsid w:val="00A06168"/>
    <w:rsid w:val="00A062DF"/>
    <w:rsid w:val="00A07EB1"/>
    <w:rsid w:val="00A10358"/>
    <w:rsid w:val="00A10CC3"/>
    <w:rsid w:val="00A10D49"/>
    <w:rsid w:val="00A1177B"/>
    <w:rsid w:val="00A11890"/>
    <w:rsid w:val="00A12B22"/>
    <w:rsid w:val="00A14348"/>
    <w:rsid w:val="00A14B89"/>
    <w:rsid w:val="00A16027"/>
    <w:rsid w:val="00A16934"/>
    <w:rsid w:val="00A1695C"/>
    <w:rsid w:val="00A17250"/>
    <w:rsid w:val="00A17366"/>
    <w:rsid w:val="00A173C1"/>
    <w:rsid w:val="00A17FBC"/>
    <w:rsid w:val="00A20159"/>
    <w:rsid w:val="00A20204"/>
    <w:rsid w:val="00A210EC"/>
    <w:rsid w:val="00A21F41"/>
    <w:rsid w:val="00A22BE8"/>
    <w:rsid w:val="00A22ED1"/>
    <w:rsid w:val="00A236D0"/>
    <w:rsid w:val="00A249D8"/>
    <w:rsid w:val="00A25311"/>
    <w:rsid w:val="00A25821"/>
    <w:rsid w:val="00A26C35"/>
    <w:rsid w:val="00A30644"/>
    <w:rsid w:val="00A30B53"/>
    <w:rsid w:val="00A30BB6"/>
    <w:rsid w:val="00A31ABE"/>
    <w:rsid w:val="00A3219A"/>
    <w:rsid w:val="00A3239A"/>
    <w:rsid w:val="00A3292C"/>
    <w:rsid w:val="00A331A9"/>
    <w:rsid w:val="00A34165"/>
    <w:rsid w:val="00A343A0"/>
    <w:rsid w:val="00A3506D"/>
    <w:rsid w:val="00A351CE"/>
    <w:rsid w:val="00A352A0"/>
    <w:rsid w:val="00A35BCD"/>
    <w:rsid w:val="00A35F20"/>
    <w:rsid w:val="00A360C1"/>
    <w:rsid w:val="00A365B4"/>
    <w:rsid w:val="00A37317"/>
    <w:rsid w:val="00A37361"/>
    <w:rsid w:val="00A37DF2"/>
    <w:rsid w:val="00A4025D"/>
    <w:rsid w:val="00A40A38"/>
    <w:rsid w:val="00A41349"/>
    <w:rsid w:val="00A41983"/>
    <w:rsid w:val="00A41C21"/>
    <w:rsid w:val="00A41CD0"/>
    <w:rsid w:val="00A422C8"/>
    <w:rsid w:val="00A42340"/>
    <w:rsid w:val="00A4254A"/>
    <w:rsid w:val="00A440EF"/>
    <w:rsid w:val="00A4495E"/>
    <w:rsid w:val="00A44E19"/>
    <w:rsid w:val="00A45A3E"/>
    <w:rsid w:val="00A460EA"/>
    <w:rsid w:val="00A4653E"/>
    <w:rsid w:val="00A46A3D"/>
    <w:rsid w:val="00A47525"/>
    <w:rsid w:val="00A47F94"/>
    <w:rsid w:val="00A500B4"/>
    <w:rsid w:val="00A50821"/>
    <w:rsid w:val="00A51C2B"/>
    <w:rsid w:val="00A525BB"/>
    <w:rsid w:val="00A52BA2"/>
    <w:rsid w:val="00A52D6B"/>
    <w:rsid w:val="00A53512"/>
    <w:rsid w:val="00A538D6"/>
    <w:rsid w:val="00A53FED"/>
    <w:rsid w:val="00A5474D"/>
    <w:rsid w:val="00A54F12"/>
    <w:rsid w:val="00A561D9"/>
    <w:rsid w:val="00A56543"/>
    <w:rsid w:val="00A57520"/>
    <w:rsid w:val="00A576A6"/>
    <w:rsid w:val="00A60CD5"/>
    <w:rsid w:val="00A60DC2"/>
    <w:rsid w:val="00A60F11"/>
    <w:rsid w:val="00A611DC"/>
    <w:rsid w:val="00A614B3"/>
    <w:rsid w:val="00A619CD"/>
    <w:rsid w:val="00A61CC0"/>
    <w:rsid w:val="00A61E76"/>
    <w:rsid w:val="00A61F50"/>
    <w:rsid w:val="00A62CE2"/>
    <w:rsid w:val="00A650D8"/>
    <w:rsid w:val="00A65444"/>
    <w:rsid w:val="00A66132"/>
    <w:rsid w:val="00A668D5"/>
    <w:rsid w:val="00A66DD5"/>
    <w:rsid w:val="00A66E35"/>
    <w:rsid w:val="00A670AF"/>
    <w:rsid w:val="00A6710C"/>
    <w:rsid w:val="00A67CDE"/>
    <w:rsid w:val="00A715F7"/>
    <w:rsid w:val="00A71602"/>
    <w:rsid w:val="00A71836"/>
    <w:rsid w:val="00A71B3A"/>
    <w:rsid w:val="00A728F4"/>
    <w:rsid w:val="00A72AB0"/>
    <w:rsid w:val="00A733AE"/>
    <w:rsid w:val="00A733B6"/>
    <w:rsid w:val="00A73AC0"/>
    <w:rsid w:val="00A749F8"/>
    <w:rsid w:val="00A75490"/>
    <w:rsid w:val="00A76875"/>
    <w:rsid w:val="00A76DC7"/>
    <w:rsid w:val="00A77459"/>
    <w:rsid w:val="00A774CB"/>
    <w:rsid w:val="00A8047A"/>
    <w:rsid w:val="00A80E21"/>
    <w:rsid w:val="00A81686"/>
    <w:rsid w:val="00A81A47"/>
    <w:rsid w:val="00A81A6A"/>
    <w:rsid w:val="00A81EF4"/>
    <w:rsid w:val="00A81F96"/>
    <w:rsid w:val="00A82450"/>
    <w:rsid w:val="00A82A55"/>
    <w:rsid w:val="00A8311B"/>
    <w:rsid w:val="00A83EDD"/>
    <w:rsid w:val="00A8463C"/>
    <w:rsid w:val="00A85037"/>
    <w:rsid w:val="00A86F22"/>
    <w:rsid w:val="00A900CB"/>
    <w:rsid w:val="00A90CB6"/>
    <w:rsid w:val="00A91762"/>
    <w:rsid w:val="00A91E1B"/>
    <w:rsid w:val="00A939CE"/>
    <w:rsid w:val="00A93A2D"/>
    <w:rsid w:val="00A93E98"/>
    <w:rsid w:val="00A94C3A"/>
    <w:rsid w:val="00A94E8D"/>
    <w:rsid w:val="00A95F00"/>
    <w:rsid w:val="00A96796"/>
    <w:rsid w:val="00A97156"/>
    <w:rsid w:val="00A976F7"/>
    <w:rsid w:val="00AA01A5"/>
    <w:rsid w:val="00AA0C11"/>
    <w:rsid w:val="00AA0C70"/>
    <w:rsid w:val="00AA1B78"/>
    <w:rsid w:val="00AA2191"/>
    <w:rsid w:val="00AA2617"/>
    <w:rsid w:val="00AA2C9E"/>
    <w:rsid w:val="00AA3525"/>
    <w:rsid w:val="00AA357B"/>
    <w:rsid w:val="00AA38AB"/>
    <w:rsid w:val="00AA3ACF"/>
    <w:rsid w:val="00AA5979"/>
    <w:rsid w:val="00AA5EE9"/>
    <w:rsid w:val="00AA6202"/>
    <w:rsid w:val="00AA6464"/>
    <w:rsid w:val="00AA68A1"/>
    <w:rsid w:val="00AA6A74"/>
    <w:rsid w:val="00AA6DBD"/>
    <w:rsid w:val="00AA7790"/>
    <w:rsid w:val="00AB1193"/>
    <w:rsid w:val="00AB190D"/>
    <w:rsid w:val="00AB1F5A"/>
    <w:rsid w:val="00AB2681"/>
    <w:rsid w:val="00AB2831"/>
    <w:rsid w:val="00AB28A5"/>
    <w:rsid w:val="00AB30FD"/>
    <w:rsid w:val="00AB3225"/>
    <w:rsid w:val="00AB357F"/>
    <w:rsid w:val="00AB3598"/>
    <w:rsid w:val="00AB4E57"/>
    <w:rsid w:val="00AB523C"/>
    <w:rsid w:val="00AB5627"/>
    <w:rsid w:val="00AB6D2C"/>
    <w:rsid w:val="00AB6E21"/>
    <w:rsid w:val="00AB73DB"/>
    <w:rsid w:val="00AB74A2"/>
    <w:rsid w:val="00AB74B6"/>
    <w:rsid w:val="00AB751A"/>
    <w:rsid w:val="00AB7D2C"/>
    <w:rsid w:val="00AC01F5"/>
    <w:rsid w:val="00AC04EA"/>
    <w:rsid w:val="00AC2739"/>
    <w:rsid w:val="00AC289D"/>
    <w:rsid w:val="00AC297D"/>
    <w:rsid w:val="00AC3473"/>
    <w:rsid w:val="00AC362B"/>
    <w:rsid w:val="00AC3678"/>
    <w:rsid w:val="00AC4998"/>
    <w:rsid w:val="00AC56E1"/>
    <w:rsid w:val="00AC5C4D"/>
    <w:rsid w:val="00AC64E1"/>
    <w:rsid w:val="00AC682D"/>
    <w:rsid w:val="00AC6B60"/>
    <w:rsid w:val="00AC70B2"/>
    <w:rsid w:val="00AC74D3"/>
    <w:rsid w:val="00AC7758"/>
    <w:rsid w:val="00AC7783"/>
    <w:rsid w:val="00AC785B"/>
    <w:rsid w:val="00AC7DD6"/>
    <w:rsid w:val="00AD01C1"/>
    <w:rsid w:val="00AD03E9"/>
    <w:rsid w:val="00AD0800"/>
    <w:rsid w:val="00AD150B"/>
    <w:rsid w:val="00AD15A6"/>
    <w:rsid w:val="00AD16D0"/>
    <w:rsid w:val="00AD19AA"/>
    <w:rsid w:val="00AD1DAB"/>
    <w:rsid w:val="00AD4683"/>
    <w:rsid w:val="00AD46A2"/>
    <w:rsid w:val="00AD5055"/>
    <w:rsid w:val="00AD517C"/>
    <w:rsid w:val="00AD5291"/>
    <w:rsid w:val="00AD52FB"/>
    <w:rsid w:val="00AD561D"/>
    <w:rsid w:val="00AD5D4F"/>
    <w:rsid w:val="00AD624A"/>
    <w:rsid w:val="00AD6584"/>
    <w:rsid w:val="00AD6FB0"/>
    <w:rsid w:val="00AD71EC"/>
    <w:rsid w:val="00AD799A"/>
    <w:rsid w:val="00AE0019"/>
    <w:rsid w:val="00AE0129"/>
    <w:rsid w:val="00AE1A14"/>
    <w:rsid w:val="00AE1C53"/>
    <w:rsid w:val="00AE1F81"/>
    <w:rsid w:val="00AE207D"/>
    <w:rsid w:val="00AE2204"/>
    <w:rsid w:val="00AE23BE"/>
    <w:rsid w:val="00AE2B00"/>
    <w:rsid w:val="00AE36BC"/>
    <w:rsid w:val="00AE37EB"/>
    <w:rsid w:val="00AE3E1D"/>
    <w:rsid w:val="00AE4979"/>
    <w:rsid w:val="00AE4C06"/>
    <w:rsid w:val="00AE5546"/>
    <w:rsid w:val="00AE6020"/>
    <w:rsid w:val="00AE627E"/>
    <w:rsid w:val="00AE6754"/>
    <w:rsid w:val="00AE6829"/>
    <w:rsid w:val="00AE6916"/>
    <w:rsid w:val="00AE694F"/>
    <w:rsid w:val="00AE69CE"/>
    <w:rsid w:val="00AE6A57"/>
    <w:rsid w:val="00AE6D9B"/>
    <w:rsid w:val="00AE7B9B"/>
    <w:rsid w:val="00AE7BDF"/>
    <w:rsid w:val="00AE7CFC"/>
    <w:rsid w:val="00AF0147"/>
    <w:rsid w:val="00AF101E"/>
    <w:rsid w:val="00AF14D7"/>
    <w:rsid w:val="00AF19DD"/>
    <w:rsid w:val="00AF2150"/>
    <w:rsid w:val="00AF246C"/>
    <w:rsid w:val="00AF24BC"/>
    <w:rsid w:val="00AF3034"/>
    <w:rsid w:val="00AF3661"/>
    <w:rsid w:val="00AF3BF6"/>
    <w:rsid w:val="00AF43D2"/>
    <w:rsid w:val="00AF4E0C"/>
    <w:rsid w:val="00AF5E7E"/>
    <w:rsid w:val="00AF7463"/>
    <w:rsid w:val="00AF7F1B"/>
    <w:rsid w:val="00B00DBB"/>
    <w:rsid w:val="00B0149C"/>
    <w:rsid w:val="00B015A3"/>
    <w:rsid w:val="00B01620"/>
    <w:rsid w:val="00B01C90"/>
    <w:rsid w:val="00B01E88"/>
    <w:rsid w:val="00B021B7"/>
    <w:rsid w:val="00B021B9"/>
    <w:rsid w:val="00B02605"/>
    <w:rsid w:val="00B02D8A"/>
    <w:rsid w:val="00B045D3"/>
    <w:rsid w:val="00B0462B"/>
    <w:rsid w:val="00B04A70"/>
    <w:rsid w:val="00B04A78"/>
    <w:rsid w:val="00B04EC8"/>
    <w:rsid w:val="00B04FB8"/>
    <w:rsid w:val="00B05830"/>
    <w:rsid w:val="00B059A0"/>
    <w:rsid w:val="00B05A50"/>
    <w:rsid w:val="00B060A1"/>
    <w:rsid w:val="00B06819"/>
    <w:rsid w:val="00B06921"/>
    <w:rsid w:val="00B06EC3"/>
    <w:rsid w:val="00B0745A"/>
    <w:rsid w:val="00B0765E"/>
    <w:rsid w:val="00B07EDC"/>
    <w:rsid w:val="00B119A4"/>
    <w:rsid w:val="00B11BD8"/>
    <w:rsid w:val="00B11C4D"/>
    <w:rsid w:val="00B11D12"/>
    <w:rsid w:val="00B11F35"/>
    <w:rsid w:val="00B12B38"/>
    <w:rsid w:val="00B13906"/>
    <w:rsid w:val="00B13AA2"/>
    <w:rsid w:val="00B14022"/>
    <w:rsid w:val="00B140AF"/>
    <w:rsid w:val="00B1458B"/>
    <w:rsid w:val="00B14825"/>
    <w:rsid w:val="00B1510F"/>
    <w:rsid w:val="00B15DF5"/>
    <w:rsid w:val="00B163F7"/>
    <w:rsid w:val="00B16D81"/>
    <w:rsid w:val="00B1797B"/>
    <w:rsid w:val="00B20010"/>
    <w:rsid w:val="00B203C9"/>
    <w:rsid w:val="00B20899"/>
    <w:rsid w:val="00B212A9"/>
    <w:rsid w:val="00B21A18"/>
    <w:rsid w:val="00B22C25"/>
    <w:rsid w:val="00B22E51"/>
    <w:rsid w:val="00B23668"/>
    <w:rsid w:val="00B23A8D"/>
    <w:rsid w:val="00B23AF1"/>
    <w:rsid w:val="00B240AB"/>
    <w:rsid w:val="00B240E3"/>
    <w:rsid w:val="00B246E3"/>
    <w:rsid w:val="00B24954"/>
    <w:rsid w:val="00B24FCC"/>
    <w:rsid w:val="00B25BD6"/>
    <w:rsid w:val="00B25CF7"/>
    <w:rsid w:val="00B2677A"/>
    <w:rsid w:val="00B2765E"/>
    <w:rsid w:val="00B27738"/>
    <w:rsid w:val="00B30535"/>
    <w:rsid w:val="00B313BD"/>
    <w:rsid w:val="00B3160F"/>
    <w:rsid w:val="00B3184D"/>
    <w:rsid w:val="00B318FC"/>
    <w:rsid w:val="00B322D1"/>
    <w:rsid w:val="00B32368"/>
    <w:rsid w:val="00B3236C"/>
    <w:rsid w:val="00B32AAB"/>
    <w:rsid w:val="00B32C0B"/>
    <w:rsid w:val="00B33928"/>
    <w:rsid w:val="00B34E25"/>
    <w:rsid w:val="00B34E5B"/>
    <w:rsid w:val="00B3507E"/>
    <w:rsid w:val="00B351C2"/>
    <w:rsid w:val="00B365CC"/>
    <w:rsid w:val="00B36C6C"/>
    <w:rsid w:val="00B36FAC"/>
    <w:rsid w:val="00B3722F"/>
    <w:rsid w:val="00B40100"/>
    <w:rsid w:val="00B40AF3"/>
    <w:rsid w:val="00B4147C"/>
    <w:rsid w:val="00B42068"/>
    <w:rsid w:val="00B4218E"/>
    <w:rsid w:val="00B43823"/>
    <w:rsid w:val="00B438A8"/>
    <w:rsid w:val="00B4390B"/>
    <w:rsid w:val="00B45B29"/>
    <w:rsid w:val="00B45CA2"/>
    <w:rsid w:val="00B45CE0"/>
    <w:rsid w:val="00B45D99"/>
    <w:rsid w:val="00B461F6"/>
    <w:rsid w:val="00B47644"/>
    <w:rsid w:val="00B47E65"/>
    <w:rsid w:val="00B50759"/>
    <w:rsid w:val="00B50BD1"/>
    <w:rsid w:val="00B53305"/>
    <w:rsid w:val="00B54167"/>
    <w:rsid w:val="00B54395"/>
    <w:rsid w:val="00B54604"/>
    <w:rsid w:val="00B54DB9"/>
    <w:rsid w:val="00B5607E"/>
    <w:rsid w:val="00B56193"/>
    <w:rsid w:val="00B57494"/>
    <w:rsid w:val="00B574C4"/>
    <w:rsid w:val="00B5796F"/>
    <w:rsid w:val="00B57C40"/>
    <w:rsid w:val="00B607BF"/>
    <w:rsid w:val="00B614F7"/>
    <w:rsid w:val="00B617E7"/>
    <w:rsid w:val="00B618F3"/>
    <w:rsid w:val="00B62375"/>
    <w:rsid w:val="00B629C0"/>
    <w:rsid w:val="00B63133"/>
    <w:rsid w:val="00B6364F"/>
    <w:rsid w:val="00B63BE8"/>
    <w:rsid w:val="00B63DEE"/>
    <w:rsid w:val="00B644B2"/>
    <w:rsid w:val="00B6496C"/>
    <w:rsid w:val="00B65906"/>
    <w:rsid w:val="00B665F4"/>
    <w:rsid w:val="00B669DB"/>
    <w:rsid w:val="00B66E35"/>
    <w:rsid w:val="00B71351"/>
    <w:rsid w:val="00B71892"/>
    <w:rsid w:val="00B71A03"/>
    <w:rsid w:val="00B71C11"/>
    <w:rsid w:val="00B72AC3"/>
    <w:rsid w:val="00B73101"/>
    <w:rsid w:val="00B733B1"/>
    <w:rsid w:val="00B7376C"/>
    <w:rsid w:val="00B73777"/>
    <w:rsid w:val="00B73B52"/>
    <w:rsid w:val="00B75AFF"/>
    <w:rsid w:val="00B75C57"/>
    <w:rsid w:val="00B75EB9"/>
    <w:rsid w:val="00B762EA"/>
    <w:rsid w:val="00B76CB8"/>
    <w:rsid w:val="00B825AC"/>
    <w:rsid w:val="00B82803"/>
    <w:rsid w:val="00B82859"/>
    <w:rsid w:val="00B83137"/>
    <w:rsid w:val="00B836CD"/>
    <w:rsid w:val="00B83A56"/>
    <w:rsid w:val="00B84092"/>
    <w:rsid w:val="00B84CB5"/>
    <w:rsid w:val="00B853F6"/>
    <w:rsid w:val="00B855A9"/>
    <w:rsid w:val="00B85D43"/>
    <w:rsid w:val="00B85DED"/>
    <w:rsid w:val="00B868BA"/>
    <w:rsid w:val="00B875C8"/>
    <w:rsid w:val="00B87CB9"/>
    <w:rsid w:val="00B87DE1"/>
    <w:rsid w:val="00B902C4"/>
    <w:rsid w:val="00B90964"/>
    <w:rsid w:val="00B915BF"/>
    <w:rsid w:val="00B91673"/>
    <w:rsid w:val="00B91ECC"/>
    <w:rsid w:val="00B92865"/>
    <w:rsid w:val="00B94E9C"/>
    <w:rsid w:val="00B955F0"/>
    <w:rsid w:val="00B95AE3"/>
    <w:rsid w:val="00B96523"/>
    <w:rsid w:val="00B97022"/>
    <w:rsid w:val="00B9703E"/>
    <w:rsid w:val="00B975C4"/>
    <w:rsid w:val="00B97A0B"/>
    <w:rsid w:val="00BA017F"/>
    <w:rsid w:val="00BA0294"/>
    <w:rsid w:val="00BA131C"/>
    <w:rsid w:val="00BA175B"/>
    <w:rsid w:val="00BA1B86"/>
    <w:rsid w:val="00BA1BDF"/>
    <w:rsid w:val="00BA4A9C"/>
    <w:rsid w:val="00BA4C39"/>
    <w:rsid w:val="00BA4D5C"/>
    <w:rsid w:val="00BA670A"/>
    <w:rsid w:val="00BA7ED4"/>
    <w:rsid w:val="00BB0524"/>
    <w:rsid w:val="00BB0D58"/>
    <w:rsid w:val="00BB1683"/>
    <w:rsid w:val="00BB19E6"/>
    <w:rsid w:val="00BB1D8E"/>
    <w:rsid w:val="00BB288E"/>
    <w:rsid w:val="00BB2E4C"/>
    <w:rsid w:val="00BB3095"/>
    <w:rsid w:val="00BB33DA"/>
    <w:rsid w:val="00BB3D51"/>
    <w:rsid w:val="00BB3EE1"/>
    <w:rsid w:val="00BB4E3B"/>
    <w:rsid w:val="00BB6791"/>
    <w:rsid w:val="00BB6EBE"/>
    <w:rsid w:val="00BB7244"/>
    <w:rsid w:val="00BB7973"/>
    <w:rsid w:val="00BB79EF"/>
    <w:rsid w:val="00BB7DA4"/>
    <w:rsid w:val="00BC0E16"/>
    <w:rsid w:val="00BC0E5E"/>
    <w:rsid w:val="00BC0FB3"/>
    <w:rsid w:val="00BC1884"/>
    <w:rsid w:val="00BC1DFA"/>
    <w:rsid w:val="00BC20BB"/>
    <w:rsid w:val="00BC26FA"/>
    <w:rsid w:val="00BC27C4"/>
    <w:rsid w:val="00BC3243"/>
    <w:rsid w:val="00BC3904"/>
    <w:rsid w:val="00BC3D35"/>
    <w:rsid w:val="00BC4161"/>
    <w:rsid w:val="00BC495F"/>
    <w:rsid w:val="00BC4A79"/>
    <w:rsid w:val="00BC4AF3"/>
    <w:rsid w:val="00BC4D57"/>
    <w:rsid w:val="00BC5A3E"/>
    <w:rsid w:val="00BC5B8C"/>
    <w:rsid w:val="00BC6091"/>
    <w:rsid w:val="00BC660F"/>
    <w:rsid w:val="00BC6D42"/>
    <w:rsid w:val="00BC7524"/>
    <w:rsid w:val="00BC7E99"/>
    <w:rsid w:val="00BD0C6E"/>
    <w:rsid w:val="00BD0D6E"/>
    <w:rsid w:val="00BD17CA"/>
    <w:rsid w:val="00BD1C95"/>
    <w:rsid w:val="00BD1D55"/>
    <w:rsid w:val="00BD25B8"/>
    <w:rsid w:val="00BD2E11"/>
    <w:rsid w:val="00BD303C"/>
    <w:rsid w:val="00BD3C13"/>
    <w:rsid w:val="00BD3D26"/>
    <w:rsid w:val="00BD3E05"/>
    <w:rsid w:val="00BD4297"/>
    <w:rsid w:val="00BD44F8"/>
    <w:rsid w:val="00BD4B8D"/>
    <w:rsid w:val="00BD4FDC"/>
    <w:rsid w:val="00BD5AC7"/>
    <w:rsid w:val="00BD6B52"/>
    <w:rsid w:val="00BD764B"/>
    <w:rsid w:val="00BD7E39"/>
    <w:rsid w:val="00BE0219"/>
    <w:rsid w:val="00BE07DB"/>
    <w:rsid w:val="00BE0827"/>
    <w:rsid w:val="00BE09F2"/>
    <w:rsid w:val="00BE110D"/>
    <w:rsid w:val="00BE14B6"/>
    <w:rsid w:val="00BE24BA"/>
    <w:rsid w:val="00BE250E"/>
    <w:rsid w:val="00BE25D7"/>
    <w:rsid w:val="00BE28D5"/>
    <w:rsid w:val="00BE2B6A"/>
    <w:rsid w:val="00BE3369"/>
    <w:rsid w:val="00BE33AC"/>
    <w:rsid w:val="00BE34A6"/>
    <w:rsid w:val="00BE3A6B"/>
    <w:rsid w:val="00BE4619"/>
    <w:rsid w:val="00BE4AB0"/>
    <w:rsid w:val="00BE5281"/>
    <w:rsid w:val="00BE5576"/>
    <w:rsid w:val="00BE6728"/>
    <w:rsid w:val="00BE7615"/>
    <w:rsid w:val="00BF019A"/>
    <w:rsid w:val="00BF095F"/>
    <w:rsid w:val="00BF0A76"/>
    <w:rsid w:val="00BF0C5B"/>
    <w:rsid w:val="00BF1998"/>
    <w:rsid w:val="00BF1A7C"/>
    <w:rsid w:val="00BF1C74"/>
    <w:rsid w:val="00BF3A7C"/>
    <w:rsid w:val="00BF3BCB"/>
    <w:rsid w:val="00BF3E8B"/>
    <w:rsid w:val="00BF4885"/>
    <w:rsid w:val="00BF49CE"/>
    <w:rsid w:val="00BF541D"/>
    <w:rsid w:val="00BF5A75"/>
    <w:rsid w:val="00BF646F"/>
    <w:rsid w:val="00BF6A48"/>
    <w:rsid w:val="00C0095A"/>
    <w:rsid w:val="00C009C3"/>
    <w:rsid w:val="00C00AB0"/>
    <w:rsid w:val="00C01321"/>
    <w:rsid w:val="00C0253D"/>
    <w:rsid w:val="00C02E60"/>
    <w:rsid w:val="00C03EE7"/>
    <w:rsid w:val="00C04390"/>
    <w:rsid w:val="00C04598"/>
    <w:rsid w:val="00C04671"/>
    <w:rsid w:val="00C05A20"/>
    <w:rsid w:val="00C05CCB"/>
    <w:rsid w:val="00C06896"/>
    <w:rsid w:val="00C068BB"/>
    <w:rsid w:val="00C07079"/>
    <w:rsid w:val="00C077E1"/>
    <w:rsid w:val="00C07A03"/>
    <w:rsid w:val="00C10FA4"/>
    <w:rsid w:val="00C11440"/>
    <w:rsid w:val="00C1155C"/>
    <w:rsid w:val="00C1265A"/>
    <w:rsid w:val="00C130DA"/>
    <w:rsid w:val="00C1318D"/>
    <w:rsid w:val="00C14AE6"/>
    <w:rsid w:val="00C14E38"/>
    <w:rsid w:val="00C157BC"/>
    <w:rsid w:val="00C15B8C"/>
    <w:rsid w:val="00C15EFE"/>
    <w:rsid w:val="00C15F7F"/>
    <w:rsid w:val="00C16AB9"/>
    <w:rsid w:val="00C17373"/>
    <w:rsid w:val="00C174F0"/>
    <w:rsid w:val="00C17655"/>
    <w:rsid w:val="00C178C7"/>
    <w:rsid w:val="00C17BC5"/>
    <w:rsid w:val="00C204C8"/>
    <w:rsid w:val="00C22207"/>
    <w:rsid w:val="00C22243"/>
    <w:rsid w:val="00C2263E"/>
    <w:rsid w:val="00C22D1E"/>
    <w:rsid w:val="00C234A1"/>
    <w:rsid w:val="00C23BE9"/>
    <w:rsid w:val="00C24597"/>
    <w:rsid w:val="00C24820"/>
    <w:rsid w:val="00C24F7D"/>
    <w:rsid w:val="00C2555C"/>
    <w:rsid w:val="00C25E8A"/>
    <w:rsid w:val="00C26124"/>
    <w:rsid w:val="00C27414"/>
    <w:rsid w:val="00C279FB"/>
    <w:rsid w:val="00C27E8D"/>
    <w:rsid w:val="00C30965"/>
    <w:rsid w:val="00C31D28"/>
    <w:rsid w:val="00C32F38"/>
    <w:rsid w:val="00C336AF"/>
    <w:rsid w:val="00C336C9"/>
    <w:rsid w:val="00C34CC3"/>
    <w:rsid w:val="00C35340"/>
    <w:rsid w:val="00C35528"/>
    <w:rsid w:val="00C36015"/>
    <w:rsid w:val="00C36BD6"/>
    <w:rsid w:val="00C370D6"/>
    <w:rsid w:val="00C409DC"/>
    <w:rsid w:val="00C4175D"/>
    <w:rsid w:val="00C420A0"/>
    <w:rsid w:val="00C42907"/>
    <w:rsid w:val="00C42952"/>
    <w:rsid w:val="00C4300E"/>
    <w:rsid w:val="00C441A1"/>
    <w:rsid w:val="00C4424A"/>
    <w:rsid w:val="00C44738"/>
    <w:rsid w:val="00C44DED"/>
    <w:rsid w:val="00C44EF4"/>
    <w:rsid w:val="00C45631"/>
    <w:rsid w:val="00C45768"/>
    <w:rsid w:val="00C45B75"/>
    <w:rsid w:val="00C461A7"/>
    <w:rsid w:val="00C466C9"/>
    <w:rsid w:val="00C469B5"/>
    <w:rsid w:val="00C46F4F"/>
    <w:rsid w:val="00C47FA7"/>
    <w:rsid w:val="00C502D3"/>
    <w:rsid w:val="00C50866"/>
    <w:rsid w:val="00C51398"/>
    <w:rsid w:val="00C517F7"/>
    <w:rsid w:val="00C51C61"/>
    <w:rsid w:val="00C5201D"/>
    <w:rsid w:val="00C521AF"/>
    <w:rsid w:val="00C52E4A"/>
    <w:rsid w:val="00C5339D"/>
    <w:rsid w:val="00C53B23"/>
    <w:rsid w:val="00C53DCC"/>
    <w:rsid w:val="00C5465F"/>
    <w:rsid w:val="00C54664"/>
    <w:rsid w:val="00C549DE"/>
    <w:rsid w:val="00C55EB6"/>
    <w:rsid w:val="00C5677A"/>
    <w:rsid w:val="00C569F1"/>
    <w:rsid w:val="00C570B6"/>
    <w:rsid w:val="00C57670"/>
    <w:rsid w:val="00C579DF"/>
    <w:rsid w:val="00C60858"/>
    <w:rsid w:val="00C612DD"/>
    <w:rsid w:val="00C618A5"/>
    <w:rsid w:val="00C61B5A"/>
    <w:rsid w:val="00C62759"/>
    <w:rsid w:val="00C62D37"/>
    <w:rsid w:val="00C638E8"/>
    <w:rsid w:val="00C64260"/>
    <w:rsid w:val="00C6437C"/>
    <w:rsid w:val="00C64B56"/>
    <w:rsid w:val="00C64D03"/>
    <w:rsid w:val="00C65680"/>
    <w:rsid w:val="00C66007"/>
    <w:rsid w:val="00C66363"/>
    <w:rsid w:val="00C664F7"/>
    <w:rsid w:val="00C66A70"/>
    <w:rsid w:val="00C66BA3"/>
    <w:rsid w:val="00C672BB"/>
    <w:rsid w:val="00C672FA"/>
    <w:rsid w:val="00C679AE"/>
    <w:rsid w:val="00C67D11"/>
    <w:rsid w:val="00C67E71"/>
    <w:rsid w:val="00C70592"/>
    <w:rsid w:val="00C71A98"/>
    <w:rsid w:val="00C72A66"/>
    <w:rsid w:val="00C72D69"/>
    <w:rsid w:val="00C7365A"/>
    <w:rsid w:val="00C7372E"/>
    <w:rsid w:val="00C7376B"/>
    <w:rsid w:val="00C737CE"/>
    <w:rsid w:val="00C73D22"/>
    <w:rsid w:val="00C75401"/>
    <w:rsid w:val="00C75B49"/>
    <w:rsid w:val="00C763FC"/>
    <w:rsid w:val="00C76D3E"/>
    <w:rsid w:val="00C806DE"/>
    <w:rsid w:val="00C80BC7"/>
    <w:rsid w:val="00C81438"/>
    <w:rsid w:val="00C81CFE"/>
    <w:rsid w:val="00C82182"/>
    <w:rsid w:val="00C82ACE"/>
    <w:rsid w:val="00C83A91"/>
    <w:rsid w:val="00C83C3F"/>
    <w:rsid w:val="00C848EE"/>
    <w:rsid w:val="00C849CE"/>
    <w:rsid w:val="00C84A5A"/>
    <w:rsid w:val="00C84F1C"/>
    <w:rsid w:val="00C85819"/>
    <w:rsid w:val="00C8776F"/>
    <w:rsid w:val="00C90C6C"/>
    <w:rsid w:val="00C91CBB"/>
    <w:rsid w:val="00C91F56"/>
    <w:rsid w:val="00C934ED"/>
    <w:rsid w:val="00C93BD9"/>
    <w:rsid w:val="00C94106"/>
    <w:rsid w:val="00C942BB"/>
    <w:rsid w:val="00C943A8"/>
    <w:rsid w:val="00C94855"/>
    <w:rsid w:val="00C95CD2"/>
    <w:rsid w:val="00C96344"/>
    <w:rsid w:val="00C9639E"/>
    <w:rsid w:val="00C9640E"/>
    <w:rsid w:val="00C96515"/>
    <w:rsid w:val="00C96C85"/>
    <w:rsid w:val="00C97258"/>
    <w:rsid w:val="00C9745C"/>
    <w:rsid w:val="00C97CE2"/>
    <w:rsid w:val="00CA0098"/>
    <w:rsid w:val="00CA0C89"/>
    <w:rsid w:val="00CA1935"/>
    <w:rsid w:val="00CA1DA5"/>
    <w:rsid w:val="00CA4920"/>
    <w:rsid w:val="00CA4AFA"/>
    <w:rsid w:val="00CA4B4C"/>
    <w:rsid w:val="00CA5636"/>
    <w:rsid w:val="00CA5D7A"/>
    <w:rsid w:val="00CA61B6"/>
    <w:rsid w:val="00CA63F7"/>
    <w:rsid w:val="00CA66B8"/>
    <w:rsid w:val="00CA798B"/>
    <w:rsid w:val="00CA7AD1"/>
    <w:rsid w:val="00CB0161"/>
    <w:rsid w:val="00CB022D"/>
    <w:rsid w:val="00CB163A"/>
    <w:rsid w:val="00CB1864"/>
    <w:rsid w:val="00CB1ED6"/>
    <w:rsid w:val="00CB2C6B"/>
    <w:rsid w:val="00CB307D"/>
    <w:rsid w:val="00CB31CC"/>
    <w:rsid w:val="00CB3C56"/>
    <w:rsid w:val="00CB3C87"/>
    <w:rsid w:val="00CB4180"/>
    <w:rsid w:val="00CB615B"/>
    <w:rsid w:val="00CB6F2C"/>
    <w:rsid w:val="00CB766C"/>
    <w:rsid w:val="00CB7A6A"/>
    <w:rsid w:val="00CC021B"/>
    <w:rsid w:val="00CC0AED"/>
    <w:rsid w:val="00CC0F9F"/>
    <w:rsid w:val="00CC10D8"/>
    <w:rsid w:val="00CC10E4"/>
    <w:rsid w:val="00CC14AC"/>
    <w:rsid w:val="00CC18FF"/>
    <w:rsid w:val="00CC1FE9"/>
    <w:rsid w:val="00CC2608"/>
    <w:rsid w:val="00CC271F"/>
    <w:rsid w:val="00CC2FC5"/>
    <w:rsid w:val="00CC3982"/>
    <w:rsid w:val="00CC39CD"/>
    <w:rsid w:val="00CC3A83"/>
    <w:rsid w:val="00CC3FF1"/>
    <w:rsid w:val="00CC40A7"/>
    <w:rsid w:val="00CC417F"/>
    <w:rsid w:val="00CC4180"/>
    <w:rsid w:val="00CC4DD5"/>
    <w:rsid w:val="00CC507A"/>
    <w:rsid w:val="00CC5254"/>
    <w:rsid w:val="00CD0B4B"/>
    <w:rsid w:val="00CD1753"/>
    <w:rsid w:val="00CD186F"/>
    <w:rsid w:val="00CD1AB8"/>
    <w:rsid w:val="00CD2012"/>
    <w:rsid w:val="00CD3611"/>
    <w:rsid w:val="00CD4689"/>
    <w:rsid w:val="00CD4970"/>
    <w:rsid w:val="00CD4B69"/>
    <w:rsid w:val="00CD4BFC"/>
    <w:rsid w:val="00CD63A5"/>
    <w:rsid w:val="00CD661E"/>
    <w:rsid w:val="00CD6778"/>
    <w:rsid w:val="00CD7AD2"/>
    <w:rsid w:val="00CD7C10"/>
    <w:rsid w:val="00CE0615"/>
    <w:rsid w:val="00CE07ED"/>
    <w:rsid w:val="00CE0D6B"/>
    <w:rsid w:val="00CE1085"/>
    <w:rsid w:val="00CE15D8"/>
    <w:rsid w:val="00CE1770"/>
    <w:rsid w:val="00CE26E1"/>
    <w:rsid w:val="00CE2CF2"/>
    <w:rsid w:val="00CE402E"/>
    <w:rsid w:val="00CE480D"/>
    <w:rsid w:val="00CE4B62"/>
    <w:rsid w:val="00CE5CFE"/>
    <w:rsid w:val="00CE5D08"/>
    <w:rsid w:val="00CE6858"/>
    <w:rsid w:val="00CE70F4"/>
    <w:rsid w:val="00CE7E85"/>
    <w:rsid w:val="00CE7EC3"/>
    <w:rsid w:val="00CF13CB"/>
    <w:rsid w:val="00CF1A84"/>
    <w:rsid w:val="00CF24AD"/>
    <w:rsid w:val="00CF288A"/>
    <w:rsid w:val="00CF2CE2"/>
    <w:rsid w:val="00CF378D"/>
    <w:rsid w:val="00CF39FE"/>
    <w:rsid w:val="00CF437B"/>
    <w:rsid w:val="00CF4B53"/>
    <w:rsid w:val="00CF4EA8"/>
    <w:rsid w:val="00CF525D"/>
    <w:rsid w:val="00CF533C"/>
    <w:rsid w:val="00CF72D4"/>
    <w:rsid w:val="00CF7B5F"/>
    <w:rsid w:val="00D0074B"/>
    <w:rsid w:val="00D01460"/>
    <w:rsid w:val="00D014FA"/>
    <w:rsid w:val="00D0190D"/>
    <w:rsid w:val="00D01E35"/>
    <w:rsid w:val="00D01ECC"/>
    <w:rsid w:val="00D030A4"/>
    <w:rsid w:val="00D034D1"/>
    <w:rsid w:val="00D0359A"/>
    <w:rsid w:val="00D041A4"/>
    <w:rsid w:val="00D04DE0"/>
    <w:rsid w:val="00D04DFC"/>
    <w:rsid w:val="00D04E91"/>
    <w:rsid w:val="00D04F84"/>
    <w:rsid w:val="00D04FE2"/>
    <w:rsid w:val="00D05361"/>
    <w:rsid w:val="00D0544E"/>
    <w:rsid w:val="00D058E6"/>
    <w:rsid w:val="00D05AC7"/>
    <w:rsid w:val="00D05CE3"/>
    <w:rsid w:val="00D0677B"/>
    <w:rsid w:val="00D06A52"/>
    <w:rsid w:val="00D071D5"/>
    <w:rsid w:val="00D076C0"/>
    <w:rsid w:val="00D07A2F"/>
    <w:rsid w:val="00D10C26"/>
    <w:rsid w:val="00D10D0E"/>
    <w:rsid w:val="00D11363"/>
    <w:rsid w:val="00D1145B"/>
    <w:rsid w:val="00D119DE"/>
    <w:rsid w:val="00D11A9A"/>
    <w:rsid w:val="00D1256F"/>
    <w:rsid w:val="00D12683"/>
    <w:rsid w:val="00D13DDC"/>
    <w:rsid w:val="00D1418F"/>
    <w:rsid w:val="00D144C8"/>
    <w:rsid w:val="00D1478F"/>
    <w:rsid w:val="00D14DD6"/>
    <w:rsid w:val="00D14F68"/>
    <w:rsid w:val="00D15269"/>
    <w:rsid w:val="00D153FF"/>
    <w:rsid w:val="00D15B1B"/>
    <w:rsid w:val="00D15D71"/>
    <w:rsid w:val="00D163CA"/>
    <w:rsid w:val="00D175D1"/>
    <w:rsid w:val="00D21B8A"/>
    <w:rsid w:val="00D22090"/>
    <w:rsid w:val="00D22412"/>
    <w:rsid w:val="00D225A8"/>
    <w:rsid w:val="00D22730"/>
    <w:rsid w:val="00D2299B"/>
    <w:rsid w:val="00D23319"/>
    <w:rsid w:val="00D243CA"/>
    <w:rsid w:val="00D24B93"/>
    <w:rsid w:val="00D25496"/>
    <w:rsid w:val="00D25556"/>
    <w:rsid w:val="00D2589A"/>
    <w:rsid w:val="00D25B16"/>
    <w:rsid w:val="00D25B85"/>
    <w:rsid w:val="00D263C0"/>
    <w:rsid w:val="00D26C62"/>
    <w:rsid w:val="00D2719F"/>
    <w:rsid w:val="00D27283"/>
    <w:rsid w:val="00D275B3"/>
    <w:rsid w:val="00D31ADA"/>
    <w:rsid w:val="00D338EC"/>
    <w:rsid w:val="00D3510C"/>
    <w:rsid w:val="00D3515A"/>
    <w:rsid w:val="00D354E5"/>
    <w:rsid w:val="00D364A9"/>
    <w:rsid w:val="00D36A78"/>
    <w:rsid w:val="00D36EA4"/>
    <w:rsid w:val="00D36FB3"/>
    <w:rsid w:val="00D3728F"/>
    <w:rsid w:val="00D372F3"/>
    <w:rsid w:val="00D3760E"/>
    <w:rsid w:val="00D37C28"/>
    <w:rsid w:val="00D40615"/>
    <w:rsid w:val="00D40621"/>
    <w:rsid w:val="00D40746"/>
    <w:rsid w:val="00D40C13"/>
    <w:rsid w:val="00D4124E"/>
    <w:rsid w:val="00D43468"/>
    <w:rsid w:val="00D438CA"/>
    <w:rsid w:val="00D43BEC"/>
    <w:rsid w:val="00D445B9"/>
    <w:rsid w:val="00D44A86"/>
    <w:rsid w:val="00D45AB7"/>
    <w:rsid w:val="00D45C62"/>
    <w:rsid w:val="00D46624"/>
    <w:rsid w:val="00D46879"/>
    <w:rsid w:val="00D47247"/>
    <w:rsid w:val="00D4786E"/>
    <w:rsid w:val="00D47C23"/>
    <w:rsid w:val="00D50264"/>
    <w:rsid w:val="00D5130B"/>
    <w:rsid w:val="00D514A5"/>
    <w:rsid w:val="00D516FB"/>
    <w:rsid w:val="00D51B4C"/>
    <w:rsid w:val="00D52263"/>
    <w:rsid w:val="00D524D5"/>
    <w:rsid w:val="00D5323A"/>
    <w:rsid w:val="00D5331B"/>
    <w:rsid w:val="00D5358D"/>
    <w:rsid w:val="00D53709"/>
    <w:rsid w:val="00D53788"/>
    <w:rsid w:val="00D537A6"/>
    <w:rsid w:val="00D54696"/>
    <w:rsid w:val="00D5478B"/>
    <w:rsid w:val="00D56239"/>
    <w:rsid w:val="00D563BF"/>
    <w:rsid w:val="00D565B2"/>
    <w:rsid w:val="00D56CCA"/>
    <w:rsid w:val="00D56EE3"/>
    <w:rsid w:val="00D5779D"/>
    <w:rsid w:val="00D57CD3"/>
    <w:rsid w:val="00D57D66"/>
    <w:rsid w:val="00D60488"/>
    <w:rsid w:val="00D60751"/>
    <w:rsid w:val="00D613CD"/>
    <w:rsid w:val="00D61E2F"/>
    <w:rsid w:val="00D6217B"/>
    <w:rsid w:val="00D63579"/>
    <w:rsid w:val="00D63596"/>
    <w:rsid w:val="00D63DB1"/>
    <w:rsid w:val="00D63E49"/>
    <w:rsid w:val="00D64025"/>
    <w:rsid w:val="00D64662"/>
    <w:rsid w:val="00D648F0"/>
    <w:rsid w:val="00D64B1A"/>
    <w:rsid w:val="00D6539B"/>
    <w:rsid w:val="00D6547C"/>
    <w:rsid w:val="00D65AFC"/>
    <w:rsid w:val="00D6666B"/>
    <w:rsid w:val="00D668C3"/>
    <w:rsid w:val="00D66A94"/>
    <w:rsid w:val="00D66B08"/>
    <w:rsid w:val="00D6705B"/>
    <w:rsid w:val="00D67745"/>
    <w:rsid w:val="00D6788F"/>
    <w:rsid w:val="00D678B4"/>
    <w:rsid w:val="00D70163"/>
    <w:rsid w:val="00D708F8"/>
    <w:rsid w:val="00D70EAE"/>
    <w:rsid w:val="00D71858"/>
    <w:rsid w:val="00D719E7"/>
    <w:rsid w:val="00D739BE"/>
    <w:rsid w:val="00D74150"/>
    <w:rsid w:val="00D74ED3"/>
    <w:rsid w:val="00D75545"/>
    <w:rsid w:val="00D75D02"/>
    <w:rsid w:val="00D76599"/>
    <w:rsid w:val="00D76AA0"/>
    <w:rsid w:val="00D8060C"/>
    <w:rsid w:val="00D806D4"/>
    <w:rsid w:val="00D80AC9"/>
    <w:rsid w:val="00D80DEE"/>
    <w:rsid w:val="00D8183C"/>
    <w:rsid w:val="00D820E8"/>
    <w:rsid w:val="00D831D8"/>
    <w:rsid w:val="00D8338A"/>
    <w:rsid w:val="00D83855"/>
    <w:rsid w:val="00D83AA7"/>
    <w:rsid w:val="00D842BC"/>
    <w:rsid w:val="00D84519"/>
    <w:rsid w:val="00D85BE9"/>
    <w:rsid w:val="00D85FB7"/>
    <w:rsid w:val="00D86E0C"/>
    <w:rsid w:val="00D87456"/>
    <w:rsid w:val="00D90107"/>
    <w:rsid w:val="00D904A1"/>
    <w:rsid w:val="00D90DF7"/>
    <w:rsid w:val="00D91056"/>
    <w:rsid w:val="00D91989"/>
    <w:rsid w:val="00D925CA"/>
    <w:rsid w:val="00D92819"/>
    <w:rsid w:val="00D92C82"/>
    <w:rsid w:val="00D934A7"/>
    <w:rsid w:val="00D93B5D"/>
    <w:rsid w:val="00D93D2D"/>
    <w:rsid w:val="00D943B4"/>
    <w:rsid w:val="00D946C8"/>
    <w:rsid w:val="00D95133"/>
    <w:rsid w:val="00D952ED"/>
    <w:rsid w:val="00D9546C"/>
    <w:rsid w:val="00D96B8C"/>
    <w:rsid w:val="00D97081"/>
    <w:rsid w:val="00D974E0"/>
    <w:rsid w:val="00D9794C"/>
    <w:rsid w:val="00D97AB0"/>
    <w:rsid w:val="00DA09F5"/>
    <w:rsid w:val="00DA0A50"/>
    <w:rsid w:val="00DA1192"/>
    <w:rsid w:val="00DA18B2"/>
    <w:rsid w:val="00DA23F2"/>
    <w:rsid w:val="00DA28D0"/>
    <w:rsid w:val="00DA2DB4"/>
    <w:rsid w:val="00DA2F09"/>
    <w:rsid w:val="00DA3604"/>
    <w:rsid w:val="00DA3C04"/>
    <w:rsid w:val="00DA433C"/>
    <w:rsid w:val="00DA437E"/>
    <w:rsid w:val="00DA56CC"/>
    <w:rsid w:val="00DA66DF"/>
    <w:rsid w:val="00DA6D9B"/>
    <w:rsid w:val="00DA75B2"/>
    <w:rsid w:val="00DA7712"/>
    <w:rsid w:val="00DA79BD"/>
    <w:rsid w:val="00DB028C"/>
    <w:rsid w:val="00DB0F8A"/>
    <w:rsid w:val="00DB26FB"/>
    <w:rsid w:val="00DB2BD0"/>
    <w:rsid w:val="00DB2F49"/>
    <w:rsid w:val="00DB3B4A"/>
    <w:rsid w:val="00DB3CFB"/>
    <w:rsid w:val="00DB3E03"/>
    <w:rsid w:val="00DB524D"/>
    <w:rsid w:val="00DB539A"/>
    <w:rsid w:val="00DB6991"/>
    <w:rsid w:val="00DB6BCF"/>
    <w:rsid w:val="00DB77FC"/>
    <w:rsid w:val="00DB7A15"/>
    <w:rsid w:val="00DC01D2"/>
    <w:rsid w:val="00DC1B77"/>
    <w:rsid w:val="00DC231C"/>
    <w:rsid w:val="00DC5B8C"/>
    <w:rsid w:val="00DC6108"/>
    <w:rsid w:val="00DC6380"/>
    <w:rsid w:val="00DC6821"/>
    <w:rsid w:val="00DC6FB1"/>
    <w:rsid w:val="00DC6FCB"/>
    <w:rsid w:val="00DC703B"/>
    <w:rsid w:val="00DC7D6B"/>
    <w:rsid w:val="00DC7EEE"/>
    <w:rsid w:val="00DC7F36"/>
    <w:rsid w:val="00DD0D67"/>
    <w:rsid w:val="00DD13E8"/>
    <w:rsid w:val="00DD1445"/>
    <w:rsid w:val="00DD16D6"/>
    <w:rsid w:val="00DD1DE6"/>
    <w:rsid w:val="00DD281D"/>
    <w:rsid w:val="00DD30CD"/>
    <w:rsid w:val="00DD3863"/>
    <w:rsid w:val="00DD38AF"/>
    <w:rsid w:val="00DD43AD"/>
    <w:rsid w:val="00DD4439"/>
    <w:rsid w:val="00DD48C6"/>
    <w:rsid w:val="00DD7348"/>
    <w:rsid w:val="00DD7A20"/>
    <w:rsid w:val="00DD7FF8"/>
    <w:rsid w:val="00DE035E"/>
    <w:rsid w:val="00DE056B"/>
    <w:rsid w:val="00DE0F24"/>
    <w:rsid w:val="00DE1723"/>
    <w:rsid w:val="00DE1EB6"/>
    <w:rsid w:val="00DE2007"/>
    <w:rsid w:val="00DE2432"/>
    <w:rsid w:val="00DE28A3"/>
    <w:rsid w:val="00DE2AAF"/>
    <w:rsid w:val="00DE35D7"/>
    <w:rsid w:val="00DE3FD7"/>
    <w:rsid w:val="00DE496E"/>
    <w:rsid w:val="00DE5460"/>
    <w:rsid w:val="00DE606B"/>
    <w:rsid w:val="00DE62C4"/>
    <w:rsid w:val="00DE66A8"/>
    <w:rsid w:val="00DE7090"/>
    <w:rsid w:val="00DE7721"/>
    <w:rsid w:val="00DF0449"/>
    <w:rsid w:val="00DF0598"/>
    <w:rsid w:val="00DF0C30"/>
    <w:rsid w:val="00DF1412"/>
    <w:rsid w:val="00DF1506"/>
    <w:rsid w:val="00DF16A3"/>
    <w:rsid w:val="00DF1C3F"/>
    <w:rsid w:val="00DF27E3"/>
    <w:rsid w:val="00DF336D"/>
    <w:rsid w:val="00DF38E1"/>
    <w:rsid w:val="00DF507A"/>
    <w:rsid w:val="00DF5492"/>
    <w:rsid w:val="00DF6491"/>
    <w:rsid w:val="00DF6E98"/>
    <w:rsid w:val="00DF6EB2"/>
    <w:rsid w:val="00DF7426"/>
    <w:rsid w:val="00DF7490"/>
    <w:rsid w:val="00DF79BC"/>
    <w:rsid w:val="00E00061"/>
    <w:rsid w:val="00E0032D"/>
    <w:rsid w:val="00E0070C"/>
    <w:rsid w:val="00E00E84"/>
    <w:rsid w:val="00E016D2"/>
    <w:rsid w:val="00E01D0B"/>
    <w:rsid w:val="00E0261A"/>
    <w:rsid w:val="00E03F54"/>
    <w:rsid w:val="00E04A1C"/>
    <w:rsid w:val="00E05C0C"/>
    <w:rsid w:val="00E0613E"/>
    <w:rsid w:val="00E0616A"/>
    <w:rsid w:val="00E06243"/>
    <w:rsid w:val="00E06A6B"/>
    <w:rsid w:val="00E06CB9"/>
    <w:rsid w:val="00E06CE4"/>
    <w:rsid w:val="00E06E0C"/>
    <w:rsid w:val="00E0751C"/>
    <w:rsid w:val="00E076D1"/>
    <w:rsid w:val="00E07954"/>
    <w:rsid w:val="00E10104"/>
    <w:rsid w:val="00E103BE"/>
    <w:rsid w:val="00E112C2"/>
    <w:rsid w:val="00E11680"/>
    <w:rsid w:val="00E116AB"/>
    <w:rsid w:val="00E11A80"/>
    <w:rsid w:val="00E12070"/>
    <w:rsid w:val="00E124FB"/>
    <w:rsid w:val="00E12DD3"/>
    <w:rsid w:val="00E13318"/>
    <w:rsid w:val="00E139DB"/>
    <w:rsid w:val="00E1430B"/>
    <w:rsid w:val="00E14671"/>
    <w:rsid w:val="00E15B3C"/>
    <w:rsid w:val="00E15BB7"/>
    <w:rsid w:val="00E16452"/>
    <w:rsid w:val="00E166E1"/>
    <w:rsid w:val="00E16A11"/>
    <w:rsid w:val="00E16D36"/>
    <w:rsid w:val="00E218CA"/>
    <w:rsid w:val="00E21A48"/>
    <w:rsid w:val="00E22866"/>
    <w:rsid w:val="00E2367A"/>
    <w:rsid w:val="00E23BF0"/>
    <w:rsid w:val="00E23DFF"/>
    <w:rsid w:val="00E23E1A"/>
    <w:rsid w:val="00E24065"/>
    <w:rsid w:val="00E248CE"/>
    <w:rsid w:val="00E24B96"/>
    <w:rsid w:val="00E25C8B"/>
    <w:rsid w:val="00E25D8B"/>
    <w:rsid w:val="00E27A86"/>
    <w:rsid w:val="00E303C7"/>
    <w:rsid w:val="00E30574"/>
    <w:rsid w:val="00E3094A"/>
    <w:rsid w:val="00E30966"/>
    <w:rsid w:val="00E30D00"/>
    <w:rsid w:val="00E3365C"/>
    <w:rsid w:val="00E3377C"/>
    <w:rsid w:val="00E33B42"/>
    <w:rsid w:val="00E351EA"/>
    <w:rsid w:val="00E36CBE"/>
    <w:rsid w:val="00E40261"/>
    <w:rsid w:val="00E4026E"/>
    <w:rsid w:val="00E4097E"/>
    <w:rsid w:val="00E40CC0"/>
    <w:rsid w:val="00E419CE"/>
    <w:rsid w:val="00E425DA"/>
    <w:rsid w:val="00E42A70"/>
    <w:rsid w:val="00E4315F"/>
    <w:rsid w:val="00E43287"/>
    <w:rsid w:val="00E4387E"/>
    <w:rsid w:val="00E44437"/>
    <w:rsid w:val="00E44952"/>
    <w:rsid w:val="00E45357"/>
    <w:rsid w:val="00E45572"/>
    <w:rsid w:val="00E45DDE"/>
    <w:rsid w:val="00E463C1"/>
    <w:rsid w:val="00E463EE"/>
    <w:rsid w:val="00E46CE1"/>
    <w:rsid w:val="00E471E1"/>
    <w:rsid w:val="00E4779E"/>
    <w:rsid w:val="00E5006B"/>
    <w:rsid w:val="00E503F3"/>
    <w:rsid w:val="00E51068"/>
    <w:rsid w:val="00E51299"/>
    <w:rsid w:val="00E52512"/>
    <w:rsid w:val="00E52D64"/>
    <w:rsid w:val="00E53BBD"/>
    <w:rsid w:val="00E53C69"/>
    <w:rsid w:val="00E548E1"/>
    <w:rsid w:val="00E54A53"/>
    <w:rsid w:val="00E54C4B"/>
    <w:rsid w:val="00E56A6F"/>
    <w:rsid w:val="00E57085"/>
    <w:rsid w:val="00E5787D"/>
    <w:rsid w:val="00E601EF"/>
    <w:rsid w:val="00E61436"/>
    <w:rsid w:val="00E62255"/>
    <w:rsid w:val="00E622EC"/>
    <w:rsid w:val="00E62CC4"/>
    <w:rsid w:val="00E62D86"/>
    <w:rsid w:val="00E62FC4"/>
    <w:rsid w:val="00E637D4"/>
    <w:rsid w:val="00E64566"/>
    <w:rsid w:val="00E648BF"/>
    <w:rsid w:val="00E64D50"/>
    <w:rsid w:val="00E65358"/>
    <w:rsid w:val="00E65947"/>
    <w:rsid w:val="00E659BE"/>
    <w:rsid w:val="00E66FC2"/>
    <w:rsid w:val="00E67223"/>
    <w:rsid w:val="00E67954"/>
    <w:rsid w:val="00E67CF4"/>
    <w:rsid w:val="00E7072F"/>
    <w:rsid w:val="00E707F6"/>
    <w:rsid w:val="00E70AD5"/>
    <w:rsid w:val="00E7125C"/>
    <w:rsid w:val="00E71C8D"/>
    <w:rsid w:val="00E738D8"/>
    <w:rsid w:val="00E73A3F"/>
    <w:rsid w:val="00E7414C"/>
    <w:rsid w:val="00E7450A"/>
    <w:rsid w:val="00E75BFC"/>
    <w:rsid w:val="00E76F93"/>
    <w:rsid w:val="00E7766A"/>
    <w:rsid w:val="00E776E0"/>
    <w:rsid w:val="00E80088"/>
    <w:rsid w:val="00E80A78"/>
    <w:rsid w:val="00E80F19"/>
    <w:rsid w:val="00E81553"/>
    <w:rsid w:val="00E81A42"/>
    <w:rsid w:val="00E82599"/>
    <w:rsid w:val="00E82610"/>
    <w:rsid w:val="00E8389C"/>
    <w:rsid w:val="00E83B01"/>
    <w:rsid w:val="00E83D4B"/>
    <w:rsid w:val="00E84CE4"/>
    <w:rsid w:val="00E85135"/>
    <w:rsid w:val="00E85EC7"/>
    <w:rsid w:val="00E862D1"/>
    <w:rsid w:val="00E865DB"/>
    <w:rsid w:val="00E869F7"/>
    <w:rsid w:val="00E86BC5"/>
    <w:rsid w:val="00E86D9D"/>
    <w:rsid w:val="00E870C8"/>
    <w:rsid w:val="00E8715A"/>
    <w:rsid w:val="00E871A6"/>
    <w:rsid w:val="00E87884"/>
    <w:rsid w:val="00E878E4"/>
    <w:rsid w:val="00E87C40"/>
    <w:rsid w:val="00E87CBD"/>
    <w:rsid w:val="00E9057F"/>
    <w:rsid w:val="00E90588"/>
    <w:rsid w:val="00E90917"/>
    <w:rsid w:val="00E90DB5"/>
    <w:rsid w:val="00E90E28"/>
    <w:rsid w:val="00E9184A"/>
    <w:rsid w:val="00E91A2E"/>
    <w:rsid w:val="00E92371"/>
    <w:rsid w:val="00E923C0"/>
    <w:rsid w:val="00E92C0F"/>
    <w:rsid w:val="00E931C8"/>
    <w:rsid w:val="00E937B5"/>
    <w:rsid w:val="00E93AB3"/>
    <w:rsid w:val="00E94098"/>
    <w:rsid w:val="00E958A5"/>
    <w:rsid w:val="00E96093"/>
    <w:rsid w:val="00E96345"/>
    <w:rsid w:val="00E96374"/>
    <w:rsid w:val="00E96945"/>
    <w:rsid w:val="00E96D7A"/>
    <w:rsid w:val="00E96E87"/>
    <w:rsid w:val="00E96FD9"/>
    <w:rsid w:val="00E976CC"/>
    <w:rsid w:val="00E97A6E"/>
    <w:rsid w:val="00EA02AD"/>
    <w:rsid w:val="00EA02C7"/>
    <w:rsid w:val="00EA1127"/>
    <w:rsid w:val="00EA19AE"/>
    <w:rsid w:val="00EA2C24"/>
    <w:rsid w:val="00EA2D7A"/>
    <w:rsid w:val="00EA2FA5"/>
    <w:rsid w:val="00EA3213"/>
    <w:rsid w:val="00EA327D"/>
    <w:rsid w:val="00EA381F"/>
    <w:rsid w:val="00EA42C7"/>
    <w:rsid w:val="00EA4791"/>
    <w:rsid w:val="00EA4A1D"/>
    <w:rsid w:val="00EA514D"/>
    <w:rsid w:val="00EA562E"/>
    <w:rsid w:val="00EA588F"/>
    <w:rsid w:val="00EA5B63"/>
    <w:rsid w:val="00EA66B4"/>
    <w:rsid w:val="00EA692C"/>
    <w:rsid w:val="00EA7066"/>
    <w:rsid w:val="00EA753D"/>
    <w:rsid w:val="00EA7996"/>
    <w:rsid w:val="00EB02A5"/>
    <w:rsid w:val="00EB14FB"/>
    <w:rsid w:val="00EB20F4"/>
    <w:rsid w:val="00EB2698"/>
    <w:rsid w:val="00EB36BF"/>
    <w:rsid w:val="00EB3F8D"/>
    <w:rsid w:val="00EB40AE"/>
    <w:rsid w:val="00EB439D"/>
    <w:rsid w:val="00EB5845"/>
    <w:rsid w:val="00EB5F98"/>
    <w:rsid w:val="00EB602D"/>
    <w:rsid w:val="00EB61B1"/>
    <w:rsid w:val="00EB6EEB"/>
    <w:rsid w:val="00EB74B6"/>
    <w:rsid w:val="00EC02EA"/>
    <w:rsid w:val="00EC0A2E"/>
    <w:rsid w:val="00EC109F"/>
    <w:rsid w:val="00EC1C81"/>
    <w:rsid w:val="00EC2195"/>
    <w:rsid w:val="00EC24EC"/>
    <w:rsid w:val="00EC294C"/>
    <w:rsid w:val="00EC349C"/>
    <w:rsid w:val="00EC41F9"/>
    <w:rsid w:val="00EC4213"/>
    <w:rsid w:val="00EC4248"/>
    <w:rsid w:val="00EC44D7"/>
    <w:rsid w:val="00EC4694"/>
    <w:rsid w:val="00EC4E53"/>
    <w:rsid w:val="00EC5150"/>
    <w:rsid w:val="00EC5670"/>
    <w:rsid w:val="00EC5A96"/>
    <w:rsid w:val="00EC71B1"/>
    <w:rsid w:val="00ED007B"/>
    <w:rsid w:val="00ED041D"/>
    <w:rsid w:val="00ED1040"/>
    <w:rsid w:val="00ED1B41"/>
    <w:rsid w:val="00ED1EFD"/>
    <w:rsid w:val="00ED24CE"/>
    <w:rsid w:val="00ED291E"/>
    <w:rsid w:val="00ED297E"/>
    <w:rsid w:val="00ED299D"/>
    <w:rsid w:val="00ED2F06"/>
    <w:rsid w:val="00ED43D1"/>
    <w:rsid w:val="00ED49CB"/>
    <w:rsid w:val="00ED4B07"/>
    <w:rsid w:val="00ED5483"/>
    <w:rsid w:val="00ED599B"/>
    <w:rsid w:val="00ED61DB"/>
    <w:rsid w:val="00ED71D6"/>
    <w:rsid w:val="00EE0141"/>
    <w:rsid w:val="00EE024E"/>
    <w:rsid w:val="00EE26C7"/>
    <w:rsid w:val="00EE2768"/>
    <w:rsid w:val="00EE2A40"/>
    <w:rsid w:val="00EE2E03"/>
    <w:rsid w:val="00EE2F95"/>
    <w:rsid w:val="00EE31B3"/>
    <w:rsid w:val="00EE3697"/>
    <w:rsid w:val="00EE3CDE"/>
    <w:rsid w:val="00EE42B4"/>
    <w:rsid w:val="00EE4DDA"/>
    <w:rsid w:val="00EE5155"/>
    <w:rsid w:val="00EE55A7"/>
    <w:rsid w:val="00EE6772"/>
    <w:rsid w:val="00EE74AA"/>
    <w:rsid w:val="00EF00F2"/>
    <w:rsid w:val="00EF0BCD"/>
    <w:rsid w:val="00EF0BF7"/>
    <w:rsid w:val="00EF0D88"/>
    <w:rsid w:val="00EF102E"/>
    <w:rsid w:val="00EF14C9"/>
    <w:rsid w:val="00EF1CB7"/>
    <w:rsid w:val="00EF1CE2"/>
    <w:rsid w:val="00EF1FE0"/>
    <w:rsid w:val="00EF2183"/>
    <w:rsid w:val="00EF2374"/>
    <w:rsid w:val="00EF2C8F"/>
    <w:rsid w:val="00EF3570"/>
    <w:rsid w:val="00EF372D"/>
    <w:rsid w:val="00EF40F5"/>
    <w:rsid w:val="00EF48C2"/>
    <w:rsid w:val="00EF4F5D"/>
    <w:rsid w:val="00EF55BC"/>
    <w:rsid w:val="00EF5917"/>
    <w:rsid w:val="00EF689B"/>
    <w:rsid w:val="00EF68AF"/>
    <w:rsid w:val="00EF68C8"/>
    <w:rsid w:val="00EF6C89"/>
    <w:rsid w:val="00EF6DAD"/>
    <w:rsid w:val="00EF6DFB"/>
    <w:rsid w:val="00F01E68"/>
    <w:rsid w:val="00F024D0"/>
    <w:rsid w:val="00F025A3"/>
    <w:rsid w:val="00F02AF7"/>
    <w:rsid w:val="00F02EE9"/>
    <w:rsid w:val="00F035DC"/>
    <w:rsid w:val="00F03862"/>
    <w:rsid w:val="00F03FE1"/>
    <w:rsid w:val="00F04B7F"/>
    <w:rsid w:val="00F05468"/>
    <w:rsid w:val="00F059B1"/>
    <w:rsid w:val="00F05B6C"/>
    <w:rsid w:val="00F05D9A"/>
    <w:rsid w:val="00F05E70"/>
    <w:rsid w:val="00F0705E"/>
    <w:rsid w:val="00F10144"/>
    <w:rsid w:val="00F10AA6"/>
    <w:rsid w:val="00F10D64"/>
    <w:rsid w:val="00F1103D"/>
    <w:rsid w:val="00F111D7"/>
    <w:rsid w:val="00F11C36"/>
    <w:rsid w:val="00F11D31"/>
    <w:rsid w:val="00F11F9C"/>
    <w:rsid w:val="00F120F5"/>
    <w:rsid w:val="00F126F4"/>
    <w:rsid w:val="00F12AD2"/>
    <w:rsid w:val="00F12FCA"/>
    <w:rsid w:val="00F130F9"/>
    <w:rsid w:val="00F13459"/>
    <w:rsid w:val="00F140E6"/>
    <w:rsid w:val="00F14DA4"/>
    <w:rsid w:val="00F1503B"/>
    <w:rsid w:val="00F15407"/>
    <w:rsid w:val="00F15457"/>
    <w:rsid w:val="00F15AC9"/>
    <w:rsid w:val="00F15C47"/>
    <w:rsid w:val="00F16150"/>
    <w:rsid w:val="00F16945"/>
    <w:rsid w:val="00F16B64"/>
    <w:rsid w:val="00F16C93"/>
    <w:rsid w:val="00F16E3F"/>
    <w:rsid w:val="00F17504"/>
    <w:rsid w:val="00F17EBE"/>
    <w:rsid w:val="00F20114"/>
    <w:rsid w:val="00F206D3"/>
    <w:rsid w:val="00F2135C"/>
    <w:rsid w:val="00F214DA"/>
    <w:rsid w:val="00F221DA"/>
    <w:rsid w:val="00F225C2"/>
    <w:rsid w:val="00F22905"/>
    <w:rsid w:val="00F22E4E"/>
    <w:rsid w:val="00F22EE0"/>
    <w:rsid w:val="00F23156"/>
    <w:rsid w:val="00F2360A"/>
    <w:rsid w:val="00F23E28"/>
    <w:rsid w:val="00F23F8E"/>
    <w:rsid w:val="00F2429F"/>
    <w:rsid w:val="00F2435D"/>
    <w:rsid w:val="00F24A2C"/>
    <w:rsid w:val="00F24CAC"/>
    <w:rsid w:val="00F24D03"/>
    <w:rsid w:val="00F2521D"/>
    <w:rsid w:val="00F2604E"/>
    <w:rsid w:val="00F266CB"/>
    <w:rsid w:val="00F26DCC"/>
    <w:rsid w:val="00F26F3E"/>
    <w:rsid w:val="00F27011"/>
    <w:rsid w:val="00F27648"/>
    <w:rsid w:val="00F278F4"/>
    <w:rsid w:val="00F27D92"/>
    <w:rsid w:val="00F3034E"/>
    <w:rsid w:val="00F30909"/>
    <w:rsid w:val="00F316AD"/>
    <w:rsid w:val="00F317C5"/>
    <w:rsid w:val="00F31B60"/>
    <w:rsid w:val="00F32004"/>
    <w:rsid w:val="00F3229E"/>
    <w:rsid w:val="00F32551"/>
    <w:rsid w:val="00F3276C"/>
    <w:rsid w:val="00F32A60"/>
    <w:rsid w:val="00F33800"/>
    <w:rsid w:val="00F33B25"/>
    <w:rsid w:val="00F33CFF"/>
    <w:rsid w:val="00F34877"/>
    <w:rsid w:val="00F351DD"/>
    <w:rsid w:val="00F35693"/>
    <w:rsid w:val="00F36022"/>
    <w:rsid w:val="00F411B0"/>
    <w:rsid w:val="00F416CB"/>
    <w:rsid w:val="00F4217A"/>
    <w:rsid w:val="00F422A0"/>
    <w:rsid w:val="00F42475"/>
    <w:rsid w:val="00F42509"/>
    <w:rsid w:val="00F42A82"/>
    <w:rsid w:val="00F43244"/>
    <w:rsid w:val="00F443D5"/>
    <w:rsid w:val="00F4452D"/>
    <w:rsid w:val="00F445B9"/>
    <w:rsid w:val="00F445C2"/>
    <w:rsid w:val="00F44BC8"/>
    <w:rsid w:val="00F459FF"/>
    <w:rsid w:val="00F45E31"/>
    <w:rsid w:val="00F45F17"/>
    <w:rsid w:val="00F46041"/>
    <w:rsid w:val="00F4639D"/>
    <w:rsid w:val="00F4764F"/>
    <w:rsid w:val="00F47B6B"/>
    <w:rsid w:val="00F507DC"/>
    <w:rsid w:val="00F509C7"/>
    <w:rsid w:val="00F50C93"/>
    <w:rsid w:val="00F5102D"/>
    <w:rsid w:val="00F511FE"/>
    <w:rsid w:val="00F514A1"/>
    <w:rsid w:val="00F51E41"/>
    <w:rsid w:val="00F51F8A"/>
    <w:rsid w:val="00F521B4"/>
    <w:rsid w:val="00F522EF"/>
    <w:rsid w:val="00F52CDC"/>
    <w:rsid w:val="00F53643"/>
    <w:rsid w:val="00F53FD9"/>
    <w:rsid w:val="00F54421"/>
    <w:rsid w:val="00F54D77"/>
    <w:rsid w:val="00F55836"/>
    <w:rsid w:val="00F5594C"/>
    <w:rsid w:val="00F56B62"/>
    <w:rsid w:val="00F56FA6"/>
    <w:rsid w:val="00F574C6"/>
    <w:rsid w:val="00F57AE4"/>
    <w:rsid w:val="00F57EC6"/>
    <w:rsid w:val="00F57F00"/>
    <w:rsid w:val="00F605B2"/>
    <w:rsid w:val="00F61AF8"/>
    <w:rsid w:val="00F627EE"/>
    <w:rsid w:val="00F6280B"/>
    <w:rsid w:val="00F63308"/>
    <w:rsid w:val="00F64000"/>
    <w:rsid w:val="00F643F1"/>
    <w:rsid w:val="00F65390"/>
    <w:rsid w:val="00F65417"/>
    <w:rsid w:val="00F668BE"/>
    <w:rsid w:val="00F66977"/>
    <w:rsid w:val="00F673B9"/>
    <w:rsid w:val="00F674DF"/>
    <w:rsid w:val="00F67821"/>
    <w:rsid w:val="00F7036E"/>
    <w:rsid w:val="00F70F20"/>
    <w:rsid w:val="00F715B2"/>
    <w:rsid w:val="00F71619"/>
    <w:rsid w:val="00F71FAD"/>
    <w:rsid w:val="00F71FBC"/>
    <w:rsid w:val="00F72B27"/>
    <w:rsid w:val="00F72C33"/>
    <w:rsid w:val="00F73728"/>
    <w:rsid w:val="00F73A1B"/>
    <w:rsid w:val="00F73EFD"/>
    <w:rsid w:val="00F73F52"/>
    <w:rsid w:val="00F767B0"/>
    <w:rsid w:val="00F772E9"/>
    <w:rsid w:val="00F803EA"/>
    <w:rsid w:val="00F804F7"/>
    <w:rsid w:val="00F80724"/>
    <w:rsid w:val="00F80BFB"/>
    <w:rsid w:val="00F80D4D"/>
    <w:rsid w:val="00F80E36"/>
    <w:rsid w:val="00F80F29"/>
    <w:rsid w:val="00F81C07"/>
    <w:rsid w:val="00F81DCE"/>
    <w:rsid w:val="00F82026"/>
    <w:rsid w:val="00F82505"/>
    <w:rsid w:val="00F8317A"/>
    <w:rsid w:val="00F83195"/>
    <w:rsid w:val="00F834A7"/>
    <w:rsid w:val="00F845AD"/>
    <w:rsid w:val="00F849E7"/>
    <w:rsid w:val="00F84A4A"/>
    <w:rsid w:val="00F857C0"/>
    <w:rsid w:val="00F8586F"/>
    <w:rsid w:val="00F85EBC"/>
    <w:rsid w:val="00F8691F"/>
    <w:rsid w:val="00F86C1B"/>
    <w:rsid w:val="00F87E94"/>
    <w:rsid w:val="00F87FFD"/>
    <w:rsid w:val="00F90BCC"/>
    <w:rsid w:val="00F91952"/>
    <w:rsid w:val="00F91C21"/>
    <w:rsid w:val="00F94378"/>
    <w:rsid w:val="00F946E0"/>
    <w:rsid w:val="00F950E6"/>
    <w:rsid w:val="00F9583C"/>
    <w:rsid w:val="00F95AAA"/>
    <w:rsid w:val="00F96008"/>
    <w:rsid w:val="00F967BF"/>
    <w:rsid w:val="00F9721A"/>
    <w:rsid w:val="00F975BB"/>
    <w:rsid w:val="00F976BA"/>
    <w:rsid w:val="00FA021A"/>
    <w:rsid w:val="00FA1C22"/>
    <w:rsid w:val="00FA2DAF"/>
    <w:rsid w:val="00FA3AAB"/>
    <w:rsid w:val="00FA3E02"/>
    <w:rsid w:val="00FA4380"/>
    <w:rsid w:val="00FA4B8B"/>
    <w:rsid w:val="00FA4F06"/>
    <w:rsid w:val="00FA60B5"/>
    <w:rsid w:val="00FA65D6"/>
    <w:rsid w:val="00FA666E"/>
    <w:rsid w:val="00FA7C0F"/>
    <w:rsid w:val="00FA7D33"/>
    <w:rsid w:val="00FB0394"/>
    <w:rsid w:val="00FB05BE"/>
    <w:rsid w:val="00FB0AF5"/>
    <w:rsid w:val="00FB2566"/>
    <w:rsid w:val="00FB337D"/>
    <w:rsid w:val="00FB398C"/>
    <w:rsid w:val="00FB40C0"/>
    <w:rsid w:val="00FB48EB"/>
    <w:rsid w:val="00FB4F68"/>
    <w:rsid w:val="00FB513B"/>
    <w:rsid w:val="00FB52B3"/>
    <w:rsid w:val="00FB5675"/>
    <w:rsid w:val="00FB593B"/>
    <w:rsid w:val="00FB5ABC"/>
    <w:rsid w:val="00FB7DFB"/>
    <w:rsid w:val="00FC015C"/>
    <w:rsid w:val="00FC05F0"/>
    <w:rsid w:val="00FC0ADE"/>
    <w:rsid w:val="00FC0C7C"/>
    <w:rsid w:val="00FC117C"/>
    <w:rsid w:val="00FC11BA"/>
    <w:rsid w:val="00FC17B1"/>
    <w:rsid w:val="00FC34FF"/>
    <w:rsid w:val="00FC4875"/>
    <w:rsid w:val="00FC4A0C"/>
    <w:rsid w:val="00FC4C25"/>
    <w:rsid w:val="00FC56DC"/>
    <w:rsid w:val="00FC5D5B"/>
    <w:rsid w:val="00FC6C6B"/>
    <w:rsid w:val="00FC6CAB"/>
    <w:rsid w:val="00FC6EB1"/>
    <w:rsid w:val="00FC71DA"/>
    <w:rsid w:val="00FC75B3"/>
    <w:rsid w:val="00FD036F"/>
    <w:rsid w:val="00FD0E35"/>
    <w:rsid w:val="00FD0F39"/>
    <w:rsid w:val="00FD17F2"/>
    <w:rsid w:val="00FD1AD9"/>
    <w:rsid w:val="00FD252D"/>
    <w:rsid w:val="00FD2D0F"/>
    <w:rsid w:val="00FD2FE2"/>
    <w:rsid w:val="00FD3109"/>
    <w:rsid w:val="00FD3753"/>
    <w:rsid w:val="00FD3A9D"/>
    <w:rsid w:val="00FD41E7"/>
    <w:rsid w:val="00FD4CC3"/>
    <w:rsid w:val="00FD4F7A"/>
    <w:rsid w:val="00FD5338"/>
    <w:rsid w:val="00FD6E40"/>
    <w:rsid w:val="00FE0092"/>
    <w:rsid w:val="00FE0BFB"/>
    <w:rsid w:val="00FE23F3"/>
    <w:rsid w:val="00FE306D"/>
    <w:rsid w:val="00FE3E3A"/>
    <w:rsid w:val="00FE4135"/>
    <w:rsid w:val="00FE435B"/>
    <w:rsid w:val="00FE5D95"/>
    <w:rsid w:val="00FE62C0"/>
    <w:rsid w:val="00FE6839"/>
    <w:rsid w:val="00FE6B34"/>
    <w:rsid w:val="00FE7598"/>
    <w:rsid w:val="00FF0132"/>
    <w:rsid w:val="00FF03E3"/>
    <w:rsid w:val="00FF041B"/>
    <w:rsid w:val="00FF042B"/>
    <w:rsid w:val="00FF0556"/>
    <w:rsid w:val="00FF0D2E"/>
    <w:rsid w:val="00FF11EA"/>
    <w:rsid w:val="00FF16F5"/>
    <w:rsid w:val="00FF2A15"/>
    <w:rsid w:val="00FF2AA3"/>
    <w:rsid w:val="00FF2DAE"/>
    <w:rsid w:val="00FF2EE1"/>
    <w:rsid w:val="00FF303E"/>
    <w:rsid w:val="00FF364C"/>
    <w:rsid w:val="00FF3AEA"/>
    <w:rsid w:val="00FF41AB"/>
    <w:rsid w:val="00FF443E"/>
    <w:rsid w:val="00FF505E"/>
    <w:rsid w:val="00FF5213"/>
    <w:rsid w:val="00FF6F6C"/>
    <w:rsid w:val="00FF71D2"/>
    <w:rsid w:val="00FF71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docId w15:val="{228DE9A1-0A4B-463E-8C46-1A76E8C0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87CBD"/>
    <w:rPr>
      <w:sz w:val="24"/>
      <w:szCs w:val="24"/>
      <w:lang w:val="en-GB" w:eastAsia="en-US"/>
    </w:rPr>
  </w:style>
  <w:style w:type="paragraph" w:styleId="Heading1">
    <w:name w:val="heading 1"/>
    <w:basedOn w:val="Normal"/>
    <w:next w:val="Normal"/>
    <w:link w:val="Heading1Char"/>
    <w:uiPriority w:val="9"/>
    <w:qFormat/>
    <w:rsid w:val="00F514A1"/>
    <w:pPr>
      <w:keepNext/>
      <w:numPr>
        <w:numId w:val="153"/>
      </w:numPr>
      <w:spacing w:before="480" w:after="240"/>
      <w:outlineLvl w:val="0"/>
    </w:pPr>
    <w:rPr>
      <w:rFonts w:ascii="Arial" w:eastAsia="Arial" w:hAnsi="Arial" w:cs="Arial"/>
      <w:b/>
      <w:bCs/>
      <w:kern w:val="32"/>
      <w:sz w:val="28"/>
      <w:szCs w:val="32"/>
    </w:rPr>
  </w:style>
  <w:style w:type="paragraph" w:styleId="Heading2">
    <w:name w:val="heading 2"/>
    <w:basedOn w:val="Normal"/>
    <w:next w:val="Normal"/>
    <w:link w:val="Heading2Char"/>
    <w:qFormat/>
    <w:rsid w:val="00F514A1"/>
    <w:pPr>
      <w:keepNext/>
      <w:numPr>
        <w:ilvl w:val="1"/>
        <w:numId w:val="153"/>
      </w:numPr>
      <w:spacing w:before="400" w:after="240"/>
      <w:outlineLvl w:val="1"/>
    </w:pPr>
    <w:rPr>
      <w:rFonts w:ascii="Arial" w:eastAsia="Arial" w:hAnsi="Arial" w:cs="Arial"/>
      <w:b/>
      <w:bCs/>
      <w:iCs/>
      <w:lang w:eastAsia="ja-JP"/>
    </w:rPr>
  </w:style>
  <w:style w:type="paragraph" w:styleId="Heading3">
    <w:name w:val="heading 3"/>
    <w:basedOn w:val="Heading2"/>
    <w:next w:val="Normal"/>
    <w:link w:val="Heading3Char"/>
    <w:qFormat/>
    <w:rsid w:val="00F514A1"/>
    <w:pPr>
      <w:numPr>
        <w:ilvl w:val="2"/>
      </w:numPr>
      <w:outlineLvl w:val="2"/>
    </w:pPr>
  </w:style>
  <w:style w:type="paragraph" w:styleId="Heading4">
    <w:name w:val="heading 4"/>
    <w:basedOn w:val="Normal"/>
    <w:next w:val="Normal"/>
    <w:qFormat/>
    <w:rsid w:val="00B365CC"/>
    <w:pPr>
      <w:keepNext/>
      <w:numPr>
        <w:ilvl w:val="3"/>
        <w:numId w:val="153"/>
      </w:numPr>
      <w:spacing w:before="240" w:after="240"/>
      <w:outlineLvl w:val="3"/>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val="0"/>
    </w:trPr>
  </w:style>
  <w:style w:type="numbering" w:default="1" w:styleId="NoList">
    <w:name w:val="No List"/>
    <w:uiPriority w:val="99"/>
    <w:semiHidden/>
    <w:unhideWhenUsed/>
  </w:style>
  <w:style w:type="paragraph" w:customStyle="1" w:styleId="CECoverDocType">
    <w:name w:val="CECoverDocType"/>
    <w:basedOn w:val="Normal"/>
    <w:next w:val="CECoverDocTitle"/>
    <w:rsid w:val="007411EA"/>
    <w:pPr>
      <w:pBdr>
        <w:bottom w:val="single" w:sz="12" w:space="1" w:color="auto"/>
      </w:pBdr>
      <w:spacing w:before="600" w:after="80"/>
    </w:pPr>
    <w:rPr>
      <w:i/>
    </w:rPr>
  </w:style>
  <w:style w:type="paragraph" w:customStyle="1" w:styleId="CECoverDocTitle">
    <w:name w:val="CECoverDocTitle"/>
    <w:basedOn w:val="Normal"/>
    <w:rsid w:val="007411EA"/>
    <w:pPr>
      <w:spacing w:before="240" w:after="60"/>
    </w:pPr>
    <w:rPr>
      <w:rFonts w:ascii="Arial" w:hAnsi="Arial"/>
      <w:b/>
      <w:kern w:val="28"/>
      <w:sz w:val="40"/>
    </w:rPr>
  </w:style>
  <w:style w:type="paragraph" w:styleId="Header">
    <w:name w:val="header"/>
    <w:basedOn w:val="Normal"/>
    <w:link w:val="HeaderChar"/>
    <w:rsid w:val="007411EA"/>
    <w:pPr>
      <w:tabs>
        <w:tab w:val="center" w:pos="4677"/>
        <w:tab w:val="right" w:pos="9355"/>
      </w:tabs>
    </w:pPr>
  </w:style>
  <w:style w:type="character" w:customStyle="1" w:styleId="CEaCoverDocID">
    <w:name w:val="CEa_CoverDocID"/>
    <w:basedOn w:val="DefaultParagraphFont"/>
    <w:rsid w:val="007411EA"/>
  </w:style>
  <w:style w:type="paragraph" w:styleId="TOC1">
    <w:name w:val="toc 1"/>
    <w:basedOn w:val="Normal"/>
    <w:next w:val="Normal"/>
    <w:autoRedefine/>
    <w:uiPriority w:val="39"/>
    <w:rsid w:val="007411EA"/>
  </w:style>
  <w:style w:type="paragraph" w:customStyle="1" w:styleId="CETextBody">
    <w:name w:val="CE_TextBody"/>
    <w:basedOn w:val="Normal"/>
    <w:qFormat/>
    <w:rsid w:val="00AB2831"/>
    <w:pPr>
      <w:spacing w:before="80" w:after="80"/>
    </w:pPr>
    <w:rPr>
      <w:sz w:val="22"/>
    </w:rPr>
  </w:style>
  <w:style w:type="character" w:customStyle="1" w:styleId="CEaHiddenText">
    <w:name w:val="CEa_HiddenText"/>
    <w:rsid w:val="007411EA"/>
    <w:rPr>
      <w:i/>
      <w:vanish/>
    </w:rPr>
  </w:style>
  <w:style w:type="paragraph" w:customStyle="1" w:styleId="CEHeading-0">
    <w:name w:val="CE_Heading-0"/>
    <w:basedOn w:val="Normal"/>
    <w:next w:val="CETextBody"/>
    <w:qFormat/>
    <w:rsid w:val="007411EA"/>
    <w:pPr>
      <w:spacing w:before="360" w:after="240"/>
    </w:pPr>
    <w:rPr>
      <w:rFonts w:ascii="Arial" w:hAnsi="Arial"/>
      <w:b/>
      <w:sz w:val="32"/>
    </w:rPr>
  </w:style>
  <w:style w:type="paragraph" w:customStyle="1" w:styleId="CEHeading-1">
    <w:name w:val="CE_Heading-1"/>
    <w:basedOn w:val="Heading1"/>
    <w:next w:val="CETextBody"/>
    <w:qFormat/>
    <w:rsid w:val="00412751"/>
    <w:pPr>
      <w:numPr>
        <w:numId w:val="0"/>
      </w:numPr>
      <w:ind w:left="357" w:hanging="357"/>
    </w:pPr>
  </w:style>
  <w:style w:type="paragraph" w:styleId="TOC2">
    <w:name w:val="toc 2"/>
    <w:basedOn w:val="Normal"/>
    <w:next w:val="Normal"/>
    <w:autoRedefine/>
    <w:uiPriority w:val="39"/>
    <w:rsid w:val="007411EA"/>
    <w:pPr>
      <w:ind w:left="240"/>
    </w:pPr>
  </w:style>
  <w:style w:type="paragraph" w:styleId="TOC3">
    <w:name w:val="toc 3"/>
    <w:basedOn w:val="Normal"/>
    <w:next w:val="Normal"/>
    <w:autoRedefine/>
    <w:uiPriority w:val="39"/>
    <w:rsid w:val="007411EA"/>
    <w:pPr>
      <w:ind w:left="480"/>
    </w:pPr>
  </w:style>
  <w:style w:type="character" w:customStyle="1" w:styleId="CEaPageNumber">
    <w:name w:val="CEa_PageNumber"/>
    <w:basedOn w:val="DefaultParagraphFont"/>
    <w:rsid w:val="007411EA"/>
  </w:style>
  <w:style w:type="character" w:styleId="Hyperlink">
    <w:name w:val="Hyperlink"/>
    <w:uiPriority w:val="99"/>
    <w:rsid w:val="007411EA"/>
    <w:rPr>
      <w:color w:val="0000FF"/>
      <w:u w:val="single"/>
    </w:rPr>
  </w:style>
  <w:style w:type="paragraph" w:styleId="Footer">
    <w:name w:val="footer"/>
    <w:basedOn w:val="Normal"/>
    <w:link w:val="FooterChar"/>
    <w:uiPriority w:val="99"/>
    <w:rsid w:val="007411EA"/>
    <w:pPr>
      <w:tabs>
        <w:tab w:val="center" w:pos="4153"/>
        <w:tab w:val="right" w:pos="8306"/>
      </w:tabs>
    </w:pPr>
  </w:style>
  <w:style w:type="paragraph" w:customStyle="1" w:styleId="CEBodyExplanation">
    <w:name w:val="CEBodyExplanation"/>
    <w:basedOn w:val="CETextBody"/>
    <w:rsid w:val="007411EA"/>
    <w:rPr>
      <w:i/>
      <w:vanish/>
    </w:rPr>
  </w:style>
  <w:style w:type="paragraph" w:customStyle="1" w:styleId="CEListIssues">
    <w:name w:val="CE_ListIssues"/>
    <w:basedOn w:val="CETextBody"/>
    <w:rsid w:val="007411EA"/>
    <w:pPr>
      <w:numPr>
        <w:numId w:val="2"/>
      </w:numPr>
      <w:spacing w:before="120"/>
    </w:pPr>
    <w:rPr>
      <w:b/>
    </w:rPr>
  </w:style>
  <w:style w:type="paragraph" w:customStyle="1" w:styleId="CECoverFooter">
    <w:name w:val="CECoverFooter"/>
    <w:basedOn w:val="Footer"/>
    <w:rsid w:val="007411EA"/>
    <w:pPr>
      <w:jc w:val="center"/>
    </w:pPr>
    <w:rPr>
      <w:sz w:val="20"/>
    </w:rPr>
  </w:style>
  <w:style w:type="paragraph" w:customStyle="1" w:styleId="CEDocFooter">
    <w:name w:val="CEDocFooter"/>
    <w:basedOn w:val="Footer"/>
    <w:rsid w:val="007411EA"/>
    <w:pPr>
      <w:ind w:right="357"/>
      <w:jc w:val="center"/>
    </w:pPr>
    <w:rPr>
      <w:sz w:val="20"/>
    </w:rPr>
  </w:style>
  <w:style w:type="paragraph" w:customStyle="1" w:styleId="CEDocHeaderLeft">
    <w:name w:val="CEDocHeaderLeft"/>
    <w:basedOn w:val="Header"/>
    <w:rsid w:val="007411EA"/>
    <w:rPr>
      <w:sz w:val="20"/>
    </w:rPr>
  </w:style>
  <w:style w:type="paragraph" w:customStyle="1" w:styleId="CEDocHeaderRight">
    <w:name w:val="CEDocHeaderRight"/>
    <w:basedOn w:val="Header"/>
    <w:rsid w:val="007411EA"/>
    <w:pPr>
      <w:jc w:val="right"/>
    </w:pPr>
    <w:rPr>
      <w:sz w:val="20"/>
    </w:rPr>
  </w:style>
  <w:style w:type="character" w:customStyle="1" w:styleId="CEaHyperlink">
    <w:name w:val="CE_a_Hyperlink"/>
    <w:basedOn w:val="Hyperlink"/>
    <w:rsid w:val="007411EA"/>
    <w:rPr>
      <w:color w:val="0000FF"/>
      <w:u w:val="single"/>
    </w:rPr>
  </w:style>
  <w:style w:type="paragraph" w:customStyle="1" w:styleId="CEAppendixHeading-1">
    <w:name w:val="CE_AppendixHeading-1"/>
    <w:basedOn w:val="Normal"/>
    <w:next w:val="CEAppendixBody"/>
    <w:qFormat/>
    <w:rsid w:val="007411EA"/>
    <w:pPr>
      <w:numPr>
        <w:numId w:val="3"/>
      </w:numPr>
      <w:spacing w:before="360" w:after="240"/>
      <w:outlineLvl w:val="0"/>
    </w:pPr>
    <w:rPr>
      <w:rFonts w:ascii="Arial" w:hAnsi="Arial"/>
      <w:b/>
      <w:sz w:val="32"/>
    </w:rPr>
  </w:style>
  <w:style w:type="paragraph" w:customStyle="1" w:styleId="CEAppendixBody">
    <w:name w:val="CE_AppendixBody"/>
    <w:basedOn w:val="CETextBody"/>
    <w:qFormat/>
    <w:rsid w:val="007411EA"/>
  </w:style>
  <w:style w:type="paragraph" w:customStyle="1" w:styleId="CETableBody">
    <w:name w:val="CE_TableBody"/>
    <w:rsid w:val="007411EA"/>
    <w:rPr>
      <w:noProof/>
      <w:sz w:val="22"/>
      <w:lang w:eastAsia="en-US"/>
    </w:rPr>
  </w:style>
  <w:style w:type="paragraph" w:customStyle="1" w:styleId="CETableHeading">
    <w:name w:val="CE_TableHeading"/>
    <w:basedOn w:val="CETableBody"/>
    <w:rsid w:val="007411EA"/>
    <w:rPr>
      <w:rFonts w:ascii="Arial" w:hAnsi="Arial"/>
      <w:b/>
    </w:rPr>
  </w:style>
  <w:style w:type="paragraph" w:styleId="Caption">
    <w:name w:val="caption"/>
    <w:basedOn w:val="Normal"/>
    <w:next w:val="CETextBody"/>
    <w:rsid w:val="007411EA"/>
    <w:pPr>
      <w:spacing w:before="120" w:after="120"/>
      <w:jc w:val="center"/>
    </w:pPr>
    <w:rPr>
      <w:b/>
    </w:rPr>
  </w:style>
  <w:style w:type="paragraph" w:customStyle="1" w:styleId="CEHeading-2">
    <w:name w:val="CE_Heading-2"/>
    <w:basedOn w:val="Heading2"/>
    <w:next w:val="CETextBody"/>
    <w:qFormat/>
    <w:rsid w:val="00770BF4"/>
    <w:pPr>
      <w:numPr>
        <w:numId w:val="1"/>
      </w:numPr>
      <w:tabs>
        <w:tab w:val="clear" w:pos="576"/>
        <w:tab w:val="num" w:pos="360"/>
      </w:tabs>
      <w:ind w:left="567" w:hanging="567"/>
    </w:pPr>
  </w:style>
  <w:style w:type="paragraph" w:customStyle="1" w:styleId="CEHeading-3">
    <w:name w:val="CE_Heading-3"/>
    <w:basedOn w:val="Heading3"/>
    <w:next w:val="CETextBody"/>
    <w:qFormat/>
    <w:rsid w:val="005C2D61"/>
    <w:pPr>
      <w:numPr>
        <w:numId w:val="1"/>
      </w:numPr>
      <w:tabs>
        <w:tab w:val="clear" w:pos="862"/>
        <w:tab w:val="num" w:pos="360"/>
      </w:tabs>
      <w:ind w:left="709" w:hanging="709"/>
    </w:pPr>
  </w:style>
  <w:style w:type="paragraph" w:customStyle="1" w:styleId="CEHeading-4">
    <w:name w:val="CE_Heading-4"/>
    <w:basedOn w:val="Heading4"/>
    <w:next w:val="CETextBody"/>
    <w:rsid w:val="007411EA"/>
    <w:pPr>
      <w:numPr>
        <w:numId w:val="1"/>
      </w:numPr>
    </w:pPr>
  </w:style>
  <w:style w:type="paragraph" w:customStyle="1" w:styleId="CEAppendixHeading-2">
    <w:name w:val="CE_AppendixHeading-2"/>
    <w:basedOn w:val="Normal"/>
    <w:next w:val="CEAppendixBody"/>
    <w:rsid w:val="007411EA"/>
    <w:pPr>
      <w:numPr>
        <w:ilvl w:val="1"/>
        <w:numId w:val="3"/>
      </w:numPr>
      <w:spacing w:before="360" w:after="240"/>
      <w:outlineLvl w:val="1"/>
    </w:pPr>
    <w:rPr>
      <w:rFonts w:ascii="Arial" w:hAnsi="Arial"/>
      <w:b/>
    </w:rPr>
  </w:style>
  <w:style w:type="paragraph" w:customStyle="1" w:styleId="CESourceCode">
    <w:name w:val="CE_SourceCode"/>
    <w:basedOn w:val="Normal"/>
    <w:rsid w:val="007411EA"/>
    <w:pPr>
      <w:suppressLineNumbers/>
      <w:suppressAutoHyphens/>
      <w:ind w:left="567"/>
    </w:pPr>
    <w:rPr>
      <w:rFonts w:ascii="Courier New" w:hAnsi="Courier New"/>
      <w:noProof/>
      <w:sz w:val="18"/>
    </w:rPr>
  </w:style>
  <w:style w:type="paragraph" w:customStyle="1" w:styleId="CEListBullet">
    <w:name w:val="CE_ListBullet"/>
    <w:basedOn w:val="CETextBody"/>
    <w:qFormat/>
    <w:rsid w:val="007411EA"/>
    <w:pPr>
      <w:numPr>
        <w:numId w:val="4"/>
      </w:numPr>
    </w:pPr>
  </w:style>
  <w:style w:type="paragraph" w:customStyle="1" w:styleId="CEListNumbered">
    <w:name w:val="CE_ListNumbered"/>
    <w:basedOn w:val="CETextBody"/>
    <w:qFormat/>
    <w:rsid w:val="007411EA"/>
    <w:pPr>
      <w:numPr>
        <w:numId w:val="5"/>
      </w:numPr>
    </w:pPr>
  </w:style>
  <w:style w:type="paragraph" w:customStyle="1" w:styleId="CERemarkBody">
    <w:name w:val="CE_RemarkBody"/>
    <w:basedOn w:val="CETextBody"/>
    <w:qFormat/>
    <w:rsid w:val="007411EA"/>
    <w:pPr>
      <w:keepLines/>
      <w:pBdr>
        <w:top w:val="single" w:sz="8" w:space="1" w:color="auto"/>
        <w:bottom w:val="single" w:sz="8" w:space="1" w:color="auto"/>
      </w:pBdr>
      <w:spacing w:before="120" w:after="120"/>
    </w:pPr>
    <w:rPr>
      <w:sz w:val="20"/>
    </w:rPr>
  </w:style>
  <w:style w:type="paragraph" w:customStyle="1" w:styleId="CEExampleBody">
    <w:name w:val="CE_ExampleBody"/>
    <w:basedOn w:val="CETextBodyIndented"/>
    <w:rsid w:val="007411EA"/>
    <w:rPr>
      <w:i/>
    </w:rPr>
  </w:style>
  <w:style w:type="character" w:customStyle="1" w:styleId="CEaTerm">
    <w:name w:val="CE_a_Term"/>
    <w:qFormat/>
    <w:rsid w:val="007411EA"/>
    <w:rPr>
      <w:b/>
    </w:rPr>
  </w:style>
  <w:style w:type="character" w:customStyle="1" w:styleId="CEaCommandName">
    <w:name w:val="CE_a_CommandName"/>
    <w:rsid w:val="007411EA"/>
    <w:rPr>
      <w:rFonts w:ascii="Courier New" w:hAnsi="Courier New"/>
    </w:rPr>
  </w:style>
  <w:style w:type="character" w:customStyle="1" w:styleId="CEaFunctionName">
    <w:name w:val="CE_a_FunctionName"/>
    <w:rsid w:val="007411EA"/>
    <w:rPr>
      <w:b/>
      <w:i/>
    </w:rPr>
  </w:style>
  <w:style w:type="character" w:customStyle="1" w:styleId="CEaVariableName">
    <w:name w:val="CE_a_VariableName"/>
    <w:rsid w:val="007411EA"/>
    <w:rPr>
      <w:b/>
      <w:i/>
    </w:rPr>
  </w:style>
  <w:style w:type="character" w:styleId="FollowedHyperlink">
    <w:name w:val="FollowedHyperlink"/>
    <w:semiHidden/>
    <w:rsid w:val="007411EA"/>
    <w:rPr>
      <w:color w:val="800080"/>
      <w:u w:val="single"/>
    </w:rPr>
  </w:style>
  <w:style w:type="paragraph" w:customStyle="1" w:styleId="CEDocReference">
    <w:name w:val="CEDocReference"/>
    <w:basedOn w:val="CETableBody"/>
    <w:rsid w:val="007411EA"/>
    <w:pPr>
      <w:numPr>
        <w:numId w:val="6"/>
      </w:numPr>
    </w:pPr>
  </w:style>
  <w:style w:type="paragraph" w:customStyle="1" w:styleId="CETextBodyIndented">
    <w:name w:val="CE_TextBodyIndented"/>
    <w:basedOn w:val="CETextBody"/>
    <w:next w:val="CETextBody"/>
    <w:rsid w:val="007411EA"/>
    <w:pPr>
      <w:ind w:left="851"/>
    </w:pPr>
  </w:style>
  <w:style w:type="character" w:customStyle="1" w:styleId="CEaRemarkHeading">
    <w:name w:val="CE_a_RemarkHeading"/>
    <w:rsid w:val="007411EA"/>
    <w:rPr>
      <w:b/>
      <w:caps/>
    </w:rPr>
  </w:style>
  <w:style w:type="paragraph" w:styleId="List5">
    <w:name w:val="List 5"/>
    <w:basedOn w:val="Normal"/>
    <w:semiHidden/>
    <w:rsid w:val="007411EA"/>
    <w:pPr>
      <w:ind w:left="1415" w:hanging="283"/>
    </w:pPr>
  </w:style>
  <w:style w:type="paragraph" w:customStyle="1" w:styleId="CEListContinue-1">
    <w:name w:val="CE_ListContinue-1"/>
    <w:basedOn w:val="CETextBody"/>
    <w:rsid w:val="007411EA"/>
    <w:pPr>
      <w:ind w:left="1247"/>
    </w:pPr>
  </w:style>
  <w:style w:type="paragraph" w:customStyle="1" w:styleId="CEListContinue-2">
    <w:name w:val="CE_ListContinue-2"/>
    <w:basedOn w:val="CETextBody"/>
    <w:rsid w:val="007411EA"/>
    <w:pPr>
      <w:ind w:left="1814"/>
    </w:pPr>
  </w:style>
  <w:style w:type="paragraph" w:customStyle="1" w:styleId="CEListContinue-3">
    <w:name w:val="CE_ListContinue-3"/>
    <w:basedOn w:val="CETextBody"/>
    <w:rsid w:val="007411EA"/>
    <w:pPr>
      <w:ind w:left="2381"/>
    </w:pPr>
  </w:style>
  <w:style w:type="paragraph" w:customStyle="1" w:styleId="CEListContinue-4">
    <w:name w:val="CE_ListContinue-4"/>
    <w:basedOn w:val="CETextBody"/>
    <w:rsid w:val="007411EA"/>
    <w:pPr>
      <w:ind w:left="3119"/>
    </w:pPr>
  </w:style>
  <w:style w:type="paragraph" w:styleId="BalloonText">
    <w:name w:val="Balloon Text"/>
    <w:basedOn w:val="Normal"/>
    <w:link w:val="BalloonTextChar"/>
    <w:uiPriority w:val="99"/>
    <w:semiHidden/>
    <w:unhideWhenUsed/>
    <w:rsid w:val="00FF5213"/>
    <w:rPr>
      <w:rFonts w:ascii="Tahoma" w:hAnsi="Tahoma" w:cs="Tahoma"/>
      <w:sz w:val="16"/>
      <w:szCs w:val="16"/>
    </w:rPr>
  </w:style>
  <w:style w:type="character" w:customStyle="1" w:styleId="BalloonTextChar">
    <w:name w:val="Balloon Text Char"/>
    <w:link w:val="BalloonText"/>
    <w:uiPriority w:val="99"/>
    <w:semiHidden/>
    <w:rsid w:val="00FF5213"/>
    <w:rPr>
      <w:rFonts w:ascii="Tahoma" w:hAnsi="Tahoma" w:cs="Tahoma"/>
      <w:sz w:val="16"/>
      <w:szCs w:val="16"/>
      <w:lang w:val="en-GB"/>
    </w:rPr>
  </w:style>
  <w:style w:type="paragraph" w:styleId="ListParagraph">
    <w:name w:val="List Paragraph"/>
    <w:basedOn w:val="Normal"/>
    <w:uiPriority w:val="34"/>
    <w:qFormat/>
    <w:rsid w:val="00413EA1"/>
    <w:pPr>
      <w:ind w:left="720"/>
      <w:contextualSpacing/>
    </w:pPr>
  </w:style>
  <w:style w:type="table" w:styleId="TableGrid">
    <w:name w:val="Table Grid"/>
    <w:basedOn w:val="TableNormal"/>
    <w:uiPriority w:val="59"/>
    <w:rsid w:val="00C05A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hidden w:val="0"/>
    </w:trPr>
  </w:style>
  <w:style w:type="character" w:customStyle="1" w:styleId="FooterChar">
    <w:name w:val="Footer Char"/>
    <w:link w:val="Footer"/>
    <w:uiPriority w:val="99"/>
    <w:rsid w:val="006A2C07"/>
    <w:rPr>
      <w:sz w:val="24"/>
      <w:szCs w:val="24"/>
      <w:lang w:val="en-GB"/>
    </w:rPr>
  </w:style>
  <w:style w:type="character" w:customStyle="1" w:styleId="HeaderChar">
    <w:name w:val="Header Char"/>
    <w:link w:val="Header"/>
    <w:uiPriority w:val="99"/>
    <w:rsid w:val="009538B2"/>
    <w:rPr>
      <w:sz w:val="24"/>
      <w:szCs w:val="24"/>
      <w:lang w:val="en-GB"/>
    </w:rPr>
  </w:style>
  <w:style w:type="paragraph" w:customStyle="1" w:styleId="WW-BodyTextIndent2">
    <w:name w:val="WW-Body Text Indent 2"/>
    <w:basedOn w:val="Normal"/>
    <w:rsid w:val="00762252"/>
    <w:pPr>
      <w:suppressAutoHyphens/>
      <w:ind w:left="720"/>
    </w:pPr>
    <w:rPr>
      <w:sz w:val="20"/>
      <w:szCs w:val="20"/>
      <w:lang w:val="en-US" w:eastAsia="ar-SA"/>
    </w:rPr>
  </w:style>
  <w:style w:type="paragraph" w:customStyle="1" w:styleId="TableCell">
    <w:name w:val="Table Cell"/>
    <w:basedOn w:val="Normal"/>
    <w:rsid w:val="000E2669"/>
    <w:pPr>
      <w:suppressAutoHyphens/>
      <w:spacing w:before="60" w:after="60"/>
    </w:pPr>
    <w:rPr>
      <w:rFonts w:ascii="Arial" w:eastAsia="MS Mincho" w:hAnsi="Arial" w:cs="Arial"/>
      <w:sz w:val="18"/>
      <w:lang w:val="en-US" w:eastAsia="ar-SA"/>
    </w:rPr>
  </w:style>
  <w:style w:type="paragraph" w:customStyle="1" w:styleId="TableColumnHeading">
    <w:name w:val="Table Column Heading"/>
    <w:basedOn w:val="TableCell"/>
    <w:next w:val="TableCell"/>
    <w:rsid w:val="000E2669"/>
    <w:pPr>
      <w:keepNext/>
      <w:keepLines/>
    </w:pPr>
    <w:rPr>
      <w:b/>
    </w:rPr>
  </w:style>
  <w:style w:type="character" w:customStyle="1" w:styleId="st">
    <w:name w:val="st"/>
    <w:basedOn w:val="DefaultParagraphFont"/>
    <w:rsid w:val="000373EB"/>
  </w:style>
  <w:style w:type="table" w:customStyle="1" w:styleId="10">
    <w:name w:val="表 (格子) 淡色1"/>
    <w:basedOn w:val="TableNormal"/>
    <w:uiPriority w:val="40"/>
    <w:rsid w:val="005E07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val="0"/>
    </w:trPr>
  </w:style>
  <w:style w:type="paragraph" w:styleId="TOCHeading">
    <w:name w:val="TOC Heading"/>
    <w:basedOn w:val="Heading1"/>
    <w:next w:val="Normal"/>
    <w:uiPriority w:val="39"/>
    <w:unhideWhenUsed/>
    <w:qFormat/>
    <w:rsid w:val="00381CCB"/>
    <w:pPr>
      <w:keepLines/>
      <w:spacing w:before="240"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Heading1Char">
    <w:name w:val="Heading 1 Char"/>
    <w:basedOn w:val="DefaultParagraphFont"/>
    <w:link w:val="Heading1"/>
    <w:uiPriority w:val="9"/>
    <w:rsid w:val="00F514A1"/>
    <w:rPr>
      <w:rFonts w:ascii="Arial" w:eastAsia="Arial" w:hAnsi="Arial" w:cs="Arial"/>
      <w:b/>
      <w:bCs/>
      <w:kern w:val="32"/>
      <w:sz w:val="28"/>
      <w:szCs w:val="32"/>
      <w:lang w:val="en-GB" w:eastAsia="en-US"/>
    </w:rPr>
  </w:style>
  <w:style w:type="character" w:styleId="PlaceholderText">
    <w:name w:val="Placeholder Text"/>
    <w:basedOn w:val="DefaultParagraphFont"/>
    <w:uiPriority w:val="99"/>
    <w:semiHidden/>
    <w:rsid w:val="00B618F3"/>
    <w:rPr>
      <w:color w:val="808080"/>
    </w:rPr>
  </w:style>
  <w:style w:type="paragraph" w:styleId="Subtitle">
    <w:name w:val="Subtitle"/>
    <w:basedOn w:val="Normal"/>
    <w:next w:val="Normal"/>
    <w:link w:val="SubtitleChar"/>
    <w:uiPriority w:val="11"/>
    <w:qFormat/>
    <w:rsid w:val="005D3145"/>
    <w:pPr>
      <w:numPr>
        <w:ilvl w:val="1"/>
      </w:numPr>
      <w:spacing w:after="160" w:line="259" w:lineRule="auto"/>
    </w:pPr>
    <w:rPr>
      <w:rFonts w:asciiTheme="minorHAnsi" w:hAnsiTheme="minorHAnsi" w:cstheme="minorBidi"/>
      <w:color w:val="5A5A5A" w:themeColor="text1" w:themeTint="A5"/>
      <w:spacing w:val="15"/>
      <w:sz w:val="22"/>
      <w:szCs w:val="22"/>
      <w:lang w:val="ru-RU"/>
    </w:rPr>
  </w:style>
  <w:style w:type="character" w:customStyle="1" w:styleId="SubtitleChar">
    <w:name w:val="Subtitle Char"/>
    <w:basedOn w:val="DefaultParagraphFont"/>
    <w:link w:val="Subtitle"/>
    <w:uiPriority w:val="11"/>
    <w:rsid w:val="005D3145"/>
    <w:rPr>
      <w:rFonts w:asciiTheme="minorHAnsi" w:hAnsiTheme="minorHAnsi" w:cstheme="minorBidi"/>
      <w:color w:val="5A5A5A" w:themeColor="text1" w:themeTint="A5"/>
      <w:spacing w:val="15"/>
      <w:sz w:val="22"/>
      <w:szCs w:val="22"/>
      <w:lang w:val="ru-RU" w:eastAsia="en-US"/>
    </w:rPr>
  </w:style>
  <w:style w:type="paragraph" w:customStyle="1" w:styleId="TableContents">
    <w:name w:val="Table Contents"/>
    <w:basedOn w:val="Normal"/>
    <w:qFormat/>
    <w:rsid w:val="000A4713"/>
  </w:style>
  <w:style w:type="paragraph" w:styleId="Revision">
    <w:name w:val="Revision"/>
    <w:hidden/>
    <w:uiPriority w:val="99"/>
    <w:semiHidden/>
    <w:rsid w:val="00907660"/>
    <w:rPr>
      <w:sz w:val="24"/>
      <w:szCs w:val="24"/>
      <w:lang w:val="en-GB" w:eastAsia="en-US"/>
    </w:rPr>
  </w:style>
  <w:style w:type="character" w:customStyle="1" w:styleId="shorttext">
    <w:name w:val="short_text"/>
    <w:basedOn w:val="DefaultParagraphFont"/>
    <w:rsid w:val="002F682D"/>
  </w:style>
  <w:style w:type="paragraph" w:styleId="TOC4">
    <w:name w:val="toc 4"/>
    <w:basedOn w:val="Normal"/>
    <w:next w:val="Normal"/>
    <w:autoRedefine/>
    <w:uiPriority w:val="39"/>
    <w:unhideWhenUsed/>
    <w:rsid w:val="00E96945"/>
    <w:pPr>
      <w:widowControl w:val="0"/>
      <w:ind w:leftChars="300" w:left="630"/>
      <w:jc w:val="both"/>
    </w:pPr>
    <w:rPr>
      <w:rFonts w:asciiTheme="minorHAnsi" w:hAnsiTheme="minorHAnsi" w:cstheme="minorBidi"/>
      <w:kern w:val="2"/>
      <w:sz w:val="21"/>
      <w:szCs w:val="22"/>
      <w:lang w:val="en-US" w:eastAsia="ja-JP"/>
    </w:rPr>
  </w:style>
  <w:style w:type="paragraph" w:styleId="TOC5">
    <w:name w:val="toc 5"/>
    <w:basedOn w:val="Normal"/>
    <w:next w:val="Normal"/>
    <w:autoRedefine/>
    <w:uiPriority w:val="39"/>
    <w:unhideWhenUsed/>
    <w:rsid w:val="00E96945"/>
    <w:pPr>
      <w:widowControl w:val="0"/>
      <w:ind w:leftChars="400" w:left="840"/>
      <w:jc w:val="both"/>
    </w:pPr>
    <w:rPr>
      <w:rFonts w:asciiTheme="minorHAnsi" w:hAnsiTheme="minorHAnsi" w:cstheme="minorBidi"/>
      <w:kern w:val="2"/>
      <w:sz w:val="21"/>
      <w:szCs w:val="22"/>
      <w:lang w:val="en-US" w:eastAsia="ja-JP"/>
    </w:rPr>
  </w:style>
  <w:style w:type="paragraph" w:styleId="TOC6">
    <w:name w:val="toc 6"/>
    <w:basedOn w:val="Normal"/>
    <w:next w:val="Normal"/>
    <w:autoRedefine/>
    <w:uiPriority w:val="39"/>
    <w:unhideWhenUsed/>
    <w:rsid w:val="00E96945"/>
    <w:pPr>
      <w:widowControl w:val="0"/>
      <w:ind w:leftChars="500" w:left="1050"/>
      <w:jc w:val="both"/>
    </w:pPr>
    <w:rPr>
      <w:rFonts w:asciiTheme="minorHAnsi" w:hAnsiTheme="minorHAnsi" w:cstheme="minorBidi"/>
      <w:kern w:val="2"/>
      <w:sz w:val="21"/>
      <w:szCs w:val="22"/>
      <w:lang w:val="en-US" w:eastAsia="ja-JP"/>
    </w:rPr>
  </w:style>
  <w:style w:type="paragraph" w:styleId="TOC7">
    <w:name w:val="toc 7"/>
    <w:basedOn w:val="Normal"/>
    <w:next w:val="Normal"/>
    <w:autoRedefine/>
    <w:uiPriority w:val="39"/>
    <w:unhideWhenUsed/>
    <w:rsid w:val="00E96945"/>
    <w:pPr>
      <w:widowControl w:val="0"/>
      <w:ind w:leftChars="600" w:left="1260"/>
      <w:jc w:val="both"/>
    </w:pPr>
    <w:rPr>
      <w:rFonts w:asciiTheme="minorHAnsi" w:hAnsiTheme="minorHAnsi" w:cstheme="minorBidi"/>
      <w:kern w:val="2"/>
      <w:sz w:val="21"/>
      <w:szCs w:val="22"/>
      <w:lang w:val="en-US" w:eastAsia="ja-JP"/>
    </w:rPr>
  </w:style>
  <w:style w:type="paragraph" w:styleId="TOC8">
    <w:name w:val="toc 8"/>
    <w:basedOn w:val="Normal"/>
    <w:next w:val="Normal"/>
    <w:autoRedefine/>
    <w:uiPriority w:val="39"/>
    <w:unhideWhenUsed/>
    <w:rsid w:val="00E96945"/>
    <w:pPr>
      <w:widowControl w:val="0"/>
      <w:ind w:leftChars="700" w:left="1470"/>
      <w:jc w:val="both"/>
    </w:pPr>
    <w:rPr>
      <w:rFonts w:asciiTheme="minorHAnsi" w:hAnsiTheme="minorHAnsi" w:cstheme="minorBidi"/>
      <w:kern w:val="2"/>
      <w:sz w:val="21"/>
      <w:szCs w:val="22"/>
      <w:lang w:val="en-US" w:eastAsia="ja-JP"/>
    </w:rPr>
  </w:style>
  <w:style w:type="paragraph" w:styleId="TOC9">
    <w:name w:val="toc 9"/>
    <w:basedOn w:val="Normal"/>
    <w:next w:val="Normal"/>
    <w:autoRedefine/>
    <w:uiPriority w:val="39"/>
    <w:unhideWhenUsed/>
    <w:rsid w:val="00E96945"/>
    <w:pPr>
      <w:widowControl w:val="0"/>
      <w:ind w:leftChars="800" w:left="1680"/>
      <w:jc w:val="both"/>
    </w:pPr>
    <w:rPr>
      <w:rFonts w:asciiTheme="minorHAnsi" w:hAnsiTheme="minorHAnsi" w:cstheme="minorBidi"/>
      <w:kern w:val="2"/>
      <w:sz w:val="21"/>
      <w:szCs w:val="22"/>
      <w:lang w:val="en-US" w:eastAsia="ja-JP"/>
    </w:rPr>
  </w:style>
  <w:style w:type="paragraph" w:customStyle="1" w:styleId="Default">
    <w:name w:val="Default"/>
    <w:rsid w:val="00AE4C06"/>
    <w:pPr>
      <w:widowControl w:val="0"/>
      <w:autoSpaceDE w:val="0"/>
      <w:autoSpaceDN w:val="0"/>
      <w:adjustRightInd w:val="0"/>
    </w:pPr>
    <w:rPr>
      <w:rFonts w:ascii="Arial" w:hAnsi="Arial" w:cs="Arial"/>
      <w:color w:val="000000"/>
      <w:sz w:val="24"/>
      <w:szCs w:val="24"/>
    </w:rPr>
  </w:style>
  <w:style w:type="numbering" w:customStyle="1" w:styleId="1">
    <w:name w:val="スタイル1"/>
    <w:uiPriority w:val="99"/>
    <w:rsid w:val="00F9721A"/>
    <w:pPr>
      <w:numPr>
        <w:numId w:val="107"/>
      </w:numPr>
    </w:pPr>
  </w:style>
  <w:style w:type="numbering" w:customStyle="1" w:styleId="2">
    <w:name w:val="スタイル2"/>
    <w:uiPriority w:val="99"/>
    <w:rsid w:val="00F9721A"/>
    <w:pPr>
      <w:numPr>
        <w:numId w:val="109"/>
      </w:numPr>
    </w:pPr>
  </w:style>
  <w:style w:type="paragraph" w:styleId="NormalWeb">
    <w:name w:val="Normal (Web)"/>
    <w:basedOn w:val="Normal"/>
    <w:uiPriority w:val="99"/>
    <w:unhideWhenUsed/>
    <w:rsid w:val="00C934ED"/>
    <w:pPr>
      <w:spacing w:before="100" w:beforeAutospacing="1" w:after="100" w:afterAutospacing="1"/>
    </w:pPr>
    <w:rPr>
      <w:rFonts w:ascii="MS PGothic" w:eastAsia="MS PGothic" w:hAnsi="MS PGothic" w:cs="MS PGothic"/>
      <w:lang w:val="en-US" w:eastAsia="ja-JP"/>
    </w:rPr>
  </w:style>
  <w:style w:type="table" w:styleId="MediumShading2-Accent6">
    <w:name w:val="Medium Shading 2 Accent 6"/>
    <w:basedOn w:val="TableNormal"/>
    <w:uiPriority w:val="64"/>
    <w:rsid w:val="000F3C29"/>
    <w:tblPr>
      <w:tblStyleRowBandSize w:val="1"/>
      <w:tblStyleColBandSize w:val="1"/>
      <w:tblBorders>
        <w:top w:val="single" w:sz="18" w:space="0" w:color="auto"/>
        <w:bottom w:val="single" w:sz="18" w:space="0" w:color="auto"/>
      </w:tblBorders>
    </w:tblPr>
    <w:trPr>
      <w:hidden w:val="0"/>
    </w:trPr>
    <w:tblStylePr w:type="firstRow">
      <w:pPr>
        <w:spacing w:before="0" w:after="0" w:line="240" w:lineRule="auto"/>
      </w:pPr>
      <w:rPr>
        <w:b/>
        <w:bCs/>
        <w:color w:val="FFFFFF" w:themeColor="background1"/>
      </w:rPr>
      <w:tblPr/>
      <w:trPr>
        <w:hidden w:val="0"/>
      </w:tr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rPr>
        <w:hidden w:val="0"/>
      </w:tr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rPr>
        <w:hidden w:val="0"/>
      </w:tr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rPr>
        <w:hidden w:val="0"/>
      </w:trPr>
      <w:tcPr>
        <w:tcBorders>
          <w:left w:val="nil"/>
          <w:right w:val="nil"/>
          <w:insideH w:val="nil"/>
          <w:insideV w:val="nil"/>
        </w:tcBorders>
        <w:shd w:val="clear" w:color="auto" w:fill="F79646" w:themeFill="accent6"/>
      </w:tcPr>
    </w:tblStylePr>
    <w:tblStylePr w:type="band1Vert">
      <w:tblPr/>
      <w:trPr>
        <w:hidden w:val="0"/>
      </w:trPr>
      <w:tcPr>
        <w:tcBorders>
          <w:left w:val="nil"/>
          <w:right w:val="nil"/>
          <w:insideH w:val="nil"/>
          <w:insideV w:val="nil"/>
        </w:tcBorders>
        <w:shd w:val="clear" w:color="auto" w:fill="D8D8D8" w:themeFill="background1" w:themeFillShade="D8"/>
      </w:tcPr>
    </w:tblStylePr>
    <w:tblStylePr w:type="band1Horz">
      <w:tblPr/>
      <w:trPr>
        <w:hidden w:val="0"/>
      </w:trPr>
      <w:tcPr>
        <w:shd w:val="clear" w:color="auto" w:fill="D8D8D8" w:themeFill="background1" w:themeFillShade="D8"/>
      </w:tcPr>
    </w:tblStylePr>
    <w:tblStylePr w:type="neCell">
      <w:tblPr/>
      <w:trPr>
        <w:hidden w:val="0"/>
      </w:tr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rPr>
        <w:hidden w:val="0"/>
      </w:trPr>
      <w:tcPr>
        <w:tcBorders>
          <w:top w:val="single" w:sz="18" w:space="0" w:color="auto"/>
          <w:left w:val="nil"/>
          <w:bottom w:val="single" w:sz="18" w:space="0" w:color="auto"/>
          <w:right w:val="nil"/>
          <w:insideH w:val="nil"/>
          <w:insideV w:val="nil"/>
        </w:tcBorders>
      </w:tcPr>
    </w:tblStylePr>
  </w:style>
  <w:style w:type="character" w:customStyle="1" w:styleId="st1">
    <w:name w:val="st1"/>
    <w:basedOn w:val="DefaultParagraphFont"/>
    <w:rsid w:val="00897F5F"/>
  </w:style>
  <w:style w:type="paragraph" w:customStyle="1" w:styleId="Space">
    <w:name w:val="Space"/>
    <w:aliases w:val="sp"/>
    <w:basedOn w:val="Normal"/>
    <w:next w:val="Normal"/>
    <w:autoRedefine/>
    <w:rsid w:val="000174C5"/>
    <w:pPr>
      <w:overflowPunct w:val="0"/>
      <w:autoSpaceDE w:val="0"/>
      <w:autoSpaceDN w:val="0"/>
      <w:adjustRightInd w:val="0"/>
      <w:ind w:left="57" w:right="57"/>
      <w:textAlignment w:val="baseline"/>
    </w:pPr>
    <w:rPr>
      <w:rFonts w:ascii="Arial" w:eastAsia="MS Mincho" w:hAnsi="Arial"/>
      <w:color w:val="0000FF"/>
      <w:sz w:val="18"/>
      <w:szCs w:val="20"/>
      <w:lang w:val="en-US"/>
    </w:rPr>
  </w:style>
  <w:style w:type="paragraph" w:customStyle="1" w:styleId="colophon">
    <w:name w:val="colophon"/>
    <w:basedOn w:val="Normal"/>
    <w:rsid w:val="000174C5"/>
    <w:pPr>
      <w:widowControl w:val="0"/>
      <w:tabs>
        <w:tab w:val="left" w:pos="1701"/>
      </w:tabs>
      <w:overflowPunct w:val="0"/>
      <w:autoSpaceDE w:val="0"/>
      <w:autoSpaceDN w:val="0"/>
      <w:adjustRightInd w:val="0"/>
      <w:spacing w:before="60"/>
      <w:ind w:left="57"/>
      <w:textAlignment w:val="baseline"/>
    </w:pPr>
    <w:rPr>
      <w:rFonts w:ascii="Arial" w:eastAsia="MS Mincho" w:hAnsi="Arial"/>
      <w:sz w:val="20"/>
      <w:szCs w:val="20"/>
      <w:lang w:val="en-US" w:eastAsia="ja-JP"/>
    </w:rPr>
  </w:style>
  <w:style w:type="numbering" w:customStyle="1" w:styleId="3">
    <w:name w:val="スタイル3"/>
    <w:uiPriority w:val="99"/>
    <w:rsid w:val="00C66363"/>
    <w:pPr>
      <w:numPr>
        <w:numId w:val="150"/>
      </w:numPr>
    </w:pPr>
  </w:style>
  <w:style w:type="numbering" w:customStyle="1" w:styleId="4">
    <w:name w:val="スタイル4"/>
    <w:uiPriority w:val="99"/>
    <w:rsid w:val="00C66363"/>
    <w:pPr>
      <w:numPr>
        <w:numId w:val="154"/>
      </w:numPr>
    </w:pPr>
  </w:style>
  <w:style w:type="paragraph" w:styleId="PlainText">
    <w:name w:val="Plain Text"/>
    <w:basedOn w:val="Normal"/>
    <w:link w:val="PlainTextChar"/>
    <w:uiPriority w:val="99"/>
    <w:semiHidden/>
    <w:unhideWhenUsed/>
    <w:rsid w:val="002519E7"/>
    <w:pPr>
      <w:widowControl w:val="0"/>
    </w:pPr>
    <w:rPr>
      <w:rFonts w:ascii="Yu Gothic" w:eastAsia="Yu Gothic" w:hAnsi="Courier New" w:cs="Courier New"/>
      <w:kern w:val="2"/>
      <w:sz w:val="22"/>
      <w:szCs w:val="22"/>
      <w:lang w:val="en-US" w:eastAsia="ja-JP"/>
    </w:rPr>
  </w:style>
  <w:style w:type="character" w:customStyle="1" w:styleId="PlainTextChar">
    <w:name w:val="Plain Text Char"/>
    <w:basedOn w:val="DefaultParagraphFont"/>
    <w:link w:val="PlainText"/>
    <w:uiPriority w:val="99"/>
    <w:semiHidden/>
    <w:rsid w:val="002519E7"/>
    <w:rPr>
      <w:rFonts w:ascii="Yu Gothic" w:eastAsia="Yu Gothic" w:hAnsi="Courier New" w:cs="Courier New"/>
      <w:kern w:val="2"/>
      <w:sz w:val="22"/>
      <w:szCs w:val="22"/>
    </w:rPr>
  </w:style>
  <w:style w:type="character" w:customStyle="1" w:styleId="Heading3Char">
    <w:name w:val="Heading 3 Char"/>
    <w:basedOn w:val="DefaultParagraphFont"/>
    <w:link w:val="Heading3"/>
    <w:rsid w:val="0012677E"/>
    <w:rPr>
      <w:rFonts w:ascii="Arial" w:eastAsia="Arial" w:hAnsi="Arial" w:cs="Arial"/>
      <w:b/>
      <w:bCs/>
      <w:iCs/>
      <w:sz w:val="24"/>
      <w:szCs w:val="24"/>
      <w:lang w:val="en-GB"/>
    </w:rPr>
  </w:style>
  <w:style w:type="character" w:customStyle="1" w:styleId="Heading2Char">
    <w:name w:val="Heading 2 Char"/>
    <w:basedOn w:val="DefaultParagraphFont"/>
    <w:link w:val="Heading2"/>
    <w:rsid w:val="00E87CBD"/>
    <w:rPr>
      <w:rFonts w:ascii="Arial" w:eastAsia="Arial" w:hAnsi="Arial" w:cs="Arial"/>
      <w:b/>
      <w:bCs/>
      <w:iCs/>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1885">
      <w:bodyDiv w:val="1"/>
      <w:marLeft w:val="0"/>
      <w:marRight w:val="0"/>
      <w:marTop w:val="0"/>
      <w:marBottom w:val="0"/>
      <w:divBdr>
        <w:top w:val="none" w:sz="0" w:space="0" w:color="auto"/>
        <w:left w:val="none" w:sz="0" w:space="0" w:color="auto"/>
        <w:bottom w:val="none" w:sz="0" w:space="0" w:color="auto"/>
        <w:right w:val="none" w:sz="0" w:space="0" w:color="auto"/>
      </w:divBdr>
    </w:div>
    <w:div w:id="21170018">
      <w:bodyDiv w:val="1"/>
      <w:marLeft w:val="0"/>
      <w:marRight w:val="0"/>
      <w:marTop w:val="0"/>
      <w:marBottom w:val="0"/>
      <w:divBdr>
        <w:top w:val="none" w:sz="0" w:space="0" w:color="auto"/>
        <w:left w:val="none" w:sz="0" w:space="0" w:color="auto"/>
        <w:bottom w:val="none" w:sz="0" w:space="0" w:color="auto"/>
        <w:right w:val="none" w:sz="0" w:space="0" w:color="auto"/>
      </w:divBdr>
    </w:div>
    <w:div w:id="37751682">
      <w:bodyDiv w:val="1"/>
      <w:marLeft w:val="0"/>
      <w:marRight w:val="0"/>
      <w:marTop w:val="0"/>
      <w:marBottom w:val="0"/>
      <w:divBdr>
        <w:top w:val="none" w:sz="0" w:space="0" w:color="auto"/>
        <w:left w:val="none" w:sz="0" w:space="0" w:color="auto"/>
        <w:bottom w:val="none" w:sz="0" w:space="0" w:color="auto"/>
        <w:right w:val="none" w:sz="0" w:space="0" w:color="auto"/>
      </w:divBdr>
    </w:div>
    <w:div w:id="60830614">
      <w:bodyDiv w:val="1"/>
      <w:marLeft w:val="0"/>
      <w:marRight w:val="0"/>
      <w:marTop w:val="0"/>
      <w:marBottom w:val="0"/>
      <w:divBdr>
        <w:top w:val="none" w:sz="0" w:space="0" w:color="auto"/>
        <w:left w:val="none" w:sz="0" w:space="0" w:color="auto"/>
        <w:bottom w:val="none" w:sz="0" w:space="0" w:color="auto"/>
        <w:right w:val="none" w:sz="0" w:space="0" w:color="auto"/>
      </w:divBdr>
    </w:div>
    <w:div w:id="67579510">
      <w:bodyDiv w:val="1"/>
      <w:marLeft w:val="0"/>
      <w:marRight w:val="0"/>
      <w:marTop w:val="0"/>
      <w:marBottom w:val="0"/>
      <w:divBdr>
        <w:top w:val="none" w:sz="0" w:space="0" w:color="auto"/>
        <w:left w:val="none" w:sz="0" w:space="0" w:color="auto"/>
        <w:bottom w:val="none" w:sz="0" w:space="0" w:color="auto"/>
        <w:right w:val="none" w:sz="0" w:space="0" w:color="auto"/>
      </w:divBdr>
    </w:div>
    <w:div w:id="69546290">
      <w:bodyDiv w:val="1"/>
      <w:marLeft w:val="0"/>
      <w:marRight w:val="0"/>
      <w:marTop w:val="0"/>
      <w:marBottom w:val="0"/>
      <w:divBdr>
        <w:top w:val="none" w:sz="0" w:space="0" w:color="auto"/>
        <w:left w:val="none" w:sz="0" w:space="0" w:color="auto"/>
        <w:bottom w:val="none" w:sz="0" w:space="0" w:color="auto"/>
        <w:right w:val="none" w:sz="0" w:space="0" w:color="auto"/>
      </w:divBdr>
      <w:divsChild>
        <w:div w:id="697195348">
          <w:marLeft w:val="1166"/>
          <w:marRight w:val="0"/>
          <w:marTop w:val="96"/>
          <w:marBottom w:val="0"/>
          <w:divBdr>
            <w:top w:val="none" w:sz="0" w:space="0" w:color="auto"/>
            <w:left w:val="none" w:sz="0" w:space="0" w:color="auto"/>
            <w:bottom w:val="none" w:sz="0" w:space="0" w:color="auto"/>
            <w:right w:val="none" w:sz="0" w:space="0" w:color="auto"/>
          </w:divBdr>
        </w:div>
        <w:div w:id="788473742">
          <w:marLeft w:val="547"/>
          <w:marRight w:val="0"/>
          <w:marTop w:val="115"/>
          <w:marBottom w:val="0"/>
          <w:divBdr>
            <w:top w:val="none" w:sz="0" w:space="0" w:color="auto"/>
            <w:left w:val="none" w:sz="0" w:space="0" w:color="auto"/>
            <w:bottom w:val="none" w:sz="0" w:space="0" w:color="auto"/>
            <w:right w:val="none" w:sz="0" w:space="0" w:color="auto"/>
          </w:divBdr>
        </w:div>
        <w:div w:id="850141311">
          <w:marLeft w:val="1166"/>
          <w:marRight w:val="0"/>
          <w:marTop w:val="96"/>
          <w:marBottom w:val="0"/>
          <w:divBdr>
            <w:top w:val="none" w:sz="0" w:space="0" w:color="auto"/>
            <w:left w:val="none" w:sz="0" w:space="0" w:color="auto"/>
            <w:bottom w:val="none" w:sz="0" w:space="0" w:color="auto"/>
            <w:right w:val="none" w:sz="0" w:space="0" w:color="auto"/>
          </w:divBdr>
        </w:div>
        <w:div w:id="1112162935">
          <w:marLeft w:val="1166"/>
          <w:marRight w:val="0"/>
          <w:marTop w:val="96"/>
          <w:marBottom w:val="0"/>
          <w:divBdr>
            <w:top w:val="none" w:sz="0" w:space="0" w:color="auto"/>
            <w:left w:val="none" w:sz="0" w:space="0" w:color="auto"/>
            <w:bottom w:val="none" w:sz="0" w:space="0" w:color="auto"/>
            <w:right w:val="none" w:sz="0" w:space="0" w:color="auto"/>
          </w:divBdr>
        </w:div>
        <w:div w:id="1165971933">
          <w:marLeft w:val="1166"/>
          <w:marRight w:val="0"/>
          <w:marTop w:val="96"/>
          <w:marBottom w:val="0"/>
          <w:divBdr>
            <w:top w:val="none" w:sz="0" w:space="0" w:color="auto"/>
            <w:left w:val="none" w:sz="0" w:space="0" w:color="auto"/>
            <w:bottom w:val="none" w:sz="0" w:space="0" w:color="auto"/>
            <w:right w:val="none" w:sz="0" w:space="0" w:color="auto"/>
          </w:divBdr>
        </w:div>
        <w:div w:id="1402479817">
          <w:marLeft w:val="547"/>
          <w:marRight w:val="0"/>
          <w:marTop w:val="115"/>
          <w:marBottom w:val="0"/>
          <w:divBdr>
            <w:top w:val="none" w:sz="0" w:space="0" w:color="auto"/>
            <w:left w:val="none" w:sz="0" w:space="0" w:color="auto"/>
            <w:bottom w:val="none" w:sz="0" w:space="0" w:color="auto"/>
            <w:right w:val="none" w:sz="0" w:space="0" w:color="auto"/>
          </w:divBdr>
        </w:div>
        <w:div w:id="1472094121">
          <w:marLeft w:val="1166"/>
          <w:marRight w:val="0"/>
          <w:marTop w:val="96"/>
          <w:marBottom w:val="0"/>
          <w:divBdr>
            <w:top w:val="none" w:sz="0" w:space="0" w:color="auto"/>
            <w:left w:val="none" w:sz="0" w:space="0" w:color="auto"/>
            <w:bottom w:val="none" w:sz="0" w:space="0" w:color="auto"/>
            <w:right w:val="none" w:sz="0" w:space="0" w:color="auto"/>
          </w:divBdr>
        </w:div>
        <w:div w:id="1994144031">
          <w:marLeft w:val="547"/>
          <w:marRight w:val="0"/>
          <w:marTop w:val="115"/>
          <w:marBottom w:val="0"/>
          <w:divBdr>
            <w:top w:val="none" w:sz="0" w:space="0" w:color="auto"/>
            <w:left w:val="none" w:sz="0" w:space="0" w:color="auto"/>
            <w:bottom w:val="none" w:sz="0" w:space="0" w:color="auto"/>
            <w:right w:val="none" w:sz="0" w:space="0" w:color="auto"/>
          </w:divBdr>
        </w:div>
        <w:div w:id="2025786440">
          <w:marLeft w:val="1166"/>
          <w:marRight w:val="0"/>
          <w:marTop w:val="96"/>
          <w:marBottom w:val="0"/>
          <w:divBdr>
            <w:top w:val="none" w:sz="0" w:space="0" w:color="auto"/>
            <w:left w:val="none" w:sz="0" w:space="0" w:color="auto"/>
            <w:bottom w:val="none" w:sz="0" w:space="0" w:color="auto"/>
            <w:right w:val="none" w:sz="0" w:space="0" w:color="auto"/>
          </w:divBdr>
        </w:div>
        <w:div w:id="2072341303">
          <w:marLeft w:val="1166"/>
          <w:marRight w:val="0"/>
          <w:marTop w:val="96"/>
          <w:marBottom w:val="0"/>
          <w:divBdr>
            <w:top w:val="none" w:sz="0" w:space="0" w:color="auto"/>
            <w:left w:val="none" w:sz="0" w:space="0" w:color="auto"/>
            <w:bottom w:val="none" w:sz="0" w:space="0" w:color="auto"/>
            <w:right w:val="none" w:sz="0" w:space="0" w:color="auto"/>
          </w:divBdr>
        </w:div>
      </w:divsChild>
    </w:div>
    <w:div w:id="82654812">
      <w:bodyDiv w:val="1"/>
      <w:marLeft w:val="0"/>
      <w:marRight w:val="0"/>
      <w:marTop w:val="0"/>
      <w:marBottom w:val="0"/>
      <w:divBdr>
        <w:top w:val="none" w:sz="0" w:space="0" w:color="auto"/>
        <w:left w:val="none" w:sz="0" w:space="0" w:color="auto"/>
        <w:bottom w:val="none" w:sz="0" w:space="0" w:color="auto"/>
        <w:right w:val="none" w:sz="0" w:space="0" w:color="auto"/>
      </w:divBdr>
      <w:divsChild>
        <w:div w:id="300965681">
          <w:marLeft w:val="0"/>
          <w:marRight w:val="0"/>
          <w:marTop w:val="0"/>
          <w:marBottom w:val="0"/>
          <w:divBdr>
            <w:top w:val="none" w:sz="0" w:space="0" w:color="auto"/>
            <w:left w:val="none" w:sz="0" w:space="0" w:color="auto"/>
            <w:bottom w:val="none" w:sz="0" w:space="0" w:color="auto"/>
            <w:right w:val="none" w:sz="0" w:space="0" w:color="auto"/>
          </w:divBdr>
          <w:divsChild>
            <w:div w:id="167142658">
              <w:marLeft w:val="0"/>
              <w:marRight w:val="-4500"/>
              <w:marTop w:val="0"/>
              <w:marBottom w:val="0"/>
              <w:divBdr>
                <w:top w:val="none" w:sz="0" w:space="0" w:color="auto"/>
                <w:left w:val="none" w:sz="0" w:space="0" w:color="auto"/>
                <w:bottom w:val="none" w:sz="0" w:space="0" w:color="auto"/>
                <w:right w:val="none" w:sz="0" w:space="0" w:color="auto"/>
              </w:divBdr>
              <w:divsChild>
                <w:div w:id="363336522">
                  <w:marLeft w:val="0"/>
                  <w:marRight w:val="0"/>
                  <w:marTop w:val="0"/>
                  <w:marBottom w:val="0"/>
                  <w:divBdr>
                    <w:top w:val="none" w:sz="0" w:space="0" w:color="auto"/>
                    <w:left w:val="none" w:sz="0" w:space="0" w:color="auto"/>
                    <w:bottom w:val="none" w:sz="0" w:space="0" w:color="auto"/>
                    <w:right w:val="none" w:sz="0" w:space="0" w:color="auto"/>
                  </w:divBdr>
                  <w:divsChild>
                    <w:div w:id="919296727">
                      <w:marLeft w:val="0"/>
                      <w:marRight w:val="0"/>
                      <w:marTop w:val="0"/>
                      <w:marBottom w:val="0"/>
                      <w:divBdr>
                        <w:top w:val="none" w:sz="0" w:space="0" w:color="auto"/>
                        <w:left w:val="none" w:sz="0" w:space="0" w:color="auto"/>
                        <w:bottom w:val="none" w:sz="0" w:space="0" w:color="auto"/>
                        <w:right w:val="none" w:sz="0" w:space="0" w:color="auto"/>
                      </w:divBdr>
                      <w:divsChild>
                        <w:div w:id="1682856360">
                          <w:marLeft w:val="0"/>
                          <w:marRight w:val="0"/>
                          <w:marTop w:val="0"/>
                          <w:marBottom w:val="0"/>
                          <w:divBdr>
                            <w:top w:val="none" w:sz="0" w:space="0" w:color="auto"/>
                            <w:left w:val="none" w:sz="0" w:space="0" w:color="auto"/>
                            <w:bottom w:val="none" w:sz="0" w:space="0" w:color="auto"/>
                            <w:right w:val="none" w:sz="0" w:space="0" w:color="auto"/>
                          </w:divBdr>
                          <w:divsChild>
                            <w:div w:id="12898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8710">
      <w:bodyDiv w:val="1"/>
      <w:marLeft w:val="0"/>
      <w:marRight w:val="0"/>
      <w:marTop w:val="0"/>
      <w:marBottom w:val="0"/>
      <w:divBdr>
        <w:top w:val="none" w:sz="0" w:space="0" w:color="auto"/>
        <w:left w:val="none" w:sz="0" w:space="0" w:color="auto"/>
        <w:bottom w:val="none" w:sz="0" w:space="0" w:color="auto"/>
        <w:right w:val="none" w:sz="0" w:space="0" w:color="auto"/>
      </w:divBdr>
      <w:divsChild>
        <w:div w:id="7565584">
          <w:marLeft w:val="1166"/>
          <w:marRight w:val="0"/>
          <w:marTop w:val="106"/>
          <w:marBottom w:val="0"/>
          <w:divBdr>
            <w:top w:val="none" w:sz="0" w:space="0" w:color="auto"/>
            <w:left w:val="none" w:sz="0" w:space="0" w:color="auto"/>
            <w:bottom w:val="none" w:sz="0" w:space="0" w:color="auto"/>
            <w:right w:val="none" w:sz="0" w:space="0" w:color="auto"/>
          </w:divBdr>
        </w:div>
        <w:div w:id="131604188">
          <w:marLeft w:val="547"/>
          <w:marRight w:val="0"/>
          <w:marTop w:val="120"/>
          <w:marBottom w:val="0"/>
          <w:divBdr>
            <w:top w:val="none" w:sz="0" w:space="0" w:color="auto"/>
            <w:left w:val="none" w:sz="0" w:space="0" w:color="auto"/>
            <w:bottom w:val="none" w:sz="0" w:space="0" w:color="auto"/>
            <w:right w:val="none" w:sz="0" w:space="0" w:color="auto"/>
          </w:divBdr>
        </w:div>
        <w:div w:id="441804637">
          <w:marLeft w:val="1166"/>
          <w:marRight w:val="0"/>
          <w:marTop w:val="106"/>
          <w:marBottom w:val="0"/>
          <w:divBdr>
            <w:top w:val="none" w:sz="0" w:space="0" w:color="auto"/>
            <w:left w:val="none" w:sz="0" w:space="0" w:color="auto"/>
            <w:bottom w:val="none" w:sz="0" w:space="0" w:color="auto"/>
            <w:right w:val="none" w:sz="0" w:space="0" w:color="auto"/>
          </w:divBdr>
        </w:div>
        <w:div w:id="584808118">
          <w:marLeft w:val="1166"/>
          <w:marRight w:val="0"/>
          <w:marTop w:val="106"/>
          <w:marBottom w:val="0"/>
          <w:divBdr>
            <w:top w:val="none" w:sz="0" w:space="0" w:color="auto"/>
            <w:left w:val="none" w:sz="0" w:space="0" w:color="auto"/>
            <w:bottom w:val="none" w:sz="0" w:space="0" w:color="auto"/>
            <w:right w:val="none" w:sz="0" w:space="0" w:color="auto"/>
          </w:divBdr>
        </w:div>
        <w:div w:id="718167221">
          <w:marLeft w:val="547"/>
          <w:marRight w:val="0"/>
          <w:marTop w:val="120"/>
          <w:marBottom w:val="0"/>
          <w:divBdr>
            <w:top w:val="none" w:sz="0" w:space="0" w:color="auto"/>
            <w:left w:val="none" w:sz="0" w:space="0" w:color="auto"/>
            <w:bottom w:val="none" w:sz="0" w:space="0" w:color="auto"/>
            <w:right w:val="none" w:sz="0" w:space="0" w:color="auto"/>
          </w:divBdr>
        </w:div>
        <w:div w:id="952370252">
          <w:marLeft w:val="1166"/>
          <w:marRight w:val="0"/>
          <w:marTop w:val="106"/>
          <w:marBottom w:val="0"/>
          <w:divBdr>
            <w:top w:val="none" w:sz="0" w:space="0" w:color="auto"/>
            <w:left w:val="none" w:sz="0" w:space="0" w:color="auto"/>
            <w:bottom w:val="none" w:sz="0" w:space="0" w:color="auto"/>
            <w:right w:val="none" w:sz="0" w:space="0" w:color="auto"/>
          </w:divBdr>
        </w:div>
        <w:div w:id="1162551344">
          <w:marLeft w:val="1166"/>
          <w:marRight w:val="0"/>
          <w:marTop w:val="106"/>
          <w:marBottom w:val="0"/>
          <w:divBdr>
            <w:top w:val="none" w:sz="0" w:space="0" w:color="auto"/>
            <w:left w:val="none" w:sz="0" w:space="0" w:color="auto"/>
            <w:bottom w:val="none" w:sz="0" w:space="0" w:color="auto"/>
            <w:right w:val="none" w:sz="0" w:space="0" w:color="auto"/>
          </w:divBdr>
        </w:div>
        <w:div w:id="1164277476">
          <w:marLeft w:val="547"/>
          <w:marRight w:val="0"/>
          <w:marTop w:val="120"/>
          <w:marBottom w:val="0"/>
          <w:divBdr>
            <w:top w:val="none" w:sz="0" w:space="0" w:color="auto"/>
            <w:left w:val="none" w:sz="0" w:space="0" w:color="auto"/>
            <w:bottom w:val="none" w:sz="0" w:space="0" w:color="auto"/>
            <w:right w:val="none" w:sz="0" w:space="0" w:color="auto"/>
          </w:divBdr>
        </w:div>
        <w:div w:id="1439257246">
          <w:marLeft w:val="1166"/>
          <w:marRight w:val="0"/>
          <w:marTop w:val="106"/>
          <w:marBottom w:val="0"/>
          <w:divBdr>
            <w:top w:val="none" w:sz="0" w:space="0" w:color="auto"/>
            <w:left w:val="none" w:sz="0" w:space="0" w:color="auto"/>
            <w:bottom w:val="none" w:sz="0" w:space="0" w:color="auto"/>
            <w:right w:val="none" w:sz="0" w:space="0" w:color="auto"/>
          </w:divBdr>
        </w:div>
        <w:div w:id="1441027260">
          <w:marLeft w:val="1166"/>
          <w:marRight w:val="0"/>
          <w:marTop w:val="106"/>
          <w:marBottom w:val="0"/>
          <w:divBdr>
            <w:top w:val="none" w:sz="0" w:space="0" w:color="auto"/>
            <w:left w:val="none" w:sz="0" w:space="0" w:color="auto"/>
            <w:bottom w:val="none" w:sz="0" w:space="0" w:color="auto"/>
            <w:right w:val="none" w:sz="0" w:space="0" w:color="auto"/>
          </w:divBdr>
        </w:div>
        <w:div w:id="1630626196">
          <w:marLeft w:val="547"/>
          <w:marRight w:val="0"/>
          <w:marTop w:val="120"/>
          <w:marBottom w:val="0"/>
          <w:divBdr>
            <w:top w:val="none" w:sz="0" w:space="0" w:color="auto"/>
            <w:left w:val="none" w:sz="0" w:space="0" w:color="auto"/>
            <w:bottom w:val="none" w:sz="0" w:space="0" w:color="auto"/>
            <w:right w:val="none" w:sz="0" w:space="0" w:color="auto"/>
          </w:divBdr>
        </w:div>
        <w:div w:id="1873610461">
          <w:marLeft w:val="1166"/>
          <w:marRight w:val="0"/>
          <w:marTop w:val="106"/>
          <w:marBottom w:val="0"/>
          <w:divBdr>
            <w:top w:val="none" w:sz="0" w:space="0" w:color="auto"/>
            <w:left w:val="none" w:sz="0" w:space="0" w:color="auto"/>
            <w:bottom w:val="none" w:sz="0" w:space="0" w:color="auto"/>
            <w:right w:val="none" w:sz="0" w:space="0" w:color="auto"/>
          </w:divBdr>
        </w:div>
        <w:div w:id="2029478112">
          <w:marLeft w:val="547"/>
          <w:marRight w:val="0"/>
          <w:marTop w:val="120"/>
          <w:marBottom w:val="0"/>
          <w:divBdr>
            <w:top w:val="none" w:sz="0" w:space="0" w:color="auto"/>
            <w:left w:val="none" w:sz="0" w:space="0" w:color="auto"/>
            <w:bottom w:val="none" w:sz="0" w:space="0" w:color="auto"/>
            <w:right w:val="none" w:sz="0" w:space="0" w:color="auto"/>
          </w:divBdr>
        </w:div>
      </w:divsChild>
    </w:div>
    <w:div w:id="105395804">
      <w:bodyDiv w:val="1"/>
      <w:marLeft w:val="0"/>
      <w:marRight w:val="0"/>
      <w:marTop w:val="0"/>
      <w:marBottom w:val="0"/>
      <w:divBdr>
        <w:top w:val="none" w:sz="0" w:space="0" w:color="auto"/>
        <w:left w:val="none" w:sz="0" w:space="0" w:color="auto"/>
        <w:bottom w:val="none" w:sz="0" w:space="0" w:color="auto"/>
        <w:right w:val="none" w:sz="0" w:space="0" w:color="auto"/>
      </w:divBdr>
    </w:div>
    <w:div w:id="109130890">
      <w:bodyDiv w:val="1"/>
      <w:marLeft w:val="0"/>
      <w:marRight w:val="0"/>
      <w:marTop w:val="0"/>
      <w:marBottom w:val="0"/>
      <w:divBdr>
        <w:top w:val="none" w:sz="0" w:space="0" w:color="auto"/>
        <w:left w:val="none" w:sz="0" w:space="0" w:color="auto"/>
        <w:bottom w:val="none" w:sz="0" w:space="0" w:color="auto"/>
        <w:right w:val="none" w:sz="0" w:space="0" w:color="auto"/>
      </w:divBdr>
    </w:div>
    <w:div w:id="112140314">
      <w:bodyDiv w:val="1"/>
      <w:marLeft w:val="0"/>
      <w:marRight w:val="0"/>
      <w:marTop w:val="0"/>
      <w:marBottom w:val="0"/>
      <w:divBdr>
        <w:top w:val="none" w:sz="0" w:space="0" w:color="auto"/>
        <w:left w:val="none" w:sz="0" w:space="0" w:color="auto"/>
        <w:bottom w:val="none" w:sz="0" w:space="0" w:color="auto"/>
        <w:right w:val="none" w:sz="0" w:space="0" w:color="auto"/>
      </w:divBdr>
    </w:div>
    <w:div w:id="113715010">
      <w:bodyDiv w:val="1"/>
      <w:marLeft w:val="0"/>
      <w:marRight w:val="0"/>
      <w:marTop w:val="0"/>
      <w:marBottom w:val="0"/>
      <w:divBdr>
        <w:top w:val="none" w:sz="0" w:space="0" w:color="auto"/>
        <w:left w:val="none" w:sz="0" w:space="0" w:color="auto"/>
        <w:bottom w:val="none" w:sz="0" w:space="0" w:color="auto"/>
        <w:right w:val="none" w:sz="0" w:space="0" w:color="auto"/>
      </w:divBdr>
    </w:div>
    <w:div w:id="155847824">
      <w:bodyDiv w:val="1"/>
      <w:marLeft w:val="0"/>
      <w:marRight w:val="0"/>
      <w:marTop w:val="0"/>
      <w:marBottom w:val="0"/>
      <w:divBdr>
        <w:top w:val="none" w:sz="0" w:space="0" w:color="auto"/>
        <w:left w:val="none" w:sz="0" w:space="0" w:color="auto"/>
        <w:bottom w:val="none" w:sz="0" w:space="0" w:color="auto"/>
        <w:right w:val="none" w:sz="0" w:space="0" w:color="auto"/>
      </w:divBdr>
    </w:div>
    <w:div w:id="191579017">
      <w:bodyDiv w:val="1"/>
      <w:marLeft w:val="0"/>
      <w:marRight w:val="0"/>
      <w:marTop w:val="0"/>
      <w:marBottom w:val="0"/>
      <w:divBdr>
        <w:top w:val="none" w:sz="0" w:space="0" w:color="auto"/>
        <w:left w:val="none" w:sz="0" w:space="0" w:color="auto"/>
        <w:bottom w:val="none" w:sz="0" w:space="0" w:color="auto"/>
        <w:right w:val="none" w:sz="0" w:space="0" w:color="auto"/>
      </w:divBdr>
    </w:div>
    <w:div w:id="214436253">
      <w:bodyDiv w:val="1"/>
      <w:marLeft w:val="0"/>
      <w:marRight w:val="0"/>
      <w:marTop w:val="0"/>
      <w:marBottom w:val="0"/>
      <w:divBdr>
        <w:top w:val="none" w:sz="0" w:space="0" w:color="auto"/>
        <w:left w:val="none" w:sz="0" w:space="0" w:color="auto"/>
        <w:bottom w:val="none" w:sz="0" w:space="0" w:color="auto"/>
        <w:right w:val="none" w:sz="0" w:space="0" w:color="auto"/>
      </w:divBdr>
    </w:div>
    <w:div w:id="238368646">
      <w:bodyDiv w:val="1"/>
      <w:marLeft w:val="0"/>
      <w:marRight w:val="0"/>
      <w:marTop w:val="0"/>
      <w:marBottom w:val="0"/>
      <w:divBdr>
        <w:top w:val="none" w:sz="0" w:space="0" w:color="auto"/>
        <w:left w:val="none" w:sz="0" w:space="0" w:color="auto"/>
        <w:bottom w:val="none" w:sz="0" w:space="0" w:color="auto"/>
        <w:right w:val="none" w:sz="0" w:space="0" w:color="auto"/>
      </w:divBdr>
      <w:divsChild>
        <w:div w:id="1269433447">
          <w:marLeft w:val="274"/>
          <w:marRight w:val="0"/>
          <w:marTop w:val="80"/>
          <w:marBottom w:val="80"/>
          <w:divBdr>
            <w:top w:val="none" w:sz="0" w:space="0" w:color="auto"/>
            <w:left w:val="none" w:sz="0" w:space="0" w:color="auto"/>
            <w:bottom w:val="none" w:sz="0" w:space="0" w:color="auto"/>
            <w:right w:val="none" w:sz="0" w:space="0" w:color="auto"/>
          </w:divBdr>
        </w:div>
        <w:div w:id="316569382">
          <w:marLeft w:val="562"/>
          <w:marRight w:val="0"/>
          <w:marTop w:val="80"/>
          <w:marBottom w:val="80"/>
          <w:divBdr>
            <w:top w:val="none" w:sz="0" w:space="0" w:color="auto"/>
            <w:left w:val="none" w:sz="0" w:space="0" w:color="auto"/>
            <w:bottom w:val="none" w:sz="0" w:space="0" w:color="auto"/>
            <w:right w:val="none" w:sz="0" w:space="0" w:color="auto"/>
          </w:divBdr>
        </w:div>
        <w:div w:id="854685022">
          <w:marLeft w:val="850"/>
          <w:marRight w:val="0"/>
          <w:marTop w:val="80"/>
          <w:marBottom w:val="80"/>
          <w:divBdr>
            <w:top w:val="none" w:sz="0" w:space="0" w:color="auto"/>
            <w:left w:val="none" w:sz="0" w:space="0" w:color="auto"/>
            <w:bottom w:val="none" w:sz="0" w:space="0" w:color="auto"/>
            <w:right w:val="none" w:sz="0" w:space="0" w:color="auto"/>
          </w:divBdr>
        </w:div>
        <w:div w:id="679627868">
          <w:marLeft w:val="562"/>
          <w:marRight w:val="0"/>
          <w:marTop w:val="80"/>
          <w:marBottom w:val="80"/>
          <w:divBdr>
            <w:top w:val="none" w:sz="0" w:space="0" w:color="auto"/>
            <w:left w:val="none" w:sz="0" w:space="0" w:color="auto"/>
            <w:bottom w:val="none" w:sz="0" w:space="0" w:color="auto"/>
            <w:right w:val="none" w:sz="0" w:space="0" w:color="auto"/>
          </w:divBdr>
        </w:div>
      </w:divsChild>
    </w:div>
    <w:div w:id="250940472">
      <w:bodyDiv w:val="1"/>
      <w:marLeft w:val="0"/>
      <w:marRight w:val="0"/>
      <w:marTop w:val="0"/>
      <w:marBottom w:val="0"/>
      <w:divBdr>
        <w:top w:val="none" w:sz="0" w:space="0" w:color="auto"/>
        <w:left w:val="none" w:sz="0" w:space="0" w:color="auto"/>
        <w:bottom w:val="none" w:sz="0" w:space="0" w:color="auto"/>
        <w:right w:val="none" w:sz="0" w:space="0" w:color="auto"/>
      </w:divBdr>
    </w:div>
    <w:div w:id="262691730">
      <w:bodyDiv w:val="1"/>
      <w:marLeft w:val="0"/>
      <w:marRight w:val="0"/>
      <w:marTop w:val="0"/>
      <w:marBottom w:val="0"/>
      <w:divBdr>
        <w:top w:val="none" w:sz="0" w:space="0" w:color="auto"/>
        <w:left w:val="none" w:sz="0" w:space="0" w:color="auto"/>
        <w:bottom w:val="none" w:sz="0" w:space="0" w:color="auto"/>
        <w:right w:val="none" w:sz="0" w:space="0" w:color="auto"/>
      </w:divBdr>
    </w:div>
    <w:div w:id="304548276">
      <w:bodyDiv w:val="1"/>
      <w:marLeft w:val="0"/>
      <w:marRight w:val="0"/>
      <w:marTop w:val="0"/>
      <w:marBottom w:val="0"/>
      <w:divBdr>
        <w:top w:val="none" w:sz="0" w:space="0" w:color="auto"/>
        <w:left w:val="none" w:sz="0" w:space="0" w:color="auto"/>
        <w:bottom w:val="none" w:sz="0" w:space="0" w:color="auto"/>
        <w:right w:val="none" w:sz="0" w:space="0" w:color="auto"/>
      </w:divBdr>
    </w:div>
    <w:div w:id="312177060">
      <w:bodyDiv w:val="1"/>
      <w:marLeft w:val="0"/>
      <w:marRight w:val="0"/>
      <w:marTop w:val="0"/>
      <w:marBottom w:val="0"/>
      <w:divBdr>
        <w:top w:val="none" w:sz="0" w:space="0" w:color="auto"/>
        <w:left w:val="none" w:sz="0" w:space="0" w:color="auto"/>
        <w:bottom w:val="none" w:sz="0" w:space="0" w:color="auto"/>
        <w:right w:val="none" w:sz="0" w:space="0" w:color="auto"/>
      </w:divBdr>
    </w:div>
    <w:div w:id="318732409">
      <w:bodyDiv w:val="1"/>
      <w:marLeft w:val="0"/>
      <w:marRight w:val="0"/>
      <w:marTop w:val="0"/>
      <w:marBottom w:val="0"/>
      <w:divBdr>
        <w:top w:val="none" w:sz="0" w:space="0" w:color="auto"/>
        <w:left w:val="none" w:sz="0" w:space="0" w:color="auto"/>
        <w:bottom w:val="none" w:sz="0" w:space="0" w:color="auto"/>
        <w:right w:val="none" w:sz="0" w:space="0" w:color="auto"/>
      </w:divBdr>
    </w:div>
    <w:div w:id="343165910">
      <w:bodyDiv w:val="1"/>
      <w:marLeft w:val="0"/>
      <w:marRight w:val="0"/>
      <w:marTop w:val="0"/>
      <w:marBottom w:val="0"/>
      <w:divBdr>
        <w:top w:val="none" w:sz="0" w:space="0" w:color="auto"/>
        <w:left w:val="none" w:sz="0" w:space="0" w:color="auto"/>
        <w:bottom w:val="none" w:sz="0" w:space="0" w:color="auto"/>
        <w:right w:val="none" w:sz="0" w:space="0" w:color="auto"/>
      </w:divBdr>
    </w:div>
    <w:div w:id="358090390">
      <w:bodyDiv w:val="1"/>
      <w:marLeft w:val="0"/>
      <w:marRight w:val="0"/>
      <w:marTop w:val="0"/>
      <w:marBottom w:val="0"/>
      <w:divBdr>
        <w:top w:val="none" w:sz="0" w:space="0" w:color="auto"/>
        <w:left w:val="none" w:sz="0" w:space="0" w:color="auto"/>
        <w:bottom w:val="none" w:sz="0" w:space="0" w:color="auto"/>
        <w:right w:val="none" w:sz="0" w:space="0" w:color="auto"/>
      </w:divBdr>
    </w:div>
    <w:div w:id="392582268">
      <w:bodyDiv w:val="1"/>
      <w:marLeft w:val="0"/>
      <w:marRight w:val="0"/>
      <w:marTop w:val="0"/>
      <w:marBottom w:val="0"/>
      <w:divBdr>
        <w:top w:val="none" w:sz="0" w:space="0" w:color="auto"/>
        <w:left w:val="none" w:sz="0" w:space="0" w:color="auto"/>
        <w:bottom w:val="none" w:sz="0" w:space="0" w:color="auto"/>
        <w:right w:val="none" w:sz="0" w:space="0" w:color="auto"/>
      </w:divBdr>
      <w:divsChild>
        <w:div w:id="331838226">
          <w:marLeft w:val="446"/>
          <w:marRight w:val="0"/>
          <w:marTop w:val="0"/>
          <w:marBottom w:val="0"/>
          <w:divBdr>
            <w:top w:val="none" w:sz="0" w:space="0" w:color="auto"/>
            <w:left w:val="none" w:sz="0" w:space="0" w:color="auto"/>
            <w:bottom w:val="none" w:sz="0" w:space="0" w:color="auto"/>
            <w:right w:val="none" w:sz="0" w:space="0" w:color="auto"/>
          </w:divBdr>
        </w:div>
      </w:divsChild>
    </w:div>
    <w:div w:id="397168258">
      <w:bodyDiv w:val="1"/>
      <w:marLeft w:val="0"/>
      <w:marRight w:val="0"/>
      <w:marTop w:val="0"/>
      <w:marBottom w:val="0"/>
      <w:divBdr>
        <w:top w:val="none" w:sz="0" w:space="0" w:color="auto"/>
        <w:left w:val="none" w:sz="0" w:space="0" w:color="auto"/>
        <w:bottom w:val="none" w:sz="0" w:space="0" w:color="auto"/>
        <w:right w:val="none" w:sz="0" w:space="0" w:color="auto"/>
      </w:divBdr>
    </w:div>
    <w:div w:id="409354931">
      <w:bodyDiv w:val="1"/>
      <w:marLeft w:val="0"/>
      <w:marRight w:val="0"/>
      <w:marTop w:val="0"/>
      <w:marBottom w:val="0"/>
      <w:divBdr>
        <w:top w:val="none" w:sz="0" w:space="0" w:color="auto"/>
        <w:left w:val="none" w:sz="0" w:space="0" w:color="auto"/>
        <w:bottom w:val="none" w:sz="0" w:space="0" w:color="auto"/>
        <w:right w:val="none" w:sz="0" w:space="0" w:color="auto"/>
      </w:divBdr>
    </w:div>
    <w:div w:id="415975403">
      <w:bodyDiv w:val="1"/>
      <w:marLeft w:val="0"/>
      <w:marRight w:val="0"/>
      <w:marTop w:val="0"/>
      <w:marBottom w:val="0"/>
      <w:divBdr>
        <w:top w:val="none" w:sz="0" w:space="0" w:color="auto"/>
        <w:left w:val="none" w:sz="0" w:space="0" w:color="auto"/>
        <w:bottom w:val="none" w:sz="0" w:space="0" w:color="auto"/>
        <w:right w:val="none" w:sz="0" w:space="0" w:color="auto"/>
      </w:divBdr>
    </w:div>
    <w:div w:id="420104783">
      <w:bodyDiv w:val="1"/>
      <w:marLeft w:val="0"/>
      <w:marRight w:val="0"/>
      <w:marTop w:val="0"/>
      <w:marBottom w:val="0"/>
      <w:divBdr>
        <w:top w:val="none" w:sz="0" w:space="0" w:color="auto"/>
        <w:left w:val="none" w:sz="0" w:space="0" w:color="auto"/>
        <w:bottom w:val="none" w:sz="0" w:space="0" w:color="auto"/>
        <w:right w:val="none" w:sz="0" w:space="0" w:color="auto"/>
      </w:divBdr>
      <w:divsChild>
        <w:div w:id="1779057646">
          <w:marLeft w:val="446"/>
          <w:marRight w:val="0"/>
          <w:marTop w:val="0"/>
          <w:marBottom w:val="0"/>
          <w:divBdr>
            <w:top w:val="none" w:sz="0" w:space="0" w:color="auto"/>
            <w:left w:val="none" w:sz="0" w:space="0" w:color="auto"/>
            <w:bottom w:val="none" w:sz="0" w:space="0" w:color="auto"/>
            <w:right w:val="none" w:sz="0" w:space="0" w:color="auto"/>
          </w:divBdr>
        </w:div>
      </w:divsChild>
    </w:div>
    <w:div w:id="421687244">
      <w:bodyDiv w:val="1"/>
      <w:marLeft w:val="0"/>
      <w:marRight w:val="0"/>
      <w:marTop w:val="0"/>
      <w:marBottom w:val="0"/>
      <w:divBdr>
        <w:top w:val="none" w:sz="0" w:space="0" w:color="auto"/>
        <w:left w:val="none" w:sz="0" w:space="0" w:color="auto"/>
        <w:bottom w:val="none" w:sz="0" w:space="0" w:color="auto"/>
        <w:right w:val="none" w:sz="0" w:space="0" w:color="auto"/>
      </w:divBdr>
    </w:div>
    <w:div w:id="452330768">
      <w:bodyDiv w:val="1"/>
      <w:marLeft w:val="0"/>
      <w:marRight w:val="0"/>
      <w:marTop w:val="0"/>
      <w:marBottom w:val="0"/>
      <w:divBdr>
        <w:top w:val="none" w:sz="0" w:space="0" w:color="auto"/>
        <w:left w:val="none" w:sz="0" w:space="0" w:color="auto"/>
        <w:bottom w:val="none" w:sz="0" w:space="0" w:color="auto"/>
        <w:right w:val="none" w:sz="0" w:space="0" w:color="auto"/>
      </w:divBdr>
    </w:div>
    <w:div w:id="457184238">
      <w:bodyDiv w:val="1"/>
      <w:marLeft w:val="0"/>
      <w:marRight w:val="0"/>
      <w:marTop w:val="0"/>
      <w:marBottom w:val="0"/>
      <w:divBdr>
        <w:top w:val="none" w:sz="0" w:space="0" w:color="auto"/>
        <w:left w:val="none" w:sz="0" w:space="0" w:color="auto"/>
        <w:bottom w:val="none" w:sz="0" w:space="0" w:color="auto"/>
        <w:right w:val="none" w:sz="0" w:space="0" w:color="auto"/>
      </w:divBdr>
    </w:div>
    <w:div w:id="509491664">
      <w:bodyDiv w:val="1"/>
      <w:marLeft w:val="0"/>
      <w:marRight w:val="0"/>
      <w:marTop w:val="0"/>
      <w:marBottom w:val="0"/>
      <w:divBdr>
        <w:top w:val="none" w:sz="0" w:space="0" w:color="auto"/>
        <w:left w:val="none" w:sz="0" w:space="0" w:color="auto"/>
        <w:bottom w:val="none" w:sz="0" w:space="0" w:color="auto"/>
        <w:right w:val="none" w:sz="0" w:space="0" w:color="auto"/>
      </w:divBdr>
    </w:div>
    <w:div w:id="553926535">
      <w:bodyDiv w:val="1"/>
      <w:marLeft w:val="0"/>
      <w:marRight w:val="0"/>
      <w:marTop w:val="0"/>
      <w:marBottom w:val="0"/>
      <w:divBdr>
        <w:top w:val="none" w:sz="0" w:space="0" w:color="auto"/>
        <w:left w:val="none" w:sz="0" w:space="0" w:color="auto"/>
        <w:bottom w:val="none" w:sz="0" w:space="0" w:color="auto"/>
        <w:right w:val="none" w:sz="0" w:space="0" w:color="auto"/>
      </w:divBdr>
    </w:div>
    <w:div w:id="561991629">
      <w:bodyDiv w:val="1"/>
      <w:marLeft w:val="0"/>
      <w:marRight w:val="0"/>
      <w:marTop w:val="0"/>
      <w:marBottom w:val="0"/>
      <w:divBdr>
        <w:top w:val="none" w:sz="0" w:space="0" w:color="auto"/>
        <w:left w:val="none" w:sz="0" w:space="0" w:color="auto"/>
        <w:bottom w:val="none" w:sz="0" w:space="0" w:color="auto"/>
        <w:right w:val="none" w:sz="0" w:space="0" w:color="auto"/>
      </w:divBdr>
      <w:divsChild>
        <w:div w:id="348484178">
          <w:marLeft w:val="1166"/>
          <w:marRight w:val="0"/>
          <w:marTop w:val="106"/>
          <w:marBottom w:val="0"/>
          <w:divBdr>
            <w:top w:val="none" w:sz="0" w:space="0" w:color="auto"/>
            <w:left w:val="none" w:sz="0" w:space="0" w:color="auto"/>
            <w:bottom w:val="none" w:sz="0" w:space="0" w:color="auto"/>
            <w:right w:val="none" w:sz="0" w:space="0" w:color="auto"/>
          </w:divBdr>
        </w:div>
        <w:div w:id="477650967">
          <w:marLeft w:val="1166"/>
          <w:marRight w:val="0"/>
          <w:marTop w:val="106"/>
          <w:marBottom w:val="0"/>
          <w:divBdr>
            <w:top w:val="none" w:sz="0" w:space="0" w:color="auto"/>
            <w:left w:val="none" w:sz="0" w:space="0" w:color="auto"/>
            <w:bottom w:val="none" w:sz="0" w:space="0" w:color="auto"/>
            <w:right w:val="none" w:sz="0" w:space="0" w:color="auto"/>
          </w:divBdr>
        </w:div>
        <w:div w:id="483157830">
          <w:marLeft w:val="547"/>
          <w:marRight w:val="0"/>
          <w:marTop w:val="120"/>
          <w:marBottom w:val="0"/>
          <w:divBdr>
            <w:top w:val="none" w:sz="0" w:space="0" w:color="auto"/>
            <w:left w:val="none" w:sz="0" w:space="0" w:color="auto"/>
            <w:bottom w:val="none" w:sz="0" w:space="0" w:color="auto"/>
            <w:right w:val="none" w:sz="0" w:space="0" w:color="auto"/>
          </w:divBdr>
        </w:div>
        <w:div w:id="547299317">
          <w:marLeft w:val="547"/>
          <w:marRight w:val="0"/>
          <w:marTop w:val="120"/>
          <w:marBottom w:val="0"/>
          <w:divBdr>
            <w:top w:val="none" w:sz="0" w:space="0" w:color="auto"/>
            <w:left w:val="none" w:sz="0" w:space="0" w:color="auto"/>
            <w:bottom w:val="none" w:sz="0" w:space="0" w:color="auto"/>
            <w:right w:val="none" w:sz="0" w:space="0" w:color="auto"/>
          </w:divBdr>
        </w:div>
        <w:div w:id="857425791">
          <w:marLeft w:val="547"/>
          <w:marRight w:val="0"/>
          <w:marTop w:val="120"/>
          <w:marBottom w:val="0"/>
          <w:divBdr>
            <w:top w:val="none" w:sz="0" w:space="0" w:color="auto"/>
            <w:left w:val="none" w:sz="0" w:space="0" w:color="auto"/>
            <w:bottom w:val="none" w:sz="0" w:space="0" w:color="auto"/>
            <w:right w:val="none" w:sz="0" w:space="0" w:color="auto"/>
          </w:divBdr>
        </w:div>
        <w:div w:id="1012954096">
          <w:marLeft w:val="547"/>
          <w:marRight w:val="0"/>
          <w:marTop w:val="120"/>
          <w:marBottom w:val="0"/>
          <w:divBdr>
            <w:top w:val="none" w:sz="0" w:space="0" w:color="auto"/>
            <w:left w:val="none" w:sz="0" w:space="0" w:color="auto"/>
            <w:bottom w:val="none" w:sz="0" w:space="0" w:color="auto"/>
            <w:right w:val="none" w:sz="0" w:space="0" w:color="auto"/>
          </w:divBdr>
        </w:div>
        <w:div w:id="1182208489">
          <w:marLeft w:val="1166"/>
          <w:marRight w:val="0"/>
          <w:marTop w:val="106"/>
          <w:marBottom w:val="0"/>
          <w:divBdr>
            <w:top w:val="none" w:sz="0" w:space="0" w:color="auto"/>
            <w:left w:val="none" w:sz="0" w:space="0" w:color="auto"/>
            <w:bottom w:val="none" w:sz="0" w:space="0" w:color="auto"/>
            <w:right w:val="none" w:sz="0" w:space="0" w:color="auto"/>
          </w:divBdr>
        </w:div>
        <w:div w:id="1211266102">
          <w:marLeft w:val="547"/>
          <w:marRight w:val="0"/>
          <w:marTop w:val="120"/>
          <w:marBottom w:val="0"/>
          <w:divBdr>
            <w:top w:val="none" w:sz="0" w:space="0" w:color="auto"/>
            <w:left w:val="none" w:sz="0" w:space="0" w:color="auto"/>
            <w:bottom w:val="none" w:sz="0" w:space="0" w:color="auto"/>
            <w:right w:val="none" w:sz="0" w:space="0" w:color="auto"/>
          </w:divBdr>
        </w:div>
        <w:div w:id="1479688739">
          <w:marLeft w:val="1166"/>
          <w:marRight w:val="0"/>
          <w:marTop w:val="106"/>
          <w:marBottom w:val="0"/>
          <w:divBdr>
            <w:top w:val="none" w:sz="0" w:space="0" w:color="auto"/>
            <w:left w:val="none" w:sz="0" w:space="0" w:color="auto"/>
            <w:bottom w:val="none" w:sz="0" w:space="0" w:color="auto"/>
            <w:right w:val="none" w:sz="0" w:space="0" w:color="auto"/>
          </w:divBdr>
        </w:div>
        <w:div w:id="1571116542">
          <w:marLeft w:val="1166"/>
          <w:marRight w:val="0"/>
          <w:marTop w:val="106"/>
          <w:marBottom w:val="0"/>
          <w:divBdr>
            <w:top w:val="none" w:sz="0" w:space="0" w:color="auto"/>
            <w:left w:val="none" w:sz="0" w:space="0" w:color="auto"/>
            <w:bottom w:val="none" w:sz="0" w:space="0" w:color="auto"/>
            <w:right w:val="none" w:sz="0" w:space="0" w:color="auto"/>
          </w:divBdr>
        </w:div>
        <w:div w:id="1915582211">
          <w:marLeft w:val="547"/>
          <w:marRight w:val="0"/>
          <w:marTop w:val="120"/>
          <w:marBottom w:val="0"/>
          <w:divBdr>
            <w:top w:val="none" w:sz="0" w:space="0" w:color="auto"/>
            <w:left w:val="none" w:sz="0" w:space="0" w:color="auto"/>
            <w:bottom w:val="none" w:sz="0" w:space="0" w:color="auto"/>
            <w:right w:val="none" w:sz="0" w:space="0" w:color="auto"/>
          </w:divBdr>
        </w:div>
        <w:div w:id="1942838039">
          <w:marLeft w:val="1166"/>
          <w:marRight w:val="0"/>
          <w:marTop w:val="106"/>
          <w:marBottom w:val="0"/>
          <w:divBdr>
            <w:top w:val="none" w:sz="0" w:space="0" w:color="auto"/>
            <w:left w:val="none" w:sz="0" w:space="0" w:color="auto"/>
            <w:bottom w:val="none" w:sz="0" w:space="0" w:color="auto"/>
            <w:right w:val="none" w:sz="0" w:space="0" w:color="auto"/>
          </w:divBdr>
        </w:div>
        <w:div w:id="2092652592">
          <w:marLeft w:val="1166"/>
          <w:marRight w:val="0"/>
          <w:marTop w:val="106"/>
          <w:marBottom w:val="0"/>
          <w:divBdr>
            <w:top w:val="none" w:sz="0" w:space="0" w:color="auto"/>
            <w:left w:val="none" w:sz="0" w:space="0" w:color="auto"/>
            <w:bottom w:val="none" w:sz="0" w:space="0" w:color="auto"/>
            <w:right w:val="none" w:sz="0" w:space="0" w:color="auto"/>
          </w:divBdr>
        </w:div>
      </w:divsChild>
    </w:div>
    <w:div w:id="597908084">
      <w:bodyDiv w:val="1"/>
      <w:marLeft w:val="0"/>
      <w:marRight w:val="0"/>
      <w:marTop w:val="0"/>
      <w:marBottom w:val="0"/>
      <w:divBdr>
        <w:top w:val="none" w:sz="0" w:space="0" w:color="auto"/>
        <w:left w:val="none" w:sz="0" w:space="0" w:color="auto"/>
        <w:bottom w:val="none" w:sz="0" w:space="0" w:color="auto"/>
        <w:right w:val="none" w:sz="0" w:space="0" w:color="auto"/>
      </w:divBdr>
    </w:div>
    <w:div w:id="598831317">
      <w:bodyDiv w:val="1"/>
      <w:marLeft w:val="0"/>
      <w:marRight w:val="0"/>
      <w:marTop w:val="0"/>
      <w:marBottom w:val="0"/>
      <w:divBdr>
        <w:top w:val="none" w:sz="0" w:space="0" w:color="auto"/>
        <w:left w:val="none" w:sz="0" w:space="0" w:color="auto"/>
        <w:bottom w:val="none" w:sz="0" w:space="0" w:color="auto"/>
        <w:right w:val="none" w:sz="0" w:space="0" w:color="auto"/>
      </w:divBdr>
    </w:div>
    <w:div w:id="631253288">
      <w:bodyDiv w:val="1"/>
      <w:marLeft w:val="0"/>
      <w:marRight w:val="0"/>
      <w:marTop w:val="0"/>
      <w:marBottom w:val="0"/>
      <w:divBdr>
        <w:top w:val="none" w:sz="0" w:space="0" w:color="auto"/>
        <w:left w:val="none" w:sz="0" w:space="0" w:color="auto"/>
        <w:bottom w:val="none" w:sz="0" w:space="0" w:color="auto"/>
        <w:right w:val="none" w:sz="0" w:space="0" w:color="auto"/>
      </w:divBdr>
      <w:divsChild>
        <w:div w:id="843782564">
          <w:marLeft w:val="562"/>
          <w:marRight w:val="0"/>
          <w:marTop w:val="80"/>
          <w:marBottom w:val="80"/>
          <w:divBdr>
            <w:top w:val="none" w:sz="0" w:space="0" w:color="auto"/>
            <w:left w:val="none" w:sz="0" w:space="0" w:color="auto"/>
            <w:bottom w:val="none" w:sz="0" w:space="0" w:color="auto"/>
            <w:right w:val="none" w:sz="0" w:space="0" w:color="auto"/>
          </w:divBdr>
        </w:div>
        <w:div w:id="1272512604">
          <w:marLeft w:val="562"/>
          <w:marRight w:val="0"/>
          <w:marTop w:val="80"/>
          <w:marBottom w:val="80"/>
          <w:divBdr>
            <w:top w:val="none" w:sz="0" w:space="0" w:color="auto"/>
            <w:left w:val="none" w:sz="0" w:space="0" w:color="auto"/>
            <w:bottom w:val="none" w:sz="0" w:space="0" w:color="auto"/>
            <w:right w:val="none" w:sz="0" w:space="0" w:color="auto"/>
          </w:divBdr>
        </w:div>
        <w:div w:id="976909151">
          <w:marLeft w:val="562"/>
          <w:marRight w:val="0"/>
          <w:marTop w:val="80"/>
          <w:marBottom w:val="80"/>
          <w:divBdr>
            <w:top w:val="none" w:sz="0" w:space="0" w:color="auto"/>
            <w:left w:val="none" w:sz="0" w:space="0" w:color="auto"/>
            <w:bottom w:val="none" w:sz="0" w:space="0" w:color="auto"/>
            <w:right w:val="none" w:sz="0" w:space="0" w:color="auto"/>
          </w:divBdr>
        </w:div>
        <w:div w:id="488329307">
          <w:marLeft w:val="562"/>
          <w:marRight w:val="0"/>
          <w:marTop w:val="80"/>
          <w:marBottom w:val="80"/>
          <w:divBdr>
            <w:top w:val="none" w:sz="0" w:space="0" w:color="auto"/>
            <w:left w:val="none" w:sz="0" w:space="0" w:color="auto"/>
            <w:bottom w:val="none" w:sz="0" w:space="0" w:color="auto"/>
            <w:right w:val="none" w:sz="0" w:space="0" w:color="auto"/>
          </w:divBdr>
        </w:div>
        <w:div w:id="1360619977">
          <w:marLeft w:val="562"/>
          <w:marRight w:val="0"/>
          <w:marTop w:val="80"/>
          <w:marBottom w:val="80"/>
          <w:divBdr>
            <w:top w:val="none" w:sz="0" w:space="0" w:color="auto"/>
            <w:left w:val="none" w:sz="0" w:space="0" w:color="auto"/>
            <w:bottom w:val="none" w:sz="0" w:space="0" w:color="auto"/>
            <w:right w:val="none" w:sz="0" w:space="0" w:color="auto"/>
          </w:divBdr>
        </w:div>
        <w:div w:id="27684942">
          <w:marLeft w:val="562"/>
          <w:marRight w:val="0"/>
          <w:marTop w:val="80"/>
          <w:marBottom w:val="80"/>
          <w:divBdr>
            <w:top w:val="none" w:sz="0" w:space="0" w:color="auto"/>
            <w:left w:val="none" w:sz="0" w:space="0" w:color="auto"/>
            <w:bottom w:val="none" w:sz="0" w:space="0" w:color="auto"/>
            <w:right w:val="none" w:sz="0" w:space="0" w:color="auto"/>
          </w:divBdr>
        </w:div>
        <w:div w:id="1297492501">
          <w:marLeft w:val="562"/>
          <w:marRight w:val="0"/>
          <w:marTop w:val="80"/>
          <w:marBottom w:val="80"/>
          <w:divBdr>
            <w:top w:val="none" w:sz="0" w:space="0" w:color="auto"/>
            <w:left w:val="none" w:sz="0" w:space="0" w:color="auto"/>
            <w:bottom w:val="none" w:sz="0" w:space="0" w:color="auto"/>
            <w:right w:val="none" w:sz="0" w:space="0" w:color="auto"/>
          </w:divBdr>
        </w:div>
        <w:div w:id="69273099">
          <w:marLeft w:val="562"/>
          <w:marRight w:val="0"/>
          <w:marTop w:val="80"/>
          <w:marBottom w:val="80"/>
          <w:divBdr>
            <w:top w:val="none" w:sz="0" w:space="0" w:color="auto"/>
            <w:left w:val="none" w:sz="0" w:space="0" w:color="auto"/>
            <w:bottom w:val="none" w:sz="0" w:space="0" w:color="auto"/>
            <w:right w:val="none" w:sz="0" w:space="0" w:color="auto"/>
          </w:divBdr>
        </w:div>
        <w:div w:id="1278030155">
          <w:marLeft w:val="562"/>
          <w:marRight w:val="0"/>
          <w:marTop w:val="80"/>
          <w:marBottom w:val="80"/>
          <w:divBdr>
            <w:top w:val="none" w:sz="0" w:space="0" w:color="auto"/>
            <w:left w:val="none" w:sz="0" w:space="0" w:color="auto"/>
            <w:bottom w:val="none" w:sz="0" w:space="0" w:color="auto"/>
            <w:right w:val="none" w:sz="0" w:space="0" w:color="auto"/>
          </w:divBdr>
        </w:div>
      </w:divsChild>
    </w:div>
    <w:div w:id="637537686">
      <w:bodyDiv w:val="1"/>
      <w:marLeft w:val="0"/>
      <w:marRight w:val="0"/>
      <w:marTop w:val="0"/>
      <w:marBottom w:val="0"/>
      <w:divBdr>
        <w:top w:val="none" w:sz="0" w:space="0" w:color="auto"/>
        <w:left w:val="none" w:sz="0" w:space="0" w:color="auto"/>
        <w:bottom w:val="none" w:sz="0" w:space="0" w:color="auto"/>
        <w:right w:val="none" w:sz="0" w:space="0" w:color="auto"/>
      </w:divBdr>
    </w:div>
    <w:div w:id="668993849">
      <w:bodyDiv w:val="1"/>
      <w:marLeft w:val="0"/>
      <w:marRight w:val="0"/>
      <w:marTop w:val="0"/>
      <w:marBottom w:val="0"/>
      <w:divBdr>
        <w:top w:val="none" w:sz="0" w:space="0" w:color="auto"/>
        <w:left w:val="none" w:sz="0" w:space="0" w:color="auto"/>
        <w:bottom w:val="none" w:sz="0" w:space="0" w:color="auto"/>
        <w:right w:val="none" w:sz="0" w:space="0" w:color="auto"/>
      </w:divBdr>
    </w:div>
    <w:div w:id="669529603">
      <w:bodyDiv w:val="1"/>
      <w:marLeft w:val="0"/>
      <w:marRight w:val="0"/>
      <w:marTop w:val="0"/>
      <w:marBottom w:val="0"/>
      <w:divBdr>
        <w:top w:val="none" w:sz="0" w:space="0" w:color="auto"/>
        <w:left w:val="none" w:sz="0" w:space="0" w:color="auto"/>
        <w:bottom w:val="none" w:sz="0" w:space="0" w:color="auto"/>
        <w:right w:val="none" w:sz="0" w:space="0" w:color="auto"/>
      </w:divBdr>
    </w:div>
    <w:div w:id="690644246">
      <w:bodyDiv w:val="1"/>
      <w:marLeft w:val="0"/>
      <w:marRight w:val="0"/>
      <w:marTop w:val="0"/>
      <w:marBottom w:val="0"/>
      <w:divBdr>
        <w:top w:val="none" w:sz="0" w:space="0" w:color="auto"/>
        <w:left w:val="none" w:sz="0" w:space="0" w:color="auto"/>
        <w:bottom w:val="none" w:sz="0" w:space="0" w:color="auto"/>
        <w:right w:val="none" w:sz="0" w:space="0" w:color="auto"/>
      </w:divBdr>
    </w:div>
    <w:div w:id="721291907">
      <w:bodyDiv w:val="1"/>
      <w:marLeft w:val="0"/>
      <w:marRight w:val="0"/>
      <w:marTop w:val="0"/>
      <w:marBottom w:val="0"/>
      <w:divBdr>
        <w:top w:val="none" w:sz="0" w:space="0" w:color="auto"/>
        <w:left w:val="none" w:sz="0" w:space="0" w:color="auto"/>
        <w:bottom w:val="none" w:sz="0" w:space="0" w:color="auto"/>
        <w:right w:val="none" w:sz="0" w:space="0" w:color="auto"/>
      </w:divBdr>
    </w:div>
    <w:div w:id="754787339">
      <w:bodyDiv w:val="1"/>
      <w:marLeft w:val="0"/>
      <w:marRight w:val="0"/>
      <w:marTop w:val="0"/>
      <w:marBottom w:val="0"/>
      <w:divBdr>
        <w:top w:val="none" w:sz="0" w:space="0" w:color="auto"/>
        <w:left w:val="none" w:sz="0" w:space="0" w:color="auto"/>
        <w:bottom w:val="none" w:sz="0" w:space="0" w:color="auto"/>
        <w:right w:val="none" w:sz="0" w:space="0" w:color="auto"/>
      </w:divBdr>
    </w:div>
    <w:div w:id="786385618">
      <w:bodyDiv w:val="1"/>
      <w:marLeft w:val="0"/>
      <w:marRight w:val="0"/>
      <w:marTop w:val="0"/>
      <w:marBottom w:val="0"/>
      <w:divBdr>
        <w:top w:val="none" w:sz="0" w:space="0" w:color="auto"/>
        <w:left w:val="none" w:sz="0" w:space="0" w:color="auto"/>
        <w:bottom w:val="none" w:sz="0" w:space="0" w:color="auto"/>
        <w:right w:val="none" w:sz="0" w:space="0" w:color="auto"/>
      </w:divBdr>
    </w:div>
    <w:div w:id="797139981">
      <w:bodyDiv w:val="1"/>
      <w:marLeft w:val="0"/>
      <w:marRight w:val="0"/>
      <w:marTop w:val="0"/>
      <w:marBottom w:val="0"/>
      <w:divBdr>
        <w:top w:val="none" w:sz="0" w:space="0" w:color="auto"/>
        <w:left w:val="none" w:sz="0" w:space="0" w:color="auto"/>
        <w:bottom w:val="none" w:sz="0" w:space="0" w:color="auto"/>
        <w:right w:val="none" w:sz="0" w:space="0" w:color="auto"/>
      </w:divBdr>
    </w:div>
    <w:div w:id="797337736">
      <w:bodyDiv w:val="1"/>
      <w:marLeft w:val="0"/>
      <w:marRight w:val="0"/>
      <w:marTop w:val="0"/>
      <w:marBottom w:val="0"/>
      <w:divBdr>
        <w:top w:val="none" w:sz="0" w:space="0" w:color="auto"/>
        <w:left w:val="none" w:sz="0" w:space="0" w:color="auto"/>
        <w:bottom w:val="none" w:sz="0" w:space="0" w:color="auto"/>
        <w:right w:val="none" w:sz="0" w:space="0" w:color="auto"/>
      </w:divBdr>
    </w:div>
    <w:div w:id="803742994">
      <w:bodyDiv w:val="1"/>
      <w:marLeft w:val="0"/>
      <w:marRight w:val="0"/>
      <w:marTop w:val="0"/>
      <w:marBottom w:val="0"/>
      <w:divBdr>
        <w:top w:val="none" w:sz="0" w:space="0" w:color="auto"/>
        <w:left w:val="none" w:sz="0" w:space="0" w:color="auto"/>
        <w:bottom w:val="none" w:sz="0" w:space="0" w:color="auto"/>
        <w:right w:val="none" w:sz="0" w:space="0" w:color="auto"/>
      </w:divBdr>
    </w:div>
    <w:div w:id="815293391">
      <w:bodyDiv w:val="1"/>
      <w:marLeft w:val="0"/>
      <w:marRight w:val="0"/>
      <w:marTop w:val="0"/>
      <w:marBottom w:val="0"/>
      <w:divBdr>
        <w:top w:val="none" w:sz="0" w:space="0" w:color="auto"/>
        <w:left w:val="none" w:sz="0" w:space="0" w:color="auto"/>
        <w:bottom w:val="none" w:sz="0" w:space="0" w:color="auto"/>
        <w:right w:val="none" w:sz="0" w:space="0" w:color="auto"/>
      </w:divBdr>
      <w:divsChild>
        <w:div w:id="80109318">
          <w:marLeft w:val="1166"/>
          <w:marRight w:val="0"/>
          <w:marTop w:val="106"/>
          <w:marBottom w:val="0"/>
          <w:divBdr>
            <w:top w:val="none" w:sz="0" w:space="0" w:color="auto"/>
            <w:left w:val="none" w:sz="0" w:space="0" w:color="auto"/>
            <w:bottom w:val="none" w:sz="0" w:space="0" w:color="auto"/>
            <w:right w:val="none" w:sz="0" w:space="0" w:color="auto"/>
          </w:divBdr>
        </w:div>
        <w:div w:id="84159227">
          <w:marLeft w:val="547"/>
          <w:marRight w:val="0"/>
          <w:marTop w:val="120"/>
          <w:marBottom w:val="0"/>
          <w:divBdr>
            <w:top w:val="none" w:sz="0" w:space="0" w:color="auto"/>
            <w:left w:val="none" w:sz="0" w:space="0" w:color="auto"/>
            <w:bottom w:val="none" w:sz="0" w:space="0" w:color="auto"/>
            <w:right w:val="none" w:sz="0" w:space="0" w:color="auto"/>
          </w:divBdr>
        </w:div>
        <w:div w:id="271743673">
          <w:marLeft w:val="1166"/>
          <w:marRight w:val="0"/>
          <w:marTop w:val="106"/>
          <w:marBottom w:val="0"/>
          <w:divBdr>
            <w:top w:val="none" w:sz="0" w:space="0" w:color="auto"/>
            <w:left w:val="none" w:sz="0" w:space="0" w:color="auto"/>
            <w:bottom w:val="none" w:sz="0" w:space="0" w:color="auto"/>
            <w:right w:val="none" w:sz="0" w:space="0" w:color="auto"/>
          </w:divBdr>
        </w:div>
        <w:div w:id="284388002">
          <w:marLeft w:val="547"/>
          <w:marRight w:val="0"/>
          <w:marTop w:val="120"/>
          <w:marBottom w:val="0"/>
          <w:divBdr>
            <w:top w:val="none" w:sz="0" w:space="0" w:color="auto"/>
            <w:left w:val="none" w:sz="0" w:space="0" w:color="auto"/>
            <w:bottom w:val="none" w:sz="0" w:space="0" w:color="auto"/>
            <w:right w:val="none" w:sz="0" w:space="0" w:color="auto"/>
          </w:divBdr>
        </w:div>
        <w:div w:id="534662970">
          <w:marLeft w:val="547"/>
          <w:marRight w:val="0"/>
          <w:marTop w:val="120"/>
          <w:marBottom w:val="0"/>
          <w:divBdr>
            <w:top w:val="none" w:sz="0" w:space="0" w:color="auto"/>
            <w:left w:val="none" w:sz="0" w:space="0" w:color="auto"/>
            <w:bottom w:val="none" w:sz="0" w:space="0" w:color="auto"/>
            <w:right w:val="none" w:sz="0" w:space="0" w:color="auto"/>
          </w:divBdr>
        </w:div>
        <w:div w:id="673456077">
          <w:marLeft w:val="1166"/>
          <w:marRight w:val="0"/>
          <w:marTop w:val="106"/>
          <w:marBottom w:val="0"/>
          <w:divBdr>
            <w:top w:val="none" w:sz="0" w:space="0" w:color="auto"/>
            <w:left w:val="none" w:sz="0" w:space="0" w:color="auto"/>
            <w:bottom w:val="none" w:sz="0" w:space="0" w:color="auto"/>
            <w:right w:val="none" w:sz="0" w:space="0" w:color="auto"/>
          </w:divBdr>
        </w:div>
        <w:div w:id="751199447">
          <w:marLeft w:val="547"/>
          <w:marRight w:val="0"/>
          <w:marTop w:val="120"/>
          <w:marBottom w:val="0"/>
          <w:divBdr>
            <w:top w:val="none" w:sz="0" w:space="0" w:color="auto"/>
            <w:left w:val="none" w:sz="0" w:space="0" w:color="auto"/>
            <w:bottom w:val="none" w:sz="0" w:space="0" w:color="auto"/>
            <w:right w:val="none" w:sz="0" w:space="0" w:color="auto"/>
          </w:divBdr>
        </w:div>
        <w:div w:id="837185779">
          <w:marLeft w:val="547"/>
          <w:marRight w:val="0"/>
          <w:marTop w:val="120"/>
          <w:marBottom w:val="0"/>
          <w:divBdr>
            <w:top w:val="none" w:sz="0" w:space="0" w:color="auto"/>
            <w:left w:val="none" w:sz="0" w:space="0" w:color="auto"/>
            <w:bottom w:val="none" w:sz="0" w:space="0" w:color="auto"/>
            <w:right w:val="none" w:sz="0" w:space="0" w:color="auto"/>
          </w:divBdr>
        </w:div>
        <w:div w:id="1036540904">
          <w:marLeft w:val="1166"/>
          <w:marRight w:val="0"/>
          <w:marTop w:val="106"/>
          <w:marBottom w:val="0"/>
          <w:divBdr>
            <w:top w:val="none" w:sz="0" w:space="0" w:color="auto"/>
            <w:left w:val="none" w:sz="0" w:space="0" w:color="auto"/>
            <w:bottom w:val="none" w:sz="0" w:space="0" w:color="auto"/>
            <w:right w:val="none" w:sz="0" w:space="0" w:color="auto"/>
          </w:divBdr>
        </w:div>
        <w:div w:id="1612325457">
          <w:marLeft w:val="1166"/>
          <w:marRight w:val="0"/>
          <w:marTop w:val="106"/>
          <w:marBottom w:val="0"/>
          <w:divBdr>
            <w:top w:val="none" w:sz="0" w:space="0" w:color="auto"/>
            <w:left w:val="none" w:sz="0" w:space="0" w:color="auto"/>
            <w:bottom w:val="none" w:sz="0" w:space="0" w:color="auto"/>
            <w:right w:val="none" w:sz="0" w:space="0" w:color="auto"/>
          </w:divBdr>
        </w:div>
        <w:div w:id="1710060856">
          <w:marLeft w:val="547"/>
          <w:marRight w:val="0"/>
          <w:marTop w:val="120"/>
          <w:marBottom w:val="0"/>
          <w:divBdr>
            <w:top w:val="none" w:sz="0" w:space="0" w:color="auto"/>
            <w:left w:val="none" w:sz="0" w:space="0" w:color="auto"/>
            <w:bottom w:val="none" w:sz="0" w:space="0" w:color="auto"/>
            <w:right w:val="none" w:sz="0" w:space="0" w:color="auto"/>
          </w:divBdr>
        </w:div>
        <w:div w:id="1931698916">
          <w:marLeft w:val="1166"/>
          <w:marRight w:val="0"/>
          <w:marTop w:val="106"/>
          <w:marBottom w:val="0"/>
          <w:divBdr>
            <w:top w:val="none" w:sz="0" w:space="0" w:color="auto"/>
            <w:left w:val="none" w:sz="0" w:space="0" w:color="auto"/>
            <w:bottom w:val="none" w:sz="0" w:space="0" w:color="auto"/>
            <w:right w:val="none" w:sz="0" w:space="0" w:color="auto"/>
          </w:divBdr>
        </w:div>
        <w:div w:id="2095086822">
          <w:marLeft w:val="1166"/>
          <w:marRight w:val="0"/>
          <w:marTop w:val="106"/>
          <w:marBottom w:val="0"/>
          <w:divBdr>
            <w:top w:val="none" w:sz="0" w:space="0" w:color="auto"/>
            <w:left w:val="none" w:sz="0" w:space="0" w:color="auto"/>
            <w:bottom w:val="none" w:sz="0" w:space="0" w:color="auto"/>
            <w:right w:val="none" w:sz="0" w:space="0" w:color="auto"/>
          </w:divBdr>
        </w:div>
        <w:div w:id="2141728897">
          <w:marLeft w:val="1166"/>
          <w:marRight w:val="0"/>
          <w:marTop w:val="106"/>
          <w:marBottom w:val="0"/>
          <w:divBdr>
            <w:top w:val="none" w:sz="0" w:space="0" w:color="auto"/>
            <w:left w:val="none" w:sz="0" w:space="0" w:color="auto"/>
            <w:bottom w:val="none" w:sz="0" w:space="0" w:color="auto"/>
            <w:right w:val="none" w:sz="0" w:space="0" w:color="auto"/>
          </w:divBdr>
        </w:div>
      </w:divsChild>
    </w:div>
    <w:div w:id="836503086">
      <w:bodyDiv w:val="1"/>
      <w:marLeft w:val="0"/>
      <w:marRight w:val="0"/>
      <w:marTop w:val="0"/>
      <w:marBottom w:val="0"/>
      <w:divBdr>
        <w:top w:val="none" w:sz="0" w:space="0" w:color="auto"/>
        <w:left w:val="none" w:sz="0" w:space="0" w:color="auto"/>
        <w:bottom w:val="none" w:sz="0" w:space="0" w:color="auto"/>
        <w:right w:val="none" w:sz="0" w:space="0" w:color="auto"/>
      </w:divBdr>
    </w:div>
    <w:div w:id="878316840">
      <w:bodyDiv w:val="1"/>
      <w:marLeft w:val="0"/>
      <w:marRight w:val="0"/>
      <w:marTop w:val="0"/>
      <w:marBottom w:val="0"/>
      <w:divBdr>
        <w:top w:val="none" w:sz="0" w:space="0" w:color="auto"/>
        <w:left w:val="none" w:sz="0" w:space="0" w:color="auto"/>
        <w:bottom w:val="none" w:sz="0" w:space="0" w:color="auto"/>
        <w:right w:val="none" w:sz="0" w:space="0" w:color="auto"/>
      </w:divBdr>
    </w:div>
    <w:div w:id="974215648">
      <w:bodyDiv w:val="1"/>
      <w:marLeft w:val="0"/>
      <w:marRight w:val="0"/>
      <w:marTop w:val="0"/>
      <w:marBottom w:val="0"/>
      <w:divBdr>
        <w:top w:val="none" w:sz="0" w:space="0" w:color="auto"/>
        <w:left w:val="none" w:sz="0" w:space="0" w:color="auto"/>
        <w:bottom w:val="none" w:sz="0" w:space="0" w:color="auto"/>
        <w:right w:val="none" w:sz="0" w:space="0" w:color="auto"/>
      </w:divBdr>
    </w:div>
    <w:div w:id="1005281916">
      <w:bodyDiv w:val="1"/>
      <w:marLeft w:val="0"/>
      <w:marRight w:val="0"/>
      <w:marTop w:val="0"/>
      <w:marBottom w:val="0"/>
      <w:divBdr>
        <w:top w:val="none" w:sz="0" w:space="0" w:color="auto"/>
        <w:left w:val="none" w:sz="0" w:space="0" w:color="auto"/>
        <w:bottom w:val="none" w:sz="0" w:space="0" w:color="auto"/>
        <w:right w:val="none" w:sz="0" w:space="0" w:color="auto"/>
      </w:divBdr>
    </w:div>
    <w:div w:id="1061948469">
      <w:bodyDiv w:val="1"/>
      <w:marLeft w:val="0"/>
      <w:marRight w:val="0"/>
      <w:marTop w:val="0"/>
      <w:marBottom w:val="0"/>
      <w:divBdr>
        <w:top w:val="none" w:sz="0" w:space="0" w:color="auto"/>
        <w:left w:val="none" w:sz="0" w:space="0" w:color="auto"/>
        <w:bottom w:val="none" w:sz="0" w:space="0" w:color="auto"/>
        <w:right w:val="none" w:sz="0" w:space="0" w:color="auto"/>
      </w:divBdr>
      <w:divsChild>
        <w:div w:id="652371972">
          <w:marLeft w:val="562"/>
          <w:marRight w:val="0"/>
          <w:marTop w:val="80"/>
          <w:marBottom w:val="80"/>
          <w:divBdr>
            <w:top w:val="none" w:sz="0" w:space="0" w:color="auto"/>
            <w:left w:val="none" w:sz="0" w:space="0" w:color="auto"/>
            <w:bottom w:val="none" w:sz="0" w:space="0" w:color="auto"/>
            <w:right w:val="none" w:sz="0" w:space="0" w:color="auto"/>
          </w:divBdr>
        </w:div>
        <w:div w:id="1770193372">
          <w:marLeft w:val="562"/>
          <w:marRight w:val="0"/>
          <w:marTop w:val="80"/>
          <w:marBottom w:val="80"/>
          <w:divBdr>
            <w:top w:val="none" w:sz="0" w:space="0" w:color="auto"/>
            <w:left w:val="none" w:sz="0" w:space="0" w:color="auto"/>
            <w:bottom w:val="none" w:sz="0" w:space="0" w:color="auto"/>
            <w:right w:val="none" w:sz="0" w:space="0" w:color="auto"/>
          </w:divBdr>
        </w:div>
        <w:div w:id="1699349654">
          <w:marLeft w:val="562"/>
          <w:marRight w:val="0"/>
          <w:marTop w:val="80"/>
          <w:marBottom w:val="80"/>
          <w:divBdr>
            <w:top w:val="none" w:sz="0" w:space="0" w:color="auto"/>
            <w:left w:val="none" w:sz="0" w:space="0" w:color="auto"/>
            <w:bottom w:val="none" w:sz="0" w:space="0" w:color="auto"/>
            <w:right w:val="none" w:sz="0" w:space="0" w:color="auto"/>
          </w:divBdr>
        </w:div>
        <w:div w:id="603266643">
          <w:marLeft w:val="562"/>
          <w:marRight w:val="0"/>
          <w:marTop w:val="80"/>
          <w:marBottom w:val="80"/>
          <w:divBdr>
            <w:top w:val="none" w:sz="0" w:space="0" w:color="auto"/>
            <w:left w:val="none" w:sz="0" w:space="0" w:color="auto"/>
            <w:bottom w:val="none" w:sz="0" w:space="0" w:color="auto"/>
            <w:right w:val="none" w:sz="0" w:space="0" w:color="auto"/>
          </w:divBdr>
        </w:div>
        <w:div w:id="1067998831">
          <w:marLeft w:val="562"/>
          <w:marRight w:val="0"/>
          <w:marTop w:val="80"/>
          <w:marBottom w:val="80"/>
          <w:divBdr>
            <w:top w:val="none" w:sz="0" w:space="0" w:color="auto"/>
            <w:left w:val="none" w:sz="0" w:space="0" w:color="auto"/>
            <w:bottom w:val="none" w:sz="0" w:space="0" w:color="auto"/>
            <w:right w:val="none" w:sz="0" w:space="0" w:color="auto"/>
          </w:divBdr>
        </w:div>
        <w:div w:id="646277990">
          <w:marLeft w:val="562"/>
          <w:marRight w:val="0"/>
          <w:marTop w:val="80"/>
          <w:marBottom w:val="80"/>
          <w:divBdr>
            <w:top w:val="none" w:sz="0" w:space="0" w:color="auto"/>
            <w:left w:val="none" w:sz="0" w:space="0" w:color="auto"/>
            <w:bottom w:val="none" w:sz="0" w:space="0" w:color="auto"/>
            <w:right w:val="none" w:sz="0" w:space="0" w:color="auto"/>
          </w:divBdr>
        </w:div>
        <w:div w:id="1755472864">
          <w:marLeft w:val="562"/>
          <w:marRight w:val="0"/>
          <w:marTop w:val="80"/>
          <w:marBottom w:val="80"/>
          <w:divBdr>
            <w:top w:val="none" w:sz="0" w:space="0" w:color="auto"/>
            <w:left w:val="none" w:sz="0" w:space="0" w:color="auto"/>
            <w:bottom w:val="none" w:sz="0" w:space="0" w:color="auto"/>
            <w:right w:val="none" w:sz="0" w:space="0" w:color="auto"/>
          </w:divBdr>
        </w:div>
        <w:div w:id="1366103780">
          <w:marLeft w:val="562"/>
          <w:marRight w:val="0"/>
          <w:marTop w:val="80"/>
          <w:marBottom w:val="80"/>
          <w:divBdr>
            <w:top w:val="none" w:sz="0" w:space="0" w:color="auto"/>
            <w:left w:val="none" w:sz="0" w:space="0" w:color="auto"/>
            <w:bottom w:val="none" w:sz="0" w:space="0" w:color="auto"/>
            <w:right w:val="none" w:sz="0" w:space="0" w:color="auto"/>
          </w:divBdr>
        </w:div>
        <w:div w:id="1983923356">
          <w:marLeft w:val="562"/>
          <w:marRight w:val="0"/>
          <w:marTop w:val="80"/>
          <w:marBottom w:val="80"/>
          <w:divBdr>
            <w:top w:val="none" w:sz="0" w:space="0" w:color="auto"/>
            <w:left w:val="none" w:sz="0" w:space="0" w:color="auto"/>
            <w:bottom w:val="none" w:sz="0" w:space="0" w:color="auto"/>
            <w:right w:val="none" w:sz="0" w:space="0" w:color="auto"/>
          </w:divBdr>
        </w:div>
      </w:divsChild>
    </w:div>
    <w:div w:id="1065646814">
      <w:bodyDiv w:val="1"/>
      <w:marLeft w:val="0"/>
      <w:marRight w:val="0"/>
      <w:marTop w:val="0"/>
      <w:marBottom w:val="0"/>
      <w:divBdr>
        <w:top w:val="none" w:sz="0" w:space="0" w:color="auto"/>
        <w:left w:val="none" w:sz="0" w:space="0" w:color="auto"/>
        <w:bottom w:val="none" w:sz="0" w:space="0" w:color="auto"/>
        <w:right w:val="none" w:sz="0" w:space="0" w:color="auto"/>
      </w:divBdr>
    </w:div>
    <w:div w:id="1085767466">
      <w:bodyDiv w:val="1"/>
      <w:marLeft w:val="0"/>
      <w:marRight w:val="0"/>
      <w:marTop w:val="0"/>
      <w:marBottom w:val="0"/>
      <w:divBdr>
        <w:top w:val="none" w:sz="0" w:space="0" w:color="auto"/>
        <w:left w:val="none" w:sz="0" w:space="0" w:color="auto"/>
        <w:bottom w:val="none" w:sz="0" w:space="0" w:color="auto"/>
        <w:right w:val="none" w:sz="0" w:space="0" w:color="auto"/>
      </w:divBdr>
    </w:div>
    <w:div w:id="1088691839">
      <w:bodyDiv w:val="1"/>
      <w:marLeft w:val="0"/>
      <w:marRight w:val="0"/>
      <w:marTop w:val="0"/>
      <w:marBottom w:val="0"/>
      <w:divBdr>
        <w:top w:val="none" w:sz="0" w:space="0" w:color="auto"/>
        <w:left w:val="none" w:sz="0" w:space="0" w:color="auto"/>
        <w:bottom w:val="none" w:sz="0" w:space="0" w:color="auto"/>
        <w:right w:val="none" w:sz="0" w:space="0" w:color="auto"/>
      </w:divBdr>
    </w:div>
    <w:div w:id="1121537927">
      <w:bodyDiv w:val="1"/>
      <w:marLeft w:val="0"/>
      <w:marRight w:val="0"/>
      <w:marTop w:val="0"/>
      <w:marBottom w:val="0"/>
      <w:divBdr>
        <w:top w:val="none" w:sz="0" w:space="0" w:color="auto"/>
        <w:left w:val="none" w:sz="0" w:space="0" w:color="auto"/>
        <w:bottom w:val="none" w:sz="0" w:space="0" w:color="auto"/>
        <w:right w:val="none" w:sz="0" w:space="0" w:color="auto"/>
      </w:divBdr>
    </w:div>
    <w:div w:id="1121724005">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sChild>
        <w:div w:id="672881135">
          <w:marLeft w:val="0"/>
          <w:marRight w:val="0"/>
          <w:marTop w:val="0"/>
          <w:marBottom w:val="0"/>
          <w:divBdr>
            <w:top w:val="none" w:sz="0" w:space="0" w:color="auto"/>
            <w:left w:val="none" w:sz="0" w:space="0" w:color="auto"/>
            <w:bottom w:val="none" w:sz="0" w:space="0" w:color="auto"/>
            <w:right w:val="none" w:sz="0" w:space="0" w:color="auto"/>
          </w:divBdr>
          <w:divsChild>
            <w:div w:id="1538816546">
              <w:marLeft w:val="0"/>
              <w:marRight w:val="-4500"/>
              <w:marTop w:val="0"/>
              <w:marBottom w:val="0"/>
              <w:divBdr>
                <w:top w:val="none" w:sz="0" w:space="0" w:color="auto"/>
                <w:left w:val="none" w:sz="0" w:space="0" w:color="auto"/>
                <w:bottom w:val="none" w:sz="0" w:space="0" w:color="auto"/>
                <w:right w:val="none" w:sz="0" w:space="0" w:color="auto"/>
              </w:divBdr>
              <w:divsChild>
                <w:div w:id="1786072205">
                  <w:marLeft w:val="0"/>
                  <w:marRight w:val="0"/>
                  <w:marTop w:val="0"/>
                  <w:marBottom w:val="0"/>
                  <w:divBdr>
                    <w:top w:val="none" w:sz="0" w:space="0" w:color="auto"/>
                    <w:left w:val="none" w:sz="0" w:space="0" w:color="auto"/>
                    <w:bottom w:val="none" w:sz="0" w:space="0" w:color="auto"/>
                    <w:right w:val="none" w:sz="0" w:space="0" w:color="auto"/>
                  </w:divBdr>
                  <w:divsChild>
                    <w:div w:id="553277148">
                      <w:marLeft w:val="0"/>
                      <w:marRight w:val="0"/>
                      <w:marTop w:val="0"/>
                      <w:marBottom w:val="0"/>
                      <w:divBdr>
                        <w:top w:val="none" w:sz="0" w:space="0" w:color="auto"/>
                        <w:left w:val="none" w:sz="0" w:space="0" w:color="auto"/>
                        <w:bottom w:val="none" w:sz="0" w:space="0" w:color="auto"/>
                        <w:right w:val="none" w:sz="0" w:space="0" w:color="auto"/>
                      </w:divBdr>
                      <w:divsChild>
                        <w:div w:id="1693993193">
                          <w:marLeft w:val="0"/>
                          <w:marRight w:val="0"/>
                          <w:marTop w:val="0"/>
                          <w:marBottom w:val="0"/>
                          <w:divBdr>
                            <w:top w:val="none" w:sz="0" w:space="0" w:color="auto"/>
                            <w:left w:val="none" w:sz="0" w:space="0" w:color="auto"/>
                            <w:bottom w:val="none" w:sz="0" w:space="0" w:color="auto"/>
                            <w:right w:val="none" w:sz="0" w:space="0" w:color="auto"/>
                          </w:divBdr>
                          <w:divsChild>
                            <w:div w:id="11730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555526">
      <w:bodyDiv w:val="1"/>
      <w:marLeft w:val="0"/>
      <w:marRight w:val="0"/>
      <w:marTop w:val="0"/>
      <w:marBottom w:val="0"/>
      <w:divBdr>
        <w:top w:val="none" w:sz="0" w:space="0" w:color="auto"/>
        <w:left w:val="none" w:sz="0" w:space="0" w:color="auto"/>
        <w:bottom w:val="none" w:sz="0" w:space="0" w:color="auto"/>
        <w:right w:val="none" w:sz="0" w:space="0" w:color="auto"/>
      </w:divBdr>
    </w:div>
    <w:div w:id="1133794661">
      <w:bodyDiv w:val="1"/>
      <w:marLeft w:val="0"/>
      <w:marRight w:val="0"/>
      <w:marTop w:val="0"/>
      <w:marBottom w:val="0"/>
      <w:divBdr>
        <w:top w:val="none" w:sz="0" w:space="0" w:color="auto"/>
        <w:left w:val="none" w:sz="0" w:space="0" w:color="auto"/>
        <w:bottom w:val="none" w:sz="0" w:space="0" w:color="auto"/>
        <w:right w:val="none" w:sz="0" w:space="0" w:color="auto"/>
      </w:divBdr>
    </w:div>
    <w:div w:id="1150243823">
      <w:bodyDiv w:val="1"/>
      <w:marLeft w:val="0"/>
      <w:marRight w:val="0"/>
      <w:marTop w:val="0"/>
      <w:marBottom w:val="0"/>
      <w:divBdr>
        <w:top w:val="none" w:sz="0" w:space="0" w:color="auto"/>
        <w:left w:val="none" w:sz="0" w:space="0" w:color="auto"/>
        <w:bottom w:val="none" w:sz="0" w:space="0" w:color="auto"/>
        <w:right w:val="none" w:sz="0" w:space="0" w:color="auto"/>
      </w:divBdr>
    </w:div>
    <w:div w:id="1154100688">
      <w:bodyDiv w:val="1"/>
      <w:marLeft w:val="0"/>
      <w:marRight w:val="0"/>
      <w:marTop w:val="0"/>
      <w:marBottom w:val="0"/>
      <w:divBdr>
        <w:top w:val="none" w:sz="0" w:space="0" w:color="auto"/>
        <w:left w:val="none" w:sz="0" w:space="0" w:color="auto"/>
        <w:bottom w:val="none" w:sz="0" w:space="0" w:color="auto"/>
        <w:right w:val="none" w:sz="0" w:space="0" w:color="auto"/>
      </w:divBdr>
    </w:div>
    <w:div w:id="1157770732">
      <w:bodyDiv w:val="1"/>
      <w:marLeft w:val="0"/>
      <w:marRight w:val="0"/>
      <w:marTop w:val="0"/>
      <w:marBottom w:val="0"/>
      <w:divBdr>
        <w:top w:val="none" w:sz="0" w:space="0" w:color="auto"/>
        <w:left w:val="none" w:sz="0" w:space="0" w:color="auto"/>
        <w:bottom w:val="none" w:sz="0" w:space="0" w:color="auto"/>
        <w:right w:val="none" w:sz="0" w:space="0" w:color="auto"/>
      </w:divBdr>
      <w:divsChild>
        <w:div w:id="1507288486">
          <w:marLeft w:val="0"/>
          <w:marRight w:val="0"/>
          <w:marTop w:val="0"/>
          <w:marBottom w:val="0"/>
          <w:divBdr>
            <w:top w:val="none" w:sz="0" w:space="0" w:color="auto"/>
            <w:left w:val="none" w:sz="0" w:space="0" w:color="auto"/>
            <w:bottom w:val="none" w:sz="0" w:space="0" w:color="auto"/>
            <w:right w:val="none" w:sz="0" w:space="0" w:color="auto"/>
          </w:divBdr>
          <w:divsChild>
            <w:div w:id="411783263">
              <w:marLeft w:val="0"/>
              <w:marRight w:val="0"/>
              <w:marTop w:val="0"/>
              <w:marBottom w:val="0"/>
              <w:divBdr>
                <w:top w:val="none" w:sz="0" w:space="0" w:color="auto"/>
                <w:left w:val="none" w:sz="0" w:space="0" w:color="auto"/>
                <w:bottom w:val="none" w:sz="0" w:space="0" w:color="auto"/>
                <w:right w:val="none" w:sz="0" w:space="0" w:color="auto"/>
              </w:divBdr>
              <w:divsChild>
                <w:div w:id="1233273004">
                  <w:marLeft w:val="0"/>
                  <w:marRight w:val="0"/>
                  <w:marTop w:val="0"/>
                  <w:marBottom w:val="0"/>
                  <w:divBdr>
                    <w:top w:val="none" w:sz="0" w:space="0" w:color="auto"/>
                    <w:left w:val="none" w:sz="0" w:space="0" w:color="auto"/>
                    <w:bottom w:val="none" w:sz="0" w:space="0" w:color="auto"/>
                    <w:right w:val="none" w:sz="0" w:space="0" w:color="auto"/>
                  </w:divBdr>
                  <w:divsChild>
                    <w:div w:id="94136853">
                      <w:marLeft w:val="0"/>
                      <w:marRight w:val="0"/>
                      <w:marTop w:val="0"/>
                      <w:marBottom w:val="0"/>
                      <w:divBdr>
                        <w:top w:val="none" w:sz="0" w:space="0" w:color="auto"/>
                        <w:left w:val="none" w:sz="0" w:space="0" w:color="auto"/>
                        <w:bottom w:val="none" w:sz="0" w:space="0" w:color="auto"/>
                        <w:right w:val="none" w:sz="0" w:space="0" w:color="auto"/>
                      </w:divBdr>
                      <w:divsChild>
                        <w:div w:id="813332425">
                          <w:marLeft w:val="0"/>
                          <w:marRight w:val="0"/>
                          <w:marTop w:val="0"/>
                          <w:marBottom w:val="0"/>
                          <w:divBdr>
                            <w:top w:val="none" w:sz="0" w:space="0" w:color="auto"/>
                            <w:left w:val="none" w:sz="0" w:space="0" w:color="auto"/>
                            <w:bottom w:val="none" w:sz="0" w:space="0" w:color="auto"/>
                            <w:right w:val="none" w:sz="0" w:space="0" w:color="auto"/>
                          </w:divBdr>
                          <w:divsChild>
                            <w:div w:id="1557010828">
                              <w:marLeft w:val="0"/>
                              <w:marRight w:val="0"/>
                              <w:marTop w:val="0"/>
                              <w:marBottom w:val="0"/>
                              <w:divBdr>
                                <w:top w:val="none" w:sz="0" w:space="0" w:color="auto"/>
                                <w:left w:val="none" w:sz="0" w:space="0" w:color="auto"/>
                                <w:bottom w:val="none" w:sz="0" w:space="0" w:color="auto"/>
                                <w:right w:val="none" w:sz="0" w:space="0" w:color="auto"/>
                              </w:divBdr>
                              <w:divsChild>
                                <w:div w:id="531768875">
                                  <w:marLeft w:val="0"/>
                                  <w:marRight w:val="0"/>
                                  <w:marTop w:val="0"/>
                                  <w:marBottom w:val="0"/>
                                  <w:divBdr>
                                    <w:top w:val="none" w:sz="0" w:space="0" w:color="auto"/>
                                    <w:left w:val="none" w:sz="0" w:space="0" w:color="auto"/>
                                    <w:bottom w:val="none" w:sz="0" w:space="0" w:color="auto"/>
                                    <w:right w:val="none" w:sz="0" w:space="0" w:color="auto"/>
                                  </w:divBdr>
                                  <w:divsChild>
                                    <w:div w:id="1664700482">
                                      <w:marLeft w:val="0"/>
                                      <w:marRight w:val="0"/>
                                      <w:marTop w:val="0"/>
                                      <w:marBottom w:val="0"/>
                                      <w:divBdr>
                                        <w:top w:val="none" w:sz="0" w:space="0" w:color="auto"/>
                                        <w:left w:val="none" w:sz="0" w:space="0" w:color="auto"/>
                                        <w:bottom w:val="none" w:sz="0" w:space="0" w:color="auto"/>
                                        <w:right w:val="none" w:sz="0" w:space="0" w:color="auto"/>
                                      </w:divBdr>
                                      <w:divsChild>
                                        <w:div w:id="2137139652">
                                          <w:marLeft w:val="0"/>
                                          <w:marRight w:val="0"/>
                                          <w:marTop w:val="0"/>
                                          <w:marBottom w:val="0"/>
                                          <w:divBdr>
                                            <w:top w:val="none" w:sz="0" w:space="0" w:color="auto"/>
                                            <w:left w:val="none" w:sz="0" w:space="0" w:color="auto"/>
                                            <w:bottom w:val="none" w:sz="0" w:space="0" w:color="auto"/>
                                            <w:right w:val="none" w:sz="0" w:space="0" w:color="auto"/>
                                          </w:divBdr>
                                          <w:divsChild>
                                            <w:div w:id="1301765547">
                                              <w:marLeft w:val="0"/>
                                              <w:marRight w:val="0"/>
                                              <w:marTop w:val="0"/>
                                              <w:marBottom w:val="0"/>
                                              <w:divBdr>
                                                <w:top w:val="none" w:sz="0" w:space="0" w:color="auto"/>
                                                <w:left w:val="none" w:sz="0" w:space="0" w:color="auto"/>
                                                <w:bottom w:val="none" w:sz="0" w:space="0" w:color="auto"/>
                                                <w:right w:val="none" w:sz="0" w:space="0" w:color="auto"/>
                                              </w:divBdr>
                                              <w:divsChild>
                                                <w:div w:id="1197235582">
                                                  <w:marLeft w:val="0"/>
                                                  <w:marRight w:val="0"/>
                                                  <w:marTop w:val="0"/>
                                                  <w:marBottom w:val="0"/>
                                                  <w:divBdr>
                                                    <w:top w:val="none" w:sz="0" w:space="0" w:color="auto"/>
                                                    <w:left w:val="none" w:sz="0" w:space="0" w:color="auto"/>
                                                    <w:bottom w:val="none" w:sz="0" w:space="0" w:color="auto"/>
                                                    <w:right w:val="none" w:sz="0" w:space="0" w:color="auto"/>
                                                  </w:divBdr>
                                                  <w:divsChild>
                                                    <w:div w:id="1458601531">
                                                      <w:marLeft w:val="0"/>
                                                      <w:marRight w:val="0"/>
                                                      <w:marTop w:val="0"/>
                                                      <w:marBottom w:val="0"/>
                                                      <w:divBdr>
                                                        <w:top w:val="none" w:sz="0" w:space="0" w:color="auto"/>
                                                        <w:left w:val="none" w:sz="0" w:space="0" w:color="auto"/>
                                                        <w:bottom w:val="none" w:sz="0" w:space="0" w:color="auto"/>
                                                        <w:right w:val="none" w:sz="0" w:space="0" w:color="auto"/>
                                                      </w:divBdr>
                                                      <w:divsChild>
                                                        <w:div w:id="1927491206">
                                                          <w:marLeft w:val="0"/>
                                                          <w:marRight w:val="0"/>
                                                          <w:marTop w:val="0"/>
                                                          <w:marBottom w:val="0"/>
                                                          <w:divBdr>
                                                            <w:top w:val="none" w:sz="0" w:space="0" w:color="auto"/>
                                                            <w:left w:val="none" w:sz="0" w:space="0" w:color="auto"/>
                                                            <w:bottom w:val="none" w:sz="0" w:space="0" w:color="auto"/>
                                                            <w:right w:val="none" w:sz="0" w:space="0" w:color="auto"/>
                                                          </w:divBdr>
                                                          <w:divsChild>
                                                            <w:div w:id="677584124">
                                                              <w:marLeft w:val="0"/>
                                                              <w:marRight w:val="150"/>
                                                              <w:marTop w:val="0"/>
                                                              <w:marBottom w:val="150"/>
                                                              <w:divBdr>
                                                                <w:top w:val="none" w:sz="0" w:space="0" w:color="auto"/>
                                                                <w:left w:val="none" w:sz="0" w:space="0" w:color="auto"/>
                                                                <w:bottom w:val="none" w:sz="0" w:space="0" w:color="auto"/>
                                                                <w:right w:val="none" w:sz="0" w:space="0" w:color="auto"/>
                                                              </w:divBdr>
                                                              <w:divsChild>
                                                                <w:div w:id="1127772853">
                                                                  <w:marLeft w:val="0"/>
                                                                  <w:marRight w:val="0"/>
                                                                  <w:marTop w:val="0"/>
                                                                  <w:marBottom w:val="0"/>
                                                                  <w:divBdr>
                                                                    <w:top w:val="none" w:sz="0" w:space="0" w:color="auto"/>
                                                                    <w:left w:val="none" w:sz="0" w:space="0" w:color="auto"/>
                                                                    <w:bottom w:val="none" w:sz="0" w:space="0" w:color="auto"/>
                                                                    <w:right w:val="none" w:sz="0" w:space="0" w:color="auto"/>
                                                                  </w:divBdr>
                                                                  <w:divsChild>
                                                                    <w:div w:id="740174526">
                                                                      <w:marLeft w:val="0"/>
                                                                      <w:marRight w:val="0"/>
                                                                      <w:marTop w:val="0"/>
                                                                      <w:marBottom w:val="0"/>
                                                                      <w:divBdr>
                                                                        <w:top w:val="none" w:sz="0" w:space="0" w:color="auto"/>
                                                                        <w:left w:val="none" w:sz="0" w:space="0" w:color="auto"/>
                                                                        <w:bottom w:val="none" w:sz="0" w:space="0" w:color="auto"/>
                                                                        <w:right w:val="none" w:sz="0" w:space="0" w:color="auto"/>
                                                                      </w:divBdr>
                                                                      <w:divsChild>
                                                                        <w:div w:id="319580082">
                                                                          <w:marLeft w:val="0"/>
                                                                          <w:marRight w:val="0"/>
                                                                          <w:marTop w:val="0"/>
                                                                          <w:marBottom w:val="0"/>
                                                                          <w:divBdr>
                                                                            <w:top w:val="none" w:sz="0" w:space="0" w:color="auto"/>
                                                                            <w:left w:val="none" w:sz="0" w:space="0" w:color="auto"/>
                                                                            <w:bottom w:val="none" w:sz="0" w:space="0" w:color="auto"/>
                                                                            <w:right w:val="none" w:sz="0" w:space="0" w:color="auto"/>
                                                                          </w:divBdr>
                                                                          <w:divsChild>
                                                                            <w:div w:id="1477256555">
                                                                              <w:marLeft w:val="0"/>
                                                                              <w:marRight w:val="0"/>
                                                                              <w:marTop w:val="0"/>
                                                                              <w:marBottom w:val="0"/>
                                                                              <w:divBdr>
                                                                                <w:top w:val="none" w:sz="0" w:space="0" w:color="auto"/>
                                                                                <w:left w:val="none" w:sz="0" w:space="0" w:color="auto"/>
                                                                                <w:bottom w:val="none" w:sz="0" w:space="0" w:color="auto"/>
                                                                                <w:right w:val="none" w:sz="0" w:space="0" w:color="auto"/>
                                                                              </w:divBdr>
                                                                              <w:divsChild>
                                                                                <w:div w:id="1681161510">
                                                                                  <w:marLeft w:val="0"/>
                                                                                  <w:marRight w:val="0"/>
                                                                                  <w:marTop w:val="0"/>
                                                                                  <w:marBottom w:val="0"/>
                                                                                  <w:divBdr>
                                                                                    <w:top w:val="none" w:sz="0" w:space="0" w:color="auto"/>
                                                                                    <w:left w:val="none" w:sz="0" w:space="0" w:color="auto"/>
                                                                                    <w:bottom w:val="none" w:sz="0" w:space="0" w:color="auto"/>
                                                                                    <w:right w:val="none" w:sz="0" w:space="0" w:color="auto"/>
                                                                                  </w:divBdr>
                                                                                  <w:divsChild>
                                                                                    <w:div w:id="977225242">
                                                                                      <w:marLeft w:val="0"/>
                                                                                      <w:marRight w:val="0"/>
                                                                                      <w:marTop w:val="0"/>
                                                                                      <w:marBottom w:val="0"/>
                                                                                      <w:divBdr>
                                                                                        <w:top w:val="none" w:sz="0" w:space="0" w:color="auto"/>
                                                                                        <w:left w:val="none" w:sz="0" w:space="0" w:color="auto"/>
                                                                                        <w:bottom w:val="none" w:sz="0" w:space="0" w:color="auto"/>
                                                                                        <w:right w:val="none" w:sz="0" w:space="0" w:color="auto"/>
                                                                                      </w:divBdr>
                                                                                    </w:div>
                                                                                    <w:div w:id="1891991222">
                                                                                      <w:marLeft w:val="0"/>
                                                                                      <w:marRight w:val="0"/>
                                                                                      <w:marTop w:val="0"/>
                                                                                      <w:marBottom w:val="0"/>
                                                                                      <w:divBdr>
                                                                                        <w:top w:val="none" w:sz="0" w:space="0" w:color="auto"/>
                                                                                        <w:left w:val="none" w:sz="0" w:space="0" w:color="auto"/>
                                                                                        <w:bottom w:val="none" w:sz="0" w:space="0" w:color="auto"/>
                                                                                        <w:right w:val="none" w:sz="0" w:space="0" w:color="auto"/>
                                                                                      </w:divBdr>
                                                                                    </w:div>
                                                                                    <w:div w:id="9851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1749649">
      <w:bodyDiv w:val="1"/>
      <w:marLeft w:val="0"/>
      <w:marRight w:val="0"/>
      <w:marTop w:val="0"/>
      <w:marBottom w:val="0"/>
      <w:divBdr>
        <w:top w:val="none" w:sz="0" w:space="0" w:color="auto"/>
        <w:left w:val="none" w:sz="0" w:space="0" w:color="auto"/>
        <w:bottom w:val="none" w:sz="0" w:space="0" w:color="auto"/>
        <w:right w:val="none" w:sz="0" w:space="0" w:color="auto"/>
      </w:divBdr>
      <w:divsChild>
        <w:div w:id="223758430">
          <w:marLeft w:val="562"/>
          <w:marRight w:val="0"/>
          <w:marTop w:val="80"/>
          <w:marBottom w:val="80"/>
          <w:divBdr>
            <w:top w:val="none" w:sz="0" w:space="0" w:color="auto"/>
            <w:left w:val="none" w:sz="0" w:space="0" w:color="auto"/>
            <w:bottom w:val="none" w:sz="0" w:space="0" w:color="auto"/>
            <w:right w:val="none" w:sz="0" w:space="0" w:color="auto"/>
          </w:divBdr>
        </w:div>
        <w:div w:id="643044819">
          <w:marLeft w:val="850"/>
          <w:marRight w:val="0"/>
          <w:marTop w:val="80"/>
          <w:marBottom w:val="80"/>
          <w:divBdr>
            <w:top w:val="none" w:sz="0" w:space="0" w:color="auto"/>
            <w:left w:val="none" w:sz="0" w:space="0" w:color="auto"/>
            <w:bottom w:val="none" w:sz="0" w:space="0" w:color="auto"/>
            <w:right w:val="none" w:sz="0" w:space="0" w:color="auto"/>
          </w:divBdr>
        </w:div>
        <w:div w:id="235359359">
          <w:marLeft w:val="562"/>
          <w:marRight w:val="0"/>
          <w:marTop w:val="80"/>
          <w:marBottom w:val="80"/>
          <w:divBdr>
            <w:top w:val="none" w:sz="0" w:space="0" w:color="auto"/>
            <w:left w:val="none" w:sz="0" w:space="0" w:color="auto"/>
            <w:bottom w:val="none" w:sz="0" w:space="0" w:color="auto"/>
            <w:right w:val="none" w:sz="0" w:space="0" w:color="auto"/>
          </w:divBdr>
        </w:div>
      </w:divsChild>
    </w:div>
    <w:div w:id="1255894802">
      <w:bodyDiv w:val="1"/>
      <w:marLeft w:val="0"/>
      <w:marRight w:val="0"/>
      <w:marTop w:val="0"/>
      <w:marBottom w:val="0"/>
      <w:divBdr>
        <w:top w:val="none" w:sz="0" w:space="0" w:color="auto"/>
        <w:left w:val="none" w:sz="0" w:space="0" w:color="auto"/>
        <w:bottom w:val="none" w:sz="0" w:space="0" w:color="auto"/>
        <w:right w:val="none" w:sz="0" w:space="0" w:color="auto"/>
      </w:divBdr>
    </w:div>
    <w:div w:id="1257977861">
      <w:bodyDiv w:val="1"/>
      <w:marLeft w:val="0"/>
      <w:marRight w:val="0"/>
      <w:marTop w:val="0"/>
      <w:marBottom w:val="0"/>
      <w:divBdr>
        <w:top w:val="none" w:sz="0" w:space="0" w:color="auto"/>
        <w:left w:val="none" w:sz="0" w:space="0" w:color="auto"/>
        <w:bottom w:val="none" w:sz="0" w:space="0" w:color="auto"/>
        <w:right w:val="none" w:sz="0" w:space="0" w:color="auto"/>
      </w:divBdr>
    </w:div>
    <w:div w:id="1271745653">
      <w:bodyDiv w:val="1"/>
      <w:marLeft w:val="0"/>
      <w:marRight w:val="0"/>
      <w:marTop w:val="0"/>
      <w:marBottom w:val="0"/>
      <w:divBdr>
        <w:top w:val="none" w:sz="0" w:space="0" w:color="auto"/>
        <w:left w:val="none" w:sz="0" w:space="0" w:color="auto"/>
        <w:bottom w:val="none" w:sz="0" w:space="0" w:color="auto"/>
        <w:right w:val="none" w:sz="0" w:space="0" w:color="auto"/>
      </w:divBdr>
    </w:div>
    <w:div w:id="1365138594">
      <w:bodyDiv w:val="1"/>
      <w:marLeft w:val="0"/>
      <w:marRight w:val="0"/>
      <w:marTop w:val="0"/>
      <w:marBottom w:val="0"/>
      <w:divBdr>
        <w:top w:val="none" w:sz="0" w:space="0" w:color="auto"/>
        <w:left w:val="none" w:sz="0" w:space="0" w:color="auto"/>
        <w:bottom w:val="none" w:sz="0" w:space="0" w:color="auto"/>
        <w:right w:val="none" w:sz="0" w:space="0" w:color="auto"/>
      </w:divBdr>
    </w:div>
    <w:div w:id="1412116961">
      <w:bodyDiv w:val="1"/>
      <w:marLeft w:val="0"/>
      <w:marRight w:val="0"/>
      <w:marTop w:val="0"/>
      <w:marBottom w:val="0"/>
      <w:divBdr>
        <w:top w:val="none" w:sz="0" w:space="0" w:color="auto"/>
        <w:left w:val="none" w:sz="0" w:space="0" w:color="auto"/>
        <w:bottom w:val="none" w:sz="0" w:space="0" w:color="auto"/>
        <w:right w:val="none" w:sz="0" w:space="0" w:color="auto"/>
      </w:divBdr>
    </w:div>
    <w:div w:id="1557811800">
      <w:bodyDiv w:val="1"/>
      <w:marLeft w:val="0"/>
      <w:marRight w:val="0"/>
      <w:marTop w:val="0"/>
      <w:marBottom w:val="0"/>
      <w:divBdr>
        <w:top w:val="none" w:sz="0" w:space="0" w:color="auto"/>
        <w:left w:val="none" w:sz="0" w:space="0" w:color="auto"/>
        <w:bottom w:val="none" w:sz="0" w:space="0" w:color="auto"/>
        <w:right w:val="none" w:sz="0" w:space="0" w:color="auto"/>
      </w:divBdr>
    </w:div>
    <w:div w:id="1623999614">
      <w:bodyDiv w:val="1"/>
      <w:marLeft w:val="0"/>
      <w:marRight w:val="0"/>
      <w:marTop w:val="0"/>
      <w:marBottom w:val="0"/>
      <w:divBdr>
        <w:top w:val="none" w:sz="0" w:space="0" w:color="auto"/>
        <w:left w:val="none" w:sz="0" w:space="0" w:color="auto"/>
        <w:bottom w:val="none" w:sz="0" w:space="0" w:color="auto"/>
        <w:right w:val="none" w:sz="0" w:space="0" w:color="auto"/>
      </w:divBdr>
    </w:div>
    <w:div w:id="1634093495">
      <w:bodyDiv w:val="1"/>
      <w:marLeft w:val="0"/>
      <w:marRight w:val="0"/>
      <w:marTop w:val="0"/>
      <w:marBottom w:val="0"/>
      <w:divBdr>
        <w:top w:val="none" w:sz="0" w:space="0" w:color="auto"/>
        <w:left w:val="none" w:sz="0" w:space="0" w:color="auto"/>
        <w:bottom w:val="none" w:sz="0" w:space="0" w:color="auto"/>
        <w:right w:val="none" w:sz="0" w:space="0" w:color="auto"/>
      </w:divBdr>
    </w:div>
    <w:div w:id="1640333058">
      <w:bodyDiv w:val="1"/>
      <w:marLeft w:val="0"/>
      <w:marRight w:val="0"/>
      <w:marTop w:val="0"/>
      <w:marBottom w:val="0"/>
      <w:divBdr>
        <w:top w:val="none" w:sz="0" w:space="0" w:color="auto"/>
        <w:left w:val="none" w:sz="0" w:space="0" w:color="auto"/>
        <w:bottom w:val="none" w:sz="0" w:space="0" w:color="auto"/>
        <w:right w:val="none" w:sz="0" w:space="0" w:color="auto"/>
      </w:divBdr>
    </w:div>
    <w:div w:id="1659072904">
      <w:bodyDiv w:val="1"/>
      <w:marLeft w:val="0"/>
      <w:marRight w:val="0"/>
      <w:marTop w:val="0"/>
      <w:marBottom w:val="0"/>
      <w:divBdr>
        <w:top w:val="none" w:sz="0" w:space="0" w:color="auto"/>
        <w:left w:val="none" w:sz="0" w:space="0" w:color="auto"/>
        <w:bottom w:val="none" w:sz="0" w:space="0" w:color="auto"/>
        <w:right w:val="none" w:sz="0" w:space="0" w:color="auto"/>
      </w:divBdr>
    </w:div>
    <w:div w:id="1665939199">
      <w:bodyDiv w:val="1"/>
      <w:marLeft w:val="0"/>
      <w:marRight w:val="0"/>
      <w:marTop w:val="0"/>
      <w:marBottom w:val="0"/>
      <w:divBdr>
        <w:top w:val="none" w:sz="0" w:space="0" w:color="auto"/>
        <w:left w:val="none" w:sz="0" w:space="0" w:color="auto"/>
        <w:bottom w:val="none" w:sz="0" w:space="0" w:color="auto"/>
        <w:right w:val="none" w:sz="0" w:space="0" w:color="auto"/>
      </w:divBdr>
    </w:div>
    <w:div w:id="1698891050">
      <w:bodyDiv w:val="1"/>
      <w:marLeft w:val="0"/>
      <w:marRight w:val="0"/>
      <w:marTop w:val="0"/>
      <w:marBottom w:val="0"/>
      <w:divBdr>
        <w:top w:val="none" w:sz="0" w:space="0" w:color="auto"/>
        <w:left w:val="none" w:sz="0" w:space="0" w:color="auto"/>
        <w:bottom w:val="none" w:sz="0" w:space="0" w:color="auto"/>
        <w:right w:val="none" w:sz="0" w:space="0" w:color="auto"/>
      </w:divBdr>
    </w:div>
    <w:div w:id="1712994465">
      <w:bodyDiv w:val="1"/>
      <w:marLeft w:val="0"/>
      <w:marRight w:val="0"/>
      <w:marTop w:val="0"/>
      <w:marBottom w:val="0"/>
      <w:divBdr>
        <w:top w:val="none" w:sz="0" w:space="0" w:color="auto"/>
        <w:left w:val="none" w:sz="0" w:space="0" w:color="auto"/>
        <w:bottom w:val="none" w:sz="0" w:space="0" w:color="auto"/>
        <w:right w:val="none" w:sz="0" w:space="0" w:color="auto"/>
      </w:divBdr>
      <w:divsChild>
        <w:div w:id="1139610111">
          <w:marLeft w:val="547"/>
          <w:marRight w:val="0"/>
          <w:marTop w:val="120"/>
          <w:marBottom w:val="0"/>
          <w:divBdr>
            <w:top w:val="none" w:sz="0" w:space="0" w:color="auto"/>
            <w:left w:val="none" w:sz="0" w:space="0" w:color="auto"/>
            <w:bottom w:val="none" w:sz="0" w:space="0" w:color="auto"/>
            <w:right w:val="none" w:sz="0" w:space="0" w:color="auto"/>
          </w:divBdr>
        </w:div>
        <w:div w:id="2031492583">
          <w:marLeft w:val="547"/>
          <w:marRight w:val="0"/>
          <w:marTop w:val="120"/>
          <w:marBottom w:val="0"/>
          <w:divBdr>
            <w:top w:val="none" w:sz="0" w:space="0" w:color="auto"/>
            <w:left w:val="none" w:sz="0" w:space="0" w:color="auto"/>
            <w:bottom w:val="none" w:sz="0" w:space="0" w:color="auto"/>
            <w:right w:val="none" w:sz="0" w:space="0" w:color="auto"/>
          </w:divBdr>
        </w:div>
        <w:div w:id="2074768609">
          <w:marLeft w:val="547"/>
          <w:marRight w:val="0"/>
          <w:marTop w:val="120"/>
          <w:marBottom w:val="0"/>
          <w:divBdr>
            <w:top w:val="none" w:sz="0" w:space="0" w:color="auto"/>
            <w:left w:val="none" w:sz="0" w:space="0" w:color="auto"/>
            <w:bottom w:val="none" w:sz="0" w:space="0" w:color="auto"/>
            <w:right w:val="none" w:sz="0" w:space="0" w:color="auto"/>
          </w:divBdr>
        </w:div>
      </w:divsChild>
    </w:div>
    <w:div w:id="1733894356">
      <w:bodyDiv w:val="1"/>
      <w:marLeft w:val="0"/>
      <w:marRight w:val="0"/>
      <w:marTop w:val="0"/>
      <w:marBottom w:val="0"/>
      <w:divBdr>
        <w:top w:val="none" w:sz="0" w:space="0" w:color="auto"/>
        <w:left w:val="none" w:sz="0" w:space="0" w:color="auto"/>
        <w:bottom w:val="none" w:sz="0" w:space="0" w:color="auto"/>
        <w:right w:val="none" w:sz="0" w:space="0" w:color="auto"/>
      </w:divBdr>
    </w:div>
    <w:div w:id="1739357773">
      <w:bodyDiv w:val="1"/>
      <w:marLeft w:val="0"/>
      <w:marRight w:val="0"/>
      <w:marTop w:val="0"/>
      <w:marBottom w:val="0"/>
      <w:divBdr>
        <w:top w:val="none" w:sz="0" w:space="0" w:color="auto"/>
        <w:left w:val="none" w:sz="0" w:space="0" w:color="auto"/>
        <w:bottom w:val="none" w:sz="0" w:space="0" w:color="auto"/>
        <w:right w:val="none" w:sz="0" w:space="0" w:color="auto"/>
      </w:divBdr>
    </w:div>
    <w:div w:id="1760058410">
      <w:bodyDiv w:val="1"/>
      <w:marLeft w:val="0"/>
      <w:marRight w:val="0"/>
      <w:marTop w:val="0"/>
      <w:marBottom w:val="0"/>
      <w:divBdr>
        <w:top w:val="none" w:sz="0" w:space="0" w:color="auto"/>
        <w:left w:val="none" w:sz="0" w:space="0" w:color="auto"/>
        <w:bottom w:val="none" w:sz="0" w:space="0" w:color="auto"/>
        <w:right w:val="none" w:sz="0" w:space="0" w:color="auto"/>
      </w:divBdr>
    </w:div>
    <w:div w:id="1765878376">
      <w:bodyDiv w:val="1"/>
      <w:marLeft w:val="0"/>
      <w:marRight w:val="0"/>
      <w:marTop w:val="0"/>
      <w:marBottom w:val="0"/>
      <w:divBdr>
        <w:top w:val="none" w:sz="0" w:space="0" w:color="auto"/>
        <w:left w:val="none" w:sz="0" w:space="0" w:color="auto"/>
        <w:bottom w:val="none" w:sz="0" w:space="0" w:color="auto"/>
        <w:right w:val="none" w:sz="0" w:space="0" w:color="auto"/>
      </w:divBdr>
      <w:divsChild>
        <w:div w:id="328532177">
          <w:marLeft w:val="0"/>
          <w:marRight w:val="0"/>
          <w:marTop w:val="0"/>
          <w:marBottom w:val="0"/>
          <w:divBdr>
            <w:top w:val="none" w:sz="0" w:space="0" w:color="auto"/>
            <w:left w:val="none" w:sz="0" w:space="0" w:color="auto"/>
            <w:bottom w:val="none" w:sz="0" w:space="0" w:color="auto"/>
            <w:right w:val="none" w:sz="0" w:space="0" w:color="auto"/>
          </w:divBdr>
          <w:divsChild>
            <w:div w:id="1135219807">
              <w:marLeft w:val="0"/>
              <w:marRight w:val="0"/>
              <w:marTop w:val="0"/>
              <w:marBottom w:val="0"/>
              <w:divBdr>
                <w:top w:val="none" w:sz="0" w:space="0" w:color="auto"/>
                <w:left w:val="none" w:sz="0" w:space="0" w:color="auto"/>
                <w:bottom w:val="none" w:sz="0" w:space="0" w:color="auto"/>
                <w:right w:val="none" w:sz="0" w:space="0" w:color="auto"/>
              </w:divBdr>
              <w:divsChild>
                <w:div w:id="859007439">
                  <w:marLeft w:val="0"/>
                  <w:marRight w:val="0"/>
                  <w:marTop w:val="0"/>
                  <w:marBottom w:val="0"/>
                  <w:divBdr>
                    <w:top w:val="none" w:sz="0" w:space="0" w:color="auto"/>
                    <w:left w:val="none" w:sz="0" w:space="0" w:color="auto"/>
                    <w:bottom w:val="none" w:sz="0" w:space="0" w:color="auto"/>
                    <w:right w:val="none" w:sz="0" w:space="0" w:color="auto"/>
                  </w:divBdr>
                  <w:divsChild>
                    <w:div w:id="220944575">
                      <w:marLeft w:val="0"/>
                      <w:marRight w:val="0"/>
                      <w:marTop w:val="0"/>
                      <w:marBottom w:val="0"/>
                      <w:divBdr>
                        <w:top w:val="none" w:sz="0" w:space="0" w:color="auto"/>
                        <w:left w:val="none" w:sz="0" w:space="0" w:color="auto"/>
                        <w:bottom w:val="none" w:sz="0" w:space="0" w:color="auto"/>
                        <w:right w:val="none" w:sz="0" w:space="0" w:color="auto"/>
                      </w:divBdr>
                      <w:divsChild>
                        <w:div w:id="80219941">
                          <w:marLeft w:val="0"/>
                          <w:marRight w:val="0"/>
                          <w:marTop w:val="0"/>
                          <w:marBottom w:val="0"/>
                          <w:divBdr>
                            <w:top w:val="none" w:sz="0" w:space="0" w:color="auto"/>
                            <w:left w:val="none" w:sz="0" w:space="0" w:color="auto"/>
                            <w:bottom w:val="none" w:sz="0" w:space="0" w:color="auto"/>
                            <w:right w:val="none" w:sz="0" w:space="0" w:color="auto"/>
                          </w:divBdr>
                          <w:divsChild>
                            <w:div w:id="1464808348">
                              <w:marLeft w:val="0"/>
                              <w:marRight w:val="0"/>
                              <w:marTop w:val="0"/>
                              <w:marBottom w:val="0"/>
                              <w:divBdr>
                                <w:top w:val="none" w:sz="0" w:space="0" w:color="auto"/>
                                <w:left w:val="none" w:sz="0" w:space="0" w:color="auto"/>
                                <w:bottom w:val="none" w:sz="0" w:space="0" w:color="auto"/>
                                <w:right w:val="none" w:sz="0" w:space="0" w:color="auto"/>
                              </w:divBdr>
                              <w:divsChild>
                                <w:div w:id="1252004825">
                                  <w:marLeft w:val="0"/>
                                  <w:marRight w:val="0"/>
                                  <w:marTop w:val="0"/>
                                  <w:marBottom w:val="0"/>
                                  <w:divBdr>
                                    <w:top w:val="none" w:sz="0" w:space="0" w:color="auto"/>
                                    <w:left w:val="none" w:sz="0" w:space="0" w:color="auto"/>
                                    <w:bottom w:val="none" w:sz="0" w:space="0" w:color="auto"/>
                                    <w:right w:val="none" w:sz="0" w:space="0" w:color="auto"/>
                                  </w:divBdr>
                                  <w:divsChild>
                                    <w:div w:id="1789663931">
                                      <w:marLeft w:val="0"/>
                                      <w:marRight w:val="60"/>
                                      <w:marTop w:val="0"/>
                                      <w:marBottom w:val="0"/>
                                      <w:divBdr>
                                        <w:top w:val="none" w:sz="0" w:space="0" w:color="auto"/>
                                        <w:left w:val="none" w:sz="0" w:space="0" w:color="auto"/>
                                        <w:bottom w:val="none" w:sz="0" w:space="0" w:color="auto"/>
                                        <w:right w:val="none" w:sz="0" w:space="0" w:color="auto"/>
                                      </w:divBdr>
                                      <w:divsChild>
                                        <w:div w:id="1419786585">
                                          <w:marLeft w:val="0"/>
                                          <w:marRight w:val="0"/>
                                          <w:marTop w:val="0"/>
                                          <w:marBottom w:val="120"/>
                                          <w:divBdr>
                                            <w:top w:val="none" w:sz="0" w:space="0" w:color="auto"/>
                                            <w:left w:val="none" w:sz="0" w:space="0" w:color="auto"/>
                                            <w:bottom w:val="none" w:sz="0" w:space="0" w:color="auto"/>
                                            <w:right w:val="none" w:sz="0" w:space="0" w:color="auto"/>
                                          </w:divBdr>
                                          <w:divsChild>
                                            <w:div w:id="2097360068">
                                              <w:marLeft w:val="0"/>
                                              <w:marRight w:val="0"/>
                                              <w:marTop w:val="0"/>
                                              <w:marBottom w:val="0"/>
                                              <w:divBdr>
                                                <w:top w:val="none" w:sz="0" w:space="0" w:color="auto"/>
                                                <w:left w:val="none" w:sz="0" w:space="0" w:color="auto"/>
                                                <w:bottom w:val="none" w:sz="0" w:space="0" w:color="auto"/>
                                                <w:right w:val="none" w:sz="0" w:space="0" w:color="auto"/>
                                              </w:divBdr>
                                            </w:div>
                                            <w:div w:id="1954820743">
                                              <w:marLeft w:val="0"/>
                                              <w:marRight w:val="0"/>
                                              <w:marTop w:val="0"/>
                                              <w:marBottom w:val="0"/>
                                              <w:divBdr>
                                                <w:top w:val="none" w:sz="0" w:space="0" w:color="auto"/>
                                                <w:left w:val="none" w:sz="0" w:space="0" w:color="auto"/>
                                                <w:bottom w:val="none" w:sz="0" w:space="0" w:color="auto"/>
                                                <w:right w:val="none" w:sz="0" w:space="0" w:color="auto"/>
                                              </w:divBdr>
                                            </w:div>
                                            <w:div w:id="1965965709">
                                              <w:marLeft w:val="0"/>
                                              <w:marRight w:val="0"/>
                                              <w:marTop w:val="0"/>
                                              <w:marBottom w:val="0"/>
                                              <w:divBdr>
                                                <w:top w:val="none" w:sz="0" w:space="0" w:color="auto"/>
                                                <w:left w:val="none" w:sz="0" w:space="0" w:color="auto"/>
                                                <w:bottom w:val="none" w:sz="0" w:space="0" w:color="auto"/>
                                                <w:right w:val="none" w:sz="0" w:space="0" w:color="auto"/>
                                              </w:divBdr>
                                            </w:div>
                                          </w:divsChild>
                                        </w:div>
                                        <w:div w:id="386421848">
                                          <w:marLeft w:val="0"/>
                                          <w:marRight w:val="0"/>
                                          <w:marTop w:val="0"/>
                                          <w:marBottom w:val="0"/>
                                          <w:divBdr>
                                            <w:top w:val="none" w:sz="0" w:space="0" w:color="auto"/>
                                            <w:left w:val="none" w:sz="0" w:space="0" w:color="auto"/>
                                            <w:bottom w:val="none" w:sz="0" w:space="0" w:color="auto"/>
                                            <w:right w:val="none" w:sz="0" w:space="0" w:color="auto"/>
                                          </w:divBdr>
                                        </w:div>
                                        <w:div w:id="1020396629">
                                          <w:marLeft w:val="0"/>
                                          <w:marRight w:val="0"/>
                                          <w:marTop w:val="0"/>
                                          <w:marBottom w:val="0"/>
                                          <w:divBdr>
                                            <w:top w:val="single" w:sz="6" w:space="12" w:color="999999"/>
                                            <w:left w:val="single" w:sz="6" w:space="12" w:color="999999"/>
                                            <w:bottom w:val="single" w:sz="6" w:space="12" w:color="999999"/>
                                            <w:right w:val="single" w:sz="6" w:space="12" w:color="999999"/>
                                          </w:divBdr>
                                          <w:divsChild>
                                            <w:div w:id="1372337734">
                                              <w:marLeft w:val="0"/>
                                              <w:marRight w:val="0"/>
                                              <w:marTop w:val="0"/>
                                              <w:marBottom w:val="0"/>
                                              <w:divBdr>
                                                <w:top w:val="none" w:sz="0" w:space="0" w:color="auto"/>
                                                <w:left w:val="none" w:sz="0" w:space="0" w:color="auto"/>
                                                <w:bottom w:val="none" w:sz="0" w:space="0" w:color="auto"/>
                                                <w:right w:val="none" w:sz="0" w:space="0" w:color="auto"/>
                                              </w:divBdr>
                                            </w:div>
                                          </w:divsChild>
                                        </w:div>
                                        <w:div w:id="893005081">
                                          <w:marLeft w:val="0"/>
                                          <w:marRight w:val="0"/>
                                          <w:marTop w:val="180"/>
                                          <w:marBottom w:val="240"/>
                                          <w:divBdr>
                                            <w:top w:val="none" w:sz="0" w:space="0" w:color="auto"/>
                                            <w:left w:val="none" w:sz="0" w:space="0" w:color="auto"/>
                                            <w:bottom w:val="none" w:sz="0" w:space="0" w:color="auto"/>
                                            <w:right w:val="none" w:sz="0" w:space="0" w:color="auto"/>
                                          </w:divBdr>
                                        </w:div>
                                        <w:div w:id="960182619">
                                          <w:marLeft w:val="0"/>
                                          <w:marRight w:val="0"/>
                                          <w:marTop w:val="0"/>
                                          <w:marBottom w:val="0"/>
                                          <w:divBdr>
                                            <w:top w:val="none" w:sz="0" w:space="0" w:color="auto"/>
                                            <w:left w:val="none" w:sz="0" w:space="0" w:color="auto"/>
                                            <w:bottom w:val="none" w:sz="0" w:space="0" w:color="auto"/>
                                            <w:right w:val="none" w:sz="0" w:space="0" w:color="auto"/>
                                          </w:divBdr>
                                        </w:div>
                                      </w:divsChild>
                                    </w:div>
                                    <w:div w:id="1972517931">
                                      <w:marLeft w:val="0"/>
                                      <w:marRight w:val="60"/>
                                      <w:marTop w:val="0"/>
                                      <w:marBottom w:val="0"/>
                                      <w:divBdr>
                                        <w:top w:val="single" w:sz="6" w:space="0" w:color="D9D9D9"/>
                                        <w:left w:val="single" w:sz="6" w:space="0" w:color="D9D9D9"/>
                                        <w:bottom w:val="single" w:sz="6" w:space="0" w:color="D9D9D9"/>
                                        <w:right w:val="single" w:sz="6" w:space="0" w:color="D9D9D9"/>
                                      </w:divBdr>
                                      <w:divsChild>
                                        <w:div w:id="917902941">
                                          <w:marLeft w:val="0"/>
                                          <w:marRight w:val="0"/>
                                          <w:marTop w:val="0"/>
                                          <w:marBottom w:val="0"/>
                                          <w:divBdr>
                                            <w:top w:val="none" w:sz="0" w:space="0" w:color="auto"/>
                                            <w:left w:val="none" w:sz="0" w:space="0" w:color="auto"/>
                                            <w:bottom w:val="none" w:sz="0" w:space="0" w:color="auto"/>
                                            <w:right w:val="none" w:sz="0" w:space="0" w:color="auto"/>
                                          </w:divBdr>
                                          <w:divsChild>
                                            <w:div w:id="20022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810">
                                  <w:marLeft w:val="0"/>
                                  <w:marRight w:val="0"/>
                                  <w:marTop w:val="0"/>
                                  <w:marBottom w:val="0"/>
                                  <w:divBdr>
                                    <w:top w:val="none" w:sz="0" w:space="0" w:color="auto"/>
                                    <w:left w:val="none" w:sz="0" w:space="0" w:color="auto"/>
                                    <w:bottom w:val="none" w:sz="0" w:space="0" w:color="auto"/>
                                    <w:right w:val="none" w:sz="0" w:space="0" w:color="auto"/>
                                  </w:divBdr>
                                  <w:divsChild>
                                    <w:div w:id="1868444204">
                                      <w:marLeft w:val="60"/>
                                      <w:marRight w:val="0"/>
                                      <w:marTop w:val="0"/>
                                      <w:marBottom w:val="0"/>
                                      <w:divBdr>
                                        <w:top w:val="none" w:sz="0" w:space="0" w:color="auto"/>
                                        <w:left w:val="none" w:sz="0" w:space="0" w:color="auto"/>
                                        <w:bottom w:val="none" w:sz="0" w:space="0" w:color="auto"/>
                                        <w:right w:val="none" w:sz="0" w:space="0" w:color="auto"/>
                                      </w:divBdr>
                                      <w:divsChild>
                                        <w:div w:id="1918778929">
                                          <w:marLeft w:val="0"/>
                                          <w:marRight w:val="0"/>
                                          <w:marTop w:val="0"/>
                                          <w:marBottom w:val="0"/>
                                          <w:divBdr>
                                            <w:top w:val="none" w:sz="0" w:space="0" w:color="auto"/>
                                            <w:left w:val="none" w:sz="0" w:space="0" w:color="auto"/>
                                            <w:bottom w:val="none" w:sz="0" w:space="0" w:color="auto"/>
                                            <w:right w:val="none" w:sz="0" w:space="0" w:color="auto"/>
                                          </w:divBdr>
                                          <w:divsChild>
                                            <w:div w:id="1141310434">
                                              <w:marLeft w:val="0"/>
                                              <w:marRight w:val="0"/>
                                              <w:marTop w:val="0"/>
                                              <w:marBottom w:val="750"/>
                                              <w:divBdr>
                                                <w:top w:val="single" w:sz="6" w:space="0" w:color="F5F5F5"/>
                                                <w:left w:val="single" w:sz="6" w:space="0" w:color="F5F5F5"/>
                                                <w:bottom w:val="single" w:sz="6" w:space="0" w:color="F5F5F5"/>
                                                <w:right w:val="single" w:sz="6" w:space="0" w:color="F5F5F5"/>
                                              </w:divBdr>
                                              <w:divsChild>
                                                <w:div w:id="1531531038">
                                                  <w:marLeft w:val="0"/>
                                                  <w:marRight w:val="0"/>
                                                  <w:marTop w:val="0"/>
                                                  <w:marBottom w:val="0"/>
                                                  <w:divBdr>
                                                    <w:top w:val="none" w:sz="0" w:space="0" w:color="auto"/>
                                                    <w:left w:val="none" w:sz="0" w:space="0" w:color="auto"/>
                                                    <w:bottom w:val="none" w:sz="0" w:space="0" w:color="auto"/>
                                                    <w:right w:val="none" w:sz="0" w:space="0" w:color="auto"/>
                                                  </w:divBdr>
                                                  <w:divsChild>
                                                    <w:div w:id="1167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269814">
      <w:bodyDiv w:val="1"/>
      <w:marLeft w:val="0"/>
      <w:marRight w:val="0"/>
      <w:marTop w:val="0"/>
      <w:marBottom w:val="0"/>
      <w:divBdr>
        <w:top w:val="none" w:sz="0" w:space="0" w:color="auto"/>
        <w:left w:val="none" w:sz="0" w:space="0" w:color="auto"/>
        <w:bottom w:val="none" w:sz="0" w:space="0" w:color="auto"/>
        <w:right w:val="none" w:sz="0" w:space="0" w:color="auto"/>
      </w:divBdr>
    </w:div>
    <w:div w:id="1780643150">
      <w:bodyDiv w:val="1"/>
      <w:marLeft w:val="0"/>
      <w:marRight w:val="0"/>
      <w:marTop w:val="0"/>
      <w:marBottom w:val="0"/>
      <w:divBdr>
        <w:top w:val="none" w:sz="0" w:space="0" w:color="auto"/>
        <w:left w:val="none" w:sz="0" w:space="0" w:color="auto"/>
        <w:bottom w:val="none" w:sz="0" w:space="0" w:color="auto"/>
        <w:right w:val="none" w:sz="0" w:space="0" w:color="auto"/>
      </w:divBdr>
    </w:div>
    <w:div w:id="1804351370">
      <w:bodyDiv w:val="1"/>
      <w:marLeft w:val="0"/>
      <w:marRight w:val="0"/>
      <w:marTop w:val="0"/>
      <w:marBottom w:val="0"/>
      <w:divBdr>
        <w:top w:val="none" w:sz="0" w:space="0" w:color="auto"/>
        <w:left w:val="none" w:sz="0" w:space="0" w:color="auto"/>
        <w:bottom w:val="none" w:sz="0" w:space="0" w:color="auto"/>
        <w:right w:val="none" w:sz="0" w:space="0" w:color="auto"/>
      </w:divBdr>
    </w:div>
    <w:div w:id="1806467056">
      <w:bodyDiv w:val="1"/>
      <w:marLeft w:val="0"/>
      <w:marRight w:val="0"/>
      <w:marTop w:val="0"/>
      <w:marBottom w:val="0"/>
      <w:divBdr>
        <w:top w:val="none" w:sz="0" w:space="0" w:color="auto"/>
        <w:left w:val="none" w:sz="0" w:space="0" w:color="auto"/>
        <w:bottom w:val="none" w:sz="0" w:space="0" w:color="auto"/>
        <w:right w:val="none" w:sz="0" w:space="0" w:color="auto"/>
      </w:divBdr>
    </w:div>
    <w:div w:id="1806854209">
      <w:bodyDiv w:val="1"/>
      <w:marLeft w:val="0"/>
      <w:marRight w:val="0"/>
      <w:marTop w:val="0"/>
      <w:marBottom w:val="0"/>
      <w:divBdr>
        <w:top w:val="none" w:sz="0" w:space="0" w:color="auto"/>
        <w:left w:val="none" w:sz="0" w:space="0" w:color="auto"/>
        <w:bottom w:val="none" w:sz="0" w:space="0" w:color="auto"/>
        <w:right w:val="none" w:sz="0" w:space="0" w:color="auto"/>
      </w:divBdr>
    </w:div>
    <w:div w:id="1812668305">
      <w:bodyDiv w:val="1"/>
      <w:marLeft w:val="0"/>
      <w:marRight w:val="0"/>
      <w:marTop w:val="0"/>
      <w:marBottom w:val="0"/>
      <w:divBdr>
        <w:top w:val="none" w:sz="0" w:space="0" w:color="auto"/>
        <w:left w:val="none" w:sz="0" w:space="0" w:color="auto"/>
        <w:bottom w:val="none" w:sz="0" w:space="0" w:color="auto"/>
        <w:right w:val="none" w:sz="0" w:space="0" w:color="auto"/>
      </w:divBdr>
    </w:div>
    <w:div w:id="1842427819">
      <w:bodyDiv w:val="1"/>
      <w:marLeft w:val="0"/>
      <w:marRight w:val="0"/>
      <w:marTop w:val="0"/>
      <w:marBottom w:val="0"/>
      <w:divBdr>
        <w:top w:val="none" w:sz="0" w:space="0" w:color="auto"/>
        <w:left w:val="none" w:sz="0" w:space="0" w:color="auto"/>
        <w:bottom w:val="none" w:sz="0" w:space="0" w:color="auto"/>
        <w:right w:val="none" w:sz="0" w:space="0" w:color="auto"/>
      </w:divBdr>
    </w:div>
    <w:div w:id="1867668384">
      <w:bodyDiv w:val="1"/>
      <w:marLeft w:val="0"/>
      <w:marRight w:val="0"/>
      <w:marTop w:val="0"/>
      <w:marBottom w:val="0"/>
      <w:divBdr>
        <w:top w:val="none" w:sz="0" w:space="0" w:color="auto"/>
        <w:left w:val="none" w:sz="0" w:space="0" w:color="auto"/>
        <w:bottom w:val="none" w:sz="0" w:space="0" w:color="auto"/>
        <w:right w:val="none" w:sz="0" w:space="0" w:color="auto"/>
      </w:divBdr>
    </w:div>
    <w:div w:id="1876650186">
      <w:bodyDiv w:val="1"/>
      <w:marLeft w:val="0"/>
      <w:marRight w:val="0"/>
      <w:marTop w:val="0"/>
      <w:marBottom w:val="0"/>
      <w:divBdr>
        <w:top w:val="none" w:sz="0" w:space="0" w:color="auto"/>
        <w:left w:val="none" w:sz="0" w:space="0" w:color="auto"/>
        <w:bottom w:val="none" w:sz="0" w:space="0" w:color="auto"/>
        <w:right w:val="none" w:sz="0" w:space="0" w:color="auto"/>
      </w:divBdr>
    </w:div>
    <w:div w:id="1904756359">
      <w:bodyDiv w:val="1"/>
      <w:marLeft w:val="0"/>
      <w:marRight w:val="0"/>
      <w:marTop w:val="0"/>
      <w:marBottom w:val="0"/>
      <w:divBdr>
        <w:top w:val="none" w:sz="0" w:space="0" w:color="auto"/>
        <w:left w:val="none" w:sz="0" w:space="0" w:color="auto"/>
        <w:bottom w:val="none" w:sz="0" w:space="0" w:color="auto"/>
        <w:right w:val="none" w:sz="0" w:space="0" w:color="auto"/>
      </w:divBdr>
    </w:div>
    <w:div w:id="1913730978">
      <w:bodyDiv w:val="1"/>
      <w:marLeft w:val="0"/>
      <w:marRight w:val="0"/>
      <w:marTop w:val="0"/>
      <w:marBottom w:val="0"/>
      <w:divBdr>
        <w:top w:val="none" w:sz="0" w:space="0" w:color="auto"/>
        <w:left w:val="none" w:sz="0" w:space="0" w:color="auto"/>
        <w:bottom w:val="none" w:sz="0" w:space="0" w:color="auto"/>
        <w:right w:val="none" w:sz="0" w:space="0" w:color="auto"/>
      </w:divBdr>
    </w:div>
    <w:div w:id="1915386996">
      <w:bodyDiv w:val="1"/>
      <w:marLeft w:val="0"/>
      <w:marRight w:val="0"/>
      <w:marTop w:val="0"/>
      <w:marBottom w:val="0"/>
      <w:divBdr>
        <w:top w:val="none" w:sz="0" w:space="0" w:color="auto"/>
        <w:left w:val="none" w:sz="0" w:space="0" w:color="auto"/>
        <w:bottom w:val="none" w:sz="0" w:space="0" w:color="auto"/>
        <w:right w:val="none" w:sz="0" w:space="0" w:color="auto"/>
      </w:divBdr>
      <w:divsChild>
        <w:div w:id="1185171737">
          <w:marLeft w:val="0"/>
          <w:marRight w:val="0"/>
          <w:marTop w:val="0"/>
          <w:marBottom w:val="0"/>
          <w:divBdr>
            <w:top w:val="none" w:sz="0" w:space="0" w:color="auto"/>
            <w:left w:val="none" w:sz="0" w:space="0" w:color="auto"/>
            <w:bottom w:val="none" w:sz="0" w:space="0" w:color="auto"/>
            <w:right w:val="none" w:sz="0" w:space="0" w:color="auto"/>
          </w:divBdr>
          <w:divsChild>
            <w:div w:id="153378744">
              <w:marLeft w:val="0"/>
              <w:marRight w:val="0"/>
              <w:marTop w:val="0"/>
              <w:marBottom w:val="0"/>
              <w:divBdr>
                <w:top w:val="none" w:sz="0" w:space="0" w:color="auto"/>
                <w:left w:val="none" w:sz="0" w:space="0" w:color="auto"/>
                <w:bottom w:val="none" w:sz="0" w:space="0" w:color="auto"/>
                <w:right w:val="none" w:sz="0" w:space="0" w:color="auto"/>
              </w:divBdr>
              <w:divsChild>
                <w:div w:id="206261160">
                  <w:marLeft w:val="0"/>
                  <w:marRight w:val="0"/>
                  <w:marTop w:val="0"/>
                  <w:marBottom w:val="0"/>
                  <w:divBdr>
                    <w:top w:val="none" w:sz="0" w:space="0" w:color="auto"/>
                    <w:left w:val="none" w:sz="0" w:space="0" w:color="auto"/>
                    <w:bottom w:val="none" w:sz="0" w:space="0" w:color="auto"/>
                    <w:right w:val="none" w:sz="0" w:space="0" w:color="auto"/>
                  </w:divBdr>
                  <w:divsChild>
                    <w:div w:id="66659331">
                      <w:marLeft w:val="0"/>
                      <w:marRight w:val="0"/>
                      <w:marTop w:val="0"/>
                      <w:marBottom w:val="0"/>
                      <w:divBdr>
                        <w:top w:val="none" w:sz="0" w:space="0" w:color="auto"/>
                        <w:left w:val="none" w:sz="0" w:space="0" w:color="auto"/>
                        <w:bottom w:val="none" w:sz="0" w:space="0" w:color="auto"/>
                        <w:right w:val="none" w:sz="0" w:space="0" w:color="auto"/>
                      </w:divBdr>
                      <w:divsChild>
                        <w:div w:id="2061052120">
                          <w:marLeft w:val="0"/>
                          <w:marRight w:val="0"/>
                          <w:marTop w:val="0"/>
                          <w:marBottom w:val="0"/>
                          <w:divBdr>
                            <w:top w:val="none" w:sz="0" w:space="0" w:color="auto"/>
                            <w:left w:val="none" w:sz="0" w:space="0" w:color="auto"/>
                            <w:bottom w:val="none" w:sz="0" w:space="0" w:color="auto"/>
                            <w:right w:val="none" w:sz="0" w:space="0" w:color="auto"/>
                          </w:divBdr>
                          <w:divsChild>
                            <w:div w:id="1717972855">
                              <w:marLeft w:val="0"/>
                              <w:marRight w:val="0"/>
                              <w:marTop w:val="0"/>
                              <w:marBottom w:val="0"/>
                              <w:divBdr>
                                <w:top w:val="none" w:sz="0" w:space="0" w:color="auto"/>
                                <w:left w:val="none" w:sz="0" w:space="0" w:color="auto"/>
                                <w:bottom w:val="none" w:sz="0" w:space="0" w:color="auto"/>
                                <w:right w:val="none" w:sz="0" w:space="0" w:color="auto"/>
                              </w:divBdr>
                              <w:divsChild>
                                <w:div w:id="1150441718">
                                  <w:marLeft w:val="0"/>
                                  <w:marRight w:val="0"/>
                                  <w:marTop w:val="0"/>
                                  <w:marBottom w:val="0"/>
                                  <w:divBdr>
                                    <w:top w:val="none" w:sz="0" w:space="0" w:color="auto"/>
                                    <w:left w:val="none" w:sz="0" w:space="0" w:color="auto"/>
                                    <w:bottom w:val="none" w:sz="0" w:space="0" w:color="auto"/>
                                    <w:right w:val="none" w:sz="0" w:space="0" w:color="auto"/>
                                  </w:divBdr>
                                  <w:divsChild>
                                    <w:div w:id="1824085096">
                                      <w:marLeft w:val="0"/>
                                      <w:marRight w:val="0"/>
                                      <w:marTop w:val="0"/>
                                      <w:marBottom w:val="0"/>
                                      <w:divBdr>
                                        <w:top w:val="none" w:sz="0" w:space="0" w:color="auto"/>
                                        <w:left w:val="none" w:sz="0" w:space="0" w:color="auto"/>
                                        <w:bottom w:val="none" w:sz="0" w:space="0" w:color="auto"/>
                                        <w:right w:val="none" w:sz="0" w:space="0" w:color="auto"/>
                                      </w:divBdr>
                                      <w:divsChild>
                                        <w:div w:id="1614241915">
                                          <w:marLeft w:val="0"/>
                                          <w:marRight w:val="0"/>
                                          <w:marTop w:val="0"/>
                                          <w:marBottom w:val="0"/>
                                          <w:divBdr>
                                            <w:top w:val="none" w:sz="0" w:space="0" w:color="auto"/>
                                            <w:left w:val="none" w:sz="0" w:space="0" w:color="auto"/>
                                            <w:bottom w:val="none" w:sz="0" w:space="0" w:color="auto"/>
                                            <w:right w:val="none" w:sz="0" w:space="0" w:color="auto"/>
                                          </w:divBdr>
                                          <w:divsChild>
                                            <w:div w:id="1407727342">
                                              <w:marLeft w:val="0"/>
                                              <w:marRight w:val="0"/>
                                              <w:marTop w:val="0"/>
                                              <w:marBottom w:val="0"/>
                                              <w:divBdr>
                                                <w:top w:val="none" w:sz="0" w:space="0" w:color="auto"/>
                                                <w:left w:val="none" w:sz="0" w:space="0" w:color="auto"/>
                                                <w:bottom w:val="none" w:sz="0" w:space="0" w:color="auto"/>
                                                <w:right w:val="none" w:sz="0" w:space="0" w:color="auto"/>
                                              </w:divBdr>
                                              <w:divsChild>
                                                <w:div w:id="463475282">
                                                  <w:marLeft w:val="0"/>
                                                  <w:marRight w:val="0"/>
                                                  <w:marTop w:val="0"/>
                                                  <w:marBottom w:val="0"/>
                                                  <w:divBdr>
                                                    <w:top w:val="none" w:sz="0" w:space="0" w:color="auto"/>
                                                    <w:left w:val="none" w:sz="0" w:space="0" w:color="auto"/>
                                                    <w:bottom w:val="none" w:sz="0" w:space="0" w:color="auto"/>
                                                    <w:right w:val="none" w:sz="0" w:space="0" w:color="auto"/>
                                                  </w:divBdr>
                                                  <w:divsChild>
                                                    <w:div w:id="1848515383">
                                                      <w:marLeft w:val="0"/>
                                                      <w:marRight w:val="0"/>
                                                      <w:marTop w:val="0"/>
                                                      <w:marBottom w:val="0"/>
                                                      <w:divBdr>
                                                        <w:top w:val="none" w:sz="0" w:space="0" w:color="auto"/>
                                                        <w:left w:val="none" w:sz="0" w:space="0" w:color="auto"/>
                                                        <w:bottom w:val="none" w:sz="0" w:space="0" w:color="auto"/>
                                                        <w:right w:val="none" w:sz="0" w:space="0" w:color="auto"/>
                                                      </w:divBdr>
                                                      <w:divsChild>
                                                        <w:div w:id="1715616805">
                                                          <w:marLeft w:val="0"/>
                                                          <w:marRight w:val="0"/>
                                                          <w:marTop w:val="0"/>
                                                          <w:marBottom w:val="0"/>
                                                          <w:divBdr>
                                                            <w:top w:val="none" w:sz="0" w:space="0" w:color="auto"/>
                                                            <w:left w:val="none" w:sz="0" w:space="0" w:color="auto"/>
                                                            <w:bottom w:val="none" w:sz="0" w:space="0" w:color="auto"/>
                                                            <w:right w:val="none" w:sz="0" w:space="0" w:color="auto"/>
                                                          </w:divBdr>
                                                          <w:divsChild>
                                                            <w:div w:id="185877037">
                                                              <w:marLeft w:val="0"/>
                                                              <w:marRight w:val="150"/>
                                                              <w:marTop w:val="0"/>
                                                              <w:marBottom w:val="150"/>
                                                              <w:divBdr>
                                                                <w:top w:val="none" w:sz="0" w:space="0" w:color="auto"/>
                                                                <w:left w:val="none" w:sz="0" w:space="0" w:color="auto"/>
                                                                <w:bottom w:val="none" w:sz="0" w:space="0" w:color="auto"/>
                                                                <w:right w:val="none" w:sz="0" w:space="0" w:color="auto"/>
                                                              </w:divBdr>
                                                              <w:divsChild>
                                                                <w:div w:id="2067096810">
                                                                  <w:marLeft w:val="0"/>
                                                                  <w:marRight w:val="0"/>
                                                                  <w:marTop w:val="0"/>
                                                                  <w:marBottom w:val="0"/>
                                                                  <w:divBdr>
                                                                    <w:top w:val="none" w:sz="0" w:space="0" w:color="auto"/>
                                                                    <w:left w:val="none" w:sz="0" w:space="0" w:color="auto"/>
                                                                    <w:bottom w:val="none" w:sz="0" w:space="0" w:color="auto"/>
                                                                    <w:right w:val="none" w:sz="0" w:space="0" w:color="auto"/>
                                                                  </w:divBdr>
                                                                  <w:divsChild>
                                                                    <w:div w:id="1291475507">
                                                                      <w:marLeft w:val="0"/>
                                                                      <w:marRight w:val="0"/>
                                                                      <w:marTop w:val="0"/>
                                                                      <w:marBottom w:val="0"/>
                                                                      <w:divBdr>
                                                                        <w:top w:val="none" w:sz="0" w:space="0" w:color="auto"/>
                                                                        <w:left w:val="none" w:sz="0" w:space="0" w:color="auto"/>
                                                                        <w:bottom w:val="none" w:sz="0" w:space="0" w:color="auto"/>
                                                                        <w:right w:val="none" w:sz="0" w:space="0" w:color="auto"/>
                                                                      </w:divBdr>
                                                                      <w:divsChild>
                                                                        <w:div w:id="724262096">
                                                                          <w:marLeft w:val="0"/>
                                                                          <w:marRight w:val="0"/>
                                                                          <w:marTop w:val="0"/>
                                                                          <w:marBottom w:val="0"/>
                                                                          <w:divBdr>
                                                                            <w:top w:val="none" w:sz="0" w:space="0" w:color="auto"/>
                                                                            <w:left w:val="none" w:sz="0" w:space="0" w:color="auto"/>
                                                                            <w:bottom w:val="none" w:sz="0" w:space="0" w:color="auto"/>
                                                                            <w:right w:val="none" w:sz="0" w:space="0" w:color="auto"/>
                                                                          </w:divBdr>
                                                                          <w:divsChild>
                                                                            <w:div w:id="48186941">
                                                                              <w:marLeft w:val="0"/>
                                                                              <w:marRight w:val="0"/>
                                                                              <w:marTop w:val="0"/>
                                                                              <w:marBottom w:val="0"/>
                                                                              <w:divBdr>
                                                                                <w:top w:val="none" w:sz="0" w:space="0" w:color="auto"/>
                                                                                <w:left w:val="none" w:sz="0" w:space="0" w:color="auto"/>
                                                                                <w:bottom w:val="none" w:sz="0" w:space="0" w:color="auto"/>
                                                                                <w:right w:val="none" w:sz="0" w:space="0" w:color="auto"/>
                                                                              </w:divBdr>
                                                                              <w:divsChild>
                                                                                <w:div w:id="439496514">
                                                                                  <w:marLeft w:val="0"/>
                                                                                  <w:marRight w:val="0"/>
                                                                                  <w:marTop w:val="0"/>
                                                                                  <w:marBottom w:val="0"/>
                                                                                  <w:divBdr>
                                                                                    <w:top w:val="none" w:sz="0" w:space="0" w:color="auto"/>
                                                                                    <w:left w:val="none" w:sz="0" w:space="0" w:color="auto"/>
                                                                                    <w:bottom w:val="none" w:sz="0" w:space="0" w:color="auto"/>
                                                                                    <w:right w:val="none" w:sz="0" w:space="0" w:color="auto"/>
                                                                                  </w:divBdr>
                                                                                  <w:divsChild>
                                                                                    <w:div w:id="275261160">
                                                                                      <w:marLeft w:val="0"/>
                                                                                      <w:marRight w:val="0"/>
                                                                                      <w:marTop w:val="0"/>
                                                                                      <w:marBottom w:val="0"/>
                                                                                      <w:divBdr>
                                                                                        <w:top w:val="none" w:sz="0" w:space="0" w:color="auto"/>
                                                                                        <w:left w:val="none" w:sz="0" w:space="0" w:color="auto"/>
                                                                                        <w:bottom w:val="none" w:sz="0" w:space="0" w:color="auto"/>
                                                                                        <w:right w:val="none" w:sz="0" w:space="0" w:color="auto"/>
                                                                                      </w:divBdr>
                                                                                    </w:div>
                                                                                    <w:div w:id="925696069">
                                                                                      <w:marLeft w:val="0"/>
                                                                                      <w:marRight w:val="0"/>
                                                                                      <w:marTop w:val="0"/>
                                                                                      <w:marBottom w:val="0"/>
                                                                                      <w:divBdr>
                                                                                        <w:top w:val="none" w:sz="0" w:space="0" w:color="auto"/>
                                                                                        <w:left w:val="none" w:sz="0" w:space="0" w:color="auto"/>
                                                                                        <w:bottom w:val="none" w:sz="0" w:space="0" w:color="auto"/>
                                                                                        <w:right w:val="none" w:sz="0" w:space="0" w:color="auto"/>
                                                                                      </w:divBdr>
                                                                                    </w:div>
                                                                                    <w:div w:id="1274820478">
                                                                                      <w:marLeft w:val="0"/>
                                                                                      <w:marRight w:val="0"/>
                                                                                      <w:marTop w:val="0"/>
                                                                                      <w:marBottom w:val="0"/>
                                                                                      <w:divBdr>
                                                                                        <w:top w:val="none" w:sz="0" w:space="0" w:color="auto"/>
                                                                                        <w:left w:val="none" w:sz="0" w:space="0" w:color="auto"/>
                                                                                        <w:bottom w:val="none" w:sz="0" w:space="0" w:color="auto"/>
                                                                                        <w:right w:val="none" w:sz="0" w:space="0" w:color="auto"/>
                                                                                      </w:divBdr>
                                                                                    </w:div>
                                                                                    <w:div w:id="16736357">
                                                                                      <w:marLeft w:val="0"/>
                                                                                      <w:marRight w:val="0"/>
                                                                                      <w:marTop w:val="0"/>
                                                                                      <w:marBottom w:val="0"/>
                                                                                      <w:divBdr>
                                                                                        <w:top w:val="none" w:sz="0" w:space="0" w:color="auto"/>
                                                                                        <w:left w:val="none" w:sz="0" w:space="0" w:color="auto"/>
                                                                                        <w:bottom w:val="none" w:sz="0" w:space="0" w:color="auto"/>
                                                                                        <w:right w:val="none" w:sz="0" w:space="0" w:color="auto"/>
                                                                                      </w:divBdr>
                                                                                    </w:div>
                                                                                    <w:div w:id="942491275">
                                                                                      <w:marLeft w:val="0"/>
                                                                                      <w:marRight w:val="0"/>
                                                                                      <w:marTop w:val="0"/>
                                                                                      <w:marBottom w:val="0"/>
                                                                                      <w:divBdr>
                                                                                        <w:top w:val="none" w:sz="0" w:space="0" w:color="auto"/>
                                                                                        <w:left w:val="none" w:sz="0" w:space="0" w:color="auto"/>
                                                                                        <w:bottom w:val="none" w:sz="0" w:space="0" w:color="auto"/>
                                                                                        <w:right w:val="none" w:sz="0" w:space="0" w:color="auto"/>
                                                                                      </w:divBdr>
                                                                                    </w:div>
                                                                                    <w:div w:id="15829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2470335">
      <w:bodyDiv w:val="1"/>
      <w:marLeft w:val="0"/>
      <w:marRight w:val="0"/>
      <w:marTop w:val="0"/>
      <w:marBottom w:val="0"/>
      <w:divBdr>
        <w:top w:val="none" w:sz="0" w:space="0" w:color="auto"/>
        <w:left w:val="none" w:sz="0" w:space="0" w:color="auto"/>
        <w:bottom w:val="none" w:sz="0" w:space="0" w:color="auto"/>
        <w:right w:val="none" w:sz="0" w:space="0" w:color="auto"/>
      </w:divBdr>
    </w:div>
    <w:div w:id="1947030742">
      <w:bodyDiv w:val="1"/>
      <w:marLeft w:val="0"/>
      <w:marRight w:val="0"/>
      <w:marTop w:val="0"/>
      <w:marBottom w:val="0"/>
      <w:divBdr>
        <w:top w:val="none" w:sz="0" w:space="0" w:color="auto"/>
        <w:left w:val="none" w:sz="0" w:space="0" w:color="auto"/>
        <w:bottom w:val="none" w:sz="0" w:space="0" w:color="auto"/>
        <w:right w:val="none" w:sz="0" w:space="0" w:color="auto"/>
      </w:divBdr>
    </w:div>
    <w:div w:id="1972128057">
      <w:bodyDiv w:val="1"/>
      <w:marLeft w:val="0"/>
      <w:marRight w:val="0"/>
      <w:marTop w:val="0"/>
      <w:marBottom w:val="0"/>
      <w:divBdr>
        <w:top w:val="none" w:sz="0" w:space="0" w:color="auto"/>
        <w:left w:val="none" w:sz="0" w:space="0" w:color="auto"/>
        <w:bottom w:val="none" w:sz="0" w:space="0" w:color="auto"/>
        <w:right w:val="none" w:sz="0" w:space="0" w:color="auto"/>
      </w:divBdr>
    </w:div>
    <w:div w:id="1990866868">
      <w:bodyDiv w:val="1"/>
      <w:marLeft w:val="0"/>
      <w:marRight w:val="0"/>
      <w:marTop w:val="0"/>
      <w:marBottom w:val="0"/>
      <w:divBdr>
        <w:top w:val="none" w:sz="0" w:space="0" w:color="auto"/>
        <w:left w:val="none" w:sz="0" w:space="0" w:color="auto"/>
        <w:bottom w:val="none" w:sz="0" w:space="0" w:color="auto"/>
        <w:right w:val="none" w:sz="0" w:space="0" w:color="auto"/>
      </w:divBdr>
    </w:div>
    <w:div w:id="2002002203">
      <w:bodyDiv w:val="1"/>
      <w:marLeft w:val="0"/>
      <w:marRight w:val="0"/>
      <w:marTop w:val="0"/>
      <w:marBottom w:val="0"/>
      <w:divBdr>
        <w:top w:val="none" w:sz="0" w:space="0" w:color="auto"/>
        <w:left w:val="none" w:sz="0" w:space="0" w:color="auto"/>
        <w:bottom w:val="none" w:sz="0" w:space="0" w:color="auto"/>
        <w:right w:val="none" w:sz="0" w:space="0" w:color="auto"/>
      </w:divBdr>
    </w:div>
    <w:div w:id="2053455378">
      <w:bodyDiv w:val="1"/>
      <w:marLeft w:val="0"/>
      <w:marRight w:val="0"/>
      <w:marTop w:val="0"/>
      <w:marBottom w:val="0"/>
      <w:divBdr>
        <w:top w:val="none" w:sz="0" w:space="0" w:color="auto"/>
        <w:left w:val="none" w:sz="0" w:space="0" w:color="auto"/>
        <w:bottom w:val="none" w:sz="0" w:space="0" w:color="auto"/>
        <w:right w:val="none" w:sz="0" w:space="0" w:color="auto"/>
      </w:divBdr>
    </w:div>
    <w:div w:id="2064595895">
      <w:bodyDiv w:val="1"/>
      <w:marLeft w:val="0"/>
      <w:marRight w:val="0"/>
      <w:marTop w:val="0"/>
      <w:marBottom w:val="0"/>
      <w:divBdr>
        <w:top w:val="none" w:sz="0" w:space="0" w:color="auto"/>
        <w:left w:val="none" w:sz="0" w:space="0" w:color="auto"/>
        <w:bottom w:val="none" w:sz="0" w:space="0" w:color="auto"/>
        <w:right w:val="none" w:sz="0" w:space="0" w:color="auto"/>
      </w:divBdr>
    </w:div>
    <w:div w:id="2094273180">
      <w:bodyDiv w:val="1"/>
      <w:marLeft w:val="0"/>
      <w:marRight w:val="0"/>
      <w:marTop w:val="0"/>
      <w:marBottom w:val="0"/>
      <w:divBdr>
        <w:top w:val="none" w:sz="0" w:space="0" w:color="auto"/>
        <w:left w:val="none" w:sz="0" w:space="0" w:color="auto"/>
        <w:bottom w:val="none" w:sz="0" w:space="0" w:color="auto"/>
        <w:right w:val="none" w:sz="0" w:space="0" w:color="auto"/>
      </w:divBdr>
    </w:div>
    <w:div w:id="214187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0449DEA-4224-469A-950B-C904BE389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60</Pages>
  <Words>25208</Words>
  <Characters>143686</Characters>
  <Application>Microsoft Office Word</Application>
  <DocSecurity>0</DocSecurity>
  <Lines>1197</Lines>
  <Paragraphs>337</Paragraphs>
  <ScaleCrop>false</ScaleCrop>
  <HeadingPairs>
    <vt:vector size="6" baseType="variant">
      <vt:variant>
        <vt:lpstr>Title</vt:lpstr>
      </vt:variant>
      <vt:variant>
        <vt:i4>1</vt:i4>
      </vt:variant>
      <vt:variant>
        <vt:lpstr>タイトル</vt:lpstr>
      </vt:variant>
      <vt:variant>
        <vt:i4>1</vt:i4>
      </vt:variant>
      <vt:variant>
        <vt:lpstr>Название</vt:lpstr>
      </vt:variant>
      <vt:variant>
        <vt:i4>1</vt:i4>
      </vt:variant>
    </vt:vector>
  </HeadingPairs>
  <TitlesOfParts>
    <vt:vector size="3" baseType="lpstr">
      <vt:lpstr>nissan_virtualization_poc_report</vt:lpstr>
      <vt:lpstr>nissan_virtualization_poc_report</vt:lpstr>
      <vt:lpstr>Generic Document Template</vt:lpstr>
    </vt:vector>
  </TitlesOfParts>
  <Manager>Artemi Ivanov</Manager>
  <Company>日立ソリューションズ</Company>
  <LinksUpToDate>false</LinksUpToDate>
  <CharactersWithSpaces>168557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nissan_virtualization_poc_report</dc:title>
  <dc:creator>Kazuhiro Takagi</dc:creator>
  <cp:lastModifiedBy>Huy Duc. Nguyen</cp:lastModifiedBy>
  <cp:revision>8</cp:revision>
  <cp:lastPrinted>2017-08-28T09:38:00Z</cp:lastPrinted>
  <dcterms:created xsi:type="dcterms:W3CDTF">2017-08-29T02:28:00Z</dcterms:created>
  <dcterms:modified xsi:type="dcterms:W3CDTF">2017-10-10T02:09:00Z</dcterms:modified>
</cp:coreProperties>
</file>